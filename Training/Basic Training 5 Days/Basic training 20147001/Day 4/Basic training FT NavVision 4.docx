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10C8" w:rsidRDefault="000A10C8" w:rsidP="000A10C8">
      <w:pPr>
        <w:pStyle w:val="DocumentTitle"/>
      </w:pPr>
    </w:p>
    <w:p w:rsidR="000A10C8" w:rsidRDefault="000A10C8" w:rsidP="000A10C8">
      <w:pPr>
        <w:pStyle w:val="DocumentTitle"/>
      </w:pPr>
    </w:p>
    <w:p w:rsidR="000A10C8" w:rsidRDefault="000A10C8" w:rsidP="000A10C8">
      <w:pPr>
        <w:pStyle w:val="DocumentTitle"/>
      </w:pPr>
    </w:p>
    <w:p w:rsidR="000A10C8" w:rsidRPr="003B377B" w:rsidRDefault="004237E1" w:rsidP="000A10C8">
      <w:pPr>
        <w:pStyle w:val="DocumentTitle"/>
      </w:pPr>
      <w:r>
        <w:t xml:space="preserve">Basic </w:t>
      </w:r>
      <w:r w:rsidR="000A10C8">
        <w:t xml:space="preserve">Training </w:t>
      </w:r>
    </w:p>
    <w:p w:rsidR="004237E1" w:rsidRDefault="004237E1" w:rsidP="000A10C8">
      <w:pPr>
        <w:pStyle w:val="DocumentSubtitle"/>
      </w:pPr>
      <w:r>
        <w:t>FT NavVision©</w:t>
      </w:r>
    </w:p>
    <w:p w:rsidR="000A10C8" w:rsidRPr="002C6C3A" w:rsidRDefault="004237E1" w:rsidP="000A10C8">
      <w:pPr>
        <w:pStyle w:val="DocumentSubtitle"/>
      </w:pPr>
      <w:r>
        <w:t xml:space="preserve">Day </w:t>
      </w:r>
      <w:r w:rsidR="00267C14">
        <w:t>4</w:t>
      </w:r>
      <w:r>
        <w:t xml:space="preserve"> </w:t>
      </w:r>
    </w:p>
    <w:p w:rsidR="000A10C8" w:rsidRPr="004237E1" w:rsidRDefault="002C1C0D" w:rsidP="000A10C8">
      <w:pPr>
        <w:pStyle w:val="DocumentVersion"/>
        <w:rPr>
          <w:lang w:val="en-US"/>
        </w:rPr>
      </w:pPr>
      <w:r>
        <w:rPr>
          <w:noProof/>
          <w:lang w:val="nl-NL" w:eastAsia="nl-NL"/>
        </w:rPr>
        <mc:AlternateContent>
          <mc:Choice Requires="wps">
            <w:drawing>
              <wp:anchor distT="0" distB="0" distL="114300" distR="114300" simplePos="0" relativeHeight="251660288" behindDoc="0" locked="0" layoutInCell="1" allowOverlap="1">
                <wp:simplePos x="0" y="0"/>
                <wp:positionH relativeFrom="character">
                  <wp:posOffset>-754380</wp:posOffset>
                </wp:positionH>
                <wp:positionV relativeFrom="line">
                  <wp:posOffset>526415</wp:posOffset>
                </wp:positionV>
                <wp:extent cx="2364740" cy="1257300"/>
                <wp:effectExtent l="0" t="0" r="0" b="3810"/>
                <wp:wrapNone/>
                <wp:docPr id="5"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236474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6D10" w:rsidRDefault="00966D10" w:rsidP="000A10C8">
                            <w:pPr>
                              <w:rPr>
                                <w:color w:val="98968A"/>
                                <w:sz w:val="18"/>
                                <w:szCs w:val="18"/>
                              </w:rPr>
                            </w:pPr>
                            <w:r>
                              <w:rPr>
                                <w:color w:val="98968A"/>
                                <w:sz w:val="18"/>
                                <w:szCs w:val="18"/>
                              </w:rPr>
                              <w:t xml:space="preserve">Protocols, Modbus, Serial, interfacing and sensorlist.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9.4pt;margin-top:41.45pt;width:186.2pt;height:99pt;z-index:251660288;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" filled="f" stroked="f">
                <o:lock v:ext="edit" aspectratio="t"/>
                <v:textbox>
                  <w:txbxContent>
                    <w:p w:rsidR="00966D10" w:rsidRDefault="00966D10" w:rsidP="000A10C8">
                      <w:pPr>
                        <w:rPr>
                          <w:color w:val="98968A"/>
                          <w:sz w:val="18"/>
                          <w:szCs w:val="18"/>
                        </w:rPr>
                      </w:pPr>
                      <w:r>
                        <w:rPr>
                          <w:color w:val="98968A"/>
                          <w:sz w:val="18"/>
                          <w:szCs w:val="18"/>
                        </w:rPr>
                        <w:t xml:space="preserve">Protocols, Modbus, Serial, interfacing and sensorlist. </w:t>
                      </w:r>
                    </w:p>
                  </w:txbxContent>
                </v:textbox>
                <w10:wrap anchory="line"/>
              </v:shape>
            </w:pict>
          </mc:Fallback>
        </mc:AlternateContent>
      </w:r>
      <w:r w:rsidR="000A10C8" w:rsidRPr="004237E1">
        <w:rPr>
          <w:lang w:val="en-US"/>
        </w:rPr>
        <w:t xml:space="preserve">Version 1.1 </w:t>
      </w:r>
      <w:r w:rsidR="000A10C8" w:rsidRPr="004237E1">
        <w:rPr>
          <w:color w:val="B40000"/>
          <w:lang w:val="en-US"/>
        </w:rPr>
        <w:t>●</w:t>
      </w:r>
      <w:r w:rsidR="000A10C8" w:rsidRPr="004237E1">
        <w:rPr>
          <w:lang w:val="en-US"/>
        </w:rPr>
        <w:t xml:space="preserve"> </w:t>
      </w:r>
      <w:r w:rsidR="006D1382">
        <w:fldChar w:fldCharType="begin"/>
      </w:r>
      <w:r w:rsidR="006D1382">
        <w:instrText xml:space="preserve"> DATE  \@ "MMMM d, yyyy"  \* MERGEFORMAT </w:instrText>
      </w:r>
      <w:r w:rsidR="006D1382">
        <w:fldChar w:fldCharType="separate"/>
      </w:r>
      <w:r w:rsidR="00781683">
        <w:rPr>
          <w:noProof/>
        </w:rPr>
        <w:t>December 30, 2013</w:t>
      </w:r>
      <w:r w:rsidR="006D1382">
        <w:rPr>
          <w:noProof/>
        </w:rPr>
        <w:fldChar w:fldCharType="end"/>
      </w:r>
    </w:p>
    <w:p w:rsidR="000A10C8" w:rsidRPr="004237E1" w:rsidRDefault="000A10C8" w:rsidP="000A10C8">
      <w:pPr>
        <w:pStyle w:val="DocumentVersion"/>
        <w:jc w:val="center"/>
        <w:rPr>
          <w:lang w:val="en-US"/>
        </w:rPr>
      </w:pPr>
    </w:p>
    <w:p w:rsidR="000A10C8" w:rsidRPr="004237E1" w:rsidRDefault="000A10C8" w:rsidP="000A10C8">
      <w:pPr>
        <w:pStyle w:val="DocumentVersion"/>
        <w:jc w:val="center"/>
        <w:rPr>
          <w:lang w:val="en-US"/>
        </w:rPr>
      </w:pPr>
    </w:p>
    <w:p w:rsidR="000A10C8" w:rsidRPr="004237E1" w:rsidRDefault="000A10C8" w:rsidP="000A10C8">
      <w:pPr>
        <w:pStyle w:val="DocumentVersion"/>
        <w:jc w:val="center"/>
        <w:rPr>
          <w:lang w:val="en-US"/>
        </w:rPr>
      </w:pPr>
    </w:p>
    <w:p w:rsidR="000A10C8" w:rsidRPr="004237E1" w:rsidRDefault="000A10C8" w:rsidP="000A10C8">
      <w:pPr>
        <w:pStyle w:val="DocumentVersion"/>
        <w:jc w:val="center"/>
        <w:rPr>
          <w:lang w:val="en-US"/>
        </w:rPr>
      </w:pPr>
    </w:p>
    <w:p w:rsidR="000A10C8" w:rsidRPr="004237E1" w:rsidRDefault="000A10C8" w:rsidP="000A10C8">
      <w:pPr>
        <w:pStyle w:val="DocumentVersion"/>
        <w:jc w:val="center"/>
        <w:rPr>
          <w:lang w:val="en-US"/>
        </w:rPr>
      </w:pPr>
    </w:p>
    <w:p w:rsidR="000A10C8" w:rsidRPr="004237E1" w:rsidRDefault="000A10C8" w:rsidP="000A10C8">
      <w:pPr>
        <w:pStyle w:val="DocumentVersion"/>
        <w:jc w:val="center"/>
        <w:rPr>
          <w:lang w:val="en-US"/>
        </w:rPr>
      </w:pPr>
    </w:p>
    <w:p w:rsidR="000A10C8" w:rsidRPr="004237E1" w:rsidRDefault="000A10C8" w:rsidP="000A10C8">
      <w:pPr>
        <w:pStyle w:val="DocumentVersion"/>
        <w:jc w:val="center"/>
        <w:rPr>
          <w:lang w:val="en-US"/>
        </w:rPr>
        <w:sectPr w:rsidR="000A10C8" w:rsidRPr="004237E1" w:rsidSect="000A10C8">
          <w:headerReference w:type="default" r:id="rId9"/>
          <w:footerReference w:type="even" r:id="rId10"/>
          <w:footerReference w:type="default" r:id="rId11"/>
          <w:pgSz w:w="12240" w:h="15840" w:code="1"/>
          <w:pgMar w:top="1440" w:right="1440" w:bottom="1440" w:left="1440" w:header="706" w:footer="706" w:gutter="0"/>
          <w:cols w:space="720"/>
          <w:docGrid w:linePitch="360"/>
        </w:sectPr>
      </w:pPr>
    </w:p>
    <w:p w:rsidR="00A95C51" w:rsidRPr="00350F90" w:rsidRDefault="00A95C51" w:rsidP="00A95C51">
      <w:pPr>
        <w:pStyle w:val="Disclaimer"/>
        <w:rPr>
          <w:rStyle w:val="Zwaar"/>
        </w:rPr>
      </w:pPr>
      <w:r w:rsidRPr="00350F90">
        <w:rPr>
          <w:rStyle w:val="Zwaar"/>
        </w:rPr>
        <w:lastRenderedPageBreak/>
        <w:t xml:space="preserve">Last edited: </w:t>
      </w:r>
      <w:r w:rsidR="00081DDD" w:rsidRPr="00350F90">
        <w:rPr>
          <w:rStyle w:val="Zwaar"/>
        </w:rPr>
        <w:fldChar w:fldCharType="begin"/>
      </w:r>
      <w:r w:rsidRPr="00350F90">
        <w:rPr>
          <w:rStyle w:val="Zwaar"/>
        </w:rPr>
        <w:instrText xml:space="preserve"> DATE \@ "dd MMMM yyyy" \* MERGEFORMAT</w:instrText>
      </w:r>
      <w:r w:rsidR="00081DDD" w:rsidRPr="00350F90">
        <w:rPr>
          <w:rStyle w:val="Zwaar"/>
        </w:rPr>
        <w:fldChar w:fldCharType="separate"/>
      </w:r>
      <w:r w:rsidR="00781683">
        <w:rPr>
          <w:rStyle w:val="Zwaar"/>
          <w:noProof/>
        </w:rPr>
        <w:t>30 December 2013</w:t>
      </w:r>
      <w:r w:rsidR="00081DDD" w:rsidRPr="00350F90">
        <w:rPr>
          <w:rStyle w:val="Zwaar"/>
        </w:rPr>
        <w:fldChar w:fldCharType="end"/>
      </w:r>
    </w:p>
    <w:p w:rsidR="00A95C51" w:rsidRPr="00350F90" w:rsidRDefault="00A95C51" w:rsidP="00A95C51">
      <w:pPr>
        <w:pStyle w:val="Disclaimer"/>
        <w:rPr>
          <w:rStyle w:val="Zwaar"/>
        </w:rPr>
      </w:pPr>
      <w:r w:rsidRPr="00350F90">
        <w:rPr>
          <w:rStyle w:val="Zwaar"/>
        </w:rPr>
        <w:t xml:space="preserve">Copyright © 2011 </w:t>
      </w:r>
      <w:r w:rsidR="00506A55">
        <w:rPr>
          <w:rStyle w:val="Zwaar"/>
        </w:rPr>
        <w:t xml:space="preserve">FT NavVision© </w:t>
      </w:r>
      <w:r w:rsidRPr="00350F90">
        <w:rPr>
          <w:rStyle w:val="Zwaar"/>
        </w:rPr>
        <w:t xml:space="preserve">.  All rights reserved. </w:t>
      </w:r>
    </w:p>
    <w:p w:rsidR="00A95C51" w:rsidRPr="00350F90" w:rsidRDefault="00A95C51" w:rsidP="00A95C51">
      <w:pPr>
        <w:pStyle w:val="Disclaimer"/>
        <w:rPr>
          <w:rStyle w:val="Zwaar"/>
        </w:rPr>
      </w:pPr>
      <w:r w:rsidRPr="00350F90">
        <w:rPr>
          <w:rStyle w:val="Zwaar"/>
        </w:rPr>
        <w:t xml:space="preserve">No part of this publication may be reproduced, transmitted, transcribed, stored in a retrieval system, or translated into any language, in any form or by any means, electronic, mechanical, photocopying, recording, or otherwise, without prior written permission </w:t>
      </w:r>
      <w:r w:rsidR="00506A55">
        <w:rPr>
          <w:rStyle w:val="Zwaar"/>
        </w:rPr>
        <w:t xml:space="preserve">FT NavVision© </w:t>
      </w:r>
      <w:r w:rsidRPr="00350F90">
        <w:rPr>
          <w:rStyle w:val="Zwaar"/>
        </w:rPr>
        <w:t xml:space="preserve">. </w:t>
      </w:r>
    </w:p>
    <w:p w:rsidR="00A95C51" w:rsidRPr="00350F90" w:rsidRDefault="00A95C51" w:rsidP="00A95C51">
      <w:pPr>
        <w:pStyle w:val="Disclaimer"/>
        <w:rPr>
          <w:rStyle w:val="Zwaar"/>
        </w:rPr>
      </w:pPr>
      <w:r w:rsidRPr="00350F90">
        <w:rPr>
          <w:rStyle w:val="Zwaar"/>
        </w:rPr>
        <w:t xml:space="preserve">All copyright, confidential information, patents, design rights and all other intellectual property rights of whatsoever nature contained herein are and shall remain the sole and exclusive property of </w:t>
      </w:r>
      <w:r w:rsidR="00506A55">
        <w:rPr>
          <w:rStyle w:val="Zwaar"/>
        </w:rPr>
        <w:t xml:space="preserve">FT NavVision© </w:t>
      </w:r>
      <w:r w:rsidRPr="00350F90">
        <w:rPr>
          <w:rStyle w:val="Zwaar"/>
        </w:rPr>
        <w:t xml:space="preserve">. The information furnished herein is believed to be accurate and reliable. </w:t>
      </w:r>
    </w:p>
    <w:p w:rsidR="00A95C51" w:rsidRPr="00350F90" w:rsidRDefault="00A95C51" w:rsidP="00A95C51">
      <w:pPr>
        <w:pStyle w:val="Disclaimer"/>
        <w:rPr>
          <w:rStyle w:val="Zwaar"/>
        </w:rPr>
      </w:pPr>
      <w:r w:rsidRPr="00350F90">
        <w:rPr>
          <w:rStyle w:val="Zwaar"/>
        </w:rPr>
        <w:t xml:space="preserve">However, no responsibility is assumed by </w:t>
      </w:r>
      <w:r w:rsidR="00506A55">
        <w:rPr>
          <w:rStyle w:val="Zwaar"/>
        </w:rPr>
        <w:t xml:space="preserve">FT NavVision© </w:t>
      </w:r>
      <w:r w:rsidRPr="00350F90">
        <w:rPr>
          <w:rStyle w:val="Zwaar"/>
        </w:rPr>
        <w:t xml:space="preserve">  for its use, or for any infringements of patents or other rights of third parties resulting from its use.</w:t>
      </w:r>
    </w:p>
    <w:p w:rsidR="00A95C51" w:rsidRPr="00350F90" w:rsidRDefault="00A95C51" w:rsidP="00A95C51">
      <w:pPr>
        <w:pStyle w:val="Disclaimer"/>
        <w:rPr>
          <w:rStyle w:val="Zwaar"/>
        </w:rPr>
      </w:pPr>
      <w:r w:rsidRPr="00350F90">
        <w:rPr>
          <w:rStyle w:val="Zwaar"/>
        </w:rPr>
        <w:t xml:space="preserve">The </w:t>
      </w:r>
      <w:r w:rsidR="00506A55">
        <w:rPr>
          <w:rStyle w:val="Zwaar"/>
        </w:rPr>
        <w:t xml:space="preserve">FT NavVision© </w:t>
      </w:r>
      <w:r w:rsidRPr="00350F90">
        <w:rPr>
          <w:rStyle w:val="Zwaar"/>
        </w:rPr>
        <w:t xml:space="preserve"> name and </w:t>
      </w:r>
      <w:r w:rsidR="00506A55">
        <w:rPr>
          <w:rStyle w:val="Zwaar"/>
        </w:rPr>
        <w:t xml:space="preserve">FT NavVision© </w:t>
      </w:r>
      <w:r w:rsidRPr="00350F90">
        <w:rPr>
          <w:rStyle w:val="Zwaar"/>
        </w:rPr>
        <w:t xml:space="preserve"> logo are trademarks or registered trademarks of </w:t>
      </w:r>
      <w:r w:rsidR="00506A55">
        <w:rPr>
          <w:rStyle w:val="Zwaar"/>
        </w:rPr>
        <w:t xml:space="preserve">FT NavVision© </w:t>
      </w:r>
    </w:p>
    <w:p w:rsidR="00A95C51" w:rsidRPr="00350F90" w:rsidRDefault="00A95C51" w:rsidP="00A95C51">
      <w:pPr>
        <w:pStyle w:val="Disclaimer"/>
        <w:rPr>
          <w:rStyle w:val="Zwaar"/>
        </w:rPr>
      </w:pPr>
      <w:r w:rsidRPr="00350F90">
        <w:rPr>
          <w:rStyle w:val="Zwaar"/>
        </w:rPr>
        <w:t>All other trademarks are the property of their respective owners</w:t>
      </w:r>
    </w:p>
    <w:p w:rsidR="000A10C8" w:rsidRDefault="000A10C8" w:rsidP="000A10C8">
      <w:pPr>
        <w:pStyle w:val="Disclaimer"/>
      </w:pPr>
    </w:p>
    <w:p w:rsidR="000A10C8" w:rsidRDefault="000A10C8" w:rsidP="000A10C8">
      <w:pPr>
        <w:pStyle w:val="Disclaimer"/>
      </w:pPr>
    </w:p>
    <w:p w:rsidR="000A10C8" w:rsidRDefault="000A10C8" w:rsidP="000A10C8">
      <w:pPr>
        <w:pStyle w:val="Disclaimer"/>
      </w:pPr>
    </w:p>
    <w:p w:rsidR="000A10C8" w:rsidRDefault="000A10C8" w:rsidP="000A10C8">
      <w:pPr>
        <w:pStyle w:val="Disclaimer"/>
      </w:pPr>
    </w:p>
    <w:tbl>
      <w:tblPr>
        <w:tblW w:w="9468" w:type="dxa"/>
        <w:tblLook w:val="0000" w:firstRow="0" w:lastRow="0" w:firstColumn="0" w:lastColumn="0" w:noHBand="0" w:noVBand="0"/>
      </w:tblPr>
      <w:tblGrid>
        <w:gridCol w:w="4788"/>
        <w:gridCol w:w="4680"/>
      </w:tblGrid>
      <w:tr w:rsidR="00A95C51" w:rsidTr="00A95C51">
        <w:tc>
          <w:tcPr>
            <w:tcW w:w="4788" w:type="dxa"/>
          </w:tcPr>
          <w:p w:rsidR="00A95C51" w:rsidRDefault="00A95C51" w:rsidP="00880D75">
            <w:pPr>
              <w:pStyle w:val="zAdmLeft"/>
            </w:pPr>
            <w:r>
              <w:t>Publication type:</w:t>
            </w:r>
          </w:p>
        </w:tc>
        <w:tc>
          <w:tcPr>
            <w:tcW w:w="4680" w:type="dxa"/>
          </w:tcPr>
          <w:p w:rsidR="00A95C51" w:rsidRDefault="00AC0588" w:rsidP="00A95C51">
            <w:pPr>
              <w:pStyle w:val="zAdmRight"/>
            </w:pPr>
            <w:r>
              <w:t>Training</w:t>
            </w:r>
          </w:p>
        </w:tc>
      </w:tr>
      <w:tr w:rsidR="00A95C51" w:rsidTr="00A95C51">
        <w:tc>
          <w:tcPr>
            <w:tcW w:w="4788" w:type="dxa"/>
          </w:tcPr>
          <w:p w:rsidR="00A95C51" w:rsidRDefault="00A95C51" w:rsidP="00880D75">
            <w:pPr>
              <w:pStyle w:val="zAdmLeft"/>
            </w:pPr>
            <w:r>
              <w:t>Publication number:</w:t>
            </w:r>
          </w:p>
        </w:tc>
        <w:tc>
          <w:tcPr>
            <w:tcW w:w="4680" w:type="dxa"/>
          </w:tcPr>
          <w:p w:rsidR="00A95C51" w:rsidRDefault="00267C14" w:rsidP="00A95C51">
            <w:pPr>
              <w:pStyle w:val="zAdmRight"/>
            </w:pPr>
            <w:r>
              <w:t>FTT1301004</w:t>
            </w:r>
          </w:p>
        </w:tc>
      </w:tr>
      <w:tr w:rsidR="00AC0588" w:rsidTr="00A95C51">
        <w:tc>
          <w:tcPr>
            <w:tcW w:w="4788" w:type="dxa"/>
          </w:tcPr>
          <w:p w:rsidR="00AC0588" w:rsidRDefault="00AC0588" w:rsidP="00880D75">
            <w:pPr>
              <w:pStyle w:val="zAdmLeft"/>
            </w:pPr>
            <w:r>
              <w:t>Title:</w:t>
            </w:r>
          </w:p>
        </w:tc>
        <w:tc>
          <w:tcPr>
            <w:tcW w:w="4680" w:type="dxa"/>
          </w:tcPr>
          <w:p w:rsidR="00AC0588" w:rsidRDefault="00AC0588" w:rsidP="00781683">
            <w:pPr>
              <w:pStyle w:val="zAdmRight"/>
            </w:pPr>
            <w:r>
              <w:t>Basic training FT NavVision® day</w:t>
            </w:r>
            <w:r w:rsidR="00267C14">
              <w:t xml:space="preserve"> 4</w:t>
            </w:r>
          </w:p>
        </w:tc>
      </w:tr>
      <w:tr w:rsidR="00AC0588" w:rsidTr="00A95C51">
        <w:tc>
          <w:tcPr>
            <w:tcW w:w="4788" w:type="dxa"/>
          </w:tcPr>
          <w:p w:rsidR="00AC0588" w:rsidRDefault="00AC0588" w:rsidP="00880D75">
            <w:pPr>
              <w:pStyle w:val="zAdmLeft"/>
            </w:pPr>
            <w:r>
              <w:t>Subject:</w:t>
            </w:r>
          </w:p>
        </w:tc>
        <w:tc>
          <w:tcPr>
            <w:tcW w:w="4680" w:type="dxa"/>
          </w:tcPr>
          <w:p w:rsidR="00AC0588" w:rsidRDefault="00AC0588" w:rsidP="00880D75">
            <w:pPr>
              <w:pStyle w:val="zAdmRight"/>
            </w:pPr>
          </w:p>
        </w:tc>
      </w:tr>
      <w:tr w:rsidR="00AC0588" w:rsidTr="00A95C51">
        <w:tc>
          <w:tcPr>
            <w:tcW w:w="4788" w:type="dxa"/>
          </w:tcPr>
          <w:p w:rsidR="00AC0588" w:rsidRDefault="00AC0588" w:rsidP="00880D75">
            <w:pPr>
              <w:pStyle w:val="zAdmLeft"/>
            </w:pPr>
            <w:r>
              <w:t>Issue:</w:t>
            </w:r>
          </w:p>
        </w:tc>
        <w:tc>
          <w:tcPr>
            <w:tcW w:w="4680" w:type="dxa"/>
          </w:tcPr>
          <w:p w:rsidR="00AC0588" w:rsidRDefault="00AC0588" w:rsidP="00880D75">
            <w:pPr>
              <w:pStyle w:val="zAdmRight"/>
            </w:pPr>
            <w:r>
              <w:t>1.1</w:t>
            </w:r>
          </w:p>
        </w:tc>
      </w:tr>
      <w:tr w:rsidR="00AC0588" w:rsidTr="00A95C51">
        <w:tc>
          <w:tcPr>
            <w:tcW w:w="4788" w:type="dxa"/>
          </w:tcPr>
          <w:p w:rsidR="00AC0588" w:rsidRDefault="00AC0588" w:rsidP="00880D75">
            <w:pPr>
              <w:pStyle w:val="zAdmLeft"/>
            </w:pPr>
            <w:r>
              <w:t>Publication date:</w:t>
            </w:r>
          </w:p>
        </w:tc>
        <w:tc>
          <w:tcPr>
            <w:tcW w:w="4680" w:type="dxa"/>
          </w:tcPr>
          <w:p w:rsidR="00AC0588" w:rsidRDefault="00267C14" w:rsidP="00AC0588">
            <w:pPr>
              <w:pStyle w:val="zAdmRight"/>
            </w:pPr>
            <w:r>
              <w:t>Februari 26</w:t>
            </w:r>
            <w:r w:rsidR="00AC0588">
              <w:t>, 2013</w:t>
            </w:r>
          </w:p>
        </w:tc>
      </w:tr>
      <w:tr w:rsidR="00AC0588" w:rsidTr="00A95C51">
        <w:tc>
          <w:tcPr>
            <w:tcW w:w="4788" w:type="dxa"/>
          </w:tcPr>
          <w:p w:rsidR="00AC0588" w:rsidRDefault="00AC0588" w:rsidP="00880D75">
            <w:pPr>
              <w:pStyle w:val="zAdmLeft"/>
            </w:pPr>
            <w:r>
              <w:t>Total number of pages:</w:t>
            </w:r>
          </w:p>
        </w:tc>
        <w:tc>
          <w:tcPr>
            <w:tcW w:w="4680" w:type="dxa"/>
          </w:tcPr>
          <w:p w:rsidR="00AC0588" w:rsidRDefault="00781683" w:rsidP="00E01068">
            <w:pPr>
              <w:pStyle w:val="zAdmRight"/>
            </w:pPr>
            <w:fldSimple w:instr=" Numpages  \* MERGEFORMAT ">
              <w:r w:rsidR="009A2AB7">
                <w:t>126</w:t>
              </w:r>
            </w:fldSimple>
          </w:p>
        </w:tc>
      </w:tr>
      <w:tr w:rsidR="00AC0588" w:rsidTr="00A95C51">
        <w:tc>
          <w:tcPr>
            <w:tcW w:w="4788" w:type="dxa"/>
          </w:tcPr>
          <w:p w:rsidR="00AC0588" w:rsidRDefault="00AC0588" w:rsidP="00880D75">
            <w:pPr>
              <w:pStyle w:val="zAdmNameLeft"/>
              <w:ind w:left="284" w:hanging="284"/>
            </w:pPr>
            <w:r>
              <w:t>Author:</w:t>
            </w:r>
          </w:p>
        </w:tc>
        <w:tc>
          <w:tcPr>
            <w:tcW w:w="4680" w:type="dxa"/>
          </w:tcPr>
          <w:p w:rsidR="00AC0588" w:rsidRDefault="00D5559F" w:rsidP="00A95C51">
            <w:pPr>
              <w:pStyle w:val="zAdmNameRightOK"/>
            </w:pPr>
            <w:fldSimple w:instr=" Author  \* MERGEFORMAT ">
              <w:r w:rsidR="009A2AB7">
                <w:t>Vince Kerckhaert</w:t>
              </w:r>
            </w:fldSimple>
          </w:p>
        </w:tc>
      </w:tr>
    </w:tbl>
    <w:p w:rsidR="000A10C8" w:rsidRDefault="000A10C8"/>
    <w:p w:rsidR="00A95C51" w:rsidRDefault="00A95C51"/>
    <w:p w:rsidR="00A95C51" w:rsidRDefault="00A95C51"/>
    <w:p w:rsidR="00A95C51" w:rsidRDefault="00A95C51"/>
    <w:p w:rsidR="002C1C0D" w:rsidRDefault="002C1C0D"/>
    <w:p w:rsidR="002C1C0D" w:rsidRDefault="002C1C0D"/>
    <w:p w:rsidR="002C1C0D" w:rsidRDefault="002C1C0D"/>
    <w:p w:rsidR="002C1C0D" w:rsidRDefault="002C1C0D"/>
    <w:p w:rsidR="002C1C0D" w:rsidRDefault="002C1C0D"/>
    <w:p w:rsidR="002C1C0D" w:rsidRDefault="002C1C0D"/>
    <w:p w:rsidR="002C1C0D" w:rsidRDefault="002C1C0D"/>
    <w:p w:rsidR="002C1C0D" w:rsidRDefault="002C1C0D"/>
    <w:p w:rsidR="002C1C0D" w:rsidRDefault="002C1C0D"/>
    <w:p w:rsidR="002C1C0D" w:rsidRDefault="002C1C0D"/>
    <w:p w:rsidR="002C1C0D" w:rsidRDefault="002C1C0D"/>
    <w:p w:rsidR="002C1C0D" w:rsidRDefault="002C1C0D"/>
    <w:p w:rsidR="002C1C0D" w:rsidRDefault="002C1C0D"/>
    <w:p w:rsidR="002C1C0D" w:rsidRDefault="002C1C0D"/>
    <w:p w:rsidR="002C1C0D" w:rsidRDefault="002C1C0D"/>
    <w:p w:rsidR="002C1C0D" w:rsidRDefault="002C1C0D"/>
    <w:p w:rsidR="002C1C0D" w:rsidRDefault="002C1C0D"/>
    <w:p w:rsidR="002C1C0D" w:rsidRDefault="002C1C0D"/>
    <w:sdt>
      <w:sdtPr>
        <w:rPr>
          <w:rFonts w:ascii="Arial" w:eastAsia="MS Mincho" w:hAnsi="Arial" w:cs="Times New Roman"/>
          <w:b w:val="0"/>
          <w:bCs w:val="0"/>
          <w:color w:val="auto"/>
          <w:sz w:val="20"/>
          <w:szCs w:val="20"/>
          <w:lang w:val="en-US" w:eastAsia="en-GB"/>
        </w:rPr>
        <w:id w:val="37688527"/>
        <w:docPartObj>
          <w:docPartGallery w:val="Table of Contents"/>
          <w:docPartUnique/>
        </w:docPartObj>
      </w:sdtPr>
      <w:sdtEndPr>
        <w:rPr>
          <w:sz w:val="22"/>
          <w:lang w:val="en-GB" w:eastAsia="en-US"/>
        </w:rPr>
      </w:sdtEndPr>
      <w:sdtContent>
        <w:p w:rsidR="00944ABB" w:rsidRDefault="00944ABB">
          <w:pPr>
            <w:pStyle w:val="Kopvaninhoudsopgave"/>
          </w:pPr>
          <w:r>
            <w:t>Inhoud</w:t>
          </w:r>
        </w:p>
        <w:p w:rsidR="009A2AB7" w:rsidRDefault="00081DDD">
          <w:pPr>
            <w:pStyle w:val="Inhopg1"/>
            <w:tabs>
              <w:tab w:val="left" w:pos="400"/>
            </w:tabs>
            <w:rPr>
              <w:rFonts w:eastAsiaTheme="minorEastAsia" w:cstheme="minorBidi"/>
              <w:b w:val="0"/>
              <w:bCs w:val="0"/>
              <w:caps w:val="0"/>
              <w:noProof/>
              <w:szCs w:val="22"/>
              <w:lang w:val="nl-NL" w:eastAsia="nl-NL"/>
            </w:rPr>
          </w:pPr>
          <w:r>
            <w:rPr>
              <w:rFonts w:ascii="Arial" w:hAnsi="Arial" w:cs="Times New Roman"/>
              <w:lang w:val="nl-NL"/>
            </w:rPr>
            <w:fldChar w:fldCharType="begin"/>
          </w:r>
          <w:r w:rsidR="00EA00BC">
            <w:rPr>
              <w:lang w:val="nl-NL"/>
            </w:rPr>
            <w:instrText xml:space="preserve"> TOC \o "1-4" \h \z \u </w:instrText>
          </w:r>
          <w:r>
            <w:rPr>
              <w:rFonts w:ascii="Arial" w:hAnsi="Arial" w:cs="Times New Roman"/>
              <w:lang w:val="nl-NL"/>
            </w:rPr>
            <w:fldChar w:fldCharType="separate"/>
          </w:r>
          <w:hyperlink w:anchor="_Toc349645642" w:history="1">
            <w:r w:rsidR="009A2AB7" w:rsidRPr="000D493B">
              <w:rPr>
                <w:rStyle w:val="Hyperlink"/>
                <w:noProof/>
              </w:rPr>
              <w:t>2.</w:t>
            </w:r>
            <w:r w:rsidR="009A2AB7">
              <w:rPr>
                <w:rFonts w:eastAsiaTheme="minorEastAsia" w:cstheme="minorBidi"/>
                <w:b w:val="0"/>
                <w:bCs w:val="0"/>
                <w:caps w:val="0"/>
                <w:noProof/>
                <w:szCs w:val="22"/>
                <w:lang w:val="nl-NL" w:eastAsia="nl-NL"/>
              </w:rPr>
              <w:tab/>
            </w:r>
            <w:r w:rsidR="009A2AB7" w:rsidRPr="000D493B">
              <w:rPr>
                <w:rStyle w:val="Hyperlink"/>
                <w:noProof/>
              </w:rPr>
              <w:t>Serial Communication</w:t>
            </w:r>
            <w:r w:rsidR="009A2AB7">
              <w:rPr>
                <w:noProof/>
                <w:webHidden/>
              </w:rPr>
              <w:tab/>
            </w:r>
            <w:r w:rsidR="009A2AB7">
              <w:rPr>
                <w:noProof/>
                <w:webHidden/>
              </w:rPr>
              <w:fldChar w:fldCharType="begin"/>
            </w:r>
            <w:r w:rsidR="009A2AB7">
              <w:rPr>
                <w:noProof/>
                <w:webHidden/>
              </w:rPr>
              <w:instrText xml:space="preserve"> PAGEREF _Toc349645642 \h </w:instrText>
            </w:r>
            <w:r w:rsidR="009A2AB7">
              <w:rPr>
                <w:noProof/>
                <w:webHidden/>
              </w:rPr>
            </w:r>
            <w:r w:rsidR="009A2AB7">
              <w:rPr>
                <w:noProof/>
                <w:webHidden/>
              </w:rPr>
              <w:fldChar w:fldCharType="separate"/>
            </w:r>
            <w:r w:rsidR="009A2AB7">
              <w:rPr>
                <w:noProof/>
                <w:webHidden/>
              </w:rPr>
              <w:t>7</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643" w:history="1">
            <w:r w:rsidR="009A2AB7" w:rsidRPr="000D493B">
              <w:rPr>
                <w:rStyle w:val="Hyperlink"/>
                <w:noProof/>
              </w:rPr>
              <w:t>2.1</w:t>
            </w:r>
            <w:r w:rsidR="009A2AB7">
              <w:rPr>
                <w:rFonts w:eastAsiaTheme="minorEastAsia" w:cstheme="minorBidi"/>
                <w:smallCaps w:val="0"/>
                <w:noProof/>
                <w:szCs w:val="22"/>
                <w:lang w:val="nl-NL" w:eastAsia="nl-NL"/>
              </w:rPr>
              <w:tab/>
            </w:r>
            <w:r w:rsidR="009A2AB7" w:rsidRPr="000D493B">
              <w:rPr>
                <w:rStyle w:val="Hyperlink"/>
                <w:noProof/>
              </w:rPr>
              <w:t>Introduction</w:t>
            </w:r>
            <w:r w:rsidR="009A2AB7">
              <w:rPr>
                <w:noProof/>
                <w:webHidden/>
              </w:rPr>
              <w:tab/>
            </w:r>
            <w:r w:rsidR="009A2AB7">
              <w:rPr>
                <w:noProof/>
                <w:webHidden/>
              </w:rPr>
              <w:fldChar w:fldCharType="begin"/>
            </w:r>
            <w:r w:rsidR="009A2AB7">
              <w:rPr>
                <w:noProof/>
                <w:webHidden/>
              </w:rPr>
              <w:instrText xml:space="preserve"> PAGEREF _Toc349645643 \h </w:instrText>
            </w:r>
            <w:r w:rsidR="009A2AB7">
              <w:rPr>
                <w:noProof/>
                <w:webHidden/>
              </w:rPr>
            </w:r>
            <w:r w:rsidR="009A2AB7">
              <w:rPr>
                <w:noProof/>
                <w:webHidden/>
              </w:rPr>
              <w:fldChar w:fldCharType="separate"/>
            </w:r>
            <w:r w:rsidR="009A2AB7">
              <w:rPr>
                <w:noProof/>
                <w:webHidden/>
              </w:rPr>
              <w:t>7</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644" w:history="1">
            <w:r w:rsidR="009A2AB7" w:rsidRPr="000D493B">
              <w:rPr>
                <w:rStyle w:val="Hyperlink"/>
                <w:noProof/>
              </w:rPr>
              <w:t>2.2</w:t>
            </w:r>
            <w:r w:rsidR="009A2AB7">
              <w:rPr>
                <w:rFonts w:eastAsiaTheme="minorEastAsia" w:cstheme="minorBidi"/>
                <w:smallCaps w:val="0"/>
                <w:noProof/>
                <w:szCs w:val="22"/>
                <w:lang w:val="nl-NL" w:eastAsia="nl-NL"/>
              </w:rPr>
              <w:tab/>
            </w:r>
            <w:r w:rsidR="009A2AB7" w:rsidRPr="000D493B">
              <w:rPr>
                <w:rStyle w:val="Hyperlink"/>
                <w:noProof/>
              </w:rPr>
              <w:t>DTE and DCE</w:t>
            </w:r>
            <w:r w:rsidR="009A2AB7">
              <w:rPr>
                <w:noProof/>
                <w:webHidden/>
              </w:rPr>
              <w:tab/>
            </w:r>
            <w:r w:rsidR="009A2AB7">
              <w:rPr>
                <w:noProof/>
                <w:webHidden/>
              </w:rPr>
              <w:fldChar w:fldCharType="begin"/>
            </w:r>
            <w:r w:rsidR="009A2AB7">
              <w:rPr>
                <w:noProof/>
                <w:webHidden/>
              </w:rPr>
              <w:instrText xml:space="preserve"> PAGEREF _Toc349645644 \h </w:instrText>
            </w:r>
            <w:r w:rsidR="009A2AB7">
              <w:rPr>
                <w:noProof/>
                <w:webHidden/>
              </w:rPr>
            </w:r>
            <w:r w:rsidR="009A2AB7">
              <w:rPr>
                <w:noProof/>
                <w:webHidden/>
              </w:rPr>
              <w:fldChar w:fldCharType="separate"/>
            </w:r>
            <w:r w:rsidR="009A2AB7">
              <w:rPr>
                <w:noProof/>
                <w:webHidden/>
              </w:rPr>
              <w:t>8</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645" w:history="1">
            <w:r w:rsidR="009A2AB7" w:rsidRPr="000D493B">
              <w:rPr>
                <w:rStyle w:val="Hyperlink"/>
                <w:noProof/>
              </w:rPr>
              <w:t>2.3</w:t>
            </w:r>
            <w:r w:rsidR="009A2AB7">
              <w:rPr>
                <w:rFonts w:eastAsiaTheme="minorEastAsia" w:cstheme="minorBidi"/>
                <w:smallCaps w:val="0"/>
                <w:noProof/>
                <w:szCs w:val="22"/>
                <w:lang w:val="nl-NL" w:eastAsia="nl-NL"/>
              </w:rPr>
              <w:tab/>
            </w:r>
            <w:r w:rsidR="009A2AB7" w:rsidRPr="000D493B">
              <w:rPr>
                <w:rStyle w:val="Hyperlink"/>
                <w:noProof/>
              </w:rPr>
              <w:t>RS232 specifications</w:t>
            </w:r>
            <w:r w:rsidR="009A2AB7">
              <w:rPr>
                <w:noProof/>
                <w:webHidden/>
              </w:rPr>
              <w:tab/>
            </w:r>
            <w:r w:rsidR="009A2AB7">
              <w:rPr>
                <w:noProof/>
                <w:webHidden/>
              </w:rPr>
              <w:fldChar w:fldCharType="begin"/>
            </w:r>
            <w:r w:rsidR="009A2AB7">
              <w:rPr>
                <w:noProof/>
                <w:webHidden/>
              </w:rPr>
              <w:instrText xml:space="preserve"> PAGEREF _Toc349645645 \h </w:instrText>
            </w:r>
            <w:r w:rsidR="009A2AB7">
              <w:rPr>
                <w:noProof/>
                <w:webHidden/>
              </w:rPr>
            </w:r>
            <w:r w:rsidR="009A2AB7">
              <w:rPr>
                <w:noProof/>
                <w:webHidden/>
              </w:rPr>
              <w:fldChar w:fldCharType="separate"/>
            </w:r>
            <w:r w:rsidR="009A2AB7">
              <w:rPr>
                <w:noProof/>
                <w:webHidden/>
              </w:rPr>
              <w:t>8</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46" w:history="1">
            <w:r w:rsidR="009A2AB7" w:rsidRPr="000D493B">
              <w:rPr>
                <w:rStyle w:val="Hyperlink"/>
                <w:noProof/>
              </w:rPr>
              <w:t>2.3.1</w:t>
            </w:r>
            <w:r w:rsidR="009A2AB7">
              <w:rPr>
                <w:rFonts w:eastAsiaTheme="minorEastAsia" w:cstheme="minorBidi"/>
                <w:i w:val="0"/>
                <w:iCs w:val="0"/>
                <w:noProof/>
                <w:szCs w:val="22"/>
                <w:lang w:val="nl-NL" w:eastAsia="nl-NL"/>
              </w:rPr>
              <w:tab/>
            </w:r>
            <w:r w:rsidR="009A2AB7" w:rsidRPr="000D493B">
              <w:rPr>
                <w:rStyle w:val="Hyperlink"/>
                <w:noProof/>
              </w:rPr>
              <w:t>RS232 Bit Streams</w:t>
            </w:r>
            <w:r w:rsidR="009A2AB7">
              <w:rPr>
                <w:noProof/>
                <w:webHidden/>
              </w:rPr>
              <w:tab/>
            </w:r>
            <w:r w:rsidR="009A2AB7">
              <w:rPr>
                <w:noProof/>
                <w:webHidden/>
              </w:rPr>
              <w:fldChar w:fldCharType="begin"/>
            </w:r>
            <w:r w:rsidR="009A2AB7">
              <w:rPr>
                <w:noProof/>
                <w:webHidden/>
              </w:rPr>
              <w:instrText xml:space="preserve"> PAGEREF _Toc349645646 \h </w:instrText>
            </w:r>
            <w:r w:rsidR="009A2AB7">
              <w:rPr>
                <w:noProof/>
                <w:webHidden/>
              </w:rPr>
            </w:r>
            <w:r w:rsidR="009A2AB7">
              <w:rPr>
                <w:noProof/>
                <w:webHidden/>
              </w:rPr>
              <w:fldChar w:fldCharType="separate"/>
            </w:r>
            <w:r w:rsidR="009A2AB7">
              <w:rPr>
                <w:noProof/>
                <w:webHidden/>
              </w:rPr>
              <w:t>8</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47" w:history="1">
            <w:r w:rsidR="009A2AB7" w:rsidRPr="000D493B">
              <w:rPr>
                <w:rStyle w:val="Hyperlink"/>
                <w:noProof/>
              </w:rPr>
              <w:t>2.3.2</w:t>
            </w:r>
            <w:r w:rsidR="009A2AB7">
              <w:rPr>
                <w:rFonts w:eastAsiaTheme="minorEastAsia" w:cstheme="minorBidi"/>
                <w:i w:val="0"/>
                <w:iCs w:val="0"/>
                <w:noProof/>
                <w:szCs w:val="22"/>
                <w:lang w:val="nl-NL" w:eastAsia="nl-NL"/>
              </w:rPr>
              <w:tab/>
            </w:r>
            <w:r w:rsidR="009A2AB7" w:rsidRPr="000D493B">
              <w:rPr>
                <w:rStyle w:val="Hyperlink"/>
                <w:noProof/>
              </w:rPr>
              <w:t>Start Bit</w:t>
            </w:r>
            <w:r w:rsidR="009A2AB7">
              <w:rPr>
                <w:noProof/>
                <w:webHidden/>
              </w:rPr>
              <w:tab/>
            </w:r>
            <w:r w:rsidR="009A2AB7">
              <w:rPr>
                <w:noProof/>
                <w:webHidden/>
              </w:rPr>
              <w:fldChar w:fldCharType="begin"/>
            </w:r>
            <w:r w:rsidR="009A2AB7">
              <w:rPr>
                <w:noProof/>
                <w:webHidden/>
              </w:rPr>
              <w:instrText xml:space="preserve"> PAGEREF _Toc349645647 \h </w:instrText>
            </w:r>
            <w:r w:rsidR="009A2AB7">
              <w:rPr>
                <w:noProof/>
                <w:webHidden/>
              </w:rPr>
            </w:r>
            <w:r w:rsidR="009A2AB7">
              <w:rPr>
                <w:noProof/>
                <w:webHidden/>
              </w:rPr>
              <w:fldChar w:fldCharType="separate"/>
            </w:r>
            <w:r w:rsidR="009A2AB7">
              <w:rPr>
                <w:noProof/>
                <w:webHidden/>
              </w:rPr>
              <w:t>9</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48" w:history="1">
            <w:r w:rsidR="009A2AB7" w:rsidRPr="000D493B">
              <w:rPr>
                <w:rStyle w:val="Hyperlink"/>
                <w:noProof/>
              </w:rPr>
              <w:t>2.3.3</w:t>
            </w:r>
            <w:r w:rsidR="009A2AB7">
              <w:rPr>
                <w:rFonts w:eastAsiaTheme="minorEastAsia" w:cstheme="minorBidi"/>
                <w:i w:val="0"/>
                <w:iCs w:val="0"/>
                <w:noProof/>
                <w:szCs w:val="22"/>
                <w:lang w:val="nl-NL" w:eastAsia="nl-NL"/>
              </w:rPr>
              <w:tab/>
            </w:r>
            <w:r w:rsidR="009A2AB7" w:rsidRPr="000D493B">
              <w:rPr>
                <w:rStyle w:val="Hyperlink"/>
                <w:noProof/>
              </w:rPr>
              <w:t>Data Bits</w:t>
            </w:r>
            <w:r w:rsidR="009A2AB7">
              <w:rPr>
                <w:noProof/>
                <w:webHidden/>
              </w:rPr>
              <w:tab/>
            </w:r>
            <w:r w:rsidR="009A2AB7">
              <w:rPr>
                <w:noProof/>
                <w:webHidden/>
              </w:rPr>
              <w:fldChar w:fldCharType="begin"/>
            </w:r>
            <w:r w:rsidR="009A2AB7">
              <w:rPr>
                <w:noProof/>
                <w:webHidden/>
              </w:rPr>
              <w:instrText xml:space="preserve"> PAGEREF _Toc349645648 \h </w:instrText>
            </w:r>
            <w:r w:rsidR="009A2AB7">
              <w:rPr>
                <w:noProof/>
                <w:webHidden/>
              </w:rPr>
            </w:r>
            <w:r w:rsidR="009A2AB7">
              <w:rPr>
                <w:noProof/>
                <w:webHidden/>
              </w:rPr>
              <w:fldChar w:fldCharType="separate"/>
            </w:r>
            <w:r w:rsidR="009A2AB7">
              <w:rPr>
                <w:noProof/>
                <w:webHidden/>
              </w:rPr>
              <w:t>9</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49" w:history="1">
            <w:r w:rsidR="009A2AB7" w:rsidRPr="000D493B">
              <w:rPr>
                <w:rStyle w:val="Hyperlink"/>
                <w:noProof/>
              </w:rPr>
              <w:t>2.3.4</w:t>
            </w:r>
            <w:r w:rsidR="009A2AB7">
              <w:rPr>
                <w:rFonts w:eastAsiaTheme="minorEastAsia" w:cstheme="minorBidi"/>
                <w:i w:val="0"/>
                <w:iCs w:val="0"/>
                <w:noProof/>
                <w:szCs w:val="22"/>
                <w:lang w:val="nl-NL" w:eastAsia="nl-NL"/>
              </w:rPr>
              <w:tab/>
            </w:r>
            <w:r w:rsidR="009A2AB7" w:rsidRPr="000D493B">
              <w:rPr>
                <w:rStyle w:val="Hyperlink"/>
                <w:noProof/>
              </w:rPr>
              <w:t>Parity Bit</w:t>
            </w:r>
            <w:r w:rsidR="009A2AB7">
              <w:rPr>
                <w:noProof/>
                <w:webHidden/>
              </w:rPr>
              <w:tab/>
            </w:r>
            <w:r w:rsidR="009A2AB7">
              <w:rPr>
                <w:noProof/>
                <w:webHidden/>
              </w:rPr>
              <w:fldChar w:fldCharType="begin"/>
            </w:r>
            <w:r w:rsidR="009A2AB7">
              <w:rPr>
                <w:noProof/>
                <w:webHidden/>
              </w:rPr>
              <w:instrText xml:space="preserve"> PAGEREF _Toc349645649 \h </w:instrText>
            </w:r>
            <w:r w:rsidR="009A2AB7">
              <w:rPr>
                <w:noProof/>
                <w:webHidden/>
              </w:rPr>
            </w:r>
            <w:r w:rsidR="009A2AB7">
              <w:rPr>
                <w:noProof/>
                <w:webHidden/>
              </w:rPr>
              <w:fldChar w:fldCharType="separate"/>
            </w:r>
            <w:r w:rsidR="009A2AB7">
              <w:rPr>
                <w:noProof/>
                <w:webHidden/>
              </w:rPr>
              <w:t>9</w:t>
            </w:r>
            <w:r w:rsidR="009A2AB7">
              <w:rPr>
                <w:noProof/>
                <w:webHidden/>
              </w:rPr>
              <w:fldChar w:fldCharType="end"/>
            </w:r>
          </w:hyperlink>
        </w:p>
        <w:p w:rsidR="009A2AB7" w:rsidRDefault="00781683">
          <w:pPr>
            <w:pStyle w:val="Inhopg4"/>
            <w:tabs>
              <w:tab w:val="left" w:pos="1400"/>
              <w:tab w:val="right" w:leader="dot" w:pos="9062"/>
            </w:tabs>
            <w:rPr>
              <w:rFonts w:eastAsiaTheme="minorEastAsia" w:cstheme="minorBidi"/>
              <w:noProof/>
              <w:sz w:val="22"/>
              <w:szCs w:val="22"/>
              <w:lang w:val="nl-NL" w:eastAsia="nl-NL"/>
            </w:rPr>
          </w:pPr>
          <w:hyperlink w:anchor="_Toc349645650" w:history="1">
            <w:r w:rsidR="009A2AB7" w:rsidRPr="000D493B">
              <w:rPr>
                <w:rStyle w:val="Hyperlink"/>
                <w:noProof/>
              </w:rPr>
              <w:t>2.3.4.1</w:t>
            </w:r>
            <w:r w:rsidR="009A2AB7">
              <w:rPr>
                <w:rFonts w:eastAsiaTheme="minorEastAsia" w:cstheme="minorBidi"/>
                <w:noProof/>
                <w:sz w:val="22"/>
                <w:szCs w:val="22"/>
                <w:lang w:val="nl-NL" w:eastAsia="nl-NL"/>
              </w:rPr>
              <w:tab/>
            </w:r>
            <w:r w:rsidR="009A2AB7" w:rsidRPr="000D493B">
              <w:rPr>
                <w:rStyle w:val="Hyperlink"/>
                <w:noProof/>
              </w:rPr>
              <w:t>Even Parity</w:t>
            </w:r>
            <w:r w:rsidR="009A2AB7">
              <w:rPr>
                <w:noProof/>
                <w:webHidden/>
              </w:rPr>
              <w:tab/>
            </w:r>
            <w:r w:rsidR="009A2AB7">
              <w:rPr>
                <w:noProof/>
                <w:webHidden/>
              </w:rPr>
              <w:fldChar w:fldCharType="begin"/>
            </w:r>
            <w:r w:rsidR="009A2AB7">
              <w:rPr>
                <w:noProof/>
                <w:webHidden/>
              </w:rPr>
              <w:instrText xml:space="preserve"> PAGEREF _Toc349645650 \h </w:instrText>
            </w:r>
            <w:r w:rsidR="009A2AB7">
              <w:rPr>
                <w:noProof/>
                <w:webHidden/>
              </w:rPr>
            </w:r>
            <w:r w:rsidR="009A2AB7">
              <w:rPr>
                <w:noProof/>
                <w:webHidden/>
              </w:rPr>
              <w:fldChar w:fldCharType="separate"/>
            </w:r>
            <w:r w:rsidR="009A2AB7">
              <w:rPr>
                <w:noProof/>
                <w:webHidden/>
              </w:rPr>
              <w:t>9</w:t>
            </w:r>
            <w:r w:rsidR="009A2AB7">
              <w:rPr>
                <w:noProof/>
                <w:webHidden/>
              </w:rPr>
              <w:fldChar w:fldCharType="end"/>
            </w:r>
          </w:hyperlink>
        </w:p>
        <w:p w:rsidR="009A2AB7" w:rsidRDefault="00781683">
          <w:pPr>
            <w:pStyle w:val="Inhopg4"/>
            <w:tabs>
              <w:tab w:val="left" w:pos="1400"/>
              <w:tab w:val="right" w:leader="dot" w:pos="9062"/>
            </w:tabs>
            <w:rPr>
              <w:rFonts w:eastAsiaTheme="minorEastAsia" w:cstheme="minorBidi"/>
              <w:noProof/>
              <w:sz w:val="22"/>
              <w:szCs w:val="22"/>
              <w:lang w:val="nl-NL" w:eastAsia="nl-NL"/>
            </w:rPr>
          </w:pPr>
          <w:hyperlink w:anchor="_Toc349645651" w:history="1">
            <w:r w:rsidR="009A2AB7" w:rsidRPr="000D493B">
              <w:rPr>
                <w:rStyle w:val="Hyperlink"/>
                <w:noProof/>
              </w:rPr>
              <w:t>2.3.4.2</w:t>
            </w:r>
            <w:r w:rsidR="009A2AB7">
              <w:rPr>
                <w:rFonts w:eastAsiaTheme="minorEastAsia" w:cstheme="minorBidi"/>
                <w:noProof/>
                <w:sz w:val="22"/>
                <w:szCs w:val="22"/>
                <w:lang w:val="nl-NL" w:eastAsia="nl-NL"/>
              </w:rPr>
              <w:tab/>
            </w:r>
            <w:r w:rsidR="009A2AB7" w:rsidRPr="000D493B">
              <w:rPr>
                <w:rStyle w:val="Hyperlink"/>
                <w:noProof/>
              </w:rPr>
              <w:t>Odd Parity</w:t>
            </w:r>
            <w:r w:rsidR="009A2AB7">
              <w:rPr>
                <w:noProof/>
                <w:webHidden/>
              </w:rPr>
              <w:tab/>
            </w:r>
            <w:r w:rsidR="009A2AB7">
              <w:rPr>
                <w:noProof/>
                <w:webHidden/>
              </w:rPr>
              <w:fldChar w:fldCharType="begin"/>
            </w:r>
            <w:r w:rsidR="009A2AB7">
              <w:rPr>
                <w:noProof/>
                <w:webHidden/>
              </w:rPr>
              <w:instrText xml:space="preserve"> PAGEREF _Toc349645651 \h </w:instrText>
            </w:r>
            <w:r w:rsidR="009A2AB7">
              <w:rPr>
                <w:noProof/>
                <w:webHidden/>
              </w:rPr>
            </w:r>
            <w:r w:rsidR="009A2AB7">
              <w:rPr>
                <w:noProof/>
                <w:webHidden/>
              </w:rPr>
              <w:fldChar w:fldCharType="separate"/>
            </w:r>
            <w:r w:rsidR="009A2AB7">
              <w:rPr>
                <w:noProof/>
                <w:webHidden/>
              </w:rPr>
              <w:t>9</w:t>
            </w:r>
            <w:r w:rsidR="009A2AB7">
              <w:rPr>
                <w:noProof/>
                <w:webHidden/>
              </w:rPr>
              <w:fldChar w:fldCharType="end"/>
            </w:r>
          </w:hyperlink>
        </w:p>
        <w:p w:rsidR="009A2AB7" w:rsidRDefault="00781683">
          <w:pPr>
            <w:pStyle w:val="Inhopg4"/>
            <w:tabs>
              <w:tab w:val="left" w:pos="1400"/>
              <w:tab w:val="right" w:leader="dot" w:pos="9062"/>
            </w:tabs>
            <w:rPr>
              <w:rFonts w:eastAsiaTheme="minorEastAsia" w:cstheme="minorBidi"/>
              <w:noProof/>
              <w:sz w:val="22"/>
              <w:szCs w:val="22"/>
              <w:lang w:val="nl-NL" w:eastAsia="nl-NL"/>
            </w:rPr>
          </w:pPr>
          <w:hyperlink w:anchor="_Toc349645652" w:history="1">
            <w:r w:rsidR="009A2AB7" w:rsidRPr="000D493B">
              <w:rPr>
                <w:rStyle w:val="Hyperlink"/>
                <w:noProof/>
              </w:rPr>
              <w:t>2.3.4.3</w:t>
            </w:r>
            <w:r w:rsidR="009A2AB7">
              <w:rPr>
                <w:rFonts w:eastAsiaTheme="minorEastAsia" w:cstheme="minorBidi"/>
                <w:noProof/>
                <w:sz w:val="22"/>
                <w:szCs w:val="22"/>
                <w:lang w:val="nl-NL" w:eastAsia="nl-NL"/>
              </w:rPr>
              <w:tab/>
            </w:r>
            <w:r w:rsidR="009A2AB7" w:rsidRPr="000D493B">
              <w:rPr>
                <w:rStyle w:val="Hyperlink"/>
                <w:noProof/>
              </w:rPr>
              <w:t>Disadvantages on the Parity System</w:t>
            </w:r>
            <w:r w:rsidR="009A2AB7">
              <w:rPr>
                <w:noProof/>
                <w:webHidden/>
              </w:rPr>
              <w:tab/>
            </w:r>
            <w:r w:rsidR="009A2AB7">
              <w:rPr>
                <w:noProof/>
                <w:webHidden/>
              </w:rPr>
              <w:fldChar w:fldCharType="begin"/>
            </w:r>
            <w:r w:rsidR="009A2AB7">
              <w:rPr>
                <w:noProof/>
                <w:webHidden/>
              </w:rPr>
              <w:instrText xml:space="preserve"> PAGEREF _Toc349645652 \h </w:instrText>
            </w:r>
            <w:r w:rsidR="009A2AB7">
              <w:rPr>
                <w:noProof/>
                <w:webHidden/>
              </w:rPr>
            </w:r>
            <w:r w:rsidR="009A2AB7">
              <w:rPr>
                <w:noProof/>
                <w:webHidden/>
              </w:rPr>
              <w:fldChar w:fldCharType="separate"/>
            </w:r>
            <w:r w:rsidR="009A2AB7">
              <w:rPr>
                <w:noProof/>
                <w:webHidden/>
              </w:rPr>
              <w:t>9</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53" w:history="1">
            <w:r w:rsidR="009A2AB7" w:rsidRPr="000D493B">
              <w:rPr>
                <w:rStyle w:val="Hyperlink"/>
                <w:noProof/>
              </w:rPr>
              <w:t>2.3.5</w:t>
            </w:r>
            <w:r w:rsidR="009A2AB7">
              <w:rPr>
                <w:rFonts w:eastAsiaTheme="minorEastAsia" w:cstheme="minorBidi"/>
                <w:i w:val="0"/>
                <w:iCs w:val="0"/>
                <w:noProof/>
                <w:szCs w:val="22"/>
                <w:lang w:val="nl-NL" w:eastAsia="nl-NL"/>
              </w:rPr>
              <w:tab/>
            </w:r>
            <w:r w:rsidR="009A2AB7" w:rsidRPr="000D493B">
              <w:rPr>
                <w:rStyle w:val="Hyperlink"/>
                <w:noProof/>
              </w:rPr>
              <w:t>Stop Bit(s)</w:t>
            </w:r>
            <w:r w:rsidR="009A2AB7">
              <w:rPr>
                <w:noProof/>
                <w:webHidden/>
              </w:rPr>
              <w:tab/>
            </w:r>
            <w:r w:rsidR="009A2AB7">
              <w:rPr>
                <w:noProof/>
                <w:webHidden/>
              </w:rPr>
              <w:fldChar w:fldCharType="begin"/>
            </w:r>
            <w:r w:rsidR="009A2AB7">
              <w:rPr>
                <w:noProof/>
                <w:webHidden/>
              </w:rPr>
              <w:instrText xml:space="preserve"> PAGEREF _Toc349645653 \h </w:instrText>
            </w:r>
            <w:r w:rsidR="009A2AB7">
              <w:rPr>
                <w:noProof/>
                <w:webHidden/>
              </w:rPr>
            </w:r>
            <w:r w:rsidR="009A2AB7">
              <w:rPr>
                <w:noProof/>
                <w:webHidden/>
              </w:rPr>
              <w:fldChar w:fldCharType="separate"/>
            </w:r>
            <w:r w:rsidR="009A2AB7">
              <w:rPr>
                <w:noProof/>
                <w:webHidden/>
              </w:rPr>
              <w:t>10</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54" w:history="1">
            <w:r w:rsidR="009A2AB7" w:rsidRPr="000D493B">
              <w:rPr>
                <w:rStyle w:val="Hyperlink"/>
                <w:noProof/>
              </w:rPr>
              <w:t>2.3.6</w:t>
            </w:r>
            <w:r w:rsidR="009A2AB7">
              <w:rPr>
                <w:rFonts w:eastAsiaTheme="minorEastAsia" w:cstheme="minorBidi"/>
                <w:i w:val="0"/>
                <w:iCs w:val="0"/>
                <w:noProof/>
                <w:szCs w:val="22"/>
                <w:lang w:val="nl-NL" w:eastAsia="nl-NL"/>
              </w:rPr>
              <w:tab/>
            </w:r>
            <w:r w:rsidR="009A2AB7" w:rsidRPr="000D493B">
              <w:rPr>
                <w:rStyle w:val="Hyperlink"/>
                <w:noProof/>
              </w:rPr>
              <w:t>Voltages</w:t>
            </w:r>
            <w:r w:rsidR="009A2AB7">
              <w:rPr>
                <w:noProof/>
                <w:webHidden/>
              </w:rPr>
              <w:tab/>
            </w:r>
            <w:r w:rsidR="009A2AB7">
              <w:rPr>
                <w:noProof/>
                <w:webHidden/>
              </w:rPr>
              <w:fldChar w:fldCharType="begin"/>
            </w:r>
            <w:r w:rsidR="009A2AB7">
              <w:rPr>
                <w:noProof/>
                <w:webHidden/>
              </w:rPr>
              <w:instrText xml:space="preserve"> PAGEREF _Toc349645654 \h </w:instrText>
            </w:r>
            <w:r w:rsidR="009A2AB7">
              <w:rPr>
                <w:noProof/>
                <w:webHidden/>
              </w:rPr>
            </w:r>
            <w:r w:rsidR="009A2AB7">
              <w:rPr>
                <w:noProof/>
                <w:webHidden/>
              </w:rPr>
              <w:fldChar w:fldCharType="separate"/>
            </w:r>
            <w:r w:rsidR="009A2AB7">
              <w:rPr>
                <w:noProof/>
                <w:webHidden/>
              </w:rPr>
              <w:t>10</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55" w:history="1">
            <w:r w:rsidR="009A2AB7" w:rsidRPr="000D493B">
              <w:rPr>
                <w:rStyle w:val="Hyperlink"/>
                <w:noProof/>
              </w:rPr>
              <w:t>2.3.7</w:t>
            </w:r>
            <w:r w:rsidR="009A2AB7">
              <w:rPr>
                <w:rFonts w:eastAsiaTheme="minorEastAsia" w:cstheme="minorBidi"/>
                <w:i w:val="0"/>
                <w:iCs w:val="0"/>
                <w:noProof/>
                <w:szCs w:val="22"/>
                <w:lang w:val="nl-NL" w:eastAsia="nl-NL"/>
              </w:rPr>
              <w:tab/>
            </w:r>
            <w:r w:rsidR="009A2AB7" w:rsidRPr="000D493B">
              <w:rPr>
                <w:rStyle w:val="Hyperlink"/>
                <w:noProof/>
              </w:rPr>
              <w:t>Maximum Cable Lengths</w:t>
            </w:r>
            <w:r w:rsidR="009A2AB7">
              <w:rPr>
                <w:noProof/>
                <w:webHidden/>
              </w:rPr>
              <w:tab/>
            </w:r>
            <w:r w:rsidR="009A2AB7">
              <w:rPr>
                <w:noProof/>
                <w:webHidden/>
              </w:rPr>
              <w:fldChar w:fldCharType="begin"/>
            </w:r>
            <w:r w:rsidR="009A2AB7">
              <w:rPr>
                <w:noProof/>
                <w:webHidden/>
              </w:rPr>
              <w:instrText xml:space="preserve"> PAGEREF _Toc349645655 \h </w:instrText>
            </w:r>
            <w:r w:rsidR="009A2AB7">
              <w:rPr>
                <w:noProof/>
                <w:webHidden/>
              </w:rPr>
            </w:r>
            <w:r w:rsidR="009A2AB7">
              <w:rPr>
                <w:noProof/>
                <w:webHidden/>
              </w:rPr>
              <w:fldChar w:fldCharType="separate"/>
            </w:r>
            <w:r w:rsidR="009A2AB7">
              <w:rPr>
                <w:noProof/>
                <w:webHidden/>
              </w:rPr>
              <w:t>10</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56" w:history="1">
            <w:r w:rsidR="009A2AB7" w:rsidRPr="000D493B">
              <w:rPr>
                <w:rStyle w:val="Hyperlink"/>
                <w:noProof/>
              </w:rPr>
              <w:t>2.3.8</w:t>
            </w:r>
            <w:r w:rsidR="009A2AB7">
              <w:rPr>
                <w:rFonts w:eastAsiaTheme="minorEastAsia" w:cstheme="minorBidi"/>
                <w:i w:val="0"/>
                <w:iCs w:val="0"/>
                <w:noProof/>
                <w:szCs w:val="22"/>
                <w:lang w:val="nl-NL" w:eastAsia="nl-NL"/>
              </w:rPr>
              <w:tab/>
            </w:r>
            <w:r w:rsidR="009A2AB7" w:rsidRPr="000D493B">
              <w:rPr>
                <w:rStyle w:val="Hyperlink"/>
                <w:noProof/>
              </w:rPr>
              <w:t>RS232 Pinout</w:t>
            </w:r>
            <w:r w:rsidR="009A2AB7">
              <w:rPr>
                <w:noProof/>
                <w:webHidden/>
              </w:rPr>
              <w:tab/>
            </w:r>
            <w:r w:rsidR="009A2AB7">
              <w:rPr>
                <w:noProof/>
                <w:webHidden/>
              </w:rPr>
              <w:fldChar w:fldCharType="begin"/>
            </w:r>
            <w:r w:rsidR="009A2AB7">
              <w:rPr>
                <w:noProof/>
                <w:webHidden/>
              </w:rPr>
              <w:instrText xml:space="preserve"> PAGEREF _Toc349645656 \h </w:instrText>
            </w:r>
            <w:r w:rsidR="009A2AB7">
              <w:rPr>
                <w:noProof/>
                <w:webHidden/>
              </w:rPr>
            </w:r>
            <w:r w:rsidR="009A2AB7">
              <w:rPr>
                <w:noProof/>
                <w:webHidden/>
              </w:rPr>
              <w:fldChar w:fldCharType="separate"/>
            </w:r>
            <w:r w:rsidR="009A2AB7">
              <w:rPr>
                <w:noProof/>
                <w:webHidden/>
              </w:rPr>
              <w:t>11</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57" w:history="1">
            <w:r w:rsidR="009A2AB7" w:rsidRPr="000D493B">
              <w:rPr>
                <w:rStyle w:val="Hyperlink"/>
                <w:noProof/>
              </w:rPr>
              <w:t>2.3.9</w:t>
            </w:r>
            <w:r w:rsidR="009A2AB7">
              <w:rPr>
                <w:rFonts w:eastAsiaTheme="minorEastAsia" w:cstheme="minorBidi"/>
                <w:i w:val="0"/>
                <w:iCs w:val="0"/>
                <w:noProof/>
                <w:szCs w:val="22"/>
                <w:lang w:val="nl-NL" w:eastAsia="nl-NL"/>
              </w:rPr>
              <w:tab/>
            </w:r>
            <w:r w:rsidR="009A2AB7" w:rsidRPr="000D493B">
              <w:rPr>
                <w:rStyle w:val="Hyperlink"/>
                <w:noProof/>
              </w:rPr>
              <w:t>RS232 Flow Control and Handshaking</w:t>
            </w:r>
            <w:r w:rsidR="009A2AB7">
              <w:rPr>
                <w:noProof/>
                <w:webHidden/>
              </w:rPr>
              <w:tab/>
            </w:r>
            <w:r w:rsidR="009A2AB7">
              <w:rPr>
                <w:noProof/>
                <w:webHidden/>
              </w:rPr>
              <w:fldChar w:fldCharType="begin"/>
            </w:r>
            <w:r w:rsidR="009A2AB7">
              <w:rPr>
                <w:noProof/>
                <w:webHidden/>
              </w:rPr>
              <w:instrText xml:space="preserve"> PAGEREF _Toc349645657 \h </w:instrText>
            </w:r>
            <w:r w:rsidR="009A2AB7">
              <w:rPr>
                <w:noProof/>
                <w:webHidden/>
              </w:rPr>
            </w:r>
            <w:r w:rsidR="009A2AB7">
              <w:rPr>
                <w:noProof/>
                <w:webHidden/>
              </w:rPr>
              <w:fldChar w:fldCharType="separate"/>
            </w:r>
            <w:r w:rsidR="009A2AB7">
              <w:rPr>
                <w:noProof/>
                <w:webHidden/>
              </w:rPr>
              <w:t>11</w:t>
            </w:r>
            <w:r w:rsidR="009A2AB7">
              <w:rPr>
                <w:noProof/>
                <w:webHidden/>
              </w:rPr>
              <w:fldChar w:fldCharType="end"/>
            </w:r>
          </w:hyperlink>
        </w:p>
        <w:p w:rsidR="009A2AB7" w:rsidRDefault="00781683">
          <w:pPr>
            <w:pStyle w:val="Inhopg4"/>
            <w:tabs>
              <w:tab w:val="left" w:pos="1400"/>
              <w:tab w:val="right" w:leader="dot" w:pos="9062"/>
            </w:tabs>
            <w:rPr>
              <w:rFonts w:eastAsiaTheme="minorEastAsia" w:cstheme="minorBidi"/>
              <w:noProof/>
              <w:sz w:val="22"/>
              <w:szCs w:val="22"/>
              <w:lang w:val="nl-NL" w:eastAsia="nl-NL"/>
            </w:rPr>
          </w:pPr>
          <w:hyperlink w:anchor="_Toc349645658" w:history="1">
            <w:r w:rsidR="009A2AB7" w:rsidRPr="000D493B">
              <w:rPr>
                <w:rStyle w:val="Hyperlink"/>
                <w:noProof/>
              </w:rPr>
              <w:t>2.3.9.1</w:t>
            </w:r>
            <w:r w:rsidR="009A2AB7">
              <w:rPr>
                <w:rFonts w:eastAsiaTheme="minorEastAsia" w:cstheme="minorBidi"/>
                <w:noProof/>
                <w:sz w:val="22"/>
                <w:szCs w:val="22"/>
                <w:lang w:val="nl-NL" w:eastAsia="nl-NL"/>
              </w:rPr>
              <w:tab/>
            </w:r>
            <w:r w:rsidR="009A2AB7" w:rsidRPr="000D493B">
              <w:rPr>
                <w:rStyle w:val="Hyperlink"/>
                <w:noProof/>
              </w:rPr>
              <w:t>Software flow control</w:t>
            </w:r>
            <w:r w:rsidR="009A2AB7">
              <w:rPr>
                <w:noProof/>
                <w:webHidden/>
              </w:rPr>
              <w:tab/>
            </w:r>
            <w:r w:rsidR="009A2AB7">
              <w:rPr>
                <w:noProof/>
                <w:webHidden/>
              </w:rPr>
              <w:fldChar w:fldCharType="begin"/>
            </w:r>
            <w:r w:rsidR="009A2AB7">
              <w:rPr>
                <w:noProof/>
                <w:webHidden/>
              </w:rPr>
              <w:instrText xml:space="preserve"> PAGEREF _Toc349645658 \h </w:instrText>
            </w:r>
            <w:r w:rsidR="009A2AB7">
              <w:rPr>
                <w:noProof/>
                <w:webHidden/>
              </w:rPr>
            </w:r>
            <w:r w:rsidR="009A2AB7">
              <w:rPr>
                <w:noProof/>
                <w:webHidden/>
              </w:rPr>
              <w:fldChar w:fldCharType="separate"/>
            </w:r>
            <w:r w:rsidR="009A2AB7">
              <w:rPr>
                <w:noProof/>
                <w:webHidden/>
              </w:rPr>
              <w:t>12</w:t>
            </w:r>
            <w:r w:rsidR="009A2AB7">
              <w:rPr>
                <w:noProof/>
                <w:webHidden/>
              </w:rPr>
              <w:fldChar w:fldCharType="end"/>
            </w:r>
          </w:hyperlink>
        </w:p>
        <w:p w:rsidR="009A2AB7" w:rsidRDefault="00781683">
          <w:pPr>
            <w:pStyle w:val="Inhopg4"/>
            <w:tabs>
              <w:tab w:val="left" w:pos="1400"/>
              <w:tab w:val="right" w:leader="dot" w:pos="9062"/>
            </w:tabs>
            <w:rPr>
              <w:rFonts w:eastAsiaTheme="minorEastAsia" w:cstheme="minorBidi"/>
              <w:noProof/>
              <w:sz w:val="22"/>
              <w:szCs w:val="22"/>
              <w:lang w:val="nl-NL" w:eastAsia="nl-NL"/>
            </w:rPr>
          </w:pPr>
          <w:hyperlink w:anchor="_Toc349645659" w:history="1">
            <w:r w:rsidR="009A2AB7" w:rsidRPr="000D493B">
              <w:rPr>
                <w:rStyle w:val="Hyperlink"/>
                <w:noProof/>
              </w:rPr>
              <w:t>2.3.9.2</w:t>
            </w:r>
            <w:r w:rsidR="009A2AB7">
              <w:rPr>
                <w:rFonts w:eastAsiaTheme="minorEastAsia" w:cstheme="minorBidi"/>
                <w:noProof/>
                <w:sz w:val="22"/>
                <w:szCs w:val="22"/>
                <w:lang w:val="nl-NL" w:eastAsia="nl-NL"/>
              </w:rPr>
              <w:tab/>
            </w:r>
            <w:r w:rsidR="009A2AB7" w:rsidRPr="000D493B">
              <w:rPr>
                <w:rStyle w:val="Hyperlink"/>
                <w:noProof/>
              </w:rPr>
              <w:t>Hardware flow control</w:t>
            </w:r>
            <w:r w:rsidR="009A2AB7">
              <w:rPr>
                <w:noProof/>
                <w:webHidden/>
              </w:rPr>
              <w:tab/>
            </w:r>
            <w:r w:rsidR="009A2AB7">
              <w:rPr>
                <w:noProof/>
                <w:webHidden/>
              </w:rPr>
              <w:fldChar w:fldCharType="begin"/>
            </w:r>
            <w:r w:rsidR="009A2AB7">
              <w:rPr>
                <w:noProof/>
                <w:webHidden/>
              </w:rPr>
              <w:instrText xml:space="preserve"> PAGEREF _Toc349645659 \h </w:instrText>
            </w:r>
            <w:r w:rsidR="009A2AB7">
              <w:rPr>
                <w:noProof/>
                <w:webHidden/>
              </w:rPr>
            </w:r>
            <w:r w:rsidR="009A2AB7">
              <w:rPr>
                <w:noProof/>
                <w:webHidden/>
              </w:rPr>
              <w:fldChar w:fldCharType="separate"/>
            </w:r>
            <w:r w:rsidR="009A2AB7">
              <w:rPr>
                <w:noProof/>
                <w:webHidden/>
              </w:rPr>
              <w:t>13</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60" w:history="1">
            <w:r w:rsidR="009A2AB7" w:rsidRPr="000D493B">
              <w:rPr>
                <w:rStyle w:val="Hyperlink"/>
                <w:noProof/>
              </w:rPr>
              <w:t>2.3.10</w:t>
            </w:r>
            <w:r w:rsidR="009A2AB7">
              <w:rPr>
                <w:rFonts w:eastAsiaTheme="minorEastAsia" w:cstheme="minorBidi"/>
                <w:i w:val="0"/>
                <w:iCs w:val="0"/>
                <w:noProof/>
                <w:szCs w:val="22"/>
                <w:lang w:val="nl-NL" w:eastAsia="nl-NL"/>
              </w:rPr>
              <w:tab/>
            </w:r>
            <w:r w:rsidR="009A2AB7" w:rsidRPr="000D493B">
              <w:rPr>
                <w:rStyle w:val="Hyperlink"/>
                <w:noProof/>
              </w:rPr>
              <w:t>Special connections</w:t>
            </w:r>
            <w:r w:rsidR="009A2AB7">
              <w:rPr>
                <w:noProof/>
                <w:webHidden/>
              </w:rPr>
              <w:tab/>
            </w:r>
            <w:r w:rsidR="009A2AB7">
              <w:rPr>
                <w:noProof/>
                <w:webHidden/>
              </w:rPr>
              <w:fldChar w:fldCharType="begin"/>
            </w:r>
            <w:r w:rsidR="009A2AB7">
              <w:rPr>
                <w:noProof/>
                <w:webHidden/>
              </w:rPr>
              <w:instrText xml:space="preserve"> PAGEREF _Toc349645660 \h </w:instrText>
            </w:r>
            <w:r w:rsidR="009A2AB7">
              <w:rPr>
                <w:noProof/>
                <w:webHidden/>
              </w:rPr>
            </w:r>
            <w:r w:rsidR="009A2AB7">
              <w:rPr>
                <w:noProof/>
                <w:webHidden/>
              </w:rPr>
              <w:fldChar w:fldCharType="separate"/>
            </w:r>
            <w:r w:rsidR="009A2AB7">
              <w:rPr>
                <w:noProof/>
                <w:webHidden/>
              </w:rPr>
              <w:t>13</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661" w:history="1">
            <w:r w:rsidR="009A2AB7" w:rsidRPr="000D493B">
              <w:rPr>
                <w:rStyle w:val="Hyperlink"/>
                <w:noProof/>
              </w:rPr>
              <w:t>2.3.10.1</w:t>
            </w:r>
            <w:r w:rsidR="009A2AB7">
              <w:rPr>
                <w:rFonts w:eastAsiaTheme="minorEastAsia" w:cstheme="minorBidi"/>
                <w:noProof/>
                <w:sz w:val="22"/>
                <w:szCs w:val="22"/>
                <w:lang w:val="nl-NL" w:eastAsia="nl-NL"/>
              </w:rPr>
              <w:tab/>
            </w:r>
            <w:r w:rsidR="009A2AB7" w:rsidRPr="000D493B">
              <w:rPr>
                <w:rStyle w:val="Hyperlink"/>
                <w:noProof/>
              </w:rPr>
              <w:t>RS232 DB25 to DB9 converter</w:t>
            </w:r>
            <w:r w:rsidR="009A2AB7">
              <w:rPr>
                <w:noProof/>
                <w:webHidden/>
              </w:rPr>
              <w:tab/>
            </w:r>
            <w:r w:rsidR="009A2AB7">
              <w:rPr>
                <w:noProof/>
                <w:webHidden/>
              </w:rPr>
              <w:fldChar w:fldCharType="begin"/>
            </w:r>
            <w:r w:rsidR="009A2AB7">
              <w:rPr>
                <w:noProof/>
                <w:webHidden/>
              </w:rPr>
              <w:instrText xml:space="preserve"> PAGEREF _Toc349645661 \h </w:instrText>
            </w:r>
            <w:r w:rsidR="009A2AB7">
              <w:rPr>
                <w:noProof/>
                <w:webHidden/>
              </w:rPr>
            </w:r>
            <w:r w:rsidR="009A2AB7">
              <w:rPr>
                <w:noProof/>
                <w:webHidden/>
              </w:rPr>
              <w:fldChar w:fldCharType="separate"/>
            </w:r>
            <w:r w:rsidR="009A2AB7">
              <w:rPr>
                <w:noProof/>
                <w:webHidden/>
              </w:rPr>
              <w:t>13</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662" w:history="1">
            <w:r w:rsidR="009A2AB7" w:rsidRPr="000D493B">
              <w:rPr>
                <w:rStyle w:val="Hyperlink"/>
                <w:noProof/>
              </w:rPr>
              <w:t>2.3.10.2</w:t>
            </w:r>
            <w:r w:rsidR="009A2AB7">
              <w:rPr>
                <w:rFonts w:eastAsiaTheme="minorEastAsia" w:cstheme="minorBidi"/>
                <w:noProof/>
                <w:sz w:val="22"/>
                <w:szCs w:val="22"/>
                <w:lang w:val="nl-NL" w:eastAsia="nl-NL"/>
              </w:rPr>
              <w:tab/>
            </w:r>
            <w:r w:rsidR="009A2AB7" w:rsidRPr="000D493B">
              <w:rPr>
                <w:rStyle w:val="Hyperlink"/>
                <w:noProof/>
              </w:rPr>
              <w:t>RS232 serial loopback test plugs</w:t>
            </w:r>
            <w:r w:rsidR="009A2AB7">
              <w:rPr>
                <w:noProof/>
                <w:webHidden/>
              </w:rPr>
              <w:tab/>
            </w:r>
            <w:r w:rsidR="009A2AB7">
              <w:rPr>
                <w:noProof/>
                <w:webHidden/>
              </w:rPr>
              <w:fldChar w:fldCharType="begin"/>
            </w:r>
            <w:r w:rsidR="009A2AB7">
              <w:rPr>
                <w:noProof/>
                <w:webHidden/>
              </w:rPr>
              <w:instrText xml:space="preserve"> PAGEREF _Toc349645662 \h </w:instrText>
            </w:r>
            <w:r w:rsidR="009A2AB7">
              <w:rPr>
                <w:noProof/>
                <w:webHidden/>
              </w:rPr>
            </w:r>
            <w:r w:rsidR="009A2AB7">
              <w:rPr>
                <w:noProof/>
                <w:webHidden/>
              </w:rPr>
              <w:fldChar w:fldCharType="separate"/>
            </w:r>
            <w:r w:rsidR="009A2AB7">
              <w:rPr>
                <w:noProof/>
                <w:webHidden/>
              </w:rPr>
              <w:t>14</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663" w:history="1">
            <w:r w:rsidR="009A2AB7" w:rsidRPr="000D493B">
              <w:rPr>
                <w:rStyle w:val="Hyperlink"/>
                <w:noProof/>
              </w:rPr>
              <w:t>2.3.10.3</w:t>
            </w:r>
            <w:r w:rsidR="009A2AB7">
              <w:rPr>
                <w:rFonts w:eastAsiaTheme="minorEastAsia" w:cstheme="minorBidi"/>
                <w:noProof/>
                <w:sz w:val="22"/>
                <w:szCs w:val="22"/>
                <w:lang w:val="nl-NL" w:eastAsia="nl-NL"/>
              </w:rPr>
              <w:tab/>
            </w:r>
            <w:r w:rsidR="009A2AB7" w:rsidRPr="000D493B">
              <w:rPr>
                <w:rStyle w:val="Hyperlink"/>
                <w:noProof/>
              </w:rPr>
              <w:t>RS232 Null Modem Cables</w:t>
            </w:r>
            <w:r w:rsidR="009A2AB7">
              <w:rPr>
                <w:noProof/>
                <w:webHidden/>
              </w:rPr>
              <w:tab/>
            </w:r>
            <w:r w:rsidR="009A2AB7">
              <w:rPr>
                <w:noProof/>
                <w:webHidden/>
              </w:rPr>
              <w:fldChar w:fldCharType="begin"/>
            </w:r>
            <w:r w:rsidR="009A2AB7">
              <w:rPr>
                <w:noProof/>
                <w:webHidden/>
              </w:rPr>
              <w:instrText xml:space="preserve"> PAGEREF _Toc349645663 \h </w:instrText>
            </w:r>
            <w:r w:rsidR="009A2AB7">
              <w:rPr>
                <w:noProof/>
                <w:webHidden/>
              </w:rPr>
            </w:r>
            <w:r w:rsidR="009A2AB7">
              <w:rPr>
                <w:noProof/>
                <w:webHidden/>
              </w:rPr>
              <w:fldChar w:fldCharType="separate"/>
            </w:r>
            <w:r w:rsidR="009A2AB7">
              <w:rPr>
                <w:noProof/>
                <w:webHidden/>
              </w:rPr>
              <w:t>15</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664" w:history="1">
            <w:r w:rsidR="009A2AB7" w:rsidRPr="000D493B">
              <w:rPr>
                <w:rStyle w:val="Hyperlink"/>
                <w:noProof/>
              </w:rPr>
              <w:t>2.4</w:t>
            </w:r>
            <w:r w:rsidR="009A2AB7">
              <w:rPr>
                <w:rFonts w:eastAsiaTheme="minorEastAsia" w:cstheme="minorBidi"/>
                <w:smallCaps w:val="0"/>
                <w:noProof/>
                <w:szCs w:val="22"/>
                <w:lang w:val="nl-NL" w:eastAsia="nl-NL"/>
              </w:rPr>
              <w:tab/>
            </w:r>
            <w:r w:rsidR="009A2AB7" w:rsidRPr="000D493B">
              <w:rPr>
                <w:rStyle w:val="Hyperlink"/>
                <w:noProof/>
              </w:rPr>
              <w:t>RS485 Specifications</w:t>
            </w:r>
            <w:r w:rsidR="009A2AB7">
              <w:rPr>
                <w:noProof/>
                <w:webHidden/>
              </w:rPr>
              <w:tab/>
            </w:r>
            <w:r w:rsidR="009A2AB7">
              <w:rPr>
                <w:noProof/>
                <w:webHidden/>
              </w:rPr>
              <w:fldChar w:fldCharType="begin"/>
            </w:r>
            <w:r w:rsidR="009A2AB7">
              <w:rPr>
                <w:noProof/>
                <w:webHidden/>
              </w:rPr>
              <w:instrText xml:space="preserve"> PAGEREF _Toc349645664 \h </w:instrText>
            </w:r>
            <w:r w:rsidR="009A2AB7">
              <w:rPr>
                <w:noProof/>
                <w:webHidden/>
              </w:rPr>
            </w:r>
            <w:r w:rsidR="009A2AB7">
              <w:rPr>
                <w:noProof/>
                <w:webHidden/>
              </w:rPr>
              <w:fldChar w:fldCharType="separate"/>
            </w:r>
            <w:r w:rsidR="009A2AB7">
              <w:rPr>
                <w:noProof/>
                <w:webHidden/>
              </w:rPr>
              <w:t>17</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65" w:history="1">
            <w:r w:rsidR="009A2AB7" w:rsidRPr="000D493B">
              <w:rPr>
                <w:rStyle w:val="Hyperlink"/>
                <w:noProof/>
              </w:rPr>
              <w:t>2.4.1</w:t>
            </w:r>
            <w:r w:rsidR="009A2AB7">
              <w:rPr>
                <w:rFonts w:eastAsiaTheme="minorEastAsia" w:cstheme="minorBidi"/>
                <w:i w:val="0"/>
                <w:iCs w:val="0"/>
                <w:noProof/>
                <w:szCs w:val="22"/>
                <w:lang w:val="nl-NL" w:eastAsia="nl-NL"/>
              </w:rPr>
              <w:tab/>
            </w:r>
            <w:r w:rsidR="009A2AB7" w:rsidRPr="000D493B">
              <w:rPr>
                <w:rStyle w:val="Hyperlink"/>
                <w:noProof/>
              </w:rPr>
              <w:t>Differential signals with RS485:Longer distances and higher bit rates</w:t>
            </w:r>
            <w:r w:rsidR="009A2AB7">
              <w:rPr>
                <w:noProof/>
                <w:webHidden/>
              </w:rPr>
              <w:tab/>
            </w:r>
            <w:r w:rsidR="009A2AB7">
              <w:rPr>
                <w:noProof/>
                <w:webHidden/>
              </w:rPr>
              <w:fldChar w:fldCharType="begin"/>
            </w:r>
            <w:r w:rsidR="009A2AB7">
              <w:rPr>
                <w:noProof/>
                <w:webHidden/>
              </w:rPr>
              <w:instrText xml:space="preserve"> PAGEREF _Toc349645665 \h </w:instrText>
            </w:r>
            <w:r w:rsidR="009A2AB7">
              <w:rPr>
                <w:noProof/>
                <w:webHidden/>
              </w:rPr>
            </w:r>
            <w:r w:rsidR="009A2AB7">
              <w:rPr>
                <w:noProof/>
                <w:webHidden/>
              </w:rPr>
              <w:fldChar w:fldCharType="separate"/>
            </w:r>
            <w:r w:rsidR="009A2AB7">
              <w:rPr>
                <w:noProof/>
                <w:webHidden/>
              </w:rPr>
              <w:t>17</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66" w:history="1">
            <w:r w:rsidR="009A2AB7" w:rsidRPr="000D493B">
              <w:rPr>
                <w:rStyle w:val="Hyperlink"/>
                <w:noProof/>
              </w:rPr>
              <w:t>2.4.2</w:t>
            </w:r>
            <w:r w:rsidR="009A2AB7">
              <w:rPr>
                <w:rFonts w:eastAsiaTheme="minorEastAsia" w:cstheme="minorBidi"/>
                <w:i w:val="0"/>
                <w:iCs w:val="0"/>
                <w:noProof/>
                <w:szCs w:val="22"/>
                <w:lang w:val="nl-NL" w:eastAsia="nl-NL"/>
              </w:rPr>
              <w:tab/>
            </w:r>
            <w:r w:rsidR="009A2AB7" w:rsidRPr="000D493B">
              <w:rPr>
                <w:rStyle w:val="Hyperlink"/>
                <w:noProof/>
              </w:rPr>
              <w:t>Network topology with RS485</w:t>
            </w:r>
            <w:r w:rsidR="009A2AB7">
              <w:rPr>
                <w:noProof/>
                <w:webHidden/>
              </w:rPr>
              <w:tab/>
            </w:r>
            <w:r w:rsidR="009A2AB7">
              <w:rPr>
                <w:noProof/>
                <w:webHidden/>
              </w:rPr>
              <w:fldChar w:fldCharType="begin"/>
            </w:r>
            <w:r w:rsidR="009A2AB7">
              <w:rPr>
                <w:noProof/>
                <w:webHidden/>
              </w:rPr>
              <w:instrText xml:space="preserve"> PAGEREF _Toc349645666 \h </w:instrText>
            </w:r>
            <w:r w:rsidR="009A2AB7">
              <w:rPr>
                <w:noProof/>
                <w:webHidden/>
              </w:rPr>
            </w:r>
            <w:r w:rsidR="009A2AB7">
              <w:rPr>
                <w:noProof/>
                <w:webHidden/>
              </w:rPr>
              <w:fldChar w:fldCharType="separate"/>
            </w:r>
            <w:r w:rsidR="009A2AB7">
              <w:rPr>
                <w:noProof/>
                <w:webHidden/>
              </w:rPr>
              <w:t>18</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67" w:history="1">
            <w:r w:rsidR="009A2AB7" w:rsidRPr="000D493B">
              <w:rPr>
                <w:rStyle w:val="Hyperlink"/>
                <w:noProof/>
              </w:rPr>
              <w:t>2.4.3</w:t>
            </w:r>
            <w:r w:rsidR="009A2AB7">
              <w:rPr>
                <w:rFonts w:eastAsiaTheme="minorEastAsia" w:cstheme="minorBidi"/>
                <w:i w:val="0"/>
                <w:iCs w:val="0"/>
                <w:noProof/>
                <w:szCs w:val="22"/>
                <w:lang w:val="nl-NL" w:eastAsia="nl-NL"/>
              </w:rPr>
              <w:tab/>
            </w:r>
            <w:r w:rsidR="009A2AB7" w:rsidRPr="000D493B">
              <w:rPr>
                <w:rStyle w:val="Hyperlink"/>
                <w:noProof/>
              </w:rPr>
              <w:t>RS485 functionality</w:t>
            </w:r>
            <w:r w:rsidR="009A2AB7">
              <w:rPr>
                <w:noProof/>
                <w:webHidden/>
              </w:rPr>
              <w:tab/>
            </w:r>
            <w:r w:rsidR="009A2AB7">
              <w:rPr>
                <w:noProof/>
                <w:webHidden/>
              </w:rPr>
              <w:fldChar w:fldCharType="begin"/>
            </w:r>
            <w:r w:rsidR="009A2AB7">
              <w:rPr>
                <w:noProof/>
                <w:webHidden/>
              </w:rPr>
              <w:instrText xml:space="preserve"> PAGEREF _Toc349645667 \h </w:instrText>
            </w:r>
            <w:r w:rsidR="009A2AB7">
              <w:rPr>
                <w:noProof/>
                <w:webHidden/>
              </w:rPr>
            </w:r>
            <w:r w:rsidR="009A2AB7">
              <w:rPr>
                <w:noProof/>
                <w:webHidden/>
              </w:rPr>
              <w:fldChar w:fldCharType="separate"/>
            </w:r>
            <w:r w:rsidR="009A2AB7">
              <w:rPr>
                <w:noProof/>
                <w:webHidden/>
              </w:rPr>
              <w:t>19</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68" w:history="1">
            <w:r w:rsidR="009A2AB7" w:rsidRPr="000D493B">
              <w:rPr>
                <w:rStyle w:val="Hyperlink"/>
                <w:noProof/>
              </w:rPr>
              <w:t>2.4.4</w:t>
            </w:r>
            <w:r w:rsidR="009A2AB7">
              <w:rPr>
                <w:rFonts w:eastAsiaTheme="minorEastAsia" w:cstheme="minorBidi"/>
                <w:i w:val="0"/>
                <w:iCs w:val="0"/>
                <w:noProof/>
                <w:szCs w:val="22"/>
                <w:lang w:val="nl-NL" w:eastAsia="nl-NL"/>
              </w:rPr>
              <w:tab/>
            </w:r>
            <w:r w:rsidR="009A2AB7" w:rsidRPr="000D493B">
              <w:rPr>
                <w:rStyle w:val="Hyperlink"/>
                <w:noProof/>
              </w:rPr>
              <w:t>What Pins Are Needed for 2- and 4- Wire Transmission with RS-485 Serial Communication?</w:t>
            </w:r>
            <w:r w:rsidR="009A2AB7">
              <w:rPr>
                <w:noProof/>
                <w:webHidden/>
              </w:rPr>
              <w:tab/>
            </w:r>
            <w:r w:rsidR="009A2AB7">
              <w:rPr>
                <w:noProof/>
                <w:webHidden/>
              </w:rPr>
              <w:fldChar w:fldCharType="begin"/>
            </w:r>
            <w:r w:rsidR="009A2AB7">
              <w:rPr>
                <w:noProof/>
                <w:webHidden/>
              </w:rPr>
              <w:instrText xml:space="preserve"> PAGEREF _Toc349645668 \h </w:instrText>
            </w:r>
            <w:r w:rsidR="009A2AB7">
              <w:rPr>
                <w:noProof/>
                <w:webHidden/>
              </w:rPr>
            </w:r>
            <w:r w:rsidR="009A2AB7">
              <w:rPr>
                <w:noProof/>
                <w:webHidden/>
              </w:rPr>
              <w:fldChar w:fldCharType="separate"/>
            </w:r>
            <w:r w:rsidR="009A2AB7">
              <w:rPr>
                <w:noProof/>
                <w:webHidden/>
              </w:rPr>
              <w:t>19</w:t>
            </w:r>
            <w:r w:rsidR="009A2AB7">
              <w:rPr>
                <w:noProof/>
                <w:webHidden/>
              </w:rPr>
              <w:fldChar w:fldCharType="end"/>
            </w:r>
          </w:hyperlink>
        </w:p>
        <w:p w:rsidR="009A2AB7" w:rsidRDefault="00781683">
          <w:pPr>
            <w:pStyle w:val="Inhopg1"/>
            <w:tabs>
              <w:tab w:val="left" w:pos="400"/>
            </w:tabs>
            <w:rPr>
              <w:rFonts w:eastAsiaTheme="minorEastAsia" w:cstheme="minorBidi"/>
              <w:b w:val="0"/>
              <w:bCs w:val="0"/>
              <w:caps w:val="0"/>
              <w:noProof/>
              <w:szCs w:val="22"/>
              <w:lang w:val="nl-NL" w:eastAsia="nl-NL"/>
            </w:rPr>
          </w:pPr>
          <w:hyperlink w:anchor="_Toc349645669" w:history="1">
            <w:r w:rsidR="009A2AB7" w:rsidRPr="000D493B">
              <w:rPr>
                <w:rStyle w:val="Hyperlink"/>
                <w:noProof/>
              </w:rPr>
              <w:t>3.</w:t>
            </w:r>
            <w:r w:rsidR="009A2AB7">
              <w:rPr>
                <w:rFonts w:eastAsiaTheme="minorEastAsia" w:cstheme="minorBidi"/>
                <w:b w:val="0"/>
                <w:bCs w:val="0"/>
                <w:caps w:val="0"/>
                <w:noProof/>
                <w:szCs w:val="22"/>
                <w:lang w:val="nl-NL" w:eastAsia="nl-NL"/>
              </w:rPr>
              <w:tab/>
            </w:r>
            <w:r w:rsidR="009A2AB7" w:rsidRPr="000D493B">
              <w:rPr>
                <w:rStyle w:val="Hyperlink"/>
                <w:noProof/>
              </w:rPr>
              <w:t>TCP/IP</w:t>
            </w:r>
            <w:r w:rsidR="009A2AB7">
              <w:rPr>
                <w:noProof/>
                <w:webHidden/>
              </w:rPr>
              <w:tab/>
            </w:r>
            <w:r w:rsidR="009A2AB7">
              <w:rPr>
                <w:noProof/>
                <w:webHidden/>
              </w:rPr>
              <w:fldChar w:fldCharType="begin"/>
            </w:r>
            <w:r w:rsidR="009A2AB7">
              <w:rPr>
                <w:noProof/>
                <w:webHidden/>
              </w:rPr>
              <w:instrText xml:space="preserve"> PAGEREF _Toc349645669 \h </w:instrText>
            </w:r>
            <w:r w:rsidR="009A2AB7">
              <w:rPr>
                <w:noProof/>
                <w:webHidden/>
              </w:rPr>
            </w:r>
            <w:r w:rsidR="009A2AB7">
              <w:rPr>
                <w:noProof/>
                <w:webHidden/>
              </w:rPr>
              <w:fldChar w:fldCharType="separate"/>
            </w:r>
            <w:r w:rsidR="009A2AB7">
              <w:rPr>
                <w:noProof/>
                <w:webHidden/>
              </w:rPr>
              <w:t>20</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70" w:history="1">
            <w:r w:rsidR="009A2AB7" w:rsidRPr="000D493B">
              <w:rPr>
                <w:rStyle w:val="Hyperlink"/>
                <w:noProof/>
              </w:rPr>
              <w:t>3.1.1</w:t>
            </w:r>
            <w:r w:rsidR="009A2AB7">
              <w:rPr>
                <w:rFonts w:eastAsiaTheme="minorEastAsia" w:cstheme="minorBidi"/>
                <w:i w:val="0"/>
                <w:iCs w:val="0"/>
                <w:noProof/>
                <w:szCs w:val="22"/>
                <w:lang w:val="nl-NL" w:eastAsia="nl-NL"/>
              </w:rPr>
              <w:tab/>
            </w:r>
            <w:r w:rsidR="009A2AB7" w:rsidRPr="000D493B">
              <w:rPr>
                <w:rStyle w:val="Hyperlink"/>
                <w:noProof/>
              </w:rPr>
              <w:t>Introduction</w:t>
            </w:r>
            <w:r w:rsidR="009A2AB7">
              <w:rPr>
                <w:noProof/>
                <w:webHidden/>
              </w:rPr>
              <w:tab/>
            </w:r>
            <w:r w:rsidR="009A2AB7">
              <w:rPr>
                <w:noProof/>
                <w:webHidden/>
              </w:rPr>
              <w:fldChar w:fldCharType="begin"/>
            </w:r>
            <w:r w:rsidR="009A2AB7">
              <w:rPr>
                <w:noProof/>
                <w:webHidden/>
              </w:rPr>
              <w:instrText xml:space="preserve"> PAGEREF _Toc349645670 \h </w:instrText>
            </w:r>
            <w:r w:rsidR="009A2AB7">
              <w:rPr>
                <w:noProof/>
                <w:webHidden/>
              </w:rPr>
            </w:r>
            <w:r w:rsidR="009A2AB7">
              <w:rPr>
                <w:noProof/>
                <w:webHidden/>
              </w:rPr>
              <w:fldChar w:fldCharType="separate"/>
            </w:r>
            <w:r w:rsidR="009A2AB7">
              <w:rPr>
                <w:noProof/>
                <w:webHidden/>
              </w:rPr>
              <w:t>20</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71" w:history="1">
            <w:r w:rsidR="009A2AB7" w:rsidRPr="000D493B">
              <w:rPr>
                <w:rStyle w:val="Hyperlink"/>
                <w:noProof/>
              </w:rPr>
              <w:t>3.1.2</w:t>
            </w:r>
            <w:r w:rsidR="009A2AB7">
              <w:rPr>
                <w:rFonts w:eastAsiaTheme="minorEastAsia" w:cstheme="minorBidi"/>
                <w:i w:val="0"/>
                <w:iCs w:val="0"/>
                <w:noProof/>
                <w:szCs w:val="22"/>
                <w:lang w:val="nl-NL" w:eastAsia="nl-NL"/>
              </w:rPr>
              <w:tab/>
            </w:r>
            <w:r w:rsidR="009A2AB7" w:rsidRPr="000D493B">
              <w:rPr>
                <w:rStyle w:val="Hyperlink"/>
                <w:noProof/>
              </w:rPr>
              <w:t>Internet Protocol Suite</w:t>
            </w:r>
            <w:r w:rsidR="009A2AB7">
              <w:rPr>
                <w:noProof/>
                <w:webHidden/>
              </w:rPr>
              <w:tab/>
            </w:r>
            <w:r w:rsidR="009A2AB7">
              <w:rPr>
                <w:noProof/>
                <w:webHidden/>
              </w:rPr>
              <w:fldChar w:fldCharType="begin"/>
            </w:r>
            <w:r w:rsidR="009A2AB7">
              <w:rPr>
                <w:noProof/>
                <w:webHidden/>
              </w:rPr>
              <w:instrText xml:space="preserve"> PAGEREF _Toc349645671 \h </w:instrText>
            </w:r>
            <w:r w:rsidR="009A2AB7">
              <w:rPr>
                <w:noProof/>
                <w:webHidden/>
              </w:rPr>
            </w:r>
            <w:r w:rsidR="009A2AB7">
              <w:rPr>
                <w:noProof/>
                <w:webHidden/>
              </w:rPr>
              <w:fldChar w:fldCharType="separate"/>
            </w:r>
            <w:r w:rsidR="009A2AB7">
              <w:rPr>
                <w:noProof/>
                <w:webHidden/>
              </w:rPr>
              <w:t>20</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72" w:history="1">
            <w:r w:rsidR="009A2AB7" w:rsidRPr="000D493B">
              <w:rPr>
                <w:rStyle w:val="Hyperlink"/>
                <w:noProof/>
              </w:rPr>
              <w:t>3.1.3</w:t>
            </w:r>
            <w:r w:rsidR="009A2AB7">
              <w:rPr>
                <w:rFonts w:eastAsiaTheme="minorEastAsia" w:cstheme="minorBidi"/>
                <w:i w:val="0"/>
                <w:iCs w:val="0"/>
                <w:noProof/>
                <w:szCs w:val="22"/>
                <w:lang w:val="nl-NL" w:eastAsia="nl-NL"/>
              </w:rPr>
              <w:tab/>
            </w:r>
            <w:r w:rsidR="009A2AB7" w:rsidRPr="000D493B">
              <w:rPr>
                <w:rStyle w:val="Hyperlink"/>
                <w:noProof/>
              </w:rPr>
              <w:t>Layers in the TCP/IP stack</w:t>
            </w:r>
            <w:r w:rsidR="009A2AB7">
              <w:rPr>
                <w:noProof/>
                <w:webHidden/>
              </w:rPr>
              <w:tab/>
            </w:r>
            <w:r w:rsidR="009A2AB7">
              <w:rPr>
                <w:noProof/>
                <w:webHidden/>
              </w:rPr>
              <w:fldChar w:fldCharType="begin"/>
            </w:r>
            <w:r w:rsidR="009A2AB7">
              <w:rPr>
                <w:noProof/>
                <w:webHidden/>
              </w:rPr>
              <w:instrText xml:space="preserve"> PAGEREF _Toc349645672 \h </w:instrText>
            </w:r>
            <w:r w:rsidR="009A2AB7">
              <w:rPr>
                <w:noProof/>
                <w:webHidden/>
              </w:rPr>
            </w:r>
            <w:r w:rsidR="009A2AB7">
              <w:rPr>
                <w:noProof/>
                <w:webHidden/>
              </w:rPr>
              <w:fldChar w:fldCharType="separate"/>
            </w:r>
            <w:r w:rsidR="009A2AB7">
              <w:rPr>
                <w:noProof/>
                <w:webHidden/>
              </w:rPr>
              <w:t>21</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73" w:history="1">
            <w:r w:rsidR="009A2AB7" w:rsidRPr="000D493B">
              <w:rPr>
                <w:rStyle w:val="Hyperlink"/>
                <w:noProof/>
              </w:rPr>
              <w:t>3.1.4</w:t>
            </w:r>
            <w:r w:rsidR="009A2AB7">
              <w:rPr>
                <w:rFonts w:eastAsiaTheme="minorEastAsia" w:cstheme="minorBidi"/>
                <w:i w:val="0"/>
                <w:iCs w:val="0"/>
                <w:noProof/>
                <w:szCs w:val="22"/>
                <w:lang w:val="nl-NL" w:eastAsia="nl-NL"/>
              </w:rPr>
              <w:tab/>
            </w:r>
            <w:r w:rsidR="009A2AB7" w:rsidRPr="000D493B">
              <w:rPr>
                <w:rStyle w:val="Hyperlink"/>
                <w:noProof/>
              </w:rPr>
              <w:t>The Network Access layer</w:t>
            </w:r>
            <w:r w:rsidR="009A2AB7">
              <w:rPr>
                <w:noProof/>
                <w:webHidden/>
              </w:rPr>
              <w:tab/>
            </w:r>
            <w:r w:rsidR="009A2AB7">
              <w:rPr>
                <w:noProof/>
                <w:webHidden/>
              </w:rPr>
              <w:fldChar w:fldCharType="begin"/>
            </w:r>
            <w:r w:rsidR="009A2AB7">
              <w:rPr>
                <w:noProof/>
                <w:webHidden/>
              </w:rPr>
              <w:instrText xml:space="preserve"> PAGEREF _Toc349645673 \h </w:instrText>
            </w:r>
            <w:r w:rsidR="009A2AB7">
              <w:rPr>
                <w:noProof/>
                <w:webHidden/>
              </w:rPr>
            </w:r>
            <w:r w:rsidR="009A2AB7">
              <w:rPr>
                <w:noProof/>
                <w:webHidden/>
              </w:rPr>
              <w:fldChar w:fldCharType="separate"/>
            </w:r>
            <w:r w:rsidR="009A2AB7">
              <w:rPr>
                <w:noProof/>
                <w:webHidden/>
              </w:rPr>
              <w:t>21</w:t>
            </w:r>
            <w:r w:rsidR="009A2AB7">
              <w:rPr>
                <w:noProof/>
                <w:webHidden/>
              </w:rPr>
              <w:fldChar w:fldCharType="end"/>
            </w:r>
          </w:hyperlink>
        </w:p>
        <w:p w:rsidR="009A2AB7" w:rsidRDefault="00781683">
          <w:pPr>
            <w:pStyle w:val="Inhopg4"/>
            <w:tabs>
              <w:tab w:val="left" w:pos="1400"/>
              <w:tab w:val="right" w:leader="dot" w:pos="9062"/>
            </w:tabs>
            <w:rPr>
              <w:rFonts w:eastAsiaTheme="minorEastAsia" w:cstheme="minorBidi"/>
              <w:noProof/>
              <w:sz w:val="22"/>
              <w:szCs w:val="22"/>
              <w:lang w:val="nl-NL" w:eastAsia="nl-NL"/>
            </w:rPr>
          </w:pPr>
          <w:hyperlink w:anchor="_Toc349645674" w:history="1">
            <w:r w:rsidR="009A2AB7" w:rsidRPr="000D493B">
              <w:rPr>
                <w:rStyle w:val="Hyperlink"/>
                <w:noProof/>
              </w:rPr>
              <w:t>3.1.4.1</w:t>
            </w:r>
            <w:r w:rsidR="009A2AB7">
              <w:rPr>
                <w:rFonts w:eastAsiaTheme="minorEastAsia" w:cstheme="minorBidi"/>
                <w:noProof/>
                <w:sz w:val="22"/>
                <w:szCs w:val="22"/>
                <w:lang w:val="nl-NL" w:eastAsia="nl-NL"/>
              </w:rPr>
              <w:tab/>
            </w:r>
            <w:r w:rsidR="009A2AB7" w:rsidRPr="000D493B">
              <w:rPr>
                <w:rStyle w:val="Hyperlink"/>
                <w:noProof/>
              </w:rPr>
              <w:t>The physical layer</w:t>
            </w:r>
            <w:r w:rsidR="009A2AB7">
              <w:rPr>
                <w:noProof/>
                <w:webHidden/>
              </w:rPr>
              <w:tab/>
            </w:r>
            <w:r w:rsidR="009A2AB7">
              <w:rPr>
                <w:noProof/>
                <w:webHidden/>
              </w:rPr>
              <w:fldChar w:fldCharType="begin"/>
            </w:r>
            <w:r w:rsidR="009A2AB7">
              <w:rPr>
                <w:noProof/>
                <w:webHidden/>
              </w:rPr>
              <w:instrText xml:space="preserve"> PAGEREF _Toc349645674 \h </w:instrText>
            </w:r>
            <w:r w:rsidR="009A2AB7">
              <w:rPr>
                <w:noProof/>
                <w:webHidden/>
              </w:rPr>
            </w:r>
            <w:r w:rsidR="009A2AB7">
              <w:rPr>
                <w:noProof/>
                <w:webHidden/>
              </w:rPr>
              <w:fldChar w:fldCharType="separate"/>
            </w:r>
            <w:r w:rsidR="009A2AB7">
              <w:rPr>
                <w:noProof/>
                <w:webHidden/>
              </w:rPr>
              <w:t>21</w:t>
            </w:r>
            <w:r w:rsidR="009A2AB7">
              <w:rPr>
                <w:noProof/>
                <w:webHidden/>
              </w:rPr>
              <w:fldChar w:fldCharType="end"/>
            </w:r>
          </w:hyperlink>
        </w:p>
        <w:p w:rsidR="009A2AB7" w:rsidRDefault="00781683">
          <w:pPr>
            <w:pStyle w:val="Inhopg4"/>
            <w:tabs>
              <w:tab w:val="left" w:pos="1400"/>
              <w:tab w:val="right" w:leader="dot" w:pos="9062"/>
            </w:tabs>
            <w:rPr>
              <w:rFonts w:eastAsiaTheme="minorEastAsia" w:cstheme="minorBidi"/>
              <w:noProof/>
              <w:sz w:val="22"/>
              <w:szCs w:val="22"/>
              <w:lang w:val="nl-NL" w:eastAsia="nl-NL"/>
            </w:rPr>
          </w:pPr>
          <w:hyperlink w:anchor="_Toc349645675" w:history="1">
            <w:r w:rsidR="009A2AB7" w:rsidRPr="000D493B">
              <w:rPr>
                <w:rStyle w:val="Hyperlink"/>
                <w:noProof/>
              </w:rPr>
              <w:t>3.1.4.2</w:t>
            </w:r>
            <w:r w:rsidR="009A2AB7">
              <w:rPr>
                <w:rFonts w:eastAsiaTheme="minorEastAsia" w:cstheme="minorBidi"/>
                <w:noProof/>
                <w:sz w:val="22"/>
                <w:szCs w:val="22"/>
                <w:lang w:val="nl-NL" w:eastAsia="nl-NL"/>
              </w:rPr>
              <w:tab/>
            </w:r>
            <w:r w:rsidR="009A2AB7" w:rsidRPr="000D493B">
              <w:rPr>
                <w:rStyle w:val="Hyperlink"/>
                <w:noProof/>
              </w:rPr>
              <w:t>The data link layer</w:t>
            </w:r>
            <w:r w:rsidR="009A2AB7">
              <w:rPr>
                <w:noProof/>
                <w:webHidden/>
              </w:rPr>
              <w:tab/>
            </w:r>
            <w:r w:rsidR="009A2AB7">
              <w:rPr>
                <w:noProof/>
                <w:webHidden/>
              </w:rPr>
              <w:fldChar w:fldCharType="begin"/>
            </w:r>
            <w:r w:rsidR="009A2AB7">
              <w:rPr>
                <w:noProof/>
                <w:webHidden/>
              </w:rPr>
              <w:instrText xml:space="preserve"> PAGEREF _Toc349645675 \h </w:instrText>
            </w:r>
            <w:r w:rsidR="009A2AB7">
              <w:rPr>
                <w:noProof/>
                <w:webHidden/>
              </w:rPr>
            </w:r>
            <w:r w:rsidR="009A2AB7">
              <w:rPr>
                <w:noProof/>
                <w:webHidden/>
              </w:rPr>
              <w:fldChar w:fldCharType="separate"/>
            </w:r>
            <w:r w:rsidR="009A2AB7">
              <w:rPr>
                <w:noProof/>
                <w:webHidden/>
              </w:rPr>
              <w:t>22</w:t>
            </w:r>
            <w:r w:rsidR="009A2AB7">
              <w:rPr>
                <w:noProof/>
                <w:webHidden/>
              </w:rPr>
              <w:fldChar w:fldCharType="end"/>
            </w:r>
          </w:hyperlink>
        </w:p>
        <w:p w:rsidR="009A2AB7" w:rsidRDefault="00781683">
          <w:pPr>
            <w:pStyle w:val="Inhopg4"/>
            <w:tabs>
              <w:tab w:val="left" w:pos="1400"/>
              <w:tab w:val="right" w:leader="dot" w:pos="9062"/>
            </w:tabs>
            <w:rPr>
              <w:rFonts w:eastAsiaTheme="minorEastAsia" w:cstheme="minorBidi"/>
              <w:noProof/>
              <w:sz w:val="22"/>
              <w:szCs w:val="22"/>
              <w:lang w:val="nl-NL" w:eastAsia="nl-NL"/>
            </w:rPr>
          </w:pPr>
          <w:hyperlink w:anchor="_Toc349645676" w:history="1">
            <w:r w:rsidR="009A2AB7" w:rsidRPr="000D493B">
              <w:rPr>
                <w:rStyle w:val="Hyperlink"/>
                <w:noProof/>
              </w:rPr>
              <w:t>3.1.4.3</w:t>
            </w:r>
            <w:r w:rsidR="009A2AB7">
              <w:rPr>
                <w:rFonts w:eastAsiaTheme="minorEastAsia" w:cstheme="minorBidi"/>
                <w:noProof/>
                <w:sz w:val="22"/>
                <w:szCs w:val="22"/>
                <w:lang w:val="nl-NL" w:eastAsia="nl-NL"/>
              </w:rPr>
              <w:tab/>
            </w:r>
            <w:r w:rsidR="009A2AB7" w:rsidRPr="000D493B">
              <w:rPr>
                <w:rStyle w:val="Hyperlink"/>
                <w:noProof/>
              </w:rPr>
              <w:t>The Internetwork layer</w:t>
            </w:r>
            <w:r w:rsidR="009A2AB7">
              <w:rPr>
                <w:noProof/>
                <w:webHidden/>
              </w:rPr>
              <w:tab/>
            </w:r>
            <w:r w:rsidR="009A2AB7">
              <w:rPr>
                <w:noProof/>
                <w:webHidden/>
              </w:rPr>
              <w:fldChar w:fldCharType="begin"/>
            </w:r>
            <w:r w:rsidR="009A2AB7">
              <w:rPr>
                <w:noProof/>
                <w:webHidden/>
              </w:rPr>
              <w:instrText xml:space="preserve"> PAGEREF _Toc349645676 \h </w:instrText>
            </w:r>
            <w:r w:rsidR="009A2AB7">
              <w:rPr>
                <w:noProof/>
                <w:webHidden/>
              </w:rPr>
            </w:r>
            <w:r w:rsidR="009A2AB7">
              <w:rPr>
                <w:noProof/>
                <w:webHidden/>
              </w:rPr>
              <w:fldChar w:fldCharType="separate"/>
            </w:r>
            <w:r w:rsidR="009A2AB7">
              <w:rPr>
                <w:noProof/>
                <w:webHidden/>
              </w:rPr>
              <w:t>22</w:t>
            </w:r>
            <w:r w:rsidR="009A2AB7">
              <w:rPr>
                <w:noProof/>
                <w:webHidden/>
              </w:rPr>
              <w:fldChar w:fldCharType="end"/>
            </w:r>
          </w:hyperlink>
        </w:p>
        <w:p w:rsidR="009A2AB7" w:rsidRDefault="00781683">
          <w:pPr>
            <w:pStyle w:val="Inhopg4"/>
            <w:tabs>
              <w:tab w:val="left" w:pos="1400"/>
              <w:tab w:val="right" w:leader="dot" w:pos="9062"/>
            </w:tabs>
            <w:rPr>
              <w:rFonts w:eastAsiaTheme="minorEastAsia" w:cstheme="minorBidi"/>
              <w:noProof/>
              <w:sz w:val="22"/>
              <w:szCs w:val="22"/>
              <w:lang w:val="nl-NL" w:eastAsia="nl-NL"/>
            </w:rPr>
          </w:pPr>
          <w:hyperlink w:anchor="_Toc349645677" w:history="1">
            <w:r w:rsidR="009A2AB7" w:rsidRPr="000D493B">
              <w:rPr>
                <w:rStyle w:val="Hyperlink"/>
                <w:noProof/>
              </w:rPr>
              <w:t>3.1.4.4</w:t>
            </w:r>
            <w:r w:rsidR="009A2AB7">
              <w:rPr>
                <w:rFonts w:eastAsiaTheme="minorEastAsia" w:cstheme="minorBidi"/>
                <w:noProof/>
                <w:sz w:val="22"/>
                <w:szCs w:val="22"/>
                <w:lang w:val="nl-NL" w:eastAsia="nl-NL"/>
              </w:rPr>
              <w:tab/>
            </w:r>
            <w:r w:rsidR="009A2AB7" w:rsidRPr="000D493B">
              <w:rPr>
                <w:rStyle w:val="Hyperlink"/>
                <w:noProof/>
              </w:rPr>
              <w:t>The transport layer</w:t>
            </w:r>
            <w:r w:rsidR="009A2AB7">
              <w:rPr>
                <w:noProof/>
                <w:webHidden/>
              </w:rPr>
              <w:tab/>
            </w:r>
            <w:r w:rsidR="009A2AB7">
              <w:rPr>
                <w:noProof/>
                <w:webHidden/>
              </w:rPr>
              <w:fldChar w:fldCharType="begin"/>
            </w:r>
            <w:r w:rsidR="009A2AB7">
              <w:rPr>
                <w:noProof/>
                <w:webHidden/>
              </w:rPr>
              <w:instrText xml:space="preserve"> PAGEREF _Toc349645677 \h </w:instrText>
            </w:r>
            <w:r w:rsidR="009A2AB7">
              <w:rPr>
                <w:noProof/>
                <w:webHidden/>
              </w:rPr>
            </w:r>
            <w:r w:rsidR="009A2AB7">
              <w:rPr>
                <w:noProof/>
                <w:webHidden/>
              </w:rPr>
              <w:fldChar w:fldCharType="separate"/>
            </w:r>
            <w:r w:rsidR="009A2AB7">
              <w:rPr>
                <w:noProof/>
                <w:webHidden/>
              </w:rPr>
              <w:t>22</w:t>
            </w:r>
            <w:r w:rsidR="009A2AB7">
              <w:rPr>
                <w:noProof/>
                <w:webHidden/>
              </w:rPr>
              <w:fldChar w:fldCharType="end"/>
            </w:r>
          </w:hyperlink>
        </w:p>
        <w:p w:rsidR="009A2AB7" w:rsidRDefault="00781683">
          <w:pPr>
            <w:pStyle w:val="Inhopg4"/>
            <w:tabs>
              <w:tab w:val="left" w:pos="1400"/>
              <w:tab w:val="right" w:leader="dot" w:pos="9062"/>
            </w:tabs>
            <w:rPr>
              <w:rFonts w:eastAsiaTheme="minorEastAsia" w:cstheme="minorBidi"/>
              <w:noProof/>
              <w:sz w:val="22"/>
              <w:szCs w:val="22"/>
              <w:lang w:val="nl-NL" w:eastAsia="nl-NL"/>
            </w:rPr>
          </w:pPr>
          <w:hyperlink w:anchor="_Toc349645678" w:history="1">
            <w:r w:rsidR="009A2AB7" w:rsidRPr="000D493B">
              <w:rPr>
                <w:rStyle w:val="Hyperlink"/>
                <w:noProof/>
              </w:rPr>
              <w:t>3.1.4.5</w:t>
            </w:r>
            <w:r w:rsidR="009A2AB7">
              <w:rPr>
                <w:rFonts w:eastAsiaTheme="minorEastAsia" w:cstheme="minorBidi"/>
                <w:noProof/>
                <w:sz w:val="22"/>
                <w:szCs w:val="22"/>
                <w:lang w:val="nl-NL" w:eastAsia="nl-NL"/>
              </w:rPr>
              <w:tab/>
            </w:r>
            <w:r w:rsidR="009A2AB7" w:rsidRPr="000D493B">
              <w:rPr>
                <w:rStyle w:val="Hyperlink"/>
                <w:noProof/>
              </w:rPr>
              <w:t>The application layer</w:t>
            </w:r>
            <w:r w:rsidR="009A2AB7">
              <w:rPr>
                <w:noProof/>
                <w:webHidden/>
              </w:rPr>
              <w:tab/>
            </w:r>
            <w:r w:rsidR="009A2AB7">
              <w:rPr>
                <w:noProof/>
                <w:webHidden/>
              </w:rPr>
              <w:fldChar w:fldCharType="begin"/>
            </w:r>
            <w:r w:rsidR="009A2AB7">
              <w:rPr>
                <w:noProof/>
                <w:webHidden/>
              </w:rPr>
              <w:instrText xml:space="preserve"> PAGEREF _Toc349645678 \h </w:instrText>
            </w:r>
            <w:r w:rsidR="009A2AB7">
              <w:rPr>
                <w:noProof/>
                <w:webHidden/>
              </w:rPr>
            </w:r>
            <w:r w:rsidR="009A2AB7">
              <w:rPr>
                <w:noProof/>
                <w:webHidden/>
              </w:rPr>
              <w:fldChar w:fldCharType="separate"/>
            </w:r>
            <w:r w:rsidR="009A2AB7">
              <w:rPr>
                <w:noProof/>
                <w:webHidden/>
              </w:rPr>
              <w:t>23</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79" w:history="1">
            <w:r w:rsidR="009A2AB7" w:rsidRPr="000D493B">
              <w:rPr>
                <w:rStyle w:val="Hyperlink"/>
                <w:noProof/>
              </w:rPr>
              <w:t>3.1.5</w:t>
            </w:r>
            <w:r w:rsidR="009A2AB7">
              <w:rPr>
                <w:rFonts w:eastAsiaTheme="minorEastAsia" w:cstheme="minorBidi"/>
                <w:i w:val="0"/>
                <w:iCs w:val="0"/>
                <w:noProof/>
                <w:szCs w:val="22"/>
                <w:lang w:val="nl-NL" w:eastAsia="nl-NL"/>
              </w:rPr>
              <w:tab/>
            </w:r>
            <w:r w:rsidR="009A2AB7" w:rsidRPr="000D493B">
              <w:rPr>
                <w:rStyle w:val="Hyperlink"/>
                <w:noProof/>
              </w:rPr>
              <w:t>TCP/IP Relevance</w:t>
            </w:r>
            <w:r w:rsidR="009A2AB7">
              <w:rPr>
                <w:noProof/>
                <w:webHidden/>
              </w:rPr>
              <w:tab/>
            </w:r>
            <w:r w:rsidR="009A2AB7">
              <w:rPr>
                <w:noProof/>
                <w:webHidden/>
              </w:rPr>
              <w:fldChar w:fldCharType="begin"/>
            </w:r>
            <w:r w:rsidR="009A2AB7">
              <w:rPr>
                <w:noProof/>
                <w:webHidden/>
              </w:rPr>
              <w:instrText xml:space="preserve"> PAGEREF _Toc349645679 \h </w:instrText>
            </w:r>
            <w:r w:rsidR="009A2AB7">
              <w:rPr>
                <w:noProof/>
                <w:webHidden/>
              </w:rPr>
            </w:r>
            <w:r w:rsidR="009A2AB7">
              <w:rPr>
                <w:noProof/>
                <w:webHidden/>
              </w:rPr>
              <w:fldChar w:fldCharType="separate"/>
            </w:r>
            <w:r w:rsidR="009A2AB7">
              <w:rPr>
                <w:noProof/>
                <w:webHidden/>
              </w:rPr>
              <w:t>23</w:t>
            </w:r>
            <w:r w:rsidR="009A2AB7">
              <w:rPr>
                <w:noProof/>
                <w:webHidden/>
              </w:rPr>
              <w:fldChar w:fldCharType="end"/>
            </w:r>
          </w:hyperlink>
        </w:p>
        <w:p w:rsidR="009A2AB7" w:rsidRDefault="00781683">
          <w:pPr>
            <w:pStyle w:val="Inhopg1"/>
            <w:tabs>
              <w:tab w:val="left" w:pos="400"/>
            </w:tabs>
            <w:rPr>
              <w:rFonts w:eastAsiaTheme="minorEastAsia" w:cstheme="minorBidi"/>
              <w:b w:val="0"/>
              <w:bCs w:val="0"/>
              <w:caps w:val="0"/>
              <w:noProof/>
              <w:szCs w:val="22"/>
              <w:lang w:val="nl-NL" w:eastAsia="nl-NL"/>
            </w:rPr>
          </w:pPr>
          <w:hyperlink w:anchor="_Toc349645680" w:history="1">
            <w:r w:rsidR="009A2AB7" w:rsidRPr="000D493B">
              <w:rPr>
                <w:rStyle w:val="Hyperlink"/>
                <w:noProof/>
              </w:rPr>
              <w:t>4.</w:t>
            </w:r>
            <w:r w:rsidR="009A2AB7">
              <w:rPr>
                <w:rFonts w:eastAsiaTheme="minorEastAsia" w:cstheme="minorBidi"/>
                <w:b w:val="0"/>
                <w:bCs w:val="0"/>
                <w:caps w:val="0"/>
                <w:noProof/>
                <w:szCs w:val="22"/>
                <w:lang w:val="nl-NL" w:eastAsia="nl-NL"/>
              </w:rPr>
              <w:tab/>
            </w:r>
            <w:r w:rsidR="009A2AB7" w:rsidRPr="000D493B">
              <w:rPr>
                <w:rStyle w:val="Hyperlink"/>
                <w:noProof/>
              </w:rPr>
              <w:t>Modbus</w:t>
            </w:r>
            <w:r w:rsidR="009A2AB7">
              <w:rPr>
                <w:noProof/>
                <w:webHidden/>
              </w:rPr>
              <w:tab/>
            </w:r>
            <w:r w:rsidR="009A2AB7">
              <w:rPr>
                <w:noProof/>
                <w:webHidden/>
              </w:rPr>
              <w:fldChar w:fldCharType="begin"/>
            </w:r>
            <w:r w:rsidR="009A2AB7">
              <w:rPr>
                <w:noProof/>
                <w:webHidden/>
              </w:rPr>
              <w:instrText xml:space="preserve"> PAGEREF _Toc349645680 \h </w:instrText>
            </w:r>
            <w:r w:rsidR="009A2AB7">
              <w:rPr>
                <w:noProof/>
                <w:webHidden/>
              </w:rPr>
            </w:r>
            <w:r w:rsidR="009A2AB7">
              <w:rPr>
                <w:noProof/>
                <w:webHidden/>
              </w:rPr>
              <w:fldChar w:fldCharType="separate"/>
            </w:r>
            <w:r w:rsidR="009A2AB7">
              <w:rPr>
                <w:noProof/>
                <w:webHidden/>
              </w:rPr>
              <w:t>24</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681" w:history="1">
            <w:r w:rsidR="009A2AB7" w:rsidRPr="000D493B">
              <w:rPr>
                <w:rStyle w:val="Hyperlink"/>
                <w:noProof/>
              </w:rPr>
              <w:t>4.1</w:t>
            </w:r>
            <w:r w:rsidR="009A2AB7">
              <w:rPr>
                <w:rFonts w:eastAsiaTheme="minorEastAsia" w:cstheme="minorBidi"/>
                <w:smallCaps w:val="0"/>
                <w:noProof/>
                <w:szCs w:val="22"/>
                <w:lang w:val="nl-NL" w:eastAsia="nl-NL"/>
              </w:rPr>
              <w:tab/>
            </w:r>
            <w:r w:rsidR="009A2AB7" w:rsidRPr="000D493B">
              <w:rPr>
                <w:rStyle w:val="Hyperlink"/>
                <w:noProof/>
              </w:rPr>
              <w:t>Introduction</w:t>
            </w:r>
            <w:r w:rsidR="009A2AB7">
              <w:rPr>
                <w:noProof/>
                <w:webHidden/>
              </w:rPr>
              <w:tab/>
            </w:r>
            <w:r w:rsidR="009A2AB7">
              <w:rPr>
                <w:noProof/>
                <w:webHidden/>
              </w:rPr>
              <w:fldChar w:fldCharType="begin"/>
            </w:r>
            <w:r w:rsidR="009A2AB7">
              <w:rPr>
                <w:noProof/>
                <w:webHidden/>
              </w:rPr>
              <w:instrText xml:space="preserve"> PAGEREF _Toc349645681 \h </w:instrText>
            </w:r>
            <w:r w:rsidR="009A2AB7">
              <w:rPr>
                <w:noProof/>
                <w:webHidden/>
              </w:rPr>
            </w:r>
            <w:r w:rsidR="009A2AB7">
              <w:rPr>
                <w:noProof/>
                <w:webHidden/>
              </w:rPr>
              <w:fldChar w:fldCharType="separate"/>
            </w:r>
            <w:r w:rsidR="009A2AB7">
              <w:rPr>
                <w:noProof/>
                <w:webHidden/>
              </w:rPr>
              <w:t>24</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682" w:history="1">
            <w:r w:rsidR="009A2AB7" w:rsidRPr="000D493B">
              <w:rPr>
                <w:rStyle w:val="Hyperlink"/>
                <w:noProof/>
              </w:rPr>
              <w:t>4.2</w:t>
            </w:r>
            <w:r w:rsidR="009A2AB7">
              <w:rPr>
                <w:rFonts w:eastAsiaTheme="minorEastAsia" w:cstheme="minorBidi"/>
                <w:smallCaps w:val="0"/>
                <w:noProof/>
                <w:szCs w:val="22"/>
                <w:lang w:val="nl-NL" w:eastAsia="nl-NL"/>
              </w:rPr>
              <w:tab/>
            </w:r>
            <w:r w:rsidR="009A2AB7" w:rsidRPr="000D493B">
              <w:rPr>
                <w:rStyle w:val="Hyperlink"/>
                <w:noProof/>
              </w:rPr>
              <w:t>Modbus message structure</w:t>
            </w:r>
            <w:r w:rsidR="009A2AB7">
              <w:rPr>
                <w:noProof/>
                <w:webHidden/>
              </w:rPr>
              <w:tab/>
            </w:r>
            <w:r w:rsidR="009A2AB7">
              <w:rPr>
                <w:noProof/>
                <w:webHidden/>
              </w:rPr>
              <w:fldChar w:fldCharType="begin"/>
            </w:r>
            <w:r w:rsidR="009A2AB7">
              <w:rPr>
                <w:noProof/>
                <w:webHidden/>
              </w:rPr>
              <w:instrText xml:space="preserve"> PAGEREF _Toc349645682 \h </w:instrText>
            </w:r>
            <w:r w:rsidR="009A2AB7">
              <w:rPr>
                <w:noProof/>
                <w:webHidden/>
              </w:rPr>
            </w:r>
            <w:r w:rsidR="009A2AB7">
              <w:rPr>
                <w:noProof/>
                <w:webHidden/>
              </w:rPr>
              <w:fldChar w:fldCharType="separate"/>
            </w:r>
            <w:r w:rsidR="009A2AB7">
              <w:rPr>
                <w:noProof/>
                <w:webHidden/>
              </w:rPr>
              <w:t>24</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683" w:history="1">
            <w:r w:rsidR="009A2AB7" w:rsidRPr="000D493B">
              <w:rPr>
                <w:rStyle w:val="Hyperlink"/>
                <w:noProof/>
              </w:rPr>
              <w:t>4.3</w:t>
            </w:r>
            <w:r w:rsidR="009A2AB7">
              <w:rPr>
                <w:rFonts w:eastAsiaTheme="minorEastAsia" w:cstheme="minorBidi"/>
                <w:smallCaps w:val="0"/>
                <w:noProof/>
                <w:szCs w:val="22"/>
                <w:lang w:val="nl-NL" w:eastAsia="nl-NL"/>
              </w:rPr>
              <w:tab/>
            </w:r>
            <w:r w:rsidR="009A2AB7" w:rsidRPr="000D493B">
              <w:rPr>
                <w:rStyle w:val="Hyperlink"/>
                <w:noProof/>
              </w:rPr>
              <w:t>Modbus serial transmission modes: Modbus/ASCII and Modbus/RTU</w:t>
            </w:r>
            <w:r w:rsidR="009A2AB7">
              <w:rPr>
                <w:noProof/>
                <w:webHidden/>
              </w:rPr>
              <w:tab/>
            </w:r>
            <w:r w:rsidR="009A2AB7">
              <w:rPr>
                <w:noProof/>
                <w:webHidden/>
              </w:rPr>
              <w:fldChar w:fldCharType="begin"/>
            </w:r>
            <w:r w:rsidR="009A2AB7">
              <w:rPr>
                <w:noProof/>
                <w:webHidden/>
              </w:rPr>
              <w:instrText xml:space="preserve"> PAGEREF _Toc349645683 \h </w:instrText>
            </w:r>
            <w:r w:rsidR="009A2AB7">
              <w:rPr>
                <w:noProof/>
                <w:webHidden/>
              </w:rPr>
            </w:r>
            <w:r w:rsidR="009A2AB7">
              <w:rPr>
                <w:noProof/>
                <w:webHidden/>
              </w:rPr>
              <w:fldChar w:fldCharType="separate"/>
            </w:r>
            <w:r w:rsidR="009A2AB7">
              <w:rPr>
                <w:noProof/>
                <w:webHidden/>
              </w:rPr>
              <w:t>25</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684" w:history="1">
            <w:r w:rsidR="009A2AB7" w:rsidRPr="000D493B">
              <w:rPr>
                <w:rStyle w:val="Hyperlink"/>
                <w:noProof/>
              </w:rPr>
              <w:t>4.4</w:t>
            </w:r>
            <w:r w:rsidR="009A2AB7">
              <w:rPr>
                <w:rFonts w:eastAsiaTheme="minorEastAsia" w:cstheme="minorBidi"/>
                <w:smallCaps w:val="0"/>
                <w:noProof/>
                <w:szCs w:val="22"/>
                <w:lang w:val="nl-NL" w:eastAsia="nl-NL"/>
              </w:rPr>
              <w:tab/>
            </w:r>
            <w:r w:rsidR="009A2AB7" w:rsidRPr="000D493B">
              <w:rPr>
                <w:rStyle w:val="Hyperlink"/>
                <w:noProof/>
              </w:rPr>
              <w:t>Modbus addressing</w:t>
            </w:r>
            <w:r w:rsidR="009A2AB7">
              <w:rPr>
                <w:noProof/>
                <w:webHidden/>
              </w:rPr>
              <w:tab/>
            </w:r>
            <w:r w:rsidR="009A2AB7">
              <w:rPr>
                <w:noProof/>
                <w:webHidden/>
              </w:rPr>
              <w:fldChar w:fldCharType="begin"/>
            </w:r>
            <w:r w:rsidR="009A2AB7">
              <w:rPr>
                <w:noProof/>
                <w:webHidden/>
              </w:rPr>
              <w:instrText xml:space="preserve"> PAGEREF _Toc349645684 \h </w:instrText>
            </w:r>
            <w:r w:rsidR="009A2AB7">
              <w:rPr>
                <w:noProof/>
                <w:webHidden/>
              </w:rPr>
            </w:r>
            <w:r w:rsidR="009A2AB7">
              <w:rPr>
                <w:noProof/>
                <w:webHidden/>
              </w:rPr>
              <w:fldChar w:fldCharType="separate"/>
            </w:r>
            <w:r w:rsidR="009A2AB7">
              <w:rPr>
                <w:noProof/>
                <w:webHidden/>
              </w:rPr>
              <w:t>26</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685" w:history="1">
            <w:r w:rsidR="009A2AB7" w:rsidRPr="000D493B">
              <w:rPr>
                <w:rStyle w:val="Hyperlink"/>
                <w:noProof/>
              </w:rPr>
              <w:t>4.5</w:t>
            </w:r>
            <w:r w:rsidR="009A2AB7">
              <w:rPr>
                <w:rFonts w:eastAsiaTheme="minorEastAsia" w:cstheme="minorBidi"/>
                <w:smallCaps w:val="0"/>
                <w:noProof/>
                <w:szCs w:val="22"/>
                <w:lang w:val="nl-NL" w:eastAsia="nl-NL"/>
              </w:rPr>
              <w:tab/>
            </w:r>
            <w:r w:rsidR="009A2AB7" w:rsidRPr="000D493B">
              <w:rPr>
                <w:rStyle w:val="Hyperlink"/>
                <w:noProof/>
              </w:rPr>
              <w:t>Modbus function codes</w:t>
            </w:r>
            <w:r w:rsidR="009A2AB7">
              <w:rPr>
                <w:noProof/>
                <w:webHidden/>
              </w:rPr>
              <w:tab/>
            </w:r>
            <w:r w:rsidR="009A2AB7">
              <w:rPr>
                <w:noProof/>
                <w:webHidden/>
              </w:rPr>
              <w:fldChar w:fldCharType="begin"/>
            </w:r>
            <w:r w:rsidR="009A2AB7">
              <w:rPr>
                <w:noProof/>
                <w:webHidden/>
              </w:rPr>
              <w:instrText xml:space="preserve"> PAGEREF _Toc349645685 \h </w:instrText>
            </w:r>
            <w:r w:rsidR="009A2AB7">
              <w:rPr>
                <w:noProof/>
                <w:webHidden/>
              </w:rPr>
            </w:r>
            <w:r w:rsidR="009A2AB7">
              <w:rPr>
                <w:noProof/>
                <w:webHidden/>
              </w:rPr>
              <w:fldChar w:fldCharType="separate"/>
            </w:r>
            <w:r w:rsidR="009A2AB7">
              <w:rPr>
                <w:noProof/>
                <w:webHidden/>
              </w:rPr>
              <w:t>26</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86" w:history="1">
            <w:r w:rsidR="009A2AB7" w:rsidRPr="000D493B">
              <w:rPr>
                <w:rStyle w:val="Hyperlink"/>
                <w:noProof/>
              </w:rPr>
              <w:t>4.5.1</w:t>
            </w:r>
            <w:r w:rsidR="009A2AB7">
              <w:rPr>
                <w:rFonts w:eastAsiaTheme="minorEastAsia" w:cstheme="minorBidi"/>
                <w:i w:val="0"/>
                <w:iCs w:val="0"/>
                <w:noProof/>
                <w:szCs w:val="22"/>
                <w:lang w:val="nl-NL" w:eastAsia="nl-NL"/>
              </w:rPr>
              <w:tab/>
            </w:r>
            <w:r w:rsidR="009A2AB7" w:rsidRPr="000D493B">
              <w:rPr>
                <w:rStyle w:val="Hyperlink"/>
                <w:noProof/>
              </w:rPr>
              <w:t>Function 01: Read coil status</w:t>
            </w:r>
            <w:r w:rsidR="009A2AB7">
              <w:rPr>
                <w:noProof/>
                <w:webHidden/>
              </w:rPr>
              <w:tab/>
            </w:r>
            <w:r w:rsidR="009A2AB7">
              <w:rPr>
                <w:noProof/>
                <w:webHidden/>
              </w:rPr>
              <w:fldChar w:fldCharType="begin"/>
            </w:r>
            <w:r w:rsidR="009A2AB7">
              <w:rPr>
                <w:noProof/>
                <w:webHidden/>
              </w:rPr>
              <w:instrText xml:space="preserve"> PAGEREF _Toc349645686 \h </w:instrText>
            </w:r>
            <w:r w:rsidR="009A2AB7">
              <w:rPr>
                <w:noProof/>
                <w:webHidden/>
              </w:rPr>
            </w:r>
            <w:r w:rsidR="009A2AB7">
              <w:rPr>
                <w:noProof/>
                <w:webHidden/>
              </w:rPr>
              <w:fldChar w:fldCharType="separate"/>
            </w:r>
            <w:r w:rsidR="009A2AB7">
              <w:rPr>
                <w:noProof/>
                <w:webHidden/>
              </w:rPr>
              <w:t>27</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87" w:history="1">
            <w:r w:rsidR="009A2AB7" w:rsidRPr="000D493B">
              <w:rPr>
                <w:rStyle w:val="Hyperlink"/>
                <w:noProof/>
              </w:rPr>
              <w:t>4.5.2</w:t>
            </w:r>
            <w:r w:rsidR="009A2AB7">
              <w:rPr>
                <w:rFonts w:eastAsiaTheme="minorEastAsia" w:cstheme="minorBidi"/>
                <w:i w:val="0"/>
                <w:iCs w:val="0"/>
                <w:noProof/>
                <w:szCs w:val="22"/>
                <w:lang w:val="nl-NL" w:eastAsia="nl-NL"/>
              </w:rPr>
              <w:tab/>
            </w:r>
            <w:r w:rsidR="009A2AB7" w:rsidRPr="000D493B">
              <w:rPr>
                <w:rStyle w:val="Hyperlink"/>
                <w:noProof/>
              </w:rPr>
              <w:t>Function 02: Read input status</w:t>
            </w:r>
            <w:r w:rsidR="009A2AB7">
              <w:rPr>
                <w:noProof/>
                <w:webHidden/>
              </w:rPr>
              <w:tab/>
            </w:r>
            <w:r w:rsidR="009A2AB7">
              <w:rPr>
                <w:noProof/>
                <w:webHidden/>
              </w:rPr>
              <w:fldChar w:fldCharType="begin"/>
            </w:r>
            <w:r w:rsidR="009A2AB7">
              <w:rPr>
                <w:noProof/>
                <w:webHidden/>
              </w:rPr>
              <w:instrText xml:space="preserve"> PAGEREF _Toc349645687 \h </w:instrText>
            </w:r>
            <w:r w:rsidR="009A2AB7">
              <w:rPr>
                <w:noProof/>
                <w:webHidden/>
              </w:rPr>
            </w:r>
            <w:r w:rsidR="009A2AB7">
              <w:rPr>
                <w:noProof/>
                <w:webHidden/>
              </w:rPr>
              <w:fldChar w:fldCharType="separate"/>
            </w:r>
            <w:r w:rsidR="009A2AB7">
              <w:rPr>
                <w:noProof/>
                <w:webHidden/>
              </w:rPr>
              <w:t>27</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88" w:history="1">
            <w:r w:rsidR="009A2AB7" w:rsidRPr="000D493B">
              <w:rPr>
                <w:rStyle w:val="Hyperlink"/>
                <w:noProof/>
              </w:rPr>
              <w:t>4.5.3</w:t>
            </w:r>
            <w:r w:rsidR="009A2AB7">
              <w:rPr>
                <w:rFonts w:eastAsiaTheme="minorEastAsia" w:cstheme="minorBidi"/>
                <w:i w:val="0"/>
                <w:iCs w:val="0"/>
                <w:noProof/>
                <w:szCs w:val="22"/>
                <w:lang w:val="nl-NL" w:eastAsia="nl-NL"/>
              </w:rPr>
              <w:tab/>
            </w:r>
            <w:r w:rsidR="009A2AB7" w:rsidRPr="000D493B">
              <w:rPr>
                <w:rStyle w:val="Hyperlink"/>
                <w:noProof/>
              </w:rPr>
              <w:t>Function 03: Read holding registers</w:t>
            </w:r>
            <w:r w:rsidR="009A2AB7">
              <w:rPr>
                <w:noProof/>
                <w:webHidden/>
              </w:rPr>
              <w:tab/>
            </w:r>
            <w:r w:rsidR="009A2AB7">
              <w:rPr>
                <w:noProof/>
                <w:webHidden/>
              </w:rPr>
              <w:fldChar w:fldCharType="begin"/>
            </w:r>
            <w:r w:rsidR="009A2AB7">
              <w:rPr>
                <w:noProof/>
                <w:webHidden/>
              </w:rPr>
              <w:instrText xml:space="preserve"> PAGEREF _Toc349645688 \h </w:instrText>
            </w:r>
            <w:r w:rsidR="009A2AB7">
              <w:rPr>
                <w:noProof/>
                <w:webHidden/>
              </w:rPr>
            </w:r>
            <w:r w:rsidR="009A2AB7">
              <w:rPr>
                <w:noProof/>
                <w:webHidden/>
              </w:rPr>
              <w:fldChar w:fldCharType="separate"/>
            </w:r>
            <w:r w:rsidR="009A2AB7">
              <w:rPr>
                <w:noProof/>
                <w:webHidden/>
              </w:rPr>
              <w:t>28</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689" w:history="1">
            <w:r w:rsidR="009A2AB7" w:rsidRPr="000D493B">
              <w:rPr>
                <w:rStyle w:val="Hyperlink"/>
                <w:noProof/>
              </w:rPr>
              <w:t>4.6</w:t>
            </w:r>
            <w:r w:rsidR="009A2AB7">
              <w:rPr>
                <w:rFonts w:eastAsiaTheme="minorEastAsia" w:cstheme="minorBidi"/>
                <w:smallCaps w:val="0"/>
                <w:noProof/>
                <w:szCs w:val="22"/>
                <w:lang w:val="nl-NL" w:eastAsia="nl-NL"/>
              </w:rPr>
              <w:tab/>
            </w:r>
            <w:r w:rsidR="009A2AB7" w:rsidRPr="000D493B">
              <w:rPr>
                <w:rStyle w:val="Hyperlink"/>
                <w:noProof/>
              </w:rPr>
              <w:t>Addressing (0- or 1-based)</w:t>
            </w:r>
            <w:r w:rsidR="009A2AB7">
              <w:rPr>
                <w:noProof/>
                <w:webHidden/>
              </w:rPr>
              <w:tab/>
            </w:r>
            <w:r w:rsidR="009A2AB7">
              <w:rPr>
                <w:noProof/>
                <w:webHidden/>
              </w:rPr>
              <w:fldChar w:fldCharType="begin"/>
            </w:r>
            <w:r w:rsidR="009A2AB7">
              <w:rPr>
                <w:noProof/>
                <w:webHidden/>
              </w:rPr>
              <w:instrText xml:space="preserve"> PAGEREF _Toc349645689 \h </w:instrText>
            </w:r>
            <w:r w:rsidR="009A2AB7">
              <w:rPr>
                <w:noProof/>
                <w:webHidden/>
              </w:rPr>
            </w:r>
            <w:r w:rsidR="009A2AB7">
              <w:rPr>
                <w:noProof/>
                <w:webHidden/>
              </w:rPr>
              <w:fldChar w:fldCharType="separate"/>
            </w:r>
            <w:r w:rsidR="009A2AB7">
              <w:rPr>
                <w:noProof/>
                <w:webHidden/>
              </w:rPr>
              <w:t>29</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690" w:history="1">
            <w:r w:rsidR="009A2AB7" w:rsidRPr="000D493B">
              <w:rPr>
                <w:rStyle w:val="Hyperlink"/>
                <w:noProof/>
              </w:rPr>
              <w:t>4.7</w:t>
            </w:r>
            <w:r w:rsidR="009A2AB7">
              <w:rPr>
                <w:rFonts w:eastAsiaTheme="minorEastAsia" w:cstheme="minorBidi"/>
                <w:smallCaps w:val="0"/>
                <w:noProof/>
                <w:szCs w:val="22"/>
                <w:lang w:val="nl-NL" w:eastAsia="nl-NL"/>
              </w:rPr>
              <w:tab/>
            </w:r>
            <w:r w:rsidR="009A2AB7" w:rsidRPr="000D493B">
              <w:rPr>
                <w:rStyle w:val="Hyperlink"/>
                <w:noProof/>
              </w:rPr>
              <w:t>Understanding Raw Data</w:t>
            </w:r>
            <w:r w:rsidR="009A2AB7">
              <w:rPr>
                <w:noProof/>
                <w:webHidden/>
              </w:rPr>
              <w:tab/>
            </w:r>
            <w:r w:rsidR="009A2AB7">
              <w:rPr>
                <w:noProof/>
                <w:webHidden/>
              </w:rPr>
              <w:fldChar w:fldCharType="begin"/>
            </w:r>
            <w:r w:rsidR="009A2AB7">
              <w:rPr>
                <w:noProof/>
                <w:webHidden/>
              </w:rPr>
              <w:instrText xml:space="preserve"> PAGEREF _Toc349645690 \h </w:instrText>
            </w:r>
            <w:r w:rsidR="009A2AB7">
              <w:rPr>
                <w:noProof/>
                <w:webHidden/>
              </w:rPr>
            </w:r>
            <w:r w:rsidR="009A2AB7">
              <w:rPr>
                <w:noProof/>
                <w:webHidden/>
              </w:rPr>
              <w:fldChar w:fldCharType="separate"/>
            </w:r>
            <w:r w:rsidR="009A2AB7">
              <w:rPr>
                <w:noProof/>
                <w:webHidden/>
              </w:rPr>
              <w:t>29</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91" w:history="1">
            <w:r w:rsidR="009A2AB7" w:rsidRPr="000D493B">
              <w:rPr>
                <w:rStyle w:val="Hyperlink"/>
                <w:noProof/>
              </w:rPr>
              <w:t>4.7.1</w:t>
            </w:r>
            <w:r w:rsidR="009A2AB7">
              <w:rPr>
                <w:rFonts w:eastAsiaTheme="minorEastAsia" w:cstheme="minorBidi"/>
                <w:i w:val="0"/>
                <w:iCs w:val="0"/>
                <w:noProof/>
                <w:szCs w:val="22"/>
                <w:lang w:val="nl-NL" w:eastAsia="nl-NL"/>
              </w:rPr>
              <w:tab/>
            </w:r>
            <w:r w:rsidR="009A2AB7" w:rsidRPr="000D493B">
              <w:rPr>
                <w:rStyle w:val="Hyperlink"/>
                <w:noProof/>
              </w:rPr>
              <w:t>How is data stored in Standard Modbus?</w:t>
            </w:r>
            <w:r w:rsidR="009A2AB7">
              <w:rPr>
                <w:noProof/>
                <w:webHidden/>
              </w:rPr>
              <w:tab/>
            </w:r>
            <w:r w:rsidR="009A2AB7">
              <w:rPr>
                <w:noProof/>
                <w:webHidden/>
              </w:rPr>
              <w:fldChar w:fldCharType="begin"/>
            </w:r>
            <w:r w:rsidR="009A2AB7">
              <w:rPr>
                <w:noProof/>
                <w:webHidden/>
              </w:rPr>
              <w:instrText xml:space="preserve"> PAGEREF _Toc349645691 \h </w:instrText>
            </w:r>
            <w:r w:rsidR="009A2AB7">
              <w:rPr>
                <w:noProof/>
                <w:webHidden/>
              </w:rPr>
            </w:r>
            <w:r w:rsidR="009A2AB7">
              <w:rPr>
                <w:noProof/>
                <w:webHidden/>
              </w:rPr>
              <w:fldChar w:fldCharType="separate"/>
            </w:r>
            <w:r w:rsidR="009A2AB7">
              <w:rPr>
                <w:noProof/>
                <w:webHidden/>
              </w:rPr>
              <w:t>29</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92" w:history="1">
            <w:r w:rsidR="009A2AB7" w:rsidRPr="000D493B">
              <w:rPr>
                <w:rStyle w:val="Hyperlink"/>
                <w:noProof/>
                <w:lang w:val="en-US"/>
              </w:rPr>
              <w:t>4.7.2</w:t>
            </w:r>
            <w:r w:rsidR="009A2AB7">
              <w:rPr>
                <w:rFonts w:eastAsiaTheme="minorEastAsia" w:cstheme="minorBidi"/>
                <w:i w:val="0"/>
                <w:iCs w:val="0"/>
                <w:noProof/>
                <w:szCs w:val="22"/>
                <w:lang w:val="nl-NL" w:eastAsia="nl-NL"/>
              </w:rPr>
              <w:tab/>
            </w:r>
            <w:r w:rsidR="009A2AB7" w:rsidRPr="000D493B">
              <w:rPr>
                <w:rStyle w:val="Hyperlink"/>
                <w:noProof/>
                <w:lang w:val="en-US"/>
              </w:rPr>
              <w:t>Examples of questions and answers</w:t>
            </w:r>
            <w:r w:rsidR="009A2AB7">
              <w:rPr>
                <w:noProof/>
                <w:webHidden/>
              </w:rPr>
              <w:tab/>
            </w:r>
            <w:r w:rsidR="009A2AB7">
              <w:rPr>
                <w:noProof/>
                <w:webHidden/>
              </w:rPr>
              <w:fldChar w:fldCharType="begin"/>
            </w:r>
            <w:r w:rsidR="009A2AB7">
              <w:rPr>
                <w:noProof/>
                <w:webHidden/>
              </w:rPr>
              <w:instrText xml:space="preserve"> PAGEREF _Toc349645692 \h </w:instrText>
            </w:r>
            <w:r w:rsidR="009A2AB7">
              <w:rPr>
                <w:noProof/>
                <w:webHidden/>
              </w:rPr>
            </w:r>
            <w:r w:rsidR="009A2AB7">
              <w:rPr>
                <w:noProof/>
                <w:webHidden/>
              </w:rPr>
              <w:fldChar w:fldCharType="separate"/>
            </w:r>
            <w:r w:rsidR="009A2AB7">
              <w:rPr>
                <w:noProof/>
                <w:webHidden/>
              </w:rPr>
              <w:t>30</w:t>
            </w:r>
            <w:r w:rsidR="009A2AB7">
              <w:rPr>
                <w:noProof/>
                <w:webHidden/>
              </w:rPr>
              <w:fldChar w:fldCharType="end"/>
            </w:r>
          </w:hyperlink>
        </w:p>
        <w:p w:rsidR="009A2AB7" w:rsidRDefault="00781683">
          <w:pPr>
            <w:pStyle w:val="Inhopg4"/>
            <w:tabs>
              <w:tab w:val="left" w:pos="1400"/>
              <w:tab w:val="right" w:leader="dot" w:pos="9062"/>
            </w:tabs>
            <w:rPr>
              <w:rFonts w:eastAsiaTheme="minorEastAsia" w:cstheme="minorBidi"/>
              <w:noProof/>
              <w:sz w:val="22"/>
              <w:szCs w:val="22"/>
              <w:lang w:val="nl-NL" w:eastAsia="nl-NL"/>
            </w:rPr>
          </w:pPr>
          <w:hyperlink w:anchor="_Toc349645693" w:history="1">
            <w:r w:rsidR="009A2AB7" w:rsidRPr="000D493B">
              <w:rPr>
                <w:rStyle w:val="Hyperlink"/>
                <w:noProof/>
                <w:lang w:val="en-US"/>
              </w:rPr>
              <w:t>4.7.2.1</w:t>
            </w:r>
            <w:r w:rsidR="009A2AB7">
              <w:rPr>
                <w:rFonts w:eastAsiaTheme="minorEastAsia" w:cstheme="minorBidi"/>
                <w:noProof/>
                <w:sz w:val="22"/>
                <w:szCs w:val="22"/>
                <w:lang w:val="nl-NL" w:eastAsia="nl-NL"/>
              </w:rPr>
              <w:tab/>
            </w:r>
            <w:r w:rsidR="009A2AB7" w:rsidRPr="000D493B">
              <w:rPr>
                <w:rStyle w:val="Hyperlink"/>
                <w:noProof/>
                <w:lang w:val="en-US"/>
              </w:rPr>
              <w:t>Example 1</w:t>
            </w:r>
            <w:r w:rsidR="009A2AB7">
              <w:rPr>
                <w:noProof/>
                <w:webHidden/>
              </w:rPr>
              <w:tab/>
            </w:r>
            <w:r w:rsidR="009A2AB7">
              <w:rPr>
                <w:noProof/>
                <w:webHidden/>
              </w:rPr>
              <w:fldChar w:fldCharType="begin"/>
            </w:r>
            <w:r w:rsidR="009A2AB7">
              <w:rPr>
                <w:noProof/>
                <w:webHidden/>
              </w:rPr>
              <w:instrText xml:space="preserve"> PAGEREF _Toc349645693 \h </w:instrText>
            </w:r>
            <w:r w:rsidR="009A2AB7">
              <w:rPr>
                <w:noProof/>
                <w:webHidden/>
              </w:rPr>
            </w:r>
            <w:r w:rsidR="009A2AB7">
              <w:rPr>
                <w:noProof/>
                <w:webHidden/>
              </w:rPr>
              <w:fldChar w:fldCharType="separate"/>
            </w:r>
            <w:r w:rsidR="009A2AB7">
              <w:rPr>
                <w:noProof/>
                <w:webHidden/>
              </w:rPr>
              <w:t>30</w:t>
            </w:r>
            <w:r w:rsidR="009A2AB7">
              <w:rPr>
                <w:noProof/>
                <w:webHidden/>
              </w:rPr>
              <w:fldChar w:fldCharType="end"/>
            </w:r>
          </w:hyperlink>
        </w:p>
        <w:p w:rsidR="009A2AB7" w:rsidRDefault="00781683">
          <w:pPr>
            <w:pStyle w:val="Inhopg4"/>
            <w:tabs>
              <w:tab w:val="left" w:pos="1400"/>
              <w:tab w:val="right" w:leader="dot" w:pos="9062"/>
            </w:tabs>
            <w:rPr>
              <w:rFonts w:eastAsiaTheme="minorEastAsia" w:cstheme="minorBidi"/>
              <w:noProof/>
              <w:sz w:val="22"/>
              <w:szCs w:val="22"/>
              <w:lang w:val="nl-NL" w:eastAsia="nl-NL"/>
            </w:rPr>
          </w:pPr>
          <w:hyperlink w:anchor="_Toc349645694" w:history="1">
            <w:r w:rsidR="009A2AB7" w:rsidRPr="000D493B">
              <w:rPr>
                <w:rStyle w:val="Hyperlink"/>
                <w:noProof/>
                <w:lang w:val="en-US"/>
              </w:rPr>
              <w:t>4.7.2.2</w:t>
            </w:r>
            <w:r w:rsidR="009A2AB7">
              <w:rPr>
                <w:rFonts w:eastAsiaTheme="minorEastAsia" w:cstheme="minorBidi"/>
                <w:noProof/>
                <w:sz w:val="22"/>
                <w:szCs w:val="22"/>
                <w:lang w:val="nl-NL" w:eastAsia="nl-NL"/>
              </w:rPr>
              <w:tab/>
            </w:r>
            <w:r w:rsidR="009A2AB7" w:rsidRPr="000D493B">
              <w:rPr>
                <w:rStyle w:val="Hyperlink"/>
                <w:noProof/>
                <w:lang w:val="en-US"/>
              </w:rPr>
              <w:t>Example 2</w:t>
            </w:r>
            <w:r w:rsidR="009A2AB7">
              <w:rPr>
                <w:noProof/>
                <w:webHidden/>
              </w:rPr>
              <w:tab/>
            </w:r>
            <w:r w:rsidR="009A2AB7">
              <w:rPr>
                <w:noProof/>
                <w:webHidden/>
              </w:rPr>
              <w:fldChar w:fldCharType="begin"/>
            </w:r>
            <w:r w:rsidR="009A2AB7">
              <w:rPr>
                <w:noProof/>
                <w:webHidden/>
              </w:rPr>
              <w:instrText xml:space="preserve"> PAGEREF _Toc349645694 \h </w:instrText>
            </w:r>
            <w:r w:rsidR="009A2AB7">
              <w:rPr>
                <w:noProof/>
                <w:webHidden/>
              </w:rPr>
            </w:r>
            <w:r w:rsidR="009A2AB7">
              <w:rPr>
                <w:noProof/>
                <w:webHidden/>
              </w:rPr>
              <w:fldChar w:fldCharType="separate"/>
            </w:r>
            <w:r w:rsidR="009A2AB7">
              <w:rPr>
                <w:noProof/>
                <w:webHidden/>
              </w:rPr>
              <w:t>31</w:t>
            </w:r>
            <w:r w:rsidR="009A2AB7">
              <w:rPr>
                <w:noProof/>
                <w:webHidden/>
              </w:rPr>
              <w:fldChar w:fldCharType="end"/>
            </w:r>
          </w:hyperlink>
        </w:p>
        <w:p w:rsidR="009A2AB7" w:rsidRDefault="00781683">
          <w:pPr>
            <w:pStyle w:val="Inhopg4"/>
            <w:tabs>
              <w:tab w:val="left" w:pos="1400"/>
              <w:tab w:val="right" w:leader="dot" w:pos="9062"/>
            </w:tabs>
            <w:rPr>
              <w:rFonts w:eastAsiaTheme="minorEastAsia" w:cstheme="minorBidi"/>
              <w:noProof/>
              <w:sz w:val="22"/>
              <w:szCs w:val="22"/>
              <w:lang w:val="nl-NL" w:eastAsia="nl-NL"/>
            </w:rPr>
          </w:pPr>
          <w:hyperlink w:anchor="_Toc349645695" w:history="1">
            <w:r w:rsidR="009A2AB7" w:rsidRPr="000D493B">
              <w:rPr>
                <w:rStyle w:val="Hyperlink"/>
                <w:noProof/>
                <w:lang w:val="en-US"/>
              </w:rPr>
              <w:t>4.7.2.3</w:t>
            </w:r>
            <w:r w:rsidR="009A2AB7">
              <w:rPr>
                <w:rFonts w:eastAsiaTheme="minorEastAsia" w:cstheme="minorBidi"/>
                <w:noProof/>
                <w:sz w:val="22"/>
                <w:szCs w:val="22"/>
                <w:lang w:val="nl-NL" w:eastAsia="nl-NL"/>
              </w:rPr>
              <w:tab/>
            </w:r>
            <w:r w:rsidR="009A2AB7" w:rsidRPr="000D493B">
              <w:rPr>
                <w:rStyle w:val="Hyperlink"/>
                <w:noProof/>
                <w:lang w:val="en-US"/>
              </w:rPr>
              <w:t>Example 3</w:t>
            </w:r>
            <w:r w:rsidR="009A2AB7">
              <w:rPr>
                <w:noProof/>
                <w:webHidden/>
              </w:rPr>
              <w:tab/>
            </w:r>
            <w:r w:rsidR="009A2AB7">
              <w:rPr>
                <w:noProof/>
                <w:webHidden/>
              </w:rPr>
              <w:fldChar w:fldCharType="begin"/>
            </w:r>
            <w:r w:rsidR="009A2AB7">
              <w:rPr>
                <w:noProof/>
                <w:webHidden/>
              </w:rPr>
              <w:instrText xml:space="preserve"> PAGEREF _Toc349645695 \h </w:instrText>
            </w:r>
            <w:r w:rsidR="009A2AB7">
              <w:rPr>
                <w:noProof/>
                <w:webHidden/>
              </w:rPr>
            </w:r>
            <w:r w:rsidR="009A2AB7">
              <w:rPr>
                <w:noProof/>
                <w:webHidden/>
              </w:rPr>
              <w:fldChar w:fldCharType="separate"/>
            </w:r>
            <w:r w:rsidR="009A2AB7">
              <w:rPr>
                <w:noProof/>
                <w:webHidden/>
              </w:rPr>
              <w:t>31</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96" w:history="1">
            <w:r w:rsidR="009A2AB7" w:rsidRPr="000D493B">
              <w:rPr>
                <w:rStyle w:val="Hyperlink"/>
                <w:noProof/>
                <w:lang w:val="en-US"/>
              </w:rPr>
              <w:t>4.7.3</w:t>
            </w:r>
            <w:r w:rsidR="009A2AB7">
              <w:rPr>
                <w:rFonts w:eastAsiaTheme="minorEastAsia" w:cstheme="minorBidi"/>
                <w:i w:val="0"/>
                <w:iCs w:val="0"/>
                <w:noProof/>
                <w:szCs w:val="22"/>
                <w:lang w:val="nl-NL" w:eastAsia="nl-NL"/>
              </w:rPr>
              <w:tab/>
            </w:r>
            <w:r w:rsidR="009A2AB7" w:rsidRPr="000D493B">
              <w:rPr>
                <w:rStyle w:val="Hyperlink"/>
                <w:noProof/>
                <w:lang w:val="en-US"/>
              </w:rPr>
              <w:t>Data Types</w:t>
            </w:r>
            <w:r w:rsidR="009A2AB7">
              <w:rPr>
                <w:noProof/>
                <w:webHidden/>
              </w:rPr>
              <w:tab/>
            </w:r>
            <w:r w:rsidR="009A2AB7">
              <w:rPr>
                <w:noProof/>
                <w:webHidden/>
              </w:rPr>
              <w:fldChar w:fldCharType="begin"/>
            </w:r>
            <w:r w:rsidR="009A2AB7">
              <w:rPr>
                <w:noProof/>
                <w:webHidden/>
              </w:rPr>
              <w:instrText xml:space="preserve"> PAGEREF _Toc349645696 \h </w:instrText>
            </w:r>
            <w:r w:rsidR="009A2AB7">
              <w:rPr>
                <w:noProof/>
                <w:webHidden/>
              </w:rPr>
            </w:r>
            <w:r w:rsidR="009A2AB7">
              <w:rPr>
                <w:noProof/>
                <w:webHidden/>
              </w:rPr>
              <w:fldChar w:fldCharType="separate"/>
            </w:r>
            <w:r w:rsidR="009A2AB7">
              <w:rPr>
                <w:noProof/>
                <w:webHidden/>
              </w:rPr>
              <w:t>32</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97" w:history="1">
            <w:r w:rsidR="009A2AB7" w:rsidRPr="000D493B">
              <w:rPr>
                <w:rStyle w:val="Hyperlink"/>
                <w:noProof/>
                <w:lang w:val="en-US"/>
              </w:rPr>
              <w:t>4.7.4</w:t>
            </w:r>
            <w:r w:rsidR="009A2AB7">
              <w:rPr>
                <w:rFonts w:eastAsiaTheme="minorEastAsia" w:cstheme="minorBidi"/>
                <w:i w:val="0"/>
                <w:iCs w:val="0"/>
                <w:noProof/>
                <w:szCs w:val="22"/>
                <w:lang w:val="nl-NL" w:eastAsia="nl-NL"/>
              </w:rPr>
              <w:tab/>
            </w:r>
            <w:r w:rsidR="009A2AB7" w:rsidRPr="000D493B">
              <w:rPr>
                <w:rStyle w:val="Hyperlink"/>
                <w:noProof/>
                <w:lang w:val="en-US"/>
              </w:rPr>
              <w:t>Byte and Word ordering</w:t>
            </w:r>
            <w:r w:rsidR="009A2AB7">
              <w:rPr>
                <w:noProof/>
                <w:webHidden/>
              </w:rPr>
              <w:tab/>
            </w:r>
            <w:r w:rsidR="009A2AB7">
              <w:rPr>
                <w:noProof/>
                <w:webHidden/>
              </w:rPr>
              <w:fldChar w:fldCharType="begin"/>
            </w:r>
            <w:r w:rsidR="009A2AB7">
              <w:rPr>
                <w:noProof/>
                <w:webHidden/>
              </w:rPr>
              <w:instrText xml:space="preserve"> PAGEREF _Toc349645697 \h </w:instrText>
            </w:r>
            <w:r w:rsidR="009A2AB7">
              <w:rPr>
                <w:noProof/>
                <w:webHidden/>
              </w:rPr>
            </w:r>
            <w:r w:rsidR="009A2AB7">
              <w:rPr>
                <w:noProof/>
                <w:webHidden/>
              </w:rPr>
              <w:fldChar w:fldCharType="separate"/>
            </w:r>
            <w:r w:rsidR="009A2AB7">
              <w:rPr>
                <w:noProof/>
                <w:webHidden/>
              </w:rPr>
              <w:t>32</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698" w:history="1">
            <w:r w:rsidR="009A2AB7" w:rsidRPr="000D493B">
              <w:rPr>
                <w:rStyle w:val="Hyperlink"/>
                <w:noProof/>
                <w:lang w:val="en-US"/>
              </w:rPr>
              <w:t>4.7.5</w:t>
            </w:r>
            <w:r w:rsidR="009A2AB7">
              <w:rPr>
                <w:rFonts w:eastAsiaTheme="minorEastAsia" w:cstheme="minorBidi"/>
                <w:i w:val="0"/>
                <w:iCs w:val="0"/>
                <w:noProof/>
                <w:szCs w:val="22"/>
                <w:lang w:val="nl-NL" w:eastAsia="nl-NL"/>
              </w:rPr>
              <w:tab/>
            </w:r>
            <w:r w:rsidR="009A2AB7" w:rsidRPr="000D493B">
              <w:rPr>
                <w:rStyle w:val="Hyperlink"/>
                <w:noProof/>
                <w:lang w:val="en-US"/>
              </w:rPr>
              <w:t>Modbus Map</w:t>
            </w:r>
            <w:r w:rsidR="009A2AB7">
              <w:rPr>
                <w:noProof/>
                <w:webHidden/>
              </w:rPr>
              <w:tab/>
            </w:r>
            <w:r w:rsidR="009A2AB7">
              <w:rPr>
                <w:noProof/>
                <w:webHidden/>
              </w:rPr>
              <w:fldChar w:fldCharType="begin"/>
            </w:r>
            <w:r w:rsidR="009A2AB7">
              <w:rPr>
                <w:noProof/>
                <w:webHidden/>
              </w:rPr>
              <w:instrText xml:space="preserve"> PAGEREF _Toc349645698 \h </w:instrText>
            </w:r>
            <w:r w:rsidR="009A2AB7">
              <w:rPr>
                <w:noProof/>
                <w:webHidden/>
              </w:rPr>
            </w:r>
            <w:r w:rsidR="009A2AB7">
              <w:rPr>
                <w:noProof/>
                <w:webHidden/>
              </w:rPr>
              <w:fldChar w:fldCharType="separate"/>
            </w:r>
            <w:r w:rsidR="009A2AB7">
              <w:rPr>
                <w:noProof/>
                <w:webHidden/>
              </w:rPr>
              <w:t>33</w:t>
            </w:r>
            <w:r w:rsidR="009A2AB7">
              <w:rPr>
                <w:noProof/>
                <w:webHidden/>
              </w:rPr>
              <w:fldChar w:fldCharType="end"/>
            </w:r>
          </w:hyperlink>
        </w:p>
        <w:p w:rsidR="009A2AB7" w:rsidRDefault="00781683">
          <w:pPr>
            <w:pStyle w:val="Inhopg1"/>
            <w:tabs>
              <w:tab w:val="left" w:pos="400"/>
            </w:tabs>
            <w:rPr>
              <w:rFonts w:eastAsiaTheme="minorEastAsia" w:cstheme="minorBidi"/>
              <w:b w:val="0"/>
              <w:bCs w:val="0"/>
              <w:caps w:val="0"/>
              <w:noProof/>
              <w:szCs w:val="22"/>
              <w:lang w:val="nl-NL" w:eastAsia="nl-NL"/>
            </w:rPr>
          </w:pPr>
          <w:hyperlink w:anchor="_Toc349645699" w:history="1">
            <w:r w:rsidR="009A2AB7" w:rsidRPr="000D493B">
              <w:rPr>
                <w:rStyle w:val="Hyperlink"/>
                <w:noProof/>
                <w:lang w:val="en-US"/>
              </w:rPr>
              <w:t>5.</w:t>
            </w:r>
            <w:r w:rsidR="009A2AB7">
              <w:rPr>
                <w:rFonts w:eastAsiaTheme="minorEastAsia" w:cstheme="minorBidi"/>
                <w:b w:val="0"/>
                <w:bCs w:val="0"/>
                <w:caps w:val="0"/>
                <w:noProof/>
                <w:szCs w:val="22"/>
                <w:lang w:val="nl-NL" w:eastAsia="nl-NL"/>
              </w:rPr>
              <w:tab/>
            </w:r>
            <w:r w:rsidR="009A2AB7" w:rsidRPr="000D493B">
              <w:rPr>
                <w:rStyle w:val="Hyperlink"/>
                <w:noProof/>
                <w:lang w:val="en-US"/>
              </w:rPr>
              <w:t>Bus-Protocols</w:t>
            </w:r>
            <w:r w:rsidR="009A2AB7">
              <w:rPr>
                <w:noProof/>
                <w:webHidden/>
              </w:rPr>
              <w:tab/>
            </w:r>
            <w:r w:rsidR="009A2AB7">
              <w:rPr>
                <w:noProof/>
                <w:webHidden/>
              </w:rPr>
              <w:fldChar w:fldCharType="begin"/>
            </w:r>
            <w:r w:rsidR="009A2AB7">
              <w:rPr>
                <w:noProof/>
                <w:webHidden/>
              </w:rPr>
              <w:instrText xml:space="preserve"> PAGEREF _Toc349645699 \h </w:instrText>
            </w:r>
            <w:r w:rsidR="009A2AB7">
              <w:rPr>
                <w:noProof/>
                <w:webHidden/>
              </w:rPr>
            </w:r>
            <w:r w:rsidR="009A2AB7">
              <w:rPr>
                <w:noProof/>
                <w:webHidden/>
              </w:rPr>
              <w:fldChar w:fldCharType="separate"/>
            </w:r>
            <w:r w:rsidR="009A2AB7">
              <w:rPr>
                <w:noProof/>
                <w:webHidden/>
              </w:rPr>
              <w:t>33</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700" w:history="1">
            <w:r w:rsidR="009A2AB7" w:rsidRPr="000D493B">
              <w:rPr>
                <w:rStyle w:val="Hyperlink"/>
                <w:noProof/>
              </w:rPr>
              <w:t>5.1</w:t>
            </w:r>
            <w:r w:rsidR="009A2AB7">
              <w:rPr>
                <w:rFonts w:eastAsiaTheme="minorEastAsia" w:cstheme="minorBidi"/>
                <w:smallCaps w:val="0"/>
                <w:noProof/>
                <w:szCs w:val="22"/>
                <w:lang w:val="nl-NL" w:eastAsia="nl-NL"/>
              </w:rPr>
              <w:tab/>
            </w:r>
            <w:r w:rsidR="009A2AB7" w:rsidRPr="000D493B">
              <w:rPr>
                <w:rStyle w:val="Hyperlink"/>
                <w:noProof/>
                <w:lang w:val="en-US"/>
              </w:rPr>
              <w:t>Introduction</w:t>
            </w:r>
            <w:r w:rsidR="009A2AB7">
              <w:rPr>
                <w:noProof/>
                <w:webHidden/>
              </w:rPr>
              <w:tab/>
            </w:r>
            <w:r w:rsidR="009A2AB7">
              <w:rPr>
                <w:noProof/>
                <w:webHidden/>
              </w:rPr>
              <w:fldChar w:fldCharType="begin"/>
            </w:r>
            <w:r w:rsidR="009A2AB7">
              <w:rPr>
                <w:noProof/>
                <w:webHidden/>
              </w:rPr>
              <w:instrText xml:space="preserve"> PAGEREF _Toc349645700 \h </w:instrText>
            </w:r>
            <w:r w:rsidR="009A2AB7">
              <w:rPr>
                <w:noProof/>
                <w:webHidden/>
              </w:rPr>
            </w:r>
            <w:r w:rsidR="009A2AB7">
              <w:rPr>
                <w:noProof/>
                <w:webHidden/>
              </w:rPr>
              <w:fldChar w:fldCharType="separate"/>
            </w:r>
            <w:r w:rsidR="009A2AB7">
              <w:rPr>
                <w:noProof/>
                <w:webHidden/>
              </w:rPr>
              <w:t>33</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701" w:history="1">
            <w:r w:rsidR="009A2AB7" w:rsidRPr="000D493B">
              <w:rPr>
                <w:rStyle w:val="Hyperlink"/>
                <w:noProof/>
              </w:rPr>
              <w:t>5.2</w:t>
            </w:r>
            <w:r w:rsidR="009A2AB7">
              <w:rPr>
                <w:rFonts w:eastAsiaTheme="minorEastAsia" w:cstheme="minorBidi"/>
                <w:smallCaps w:val="0"/>
                <w:noProof/>
                <w:szCs w:val="22"/>
                <w:lang w:val="nl-NL" w:eastAsia="nl-NL"/>
              </w:rPr>
              <w:tab/>
            </w:r>
            <w:r w:rsidR="009A2AB7" w:rsidRPr="000D493B">
              <w:rPr>
                <w:rStyle w:val="Hyperlink"/>
                <w:noProof/>
                <w:lang w:val="en-US"/>
              </w:rPr>
              <w:t>Canbus</w:t>
            </w:r>
            <w:r w:rsidR="009A2AB7">
              <w:rPr>
                <w:noProof/>
                <w:webHidden/>
              </w:rPr>
              <w:tab/>
            </w:r>
            <w:r w:rsidR="009A2AB7">
              <w:rPr>
                <w:noProof/>
                <w:webHidden/>
              </w:rPr>
              <w:fldChar w:fldCharType="begin"/>
            </w:r>
            <w:r w:rsidR="009A2AB7">
              <w:rPr>
                <w:noProof/>
                <w:webHidden/>
              </w:rPr>
              <w:instrText xml:space="preserve"> PAGEREF _Toc349645701 \h </w:instrText>
            </w:r>
            <w:r w:rsidR="009A2AB7">
              <w:rPr>
                <w:noProof/>
                <w:webHidden/>
              </w:rPr>
            </w:r>
            <w:r w:rsidR="009A2AB7">
              <w:rPr>
                <w:noProof/>
                <w:webHidden/>
              </w:rPr>
              <w:fldChar w:fldCharType="separate"/>
            </w:r>
            <w:r w:rsidR="009A2AB7">
              <w:rPr>
                <w:noProof/>
                <w:webHidden/>
              </w:rPr>
              <w:t>33</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702" w:history="1">
            <w:r w:rsidR="009A2AB7" w:rsidRPr="000D493B">
              <w:rPr>
                <w:rStyle w:val="Hyperlink"/>
                <w:noProof/>
              </w:rPr>
              <w:t>5.3</w:t>
            </w:r>
            <w:r w:rsidR="009A2AB7">
              <w:rPr>
                <w:rFonts w:eastAsiaTheme="minorEastAsia" w:cstheme="minorBidi"/>
                <w:smallCaps w:val="0"/>
                <w:noProof/>
                <w:szCs w:val="22"/>
                <w:lang w:val="nl-NL" w:eastAsia="nl-NL"/>
              </w:rPr>
              <w:tab/>
            </w:r>
            <w:r w:rsidR="009A2AB7" w:rsidRPr="000D493B">
              <w:rPr>
                <w:rStyle w:val="Hyperlink"/>
                <w:noProof/>
                <w:lang w:val="en-US"/>
              </w:rPr>
              <w:t>Data transmission</w:t>
            </w:r>
            <w:r w:rsidR="009A2AB7">
              <w:rPr>
                <w:noProof/>
                <w:webHidden/>
              </w:rPr>
              <w:tab/>
            </w:r>
            <w:r w:rsidR="009A2AB7">
              <w:rPr>
                <w:noProof/>
                <w:webHidden/>
              </w:rPr>
              <w:fldChar w:fldCharType="begin"/>
            </w:r>
            <w:r w:rsidR="009A2AB7">
              <w:rPr>
                <w:noProof/>
                <w:webHidden/>
              </w:rPr>
              <w:instrText xml:space="preserve"> PAGEREF _Toc349645702 \h </w:instrText>
            </w:r>
            <w:r w:rsidR="009A2AB7">
              <w:rPr>
                <w:noProof/>
                <w:webHidden/>
              </w:rPr>
            </w:r>
            <w:r w:rsidR="009A2AB7">
              <w:rPr>
                <w:noProof/>
                <w:webHidden/>
              </w:rPr>
              <w:fldChar w:fldCharType="separate"/>
            </w:r>
            <w:r w:rsidR="009A2AB7">
              <w:rPr>
                <w:noProof/>
                <w:webHidden/>
              </w:rPr>
              <w:t>34</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703" w:history="1">
            <w:r w:rsidR="009A2AB7" w:rsidRPr="000D493B">
              <w:rPr>
                <w:rStyle w:val="Hyperlink"/>
                <w:noProof/>
              </w:rPr>
              <w:t>5.4</w:t>
            </w:r>
            <w:r w:rsidR="009A2AB7">
              <w:rPr>
                <w:rFonts w:eastAsiaTheme="minorEastAsia" w:cstheme="minorBidi"/>
                <w:smallCaps w:val="0"/>
                <w:noProof/>
                <w:szCs w:val="22"/>
                <w:lang w:val="nl-NL" w:eastAsia="nl-NL"/>
              </w:rPr>
              <w:tab/>
            </w:r>
            <w:r w:rsidR="009A2AB7" w:rsidRPr="000D493B">
              <w:rPr>
                <w:rStyle w:val="Hyperlink"/>
                <w:noProof/>
                <w:lang w:val="en-US"/>
              </w:rPr>
              <w:t>Speed, cable and termination</w:t>
            </w:r>
            <w:r w:rsidR="009A2AB7">
              <w:rPr>
                <w:noProof/>
                <w:webHidden/>
              </w:rPr>
              <w:tab/>
            </w:r>
            <w:r w:rsidR="009A2AB7">
              <w:rPr>
                <w:noProof/>
                <w:webHidden/>
              </w:rPr>
              <w:fldChar w:fldCharType="begin"/>
            </w:r>
            <w:r w:rsidR="009A2AB7">
              <w:rPr>
                <w:noProof/>
                <w:webHidden/>
              </w:rPr>
              <w:instrText xml:space="preserve"> PAGEREF _Toc349645703 \h </w:instrText>
            </w:r>
            <w:r w:rsidR="009A2AB7">
              <w:rPr>
                <w:noProof/>
                <w:webHidden/>
              </w:rPr>
            </w:r>
            <w:r w:rsidR="009A2AB7">
              <w:rPr>
                <w:noProof/>
                <w:webHidden/>
              </w:rPr>
              <w:fldChar w:fldCharType="separate"/>
            </w:r>
            <w:r w:rsidR="009A2AB7">
              <w:rPr>
                <w:noProof/>
                <w:webHidden/>
              </w:rPr>
              <w:t>35</w:t>
            </w:r>
            <w:r w:rsidR="009A2AB7">
              <w:rPr>
                <w:noProof/>
                <w:webHidden/>
              </w:rPr>
              <w:fldChar w:fldCharType="end"/>
            </w:r>
          </w:hyperlink>
        </w:p>
        <w:p w:rsidR="009A2AB7" w:rsidRDefault="00781683">
          <w:pPr>
            <w:pStyle w:val="Inhopg1"/>
            <w:tabs>
              <w:tab w:val="left" w:pos="400"/>
            </w:tabs>
            <w:rPr>
              <w:rFonts w:eastAsiaTheme="minorEastAsia" w:cstheme="minorBidi"/>
              <w:b w:val="0"/>
              <w:bCs w:val="0"/>
              <w:caps w:val="0"/>
              <w:noProof/>
              <w:szCs w:val="22"/>
              <w:lang w:val="nl-NL" w:eastAsia="nl-NL"/>
            </w:rPr>
          </w:pPr>
          <w:hyperlink w:anchor="_Toc349645704" w:history="1">
            <w:r w:rsidR="009A2AB7" w:rsidRPr="000D493B">
              <w:rPr>
                <w:rStyle w:val="Hyperlink"/>
                <w:noProof/>
              </w:rPr>
              <w:t>6.</w:t>
            </w:r>
            <w:r w:rsidR="009A2AB7">
              <w:rPr>
                <w:rFonts w:eastAsiaTheme="minorEastAsia" w:cstheme="minorBidi"/>
                <w:b w:val="0"/>
                <w:bCs w:val="0"/>
                <w:caps w:val="0"/>
                <w:noProof/>
                <w:szCs w:val="22"/>
                <w:lang w:val="nl-NL" w:eastAsia="nl-NL"/>
              </w:rPr>
              <w:tab/>
            </w:r>
            <w:r w:rsidR="009A2AB7" w:rsidRPr="000D493B">
              <w:rPr>
                <w:rStyle w:val="Hyperlink"/>
                <w:noProof/>
              </w:rPr>
              <w:t>Implementation in the FT NavVision© environment</w:t>
            </w:r>
            <w:r w:rsidR="009A2AB7">
              <w:rPr>
                <w:noProof/>
                <w:webHidden/>
              </w:rPr>
              <w:tab/>
            </w:r>
            <w:r w:rsidR="009A2AB7">
              <w:rPr>
                <w:noProof/>
                <w:webHidden/>
              </w:rPr>
              <w:fldChar w:fldCharType="begin"/>
            </w:r>
            <w:r w:rsidR="009A2AB7">
              <w:rPr>
                <w:noProof/>
                <w:webHidden/>
              </w:rPr>
              <w:instrText xml:space="preserve"> PAGEREF _Toc349645704 \h </w:instrText>
            </w:r>
            <w:r w:rsidR="009A2AB7">
              <w:rPr>
                <w:noProof/>
                <w:webHidden/>
              </w:rPr>
            </w:r>
            <w:r w:rsidR="009A2AB7">
              <w:rPr>
                <w:noProof/>
                <w:webHidden/>
              </w:rPr>
              <w:fldChar w:fldCharType="separate"/>
            </w:r>
            <w:r w:rsidR="009A2AB7">
              <w:rPr>
                <w:noProof/>
                <w:webHidden/>
              </w:rPr>
              <w:t>36</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705" w:history="1">
            <w:r w:rsidR="009A2AB7" w:rsidRPr="000D493B">
              <w:rPr>
                <w:rStyle w:val="Hyperlink"/>
                <w:noProof/>
              </w:rPr>
              <w:t>6.1</w:t>
            </w:r>
            <w:r w:rsidR="009A2AB7">
              <w:rPr>
                <w:rFonts w:eastAsiaTheme="minorEastAsia" w:cstheme="minorBidi"/>
                <w:smallCaps w:val="0"/>
                <w:noProof/>
                <w:szCs w:val="22"/>
                <w:lang w:val="nl-NL" w:eastAsia="nl-NL"/>
              </w:rPr>
              <w:tab/>
            </w:r>
            <w:r w:rsidR="009A2AB7" w:rsidRPr="000D493B">
              <w:rPr>
                <w:rStyle w:val="Hyperlink"/>
                <w:noProof/>
              </w:rPr>
              <w:t>Introduction</w:t>
            </w:r>
            <w:r w:rsidR="009A2AB7">
              <w:rPr>
                <w:noProof/>
                <w:webHidden/>
              </w:rPr>
              <w:tab/>
            </w:r>
            <w:r w:rsidR="009A2AB7">
              <w:rPr>
                <w:noProof/>
                <w:webHidden/>
              </w:rPr>
              <w:fldChar w:fldCharType="begin"/>
            </w:r>
            <w:r w:rsidR="009A2AB7">
              <w:rPr>
                <w:noProof/>
                <w:webHidden/>
              </w:rPr>
              <w:instrText xml:space="preserve"> PAGEREF _Toc349645705 \h </w:instrText>
            </w:r>
            <w:r w:rsidR="009A2AB7">
              <w:rPr>
                <w:noProof/>
                <w:webHidden/>
              </w:rPr>
            </w:r>
            <w:r w:rsidR="009A2AB7">
              <w:rPr>
                <w:noProof/>
                <w:webHidden/>
              </w:rPr>
              <w:fldChar w:fldCharType="separate"/>
            </w:r>
            <w:r w:rsidR="009A2AB7">
              <w:rPr>
                <w:noProof/>
                <w:webHidden/>
              </w:rPr>
              <w:t>36</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706" w:history="1">
            <w:r w:rsidR="009A2AB7" w:rsidRPr="000D493B">
              <w:rPr>
                <w:rStyle w:val="Hyperlink"/>
                <w:noProof/>
              </w:rPr>
              <w:t>6.2</w:t>
            </w:r>
            <w:r w:rsidR="009A2AB7">
              <w:rPr>
                <w:rFonts w:eastAsiaTheme="minorEastAsia" w:cstheme="minorBidi"/>
                <w:smallCaps w:val="0"/>
                <w:noProof/>
                <w:szCs w:val="22"/>
                <w:lang w:val="nl-NL" w:eastAsia="nl-NL"/>
              </w:rPr>
              <w:tab/>
            </w:r>
            <w:r w:rsidR="009A2AB7" w:rsidRPr="000D493B">
              <w:rPr>
                <w:rStyle w:val="Hyperlink"/>
                <w:noProof/>
              </w:rPr>
              <w:t>Moxa UC-7110</w:t>
            </w:r>
            <w:r w:rsidR="009A2AB7">
              <w:rPr>
                <w:noProof/>
                <w:webHidden/>
              </w:rPr>
              <w:tab/>
            </w:r>
            <w:r w:rsidR="009A2AB7">
              <w:rPr>
                <w:noProof/>
                <w:webHidden/>
              </w:rPr>
              <w:fldChar w:fldCharType="begin"/>
            </w:r>
            <w:r w:rsidR="009A2AB7">
              <w:rPr>
                <w:noProof/>
                <w:webHidden/>
              </w:rPr>
              <w:instrText xml:space="preserve"> PAGEREF _Toc349645706 \h </w:instrText>
            </w:r>
            <w:r w:rsidR="009A2AB7">
              <w:rPr>
                <w:noProof/>
                <w:webHidden/>
              </w:rPr>
            </w:r>
            <w:r w:rsidR="009A2AB7">
              <w:rPr>
                <w:noProof/>
                <w:webHidden/>
              </w:rPr>
              <w:fldChar w:fldCharType="separate"/>
            </w:r>
            <w:r w:rsidR="009A2AB7">
              <w:rPr>
                <w:noProof/>
                <w:webHidden/>
              </w:rPr>
              <w:t>37</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07" w:history="1">
            <w:r w:rsidR="009A2AB7" w:rsidRPr="000D493B">
              <w:rPr>
                <w:rStyle w:val="Hyperlink"/>
                <w:noProof/>
              </w:rPr>
              <w:t>6.2.1</w:t>
            </w:r>
            <w:r w:rsidR="009A2AB7">
              <w:rPr>
                <w:rFonts w:eastAsiaTheme="minorEastAsia" w:cstheme="minorBidi"/>
                <w:i w:val="0"/>
                <w:iCs w:val="0"/>
                <w:noProof/>
                <w:szCs w:val="22"/>
                <w:lang w:val="nl-NL" w:eastAsia="nl-NL"/>
              </w:rPr>
              <w:tab/>
            </w:r>
            <w:r w:rsidR="009A2AB7" w:rsidRPr="000D493B">
              <w:rPr>
                <w:rStyle w:val="Hyperlink"/>
                <w:noProof/>
              </w:rPr>
              <w:t>Overview</w:t>
            </w:r>
            <w:r w:rsidR="009A2AB7">
              <w:rPr>
                <w:noProof/>
                <w:webHidden/>
              </w:rPr>
              <w:tab/>
            </w:r>
            <w:r w:rsidR="009A2AB7">
              <w:rPr>
                <w:noProof/>
                <w:webHidden/>
              </w:rPr>
              <w:fldChar w:fldCharType="begin"/>
            </w:r>
            <w:r w:rsidR="009A2AB7">
              <w:rPr>
                <w:noProof/>
                <w:webHidden/>
              </w:rPr>
              <w:instrText xml:space="preserve"> PAGEREF _Toc349645707 \h </w:instrText>
            </w:r>
            <w:r w:rsidR="009A2AB7">
              <w:rPr>
                <w:noProof/>
                <w:webHidden/>
              </w:rPr>
            </w:r>
            <w:r w:rsidR="009A2AB7">
              <w:rPr>
                <w:noProof/>
                <w:webHidden/>
              </w:rPr>
              <w:fldChar w:fldCharType="separate"/>
            </w:r>
            <w:r w:rsidR="009A2AB7">
              <w:rPr>
                <w:noProof/>
                <w:webHidden/>
              </w:rPr>
              <w:t>37</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08" w:history="1">
            <w:r w:rsidR="009A2AB7" w:rsidRPr="000D493B">
              <w:rPr>
                <w:rStyle w:val="Hyperlink"/>
                <w:noProof/>
              </w:rPr>
              <w:t>6.2.2</w:t>
            </w:r>
            <w:r w:rsidR="009A2AB7">
              <w:rPr>
                <w:rFonts w:eastAsiaTheme="minorEastAsia" w:cstheme="minorBidi"/>
                <w:i w:val="0"/>
                <w:iCs w:val="0"/>
                <w:noProof/>
                <w:szCs w:val="22"/>
                <w:lang w:val="nl-NL" w:eastAsia="nl-NL"/>
              </w:rPr>
              <w:tab/>
            </w:r>
            <w:r w:rsidR="009A2AB7" w:rsidRPr="000D493B">
              <w:rPr>
                <w:rStyle w:val="Hyperlink"/>
                <w:noProof/>
              </w:rPr>
              <w:t>Wiring requirements</w:t>
            </w:r>
            <w:r w:rsidR="009A2AB7">
              <w:rPr>
                <w:noProof/>
                <w:webHidden/>
              </w:rPr>
              <w:tab/>
            </w:r>
            <w:r w:rsidR="009A2AB7">
              <w:rPr>
                <w:noProof/>
                <w:webHidden/>
              </w:rPr>
              <w:fldChar w:fldCharType="begin"/>
            </w:r>
            <w:r w:rsidR="009A2AB7">
              <w:rPr>
                <w:noProof/>
                <w:webHidden/>
              </w:rPr>
              <w:instrText xml:space="preserve"> PAGEREF _Toc349645708 \h </w:instrText>
            </w:r>
            <w:r w:rsidR="009A2AB7">
              <w:rPr>
                <w:noProof/>
                <w:webHidden/>
              </w:rPr>
            </w:r>
            <w:r w:rsidR="009A2AB7">
              <w:rPr>
                <w:noProof/>
                <w:webHidden/>
              </w:rPr>
              <w:fldChar w:fldCharType="separate"/>
            </w:r>
            <w:r w:rsidR="009A2AB7">
              <w:rPr>
                <w:noProof/>
                <w:webHidden/>
              </w:rPr>
              <w:t>37</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09" w:history="1">
            <w:r w:rsidR="009A2AB7" w:rsidRPr="000D493B">
              <w:rPr>
                <w:rStyle w:val="Hyperlink"/>
                <w:noProof/>
              </w:rPr>
              <w:t>6.2.3</w:t>
            </w:r>
            <w:r w:rsidR="009A2AB7">
              <w:rPr>
                <w:rFonts w:eastAsiaTheme="minorEastAsia" w:cstheme="minorBidi"/>
                <w:i w:val="0"/>
                <w:iCs w:val="0"/>
                <w:noProof/>
                <w:szCs w:val="22"/>
                <w:lang w:val="nl-NL" w:eastAsia="nl-NL"/>
              </w:rPr>
              <w:tab/>
            </w:r>
            <w:r w:rsidR="009A2AB7" w:rsidRPr="000D493B">
              <w:rPr>
                <w:rStyle w:val="Hyperlink"/>
                <w:noProof/>
              </w:rPr>
              <w:t>LED indicators</w:t>
            </w:r>
            <w:r w:rsidR="009A2AB7">
              <w:rPr>
                <w:noProof/>
                <w:webHidden/>
              </w:rPr>
              <w:tab/>
            </w:r>
            <w:r w:rsidR="009A2AB7">
              <w:rPr>
                <w:noProof/>
                <w:webHidden/>
              </w:rPr>
              <w:fldChar w:fldCharType="begin"/>
            </w:r>
            <w:r w:rsidR="009A2AB7">
              <w:rPr>
                <w:noProof/>
                <w:webHidden/>
              </w:rPr>
              <w:instrText xml:space="preserve"> PAGEREF _Toc349645709 \h </w:instrText>
            </w:r>
            <w:r w:rsidR="009A2AB7">
              <w:rPr>
                <w:noProof/>
                <w:webHidden/>
              </w:rPr>
            </w:r>
            <w:r w:rsidR="009A2AB7">
              <w:rPr>
                <w:noProof/>
                <w:webHidden/>
              </w:rPr>
              <w:fldChar w:fldCharType="separate"/>
            </w:r>
            <w:r w:rsidR="009A2AB7">
              <w:rPr>
                <w:noProof/>
                <w:webHidden/>
              </w:rPr>
              <w:t>37</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10" w:history="1">
            <w:r w:rsidR="009A2AB7" w:rsidRPr="000D493B">
              <w:rPr>
                <w:rStyle w:val="Hyperlink"/>
                <w:noProof/>
                <w:lang w:val="en-US"/>
              </w:rPr>
              <w:t>6.2.4</w:t>
            </w:r>
            <w:r w:rsidR="009A2AB7">
              <w:rPr>
                <w:rFonts w:eastAsiaTheme="minorEastAsia" w:cstheme="minorBidi"/>
                <w:i w:val="0"/>
                <w:iCs w:val="0"/>
                <w:noProof/>
                <w:szCs w:val="22"/>
                <w:lang w:val="nl-NL" w:eastAsia="nl-NL"/>
              </w:rPr>
              <w:tab/>
            </w:r>
            <w:r w:rsidR="009A2AB7" w:rsidRPr="000D493B">
              <w:rPr>
                <w:rStyle w:val="Hyperlink"/>
                <w:noProof/>
                <w:lang w:val="en-US"/>
              </w:rPr>
              <w:t>Connecting to the network</w:t>
            </w:r>
            <w:r w:rsidR="009A2AB7">
              <w:rPr>
                <w:noProof/>
                <w:webHidden/>
              </w:rPr>
              <w:tab/>
            </w:r>
            <w:r w:rsidR="009A2AB7">
              <w:rPr>
                <w:noProof/>
                <w:webHidden/>
              </w:rPr>
              <w:fldChar w:fldCharType="begin"/>
            </w:r>
            <w:r w:rsidR="009A2AB7">
              <w:rPr>
                <w:noProof/>
                <w:webHidden/>
              </w:rPr>
              <w:instrText xml:space="preserve"> PAGEREF _Toc349645710 \h </w:instrText>
            </w:r>
            <w:r w:rsidR="009A2AB7">
              <w:rPr>
                <w:noProof/>
                <w:webHidden/>
              </w:rPr>
            </w:r>
            <w:r w:rsidR="009A2AB7">
              <w:rPr>
                <w:noProof/>
                <w:webHidden/>
              </w:rPr>
              <w:fldChar w:fldCharType="separate"/>
            </w:r>
            <w:r w:rsidR="009A2AB7">
              <w:rPr>
                <w:noProof/>
                <w:webHidden/>
              </w:rPr>
              <w:t>38</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11" w:history="1">
            <w:r w:rsidR="009A2AB7" w:rsidRPr="000D493B">
              <w:rPr>
                <w:rStyle w:val="Hyperlink"/>
                <w:noProof/>
              </w:rPr>
              <w:t>6.2.5</w:t>
            </w:r>
            <w:r w:rsidR="009A2AB7">
              <w:rPr>
                <w:rFonts w:eastAsiaTheme="minorEastAsia" w:cstheme="minorBidi"/>
                <w:i w:val="0"/>
                <w:iCs w:val="0"/>
                <w:noProof/>
                <w:szCs w:val="22"/>
                <w:lang w:val="nl-NL" w:eastAsia="nl-NL"/>
              </w:rPr>
              <w:tab/>
            </w:r>
            <w:r w:rsidR="009A2AB7" w:rsidRPr="000D493B">
              <w:rPr>
                <w:rStyle w:val="Hyperlink"/>
                <w:noProof/>
              </w:rPr>
              <w:t>Pinouts</w:t>
            </w:r>
            <w:r w:rsidR="009A2AB7">
              <w:rPr>
                <w:noProof/>
                <w:webHidden/>
              </w:rPr>
              <w:tab/>
            </w:r>
            <w:r w:rsidR="009A2AB7">
              <w:rPr>
                <w:noProof/>
                <w:webHidden/>
              </w:rPr>
              <w:fldChar w:fldCharType="begin"/>
            </w:r>
            <w:r w:rsidR="009A2AB7">
              <w:rPr>
                <w:noProof/>
                <w:webHidden/>
              </w:rPr>
              <w:instrText xml:space="preserve"> PAGEREF _Toc349645711 \h </w:instrText>
            </w:r>
            <w:r w:rsidR="009A2AB7">
              <w:rPr>
                <w:noProof/>
                <w:webHidden/>
              </w:rPr>
            </w:r>
            <w:r w:rsidR="009A2AB7">
              <w:rPr>
                <w:noProof/>
                <w:webHidden/>
              </w:rPr>
              <w:fldChar w:fldCharType="separate"/>
            </w:r>
            <w:r w:rsidR="009A2AB7">
              <w:rPr>
                <w:noProof/>
                <w:webHidden/>
              </w:rPr>
              <w:t>38</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12" w:history="1">
            <w:r w:rsidR="009A2AB7" w:rsidRPr="000D493B">
              <w:rPr>
                <w:rStyle w:val="Hyperlink"/>
                <w:noProof/>
                <w:lang w:val="en-US"/>
              </w:rPr>
              <w:t>6.2.6</w:t>
            </w:r>
            <w:r w:rsidR="009A2AB7">
              <w:rPr>
                <w:rFonts w:eastAsiaTheme="minorEastAsia" w:cstheme="minorBidi"/>
                <w:i w:val="0"/>
                <w:iCs w:val="0"/>
                <w:noProof/>
                <w:szCs w:val="22"/>
                <w:lang w:val="nl-NL" w:eastAsia="nl-NL"/>
              </w:rPr>
              <w:tab/>
            </w:r>
            <w:r w:rsidR="009A2AB7" w:rsidRPr="000D493B">
              <w:rPr>
                <w:rStyle w:val="Hyperlink"/>
                <w:noProof/>
                <w:lang w:val="en-US"/>
              </w:rPr>
              <w:t>Connecting to a serial device</w:t>
            </w:r>
            <w:r w:rsidR="009A2AB7">
              <w:rPr>
                <w:noProof/>
                <w:webHidden/>
              </w:rPr>
              <w:tab/>
            </w:r>
            <w:r w:rsidR="009A2AB7">
              <w:rPr>
                <w:noProof/>
                <w:webHidden/>
              </w:rPr>
              <w:fldChar w:fldCharType="begin"/>
            </w:r>
            <w:r w:rsidR="009A2AB7">
              <w:rPr>
                <w:noProof/>
                <w:webHidden/>
              </w:rPr>
              <w:instrText xml:space="preserve"> PAGEREF _Toc349645712 \h </w:instrText>
            </w:r>
            <w:r w:rsidR="009A2AB7">
              <w:rPr>
                <w:noProof/>
                <w:webHidden/>
              </w:rPr>
            </w:r>
            <w:r w:rsidR="009A2AB7">
              <w:rPr>
                <w:noProof/>
                <w:webHidden/>
              </w:rPr>
              <w:fldChar w:fldCharType="separate"/>
            </w:r>
            <w:r w:rsidR="009A2AB7">
              <w:rPr>
                <w:noProof/>
                <w:webHidden/>
              </w:rPr>
              <w:t>39</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13" w:history="1">
            <w:r w:rsidR="009A2AB7" w:rsidRPr="000D493B">
              <w:rPr>
                <w:rStyle w:val="Hyperlink"/>
                <w:noProof/>
                <w:lang w:eastAsia="nl-NL"/>
              </w:rPr>
              <w:t>6.2.7</w:t>
            </w:r>
            <w:r w:rsidR="009A2AB7">
              <w:rPr>
                <w:rFonts w:eastAsiaTheme="minorEastAsia" w:cstheme="minorBidi"/>
                <w:i w:val="0"/>
                <w:iCs w:val="0"/>
                <w:noProof/>
                <w:szCs w:val="22"/>
                <w:lang w:val="nl-NL" w:eastAsia="nl-NL"/>
              </w:rPr>
              <w:tab/>
            </w:r>
            <w:r w:rsidR="009A2AB7" w:rsidRPr="000D493B">
              <w:rPr>
                <w:rStyle w:val="Hyperlink"/>
                <w:noProof/>
                <w:lang w:eastAsia="nl-NL"/>
              </w:rPr>
              <w:t>Serial LAN server for Moxa</w:t>
            </w:r>
            <w:r w:rsidR="009A2AB7">
              <w:rPr>
                <w:noProof/>
                <w:webHidden/>
              </w:rPr>
              <w:tab/>
            </w:r>
            <w:r w:rsidR="009A2AB7">
              <w:rPr>
                <w:noProof/>
                <w:webHidden/>
              </w:rPr>
              <w:fldChar w:fldCharType="begin"/>
            </w:r>
            <w:r w:rsidR="009A2AB7">
              <w:rPr>
                <w:noProof/>
                <w:webHidden/>
              </w:rPr>
              <w:instrText xml:space="preserve"> PAGEREF _Toc349645713 \h </w:instrText>
            </w:r>
            <w:r w:rsidR="009A2AB7">
              <w:rPr>
                <w:noProof/>
                <w:webHidden/>
              </w:rPr>
            </w:r>
            <w:r w:rsidR="009A2AB7">
              <w:rPr>
                <w:noProof/>
                <w:webHidden/>
              </w:rPr>
              <w:fldChar w:fldCharType="separate"/>
            </w:r>
            <w:r w:rsidR="009A2AB7">
              <w:rPr>
                <w:noProof/>
                <w:webHidden/>
              </w:rPr>
              <w:t>39</w:t>
            </w:r>
            <w:r w:rsidR="009A2AB7">
              <w:rPr>
                <w:noProof/>
                <w:webHidden/>
              </w:rPr>
              <w:fldChar w:fldCharType="end"/>
            </w:r>
          </w:hyperlink>
        </w:p>
        <w:p w:rsidR="009A2AB7" w:rsidRDefault="00781683">
          <w:pPr>
            <w:pStyle w:val="Inhopg4"/>
            <w:tabs>
              <w:tab w:val="left" w:pos="1400"/>
              <w:tab w:val="right" w:leader="dot" w:pos="9062"/>
            </w:tabs>
            <w:rPr>
              <w:rFonts w:eastAsiaTheme="minorEastAsia" w:cstheme="minorBidi"/>
              <w:noProof/>
              <w:sz w:val="22"/>
              <w:szCs w:val="22"/>
              <w:lang w:val="nl-NL" w:eastAsia="nl-NL"/>
            </w:rPr>
          </w:pPr>
          <w:hyperlink w:anchor="_Toc349645714" w:history="1">
            <w:r w:rsidR="009A2AB7" w:rsidRPr="000D493B">
              <w:rPr>
                <w:rStyle w:val="Hyperlink"/>
                <w:noProof/>
                <w:lang w:eastAsia="nl-NL"/>
              </w:rPr>
              <w:t>6.2.7.1</w:t>
            </w:r>
            <w:r w:rsidR="009A2AB7">
              <w:rPr>
                <w:rFonts w:eastAsiaTheme="minorEastAsia" w:cstheme="minorBidi"/>
                <w:noProof/>
                <w:sz w:val="22"/>
                <w:szCs w:val="22"/>
                <w:lang w:val="nl-NL" w:eastAsia="nl-NL"/>
              </w:rPr>
              <w:tab/>
            </w:r>
            <w:r w:rsidR="009A2AB7" w:rsidRPr="000D493B">
              <w:rPr>
                <w:rStyle w:val="Hyperlink"/>
                <w:noProof/>
                <w:lang w:eastAsia="nl-NL"/>
              </w:rPr>
              <w:t>Type (Moxa UC-711X)</w:t>
            </w:r>
            <w:r w:rsidR="009A2AB7">
              <w:rPr>
                <w:noProof/>
                <w:webHidden/>
              </w:rPr>
              <w:tab/>
            </w:r>
            <w:r w:rsidR="009A2AB7">
              <w:rPr>
                <w:noProof/>
                <w:webHidden/>
              </w:rPr>
              <w:fldChar w:fldCharType="begin"/>
            </w:r>
            <w:r w:rsidR="009A2AB7">
              <w:rPr>
                <w:noProof/>
                <w:webHidden/>
              </w:rPr>
              <w:instrText xml:space="preserve"> PAGEREF _Toc349645714 \h </w:instrText>
            </w:r>
            <w:r w:rsidR="009A2AB7">
              <w:rPr>
                <w:noProof/>
                <w:webHidden/>
              </w:rPr>
            </w:r>
            <w:r w:rsidR="009A2AB7">
              <w:rPr>
                <w:noProof/>
                <w:webHidden/>
              </w:rPr>
              <w:fldChar w:fldCharType="separate"/>
            </w:r>
            <w:r w:rsidR="009A2AB7">
              <w:rPr>
                <w:noProof/>
                <w:webHidden/>
              </w:rPr>
              <w:t>40</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715" w:history="1">
            <w:r w:rsidR="009A2AB7" w:rsidRPr="000D493B">
              <w:rPr>
                <w:rStyle w:val="Hyperlink"/>
                <w:noProof/>
              </w:rPr>
              <w:t>6.3</w:t>
            </w:r>
            <w:r w:rsidR="009A2AB7">
              <w:rPr>
                <w:rFonts w:eastAsiaTheme="minorEastAsia" w:cstheme="minorBidi"/>
                <w:smallCaps w:val="0"/>
                <w:noProof/>
                <w:szCs w:val="22"/>
                <w:lang w:val="nl-NL" w:eastAsia="nl-NL"/>
              </w:rPr>
              <w:tab/>
            </w:r>
            <w:r w:rsidR="009A2AB7" w:rsidRPr="000D493B">
              <w:rPr>
                <w:rStyle w:val="Hyperlink"/>
                <w:noProof/>
                <w:lang w:val="en-US"/>
              </w:rPr>
              <w:t>ICP DAS i-7540D</w:t>
            </w:r>
            <w:r w:rsidR="009A2AB7">
              <w:rPr>
                <w:noProof/>
                <w:webHidden/>
              </w:rPr>
              <w:tab/>
            </w:r>
            <w:r w:rsidR="009A2AB7">
              <w:rPr>
                <w:noProof/>
                <w:webHidden/>
              </w:rPr>
              <w:fldChar w:fldCharType="begin"/>
            </w:r>
            <w:r w:rsidR="009A2AB7">
              <w:rPr>
                <w:noProof/>
                <w:webHidden/>
              </w:rPr>
              <w:instrText xml:space="preserve"> PAGEREF _Toc349645715 \h </w:instrText>
            </w:r>
            <w:r w:rsidR="009A2AB7">
              <w:rPr>
                <w:noProof/>
                <w:webHidden/>
              </w:rPr>
            </w:r>
            <w:r w:rsidR="009A2AB7">
              <w:rPr>
                <w:noProof/>
                <w:webHidden/>
              </w:rPr>
              <w:fldChar w:fldCharType="separate"/>
            </w:r>
            <w:r w:rsidR="009A2AB7">
              <w:rPr>
                <w:noProof/>
                <w:webHidden/>
              </w:rPr>
              <w:t>41</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16" w:history="1">
            <w:r w:rsidR="009A2AB7" w:rsidRPr="000D493B">
              <w:rPr>
                <w:rStyle w:val="Hyperlink"/>
                <w:noProof/>
                <w:lang w:val="en-US"/>
              </w:rPr>
              <w:t>6.3.1</w:t>
            </w:r>
            <w:r w:rsidR="009A2AB7">
              <w:rPr>
                <w:rFonts w:eastAsiaTheme="minorEastAsia" w:cstheme="minorBidi"/>
                <w:i w:val="0"/>
                <w:iCs w:val="0"/>
                <w:noProof/>
                <w:szCs w:val="22"/>
                <w:lang w:val="nl-NL" w:eastAsia="nl-NL"/>
              </w:rPr>
              <w:tab/>
            </w:r>
            <w:r w:rsidR="009A2AB7" w:rsidRPr="000D493B">
              <w:rPr>
                <w:rStyle w:val="Hyperlink"/>
                <w:noProof/>
                <w:lang w:val="en-US"/>
              </w:rPr>
              <w:t>Power supply connection</w:t>
            </w:r>
            <w:r w:rsidR="009A2AB7">
              <w:rPr>
                <w:noProof/>
                <w:webHidden/>
              </w:rPr>
              <w:tab/>
            </w:r>
            <w:r w:rsidR="009A2AB7">
              <w:rPr>
                <w:noProof/>
                <w:webHidden/>
              </w:rPr>
              <w:fldChar w:fldCharType="begin"/>
            </w:r>
            <w:r w:rsidR="009A2AB7">
              <w:rPr>
                <w:noProof/>
                <w:webHidden/>
              </w:rPr>
              <w:instrText xml:space="preserve"> PAGEREF _Toc349645716 \h </w:instrText>
            </w:r>
            <w:r w:rsidR="009A2AB7">
              <w:rPr>
                <w:noProof/>
                <w:webHidden/>
              </w:rPr>
            </w:r>
            <w:r w:rsidR="009A2AB7">
              <w:rPr>
                <w:noProof/>
                <w:webHidden/>
              </w:rPr>
              <w:fldChar w:fldCharType="separate"/>
            </w:r>
            <w:r w:rsidR="009A2AB7">
              <w:rPr>
                <w:noProof/>
                <w:webHidden/>
              </w:rPr>
              <w:t>41</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17" w:history="1">
            <w:r w:rsidR="009A2AB7" w:rsidRPr="000D493B">
              <w:rPr>
                <w:rStyle w:val="Hyperlink"/>
                <w:noProof/>
                <w:lang w:val="en-US"/>
              </w:rPr>
              <w:t>6.3.2</w:t>
            </w:r>
            <w:r w:rsidR="009A2AB7">
              <w:rPr>
                <w:rFonts w:eastAsiaTheme="minorEastAsia" w:cstheme="minorBidi"/>
                <w:i w:val="0"/>
                <w:iCs w:val="0"/>
                <w:noProof/>
                <w:szCs w:val="22"/>
                <w:lang w:val="nl-NL" w:eastAsia="nl-NL"/>
              </w:rPr>
              <w:tab/>
            </w:r>
            <w:r w:rsidR="009A2AB7" w:rsidRPr="000D493B">
              <w:rPr>
                <w:rStyle w:val="Hyperlink"/>
                <w:noProof/>
                <w:lang w:val="en-US"/>
              </w:rPr>
              <w:t>Connection to CAN bus</w:t>
            </w:r>
            <w:r w:rsidR="009A2AB7">
              <w:rPr>
                <w:noProof/>
                <w:webHidden/>
              </w:rPr>
              <w:tab/>
            </w:r>
            <w:r w:rsidR="009A2AB7">
              <w:rPr>
                <w:noProof/>
                <w:webHidden/>
              </w:rPr>
              <w:fldChar w:fldCharType="begin"/>
            </w:r>
            <w:r w:rsidR="009A2AB7">
              <w:rPr>
                <w:noProof/>
                <w:webHidden/>
              </w:rPr>
              <w:instrText xml:space="preserve"> PAGEREF _Toc349645717 \h </w:instrText>
            </w:r>
            <w:r w:rsidR="009A2AB7">
              <w:rPr>
                <w:noProof/>
                <w:webHidden/>
              </w:rPr>
            </w:r>
            <w:r w:rsidR="009A2AB7">
              <w:rPr>
                <w:noProof/>
                <w:webHidden/>
              </w:rPr>
              <w:fldChar w:fldCharType="separate"/>
            </w:r>
            <w:r w:rsidR="009A2AB7">
              <w:rPr>
                <w:noProof/>
                <w:webHidden/>
              </w:rPr>
              <w:t>41</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18" w:history="1">
            <w:r w:rsidR="009A2AB7" w:rsidRPr="000D493B">
              <w:rPr>
                <w:rStyle w:val="Hyperlink"/>
                <w:noProof/>
              </w:rPr>
              <w:t>6.3.3</w:t>
            </w:r>
            <w:r w:rsidR="009A2AB7">
              <w:rPr>
                <w:rFonts w:eastAsiaTheme="minorEastAsia" w:cstheme="minorBidi"/>
                <w:i w:val="0"/>
                <w:iCs w:val="0"/>
                <w:noProof/>
                <w:szCs w:val="22"/>
                <w:lang w:val="nl-NL" w:eastAsia="nl-NL"/>
              </w:rPr>
              <w:tab/>
            </w:r>
            <w:r w:rsidR="009A2AB7" w:rsidRPr="000D493B">
              <w:rPr>
                <w:rStyle w:val="Hyperlink"/>
                <w:noProof/>
              </w:rPr>
              <w:t>Resistance check</w:t>
            </w:r>
            <w:r w:rsidR="009A2AB7">
              <w:rPr>
                <w:noProof/>
                <w:webHidden/>
              </w:rPr>
              <w:tab/>
            </w:r>
            <w:r w:rsidR="009A2AB7">
              <w:rPr>
                <w:noProof/>
                <w:webHidden/>
              </w:rPr>
              <w:fldChar w:fldCharType="begin"/>
            </w:r>
            <w:r w:rsidR="009A2AB7">
              <w:rPr>
                <w:noProof/>
                <w:webHidden/>
              </w:rPr>
              <w:instrText xml:space="preserve"> PAGEREF _Toc349645718 \h </w:instrText>
            </w:r>
            <w:r w:rsidR="009A2AB7">
              <w:rPr>
                <w:noProof/>
                <w:webHidden/>
              </w:rPr>
            </w:r>
            <w:r w:rsidR="009A2AB7">
              <w:rPr>
                <w:noProof/>
                <w:webHidden/>
              </w:rPr>
              <w:fldChar w:fldCharType="separate"/>
            </w:r>
            <w:r w:rsidR="009A2AB7">
              <w:rPr>
                <w:noProof/>
                <w:webHidden/>
              </w:rPr>
              <w:t>42</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19" w:history="1">
            <w:r w:rsidR="009A2AB7" w:rsidRPr="000D493B">
              <w:rPr>
                <w:rStyle w:val="Hyperlink"/>
                <w:noProof/>
                <w:lang w:val="en-US"/>
              </w:rPr>
              <w:t>6.3.4</w:t>
            </w:r>
            <w:r w:rsidR="009A2AB7">
              <w:rPr>
                <w:rFonts w:eastAsiaTheme="minorEastAsia" w:cstheme="minorBidi"/>
                <w:i w:val="0"/>
                <w:iCs w:val="0"/>
                <w:noProof/>
                <w:szCs w:val="22"/>
                <w:lang w:val="nl-NL" w:eastAsia="nl-NL"/>
              </w:rPr>
              <w:tab/>
            </w:r>
            <w:r w:rsidR="009A2AB7" w:rsidRPr="000D493B">
              <w:rPr>
                <w:rStyle w:val="Hyperlink"/>
                <w:noProof/>
                <w:lang w:val="en-US"/>
              </w:rPr>
              <w:t>Com Ports</w:t>
            </w:r>
            <w:r w:rsidR="009A2AB7">
              <w:rPr>
                <w:noProof/>
                <w:webHidden/>
              </w:rPr>
              <w:tab/>
            </w:r>
            <w:r w:rsidR="009A2AB7">
              <w:rPr>
                <w:noProof/>
                <w:webHidden/>
              </w:rPr>
              <w:fldChar w:fldCharType="begin"/>
            </w:r>
            <w:r w:rsidR="009A2AB7">
              <w:rPr>
                <w:noProof/>
                <w:webHidden/>
              </w:rPr>
              <w:instrText xml:space="preserve"> PAGEREF _Toc349645719 \h </w:instrText>
            </w:r>
            <w:r w:rsidR="009A2AB7">
              <w:rPr>
                <w:noProof/>
                <w:webHidden/>
              </w:rPr>
            </w:r>
            <w:r w:rsidR="009A2AB7">
              <w:rPr>
                <w:noProof/>
                <w:webHidden/>
              </w:rPr>
              <w:fldChar w:fldCharType="separate"/>
            </w:r>
            <w:r w:rsidR="009A2AB7">
              <w:rPr>
                <w:noProof/>
                <w:webHidden/>
              </w:rPr>
              <w:t>43</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20" w:history="1">
            <w:r w:rsidR="009A2AB7" w:rsidRPr="000D493B">
              <w:rPr>
                <w:rStyle w:val="Hyperlink"/>
                <w:noProof/>
                <w:lang w:val="en-US"/>
              </w:rPr>
              <w:t>6.3.5</w:t>
            </w:r>
            <w:r w:rsidR="009A2AB7">
              <w:rPr>
                <w:rFonts w:eastAsiaTheme="minorEastAsia" w:cstheme="minorBidi"/>
                <w:i w:val="0"/>
                <w:iCs w:val="0"/>
                <w:noProof/>
                <w:szCs w:val="22"/>
                <w:lang w:val="nl-NL" w:eastAsia="nl-NL"/>
              </w:rPr>
              <w:tab/>
            </w:r>
            <w:r w:rsidR="009A2AB7" w:rsidRPr="000D493B">
              <w:rPr>
                <w:rStyle w:val="Hyperlink"/>
                <w:noProof/>
                <w:lang w:val="en-US"/>
              </w:rPr>
              <w:t>CAN ports</w:t>
            </w:r>
            <w:r w:rsidR="009A2AB7">
              <w:rPr>
                <w:noProof/>
                <w:webHidden/>
              </w:rPr>
              <w:tab/>
            </w:r>
            <w:r w:rsidR="009A2AB7">
              <w:rPr>
                <w:noProof/>
                <w:webHidden/>
              </w:rPr>
              <w:fldChar w:fldCharType="begin"/>
            </w:r>
            <w:r w:rsidR="009A2AB7">
              <w:rPr>
                <w:noProof/>
                <w:webHidden/>
              </w:rPr>
              <w:instrText xml:space="preserve"> PAGEREF _Toc349645720 \h </w:instrText>
            </w:r>
            <w:r w:rsidR="009A2AB7">
              <w:rPr>
                <w:noProof/>
                <w:webHidden/>
              </w:rPr>
            </w:r>
            <w:r w:rsidR="009A2AB7">
              <w:rPr>
                <w:noProof/>
                <w:webHidden/>
              </w:rPr>
              <w:fldChar w:fldCharType="separate"/>
            </w:r>
            <w:r w:rsidR="009A2AB7">
              <w:rPr>
                <w:noProof/>
                <w:webHidden/>
              </w:rPr>
              <w:t>43</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21" w:history="1">
            <w:r w:rsidR="009A2AB7" w:rsidRPr="000D493B">
              <w:rPr>
                <w:rStyle w:val="Hyperlink"/>
                <w:noProof/>
                <w:lang w:eastAsia="nl-NL"/>
              </w:rPr>
              <w:t>6.3.6</w:t>
            </w:r>
            <w:r w:rsidR="009A2AB7">
              <w:rPr>
                <w:rFonts w:eastAsiaTheme="minorEastAsia" w:cstheme="minorBidi"/>
                <w:i w:val="0"/>
                <w:iCs w:val="0"/>
                <w:noProof/>
                <w:szCs w:val="22"/>
                <w:lang w:val="nl-NL" w:eastAsia="nl-NL"/>
              </w:rPr>
              <w:tab/>
            </w:r>
            <w:r w:rsidR="009A2AB7" w:rsidRPr="000D493B">
              <w:rPr>
                <w:rStyle w:val="Hyperlink"/>
                <w:noProof/>
                <w:lang w:eastAsia="nl-NL"/>
              </w:rPr>
              <w:t>Type (ICPdas i7540D)</w:t>
            </w:r>
            <w:r w:rsidR="009A2AB7">
              <w:rPr>
                <w:noProof/>
                <w:webHidden/>
              </w:rPr>
              <w:tab/>
            </w:r>
            <w:r w:rsidR="009A2AB7">
              <w:rPr>
                <w:noProof/>
                <w:webHidden/>
              </w:rPr>
              <w:fldChar w:fldCharType="begin"/>
            </w:r>
            <w:r w:rsidR="009A2AB7">
              <w:rPr>
                <w:noProof/>
                <w:webHidden/>
              </w:rPr>
              <w:instrText xml:space="preserve"> PAGEREF _Toc349645721 \h </w:instrText>
            </w:r>
            <w:r w:rsidR="009A2AB7">
              <w:rPr>
                <w:noProof/>
                <w:webHidden/>
              </w:rPr>
            </w:r>
            <w:r w:rsidR="009A2AB7">
              <w:rPr>
                <w:noProof/>
                <w:webHidden/>
              </w:rPr>
              <w:fldChar w:fldCharType="separate"/>
            </w:r>
            <w:r w:rsidR="009A2AB7">
              <w:rPr>
                <w:noProof/>
                <w:webHidden/>
              </w:rPr>
              <w:t>44</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722" w:history="1">
            <w:r w:rsidR="009A2AB7" w:rsidRPr="000D493B">
              <w:rPr>
                <w:rStyle w:val="Hyperlink"/>
                <w:noProof/>
              </w:rPr>
              <w:t>6.4</w:t>
            </w:r>
            <w:r w:rsidR="009A2AB7">
              <w:rPr>
                <w:rFonts w:eastAsiaTheme="minorEastAsia" w:cstheme="minorBidi"/>
                <w:smallCaps w:val="0"/>
                <w:noProof/>
                <w:szCs w:val="22"/>
                <w:lang w:val="nl-NL" w:eastAsia="nl-NL"/>
              </w:rPr>
              <w:tab/>
            </w:r>
            <w:r w:rsidR="009A2AB7" w:rsidRPr="000D493B">
              <w:rPr>
                <w:rStyle w:val="Hyperlink"/>
                <w:noProof/>
              </w:rPr>
              <w:t>COM port assignment</w:t>
            </w:r>
            <w:r w:rsidR="009A2AB7">
              <w:rPr>
                <w:noProof/>
                <w:webHidden/>
              </w:rPr>
              <w:tab/>
            </w:r>
            <w:r w:rsidR="009A2AB7">
              <w:rPr>
                <w:noProof/>
                <w:webHidden/>
              </w:rPr>
              <w:fldChar w:fldCharType="begin"/>
            </w:r>
            <w:r w:rsidR="009A2AB7">
              <w:rPr>
                <w:noProof/>
                <w:webHidden/>
              </w:rPr>
              <w:instrText xml:space="preserve"> PAGEREF _Toc349645722 \h </w:instrText>
            </w:r>
            <w:r w:rsidR="009A2AB7">
              <w:rPr>
                <w:noProof/>
                <w:webHidden/>
              </w:rPr>
            </w:r>
            <w:r w:rsidR="009A2AB7">
              <w:rPr>
                <w:noProof/>
                <w:webHidden/>
              </w:rPr>
              <w:fldChar w:fldCharType="separate"/>
            </w:r>
            <w:r w:rsidR="009A2AB7">
              <w:rPr>
                <w:noProof/>
                <w:webHidden/>
              </w:rPr>
              <w:t>45</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723" w:history="1">
            <w:r w:rsidR="009A2AB7" w:rsidRPr="000D493B">
              <w:rPr>
                <w:rStyle w:val="Hyperlink"/>
                <w:noProof/>
              </w:rPr>
              <w:t>6.5</w:t>
            </w:r>
            <w:r w:rsidR="009A2AB7">
              <w:rPr>
                <w:rFonts w:eastAsiaTheme="minorEastAsia" w:cstheme="minorBidi"/>
                <w:smallCaps w:val="0"/>
                <w:noProof/>
                <w:szCs w:val="22"/>
                <w:lang w:val="nl-NL" w:eastAsia="nl-NL"/>
              </w:rPr>
              <w:tab/>
            </w:r>
            <w:r w:rsidR="009A2AB7" w:rsidRPr="000D493B">
              <w:rPr>
                <w:rStyle w:val="Hyperlink"/>
                <w:noProof/>
              </w:rPr>
              <w:t>485LDRC9</w:t>
            </w:r>
            <w:r w:rsidR="009A2AB7">
              <w:rPr>
                <w:noProof/>
                <w:webHidden/>
              </w:rPr>
              <w:tab/>
            </w:r>
            <w:r w:rsidR="009A2AB7">
              <w:rPr>
                <w:noProof/>
                <w:webHidden/>
              </w:rPr>
              <w:fldChar w:fldCharType="begin"/>
            </w:r>
            <w:r w:rsidR="009A2AB7">
              <w:rPr>
                <w:noProof/>
                <w:webHidden/>
              </w:rPr>
              <w:instrText xml:space="preserve"> PAGEREF _Toc349645723 \h </w:instrText>
            </w:r>
            <w:r w:rsidR="009A2AB7">
              <w:rPr>
                <w:noProof/>
                <w:webHidden/>
              </w:rPr>
            </w:r>
            <w:r w:rsidR="009A2AB7">
              <w:rPr>
                <w:noProof/>
                <w:webHidden/>
              </w:rPr>
              <w:fldChar w:fldCharType="separate"/>
            </w:r>
            <w:r w:rsidR="009A2AB7">
              <w:rPr>
                <w:noProof/>
                <w:webHidden/>
              </w:rPr>
              <w:t>49</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24" w:history="1">
            <w:r w:rsidR="009A2AB7" w:rsidRPr="000D493B">
              <w:rPr>
                <w:rStyle w:val="Hyperlink"/>
                <w:noProof/>
              </w:rPr>
              <w:t>6.5.1</w:t>
            </w:r>
            <w:r w:rsidR="009A2AB7">
              <w:rPr>
                <w:rFonts w:eastAsiaTheme="minorEastAsia" w:cstheme="minorBidi"/>
                <w:i w:val="0"/>
                <w:iCs w:val="0"/>
                <w:noProof/>
                <w:szCs w:val="22"/>
                <w:lang w:val="nl-NL" w:eastAsia="nl-NL"/>
              </w:rPr>
              <w:tab/>
            </w:r>
            <w:r w:rsidR="009A2AB7" w:rsidRPr="000D493B">
              <w:rPr>
                <w:rStyle w:val="Hyperlink"/>
                <w:noProof/>
              </w:rPr>
              <w:t>Operation</w:t>
            </w:r>
            <w:r w:rsidR="009A2AB7">
              <w:rPr>
                <w:noProof/>
                <w:webHidden/>
              </w:rPr>
              <w:tab/>
            </w:r>
            <w:r w:rsidR="009A2AB7">
              <w:rPr>
                <w:noProof/>
                <w:webHidden/>
              </w:rPr>
              <w:fldChar w:fldCharType="begin"/>
            </w:r>
            <w:r w:rsidR="009A2AB7">
              <w:rPr>
                <w:noProof/>
                <w:webHidden/>
              </w:rPr>
              <w:instrText xml:space="preserve"> PAGEREF _Toc349645724 \h </w:instrText>
            </w:r>
            <w:r w:rsidR="009A2AB7">
              <w:rPr>
                <w:noProof/>
                <w:webHidden/>
              </w:rPr>
            </w:r>
            <w:r w:rsidR="009A2AB7">
              <w:rPr>
                <w:noProof/>
                <w:webHidden/>
              </w:rPr>
              <w:fldChar w:fldCharType="separate"/>
            </w:r>
            <w:r w:rsidR="009A2AB7">
              <w:rPr>
                <w:noProof/>
                <w:webHidden/>
              </w:rPr>
              <w:t>49</w:t>
            </w:r>
            <w:r w:rsidR="009A2AB7">
              <w:rPr>
                <w:noProof/>
                <w:webHidden/>
              </w:rPr>
              <w:fldChar w:fldCharType="end"/>
            </w:r>
          </w:hyperlink>
        </w:p>
        <w:p w:rsidR="009A2AB7" w:rsidRDefault="00781683">
          <w:pPr>
            <w:pStyle w:val="Inhopg1"/>
            <w:tabs>
              <w:tab w:val="left" w:pos="400"/>
            </w:tabs>
            <w:rPr>
              <w:rFonts w:eastAsiaTheme="minorEastAsia" w:cstheme="minorBidi"/>
              <w:b w:val="0"/>
              <w:bCs w:val="0"/>
              <w:caps w:val="0"/>
              <w:noProof/>
              <w:szCs w:val="22"/>
              <w:lang w:val="nl-NL" w:eastAsia="nl-NL"/>
            </w:rPr>
          </w:pPr>
          <w:hyperlink w:anchor="_Toc349645725" w:history="1">
            <w:r w:rsidR="009A2AB7" w:rsidRPr="000D493B">
              <w:rPr>
                <w:rStyle w:val="Hyperlink"/>
                <w:noProof/>
              </w:rPr>
              <w:t>8.</w:t>
            </w:r>
            <w:r w:rsidR="009A2AB7">
              <w:rPr>
                <w:rFonts w:eastAsiaTheme="minorEastAsia" w:cstheme="minorBidi"/>
                <w:b w:val="0"/>
                <w:bCs w:val="0"/>
                <w:caps w:val="0"/>
                <w:noProof/>
                <w:szCs w:val="22"/>
                <w:lang w:val="nl-NL" w:eastAsia="nl-NL"/>
              </w:rPr>
              <w:tab/>
            </w:r>
            <w:r w:rsidR="009A2AB7" w:rsidRPr="000D493B">
              <w:rPr>
                <w:rStyle w:val="Hyperlink"/>
                <w:noProof/>
              </w:rPr>
              <w:t>What is the Sensorlist</w:t>
            </w:r>
            <w:r w:rsidR="009A2AB7">
              <w:rPr>
                <w:noProof/>
                <w:webHidden/>
              </w:rPr>
              <w:tab/>
            </w:r>
            <w:r w:rsidR="009A2AB7">
              <w:rPr>
                <w:noProof/>
                <w:webHidden/>
              </w:rPr>
              <w:fldChar w:fldCharType="begin"/>
            </w:r>
            <w:r w:rsidR="009A2AB7">
              <w:rPr>
                <w:noProof/>
                <w:webHidden/>
              </w:rPr>
              <w:instrText xml:space="preserve"> PAGEREF _Toc349645725 \h </w:instrText>
            </w:r>
            <w:r w:rsidR="009A2AB7">
              <w:rPr>
                <w:noProof/>
                <w:webHidden/>
              </w:rPr>
            </w:r>
            <w:r w:rsidR="009A2AB7">
              <w:rPr>
                <w:noProof/>
                <w:webHidden/>
              </w:rPr>
              <w:fldChar w:fldCharType="separate"/>
            </w:r>
            <w:r w:rsidR="009A2AB7">
              <w:rPr>
                <w:noProof/>
                <w:webHidden/>
              </w:rPr>
              <w:t>52</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726" w:history="1">
            <w:r w:rsidR="009A2AB7" w:rsidRPr="000D493B">
              <w:rPr>
                <w:rStyle w:val="Hyperlink"/>
                <w:noProof/>
              </w:rPr>
              <w:t>8.1</w:t>
            </w:r>
            <w:r w:rsidR="009A2AB7">
              <w:rPr>
                <w:rFonts w:eastAsiaTheme="minorEastAsia" w:cstheme="minorBidi"/>
                <w:smallCaps w:val="0"/>
                <w:noProof/>
                <w:szCs w:val="22"/>
                <w:lang w:val="nl-NL" w:eastAsia="nl-NL"/>
              </w:rPr>
              <w:tab/>
            </w:r>
            <w:r w:rsidR="009A2AB7" w:rsidRPr="000D493B">
              <w:rPr>
                <w:rStyle w:val="Hyperlink"/>
                <w:noProof/>
              </w:rPr>
              <w:t>Introduction</w:t>
            </w:r>
            <w:r w:rsidR="009A2AB7">
              <w:rPr>
                <w:noProof/>
                <w:webHidden/>
              </w:rPr>
              <w:tab/>
            </w:r>
            <w:r w:rsidR="009A2AB7">
              <w:rPr>
                <w:noProof/>
                <w:webHidden/>
              </w:rPr>
              <w:fldChar w:fldCharType="begin"/>
            </w:r>
            <w:r w:rsidR="009A2AB7">
              <w:rPr>
                <w:noProof/>
                <w:webHidden/>
              </w:rPr>
              <w:instrText xml:space="preserve"> PAGEREF _Toc349645726 \h </w:instrText>
            </w:r>
            <w:r w:rsidR="009A2AB7">
              <w:rPr>
                <w:noProof/>
                <w:webHidden/>
              </w:rPr>
            </w:r>
            <w:r w:rsidR="009A2AB7">
              <w:rPr>
                <w:noProof/>
                <w:webHidden/>
              </w:rPr>
              <w:fldChar w:fldCharType="separate"/>
            </w:r>
            <w:r w:rsidR="009A2AB7">
              <w:rPr>
                <w:noProof/>
                <w:webHidden/>
              </w:rPr>
              <w:t>52</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727" w:history="1">
            <w:r w:rsidR="009A2AB7" w:rsidRPr="000D493B">
              <w:rPr>
                <w:rStyle w:val="Hyperlink"/>
                <w:noProof/>
              </w:rPr>
              <w:t>8.2</w:t>
            </w:r>
            <w:r w:rsidR="009A2AB7">
              <w:rPr>
                <w:rFonts w:eastAsiaTheme="minorEastAsia" w:cstheme="minorBidi"/>
                <w:smallCaps w:val="0"/>
                <w:noProof/>
                <w:szCs w:val="22"/>
                <w:lang w:val="nl-NL" w:eastAsia="nl-NL"/>
              </w:rPr>
              <w:tab/>
            </w:r>
            <w:r w:rsidR="009A2AB7" w:rsidRPr="000D493B">
              <w:rPr>
                <w:rStyle w:val="Hyperlink"/>
                <w:noProof/>
              </w:rPr>
              <w:t>Excel</w:t>
            </w:r>
            <w:r w:rsidR="009A2AB7">
              <w:rPr>
                <w:noProof/>
                <w:webHidden/>
              </w:rPr>
              <w:tab/>
            </w:r>
            <w:r w:rsidR="009A2AB7">
              <w:rPr>
                <w:noProof/>
                <w:webHidden/>
              </w:rPr>
              <w:fldChar w:fldCharType="begin"/>
            </w:r>
            <w:r w:rsidR="009A2AB7">
              <w:rPr>
                <w:noProof/>
                <w:webHidden/>
              </w:rPr>
              <w:instrText xml:space="preserve"> PAGEREF _Toc349645727 \h </w:instrText>
            </w:r>
            <w:r w:rsidR="009A2AB7">
              <w:rPr>
                <w:noProof/>
                <w:webHidden/>
              </w:rPr>
            </w:r>
            <w:r w:rsidR="009A2AB7">
              <w:rPr>
                <w:noProof/>
                <w:webHidden/>
              </w:rPr>
              <w:fldChar w:fldCharType="separate"/>
            </w:r>
            <w:r w:rsidR="009A2AB7">
              <w:rPr>
                <w:noProof/>
                <w:webHidden/>
              </w:rPr>
              <w:t>52</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728" w:history="1">
            <w:r w:rsidR="009A2AB7" w:rsidRPr="000D493B">
              <w:rPr>
                <w:rStyle w:val="Hyperlink"/>
                <w:noProof/>
              </w:rPr>
              <w:t>8.3</w:t>
            </w:r>
            <w:r w:rsidR="009A2AB7">
              <w:rPr>
                <w:rFonts w:eastAsiaTheme="minorEastAsia" w:cstheme="minorBidi"/>
                <w:smallCaps w:val="0"/>
                <w:noProof/>
                <w:szCs w:val="22"/>
                <w:lang w:val="nl-NL" w:eastAsia="nl-NL"/>
              </w:rPr>
              <w:tab/>
            </w:r>
            <w:r w:rsidR="009A2AB7" w:rsidRPr="000D493B">
              <w:rPr>
                <w:rStyle w:val="Hyperlink"/>
                <w:noProof/>
              </w:rPr>
              <w:t>Saving and naming</w:t>
            </w:r>
            <w:r w:rsidR="009A2AB7">
              <w:rPr>
                <w:noProof/>
                <w:webHidden/>
              </w:rPr>
              <w:tab/>
            </w:r>
            <w:r w:rsidR="009A2AB7">
              <w:rPr>
                <w:noProof/>
                <w:webHidden/>
              </w:rPr>
              <w:fldChar w:fldCharType="begin"/>
            </w:r>
            <w:r w:rsidR="009A2AB7">
              <w:rPr>
                <w:noProof/>
                <w:webHidden/>
              </w:rPr>
              <w:instrText xml:space="preserve"> PAGEREF _Toc349645728 \h </w:instrText>
            </w:r>
            <w:r w:rsidR="009A2AB7">
              <w:rPr>
                <w:noProof/>
                <w:webHidden/>
              </w:rPr>
            </w:r>
            <w:r w:rsidR="009A2AB7">
              <w:rPr>
                <w:noProof/>
                <w:webHidden/>
              </w:rPr>
              <w:fldChar w:fldCharType="separate"/>
            </w:r>
            <w:r w:rsidR="009A2AB7">
              <w:rPr>
                <w:noProof/>
                <w:webHidden/>
              </w:rPr>
              <w:t>53</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729" w:history="1">
            <w:r w:rsidR="009A2AB7" w:rsidRPr="000D493B">
              <w:rPr>
                <w:rStyle w:val="Hyperlink"/>
                <w:noProof/>
              </w:rPr>
              <w:t>8.4</w:t>
            </w:r>
            <w:r w:rsidR="009A2AB7">
              <w:rPr>
                <w:rFonts w:eastAsiaTheme="minorEastAsia" w:cstheme="minorBidi"/>
                <w:smallCaps w:val="0"/>
                <w:noProof/>
                <w:szCs w:val="22"/>
                <w:lang w:val="nl-NL" w:eastAsia="nl-NL"/>
              </w:rPr>
              <w:tab/>
            </w:r>
            <w:r w:rsidR="009A2AB7" w:rsidRPr="000D493B">
              <w:rPr>
                <w:rStyle w:val="Hyperlink"/>
                <w:noProof/>
              </w:rPr>
              <w:t>Saving as sensorlist for import</w:t>
            </w:r>
            <w:r w:rsidR="009A2AB7">
              <w:rPr>
                <w:noProof/>
                <w:webHidden/>
              </w:rPr>
              <w:tab/>
            </w:r>
            <w:r w:rsidR="009A2AB7">
              <w:rPr>
                <w:noProof/>
                <w:webHidden/>
              </w:rPr>
              <w:fldChar w:fldCharType="begin"/>
            </w:r>
            <w:r w:rsidR="009A2AB7">
              <w:rPr>
                <w:noProof/>
                <w:webHidden/>
              </w:rPr>
              <w:instrText xml:space="preserve"> PAGEREF _Toc349645729 \h </w:instrText>
            </w:r>
            <w:r w:rsidR="009A2AB7">
              <w:rPr>
                <w:noProof/>
                <w:webHidden/>
              </w:rPr>
            </w:r>
            <w:r w:rsidR="009A2AB7">
              <w:rPr>
                <w:noProof/>
                <w:webHidden/>
              </w:rPr>
              <w:fldChar w:fldCharType="separate"/>
            </w:r>
            <w:r w:rsidR="009A2AB7">
              <w:rPr>
                <w:noProof/>
                <w:webHidden/>
              </w:rPr>
              <w:t>54</w:t>
            </w:r>
            <w:r w:rsidR="009A2AB7">
              <w:rPr>
                <w:noProof/>
                <w:webHidden/>
              </w:rPr>
              <w:fldChar w:fldCharType="end"/>
            </w:r>
          </w:hyperlink>
        </w:p>
        <w:p w:rsidR="009A2AB7" w:rsidRDefault="00781683">
          <w:pPr>
            <w:pStyle w:val="Inhopg1"/>
            <w:tabs>
              <w:tab w:val="left" w:pos="400"/>
            </w:tabs>
            <w:rPr>
              <w:rFonts w:eastAsiaTheme="minorEastAsia" w:cstheme="minorBidi"/>
              <w:b w:val="0"/>
              <w:bCs w:val="0"/>
              <w:caps w:val="0"/>
              <w:noProof/>
              <w:szCs w:val="22"/>
              <w:lang w:val="nl-NL" w:eastAsia="nl-NL"/>
            </w:rPr>
          </w:pPr>
          <w:hyperlink w:anchor="_Toc349645730" w:history="1">
            <w:r w:rsidR="009A2AB7" w:rsidRPr="000D493B">
              <w:rPr>
                <w:rStyle w:val="Hyperlink"/>
                <w:noProof/>
              </w:rPr>
              <w:t>9.</w:t>
            </w:r>
            <w:r w:rsidR="009A2AB7">
              <w:rPr>
                <w:rFonts w:eastAsiaTheme="minorEastAsia" w:cstheme="minorBidi"/>
                <w:b w:val="0"/>
                <w:bCs w:val="0"/>
                <w:caps w:val="0"/>
                <w:noProof/>
                <w:szCs w:val="22"/>
                <w:lang w:val="nl-NL" w:eastAsia="nl-NL"/>
              </w:rPr>
              <w:tab/>
            </w:r>
            <w:r w:rsidR="009A2AB7" w:rsidRPr="000D493B">
              <w:rPr>
                <w:rStyle w:val="Hyperlink"/>
                <w:noProof/>
              </w:rPr>
              <w:t>Devicelist</w:t>
            </w:r>
            <w:r w:rsidR="009A2AB7">
              <w:rPr>
                <w:noProof/>
                <w:webHidden/>
              </w:rPr>
              <w:tab/>
            </w:r>
            <w:r w:rsidR="009A2AB7">
              <w:rPr>
                <w:noProof/>
                <w:webHidden/>
              </w:rPr>
              <w:fldChar w:fldCharType="begin"/>
            </w:r>
            <w:r w:rsidR="009A2AB7">
              <w:rPr>
                <w:noProof/>
                <w:webHidden/>
              </w:rPr>
              <w:instrText xml:space="preserve"> PAGEREF _Toc349645730 \h </w:instrText>
            </w:r>
            <w:r w:rsidR="009A2AB7">
              <w:rPr>
                <w:noProof/>
                <w:webHidden/>
              </w:rPr>
            </w:r>
            <w:r w:rsidR="009A2AB7">
              <w:rPr>
                <w:noProof/>
                <w:webHidden/>
              </w:rPr>
              <w:fldChar w:fldCharType="separate"/>
            </w:r>
            <w:r w:rsidR="009A2AB7">
              <w:rPr>
                <w:noProof/>
                <w:webHidden/>
              </w:rPr>
              <w:t>55</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731" w:history="1">
            <w:r w:rsidR="009A2AB7" w:rsidRPr="000D493B">
              <w:rPr>
                <w:rStyle w:val="Hyperlink"/>
                <w:noProof/>
              </w:rPr>
              <w:t>9.1</w:t>
            </w:r>
            <w:r w:rsidR="009A2AB7">
              <w:rPr>
                <w:rFonts w:eastAsiaTheme="minorEastAsia" w:cstheme="minorBidi"/>
                <w:smallCaps w:val="0"/>
                <w:noProof/>
                <w:szCs w:val="22"/>
                <w:lang w:val="nl-NL" w:eastAsia="nl-NL"/>
              </w:rPr>
              <w:tab/>
            </w:r>
            <w:r w:rsidR="009A2AB7" w:rsidRPr="000D493B">
              <w:rPr>
                <w:rStyle w:val="Hyperlink"/>
                <w:noProof/>
              </w:rPr>
              <w:t>Introduction</w:t>
            </w:r>
            <w:r w:rsidR="009A2AB7">
              <w:rPr>
                <w:noProof/>
                <w:webHidden/>
              </w:rPr>
              <w:tab/>
            </w:r>
            <w:r w:rsidR="009A2AB7">
              <w:rPr>
                <w:noProof/>
                <w:webHidden/>
              </w:rPr>
              <w:fldChar w:fldCharType="begin"/>
            </w:r>
            <w:r w:rsidR="009A2AB7">
              <w:rPr>
                <w:noProof/>
                <w:webHidden/>
              </w:rPr>
              <w:instrText xml:space="preserve"> PAGEREF _Toc349645731 \h </w:instrText>
            </w:r>
            <w:r w:rsidR="009A2AB7">
              <w:rPr>
                <w:noProof/>
                <w:webHidden/>
              </w:rPr>
            </w:r>
            <w:r w:rsidR="009A2AB7">
              <w:rPr>
                <w:noProof/>
                <w:webHidden/>
              </w:rPr>
              <w:fldChar w:fldCharType="separate"/>
            </w:r>
            <w:r w:rsidR="009A2AB7">
              <w:rPr>
                <w:noProof/>
                <w:webHidden/>
              </w:rPr>
              <w:t>55</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732" w:history="1">
            <w:r w:rsidR="009A2AB7" w:rsidRPr="000D493B">
              <w:rPr>
                <w:rStyle w:val="Hyperlink"/>
                <w:noProof/>
              </w:rPr>
              <w:t>9.2</w:t>
            </w:r>
            <w:r w:rsidR="009A2AB7">
              <w:rPr>
                <w:rFonts w:eastAsiaTheme="minorEastAsia" w:cstheme="minorBidi"/>
                <w:smallCaps w:val="0"/>
                <w:noProof/>
                <w:szCs w:val="22"/>
                <w:lang w:val="nl-NL" w:eastAsia="nl-NL"/>
              </w:rPr>
              <w:tab/>
            </w:r>
            <w:r w:rsidR="009A2AB7" w:rsidRPr="000D493B">
              <w:rPr>
                <w:rStyle w:val="Hyperlink"/>
                <w:noProof/>
              </w:rPr>
              <w:t>Columns</w:t>
            </w:r>
            <w:r w:rsidR="009A2AB7">
              <w:rPr>
                <w:noProof/>
                <w:webHidden/>
              </w:rPr>
              <w:tab/>
            </w:r>
            <w:r w:rsidR="009A2AB7">
              <w:rPr>
                <w:noProof/>
                <w:webHidden/>
              </w:rPr>
              <w:fldChar w:fldCharType="begin"/>
            </w:r>
            <w:r w:rsidR="009A2AB7">
              <w:rPr>
                <w:noProof/>
                <w:webHidden/>
              </w:rPr>
              <w:instrText xml:space="preserve"> PAGEREF _Toc349645732 \h </w:instrText>
            </w:r>
            <w:r w:rsidR="009A2AB7">
              <w:rPr>
                <w:noProof/>
                <w:webHidden/>
              </w:rPr>
            </w:r>
            <w:r w:rsidR="009A2AB7">
              <w:rPr>
                <w:noProof/>
                <w:webHidden/>
              </w:rPr>
              <w:fldChar w:fldCharType="separate"/>
            </w:r>
            <w:r w:rsidR="009A2AB7">
              <w:rPr>
                <w:noProof/>
                <w:webHidden/>
              </w:rPr>
              <w:t>56</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733" w:history="1">
            <w:r w:rsidR="009A2AB7" w:rsidRPr="000D493B">
              <w:rPr>
                <w:rStyle w:val="Hyperlink"/>
                <w:noProof/>
              </w:rPr>
              <w:t>9.3</w:t>
            </w:r>
            <w:r w:rsidR="009A2AB7">
              <w:rPr>
                <w:rFonts w:eastAsiaTheme="minorEastAsia" w:cstheme="minorBidi"/>
                <w:smallCaps w:val="0"/>
                <w:noProof/>
                <w:szCs w:val="22"/>
                <w:lang w:val="nl-NL" w:eastAsia="nl-NL"/>
              </w:rPr>
              <w:tab/>
            </w:r>
            <w:r w:rsidR="009A2AB7" w:rsidRPr="000D493B">
              <w:rPr>
                <w:rStyle w:val="Hyperlink"/>
                <w:noProof/>
              </w:rPr>
              <w:t>IP-addresses</w:t>
            </w:r>
            <w:r w:rsidR="009A2AB7">
              <w:rPr>
                <w:noProof/>
                <w:webHidden/>
              </w:rPr>
              <w:tab/>
            </w:r>
            <w:r w:rsidR="009A2AB7">
              <w:rPr>
                <w:noProof/>
                <w:webHidden/>
              </w:rPr>
              <w:fldChar w:fldCharType="begin"/>
            </w:r>
            <w:r w:rsidR="009A2AB7">
              <w:rPr>
                <w:noProof/>
                <w:webHidden/>
              </w:rPr>
              <w:instrText xml:space="preserve"> PAGEREF _Toc349645733 \h </w:instrText>
            </w:r>
            <w:r w:rsidR="009A2AB7">
              <w:rPr>
                <w:noProof/>
                <w:webHidden/>
              </w:rPr>
            </w:r>
            <w:r w:rsidR="009A2AB7">
              <w:rPr>
                <w:noProof/>
                <w:webHidden/>
              </w:rPr>
              <w:fldChar w:fldCharType="separate"/>
            </w:r>
            <w:r w:rsidR="009A2AB7">
              <w:rPr>
                <w:noProof/>
                <w:webHidden/>
              </w:rPr>
              <w:t>60</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34" w:history="1">
            <w:r w:rsidR="009A2AB7" w:rsidRPr="000D493B">
              <w:rPr>
                <w:rStyle w:val="Hyperlink"/>
                <w:noProof/>
              </w:rPr>
              <w:t>9.3.1</w:t>
            </w:r>
            <w:r w:rsidR="009A2AB7">
              <w:rPr>
                <w:rFonts w:eastAsiaTheme="minorEastAsia" w:cstheme="minorBidi"/>
                <w:i w:val="0"/>
                <w:iCs w:val="0"/>
                <w:noProof/>
                <w:szCs w:val="22"/>
                <w:lang w:val="nl-NL" w:eastAsia="nl-NL"/>
              </w:rPr>
              <w:tab/>
            </w:r>
            <w:r w:rsidR="009A2AB7" w:rsidRPr="000D493B">
              <w:rPr>
                <w:rStyle w:val="Hyperlink"/>
                <w:noProof/>
              </w:rPr>
              <w:t>Introduction</w:t>
            </w:r>
            <w:r w:rsidR="009A2AB7">
              <w:rPr>
                <w:noProof/>
                <w:webHidden/>
              </w:rPr>
              <w:tab/>
            </w:r>
            <w:r w:rsidR="009A2AB7">
              <w:rPr>
                <w:noProof/>
                <w:webHidden/>
              </w:rPr>
              <w:fldChar w:fldCharType="begin"/>
            </w:r>
            <w:r w:rsidR="009A2AB7">
              <w:rPr>
                <w:noProof/>
                <w:webHidden/>
              </w:rPr>
              <w:instrText xml:space="preserve"> PAGEREF _Toc349645734 \h </w:instrText>
            </w:r>
            <w:r w:rsidR="009A2AB7">
              <w:rPr>
                <w:noProof/>
                <w:webHidden/>
              </w:rPr>
            </w:r>
            <w:r w:rsidR="009A2AB7">
              <w:rPr>
                <w:noProof/>
                <w:webHidden/>
              </w:rPr>
              <w:fldChar w:fldCharType="separate"/>
            </w:r>
            <w:r w:rsidR="009A2AB7">
              <w:rPr>
                <w:noProof/>
                <w:webHidden/>
              </w:rPr>
              <w:t>60</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35" w:history="1">
            <w:r w:rsidR="009A2AB7" w:rsidRPr="000D493B">
              <w:rPr>
                <w:rStyle w:val="Hyperlink"/>
                <w:noProof/>
              </w:rPr>
              <w:t>9.3.2</w:t>
            </w:r>
            <w:r w:rsidR="009A2AB7">
              <w:rPr>
                <w:rFonts w:eastAsiaTheme="minorEastAsia" w:cstheme="minorBidi"/>
                <w:i w:val="0"/>
                <w:iCs w:val="0"/>
                <w:noProof/>
                <w:szCs w:val="22"/>
                <w:lang w:val="nl-NL" w:eastAsia="nl-NL"/>
              </w:rPr>
              <w:tab/>
            </w:r>
            <w:r w:rsidR="009A2AB7" w:rsidRPr="000D493B">
              <w:rPr>
                <w:rStyle w:val="Hyperlink"/>
                <w:noProof/>
              </w:rPr>
              <w:t>IPAddressUp- IPAddressDown</w:t>
            </w:r>
            <w:r w:rsidR="009A2AB7">
              <w:rPr>
                <w:noProof/>
                <w:webHidden/>
              </w:rPr>
              <w:tab/>
            </w:r>
            <w:r w:rsidR="009A2AB7">
              <w:rPr>
                <w:noProof/>
                <w:webHidden/>
              </w:rPr>
              <w:fldChar w:fldCharType="begin"/>
            </w:r>
            <w:r w:rsidR="009A2AB7">
              <w:rPr>
                <w:noProof/>
                <w:webHidden/>
              </w:rPr>
              <w:instrText xml:space="preserve"> PAGEREF _Toc349645735 \h </w:instrText>
            </w:r>
            <w:r w:rsidR="009A2AB7">
              <w:rPr>
                <w:noProof/>
                <w:webHidden/>
              </w:rPr>
            </w:r>
            <w:r w:rsidR="009A2AB7">
              <w:rPr>
                <w:noProof/>
                <w:webHidden/>
              </w:rPr>
              <w:fldChar w:fldCharType="separate"/>
            </w:r>
            <w:r w:rsidR="009A2AB7">
              <w:rPr>
                <w:noProof/>
                <w:webHidden/>
              </w:rPr>
              <w:t>61</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36" w:history="1">
            <w:r w:rsidR="009A2AB7" w:rsidRPr="000D493B">
              <w:rPr>
                <w:rStyle w:val="Hyperlink"/>
                <w:noProof/>
              </w:rPr>
              <w:t>9.3.3</w:t>
            </w:r>
            <w:r w:rsidR="009A2AB7">
              <w:rPr>
                <w:rFonts w:eastAsiaTheme="minorEastAsia" w:cstheme="minorBidi"/>
                <w:i w:val="0"/>
                <w:iCs w:val="0"/>
                <w:noProof/>
                <w:szCs w:val="22"/>
                <w:lang w:val="nl-NL" w:eastAsia="nl-NL"/>
              </w:rPr>
              <w:tab/>
            </w:r>
            <w:r w:rsidR="009A2AB7" w:rsidRPr="000D493B">
              <w:rPr>
                <w:rStyle w:val="Hyperlink"/>
                <w:noProof/>
              </w:rPr>
              <w:t>IPAddressUp2- IPAddressDown2</w:t>
            </w:r>
            <w:r w:rsidR="009A2AB7">
              <w:rPr>
                <w:noProof/>
                <w:webHidden/>
              </w:rPr>
              <w:tab/>
            </w:r>
            <w:r w:rsidR="009A2AB7">
              <w:rPr>
                <w:noProof/>
                <w:webHidden/>
              </w:rPr>
              <w:fldChar w:fldCharType="begin"/>
            </w:r>
            <w:r w:rsidR="009A2AB7">
              <w:rPr>
                <w:noProof/>
                <w:webHidden/>
              </w:rPr>
              <w:instrText xml:space="preserve"> PAGEREF _Toc349645736 \h </w:instrText>
            </w:r>
            <w:r w:rsidR="009A2AB7">
              <w:rPr>
                <w:noProof/>
                <w:webHidden/>
              </w:rPr>
            </w:r>
            <w:r w:rsidR="009A2AB7">
              <w:rPr>
                <w:noProof/>
                <w:webHidden/>
              </w:rPr>
              <w:fldChar w:fldCharType="separate"/>
            </w:r>
            <w:r w:rsidR="009A2AB7">
              <w:rPr>
                <w:noProof/>
                <w:webHidden/>
              </w:rPr>
              <w:t>61</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737" w:history="1">
            <w:r w:rsidR="009A2AB7" w:rsidRPr="000D493B">
              <w:rPr>
                <w:rStyle w:val="Hyperlink"/>
                <w:noProof/>
              </w:rPr>
              <w:t>9.4</w:t>
            </w:r>
            <w:r w:rsidR="009A2AB7">
              <w:rPr>
                <w:rFonts w:eastAsiaTheme="minorEastAsia" w:cstheme="minorBidi"/>
                <w:smallCaps w:val="0"/>
                <w:noProof/>
                <w:szCs w:val="22"/>
                <w:lang w:val="nl-NL" w:eastAsia="nl-NL"/>
              </w:rPr>
              <w:tab/>
            </w:r>
            <w:r w:rsidR="009A2AB7" w:rsidRPr="000D493B">
              <w:rPr>
                <w:rStyle w:val="Hyperlink"/>
                <w:noProof/>
              </w:rPr>
              <w:t>Mac addresses</w:t>
            </w:r>
            <w:r w:rsidR="009A2AB7">
              <w:rPr>
                <w:noProof/>
                <w:webHidden/>
              </w:rPr>
              <w:tab/>
            </w:r>
            <w:r w:rsidR="009A2AB7">
              <w:rPr>
                <w:noProof/>
                <w:webHidden/>
              </w:rPr>
              <w:fldChar w:fldCharType="begin"/>
            </w:r>
            <w:r w:rsidR="009A2AB7">
              <w:rPr>
                <w:noProof/>
                <w:webHidden/>
              </w:rPr>
              <w:instrText xml:space="preserve"> PAGEREF _Toc349645737 \h </w:instrText>
            </w:r>
            <w:r w:rsidR="009A2AB7">
              <w:rPr>
                <w:noProof/>
                <w:webHidden/>
              </w:rPr>
            </w:r>
            <w:r w:rsidR="009A2AB7">
              <w:rPr>
                <w:noProof/>
                <w:webHidden/>
              </w:rPr>
              <w:fldChar w:fldCharType="separate"/>
            </w:r>
            <w:r w:rsidR="009A2AB7">
              <w:rPr>
                <w:noProof/>
                <w:webHidden/>
              </w:rPr>
              <w:t>62</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38" w:history="1">
            <w:r w:rsidR="009A2AB7" w:rsidRPr="000D493B">
              <w:rPr>
                <w:rStyle w:val="Hyperlink"/>
                <w:noProof/>
              </w:rPr>
              <w:t>9.4.1</w:t>
            </w:r>
            <w:r w:rsidR="009A2AB7">
              <w:rPr>
                <w:rFonts w:eastAsiaTheme="minorEastAsia" w:cstheme="minorBidi"/>
                <w:i w:val="0"/>
                <w:iCs w:val="0"/>
                <w:noProof/>
                <w:szCs w:val="22"/>
                <w:lang w:val="nl-NL" w:eastAsia="nl-NL"/>
              </w:rPr>
              <w:tab/>
            </w:r>
            <w:r w:rsidR="009A2AB7" w:rsidRPr="000D493B">
              <w:rPr>
                <w:rStyle w:val="Hyperlink"/>
                <w:noProof/>
              </w:rPr>
              <w:t>Introduction</w:t>
            </w:r>
            <w:r w:rsidR="009A2AB7">
              <w:rPr>
                <w:noProof/>
                <w:webHidden/>
              </w:rPr>
              <w:tab/>
            </w:r>
            <w:r w:rsidR="009A2AB7">
              <w:rPr>
                <w:noProof/>
                <w:webHidden/>
              </w:rPr>
              <w:fldChar w:fldCharType="begin"/>
            </w:r>
            <w:r w:rsidR="009A2AB7">
              <w:rPr>
                <w:noProof/>
                <w:webHidden/>
              </w:rPr>
              <w:instrText xml:space="preserve"> PAGEREF _Toc349645738 \h </w:instrText>
            </w:r>
            <w:r w:rsidR="009A2AB7">
              <w:rPr>
                <w:noProof/>
                <w:webHidden/>
              </w:rPr>
            </w:r>
            <w:r w:rsidR="009A2AB7">
              <w:rPr>
                <w:noProof/>
                <w:webHidden/>
              </w:rPr>
              <w:fldChar w:fldCharType="separate"/>
            </w:r>
            <w:r w:rsidR="009A2AB7">
              <w:rPr>
                <w:noProof/>
                <w:webHidden/>
              </w:rPr>
              <w:t>62</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39" w:history="1">
            <w:r w:rsidR="009A2AB7" w:rsidRPr="000D493B">
              <w:rPr>
                <w:rStyle w:val="Hyperlink"/>
                <w:noProof/>
              </w:rPr>
              <w:t>9.4.2</w:t>
            </w:r>
            <w:r w:rsidR="009A2AB7">
              <w:rPr>
                <w:rFonts w:eastAsiaTheme="minorEastAsia" w:cstheme="minorBidi"/>
                <w:i w:val="0"/>
                <w:iCs w:val="0"/>
                <w:noProof/>
                <w:szCs w:val="22"/>
                <w:lang w:val="nl-NL" w:eastAsia="nl-NL"/>
              </w:rPr>
              <w:tab/>
            </w:r>
            <w:r w:rsidR="009A2AB7" w:rsidRPr="000D493B">
              <w:rPr>
                <w:rStyle w:val="Hyperlink"/>
                <w:noProof/>
              </w:rPr>
              <w:t>MACAddressUp(2)- MACAddressDown(2)</w:t>
            </w:r>
            <w:r w:rsidR="009A2AB7">
              <w:rPr>
                <w:noProof/>
                <w:webHidden/>
              </w:rPr>
              <w:tab/>
            </w:r>
            <w:r w:rsidR="009A2AB7">
              <w:rPr>
                <w:noProof/>
                <w:webHidden/>
              </w:rPr>
              <w:fldChar w:fldCharType="begin"/>
            </w:r>
            <w:r w:rsidR="009A2AB7">
              <w:rPr>
                <w:noProof/>
                <w:webHidden/>
              </w:rPr>
              <w:instrText xml:space="preserve"> PAGEREF _Toc349645739 \h </w:instrText>
            </w:r>
            <w:r w:rsidR="009A2AB7">
              <w:rPr>
                <w:noProof/>
                <w:webHidden/>
              </w:rPr>
            </w:r>
            <w:r w:rsidR="009A2AB7">
              <w:rPr>
                <w:noProof/>
                <w:webHidden/>
              </w:rPr>
              <w:fldChar w:fldCharType="separate"/>
            </w:r>
            <w:r w:rsidR="009A2AB7">
              <w:rPr>
                <w:noProof/>
                <w:webHidden/>
              </w:rPr>
              <w:t>62</w:t>
            </w:r>
            <w:r w:rsidR="009A2AB7">
              <w:rPr>
                <w:noProof/>
                <w:webHidden/>
              </w:rPr>
              <w:fldChar w:fldCharType="end"/>
            </w:r>
          </w:hyperlink>
        </w:p>
        <w:p w:rsidR="009A2AB7" w:rsidRDefault="00781683">
          <w:pPr>
            <w:pStyle w:val="Inhopg2"/>
            <w:tabs>
              <w:tab w:val="left" w:pos="800"/>
              <w:tab w:val="right" w:leader="dot" w:pos="9062"/>
            </w:tabs>
            <w:rPr>
              <w:rFonts w:eastAsiaTheme="minorEastAsia" w:cstheme="minorBidi"/>
              <w:smallCaps w:val="0"/>
              <w:noProof/>
              <w:szCs w:val="22"/>
              <w:lang w:val="nl-NL" w:eastAsia="nl-NL"/>
            </w:rPr>
          </w:pPr>
          <w:hyperlink w:anchor="_Toc349645740" w:history="1">
            <w:r w:rsidR="009A2AB7" w:rsidRPr="000D493B">
              <w:rPr>
                <w:rStyle w:val="Hyperlink"/>
                <w:noProof/>
              </w:rPr>
              <w:t>9.5</w:t>
            </w:r>
            <w:r w:rsidR="009A2AB7">
              <w:rPr>
                <w:rFonts w:eastAsiaTheme="minorEastAsia" w:cstheme="minorBidi"/>
                <w:smallCaps w:val="0"/>
                <w:noProof/>
                <w:szCs w:val="22"/>
                <w:lang w:val="nl-NL" w:eastAsia="nl-NL"/>
              </w:rPr>
              <w:tab/>
            </w:r>
            <w:r w:rsidR="009A2AB7" w:rsidRPr="000D493B">
              <w:rPr>
                <w:rStyle w:val="Hyperlink"/>
                <w:noProof/>
              </w:rPr>
              <w:t>How to implement this in the devicelist</w:t>
            </w:r>
            <w:r w:rsidR="009A2AB7">
              <w:rPr>
                <w:noProof/>
                <w:webHidden/>
              </w:rPr>
              <w:tab/>
            </w:r>
            <w:r w:rsidR="009A2AB7">
              <w:rPr>
                <w:noProof/>
                <w:webHidden/>
              </w:rPr>
              <w:fldChar w:fldCharType="begin"/>
            </w:r>
            <w:r w:rsidR="009A2AB7">
              <w:rPr>
                <w:noProof/>
                <w:webHidden/>
              </w:rPr>
              <w:instrText xml:space="preserve"> PAGEREF _Toc349645740 \h </w:instrText>
            </w:r>
            <w:r w:rsidR="009A2AB7">
              <w:rPr>
                <w:noProof/>
                <w:webHidden/>
              </w:rPr>
            </w:r>
            <w:r w:rsidR="009A2AB7">
              <w:rPr>
                <w:noProof/>
                <w:webHidden/>
              </w:rPr>
              <w:fldChar w:fldCharType="separate"/>
            </w:r>
            <w:r w:rsidR="009A2AB7">
              <w:rPr>
                <w:noProof/>
                <w:webHidden/>
              </w:rPr>
              <w:t>62</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41" w:history="1">
            <w:r w:rsidR="009A2AB7" w:rsidRPr="000D493B">
              <w:rPr>
                <w:rStyle w:val="Hyperlink"/>
                <w:noProof/>
              </w:rPr>
              <w:t>9.5.1</w:t>
            </w:r>
            <w:r w:rsidR="009A2AB7">
              <w:rPr>
                <w:rFonts w:eastAsiaTheme="minorEastAsia" w:cstheme="minorBidi"/>
                <w:i w:val="0"/>
                <w:iCs w:val="0"/>
                <w:noProof/>
                <w:szCs w:val="22"/>
                <w:lang w:val="nl-NL" w:eastAsia="nl-NL"/>
              </w:rPr>
              <w:tab/>
            </w:r>
            <w:r w:rsidR="009A2AB7" w:rsidRPr="000D493B">
              <w:rPr>
                <w:rStyle w:val="Hyperlink"/>
                <w:noProof/>
              </w:rPr>
              <w:t>Introduction</w:t>
            </w:r>
            <w:r w:rsidR="009A2AB7">
              <w:rPr>
                <w:noProof/>
                <w:webHidden/>
              </w:rPr>
              <w:tab/>
            </w:r>
            <w:r w:rsidR="009A2AB7">
              <w:rPr>
                <w:noProof/>
                <w:webHidden/>
              </w:rPr>
              <w:fldChar w:fldCharType="begin"/>
            </w:r>
            <w:r w:rsidR="009A2AB7">
              <w:rPr>
                <w:noProof/>
                <w:webHidden/>
              </w:rPr>
              <w:instrText xml:space="preserve"> PAGEREF _Toc349645741 \h </w:instrText>
            </w:r>
            <w:r w:rsidR="009A2AB7">
              <w:rPr>
                <w:noProof/>
                <w:webHidden/>
              </w:rPr>
            </w:r>
            <w:r w:rsidR="009A2AB7">
              <w:rPr>
                <w:noProof/>
                <w:webHidden/>
              </w:rPr>
              <w:fldChar w:fldCharType="separate"/>
            </w:r>
            <w:r w:rsidR="009A2AB7">
              <w:rPr>
                <w:noProof/>
                <w:webHidden/>
              </w:rPr>
              <w:t>62</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42" w:history="1">
            <w:r w:rsidR="009A2AB7" w:rsidRPr="000D493B">
              <w:rPr>
                <w:rStyle w:val="Hyperlink"/>
                <w:noProof/>
              </w:rPr>
              <w:t>9.5.2</w:t>
            </w:r>
            <w:r w:rsidR="009A2AB7">
              <w:rPr>
                <w:rFonts w:eastAsiaTheme="minorEastAsia" w:cstheme="minorBidi"/>
                <w:i w:val="0"/>
                <w:iCs w:val="0"/>
                <w:noProof/>
                <w:szCs w:val="22"/>
                <w:lang w:val="nl-NL" w:eastAsia="nl-NL"/>
              </w:rPr>
              <w:tab/>
            </w:r>
            <w:r w:rsidR="009A2AB7" w:rsidRPr="000D493B">
              <w:rPr>
                <w:rStyle w:val="Hyperlink"/>
                <w:noProof/>
              </w:rPr>
              <w:t>The devices</w:t>
            </w:r>
            <w:r w:rsidR="009A2AB7">
              <w:rPr>
                <w:noProof/>
                <w:webHidden/>
              </w:rPr>
              <w:tab/>
            </w:r>
            <w:r w:rsidR="009A2AB7">
              <w:rPr>
                <w:noProof/>
                <w:webHidden/>
              </w:rPr>
              <w:fldChar w:fldCharType="begin"/>
            </w:r>
            <w:r w:rsidR="009A2AB7">
              <w:rPr>
                <w:noProof/>
                <w:webHidden/>
              </w:rPr>
              <w:instrText xml:space="preserve"> PAGEREF _Toc349645742 \h </w:instrText>
            </w:r>
            <w:r w:rsidR="009A2AB7">
              <w:rPr>
                <w:noProof/>
                <w:webHidden/>
              </w:rPr>
            </w:r>
            <w:r w:rsidR="009A2AB7">
              <w:rPr>
                <w:noProof/>
                <w:webHidden/>
              </w:rPr>
              <w:fldChar w:fldCharType="separate"/>
            </w:r>
            <w:r w:rsidR="009A2AB7">
              <w:rPr>
                <w:noProof/>
                <w:webHidden/>
              </w:rPr>
              <w:t>62</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43" w:history="1">
            <w:r w:rsidR="009A2AB7" w:rsidRPr="000D493B">
              <w:rPr>
                <w:rStyle w:val="Hyperlink"/>
                <w:noProof/>
              </w:rPr>
              <w:t>9.5.3</w:t>
            </w:r>
            <w:r w:rsidR="009A2AB7">
              <w:rPr>
                <w:rFonts w:eastAsiaTheme="minorEastAsia" w:cstheme="minorBidi"/>
                <w:i w:val="0"/>
                <w:iCs w:val="0"/>
                <w:noProof/>
                <w:szCs w:val="22"/>
                <w:lang w:val="nl-NL" w:eastAsia="nl-NL"/>
              </w:rPr>
              <w:tab/>
            </w:r>
            <w:r w:rsidR="009A2AB7" w:rsidRPr="000D493B">
              <w:rPr>
                <w:rStyle w:val="Hyperlink"/>
                <w:noProof/>
              </w:rPr>
              <w:t>Comment</w:t>
            </w:r>
            <w:r w:rsidR="009A2AB7">
              <w:rPr>
                <w:noProof/>
                <w:webHidden/>
              </w:rPr>
              <w:tab/>
            </w:r>
            <w:r w:rsidR="009A2AB7">
              <w:rPr>
                <w:noProof/>
                <w:webHidden/>
              </w:rPr>
              <w:fldChar w:fldCharType="begin"/>
            </w:r>
            <w:r w:rsidR="009A2AB7">
              <w:rPr>
                <w:noProof/>
                <w:webHidden/>
              </w:rPr>
              <w:instrText xml:space="preserve"> PAGEREF _Toc349645743 \h </w:instrText>
            </w:r>
            <w:r w:rsidR="009A2AB7">
              <w:rPr>
                <w:noProof/>
                <w:webHidden/>
              </w:rPr>
            </w:r>
            <w:r w:rsidR="009A2AB7">
              <w:rPr>
                <w:noProof/>
                <w:webHidden/>
              </w:rPr>
              <w:fldChar w:fldCharType="separate"/>
            </w:r>
            <w:r w:rsidR="009A2AB7">
              <w:rPr>
                <w:noProof/>
                <w:webHidden/>
              </w:rPr>
              <w:t>65</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44" w:history="1">
            <w:r w:rsidR="009A2AB7" w:rsidRPr="000D493B">
              <w:rPr>
                <w:rStyle w:val="Hyperlink"/>
                <w:noProof/>
              </w:rPr>
              <w:t>9.5.4</w:t>
            </w:r>
            <w:r w:rsidR="009A2AB7">
              <w:rPr>
                <w:rFonts w:eastAsiaTheme="minorEastAsia" w:cstheme="minorBidi"/>
                <w:i w:val="0"/>
                <w:iCs w:val="0"/>
                <w:noProof/>
                <w:szCs w:val="22"/>
                <w:lang w:val="nl-NL" w:eastAsia="nl-NL"/>
              </w:rPr>
              <w:tab/>
            </w:r>
            <w:r w:rsidR="009A2AB7" w:rsidRPr="000D493B">
              <w:rPr>
                <w:rStyle w:val="Hyperlink"/>
                <w:noProof/>
              </w:rPr>
              <w:t>Location</w:t>
            </w:r>
            <w:r w:rsidR="009A2AB7">
              <w:rPr>
                <w:noProof/>
                <w:webHidden/>
              </w:rPr>
              <w:tab/>
            </w:r>
            <w:r w:rsidR="009A2AB7">
              <w:rPr>
                <w:noProof/>
                <w:webHidden/>
              </w:rPr>
              <w:fldChar w:fldCharType="begin"/>
            </w:r>
            <w:r w:rsidR="009A2AB7">
              <w:rPr>
                <w:noProof/>
                <w:webHidden/>
              </w:rPr>
              <w:instrText xml:space="preserve"> PAGEREF _Toc349645744 \h </w:instrText>
            </w:r>
            <w:r w:rsidR="009A2AB7">
              <w:rPr>
                <w:noProof/>
                <w:webHidden/>
              </w:rPr>
            </w:r>
            <w:r w:rsidR="009A2AB7">
              <w:rPr>
                <w:noProof/>
                <w:webHidden/>
              </w:rPr>
              <w:fldChar w:fldCharType="separate"/>
            </w:r>
            <w:r w:rsidR="009A2AB7">
              <w:rPr>
                <w:noProof/>
                <w:webHidden/>
              </w:rPr>
              <w:t>66</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45" w:history="1">
            <w:r w:rsidR="009A2AB7" w:rsidRPr="000D493B">
              <w:rPr>
                <w:rStyle w:val="Hyperlink"/>
                <w:noProof/>
              </w:rPr>
              <w:t>9.5.5</w:t>
            </w:r>
            <w:r w:rsidR="009A2AB7">
              <w:rPr>
                <w:rFonts w:eastAsiaTheme="minorEastAsia" w:cstheme="minorBidi"/>
                <w:i w:val="0"/>
                <w:iCs w:val="0"/>
                <w:noProof/>
                <w:szCs w:val="22"/>
                <w:lang w:val="nl-NL" w:eastAsia="nl-NL"/>
              </w:rPr>
              <w:tab/>
            </w:r>
            <w:r w:rsidR="009A2AB7" w:rsidRPr="000D493B">
              <w:rPr>
                <w:rStyle w:val="Hyperlink"/>
                <w:noProof/>
              </w:rPr>
              <w:t>Protocol</w:t>
            </w:r>
            <w:r w:rsidR="009A2AB7">
              <w:rPr>
                <w:noProof/>
                <w:webHidden/>
              </w:rPr>
              <w:tab/>
            </w:r>
            <w:r w:rsidR="009A2AB7">
              <w:rPr>
                <w:noProof/>
                <w:webHidden/>
              </w:rPr>
              <w:fldChar w:fldCharType="begin"/>
            </w:r>
            <w:r w:rsidR="009A2AB7">
              <w:rPr>
                <w:noProof/>
                <w:webHidden/>
              </w:rPr>
              <w:instrText xml:space="preserve"> PAGEREF _Toc349645745 \h </w:instrText>
            </w:r>
            <w:r w:rsidR="009A2AB7">
              <w:rPr>
                <w:noProof/>
                <w:webHidden/>
              </w:rPr>
            </w:r>
            <w:r w:rsidR="009A2AB7">
              <w:rPr>
                <w:noProof/>
                <w:webHidden/>
              </w:rPr>
              <w:fldChar w:fldCharType="separate"/>
            </w:r>
            <w:r w:rsidR="009A2AB7">
              <w:rPr>
                <w:noProof/>
                <w:webHidden/>
              </w:rPr>
              <w:t>66</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46" w:history="1">
            <w:r w:rsidR="009A2AB7" w:rsidRPr="000D493B">
              <w:rPr>
                <w:rStyle w:val="Hyperlink"/>
                <w:noProof/>
              </w:rPr>
              <w:t>9.5.6</w:t>
            </w:r>
            <w:r w:rsidR="009A2AB7">
              <w:rPr>
                <w:rFonts w:eastAsiaTheme="minorEastAsia" w:cstheme="minorBidi"/>
                <w:i w:val="0"/>
                <w:iCs w:val="0"/>
                <w:noProof/>
                <w:szCs w:val="22"/>
                <w:lang w:val="nl-NL" w:eastAsia="nl-NL"/>
              </w:rPr>
              <w:tab/>
            </w:r>
            <w:r w:rsidR="009A2AB7" w:rsidRPr="000D493B">
              <w:rPr>
                <w:rStyle w:val="Hyperlink"/>
                <w:noProof/>
              </w:rPr>
              <w:t>Interface</w:t>
            </w:r>
            <w:r w:rsidR="009A2AB7">
              <w:rPr>
                <w:noProof/>
                <w:webHidden/>
              </w:rPr>
              <w:tab/>
            </w:r>
            <w:r w:rsidR="009A2AB7">
              <w:rPr>
                <w:noProof/>
                <w:webHidden/>
              </w:rPr>
              <w:fldChar w:fldCharType="begin"/>
            </w:r>
            <w:r w:rsidR="009A2AB7">
              <w:rPr>
                <w:noProof/>
                <w:webHidden/>
              </w:rPr>
              <w:instrText xml:space="preserve"> PAGEREF _Toc349645746 \h </w:instrText>
            </w:r>
            <w:r w:rsidR="009A2AB7">
              <w:rPr>
                <w:noProof/>
                <w:webHidden/>
              </w:rPr>
            </w:r>
            <w:r w:rsidR="009A2AB7">
              <w:rPr>
                <w:noProof/>
                <w:webHidden/>
              </w:rPr>
              <w:fldChar w:fldCharType="separate"/>
            </w:r>
            <w:r w:rsidR="009A2AB7">
              <w:rPr>
                <w:noProof/>
                <w:webHidden/>
              </w:rPr>
              <w:t>68</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47" w:history="1">
            <w:r w:rsidR="009A2AB7" w:rsidRPr="000D493B">
              <w:rPr>
                <w:rStyle w:val="Hyperlink"/>
                <w:noProof/>
              </w:rPr>
              <w:t>9.5.7</w:t>
            </w:r>
            <w:r w:rsidR="009A2AB7">
              <w:rPr>
                <w:rFonts w:eastAsiaTheme="minorEastAsia" w:cstheme="minorBidi"/>
                <w:i w:val="0"/>
                <w:iCs w:val="0"/>
                <w:noProof/>
                <w:szCs w:val="22"/>
                <w:lang w:val="nl-NL" w:eastAsia="nl-NL"/>
              </w:rPr>
              <w:tab/>
            </w:r>
            <w:r w:rsidR="009A2AB7" w:rsidRPr="000D493B">
              <w:rPr>
                <w:rStyle w:val="Hyperlink"/>
                <w:noProof/>
              </w:rPr>
              <w:t>Port and Source</w:t>
            </w:r>
            <w:r w:rsidR="009A2AB7">
              <w:rPr>
                <w:noProof/>
                <w:webHidden/>
              </w:rPr>
              <w:tab/>
            </w:r>
            <w:r w:rsidR="009A2AB7">
              <w:rPr>
                <w:noProof/>
                <w:webHidden/>
              </w:rPr>
              <w:fldChar w:fldCharType="begin"/>
            </w:r>
            <w:r w:rsidR="009A2AB7">
              <w:rPr>
                <w:noProof/>
                <w:webHidden/>
              </w:rPr>
              <w:instrText xml:space="preserve"> PAGEREF _Toc349645747 \h </w:instrText>
            </w:r>
            <w:r w:rsidR="009A2AB7">
              <w:rPr>
                <w:noProof/>
                <w:webHidden/>
              </w:rPr>
            </w:r>
            <w:r w:rsidR="009A2AB7">
              <w:rPr>
                <w:noProof/>
                <w:webHidden/>
              </w:rPr>
              <w:fldChar w:fldCharType="separate"/>
            </w:r>
            <w:r w:rsidR="009A2AB7">
              <w:rPr>
                <w:noProof/>
                <w:webHidden/>
              </w:rPr>
              <w:t>69</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48" w:history="1">
            <w:r w:rsidR="009A2AB7" w:rsidRPr="000D493B">
              <w:rPr>
                <w:rStyle w:val="Hyperlink"/>
                <w:noProof/>
              </w:rPr>
              <w:t>9.5.8</w:t>
            </w:r>
            <w:r w:rsidR="009A2AB7">
              <w:rPr>
                <w:rFonts w:eastAsiaTheme="minorEastAsia" w:cstheme="minorBidi"/>
                <w:i w:val="0"/>
                <w:iCs w:val="0"/>
                <w:noProof/>
                <w:szCs w:val="22"/>
                <w:lang w:val="nl-NL" w:eastAsia="nl-NL"/>
              </w:rPr>
              <w:tab/>
            </w:r>
            <w:r w:rsidR="009A2AB7" w:rsidRPr="000D493B">
              <w:rPr>
                <w:rStyle w:val="Hyperlink"/>
                <w:noProof/>
              </w:rPr>
              <w:t>Type</w:t>
            </w:r>
            <w:r w:rsidR="009A2AB7">
              <w:rPr>
                <w:noProof/>
                <w:webHidden/>
              </w:rPr>
              <w:tab/>
            </w:r>
            <w:r w:rsidR="009A2AB7">
              <w:rPr>
                <w:noProof/>
                <w:webHidden/>
              </w:rPr>
              <w:fldChar w:fldCharType="begin"/>
            </w:r>
            <w:r w:rsidR="009A2AB7">
              <w:rPr>
                <w:noProof/>
                <w:webHidden/>
              </w:rPr>
              <w:instrText xml:space="preserve"> PAGEREF _Toc349645748 \h </w:instrText>
            </w:r>
            <w:r w:rsidR="009A2AB7">
              <w:rPr>
                <w:noProof/>
                <w:webHidden/>
              </w:rPr>
            </w:r>
            <w:r w:rsidR="009A2AB7">
              <w:rPr>
                <w:noProof/>
                <w:webHidden/>
              </w:rPr>
              <w:fldChar w:fldCharType="separate"/>
            </w:r>
            <w:r w:rsidR="009A2AB7">
              <w:rPr>
                <w:noProof/>
                <w:webHidden/>
              </w:rPr>
              <w:t>70</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49" w:history="1">
            <w:r w:rsidR="009A2AB7" w:rsidRPr="000D493B">
              <w:rPr>
                <w:rStyle w:val="Hyperlink"/>
                <w:noProof/>
              </w:rPr>
              <w:t>9.5.9</w:t>
            </w:r>
            <w:r w:rsidR="009A2AB7">
              <w:rPr>
                <w:rFonts w:eastAsiaTheme="minorEastAsia" w:cstheme="minorBidi"/>
                <w:i w:val="0"/>
                <w:iCs w:val="0"/>
                <w:noProof/>
                <w:szCs w:val="22"/>
                <w:lang w:val="nl-NL" w:eastAsia="nl-NL"/>
              </w:rPr>
              <w:tab/>
            </w:r>
            <w:r w:rsidR="009A2AB7" w:rsidRPr="000D493B">
              <w:rPr>
                <w:rStyle w:val="Hyperlink"/>
                <w:noProof/>
              </w:rPr>
              <w:t>Speed, Datalink and Hardware</w:t>
            </w:r>
            <w:r w:rsidR="009A2AB7">
              <w:rPr>
                <w:noProof/>
                <w:webHidden/>
              </w:rPr>
              <w:tab/>
            </w:r>
            <w:r w:rsidR="009A2AB7">
              <w:rPr>
                <w:noProof/>
                <w:webHidden/>
              </w:rPr>
              <w:fldChar w:fldCharType="begin"/>
            </w:r>
            <w:r w:rsidR="009A2AB7">
              <w:rPr>
                <w:noProof/>
                <w:webHidden/>
              </w:rPr>
              <w:instrText xml:space="preserve"> PAGEREF _Toc349645749 \h </w:instrText>
            </w:r>
            <w:r w:rsidR="009A2AB7">
              <w:rPr>
                <w:noProof/>
                <w:webHidden/>
              </w:rPr>
            </w:r>
            <w:r w:rsidR="009A2AB7">
              <w:rPr>
                <w:noProof/>
                <w:webHidden/>
              </w:rPr>
              <w:fldChar w:fldCharType="separate"/>
            </w:r>
            <w:r w:rsidR="009A2AB7">
              <w:rPr>
                <w:noProof/>
                <w:webHidden/>
              </w:rPr>
              <w:t>72</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50" w:history="1">
            <w:r w:rsidR="009A2AB7" w:rsidRPr="000D493B">
              <w:rPr>
                <w:rStyle w:val="Hyperlink"/>
                <w:noProof/>
              </w:rPr>
              <w:t>9.5.10</w:t>
            </w:r>
            <w:r w:rsidR="009A2AB7">
              <w:rPr>
                <w:rFonts w:eastAsiaTheme="minorEastAsia" w:cstheme="minorBidi"/>
                <w:i w:val="0"/>
                <w:iCs w:val="0"/>
                <w:noProof/>
                <w:szCs w:val="22"/>
                <w:lang w:val="nl-NL" w:eastAsia="nl-NL"/>
              </w:rPr>
              <w:tab/>
            </w:r>
            <w:r w:rsidR="009A2AB7" w:rsidRPr="000D493B">
              <w:rPr>
                <w:rStyle w:val="Hyperlink"/>
                <w:noProof/>
              </w:rPr>
              <w:t>Options</w:t>
            </w:r>
            <w:r w:rsidR="009A2AB7">
              <w:rPr>
                <w:noProof/>
                <w:webHidden/>
              </w:rPr>
              <w:tab/>
            </w:r>
            <w:r w:rsidR="009A2AB7">
              <w:rPr>
                <w:noProof/>
                <w:webHidden/>
              </w:rPr>
              <w:fldChar w:fldCharType="begin"/>
            </w:r>
            <w:r w:rsidR="009A2AB7">
              <w:rPr>
                <w:noProof/>
                <w:webHidden/>
              </w:rPr>
              <w:instrText xml:space="preserve"> PAGEREF _Toc349645750 \h </w:instrText>
            </w:r>
            <w:r w:rsidR="009A2AB7">
              <w:rPr>
                <w:noProof/>
                <w:webHidden/>
              </w:rPr>
            </w:r>
            <w:r w:rsidR="009A2AB7">
              <w:rPr>
                <w:noProof/>
                <w:webHidden/>
              </w:rPr>
              <w:fldChar w:fldCharType="separate"/>
            </w:r>
            <w:r w:rsidR="009A2AB7">
              <w:rPr>
                <w:noProof/>
                <w:webHidden/>
              </w:rPr>
              <w:t>73</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51" w:history="1">
            <w:r w:rsidR="009A2AB7" w:rsidRPr="000D493B">
              <w:rPr>
                <w:rStyle w:val="Hyperlink"/>
                <w:noProof/>
              </w:rPr>
              <w:t>9.5.11</w:t>
            </w:r>
            <w:r w:rsidR="009A2AB7">
              <w:rPr>
                <w:rFonts w:eastAsiaTheme="minorEastAsia" w:cstheme="minorBidi"/>
                <w:i w:val="0"/>
                <w:iCs w:val="0"/>
                <w:noProof/>
                <w:szCs w:val="22"/>
                <w:lang w:val="nl-NL" w:eastAsia="nl-NL"/>
              </w:rPr>
              <w:tab/>
            </w:r>
            <w:r w:rsidR="009A2AB7" w:rsidRPr="000D493B">
              <w:rPr>
                <w:rStyle w:val="Hyperlink"/>
                <w:noProof/>
              </w:rPr>
              <w:t>IP addresses and MAC addresses</w:t>
            </w:r>
            <w:r w:rsidR="009A2AB7">
              <w:rPr>
                <w:noProof/>
                <w:webHidden/>
              </w:rPr>
              <w:tab/>
            </w:r>
            <w:r w:rsidR="009A2AB7">
              <w:rPr>
                <w:noProof/>
                <w:webHidden/>
              </w:rPr>
              <w:fldChar w:fldCharType="begin"/>
            </w:r>
            <w:r w:rsidR="009A2AB7">
              <w:rPr>
                <w:noProof/>
                <w:webHidden/>
              </w:rPr>
              <w:instrText xml:space="preserve"> PAGEREF _Toc349645751 \h </w:instrText>
            </w:r>
            <w:r w:rsidR="009A2AB7">
              <w:rPr>
                <w:noProof/>
                <w:webHidden/>
              </w:rPr>
            </w:r>
            <w:r w:rsidR="009A2AB7">
              <w:rPr>
                <w:noProof/>
                <w:webHidden/>
              </w:rPr>
              <w:fldChar w:fldCharType="separate"/>
            </w:r>
            <w:r w:rsidR="009A2AB7">
              <w:rPr>
                <w:noProof/>
                <w:webHidden/>
              </w:rPr>
              <w:t>73</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752" w:history="1">
            <w:r w:rsidR="009A2AB7" w:rsidRPr="000D493B">
              <w:rPr>
                <w:rStyle w:val="Hyperlink"/>
                <w:noProof/>
              </w:rPr>
              <w:t>9.5.11.1</w:t>
            </w:r>
            <w:r w:rsidR="009A2AB7">
              <w:rPr>
                <w:rFonts w:eastAsiaTheme="minorEastAsia" w:cstheme="minorBidi"/>
                <w:noProof/>
                <w:sz w:val="22"/>
                <w:szCs w:val="22"/>
                <w:lang w:val="nl-NL" w:eastAsia="nl-NL"/>
              </w:rPr>
              <w:tab/>
            </w:r>
            <w:r w:rsidR="009A2AB7" w:rsidRPr="000D493B">
              <w:rPr>
                <w:rStyle w:val="Hyperlink"/>
                <w:noProof/>
              </w:rPr>
              <w:t>Other devices</w:t>
            </w:r>
            <w:r w:rsidR="009A2AB7">
              <w:rPr>
                <w:noProof/>
                <w:webHidden/>
              </w:rPr>
              <w:tab/>
            </w:r>
            <w:r w:rsidR="009A2AB7">
              <w:rPr>
                <w:noProof/>
                <w:webHidden/>
              </w:rPr>
              <w:fldChar w:fldCharType="begin"/>
            </w:r>
            <w:r w:rsidR="009A2AB7">
              <w:rPr>
                <w:noProof/>
                <w:webHidden/>
              </w:rPr>
              <w:instrText xml:space="preserve"> PAGEREF _Toc349645752 \h </w:instrText>
            </w:r>
            <w:r w:rsidR="009A2AB7">
              <w:rPr>
                <w:noProof/>
                <w:webHidden/>
              </w:rPr>
            </w:r>
            <w:r w:rsidR="009A2AB7">
              <w:rPr>
                <w:noProof/>
                <w:webHidden/>
              </w:rPr>
              <w:fldChar w:fldCharType="separate"/>
            </w:r>
            <w:r w:rsidR="009A2AB7">
              <w:rPr>
                <w:noProof/>
                <w:webHidden/>
              </w:rPr>
              <w:t>76</w:t>
            </w:r>
            <w:r w:rsidR="009A2AB7">
              <w:rPr>
                <w:noProof/>
                <w:webHidden/>
              </w:rPr>
              <w:fldChar w:fldCharType="end"/>
            </w:r>
          </w:hyperlink>
        </w:p>
        <w:p w:rsidR="009A2AB7" w:rsidRDefault="00781683">
          <w:pPr>
            <w:pStyle w:val="Inhopg1"/>
            <w:tabs>
              <w:tab w:val="left" w:pos="600"/>
            </w:tabs>
            <w:rPr>
              <w:rFonts w:eastAsiaTheme="minorEastAsia" w:cstheme="minorBidi"/>
              <w:b w:val="0"/>
              <w:bCs w:val="0"/>
              <w:caps w:val="0"/>
              <w:noProof/>
              <w:szCs w:val="22"/>
              <w:lang w:val="nl-NL" w:eastAsia="nl-NL"/>
            </w:rPr>
          </w:pPr>
          <w:hyperlink w:anchor="_Toc349645753" w:history="1">
            <w:r w:rsidR="009A2AB7" w:rsidRPr="000D493B">
              <w:rPr>
                <w:rStyle w:val="Hyperlink"/>
                <w:noProof/>
              </w:rPr>
              <w:t>10.</w:t>
            </w:r>
            <w:r w:rsidR="009A2AB7">
              <w:rPr>
                <w:rFonts w:eastAsiaTheme="minorEastAsia" w:cstheme="minorBidi"/>
                <w:b w:val="0"/>
                <w:bCs w:val="0"/>
                <w:caps w:val="0"/>
                <w:noProof/>
                <w:szCs w:val="22"/>
                <w:lang w:val="nl-NL" w:eastAsia="nl-NL"/>
              </w:rPr>
              <w:tab/>
            </w:r>
            <w:r w:rsidR="009A2AB7" w:rsidRPr="000D493B">
              <w:rPr>
                <w:rStyle w:val="Hyperlink"/>
                <w:noProof/>
              </w:rPr>
              <w:t>Sensorlist</w:t>
            </w:r>
            <w:r w:rsidR="009A2AB7">
              <w:rPr>
                <w:noProof/>
                <w:webHidden/>
              </w:rPr>
              <w:tab/>
            </w:r>
            <w:r w:rsidR="009A2AB7">
              <w:rPr>
                <w:noProof/>
                <w:webHidden/>
              </w:rPr>
              <w:fldChar w:fldCharType="begin"/>
            </w:r>
            <w:r w:rsidR="009A2AB7">
              <w:rPr>
                <w:noProof/>
                <w:webHidden/>
              </w:rPr>
              <w:instrText xml:space="preserve"> PAGEREF _Toc349645753 \h </w:instrText>
            </w:r>
            <w:r w:rsidR="009A2AB7">
              <w:rPr>
                <w:noProof/>
                <w:webHidden/>
              </w:rPr>
            </w:r>
            <w:r w:rsidR="009A2AB7">
              <w:rPr>
                <w:noProof/>
                <w:webHidden/>
              </w:rPr>
              <w:fldChar w:fldCharType="separate"/>
            </w:r>
            <w:r w:rsidR="009A2AB7">
              <w:rPr>
                <w:noProof/>
                <w:webHidden/>
              </w:rPr>
              <w:t>80</w:t>
            </w:r>
            <w:r w:rsidR="009A2AB7">
              <w:rPr>
                <w:noProof/>
                <w:webHidden/>
              </w:rPr>
              <w:fldChar w:fldCharType="end"/>
            </w:r>
          </w:hyperlink>
        </w:p>
        <w:p w:rsidR="009A2AB7" w:rsidRDefault="00781683">
          <w:pPr>
            <w:pStyle w:val="Inhopg2"/>
            <w:tabs>
              <w:tab w:val="left" w:pos="1000"/>
              <w:tab w:val="right" w:leader="dot" w:pos="9062"/>
            </w:tabs>
            <w:rPr>
              <w:rFonts w:eastAsiaTheme="minorEastAsia" w:cstheme="minorBidi"/>
              <w:smallCaps w:val="0"/>
              <w:noProof/>
              <w:szCs w:val="22"/>
              <w:lang w:val="nl-NL" w:eastAsia="nl-NL"/>
            </w:rPr>
          </w:pPr>
          <w:hyperlink w:anchor="_Toc349645754" w:history="1">
            <w:r w:rsidR="009A2AB7" w:rsidRPr="000D493B">
              <w:rPr>
                <w:rStyle w:val="Hyperlink"/>
                <w:noProof/>
              </w:rPr>
              <w:t>10.1</w:t>
            </w:r>
            <w:r w:rsidR="009A2AB7">
              <w:rPr>
                <w:rFonts w:eastAsiaTheme="minorEastAsia" w:cstheme="minorBidi"/>
                <w:smallCaps w:val="0"/>
                <w:noProof/>
                <w:szCs w:val="22"/>
                <w:lang w:val="nl-NL" w:eastAsia="nl-NL"/>
              </w:rPr>
              <w:tab/>
            </w:r>
            <w:r w:rsidR="009A2AB7" w:rsidRPr="000D493B">
              <w:rPr>
                <w:rStyle w:val="Hyperlink"/>
                <w:noProof/>
              </w:rPr>
              <w:t>Introduction</w:t>
            </w:r>
            <w:r w:rsidR="009A2AB7">
              <w:rPr>
                <w:noProof/>
                <w:webHidden/>
              </w:rPr>
              <w:tab/>
            </w:r>
            <w:r w:rsidR="009A2AB7">
              <w:rPr>
                <w:noProof/>
                <w:webHidden/>
              </w:rPr>
              <w:fldChar w:fldCharType="begin"/>
            </w:r>
            <w:r w:rsidR="009A2AB7">
              <w:rPr>
                <w:noProof/>
                <w:webHidden/>
              </w:rPr>
              <w:instrText xml:space="preserve"> PAGEREF _Toc349645754 \h </w:instrText>
            </w:r>
            <w:r w:rsidR="009A2AB7">
              <w:rPr>
                <w:noProof/>
                <w:webHidden/>
              </w:rPr>
            </w:r>
            <w:r w:rsidR="009A2AB7">
              <w:rPr>
                <w:noProof/>
                <w:webHidden/>
              </w:rPr>
              <w:fldChar w:fldCharType="separate"/>
            </w:r>
            <w:r w:rsidR="009A2AB7">
              <w:rPr>
                <w:noProof/>
                <w:webHidden/>
              </w:rPr>
              <w:t>80</w:t>
            </w:r>
            <w:r w:rsidR="009A2AB7">
              <w:rPr>
                <w:noProof/>
                <w:webHidden/>
              </w:rPr>
              <w:fldChar w:fldCharType="end"/>
            </w:r>
          </w:hyperlink>
        </w:p>
        <w:p w:rsidR="009A2AB7" w:rsidRDefault="00781683">
          <w:pPr>
            <w:pStyle w:val="Inhopg2"/>
            <w:tabs>
              <w:tab w:val="left" w:pos="1000"/>
              <w:tab w:val="right" w:leader="dot" w:pos="9062"/>
            </w:tabs>
            <w:rPr>
              <w:rFonts w:eastAsiaTheme="minorEastAsia" w:cstheme="minorBidi"/>
              <w:smallCaps w:val="0"/>
              <w:noProof/>
              <w:szCs w:val="22"/>
              <w:lang w:val="nl-NL" w:eastAsia="nl-NL"/>
            </w:rPr>
          </w:pPr>
          <w:hyperlink w:anchor="_Toc349645755" w:history="1">
            <w:r w:rsidR="009A2AB7" w:rsidRPr="000D493B">
              <w:rPr>
                <w:rStyle w:val="Hyperlink"/>
                <w:noProof/>
              </w:rPr>
              <w:t>10.2</w:t>
            </w:r>
            <w:r w:rsidR="009A2AB7">
              <w:rPr>
                <w:rFonts w:eastAsiaTheme="minorEastAsia" w:cstheme="minorBidi"/>
                <w:smallCaps w:val="0"/>
                <w:noProof/>
                <w:szCs w:val="22"/>
                <w:lang w:val="nl-NL" w:eastAsia="nl-NL"/>
              </w:rPr>
              <w:tab/>
            </w:r>
            <w:r w:rsidR="009A2AB7" w:rsidRPr="000D493B">
              <w:rPr>
                <w:rStyle w:val="Hyperlink"/>
                <w:noProof/>
              </w:rPr>
              <w:t>Columns</w:t>
            </w:r>
            <w:r w:rsidR="009A2AB7">
              <w:rPr>
                <w:noProof/>
                <w:webHidden/>
              </w:rPr>
              <w:tab/>
            </w:r>
            <w:r w:rsidR="009A2AB7">
              <w:rPr>
                <w:noProof/>
                <w:webHidden/>
              </w:rPr>
              <w:fldChar w:fldCharType="begin"/>
            </w:r>
            <w:r w:rsidR="009A2AB7">
              <w:rPr>
                <w:noProof/>
                <w:webHidden/>
              </w:rPr>
              <w:instrText xml:space="preserve"> PAGEREF _Toc349645755 \h </w:instrText>
            </w:r>
            <w:r w:rsidR="009A2AB7">
              <w:rPr>
                <w:noProof/>
                <w:webHidden/>
              </w:rPr>
            </w:r>
            <w:r w:rsidR="009A2AB7">
              <w:rPr>
                <w:noProof/>
                <w:webHidden/>
              </w:rPr>
              <w:fldChar w:fldCharType="separate"/>
            </w:r>
            <w:r w:rsidR="009A2AB7">
              <w:rPr>
                <w:noProof/>
                <w:webHidden/>
              </w:rPr>
              <w:t>80</w:t>
            </w:r>
            <w:r w:rsidR="009A2AB7">
              <w:rPr>
                <w:noProof/>
                <w:webHidden/>
              </w:rPr>
              <w:fldChar w:fldCharType="end"/>
            </w:r>
          </w:hyperlink>
        </w:p>
        <w:p w:rsidR="009A2AB7" w:rsidRDefault="00781683">
          <w:pPr>
            <w:pStyle w:val="Inhopg2"/>
            <w:tabs>
              <w:tab w:val="left" w:pos="1000"/>
              <w:tab w:val="right" w:leader="dot" w:pos="9062"/>
            </w:tabs>
            <w:rPr>
              <w:rFonts w:eastAsiaTheme="minorEastAsia" w:cstheme="minorBidi"/>
              <w:smallCaps w:val="0"/>
              <w:noProof/>
              <w:szCs w:val="22"/>
              <w:lang w:val="nl-NL" w:eastAsia="nl-NL"/>
            </w:rPr>
          </w:pPr>
          <w:hyperlink w:anchor="_Toc349645756" w:history="1">
            <w:r w:rsidR="009A2AB7" w:rsidRPr="000D493B">
              <w:rPr>
                <w:rStyle w:val="Hyperlink"/>
                <w:noProof/>
              </w:rPr>
              <w:t>10.3</w:t>
            </w:r>
            <w:r w:rsidR="009A2AB7">
              <w:rPr>
                <w:rFonts w:eastAsiaTheme="minorEastAsia" w:cstheme="minorBidi"/>
                <w:smallCaps w:val="0"/>
                <w:noProof/>
                <w:szCs w:val="22"/>
                <w:lang w:val="nl-NL" w:eastAsia="nl-NL"/>
              </w:rPr>
              <w:tab/>
            </w:r>
            <w:r w:rsidR="009A2AB7" w:rsidRPr="000D493B">
              <w:rPr>
                <w:rStyle w:val="Hyperlink"/>
                <w:noProof/>
              </w:rPr>
              <w:t>Implementation in the sensorlist</w:t>
            </w:r>
            <w:r w:rsidR="009A2AB7">
              <w:rPr>
                <w:noProof/>
                <w:webHidden/>
              </w:rPr>
              <w:tab/>
            </w:r>
            <w:r w:rsidR="009A2AB7">
              <w:rPr>
                <w:noProof/>
                <w:webHidden/>
              </w:rPr>
              <w:fldChar w:fldCharType="begin"/>
            </w:r>
            <w:r w:rsidR="009A2AB7">
              <w:rPr>
                <w:noProof/>
                <w:webHidden/>
              </w:rPr>
              <w:instrText xml:space="preserve"> PAGEREF _Toc349645756 \h </w:instrText>
            </w:r>
            <w:r w:rsidR="009A2AB7">
              <w:rPr>
                <w:noProof/>
                <w:webHidden/>
              </w:rPr>
            </w:r>
            <w:r w:rsidR="009A2AB7">
              <w:rPr>
                <w:noProof/>
                <w:webHidden/>
              </w:rPr>
              <w:fldChar w:fldCharType="separate"/>
            </w:r>
            <w:r w:rsidR="009A2AB7">
              <w:rPr>
                <w:noProof/>
                <w:webHidden/>
              </w:rPr>
              <w:t>88</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57" w:history="1">
            <w:r w:rsidR="009A2AB7" w:rsidRPr="000D493B">
              <w:rPr>
                <w:rStyle w:val="Hyperlink"/>
                <w:noProof/>
              </w:rPr>
              <w:t>10.3.1</w:t>
            </w:r>
            <w:r w:rsidR="009A2AB7">
              <w:rPr>
                <w:rFonts w:eastAsiaTheme="minorEastAsia" w:cstheme="minorBidi"/>
                <w:i w:val="0"/>
                <w:iCs w:val="0"/>
                <w:noProof/>
                <w:szCs w:val="22"/>
                <w:lang w:val="nl-NL" w:eastAsia="nl-NL"/>
              </w:rPr>
              <w:tab/>
            </w:r>
            <w:r w:rsidR="009A2AB7" w:rsidRPr="000D493B">
              <w:rPr>
                <w:rStyle w:val="Hyperlink"/>
                <w:noProof/>
              </w:rPr>
              <w:t>Introduction</w:t>
            </w:r>
            <w:r w:rsidR="009A2AB7">
              <w:rPr>
                <w:noProof/>
                <w:webHidden/>
              </w:rPr>
              <w:tab/>
            </w:r>
            <w:r w:rsidR="009A2AB7">
              <w:rPr>
                <w:noProof/>
                <w:webHidden/>
              </w:rPr>
              <w:fldChar w:fldCharType="begin"/>
            </w:r>
            <w:r w:rsidR="009A2AB7">
              <w:rPr>
                <w:noProof/>
                <w:webHidden/>
              </w:rPr>
              <w:instrText xml:space="preserve"> PAGEREF _Toc349645757 \h </w:instrText>
            </w:r>
            <w:r w:rsidR="009A2AB7">
              <w:rPr>
                <w:noProof/>
                <w:webHidden/>
              </w:rPr>
            </w:r>
            <w:r w:rsidR="009A2AB7">
              <w:rPr>
                <w:noProof/>
                <w:webHidden/>
              </w:rPr>
              <w:fldChar w:fldCharType="separate"/>
            </w:r>
            <w:r w:rsidR="009A2AB7">
              <w:rPr>
                <w:noProof/>
                <w:webHidden/>
              </w:rPr>
              <w:t>88</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58" w:history="1">
            <w:r w:rsidR="009A2AB7" w:rsidRPr="000D493B">
              <w:rPr>
                <w:rStyle w:val="Hyperlink"/>
                <w:noProof/>
              </w:rPr>
              <w:t>10.3.2</w:t>
            </w:r>
            <w:r w:rsidR="009A2AB7">
              <w:rPr>
                <w:rFonts w:eastAsiaTheme="minorEastAsia" w:cstheme="minorBidi"/>
                <w:i w:val="0"/>
                <w:iCs w:val="0"/>
                <w:noProof/>
                <w:szCs w:val="22"/>
                <w:lang w:val="nl-NL" w:eastAsia="nl-NL"/>
              </w:rPr>
              <w:tab/>
            </w:r>
            <w:r w:rsidR="009A2AB7" w:rsidRPr="000D493B">
              <w:rPr>
                <w:rStyle w:val="Hyperlink"/>
                <w:noProof/>
              </w:rPr>
              <w:t>Import Result</w:t>
            </w:r>
            <w:r w:rsidR="009A2AB7">
              <w:rPr>
                <w:noProof/>
                <w:webHidden/>
              </w:rPr>
              <w:tab/>
            </w:r>
            <w:r w:rsidR="009A2AB7">
              <w:rPr>
                <w:noProof/>
                <w:webHidden/>
              </w:rPr>
              <w:fldChar w:fldCharType="begin"/>
            </w:r>
            <w:r w:rsidR="009A2AB7">
              <w:rPr>
                <w:noProof/>
                <w:webHidden/>
              </w:rPr>
              <w:instrText xml:space="preserve"> PAGEREF _Toc349645758 \h </w:instrText>
            </w:r>
            <w:r w:rsidR="009A2AB7">
              <w:rPr>
                <w:noProof/>
                <w:webHidden/>
              </w:rPr>
            </w:r>
            <w:r w:rsidR="009A2AB7">
              <w:rPr>
                <w:noProof/>
                <w:webHidden/>
              </w:rPr>
              <w:fldChar w:fldCharType="separate"/>
            </w:r>
            <w:r w:rsidR="009A2AB7">
              <w:rPr>
                <w:noProof/>
                <w:webHidden/>
              </w:rPr>
              <w:t>88</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59" w:history="1">
            <w:r w:rsidR="009A2AB7" w:rsidRPr="000D493B">
              <w:rPr>
                <w:rStyle w:val="Hyperlink"/>
                <w:noProof/>
              </w:rPr>
              <w:t>10.3.3</w:t>
            </w:r>
            <w:r w:rsidR="009A2AB7">
              <w:rPr>
                <w:rFonts w:eastAsiaTheme="minorEastAsia" w:cstheme="minorBidi"/>
                <w:i w:val="0"/>
                <w:iCs w:val="0"/>
                <w:noProof/>
                <w:szCs w:val="22"/>
                <w:lang w:val="nl-NL" w:eastAsia="nl-NL"/>
              </w:rPr>
              <w:tab/>
            </w:r>
            <w:r w:rsidR="009A2AB7" w:rsidRPr="000D493B">
              <w:rPr>
                <w:rStyle w:val="Hyperlink"/>
                <w:noProof/>
              </w:rPr>
              <w:t>ID, CableLabel, GroupLabel</w:t>
            </w:r>
            <w:r w:rsidR="009A2AB7">
              <w:rPr>
                <w:noProof/>
                <w:webHidden/>
              </w:rPr>
              <w:tab/>
            </w:r>
            <w:r w:rsidR="009A2AB7">
              <w:rPr>
                <w:noProof/>
                <w:webHidden/>
              </w:rPr>
              <w:fldChar w:fldCharType="begin"/>
            </w:r>
            <w:r w:rsidR="009A2AB7">
              <w:rPr>
                <w:noProof/>
                <w:webHidden/>
              </w:rPr>
              <w:instrText xml:space="preserve"> PAGEREF _Toc349645759 \h </w:instrText>
            </w:r>
            <w:r w:rsidR="009A2AB7">
              <w:rPr>
                <w:noProof/>
                <w:webHidden/>
              </w:rPr>
            </w:r>
            <w:r w:rsidR="009A2AB7">
              <w:rPr>
                <w:noProof/>
                <w:webHidden/>
              </w:rPr>
              <w:fldChar w:fldCharType="separate"/>
            </w:r>
            <w:r w:rsidR="009A2AB7">
              <w:rPr>
                <w:noProof/>
                <w:webHidden/>
              </w:rPr>
              <w:t>89</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60" w:history="1">
            <w:r w:rsidR="009A2AB7" w:rsidRPr="000D493B">
              <w:rPr>
                <w:rStyle w:val="Hyperlink"/>
                <w:noProof/>
              </w:rPr>
              <w:t>10.3.4</w:t>
            </w:r>
            <w:r w:rsidR="009A2AB7">
              <w:rPr>
                <w:rFonts w:eastAsiaTheme="minorEastAsia" w:cstheme="minorBidi"/>
                <w:i w:val="0"/>
                <w:iCs w:val="0"/>
                <w:noProof/>
                <w:szCs w:val="22"/>
                <w:lang w:val="nl-NL" w:eastAsia="nl-NL"/>
              </w:rPr>
              <w:tab/>
            </w:r>
            <w:r w:rsidR="009A2AB7" w:rsidRPr="000D493B">
              <w:rPr>
                <w:rStyle w:val="Hyperlink"/>
                <w:noProof/>
              </w:rPr>
              <w:t>Item</w:t>
            </w:r>
            <w:r w:rsidR="009A2AB7">
              <w:rPr>
                <w:noProof/>
                <w:webHidden/>
              </w:rPr>
              <w:tab/>
            </w:r>
            <w:r w:rsidR="009A2AB7">
              <w:rPr>
                <w:noProof/>
                <w:webHidden/>
              </w:rPr>
              <w:fldChar w:fldCharType="begin"/>
            </w:r>
            <w:r w:rsidR="009A2AB7">
              <w:rPr>
                <w:noProof/>
                <w:webHidden/>
              </w:rPr>
              <w:instrText xml:space="preserve"> PAGEREF _Toc349645760 \h </w:instrText>
            </w:r>
            <w:r w:rsidR="009A2AB7">
              <w:rPr>
                <w:noProof/>
                <w:webHidden/>
              </w:rPr>
            </w:r>
            <w:r w:rsidR="009A2AB7">
              <w:rPr>
                <w:noProof/>
                <w:webHidden/>
              </w:rPr>
              <w:fldChar w:fldCharType="separate"/>
            </w:r>
            <w:r w:rsidR="009A2AB7">
              <w:rPr>
                <w:noProof/>
                <w:webHidden/>
              </w:rPr>
              <w:t>89</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761" w:history="1">
            <w:r w:rsidR="009A2AB7" w:rsidRPr="000D493B">
              <w:rPr>
                <w:rStyle w:val="Hyperlink"/>
                <w:noProof/>
                <w:lang w:eastAsia="nl-NL"/>
              </w:rPr>
              <w:t>10.3.4.1</w:t>
            </w:r>
            <w:r w:rsidR="009A2AB7">
              <w:rPr>
                <w:rFonts w:eastAsiaTheme="minorEastAsia" w:cstheme="minorBidi"/>
                <w:noProof/>
                <w:sz w:val="22"/>
                <w:szCs w:val="22"/>
                <w:lang w:val="nl-NL" w:eastAsia="nl-NL"/>
              </w:rPr>
              <w:tab/>
            </w:r>
            <w:r w:rsidR="009A2AB7" w:rsidRPr="000D493B">
              <w:rPr>
                <w:rStyle w:val="Hyperlink"/>
                <w:noProof/>
                <w:lang w:eastAsia="nl-NL"/>
              </w:rPr>
              <w:t>Conjunction with SensorType</w:t>
            </w:r>
            <w:r w:rsidR="009A2AB7">
              <w:rPr>
                <w:noProof/>
                <w:webHidden/>
              </w:rPr>
              <w:tab/>
            </w:r>
            <w:r w:rsidR="009A2AB7">
              <w:rPr>
                <w:noProof/>
                <w:webHidden/>
              </w:rPr>
              <w:fldChar w:fldCharType="begin"/>
            </w:r>
            <w:r w:rsidR="009A2AB7">
              <w:rPr>
                <w:noProof/>
                <w:webHidden/>
              </w:rPr>
              <w:instrText xml:space="preserve"> PAGEREF _Toc349645761 \h </w:instrText>
            </w:r>
            <w:r w:rsidR="009A2AB7">
              <w:rPr>
                <w:noProof/>
                <w:webHidden/>
              </w:rPr>
            </w:r>
            <w:r w:rsidR="009A2AB7">
              <w:rPr>
                <w:noProof/>
                <w:webHidden/>
              </w:rPr>
              <w:fldChar w:fldCharType="separate"/>
            </w:r>
            <w:r w:rsidR="009A2AB7">
              <w:rPr>
                <w:noProof/>
                <w:webHidden/>
              </w:rPr>
              <w:t>90</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62" w:history="1">
            <w:r w:rsidR="009A2AB7" w:rsidRPr="000D493B">
              <w:rPr>
                <w:rStyle w:val="Hyperlink"/>
                <w:noProof/>
                <w:lang w:eastAsia="nl-NL"/>
              </w:rPr>
              <w:t>10.3.5</w:t>
            </w:r>
            <w:r w:rsidR="009A2AB7">
              <w:rPr>
                <w:rFonts w:eastAsiaTheme="minorEastAsia" w:cstheme="minorBidi"/>
                <w:i w:val="0"/>
                <w:iCs w:val="0"/>
                <w:noProof/>
                <w:szCs w:val="22"/>
                <w:lang w:val="nl-NL" w:eastAsia="nl-NL"/>
              </w:rPr>
              <w:tab/>
            </w:r>
            <w:r w:rsidR="009A2AB7" w:rsidRPr="000D493B">
              <w:rPr>
                <w:rStyle w:val="Hyperlink"/>
                <w:noProof/>
                <w:lang w:eastAsia="nl-NL"/>
              </w:rPr>
              <w:t>SensorType</w:t>
            </w:r>
            <w:r w:rsidR="009A2AB7">
              <w:rPr>
                <w:noProof/>
                <w:webHidden/>
              </w:rPr>
              <w:tab/>
            </w:r>
            <w:r w:rsidR="009A2AB7">
              <w:rPr>
                <w:noProof/>
                <w:webHidden/>
              </w:rPr>
              <w:fldChar w:fldCharType="begin"/>
            </w:r>
            <w:r w:rsidR="009A2AB7">
              <w:rPr>
                <w:noProof/>
                <w:webHidden/>
              </w:rPr>
              <w:instrText xml:space="preserve"> PAGEREF _Toc349645762 \h </w:instrText>
            </w:r>
            <w:r w:rsidR="009A2AB7">
              <w:rPr>
                <w:noProof/>
                <w:webHidden/>
              </w:rPr>
            </w:r>
            <w:r w:rsidR="009A2AB7">
              <w:rPr>
                <w:noProof/>
                <w:webHidden/>
              </w:rPr>
              <w:fldChar w:fldCharType="separate"/>
            </w:r>
            <w:r w:rsidR="009A2AB7">
              <w:rPr>
                <w:noProof/>
                <w:webHidden/>
              </w:rPr>
              <w:t>90</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763" w:history="1">
            <w:r w:rsidR="009A2AB7" w:rsidRPr="000D493B">
              <w:rPr>
                <w:rStyle w:val="Hyperlink"/>
                <w:noProof/>
              </w:rPr>
              <w:t>10.3.5.1</w:t>
            </w:r>
            <w:r w:rsidR="009A2AB7">
              <w:rPr>
                <w:rFonts w:eastAsiaTheme="minorEastAsia" w:cstheme="minorBidi"/>
                <w:noProof/>
                <w:sz w:val="22"/>
                <w:szCs w:val="22"/>
                <w:lang w:val="nl-NL" w:eastAsia="nl-NL"/>
              </w:rPr>
              <w:tab/>
            </w:r>
            <w:r w:rsidR="009A2AB7" w:rsidRPr="000D493B">
              <w:rPr>
                <w:rStyle w:val="Hyperlink"/>
                <w:noProof/>
              </w:rPr>
              <w:t>Fields</w:t>
            </w:r>
            <w:r w:rsidR="009A2AB7">
              <w:rPr>
                <w:noProof/>
                <w:webHidden/>
              </w:rPr>
              <w:tab/>
            </w:r>
            <w:r w:rsidR="009A2AB7">
              <w:rPr>
                <w:noProof/>
                <w:webHidden/>
              </w:rPr>
              <w:fldChar w:fldCharType="begin"/>
            </w:r>
            <w:r w:rsidR="009A2AB7">
              <w:rPr>
                <w:noProof/>
                <w:webHidden/>
              </w:rPr>
              <w:instrText xml:space="preserve"> PAGEREF _Toc349645763 \h </w:instrText>
            </w:r>
            <w:r w:rsidR="009A2AB7">
              <w:rPr>
                <w:noProof/>
                <w:webHidden/>
              </w:rPr>
            </w:r>
            <w:r w:rsidR="009A2AB7">
              <w:rPr>
                <w:noProof/>
                <w:webHidden/>
              </w:rPr>
              <w:fldChar w:fldCharType="separate"/>
            </w:r>
            <w:r w:rsidR="009A2AB7">
              <w:rPr>
                <w:noProof/>
                <w:webHidden/>
              </w:rPr>
              <w:t>91</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764" w:history="1">
            <w:r w:rsidR="009A2AB7" w:rsidRPr="000D493B">
              <w:rPr>
                <w:rStyle w:val="Hyperlink"/>
                <w:noProof/>
              </w:rPr>
              <w:t>10.3.5.2</w:t>
            </w:r>
            <w:r w:rsidR="009A2AB7">
              <w:rPr>
                <w:rFonts w:eastAsiaTheme="minorEastAsia" w:cstheme="minorBidi"/>
                <w:noProof/>
                <w:sz w:val="22"/>
                <w:szCs w:val="22"/>
                <w:lang w:val="nl-NL" w:eastAsia="nl-NL"/>
              </w:rPr>
              <w:tab/>
            </w:r>
            <w:r w:rsidR="009A2AB7" w:rsidRPr="000D493B">
              <w:rPr>
                <w:rStyle w:val="Hyperlink"/>
                <w:noProof/>
              </w:rPr>
              <w:t>Back to SensorType</w:t>
            </w:r>
            <w:r w:rsidR="009A2AB7">
              <w:rPr>
                <w:noProof/>
                <w:webHidden/>
              </w:rPr>
              <w:tab/>
            </w:r>
            <w:r w:rsidR="009A2AB7">
              <w:rPr>
                <w:noProof/>
                <w:webHidden/>
              </w:rPr>
              <w:fldChar w:fldCharType="begin"/>
            </w:r>
            <w:r w:rsidR="009A2AB7">
              <w:rPr>
                <w:noProof/>
                <w:webHidden/>
              </w:rPr>
              <w:instrText xml:space="preserve"> PAGEREF _Toc349645764 \h </w:instrText>
            </w:r>
            <w:r w:rsidR="009A2AB7">
              <w:rPr>
                <w:noProof/>
                <w:webHidden/>
              </w:rPr>
            </w:r>
            <w:r w:rsidR="009A2AB7">
              <w:rPr>
                <w:noProof/>
                <w:webHidden/>
              </w:rPr>
              <w:fldChar w:fldCharType="separate"/>
            </w:r>
            <w:r w:rsidR="009A2AB7">
              <w:rPr>
                <w:noProof/>
                <w:webHidden/>
              </w:rPr>
              <w:t>91</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65" w:history="1">
            <w:r w:rsidR="009A2AB7" w:rsidRPr="000D493B">
              <w:rPr>
                <w:rStyle w:val="Hyperlink"/>
                <w:noProof/>
              </w:rPr>
              <w:t>10.3.6</w:t>
            </w:r>
            <w:r w:rsidR="009A2AB7">
              <w:rPr>
                <w:rFonts w:eastAsiaTheme="minorEastAsia" w:cstheme="minorBidi"/>
                <w:i w:val="0"/>
                <w:iCs w:val="0"/>
                <w:noProof/>
                <w:szCs w:val="22"/>
                <w:lang w:val="nl-NL" w:eastAsia="nl-NL"/>
              </w:rPr>
              <w:tab/>
            </w:r>
            <w:r w:rsidR="009A2AB7" w:rsidRPr="000D493B">
              <w:rPr>
                <w:rStyle w:val="Hyperlink"/>
                <w:noProof/>
              </w:rPr>
              <w:t>Connection</w:t>
            </w:r>
            <w:r w:rsidR="009A2AB7">
              <w:rPr>
                <w:noProof/>
                <w:webHidden/>
              </w:rPr>
              <w:tab/>
            </w:r>
            <w:r w:rsidR="009A2AB7">
              <w:rPr>
                <w:noProof/>
                <w:webHidden/>
              </w:rPr>
              <w:fldChar w:fldCharType="begin"/>
            </w:r>
            <w:r w:rsidR="009A2AB7">
              <w:rPr>
                <w:noProof/>
                <w:webHidden/>
              </w:rPr>
              <w:instrText xml:space="preserve"> PAGEREF _Toc349645765 \h </w:instrText>
            </w:r>
            <w:r w:rsidR="009A2AB7">
              <w:rPr>
                <w:noProof/>
                <w:webHidden/>
              </w:rPr>
            </w:r>
            <w:r w:rsidR="009A2AB7">
              <w:rPr>
                <w:noProof/>
                <w:webHidden/>
              </w:rPr>
              <w:fldChar w:fldCharType="separate"/>
            </w:r>
            <w:r w:rsidR="009A2AB7">
              <w:rPr>
                <w:noProof/>
                <w:webHidden/>
              </w:rPr>
              <w:t>92</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66" w:history="1">
            <w:r w:rsidR="009A2AB7" w:rsidRPr="000D493B">
              <w:rPr>
                <w:rStyle w:val="Hyperlink"/>
                <w:noProof/>
              </w:rPr>
              <w:t>10.3.7</w:t>
            </w:r>
            <w:r w:rsidR="009A2AB7">
              <w:rPr>
                <w:rFonts w:eastAsiaTheme="minorEastAsia" w:cstheme="minorBidi"/>
                <w:i w:val="0"/>
                <w:iCs w:val="0"/>
                <w:noProof/>
                <w:szCs w:val="22"/>
                <w:lang w:val="nl-NL" w:eastAsia="nl-NL"/>
              </w:rPr>
              <w:tab/>
            </w:r>
            <w:r w:rsidR="009A2AB7" w:rsidRPr="000D493B">
              <w:rPr>
                <w:rStyle w:val="Hyperlink"/>
                <w:noProof/>
              </w:rPr>
              <w:t>Device</w:t>
            </w:r>
            <w:r w:rsidR="009A2AB7">
              <w:rPr>
                <w:noProof/>
                <w:webHidden/>
              </w:rPr>
              <w:tab/>
            </w:r>
            <w:r w:rsidR="009A2AB7">
              <w:rPr>
                <w:noProof/>
                <w:webHidden/>
              </w:rPr>
              <w:fldChar w:fldCharType="begin"/>
            </w:r>
            <w:r w:rsidR="009A2AB7">
              <w:rPr>
                <w:noProof/>
                <w:webHidden/>
              </w:rPr>
              <w:instrText xml:space="preserve"> PAGEREF _Toc349645766 \h </w:instrText>
            </w:r>
            <w:r w:rsidR="009A2AB7">
              <w:rPr>
                <w:noProof/>
                <w:webHidden/>
              </w:rPr>
            </w:r>
            <w:r w:rsidR="009A2AB7">
              <w:rPr>
                <w:noProof/>
                <w:webHidden/>
              </w:rPr>
              <w:fldChar w:fldCharType="separate"/>
            </w:r>
            <w:r w:rsidR="009A2AB7">
              <w:rPr>
                <w:noProof/>
                <w:webHidden/>
              </w:rPr>
              <w:t>92</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67" w:history="1">
            <w:r w:rsidR="009A2AB7" w:rsidRPr="000D493B">
              <w:rPr>
                <w:rStyle w:val="Hyperlink"/>
                <w:noProof/>
              </w:rPr>
              <w:t>10.3.8</w:t>
            </w:r>
            <w:r w:rsidR="009A2AB7">
              <w:rPr>
                <w:rFonts w:eastAsiaTheme="minorEastAsia" w:cstheme="minorBidi"/>
                <w:i w:val="0"/>
                <w:iCs w:val="0"/>
                <w:noProof/>
                <w:szCs w:val="22"/>
                <w:lang w:val="nl-NL" w:eastAsia="nl-NL"/>
              </w:rPr>
              <w:tab/>
            </w:r>
            <w:r w:rsidR="009A2AB7" w:rsidRPr="000D493B">
              <w:rPr>
                <w:rStyle w:val="Hyperlink"/>
                <w:noProof/>
              </w:rPr>
              <w:t>Location</w:t>
            </w:r>
            <w:r w:rsidR="009A2AB7">
              <w:rPr>
                <w:noProof/>
                <w:webHidden/>
              </w:rPr>
              <w:tab/>
            </w:r>
            <w:r w:rsidR="009A2AB7">
              <w:rPr>
                <w:noProof/>
                <w:webHidden/>
              </w:rPr>
              <w:fldChar w:fldCharType="begin"/>
            </w:r>
            <w:r w:rsidR="009A2AB7">
              <w:rPr>
                <w:noProof/>
                <w:webHidden/>
              </w:rPr>
              <w:instrText xml:space="preserve"> PAGEREF _Toc349645767 \h </w:instrText>
            </w:r>
            <w:r w:rsidR="009A2AB7">
              <w:rPr>
                <w:noProof/>
                <w:webHidden/>
              </w:rPr>
            </w:r>
            <w:r w:rsidR="009A2AB7">
              <w:rPr>
                <w:noProof/>
                <w:webHidden/>
              </w:rPr>
              <w:fldChar w:fldCharType="separate"/>
            </w:r>
            <w:r w:rsidR="009A2AB7">
              <w:rPr>
                <w:noProof/>
                <w:webHidden/>
              </w:rPr>
              <w:t>93</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768" w:history="1">
            <w:r w:rsidR="009A2AB7" w:rsidRPr="000D493B">
              <w:rPr>
                <w:rStyle w:val="Hyperlink"/>
                <w:noProof/>
              </w:rPr>
              <w:t>10.3.9</w:t>
            </w:r>
            <w:r w:rsidR="009A2AB7">
              <w:rPr>
                <w:rFonts w:eastAsiaTheme="minorEastAsia" w:cstheme="minorBidi"/>
                <w:i w:val="0"/>
                <w:iCs w:val="0"/>
                <w:noProof/>
                <w:szCs w:val="22"/>
                <w:lang w:val="nl-NL" w:eastAsia="nl-NL"/>
              </w:rPr>
              <w:tab/>
            </w:r>
            <w:r w:rsidR="009A2AB7" w:rsidRPr="000D493B">
              <w:rPr>
                <w:rStyle w:val="Hyperlink"/>
                <w:noProof/>
              </w:rPr>
              <w:t>Interface</w:t>
            </w:r>
            <w:r w:rsidR="009A2AB7">
              <w:rPr>
                <w:noProof/>
                <w:webHidden/>
              </w:rPr>
              <w:tab/>
            </w:r>
            <w:r w:rsidR="009A2AB7">
              <w:rPr>
                <w:noProof/>
                <w:webHidden/>
              </w:rPr>
              <w:fldChar w:fldCharType="begin"/>
            </w:r>
            <w:r w:rsidR="009A2AB7">
              <w:rPr>
                <w:noProof/>
                <w:webHidden/>
              </w:rPr>
              <w:instrText xml:space="preserve"> PAGEREF _Toc349645768 \h </w:instrText>
            </w:r>
            <w:r w:rsidR="009A2AB7">
              <w:rPr>
                <w:noProof/>
                <w:webHidden/>
              </w:rPr>
            </w:r>
            <w:r w:rsidR="009A2AB7">
              <w:rPr>
                <w:noProof/>
                <w:webHidden/>
              </w:rPr>
              <w:fldChar w:fldCharType="separate"/>
            </w:r>
            <w:r w:rsidR="009A2AB7">
              <w:rPr>
                <w:noProof/>
                <w:webHidden/>
              </w:rPr>
              <w:t>93</w:t>
            </w:r>
            <w:r w:rsidR="009A2AB7">
              <w:rPr>
                <w:noProof/>
                <w:webHidden/>
              </w:rPr>
              <w:fldChar w:fldCharType="end"/>
            </w:r>
          </w:hyperlink>
        </w:p>
        <w:p w:rsidR="009A2AB7" w:rsidRDefault="00781683">
          <w:pPr>
            <w:pStyle w:val="Inhopg3"/>
            <w:tabs>
              <w:tab w:val="left" w:pos="1400"/>
              <w:tab w:val="right" w:leader="dot" w:pos="9062"/>
            </w:tabs>
            <w:rPr>
              <w:rFonts w:eastAsiaTheme="minorEastAsia" w:cstheme="minorBidi"/>
              <w:i w:val="0"/>
              <w:iCs w:val="0"/>
              <w:noProof/>
              <w:szCs w:val="22"/>
              <w:lang w:val="nl-NL" w:eastAsia="nl-NL"/>
            </w:rPr>
          </w:pPr>
          <w:hyperlink w:anchor="_Toc349645769" w:history="1">
            <w:r w:rsidR="009A2AB7" w:rsidRPr="000D493B">
              <w:rPr>
                <w:rStyle w:val="Hyperlink"/>
                <w:noProof/>
              </w:rPr>
              <w:t>10.3.10</w:t>
            </w:r>
            <w:r w:rsidR="009A2AB7">
              <w:rPr>
                <w:rFonts w:eastAsiaTheme="minorEastAsia" w:cstheme="minorBidi"/>
                <w:i w:val="0"/>
                <w:iCs w:val="0"/>
                <w:noProof/>
                <w:szCs w:val="22"/>
                <w:lang w:val="nl-NL" w:eastAsia="nl-NL"/>
              </w:rPr>
              <w:tab/>
            </w:r>
            <w:r w:rsidR="009A2AB7" w:rsidRPr="000D493B">
              <w:rPr>
                <w:rStyle w:val="Hyperlink"/>
                <w:noProof/>
              </w:rPr>
              <w:t>Module</w:t>
            </w:r>
            <w:r w:rsidR="009A2AB7">
              <w:rPr>
                <w:noProof/>
                <w:webHidden/>
              </w:rPr>
              <w:tab/>
            </w:r>
            <w:r w:rsidR="009A2AB7">
              <w:rPr>
                <w:noProof/>
                <w:webHidden/>
              </w:rPr>
              <w:fldChar w:fldCharType="begin"/>
            </w:r>
            <w:r w:rsidR="009A2AB7">
              <w:rPr>
                <w:noProof/>
                <w:webHidden/>
              </w:rPr>
              <w:instrText xml:space="preserve"> PAGEREF _Toc349645769 \h </w:instrText>
            </w:r>
            <w:r w:rsidR="009A2AB7">
              <w:rPr>
                <w:noProof/>
                <w:webHidden/>
              </w:rPr>
            </w:r>
            <w:r w:rsidR="009A2AB7">
              <w:rPr>
                <w:noProof/>
                <w:webHidden/>
              </w:rPr>
              <w:fldChar w:fldCharType="separate"/>
            </w:r>
            <w:r w:rsidR="009A2AB7">
              <w:rPr>
                <w:noProof/>
                <w:webHidden/>
              </w:rPr>
              <w:t>93</w:t>
            </w:r>
            <w:r w:rsidR="009A2AB7">
              <w:rPr>
                <w:noProof/>
                <w:webHidden/>
              </w:rPr>
              <w:fldChar w:fldCharType="end"/>
            </w:r>
          </w:hyperlink>
        </w:p>
        <w:p w:rsidR="009A2AB7" w:rsidRDefault="00781683">
          <w:pPr>
            <w:pStyle w:val="Inhopg3"/>
            <w:tabs>
              <w:tab w:val="left" w:pos="1400"/>
              <w:tab w:val="right" w:leader="dot" w:pos="9062"/>
            </w:tabs>
            <w:rPr>
              <w:rFonts w:eastAsiaTheme="minorEastAsia" w:cstheme="minorBidi"/>
              <w:i w:val="0"/>
              <w:iCs w:val="0"/>
              <w:noProof/>
              <w:szCs w:val="22"/>
              <w:lang w:val="nl-NL" w:eastAsia="nl-NL"/>
            </w:rPr>
          </w:pPr>
          <w:hyperlink w:anchor="_Toc349645770" w:history="1">
            <w:r w:rsidR="009A2AB7" w:rsidRPr="000D493B">
              <w:rPr>
                <w:rStyle w:val="Hyperlink"/>
                <w:noProof/>
              </w:rPr>
              <w:t>10.3.11</w:t>
            </w:r>
            <w:r w:rsidR="009A2AB7">
              <w:rPr>
                <w:rFonts w:eastAsiaTheme="minorEastAsia" w:cstheme="minorBidi"/>
                <w:i w:val="0"/>
                <w:iCs w:val="0"/>
                <w:noProof/>
                <w:szCs w:val="22"/>
                <w:lang w:val="nl-NL" w:eastAsia="nl-NL"/>
              </w:rPr>
              <w:tab/>
            </w:r>
            <w:r w:rsidR="009A2AB7" w:rsidRPr="000D493B">
              <w:rPr>
                <w:rStyle w:val="Hyperlink"/>
                <w:noProof/>
              </w:rPr>
              <w:t>Pin</w:t>
            </w:r>
            <w:r w:rsidR="009A2AB7">
              <w:rPr>
                <w:noProof/>
                <w:webHidden/>
              </w:rPr>
              <w:tab/>
            </w:r>
            <w:r w:rsidR="009A2AB7">
              <w:rPr>
                <w:noProof/>
                <w:webHidden/>
              </w:rPr>
              <w:fldChar w:fldCharType="begin"/>
            </w:r>
            <w:r w:rsidR="009A2AB7">
              <w:rPr>
                <w:noProof/>
                <w:webHidden/>
              </w:rPr>
              <w:instrText xml:space="preserve"> PAGEREF _Toc349645770 \h </w:instrText>
            </w:r>
            <w:r w:rsidR="009A2AB7">
              <w:rPr>
                <w:noProof/>
                <w:webHidden/>
              </w:rPr>
            </w:r>
            <w:r w:rsidR="009A2AB7">
              <w:rPr>
                <w:noProof/>
                <w:webHidden/>
              </w:rPr>
              <w:fldChar w:fldCharType="separate"/>
            </w:r>
            <w:r w:rsidR="009A2AB7">
              <w:rPr>
                <w:noProof/>
                <w:webHidden/>
              </w:rPr>
              <w:t>94</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771" w:history="1">
            <w:r w:rsidR="009A2AB7" w:rsidRPr="000D493B">
              <w:rPr>
                <w:rStyle w:val="Hyperlink"/>
                <w:noProof/>
              </w:rPr>
              <w:t>10.3.11.1</w:t>
            </w:r>
            <w:r w:rsidR="009A2AB7">
              <w:rPr>
                <w:rFonts w:eastAsiaTheme="minorEastAsia" w:cstheme="minorBidi"/>
                <w:noProof/>
                <w:sz w:val="22"/>
                <w:szCs w:val="22"/>
                <w:lang w:val="nl-NL" w:eastAsia="nl-NL"/>
              </w:rPr>
              <w:tab/>
            </w:r>
            <w:r w:rsidR="009A2AB7" w:rsidRPr="000D493B">
              <w:rPr>
                <w:rStyle w:val="Hyperlink"/>
                <w:noProof/>
              </w:rPr>
              <w:t>Wago</w:t>
            </w:r>
            <w:r w:rsidR="009A2AB7">
              <w:rPr>
                <w:noProof/>
                <w:webHidden/>
              </w:rPr>
              <w:tab/>
            </w:r>
            <w:r w:rsidR="009A2AB7">
              <w:rPr>
                <w:noProof/>
                <w:webHidden/>
              </w:rPr>
              <w:fldChar w:fldCharType="begin"/>
            </w:r>
            <w:r w:rsidR="009A2AB7">
              <w:rPr>
                <w:noProof/>
                <w:webHidden/>
              </w:rPr>
              <w:instrText xml:space="preserve"> PAGEREF _Toc349645771 \h </w:instrText>
            </w:r>
            <w:r w:rsidR="009A2AB7">
              <w:rPr>
                <w:noProof/>
                <w:webHidden/>
              </w:rPr>
            </w:r>
            <w:r w:rsidR="009A2AB7">
              <w:rPr>
                <w:noProof/>
                <w:webHidden/>
              </w:rPr>
              <w:fldChar w:fldCharType="separate"/>
            </w:r>
            <w:r w:rsidR="009A2AB7">
              <w:rPr>
                <w:noProof/>
                <w:webHidden/>
              </w:rPr>
              <w:t>94</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772" w:history="1">
            <w:r w:rsidR="009A2AB7" w:rsidRPr="000D493B">
              <w:rPr>
                <w:rStyle w:val="Hyperlink"/>
                <w:noProof/>
              </w:rPr>
              <w:t>10.3.11.2</w:t>
            </w:r>
            <w:r w:rsidR="009A2AB7">
              <w:rPr>
                <w:rFonts w:eastAsiaTheme="minorEastAsia" w:cstheme="minorBidi"/>
                <w:noProof/>
                <w:sz w:val="22"/>
                <w:szCs w:val="22"/>
                <w:lang w:val="nl-NL" w:eastAsia="nl-NL"/>
              </w:rPr>
              <w:tab/>
            </w:r>
            <w:r w:rsidR="009A2AB7" w:rsidRPr="000D493B">
              <w:rPr>
                <w:rStyle w:val="Hyperlink"/>
                <w:noProof/>
              </w:rPr>
              <w:t>Serial Protocols</w:t>
            </w:r>
            <w:r w:rsidR="009A2AB7">
              <w:rPr>
                <w:noProof/>
                <w:webHidden/>
              </w:rPr>
              <w:tab/>
            </w:r>
            <w:r w:rsidR="009A2AB7">
              <w:rPr>
                <w:noProof/>
                <w:webHidden/>
              </w:rPr>
              <w:fldChar w:fldCharType="begin"/>
            </w:r>
            <w:r w:rsidR="009A2AB7">
              <w:rPr>
                <w:noProof/>
                <w:webHidden/>
              </w:rPr>
              <w:instrText xml:space="preserve"> PAGEREF _Toc349645772 \h </w:instrText>
            </w:r>
            <w:r w:rsidR="009A2AB7">
              <w:rPr>
                <w:noProof/>
                <w:webHidden/>
              </w:rPr>
            </w:r>
            <w:r w:rsidR="009A2AB7">
              <w:rPr>
                <w:noProof/>
                <w:webHidden/>
              </w:rPr>
              <w:fldChar w:fldCharType="separate"/>
            </w:r>
            <w:r w:rsidR="009A2AB7">
              <w:rPr>
                <w:noProof/>
                <w:webHidden/>
              </w:rPr>
              <w:t>97</w:t>
            </w:r>
            <w:r w:rsidR="009A2AB7">
              <w:rPr>
                <w:noProof/>
                <w:webHidden/>
              </w:rPr>
              <w:fldChar w:fldCharType="end"/>
            </w:r>
          </w:hyperlink>
        </w:p>
        <w:p w:rsidR="009A2AB7" w:rsidRDefault="00781683">
          <w:pPr>
            <w:pStyle w:val="Inhopg3"/>
            <w:tabs>
              <w:tab w:val="left" w:pos="1400"/>
              <w:tab w:val="right" w:leader="dot" w:pos="9062"/>
            </w:tabs>
            <w:rPr>
              <w:rFonts w:eastAsiaTheme="minorEastAsia" w:cstheme="minorBidi"/>
              <w:i w:val="0"/>
              <w:iCs w:val="0"/>
              <w:noProof/>
              <w:szCs w:val="22"/>
              <w:lang w:val="nl-NL" w:eastAsia="nl-NL"/>
            </w:rPr>
          </w:pPr>
          <w:hyperlink w:anchor="_Toc349645773" w:history="1">
            <w:r w:rsidR="009A2AB7" w:rsidRPr="000D493B">
              <w:rPr>
                <w:rStyle w:val="Hyperlink"/>
                <w:noProof/>
              </w:rPr>
              <w:t>10.3.12</w:t>
            </w:r>
            <w:r w:rsidR="009A2AB7">
              <w:rPr>
                <w:rFonts w:eastAsiaTheme="minorEastAsia" w:cstheme="minorBidi"/>
                <w:i w:val="0"/>
                <w:iCs w:val="0"/>
                <w:noProof/>
                <w:szCs w:val="22"/>
                <w:lang w:val="nl-NL" w:eastAsia="nl-NL"/>
              </w:rPr>
              <w:tab/>
            </w:r>
            <w:r w:rsidR="009A2AB7" w:rsidRPr="000D493B">
              <w:rPr>
                <w:rStyle w:val="Hyperlink"/>
                <w:noProof/>
              </w:rPr>
              <w:t>Type</w:t>
            </w:r>
            <w:r w:rsidR="009A2AB7">
              <w:rPr>
                <w:noProof/>
                <w:webHidden/>
              </w:rPr>
              <w:tab/>
            </w:r>
            <w:r w:rsidR="009A2AB7">
              <w:rPr>
                <w:noProof/>
                <w:webHidden/>
              </w:rPr>
              <w:fldChar w:fldCharType="begin"/>
            </w:r>
            <w:r w:rsidR="009A2AB7">
              <w:rPr>
                <w:noProof/>
                <w:webHidden/>
              </w:rPr>
              <w:instrText xml:space="preserve"> PAGEREF _Toc349645773 \h </w:instrText>
            </w:r>
            <w:r w:rsidR="009A2AB7">
              <w:rPr>
                <w:noProof/>
                <w:webHidden/>
              </w:rPr>
            </w:r>
            <w:r w:rsidR="009A2AB7">
              <w:rPr>
                <w:noProof/>
                <w:webHidden/>
              </w:rPr>
              <w:fldChar w:fldCharType="separate"/>
            </w:r>
            <w:r w:rsidR="009A2AB7">
              <w:rPr>
                <w:noProof/>
                <w:webHidden/>
              </w:rPr>
              <w:t>97</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774" w:history="1">
            <w:r w:rsidR="009A2AB7" w:rsidRPr="000D493B">
              <w:rPr>
                <w:rStyle w:val="Hyperlink"/>
                <w:noProof/>
              </w:rPr>
              <w:t>10.3.12.1</w:t>
            </w:r>
            <w:r w:rsidR="009A2AB7">
              <w:rPr>
                <w:rFonts w:eastAsiaTheme="minorEastAsia" w:cstheme="minorBidi"/>
                <w:noProof/>
                <w:sz w:val="22"/>
                <w:szCs w:val="22"/>
                <w:lang w:val="nl-NL" w:eastAsia="nl-NL"/>
              </w:rPr>
              <w:tab/>
            </w:r>
            <w:r w:rsidR="009A2AB7" w:rsidRPr="000D493B">
              <w:rPr>
                <w:rStyle w:val="Hyperlink"/>
                <w:noProof/>
              </w:rPr>
              <w:t>Wago</w:t>
            </w:r>
            <w:r w:rsidR="009A2AB7">
              <w:rPr>
                <w:noProof/>
                <w:webHidden/>
              </w:rPr>
              <w:tab/>
            </w:r>
            <w:r w:rsidR="009A2AB7">
              <w:rPr>
                <w:noProof/>
                <w:webHidden/>
              </w:rPr>
              <w:fldChar w:fldCharType="begin"/>
            </w:r>
            <w:r w:rsidR="009A2AB7">
              <w:rPr>
                <w:noProof/>
                <w:webHidden/>
              </w:rPr>
              <w:instrText xml:space="preserve"> PAGEREF _Toc349645774 \h </w:instrText>
            </w:r>
            <w:r w:rsidR="009A2AB7">
              <w:rPr>
                <w:noProof/>
                <w:webHidden/>
              </w:rPr>
            </w:r>
            <w:r w:rsidR="009A2AB7">
              <w:rPr>
                <w:noProof/>
                <w:webHidden/>
              </w:rPr>
              <w:fldChar w:fldCharType="separate"/>
            </w:r>
            <w:r w:rsidR="009A2AB7">
              <w:rPr>
                <w:noProof/>
                <w:webHidden/>
              </w:rPr>
              <w:t>97</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775" w:history="1">
            <w:r w:rsidR="009A2AB7" w:rsidRPr="000D493B">
              <w:rPr>
                <w:rStyle w:val="Hyperlink"/>
                <w:noProof/>
              </w:rPr>
              <w:t>10.3.12.2</w:t>
            </w:r>
            <w:r w:rsidR="009A2AB7">
              <w:rPr>
                <w:rFonts w:eastAsiaTheme="minorEastAsia" w:cstheme="minorBidi"/>
                <w:noProof/>
                <w:sz w:val="22"/>
                <w:szCs w:val="22"/>
                <w:lang w:val="nl-NL" w:eastAsia="nl-NL"/>
              </w:rPr>
              <w:tab/>
            </w:r>
            <w:r w:rsidR="009A2AB7" w:rsidRPr="000D493B">
              <w:rPr>
                <w:rStyle w:val="Hyperlink"/>
                <w:noProof/>
              </w:rPr>
              <w:t>Serial Protocols</w:t>
            </w:r>
            <w:r w:rsidR="009A2AB7">
              <w:rPr>
                <w:noProof/>
                <w:webHidden/>
              </w:rPr>
              <w:tab/>
            </w:r>
            <w:r w:rsidR="009A2AB7">
              <w:rPr>
                <w:noProof/>
                <w:webHidden/>
              </w:rPr>
              <w:fldChar w:fldCharType="begin"/>
            </w:r>
            <w:r w:rsidR="009A2AB7">
              <w:rPr>
                <w:noProof/>
                <w:webHidden/>
              </w:rPr>
              <w:instrText xml:space="preserve"> PAGEREF _Toc349645775 \h </w:instrText>
            </w:r>
            <w:r w:rsidR="009A2AB7">
              <w:rPr>
                <w:noProof/>
                <w:webHidden/>
              </w:rPr>
            </w:r>
            <w:r w:rsidR="009A2AB7">
              <w:rPr>
                <w:noProof/>
                <w:webHidden/>
              </w:rPr>
              <w:fldChar w:fldCharType="separate"/>
            </w:r>
            <w:r w:rsidR="009A2AB7">
              <w:rPr>
                <w:noProof/>
                <w:webHidden/>
              </w:rPr>
              <w:t>98</w:t>
            </w:r>
            <w:r w:rsidR="009A2AB7">
              <w:rPr>
                <w:noProof/>
                <w:webHidden/>
              </w:rPr>
              <w:fldChar w:fldCharType="end"/>
            </w:r>
          </w:hyperlink>
        </w:p>
        <w:p w:rsidR="009A2AB7" w:rsidRDefault="00781683">
          <w:pPr>
            <w:pStyle w:val="Inhopg3"/>
            <w:tabs>
              <w:tab w:val="left" w:pos="1400"/>
              <w:tab w:val="right" w:leader="dot" w:pos="9062"/>
            </w:tabs>
            <w:rPr>
              <w:rFonts w:eastAsiaTheme="minorEastAsia" w:cstheme="minorBidi"/>
              <w:i w:val="0"/>
              <w:iCs w:val="0"/>
              <w:noProof/>
              <w:szCs w:val="22"/>
              <w:lang w:val="nl-NL" w:eastAsia="nl-NL"/>
            </w:rPr>
          </w:pPr>
          <w:hyperlink w:anchor="_Toc349645776" w:history="1">
            <w:r w:rsidR="009A2AB7" w:rsidRPr="000D493B">
              <w:rPr>
                <w:rStyle w:val="Hyperlink"/>
                <w:noProof/>
              </w:rPr>
              <w:t>10.3.13</w:t>
            </w:r>
            <w:r w:rsidR="009A2AB7">
              <w:rPr>
                <w:rFonts w:eastAsiaTheme="minorEastAsia" w:cstheme="minorBidi"/>
                <w:i w:val="0"/>
                <w:iCs w:val="0"/>
                <w:noProof/>
                <w:szCs w:val="22"/>
                <w:lang w:val="nl-NL" w:eastAsia="nl-NL"/>
              </w:rPr>
              <w:tab/>
            </w:r>
            <w:r w:rsidR="009A2AB7" w:rsidRPr="000D493B">
              <w:rPr>
                <w:rStyle w:val="Hyperlink"/>
                <w:noProof/>
              </w:rPr>
              <w:t>Min-Max</w:t>
            </w:r>
            <w:r w:rsidR="009A2AB7">
              <w:rPr>
                <w:noProof/>
                <w:webHidden/>
              </w:rPr>
              <w:tab/>
            </w:r>
            <w:r w:rsidR="009A2AB7">
              <w:rPr>
                <w:noProof/>
                <w:webHidden/>
              </w:rPr>
              <w:fldChar w:fldCharType="begin"/>
            </w:r>
            <w:r w:rsidR="009A2AB7">
              <w:rPr>
                <w:noProof/>
                <w:webHidden/>
              </w:rPr>
              <w:instrText xml:space="preserve"> PAGEREF _Toc349645776 \h </w:instrText>
            </w:r>
            <w:r w:rsidR="009A2AB7">
              <w:rPr>
                <w:noProof/>
                <w:webHidden/>
              </w:rPr>
            </w:r>
            <w:r w:rsidR="009A2AB7">
              <w:rPr>
                <w:noProof/>
                <w:webHidden/>
              </w:rPr>
              <w:fldChar w:fldCharType="separate"/>
            </w:r>
            <w:r w:rsidR="009A2AB7">
              <w:rPr>
                <w:noProof/>
                <w:webHidden/>
              </w:rPr>
              <w:t>98</w:t>
            </w:r>
            <w:r w:rsidR="009A2AB7">
              <w:rPr>
                <w:noProof/>
                <w:webHidden/>
              </w:rPr>
              <w:fldChar w:fldCharType="end"/>
            </w:r>
          </w:hyperlink>
        </w:p>
        <w:p w:rsidR="009A2AB7" w:rsidRDefault="00781683">
          <w:pPr>
            <w:pStyle w:val="Inhopg3"/>
            <w:tabs>
              <w:tab w:val="left" w:pos="1400"/>
              <w:tab w:val="right" w:leader="dot" w:pos="9062"/>
            </w:tabs>
            <w:rPr>
              <w:rFonts w:eastAsiaTheme="minorEastAsia" w:cstheme="minorBidi"/>
              <w:i w:val="0"/>
              <w:iCs w:val="0"/>
              <w:noProof/>
              <w:szCs w:val="22"/>
              <w:lang w:val="nl-NL" w:eastAsia="nl-NL"/>
            </w:rPr>
          </w:pPr>
          <w:hyperlink w:anchor="_Toc349645777" w:history="1">
            <w:r w:rsidR="009A2AB7" w:rsidRPr="000D493B">
              <w:rPr>
                <w:rStyle w:val="Hyperlink"/>
                <w:noProof/>
              </w:rPr>
              <w:t>10.3.14</w:t>
            </w:r>
            <w:r w:rsidR="009A2AB7">
              <w:rPr>
                <w:rFonts w:eastAsiaTheme="minorEastAsia" w:cstheme="minorBidi"/>
                <w:i w:val="0"/>
                <w:iCs w:val="0"/>
                <w:noProof/>
                <w:szCs w:val="22"/>
                <w:lang w:val="nl-NL" w:eastAsia="nl-NL"/>
              </w:rPr>
              <w:tab/>
            </w:r>
            <w:r w:rsidR="009A2AB7" w:rsidRPr="000D493B">
              <w:rPr>
                <w:rStyle w:val="Hyperlink"/>
                <w:noProof/>
              </w:rPr>
              <w:t>DefaultUnit</w:t>
            </w:r>
            <w:r w:rsidR="009A2AB7">
              <w:rPr>
                <w:noProof/>
                <w:webHidden/>
              </w:rPr>
              <w:tab/>
            </w:r>
            <w:r w:rsidR="009A2AB7">
              <w:rPr>
                <w:noProof/>
                <w:webHidden/>
              </w:rPr>
              <w:fldChar w:fldCharType="begin"/>
            </w:r>
            <w:r w:rsidR="009A2AB7">
              <w:rPr>
                <w:noProof/>
                <w:webHidden/>
              </w:rPr>
              <w:instrText xml:space="preserve"> PAGEREF _Toc349645777 \h </w:instrText>
            </w:r>
            <w:r w:rsidR="009A2AB7">
              <w:rPr>
                <w:noProof/>
                <w:webHidden/>
              </w:rPr>
            </w:r>
            <w:r w:rsidR="009A2AB7">
              <w:rPr>
                <w:noProof/>
                <w:webHidden/>
              </w:rPr>
              <w:fldChar w:fldCharType="separate"/>
            </w:r>
            <w:r w:rsidR="009A2AB7">
              <w:rPr>
                <w:noProof/>
                <w:webHidden/>
              </w:rPr>
              <w:t>98</w:t>
            </w:r>
            <w:r w:rsidR="009A2AB7">
              <w:rPr>
                <w:noProof/>
                <w:webHidden/>
              </w:rPr>
              <w:fldChar w:fldCharType="end"/>
            </w:r>
          </w:hyperlink>
        </w:p>
        <w:p w:rsidR="009A2AB7" w:rsidRDefault="00781683">
          <w:pPr>
            <w:pStyle w:val="Inhopg3"/>
            <w:tabs>
              <w:tab w:val="left" w:pos="1400"/>
              <w:tab w:val="right" w:leader="dot" w:pos="9062"/>
            </w:tabs>
            <w:rPr>
              <w:rFonts w:eastAsiaTheme="minorEastAsia" w:cstheme="minorBidi"/>
              <w:i w:val="0"/>
              <w:iCs w:val="0"/>
              <w:noProof/>
              <w:szCs w:val="22"/>
              <w:lang w:val="nl-NL" w:eastAsia="nl-NL"/>
            </w:rPr>
          </w:pPr>
          <w:hyperlink w:anchor="_Toc349645778" w:history="1">
            <w:r w:rsidR="009A2AB7" w:rsidRPr="000D493B">
              <w:rPr>
                <w:rStyle w:val="Hyperlink"/>
                <w:noProof/>
              </w:rPr>
              <w:t>10.3.15</w:t>
            </w:r>
            <w:r w:rsidR="009A2AB7">
              <w:rPr>
                <w:rFonts w:eastAsiaTheme="minorEastAsia" w:cstheme="minorBidi"/>
                <w:i w:val="0"/>
                <w:iCs w:val="0"/>
                <w:noProof/>
                <w:szCs w:val="22"/>
                <w:lang w:val="nl-NL" w:eastAsia="nl-NL"/>
              </w:rPr>
              <w:tab/>
            </w:r>
            <w:r w:rsidR="009A2AB7" w:rsidRPr="000D493B">
              <w:rPr>
                <w:rStyle w:val="Hyperlink"/>
                <w:noProof/>
              </w:rPr>
              <w:t>Manufacturer</w:t>
            </w:r>
            <w:r w:rsidR="009A2AB7">
              <w:rPr>
                <w:noProof/>
                <w:webHidden/>
              </w:rPr>
              <w:tab/>
            </w:r>
            <w:r w:rsidR="009A2AB7">
              <w:rPr>
                <w:noProof/>
                <w:webHidden/>
              </w:rPr>
              <w:fldChar w:fldCharType="begin"/>
            </w:r>
            <w:r w:rsidR="009A2AB7">
              <w:rPr>
                <w:noProof/>
                <w:webHidden/>
              </w:rPr>
              <w:instrText xml:space="preserve"> PAGEREF _Toc349645778 \h </w:instrText>
            </w:r>
            <w:r w:rsidR="009A2AB7">
              <w:rPr>
                <w:noProof/>
                <w:webHidden/>
              </w:rPr>
            </w:r>
            <w:r w:rsidR="009A2AB7">
              <w:rPr>
                <w:noProof/>
                <w:webHidden/>
              </w:rPr>
              <w:fldChar w:fldCharType="separate"/>
            </w:r>
            <w:r w:rsidR="009A2AB7">
              <w:rPr>
                <w:noProof/>
                <w:webHidden/>
              </w:rPr>
              <w:t>99</w:t>
            </w:r>
            <w:r w:rsidR="009A2AB7">
              <w:rPr>
                <w:noProof/>
                <w:webHidden/>
              </w:rPr>
              <w:fldChar w:fldCharType="end"/>
            </w:r>
          </w:hyperlink>
        </w:p>
        <w:p w:rsidR="009A2AB7" w:rsidRDefault="00781683">
          <w:pPr>
            <w:pStyle w:val="Inhopg3"/>
            <w:tabs>
              <w:tab w:val="left" w:pos="1400"/>
              <w:tab w:val="right" w:leader="dot" w:pos="9062"/>
            </w:tabs>
            <w:rPr>
              <w:rFonts w:eastAsiaTheme="minorEastAsia" w:cstheme="minorBidi"/>
              <w:i w:val="0"/>
              <w:iCs w:val="0"/>
              <w:noProof/>
              <w:szCs w:val="22"/>
              <w:lang w:val="nl-NL" w:eastAsia="nl-NL"/>
            </w:rPr>
          </w:pPr>
          <w:hyperlink w:anchor="_Toc349645779" w:history="1">
            <w:r w:rsidR="009A2AB7" w:rsidRPr="000D493B">
              <w:rPr>
                <w:rStyle w:val="Hyperlink"/>
                <w:noProof/>
              </w:rPr>
              <w:t>10.3.16</w:t>
            </w:r>
            <w:r w:rsidR="009A2AB7">
              <w:rPr>
                <w:rFonts w:eastAsiaTheme="minorEastAsia" w:cstheme="minorBidi"/>
                <w:i w:val="0"/>
                <w:iCs w:val="0"/>
                <w:noProof/>
                <w:szCs w:val="22"/>
                <w:lang w:val="nl-NL" w:eastAsia="nl-NL"/>
              </w:rPr>
              <w:tab/>
            </w:r>
            <w:r w:rsidR="009A2AB7" w:rsidRPr="000D493B">
              <w:rPr>
                <w:rStyle w:val="Hyperlink"/>
                <w:noProof/>
              </w:rPr>
              <w:t>Supplier</w:t>
            </w:r>
            <w:r w:rsidR="009A2AB7">
              <w:rPr>
                <w:noProof/>
                <w:webHidden/>
              </w:rPr>
              <w:tab/>
            </w:r>
            <w:r w:rsidR="009A2AB7">
              <w:rPr>
                <w:noProof/>
                <w:webHidden/>
              </w:rPr>
              <w:fldChar w:fldCharType="begin"/>
            </w:r>
            <w:r w:rsidR="009A2AB7">
              <w:rPr>
                <w:noProof/>
                <w:webHidden/>
              </w:rPr>
              <w:instrText xml:space="preserve"> PAGEREF _Toc349645779 \h </w:instrText>
            </w:r>
            <w:r w:rsidR="009A2AB7">
              <w:rPr>
                <w:noProof/>
                <w:webHidden/>
              </w:rPr>
            </w:r>
            <w:r w:rsidR="009A2AB7">
              <w:rPr>
                <w:noProof/>
                <w:webHidden/>
              </w:rPr>
              <w:fldChar w:fldCharType="separate"/>
            </w:r>
            <w:r w:rsidR="009A2AB7">
              <w:rPr>
                <w:noProof/>
                <w:webHidden/>
              </w:rPr>
              <w:t>99</w:t>
            </w:r>
            <w:r w:rsidR="009A2AB7">
              <w:rPr>
                <w:noProof/>
                <w:webHidden/>
              </w:rPr>
              <w:fldChar w:fldCharType="end"/>
            </w:r>
          </w:hyperlink>
        </w:p>
        <w:p w:rsidR="009A2AB7" w:rsidRDefault="00781683">
          <w:pPr>
            <w:pStyle w:val="Inhopg3"/>
            <w:tabs>
              <w:tab w:val="left" w:pos="1400"/>
              <w:tab w:val="right" w:leader="dot" w:pos="9062"/>
            </w:tabs>
            <w:rPr>
              <w:rFonts w:eastAsiaTheme="minorEastAsia" w:cstheme="minorBidi"/>
              <w:i w:val="0"/>
              <w:iCs w:val="0"/>
              <w:noProof/>
              <w:szCs w:val="22"/>
              <w:lang w:val="nl-NL" w:eastAsia="nl-NL"/>
            </w:rPr>
          </w:pPr>
          <w:hyperlink w:anchor="_Toc349645780" w:history="1">
            <w:r w:rsidR="009A2AB7" w:rsidRPr="000D493B">
              <w:rPr>
                <w:rStyle w:val="Hyperlink"/>
                <w:noProof/>
              </w:rPr>
              <w:t>10.3.17</w:t>
            </w:r>
            <w:r w:rsidR="009A2AB7">
              <w:rPr>
                <w:rFonts w:eastAsiaTheme="minorEastAsia" w:cstheme="minorBidi"/>
                <w:i w:val="0"/>
                <w:iCs w:val="0"/>
                <w:noProof/>
                <w:szCs w:val="22"/>
                <w:lang w:val="nl-NL" w:eastAsia="nl-NL"/>
              </w:rPr>
              <w:tab/>
            </w:r>
            <w:r w:rsidR="009A2AB7" w:rsidRPr="000D493B">
              <w:rPr>
                <w:rStyle w:val="Hyperlink"/>
                <w:noProof/>
              </w:rPr>
              <w:t>Comment</w:t>
            </w:r>
            <w:r w:rsidR="009A2AB7">
              <w:rPr>
                <w:noProof/>
                <w:webHidden/>
              </w:rPr>
              <w:tab/>
            </w:r>
            <w:r w:rsidR="009A2AB7">
              <w:rPr>
                <w:noProof/>
                <w:webHidden/>
              </w:rPr>
              <w:fldChar w:fldCharType="begin"/>
            </w:r>
            <w:r w:rsidR="009A2AB7">
              <w:rPr>
                <w:noProof/>
                <w:webHidden/>
              </w:rPr>
              <w:instrText xml:space="preserve"> PAGEREF _Toc349645780 \h </w:instrText>
            </w:r>
            <w:r w:rsidR="009A2AB7">
              <w:rPr>
                <w:noProof/>
                <w:webHidden/>
              </w:rPr>
            </w:r>
            <w:r w:rsidR="009A2AB7">
              <w:rPr>
                <w:noProof/>
                <w:webHidden/>
              </w:rPr>
              <w:fldChar w:fldCharType="separate"/>
            </w:r>
            <w:r w:rsidR="009A2AB7">
              <w:rPr>
                <w:noProof/>
                <w:webHidden/>
              </w:rPr>
              <w:t>99</w:t>
            </w:r>
            <w:r w:rsidR="009A2AB7">
              <w:rPr>
                <w:noProof/>
                <w:webHidden/>
              </w:rPr>
              <w:fldChar w:fldCharType="end"/>
            </w:r>
          </w:hyperlink>
        </w:p>
        <w:p w:rsidR="009A2AB7" w:rsidRDefault="00781683">
          <w:pPr>
            <w:pStyle w:val="Inhopg3"/>
            <w:tabs>
              <w:tab w:val="left" w:pos="1400"/>
              <w:tab w:val="right" w:leader="dot" w:pos="9062"/>
            </w:tabs>
            <w:rPr>
              <w:rFonts w:eastAsiaTheme="minorEastAsia" w:cstheme="minorBidi"/>
              <w:i w:val="0"/>
              <w:iCs w:val="0"/>
              <w:noProof/>
              <w:szCs w:val="22"/>
              <w:lang w:val="nl-NL" w:eastAsia="nl-NL"/>
            </w:rPr>
          </w:pPr>
          <w:hyperlink w:anchor="_Toc349645781" w:history="1">
            <w:r w:rsidR="009A2AB7" w:rsidRPr="000D493B">
              <w:rPr>
                <w:rStyle w:val="Hyperlink"/>
                <w:noProof/>
              </w:rPr>
              <w:t>10.3.18</w:t>
            </w:r>
            <w:r w:rsidR="009A2AB7">
              <w:rPr>
                <w:rFonts w:eastAsiaTheme="minorEastAsia" w:cstheme="minorBidi"/>
                <w:i w:val="0"/>
                <w:iCs w:val="0"/>
                <w:noProof/>
                <w:szCs w:val="22"/>
                <w:lang w:val="nl-NL" w:eastAsia="nl-NL"/>
              </w:rPr>
              <w:tab/>
            </w:r>
            <w:r w:rsidR="009A2AB7" w:rsidRPr="000D493B">
              <w:rPr>
                <w:rStyle w:val="Hyperlink"/>
                <w:noProof/>
              </w:rPr>
              <w:t>Revision</w:t>
            </w:r>
            <w:r w:rsidR="009A2AB7">
              <w:rPr>
                <w:noProof/>
                <w:webHidden/>
              </w:rPr>
              <w:tab/>
            </w:r>
            <w:r w:rsidR="009A2AB7">
              <w:rPr>
                <w:noProof/>
                <w:webHidden/>
              </w:rPr>
              <w:fldChar w:fldCharType="begin"/>
            </w:r>
            <w:r w:rsidR="009A2AB7">
              <w:rPr>
                <w:noProof/>
                <w:webHidden/>
              </w:rPr>
              <w:instrText xml:space="preserve"> PAGEREF _Toc349645781 \h </w:instrText>
            </w:r>
            <w:r w:rsidR="009A2AB7">
              <w:rPr>
                <w:noProof/>
                <w:webHidden/>
              </w:rPr>
            </w:r>
            <w:r w:rsidR="009A2AB7">
              <w:rPr>
                <w:noProof/>
                <w:webHidden/>
              </w:rPr>
              <w:fldChar w:fldCharType="separate"/>
            </w:r>
            <w:r w:rsidR="009A2AB7">
              <w:rPr>
                <w:noProof/>
                <w:webHidden/>
              </w:rPr>
              <w:t>99</w:t>
            </w:r>
            <w:r w:rsidR="009A2AB7">
              <w:rPr>
                <w:noProof/>
                <w:webHidden/>
              </w:rPr>
              <w:fldChar w:fldCharType="end"/>
            </w:r>
          </w:hyperlink>
        </w:p>
        <w:p w:rsidR="009A2AB7" w:rsidRDefault="00781683">
          <w:pPr>
            <w:pStyle w:val="Inhopg3"/>
            <w:tabs>
              <w:tab w:val="left" w:pos="1400"/>
              <w:tab w:val="right" w:leader="dot" w:pos="9062"/>
            </w:tabs>
            <w:rPr>
              <w:rFonts w:eastAsiaTheme="minorEastAsia" w:cstheme="minorBidi"/>
              <w:i w:val="0"/>
              <w:iCs w:val="0"/>
              <w:noProof/>
              <w:szCs w:val="22"/>
              <w:lang w:val="nl-NL" w:eastAsia="nl-NL"/>
            </w:rPr>
          </w:pPr>
          <w:hyperlink w:anchor="_Toc349645782" w:history="1">
            <w:r w:rsidR="009A2AB7" w:rsidRPr="000D493B">
              <w:rPr>
                <w:rStyle w:val="Hyperlink"/>
                <w:noProof/>
              </w:rPr>
              <w:t>10.3.19</w:t>
            </w:r>
            <w:r w:rsidR="009A2AB7">
              <w:rPr>
                <w:rFonts w:eastAsiaTheme="minorEastAsia" w:cstheme="minorBidi"/>
                <w:i w:val="0"/>
                <w:iCs w:val="0"/>
                <w:noProof/>
                <w:szCs w:val="22"/>
                <w:lang w:val="nl-NL" w:eastAsia="nl-NL"/>
              </w:rPr>
              <w:tab/>
            </w:r>
            <w:r w:rsidR="009A2AB7" w:rsidRPr="000D493B">
              <w:rPr>
                <w:rStyle w:val="Hyperlink"/>
                <w:noProof/>
              </w:rPr>
              <w:t>Field</w:t>
            </w:r>
            <w:r w:rsidR="009A2AB7">
              <w:rPr>
                <w:noProof/>
                <w:webHidden/>
              </w:rPr>
              <w:tab/>
            </w:r>
            <w:r w:rsidR="009A2AB7">
              <w:rPr>
                <w:noProof/>
                <w:webHidden/>
              </w:rPr>
              <w:fldChar w:fldCharType="begin"/>
            </w:r>
            <w:r w:rsidR="009A2AB7">
              <w:rPr>
                <w:noProof/>
                <w:webHidden/>
              </w:rPr>
              <w:instrText xml:space="preserve"> PAGEREF _Toc349645782 \h </w:instrText>
            </w:r>
            <w:r w:rsidR="009A2AB7">
              <w:rPr>
                <w:noProof/>
                <w:webHidden/>
              </w:rPr>
            </w:r>
            <w:r w:rsidR="009A2AB7">
              <w:rPr>
                <w:noProof/>
                <w:webHidden/>
              </w:rPr>
              <w:fldChar w:fldCharType="separate"/>
            </w:r>
            <w:r w:rsidR="009A2AB7">
              <w:rPr>
                <w:noProof/>
                <w:webHidden/>
              </w:rPr>
              <w:t>100</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783" w:history="1">
            <w:r w:rsidR="009A2AB7" w:rsidRPr="000D493B">
              <w:rPr>
                <w:rStyle w:val="Hyperlink"/>
                <w:noProof/>
              </w:rPr>
              <w:t>10.3.19.1</w:t>
            </w:r>
            <w:r w:rsidR="009A2AB7">
              <w:rPr>
                <w:rFonts w:eastAsiaTheme="minorEastAsia" w:cstheme="minorBidi"/>
                <w:noProof/>
                <w:sz w:val="22"/>
                <w:szCs w:val="22"/>
                <w:lang w:val="nl-NL" w:eastAsia="nl-NL"/>
              </w:rPr>
              <w:tab/>
            </w:r>
            <w:r w:rsidR="009A2AB7" w:rsidRPr="000D493B">
              <w:rPr>
                <w:rStyle w:val="Hyperlink"/>
                <w:noProof/>
              </w:rPr>
              <w:t>How to work with fieldlist.txt</w:t>
            </w:r>
            <w:r w:rsidR="009A2AB7">
              <w:rPr>
                <w:noProof/>
                <w:webHidden/>
              </w:rPr>
              <w:tab/>
            </w:r>
            <w:r w:rsidR="009A2AB7">
              <w:rPr>
                <w:noProof/>
                <w:webHidden/>
              </w:rPr>
              <w:fldChar w:fldCharType="begin"/>
            </w:r>
            <w:r w:rsidR="009A2AB7">
              <w:rPr>
                <w:noProof/>
                <w:webHidden/>
              </w:rPr>
              <w:instrText xml:space="preserve"> PAGEREF _Toc349645783 \h </w:instrText>
            </w:r>
            <w:r w:rsidR="009A2AB7">
              <w:rPr>
                <w:noProof/>
                <w:webHidden/>
              </w:rPr>
            </w:r>
            <w:r w:rsidR="009A2AB7">
              <w:rPr>
                <w:noProof/>
                <w:webHidden/>
              </w:rPr>
              <w:fldChar w:fldCharType="separate"/>
            </w:r>
            <w:r w:rsidR="009A2AB7">
              <w:rPr>
                <w:noProof/>
                <w:webHidden/>
              </w:rPr>
              <w:t>100</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784" w:history="1">
            <w:r w:rsidR="009A2AB7" w:rsidRPr="000D493B">
              <w:rPr>
                <w:rStyle w:val="Hyperlink"/>
                <w:noProof/>
              </w:rPr>
              <w:t>10.3.19.2</w:t>
            </w:r>
            <w:r w:rsidR="009A2AB7">
              <w:rPr>
                <w:rFonts w:eastAsiaTheme="minorEastAsia" w:cstheme="minorBidi"/>
                <w:noProof/>
                <w:sz w:val="22"/>
                <w:szCs w:val="22"/>
                <w:lang w:val="nl-NL" w:eastAsia="nl-NL"/>
              </w:rPr>
              <w:tab/>
            </w:r>
            <w:r w:rsidR="009A2AB7" w:rsidRPr="000D493B">
              <w:rPr>
                <w:rStyle w:val="Hyperlink"/>
                <w:noProof/>
              </w:rPr>
              <w:t>Back to the Field column</w:t>
            </w:r>
            <w:r w:rsidR="009A2AB7">
              <w:rPr>
                <w:noProof/>
                <w:webHidden/>
              </w:rPr>
              <w:tab/>
            </w:r>
            <w:r w:rsidR="009A2AB7">
              <w:rPr>
                <w:noProof/>
                <w:webHidden/>
              </w:rPr>
              <w:fldChar w:fldCharType="begin"/>
            </w:r>
            <w:r w:rsidR="009A2AB7">
              <w:rPr>
                <w:noProof/>
                <w:webHidden/>
              </w:rPr>
              <w:instrText xml:space="preserve"> PAGEREF _Toc349645784 \h </w:instrText>
            </w:r>
            <w:r w:rsidR="009A2AB7">
              <w:rPr>
                <w:noProof/>
                <w:webHidden/>
              </w:rPr>
            </w:r>
            <w:r w:rsidR="009A2AB7">
              <w:rPr>
                <w:noProof/>
                <w:webHidden/>
              </w:rPr>
              <w:fldChar w:fldCharType="separate"/>
            </w:r>
            <w:r w:rsidR="009A2AB7">
              <w:rPr>
                <w:noProof/>
                <w:webHidden/>
              </w:rPr>
              <w:t>102</w:t>
            </w:r>
            <w:r w:rsidR="009A2AB7">
              <w:rPr>
                <w:noProof/>
                <w:webHidden/>
              </w:rPr>
              <w:fldChar w:fldCharType="end"/>
            </w:r>
          </w:hyperlink>
        </w:p>
        <w:p w:rsidR="009A2AB7" w:rsidRDefault="00781683">
          <w:pPr>
            <w:pStyle w:val="Inhopg3"/>
            <w:tabs>
              <w:tab w:val="left" w:pos="1400"/>
              <w:tab w:val="right" w:leader="dot" w:pos="9062"/>
            </w:tabs>
            <w:rPr>
              <w:rFonts w:eastAsiaTheme="minorEastAsia" w:cstheme="minorBidi"/>
              <w:i w:val="0"/>
              <w:iCs w:val="0"/>
              <w:noProof/>
              <w:szCs w:val="22"/>
              <w:lang w:val="nl-NL" w:eastAsia="nl-NL"/>
            </w:rPr>
          </w:pPr>
          <w:hyperlink w:anchor="_Toc349645785" w:history="1">
            <w:r w:rsidR="009A2AB7" w:rsidRPr="000D493B">
              <w:rPr>
                <w:rStyle w:val="Hyperlink"/>
                <w:noProof/>
              </w:rPr>
              <w:t>10.3.20</w:t>
            </w:r>
            <w:r w:rsidR="009A2AB7">
              <w:rPr>
                <w:rFonts w:eastAsiaTheme="minorEastAsia" w:cstheme="minorBidi"/>
                <w:i w:val="0"/>
                <w:iCs w:val="0"/>
                <w:noProof/>
                <w:szCs w:val="22"/>
                <w:lang w:val="nl-NL" w:eastAsia="nl-NL"/>
              </w:rPr>
              <w:tab/>
            </w:r>
            <w:r w:rsidR="009A2AB7" w:rsidRPr="000D493B">
              <w:rPr>
                <w:rStyle w:val="Hyperlink"/>
                <w:noProof/>
              </w:rPr>
              <w:t>Label</w:t>
            </w:r>
            <w:r w:rsidR="009A2AB7">
              <w:rPr>
                <w:noProof/>
                <w:webHidden/>
              </w:rPr>
              <w:tab/>
            </w:r>
            <w:r w:rsidR="009A2AB7">
              <w:rPr>
                <w:noProof/>
                <w:webHidden/>
              </w:rPr>
              <w:fldChar w:fldCharType="begin"/>
            </w:r>
            <w:r w:rsidR="009A2AB7">
              <w:rPr>
                <w:noProof/>
                <w:webHidden/>
              </w:rPr>
              <w:instrText xml:space="preserve"> PAGEREF _Toc349645785 \h </w:instrText>
            </w:r>
            <w:r w:rsidR="009A2AB7">
              <w:rPr>
                <w:noProof/>
                <w:webHidden/>
              </w:rPr>
            </w:r>
            <w:r w:rsidR="009A2AB7">
              <w:rPr>
                <w:noProof/>
                <w:webHidden/>
              </w:rPr>
              <w:fldChar w:fldCharType="separate"/>
            </w:r>
            <w:r w:rsidR="009A2AB7">
              <w:rPr>
                <w:noProof/>
                <w:webHidden/>
              </w:rPr>
              <w:t>103</w:t>
            </w:r>
            <w:r w:rsidR="009A2AB7">
              <w:rPr>
                <w:noProof/>
                <w:webHidden/>
              </w:rPr>
              <w:fldChar w:fldCharType="end"/>
            </w:r>
          </w:hyperlink>
        </w:p>
        <w:p w:rsidR="009A2AB7" w:rsidRDefault="00781683">
          <w:pPr>
            <w:pStyle w:val="Inhopg3"/>
            <w:tabs>
              <w:tab w:val="left" w:pos="1400"/>
              <w:tab w:val="right" w:leader="dot" w:pos="9062"/>
            </w:tabs>
            <w:rPr>
              <w:rFonts w:eastAsiaTheme="minorEastAsia" w:cstheme="minorBidi"/>
              <w:i w:val="0"/>
              <w:iCs w:val="0"/>
              <w:noProof/>
              <w:szCs w:val="22"/>
              <w:lang w:val="nl-NL" w:eastAsia="nl-NL"/>
            </w:rPr>
          </w:pPr>
          <w:hyperlink w:anchor="_Toc349645786" w:history="1">
            <w:r w:rsidR="009A2AB7" w:rsidRPr="000D493B">
              <w:rPr>
                <w:rStyle w:val="Hyperlink"/>
                <w:noProof/>
              </w:rPr>
              <w:t>10.3.21</w:t>
            </w:r>
            <w:r w:rsidR="009A2AB7">
              <w:rPr>
                <w:rFonts w:eastAsiaTheme="minorEastAsia" w:cstheme="minorBidi"/>
                <w:i w:val="0"/>
                <w:iCs w:val="0"/>
                <w:noProof/>
                <w:szCs w:val="22"/>
                <w:lang w:val="nl-NL" w:eastAsia="nl-NL"/>
              </w:rPr>
              <w:tab/>
            </w:r>
            <w:r w:rsidR="009A2AB7" w:rsidRPr="000D493B">
              <w:rPr>
                <w:rStyle w:val="Hyperlink"/>
                <w:noProof/>
              </w:rPr>
              <w:t>Rate</w:t>
            </w:r>
            <w:r w:rsidR="009A2AB7">
              <w:rPr>
                <w:noProof/>
                <w:webHidden/>
              </w:rPr>
              <w:tab/>
            </w:r>
            <w:r w:rsidR="009A2AB7">
              <w:rPr>
                <w:noProof/>
                <w:webHidden/>
              </w:rPr>
              <w:fldChar w:fldCharType="begin"/>
            </w:r>
            <w:r w:rsidR="009A2AB7">
              <w:rPr>
                <w:noProof/>
                <w:webHidden/>
              </w:rPr>
              <w:instrText xml:space="preserve"> PAGEREF _Toc349645786 \h </w:instrText>
            </w:r>
            <w:r w:rsidR="009A2AB7">
              <w:rPr>
                <w:noProof/>
                <w:webHidden/>
              </w:rPr>
            </w:r>
            <w:r w:rsidR="009A2AB7">
              <w:rPr>
                <w:noProof/>
                <w:webHidden/>
              </w:rPr>
              <w:fldChar w:fldCharType="separate"/>
            </w:r>
            <w:r w:rsidR="009A2AB7">
              <w:rPr>
                <w:noProof/>
                <w:webHidden/>
              </w:rPr>
              <w:t>103</w:t>
            </w:r>
            <w:r w:rsidR="009A2AB7">
              <w:rPr>
                <w:noProof/>
                <w:webHidden/>
              </w:rPr>
              <w:fldChar w:fldCharType="end"/>
            </w:r>
          </w:hyperlink>
        </w:p>
        <w:p w:rsidR="009A2AB7" w:rsidRDefault="00781683">
          <w:pPr>
            <w:pStyle w:val="Inhopg3"/>
            <w:tabs>
              <w:tab w:val="left" w:pos="1400"/>
              <w:tab w:val="right" w:leader="dot" w:pos="9062"/>
            </w:tabs>
            <w:rPr>
              <w:rFonts w:eastAsiaTheme="minorEastAsia" w:cstheme="minorBidi"/>
              <w:i w:val="0"/>
              <w:iCs w:val="0"/>
              <w:noProof/>
              <w:szCs w:val="22"/>
              <w:lang w:val="nl-NL" w:eastAsia="nl-NL"/>
            </w:rPr>
          </w:pPr>
          <w:hyperlink w:anchor="_Toc349645787" w:history="1">
            <w:r w:rsidR="009A2AB7" w:rsidRPr="000D493B">
              <w:rPr>
                <w:rStyle w:val="Hyperlink"/>
                <w:noProof/>
              </w:rPr>
              <w:t>10.3.22</w:t>
            </w:r>
            <w:r w:rsidR="009A2AB7">
              <w:rPr>
                <w:rFonts w:eastAsiaTheme="minorEastAsia" w:cstheme="minorBidi"/>
                <w:i w:val="0"/>
                <w:iCs w:val="0"/>
                <w:noProof/>
                <w:szCs w:val="22"/>
                <w:lang w:val="nl-NL" w:eastAsia="nl-NL"/>
              </w:rPr>
              <w:tab/>
            </w:r>
            <w:r w:rsidR="009A2AB7" w:rsidRPr="000D493B">
              <w:rPr>
                <w:rStyle w:val="Hyperlink"/>
                <w:noProof/>
              </w:rPr>
              <w:t>Index</w:t>
            </w:r>
            <w:r w:rsidR="009A2AB7">
              <w:rPr>
                <w:noProof/>
                <w:webHidden/>
              </w:rPr>
              <w:tab/>
            </w:r>
            <w:r w:rsidR="009A2AB7">
              <w:rPr>
                <w:noProof/>
                <w:webHidden/>
              </w:rPr>
              <w:fldChar w:fldCharType="begin"/>
            </w:r>
            <w:r w:rsidR="009A2AB7">
              <w:rPr>
                <w:noProof/>
                <w:webHidden/>
              </w:rPr>
              <w:instrText xml:space="preserve"> PAGEREF _Toc349645787 \h </w:instrText>
            </w:r>
            <w:r w:rsidR="009A2AB7">
              <w:rPr>
                <w:noProof/>
                <w:webHidden/>
              </w:rPr>
            </w:r>
            <w:r w:rsidR="009A2AB7">
              <w:rPr>
                <w:noProof/>
                <w:webHidden/>
              </w:rPr>
              <w:fldChar w:fldCharType="separate"/>
            </w:r>
            <w:r w:rsidR="009A2AB7">
              <w:rPr>
                <w:noProof/>
                <w:webHidden/>
              </w:rPr>
              <w:t>103</w:t>
            </w:r>
            <w:r w:rsidR="009A2AB7">
              <w:rPr>
                <w:noProof/>
                <w:webHidden/>
              </w:rPr>
              <w:fldChar w:fldCharType="end"/>
            </w:r>
          </w:hyperlink>
        </w:p>
        <w:p w:rsidR="009A2AB7" w:rsidRDefault="00781683">
          <w:pPr>
            <w:pStyle w:val="Inhopg3"/>
            <w:tabs>
              <w:tab w:val="left" w:pos="1400"/>
              <w:tab w:val="right" w:leader="dot" w:pos="9062"/>
            </w:tabs>
            <w:rPr>
              <w:rFonts w:eastAsiaTheme="minorEastAsia" w:cstheme="minorBidi"/>
              <w:i w:val="0"/>
              <w:iCs w:val="0"/>
              <w:noProof/>
              <w:szCs w:val="22"/>
              <w:lang w:val="nl-NL" w:eastAsia="nl-NL"/>
            </w:rPr>
          </w:pPr>
          <w:hyperlink w:anchor="_Toc349645788" w:history="1">
            <w:r w:rsidR="009A2AB7" w:rsidRPr="000D493B">
              <w:rPr>
                <w:rStyle w:val="Hyperlink"/>
                <w:noProof/>
              </w:rPr>
              <w:t>10.3.23</w:t>
            </w:r>
            <w:r w:rsidR="009A2AB7">
              <w:rPr>
                <w:rFonts w:eastAsiaTheme="minorEastAsia" w:cstheme="minorBidi"/>
                <w:i w:val="0"/>
                <w:iCs w:val="0"/>
                <w:noProof/>
                <w:szCs w:val="22"/>
                <w:lang w:val="nl-NL" w:eastAsia="nl-NL"/>
              </w:rPr>
              <w:tab/>
            </w:r>
            <w:r w:rsidR="009A2AB7" w:rsidRPr="000D493B">
              <w:rPr>
                <w:rStyle w:val="Hyperlink"/>
                <w:noProof/>
              </w:rPr>
              <w:t>Datatype</w:t>
            </w:r>
            <w:r w:rsidR="009A2AB7">
              <w:rPr>
                <w:noProof/>
                <w:webHidden/>
              </w:rPr>
              <w:tab/>
            </w:r>
            <w:r w:rsidR="009A2AB7">
              <w:rPr>
                <w:noProof/>
                <w:webHidden/>
              </w:rPr>
              <w:fldChar w:fldCharType="begin"/>
            </w:r>
            <w:r w:rsidR="009A2AB7">
              <w:rPr>
                <w:noProof/>
                <w:webHidden/>
              </w:rPr>
              <w:instrText xml:space="preserve"> PAGEREF _Toc349645788 \h </w:instrText>
            </w:r>
            <w:r w:rsidR="009A2AB7">
              <w:rPr>
                <w:noProof/>
                <w:webHidden/>
              </w:rPr>
            </w:r>
            <w:r w:rsidR="009A2AB7">
              <w:rPr>
                <w:noProof/>
                <w:webHidden/>
              </w:rPr>
              <w:fldChar w:fldCharType="separate"/>
            </w:r>
            <w:r w:rsidR="009A2AB7">
              <w:rPr>
                <w:noProof/>
                <w:webHidden/>
              </w:rPr>
              <w:t>103</w:t>
            </w:r>
            <w:r w:rsidR="009A2AB7">
              <w:rPr>
                <w:noProof/>
                <w:webHidden/>
              </w:rPr>
              <w:fldChar w:fldCharType="end"/>
            </w:r>
          </w:hyperlink>
        </w:p>
        <w:p w:rsidR="009A2AB7" w:rsidRDefault="00781683">
          <w:pPr>
            <w:pStyle w:val="Inhopg3"/>
            <w:tabs>
              <w:tab w:val="left" w:pos="1400"/>
              <w:tab w:val="right" w:leader="dot" w:pos="9062"/>
            </w:tabs>
            <w:rPr>
              <w:rFonts w:eastAsiaTheme="minorEastAsia" w:cstheme="minorBidi"/>
              <w:i w:val="0"/>
              <w:iCs w:val="0"/>
              <w:noProof/>
              <w:szCs w:val="22"/>
              <w:lang w:val="nl-NL" w:eastAsia="nl-NL"/>
            </w:rPr>
          </w:pPr>
          <w:hyperlink w:anchor="_Toc349645789" w:history="1">
            <w:r w:rsidR="009A2AB7" w:rsidRPr="000D493B">
              <w:rPr>
                <w:rStyle w:val="Hyperlink"/>
                <w:noProof/>
              </w:rPr>
              <w:t>10.3.24</w:t>
            </w:r>
            <w:r w:rsidR="009A2AB7">
              <w:rPr>
                <w:rFonts w:eastAsiaTheme="minorEastAsia" w:cstheme="minorBidi"/>
                <w:i w:val="0"/>
                <w:iCs w:val="0"/>
                <w:noProof/>
                <w:szCs w:val="22"/>
                <w:lang w:val="nl-NL" w:eastAsia="nl-NL"/>
              </w:rPr>
              <w:tab/>
            </w:r>
            <w:r w:rsidR="009A2AB7" w:rsidRPr="000D493B">
              <w:rPr>
                <w:rStyle w:val="Hyperlink"/>
                <w:noProof/>
              </w:rPr>
              <w:t>Enum</w:t>
            </w:r>
            <w:r w:rsidR="009A2AB7">
              <w:rPr>
                <w:noProof/>
                <w:webHidden/>
              </w:rPr>
              <w:tab/>
            </w:r>
            <w:r w:rsidR="009A2AB7">
              <w:rPr>
                <w:noProof/>
                <w:webHidden/>
              </w:rPr>
              <w:fldChar w:fldCharType="begin"/>
            </w:r>
            <w:r w:rsidR="009A2AB7">
              <w:rPr>
                <w:noProof/>
                <w:webHidden/>
              </w:rPr>
              <w:instrText xml:space="preserve"> PAGEREF _Toc349645789 \h </w:instrText>
            </w:r>
            <w:r w:rsidR="009A2AB7">
              <w:rPr>
                <w:noProof/>
                <w:webHidden/>
              </w:rPr>
            </w:r>
            <w:r w:rsidR="009A2AB7">
              <w:rPr>
                <w:noProof/>
                <w:webHidden/>
              </w:rPr>
              <w:fldChar w:fldCharType="separate"/>
            </w:r>
            <w:r w:rsidR="009A2AB7">
              <w:rPr>
                <w:noProof/>
                <w:webHidden/>
              </w:rPr>
              <w:t>103</w:t>
            </w:r>
            <w:r w:rsidR="009A2AB7">
              <w:rPr>
                <w:noProof/>
                <w:webHidden/>
              </w:rPr>
              <w:fldChar w:fldCharType="end"/>
            </w:r>
          </w:hyperlink>
        </w:p>
        <w:p w:rsidR="009A2AB7" w:rsidRDefault="00781683">
          <w:pPr>
            <w:pStyle w:val="Inhopg3"/>
            <w:tabs>
              <w:tab w:val="left" w:pos="1400"/>
              <w:tab w:val="right" w:leader="dot" w:pos="9062"/>
            </w:tabs>
            <w:rPr>
              <w:rFonts w:eastAsiaTheme="minorEastAsia" w:cstheme="minorBidi"/>
              <w:i w:val="0"/>
              <w:iCs w:val="0"/>
              <w:noProof/>
              <w:szCs w:val="22"/>
              <w:lang w:val="nl-NL" w:eastAsia="nl-NL"/>
            </w:rPr>
          </w:pPr>
          <w:hyperlink w:anchor="_Toc349645790" w:history="1">
            <w:r w:rsidR="009A2AB7" w:rsidRPr="000D493B">
              <w:rPr>
                <w:rStyle w:val="Hyperlink"/>
                <w:noProof/>
              </w:rPr>
              <w:t>10.3.25</w:t>
            </w:r>
            <w:r w:rsidR="009A2AB7">
              <w:rPr>
                <w:rFonts w:eastAsiaTheme="minorEastAsia" w:cstheme="minorBidi"/>
                <w:i w:val="0"/>
                <w:iCs w:val="0"/>
                <w:noProof/>
                <w:szCs w:val="22"/>
                <w:lang w:val="nl-NL" w:eastAsia="nl-NL"/>
              </w:rPr>
              <w:tab/>
            </w:r>
            <w:r w:rsidR="009A2AB7" w:rsidRPr="000D493B">
              <w:rPr>
                <w:rStyle w:val="Hyperlink"/>
                <w:noProof/>
              </w:rPr>
              <w:t>Count</w:t>
            </w:r>
            <w:r w:rsidR="009A2AB7">
              <w:rPr>
                <w:noProof/>
                <w:webHidden/>
              </w:rPr>
              <w:tab/>
            </w:r>
            <w:r w:rsidR="009A2AB7">
              <w:rPr>
                <w:noProof/>
                <w:webHidden/>
              </w:rPr>
              <w:fldChar w:fldCharType="begin"/>
            </w:r>
            <w:r w:rsidR="009A2AB7">
              <w:rPr>
                <w:noProof/>
                <w:webHidden/>
              </w:rPr>
              <w:instrText xml:space="preserve"> PAGEREF _Toc349645790 \h </w:instrText>
            </w:r>
            <w:r w:rsidR="009A2AB7">
              <w:rPr>
                <w:noProof/>
                <w:webHidden/>
              </w:rPr>
            </w:r>
            <w:r w:rsidR="009A2AB7">
              <w:rPr>
                <w:noProof/>
                <w:webHidden/>
              </w:rPr>
              <w:fldChar w:fldCharType="separate"/>
            </w:r>
            <w:r w:rsidR="009A2AB7">
              <w:rPr>
                <w:noProof/>
                <w:webHidden/>
              </w:rPr>
              <w:t>104</w:t>
            </w:r>
            <w:r w:rsidR="009A2AB7">
              <w:rPr>
                <w:noProof/>
                <w:webHidden/>
              </w:rPr>
              <w:fldChar w:fldCharType="end"/>
            </w:r>
          </w:hyperlink>
        </w:p>
        <w:p w:rsidR="009A2AB7" w:rsidRDefault="00781683">
          <w:pPr>
            <w:pStyle w:val="Inhopg3"/>
            <w:tabs>
              <w:tab w:val="left" w:pos="1400"/>
              <w:tab w:val="right" w:leader="dot" w:pos="9062"/>
            </w:tabs>
            <w:rPr>
              <w:rFonts w:eastAsiaTheme="minorEastAsia" w:cstheme="minorBidi"/>
              <w:i w:val="0"/>
              <w:iCs w:val="0"/>
              <w:noProof/>
              <w:szCs w:val="22"/>
              <w:lang w:val="nl-NL" w:eastAsia="nl-NL"/>
            </w:rPr>
          </w:pPr>
          <w:hyperlink w:anchor="_Toc349645791" w:history="1">
            <w:r w:rsidR="009A2AB7" w:rsidRPr="000D493B">
              <w:rPr>
                <w:rStyle w:val="Hyperlink"/>
                <w:noProof/>
              </w:rPr>
              <w:t>10.3.26</w:t>
            </w:r>
            <w:r w:rsidR="009A2AB7">
              <w:rPr>
                <w:rFonts w:eastAsiaTheme="minorEastAsia" w:cstheme="minorBidi"/>
                <w:i w:val="0"/>
                <w:iCs w:val="0"/>
                <w:noProof/>
                <w:szCs w:val="22"/>
                <w:lang w:val="nl-NL" w:eastAsia="nl-NL"/>
              </w:rPr>
              <w:tab/>
            </w:r>
            <w:r w:rsidR="009A2AB7" w:rsidRPr="000D493B">
              <w:rPr>
                <w:rStyle w:val="Hyperlink"/>
                <w:noProof/>
              </w:rPr>
              <w:t>Multiplier</w:t>
            </w:r>
            <w:r w:rsidR="009A2AB7">
              <w:rPr>
                <w:noProof/>
                <w:webHidden/>
              </w:rPr>
              <w:tab/>
            </w:r>
            <w:r w:rsidR="009A2AB7">
              <w:rPr>
                <w:noProof/>
                <w:webHidden/>
              </w:rPr>
              <w:fldChar w:fldCharType="begin"/>
            </w:r>
            <w:r w:rsidR="009A2AB7">
              <w:rPr>
                <w:noProof/>
                <w:webHidden/>
              </w:rPr>
              <w:instrText xml:space="preserve"> PAGEREF _Toc349645791 \h </w:instrText>
            </w:r>
            <w:r w:rsidR="009A2AB7">
              <w:rPr>
                <w:noProof/>
                <w:webHidden/>
              </w:rPr>
            </w:r>
            <w:r w:rsidR="009A2AB7">
              <w:rPr>
                <w:noProof/>
                <w:webHidden/>
              </w:rPr>
              <w:fldChar w:fldCharType="separate"/>
            </w:r>
            <w:r w:rsidR="009A2AB7">
              <w:rPr>
                <w:noProof/>
                <w:webHidden/>
              </w:rPr>
              <w:t>104</w:t>
            </w:r>
            <w:r w:rsidR="009A2AB7">
              <w:rPr>
                <w:noProof/>
                <w:webHidden/>
              </w:rPr>
              <w:fldChar w:fldCharType="end"/>
            </w:r>
          </w:hyperlink>
        </w:p>
        <w:p w:rsidR="009A2AB7" w:rsidRDefault="00781683">
          <w:pPr>
            <w:pStyle w:val="Inhopg3"/>
            <w:tabs>
              <w:tab w:val="left" w:pos="1400"/>
              <w:tab w:val="right" w:leader="dot" w:pos="9062"/>
            </w:tabs>
            <w:rPr>
              <w:rFonts w:eastAsiaTheme="minorEastAsia" w:cstheme="minorBidi"/>
              <w:i w:val="0"/>
              <w:iCs w:val="0"/>
              <w:noProof/>
              <w:szCs w:val="22"/>
              <w:lang w:val="nl-NL" w:eastAsia="nl-NL"/>
            </w:rPr>
          </w:pPr>
          <w:hyperlink w:anchor="_Toc349645792" w:history="1">
            <w:r w:rsidR="009A2AB7" w:rsidRPr="000D493B">
              <w:rPr>
                <w:rStyle w:val="Hyperlink"/>
                <w:noProof/>
              </w:rPr>
              <w:t>10.3.27</w:t>
            </w:r>
            <w:r w:rsidR="009A2AB7">
              <w:rPr>
                <w:rFonts w:eastAsiaTheme="minorEastAsia" w:cstheme="minorBidi"/>
                <w:i w:val="0"/>
                <w:iCs w:val="0"/>
                <w:noProof/>
                <w:szCs w:val="22"/>
                <w:lang w:val="nl-NL" w:eastAsia="nl-NL"/>
              </w:rPr>
              <w:tab/>
            </w:r>
            <w:r w:rsidR="009A2AB7" w:rsidRPr="000D493B">
              <w:rPr>
                <w:rStyle w:val="Hyperlink"/>
                <w:noProof/>
              </w:rPr>
              <w:t>Offset</w:t>
            </w:r>
            <w:r w:rsidR="009A2AB7">
              <w:rPr>
                <w:noProof/>
                <w:webHidden/>
              </w:rPr>
              <w:tab/>
            </w:r>
            <w:r w:rsidR="009A2AB7">
              <w:rPr>
                <w:noProof/>
                <w:webHidden/>
              </w:rPr>
              <w:fldChar w:fldCharType="begin"/>
            </w:r>
            <w:r w:rsidR="009A2AB7">
              <w:rPr>
                <w:noProof/>
                <w:webHidden/>
              </w:rPr>
              <w:instrText xml:space="preserve"> PAGEREF _Toc349645792 \h </w:instrText>
            </w:r>
            <w:r w:rsidR="009A2AB7">
              <w:rPr>
                <w:noProof/>
                <w:webHidden/>
              </w:rPr>
            </w:r>
            <w:r w:rsidR="009A2AB7">
              <w:rPr>
                <w:noProof/>
                <w:webHidden/>
              </w:rPr>
              <w:fldChar w:fldCharType="separate"/>
            </w:r>
            <w:r w:rsidR="009A2AB7">
              <w:rPr>
                <w:noProof/>
                <w:webHidden/>
              </w:rPr>
              <w:t>104</w:t>
            </w:r>
            <w:r w:rsidR="009A2AB7">
              <w:rPr>
                <w:noProof/>
                <w:webHidden/>
              </w:rPr>
              <w:fldChar w:fldCharType="end"/>
            </w:r>
          </w:hyperlink>
        </w:p>
        <w:p w:rsidR="009A2AB7" w:rsidRDefault="00781683">
          <w:pPr>
            <w:pStyle w:val="Inhopg3"/>
            <w:tabs>
              <w:tab w:val="left" w:pos="1400"/>
              <w:tab w:val="right" w:leader="dot" w:pos="9062"/>
            </w:tabs>
            <w:rPr>
              <w:rFonts w:eastAsiaTheme="minorEastAsia" w:cstheme="minorBidi"/>
              <w:i w:val="0"/>
              <w:iCs w:val="0"/>
              <w:noProof/>
              <w:szCs w:val="22"/>
              <w:lang w:val="nl-NL" w:eastAsia="nl-NL"/>
            </w:rPr>
          </w:pPr>
          <w:hyperlink w:anchor="_Toc349645793" w:history="1">
            <w:r w:rsidR="009A2AB7" w:rsidRPr="000D493B">
              <w:rPr>
                <w:rStyle w:val="Hyperlink"/>
                <w:noProof/>
              </w:rPr>
              <w:t>10.3.28</w:t>
            </w:r>
            <w:r w:rsidR="009A2AB7">
              <w:rPr>
                <w:rFonts w:eastAsiaTheme="minorEastAsia" w:cstheme="minorBidi"/>
                <w:i w:val="0"/>
                <w:iCs w:val="0"/>
                <w:noProof/>
                <w:szCs w:val="22"/>
                <w:lang w:val="nl-NL" w:eastAsia="nl-NL"/>
              </w:rPr>
              <w:tab/>
            </w:r>
            <w:r w:rsidR="009A2AB7" w:rsidRPr="000D493B">
              <w:rPr>
                <w:rStyle w:val="Hyperlink"/>
                <w:noProof/>
              </w:rPr>
              <w:t>Unit</w:t>
            </w:r>
            <w:r w:rsidR="009A2AB7">
              <w:rPr>
                <w:noProof/>
                <w:webHidden/>
              </w:rPr>
              <w:tab/>
            </w:r>
            <w:r w:rsidR="009A2AB7">
              <w:rPr>
                <w:noProof/>
                <w:webHidden/>
              </w:rPr>
              <w:fldChar w:fldCharType="begin"/>
            </w:r>
            <w:r w:rsidR="009A2AB7">
              <w:rPr>
                <w:noProof/>
                <w:webHidden/>
              </w:rPr>
              <w:instrText xml:space="preserve"> PAGEREF _Toc349645793 \h </w:instrText>
            </w:r>
            <w:r w:rsidR="009A2AB7">
              <w:rPr>
                <w:noProof/>
                <w:webHidden/>
              </w:rPr>
            </w:r>
            <w:r w:rsidR="009A2AB7">
              <w:rPr>
                <w:noProof/>
                <w:webHidden/>
              </w:rPr>
              <w:fldChar w:fldCharType="separate"/>
            </w:r>
            <w:r w:rsidR="009A2AB7">
              <w:rPr>
                <w:noProof/>
                <w:webHidden/>
              </w:rPr>
              <w:t>104</w:t>
            </w:r>
            <w:r w:rsidR="009A2AB7">
              <w:rPr>
                <w:noProof/>
                <w:webHidden/>
              </w:rPr>
              <w:fldChar w:fldCharType="end"/>
            </w:r>
          </w:hyperlink>
        </w:p>
        <w:p w:rsidR="009A2AB7" w:rsidRDefault="00781683">
          <w:pPr>
            <w:pStyle w:val="Inhopg3"/>
            <w:tabs>
              <w:tab w:val="left" w:pos="1400"/>
              <w:tab w:val="right" w:leader="dot" w:pos="9062"/>
            </w:tabs>
            <w:rPr>
              <w:rFonts w:eastAsiaTheme="minorEastAsia" w:cstheme="minorBidi"/>
              <w:i w:val="0"/>
              <w:iCs w:val="0"/>
              <w:noProof/>
              <w:szCs w:val="22"/>
              <w:lang w:val="nl-NL" w:eastAsia="nl-NL"/>
            </w:rPr>
          </w:pPr>
          <w:hyperlink w:anchor="_Toc349645794" w:history="1">
            <w:r w:rsidR="009A2AB7" w:rsidRPr="000D493B">
              <w:rPr>
                <w:rStyle w:val="Hyperlink"/>
                <w:noProof/>
              </w:rPr>
              <w:t>10.3.29</w:t>
            </w:r>
            <w:r w:rsidR="009A2AB7">
              <w:rPr>
                <w:rFonts w:eastAsiaTheme="minorEastAsia" w:cstheme="minorBidi"/>
                <w:i w:val="0"/>
                <w:iCs w:val="0"/>
                <w:noProof/>
                <w:szCs w:val="22"/>
                <w:lang w:val="nl-NL" w:eastAsia="nl-NL"/>
              </w:rPr>
              <w:tab/>
            </w:r>
            <w:r w:rsidR="009A2AB7" w:rsidRPr="000D493B">
              <w:rPr>
                <w:rStyle w:val="Hyperlink"/>
                <w:noProof/>
              </w:rPr>
              <w:t>Other columns</w:t>
            </w:r>
            <w:r w:rsidR="009A2AB7">
              <w:rPr>
                <w:noProof/>
                <w:webHidden/>
              </w:rPr>
              <w:tab/>
            </w:r>
            <w:r w:rsidR="009A2AB7">
              <w:rPr>
                <w:noProof/>
                <w:webHidden/>
              </w:rPr>
              <w:fldChar w:fldCharType="begin"/>
            </w:r>
            <w:r w:rsidR="009A2AB7">
              <w:rPr>
                <w:noProof/>
                <w:webHidden/>
              </w:rPr>
              <w:instrText xml:space="preserve"> PAGEREF _Toc349645794 \h </w:instrText>
            </w:r>
            <w:r w:rsidR="009A2AB7">
              <w:rPr>
                <w:noProof/>
                <w:webHidden/>
              </w:rPr>
            </w:r>
            <w:r w:rsidR="009A2AB7">
              <w:rPr>
                <w:noProof/>
                <w:webHidden/>
              </w:rPr>
              <w:fldChar w:fldCharType="separate"/>
            </w:r>
            <w:r w:rsidR="009A2AB7">
              <w:rPr>
                <w:noProof/>
                <w:webHidden/>
              </w:rPr>
              <w:t>104</w:t>
            </w:r>
            <w:r w:rsidR="009A2AB7">
              <w:rPr>
                <w:noProof/>
                <w:webHidden/>
              </w:rPr>
              <w:fldChar w:fldCharType="end"/>
            </w:r>
          </w:hyperlink>
        </w:p>
        <w:p w:rsidR="009A2AB7" w:rsidRDefault="00781683">
          <w:pPr>
            <w:pStyle w:val="Inhopg2"/>
            <w:tabs>
              <w:tab w:val="left" w:pos="1000"/>
              <w:tab w:val="right" w:leader="dot" w:pos="9062"/>
            </w:tabs>
            <w:rPr>
              <w:rFonts w:eastAsiaTheme="minorEastAsia" w:cstheme="minorBidi"/>
              <w:smallCaps w:val="0"/>
              <w:noProof/>
              <w:szCs w:val="22"/>
              <w:lang w:val="nl-NL" w:eastAsia="nl-NL"/>
            </w:rPr>
          </w:pPr>
          <w:hyperlink w:anchor="_Toc349645795" w:history="1">
            <w:r w:rsidR="009A2AB7" w:rsidRPr="000D493B">
              <w:rPr>
                <w:rStyle w:val="Hyperlink"/>
                <w:noProof/>
              </w:rPr>
              <w:t>10.4</w:t>
            </w:r>
            <w:r w:rsidR="009A2AB7">
              <w:rPr>
                <w:rFonts w:eastAsiaTheme="minorEastAsia" w:cstheme="minorBidi"/>
                <w:smallCaps w:val="0"/>
                <w:noProof/>
                <w:szCs w:val="22"/>
                <w:lang w:val="nl-NL" w:eastAsia="nl-NL"/>
              </w:rPr>
              <w:tab/>
            </w:r>
            <w:r w:rsidR="009A2AB7" w:rsidRPr="000D493B">
              <w:rPr>
                <w:rStyle w:val="Hyperlink"/>
                <w:noProof/>
              </w:rPr>
              <w:t>Filter sensorlist</w:t>
            </w:r>
            <w:r w:rsidR="009A2AB7">
              <w:rPr>
                <w:noProof/>
                <w:webHidden/>
              </w:rPr>
              <w:tab/>
            </w:r>
            <w:r w:rsidR="009A2AB7">
              <w:rPr>
                <w:noProof/>
                <w:webHidden/>
              </w:rPr>
              <w:fldChar w:fldCharType="begin"/>
            </w:r>
            <w:r w:rsidR="009A2AB7">
              <w:rPr>
                <w:noProof/>
                <w:webHidden/>
              </w:rPr>
              <w:instrText xml:space="preserve"> PAGEREF _Toc349645795 \h </w:instrText>
            </w:r>
            <w:r w:rsidR="009A2AB7">
              <w:rPr>
                <w:noProof/>
                <w:webHidden/>
              </w:rPr>
            </w:r>
            <w:r w:rsidR="009A2AB7">
              <w:rPr>
                <w:noProof/>
                <w:webHidden/>
              </w:rPr>
              <w:fldChar w:fldCharType="separate"/>
            </w:r>
            <w:r w:rsidR="009A2AB7">
              <w:rPr>
                <w:noProof/>
                <w:webHidden/>
              </w:rPr>
              <w:t>104</w:t>
            </w:r>
            <w:r w:rsidR="009A2AB7">
              <w:rPr>
                <w:noProof/>
                <w:webHidden/>
              </w:rPr>
              <w:fldChar w:fldCharType="end"/>
            </w:r>
          </w:hyperlink>
        </w:p>
        <w:p w:rsidR="009A2AB7" w:rsidRDefault="00781683">
          <w:pPr>
            <w:pStyle w:val="Inhopg2"/>
            <w:tabs>
              <w:tab w:val="left" w:pos="1000"/>
              <w:tab w:val="right" w:leader="dot" w:pos="9062"/>
            </w:tabs>
            <w:rPr>
              <w:rFonts w:eastAsiaTheme="minorEastAsia" w:cstheme="minorBidi"/>
              <w:smallCaps w:val="0"/>
              <w:noProof/>
              <w:szCs w:val="22"/>
              <w:lang w:val="nl-NL" w:eastAsia="nl-NL"/>
            </w:rPr>
          </w:pPr>
          <w:hyperlink w:anchor="_Toc349645796" w:history="1">
            <w:r w:rsidR="009A2AB7" w:rsidRPr="000D493B">
              <w:rPr>
                <w:rStyle w:val="Hyperlink"/>
                <w:noProof/>
              </w:rPr>
              <w:t>10.5</w:t>
            </w:r>
            <w:r w:rsidR="009A2AB7">
              <w:rPr>
                <w:rFonts w:eastAsiaTheme="minorEastAsia" w:cstheme="minorBidi"/>
                <w:smallCaps w:val="0"/>
                <w:noProof/>
                <w:szCs w:val="22"/>
                <w:lang w:val="nl-NL" w:eastAsia="nl-NL"/>
              </w:rPr>
              <w:tab/>
            </w:r>
            <w:r w:rsidR="009A2AB7" w:rsidRPr="000D493B">
              <w:rPr>
                <w:rStyle w:val="Hyperlink"/>
                <w:noProof/>
              </w:rPr>
              <w:t>Special issues</w:t>
            </w:r>
            <w:r w:rsidR="009A2AB7">
              <w:rPr>
                <w:noProof/>
                <w:webHidden/>
              </w:rPr>
              <w:tab/>
            </w:r>
            <w:r w:rsidR="009A2AB7">
              <w:rPr>
                <w:noProof/>
                <w:webHidden/>
              </w:rPr>
              <w:fldChar w:fldCharType="begin"/>
            </w:r>
            <w:r w:rsidR="009A2AB7">
              <w:rPr>
                <w:noProof/>
                <w:webHidden/>
              </w:rPr>
              <w:instrText xml:space="preserve"> PAGEREF _Toc349645796 \h </w:instrText>
            </w:r>
            <w:r w:rsidR="009A2AB7">
              <w:rPr>
                <w:noProof/>
                <w:webHidden/>
              </w:rPr>
            </w:r>
            <w:r w:rsidR="009A2AB7">
              <w:rPr>
                <w:noProof/>
                <w:webHidden/>
              </w:rPr>
              <w:fldChar w:fldCharType="separate"/>
            </w:r>
            <w:r w:rsidR="009A2AB7">
              <w:rPr>
                <w:noProof/>
                <w:webHidden/>
              </w:rPr>
              <w:t>107</w:t>
            </w:r>
            <w:r w:rsidR="009A2AB7">
              <w:rPr>
                <w:noProof/>
                <w:webHidden/>
              </w:rPr>
              <w:fldChar w:fldCharType="end"/>
            </w:r>
          </w:hyperlink>
        </w:p>
        <w:p w:rsidR="009A2AB7" w:rsidRDefault="00781683">
          <w:pPr>
            <w:pStyle w:val="Inhopg1"/>
            <w:tabs>
              <w:tab w:val="left" w:pos="600"/>
            </w:tabs>
            <w:rPr>
              <w:rFonts w:eastAsiaTheme="minorEastAsia" w:cstheme="minorBidi"/>
              <w:b w:val="0"/>
              <w:bCs w:val="0"/>
              <w:caps w:val="0"/>
              <w:noProof/>
              <w:szCs w:val="22"/>
              <w:lang w:val="nl-NL" w:eastAsia="nl-NL"/>
            </w:rPr>
          </w:pPr>
          <w:hyperlink w:anchor="_Toc349645797" w:history="1">
            <w:r w:rsidR="009A2AB7" w:rsidRPr="000D493B">
              <w:rPr>
                <w:rStyle w:val="Hyperlink"/>
                <w:noProof/>
              </w:rPr>
              <w:t>11.</w:t>
            </w:r>
            <w:r w:rsidR="009A2AB7">
              <w:rPr>
                <w:rFonts w:eastAsiaTheme="minorEastAsia" w:cstheme="minorBidi"/>
                <w:b w:val="0"/>
                <w:bCs w:val="0"/>
                <w:caps w:val="0"/>
                <w:noProof/>
                <w:szCs w:val="22"/>
                <w:lang w:val="nl-NL" w:eastAsia="nl-NL"/>
              </w:rPr>
              <w:tab/>
            </w:r>
            <w:r w:rsidR="009A2AB7" w:rsidRPr="000D493B">
              <w:rPr>
                <w:rStyle w:val="Hyperlink"/>
                <w:noProof/>
              </w:rPr>
              <w:t>Importing in FT NavVision</w:t>
            </w:r>
            <w:r w:rsidR="009A2AB7">
              <w:rPr>
                <w:noProof/>
                <w:webHidden/>
              </w:rPr>
              <w:tab/>
            </w:r>
            <w:r w:rsidR="009A2AB7">
              <w:rPr>
                <w:noProof/>
                <w:webHidden/>
              </w:rPr>
              <w:fldChar w:fldCharType="begin"/>
            </w:r>
            <w:r w:rsidR="009A2AB7">
              <w:rPr>
                <w:noProof/>
                <w:webHidden/>
              </w:rPr>
              <w:instrText xml:space="preserve"> PAGEREF _Toc349645797 \h </w:instrText>
            </w:r>
            <w:r w:rsidR="009A2AB7">
              <w:rPr>
                <w:noProof/>
                <w:webHidden/>
              </w:rPr>
            </w:r>
            <w:r w:rsidR="009A2AB7">
              <w:rPr>
                <w:noProof/>
                <w:webHidden/>
              </w:rPr>
              <w:fldChar w:fldCharType="separate"/>
            </w:r>
            <w:r w:rsidR="009A2AB7">
              <w:rPr>
                <w:noProof/>
                <w:webHidden/>
              </w:rPr>
              <w:t>109</w:t>
            </w:r>
            <w:r w:rsidR="009A2AB7">
              <w:rPr>
                <w:noProof/>
                <w:webHidden/>
              </w:rPr>
              <w:fldChar w:fldCharType="end"/>
            </w:r>
          </w:hyperlink>
        </w:p>
        <w:p w:rsidR="009A2AB7" w:rsidRDefault="00781683">
          <w:pPr>
            <w:pStyle w:val="Inhopg2"/>
            <w:tabs>
              <w:tab w:val="left" w:pos="1000"/>
              <w:tab w:val="right" w:leader="dot" w:pos="9062"/>
            </w:tabs>
            <w:rPr>
              <w:rFonts w:eastAsiaTheme="minorEastAsia" w:cstheme="minorBidi"/>
              <w:smallCaps w:val="0"/>
              <w:noProof/>
              <w:szCs w:val="22"/>
              <w:lang w:val="nl-NL" w:eastAsia="nl-NL"/>
            </w:rPr>
          </w:pPr>
          <w:hyperlink w:anchor="_Toc349645798" w:history="1">
            <w:r w:rsidR="009A2AB7" w:rsidRPr="000D493B">
              <w:rPr>
                <w:rStyle w:val="Hyperlink"/>
                <w:noProof/>
              </w:rPr>
              <w:t>11.1</w:t>
            </w:r>
            <w:r w:rsidR="009A2AB7">
              <w:rPr>
                <w:rFonts w:eastAsiaTheme="minorEastAsia" w:cstheme="minorBidi"/>
                <w:smallCaps w:val="0"/>
                <w:noProof/>
                <w:szCs w:val="22"/>
                <w:lang w:val="nl-NL" w:eastAsia="nl-NL"/>
              </w:rPr>
              <w:tab/>
            </w:r>
            <w:r w:rsidR="009A2AB7" w:rsidRPr="000D493B">
              <w:rPr>
                <w:rStyle w:val="Hyperlink"/>
                <w:noProof/>
              </w:rPr>
              <w:t>Introduction</w:t>
            </w:r>
            <w:r w:rsidR="009A2AB7">
              <w:rPr>
                <w:noProof/>
                <w:webHidden/>
              </w:rPr>
              <w:tab/>
            </w:r>
            <w:r w:rsidR="009A2AB7">
              <w:rPr>
                <w:noProof/>
                <w:webHidden/>
              </w:rPr>
              <w:fldChar w:fldCharType="begin"/>
            </w:r>
            <w:r w:rsidR="009A2AB7">
              <w:rPr>
                <w:noProof/>
                <w:webHidden/>
              </w:rPr>
              <w:instrText xml:space="preserve"> PAGEREF _Toc349645798 \h </w:instrText>
            </w:r>
            <w:r w:rsidR="009A2AB7">
              <w:rPr>
                <w:noProof/>
                <w:webHidden/>
              </w:rPr>
            </w:r>
            <w:r w:rsidR="009A2AB7">
              <w:rPr>
                <w:noProof/>
                <w:webHidden/>
              </w:rPr>
              <w:fldChar w:fldCharType="separate"/>
            </w:r>
            <w:r w:rsidR="009A2AB7">
              <w:rPr>
                <w:noProof/>
                <w:webHidden/>
              </w:rPr>
              <w:t>109</w:t>
            </w:r>
            <w:r w:rsidR="009A2AB7">
              <w:rPr>
                <w:noProof/>
                <w:webHidden/>
              </w:rPr>
              <w:fldChar w:fldCharType="end"/>
            </w:r>
          </w:hyperlink>
        </w:p>
        <w:p w:rsidR="009A2AB7" w:rsidRDefault="00781683">
          <w:pPr>
            <w:pStyle w:val="Inhopg2"/>
            <w:tabs>
              <w:tab w:val="left" w:pos="1000"/>
              <w:tab w:val="right" w:leader="dot" w:pos="9062"/>
            </w:tabs>
            <w:rPr>
              <w:rFonts w:eastAsiaTheme="minorEastAsia" w:cstheme="minorBidi"/>
              <w:smallCaps w:val="0"/>
              <w:noProof/>
              <w:szCs w:val="22"/>
              <w:lang w:val="nl-NL" w:eastAsia="nl-NL"/>
            </w:rPr>
          </w:pPr>
          <w:hyperlink w:anchor="_Toc349645799" w:history="1">
            <w:r w:rsidR="009A2AB7" w:rsidRPr="000D493B">
              <w:rPr>
                <w:rStyle w:val="Hyperlink"/>
                <w:noProof/>
              </w:rPr>
              <w:t>11.2</w:t>
            </w:r>
            <w:r w:rsidR="009A2AB7">
              <w:rPr>
                <w:rFonts w:eastAsiaTheme="minorEastAsia" w:cstheme="minorBidi"/>
                <w:smallCaps w:val="0"/>
                <w:noProof/>
                <w:szCs w:val="22"/>
                <w:lang w:val="nl-NL" w:eastAsia="nl-NL"/>
              </w:rPr>
              <w:tab/>
            </w:r>
            <w:r w:rsidR="009A2AB7" w:rsidRPr="000D493B">
              <w:rPr>
                <w:rStyle w:val="Hyperlink"/>
                <w:noProof/>
              </w:rPr>
              <w:t>How to import</w:t>
            </w:r>
            <w:r w:rsidR="009A2AB7">
              <w:rPr>
                <w:noProof/>
                <w:webHidden/>
              </w:rPr>
              <w:tab/>
            </w:r>
            <w:r w:rsidR="009A2AB7">
              <w:rPr>
                <w:noProof/>
                <w:webHidden/>
              </w:rPr>
              <w:fldChar w:fldCharType="begin"/>
            </w:r>
            <w:r w:rsidR="009A2AB7">
              <w:rPr>
                <w:noProof/>
                <w:webHidden/>
              </w:rPr>
              <w:instrText xml:space="preserve"> PAGEREF _Toc349645799 \h </w:instrText>
            </w:r>
            <w:r w:rsidR="009A2AB7">
              <w:rPr>
                <w:noProof/>
                <w:webHidden/>
              </w:rPr>
            </w:r>
            <w:r w:rsidR="009A2AB7">
              <w:rPr>
                <w:noProof/>
                <w:webHidden/>
              </w:rPr>
              <w:fldChar w:fldCharType="separate"/>
            </w:r>
            <w:r w:rsidR="009A2AB7">
              <w:rPr>
                <w:noProof/>
                <w:webHidden/>
              </w:rPr>
              <w:t>110</w:t>
            </w:r>
            <w:r w:rsidR="009A2AB7">
              <w:rPr>
                <w:noProof/>
                <w:webHidden/>
              </w:rPr>
              <w:fldChar w:fldCharType="end"/>
            </w:r>
          </w:hyperlink>
        </w:p>
        <w:p w:rsidR="009A2AB7" w:rsidRDefault="00781683">
          <w:pPr>
            <w:pStyle w:val="Inhopg2"/>
            <w:tabs>
              <w:tab w:val="left" w:pos="1000"/>
              <w:tab w:val="right" w:leader="dot" w:pos="9062"/>
            </w:tabs>
            <w:rPr>
              <w:rFonts w:eastAsiaTheme="minorEastAsia" w:cstheme="minorBidi"/>
              <w:smallCaps w:val="0"/>
              <w:noProof/>
              <w:szCs w:val="22"/>
              <w:lang w:val="nl-NL" w:eastAsia="nl-NL"/>
            </w:rPr>
          </w:pPr>
          <w:hyperlink w:anchor="_Toc349645800" w:history="1">
            <w:r w:rsidR="009A2AB7" w:rsidRPr="000D493B">
              <w:rPr>
                <w:rStyle w:val="Hyperlink"/>
                <w:noProof/>
              </w:rPr>
              <w:t>11.3</w:t>
            </w:r>
            <w:r w:rsidR="009A2AB7">
              <w:rPr>
                <w:rFonts w:eastAsiaTheme="minorEastAsia" w:cstheme="minorBidi"/>
                <w:smallCaps w:val="0"/>
                <w:noProof/>
                <w:szCs w:val="22"/>
                <w:lang w:val="nl-NL" w:eastAsia="nl-NL"/>
              </w:rPr>
              <w:tab/>
            </w:r>
            <w:r w:rsidR="009A2AB7" w:rsidRPr="000D493B">
              <w:rPr>
                <w:rStyle w:val="Hyperlink"/>
                <w:noProof/>
              </w:rPr>
              <w:t>Check the import</w:t>
            </w:r>
            <w:r w:rsidR="009A2AB7">
              <w:rPr>
                <w:noProof/>
                <w:webHidden/>
              </w:rPr>
              <w:tab/>
            </w:r>
            <w:r w:rsidR="009A2AB7">
              <w:rPr>
                <w:noProof/>
                <w:webHidden/>
              </w:rPr>
              <w:fldChar w:fldCharType="begin"/>
            </w:r>
            <w:r w:rsidR="009A2AB7">
              <w:rPr>
                <w:noProof/>
                <w:webHidden/>
              </w:rPr>
              <w:instrText xml:space="preserve"> PAGEREF _Toc349645800 \h </w:instrText>
            </w:r>
            <w:r w:rsidR="009A2AB7">
              <w:rPr>
                <w:noProof/>
                <w:webHidden/>
              </w:rPr>
            </w:r>
            <w:r w:rsidR="009A2AB7">
              <w:rPr>
                <w:noProof/>
                <w:webHidden/>
              </w:rPr>
              <w:fldChar w:fldCharType="separate"/>
            </w:r>
            <w:r w:rsidR="009A2AB7">
              <w:rPr>
                <w:noProof/>
                <w:webHidden/>
              </w:rPr>
              <w:t>111</w:t>
            </w:r>
            <w:r w:rsidR="009A2AB7">
              <w:rPr>
                <w:noProof/>
                <w:webHidden/>
              </w:rPr>
              <w:fldChar w:fldCharType="end"/>
            </w:r>
          </w:hyperlink>
        </w:p>
        <w:p w:rsidR="009A2AB7" w:rsidRDefault="00781683">
          <w:pPr>
            <w:pStyle w:val="Inhopg2"/>
            <w:tabs>
              <w:tab w:val="left" w:pos="1000"/>
              <w:tab w:val="right" w:leader="dot" w:pos="9062"/>
            </w:tabs>
            <w:rPr>
              <w:rFonts w:eastAsiaTheme="minorEastAsia" w:cstheme="minorBidi"/>
              <w:smallCaps w:val="0"/>
              <w:noProof/>
              <w:szCs w:val="22"/>
              <w:lang w:val="nl-NL" w:eastAsia="nl-NL"/>
            </w:rPr>
          </w:pPr>
          <w:hyperlink w:anchor="_Toc349645801" w:history="1">
            <w:r w:rsidR="009A2AB7" w:rsidRPr="000D493B">
              <w:rPr>
                <w:rStyle w:val="Hyperlink"/>
                <w:noProof/>
              </w:rPr>
              <w:t>11.4</w:t>
            </w:r>
            <w:r w:rsidR="009A2AB7">
              <w:rPr>
                <w:rFonts w:eastAsiaTheme="minorEastAsia" w:cstheme="minorBidi"/>
                <w:smallCaps w:val="0"/>
                <w:noProof/>
                <w:szCs w:val="22"/>
                <w:lang w:val="nl-NL" w:eastAsia="nl-NL"/>
              </w:rPr>
              <w:tab/>
            </w:r>
            <w:r w:rsidR="009A2AB7" w:rsidRPr="000D493B">
              <w:rPr>
                <w:rStyle w:val="Hyperlink"/>
                <w:noProof/>
              </w:rPr>
              <w:t>Devicelist generated</w:t>
            </w:r>
            <w:r w:rsidR="009A2AB7">
              <w:rPr>
                <w:noProof/>
                <w:webHidden/>
              </w:rPr>
              <w:tab/>
            </w:r>
            <w:r w:rsidR="009A2AB7">
              <w:rPr>
                <w:noProof/>
                <w:webHidden/>
              </w:rPr>
              <w:fldChar w:fldCharType="begin"/>
            </w:r>
            <w:r w:rsidR="009A2AB7">
              <w:rPr>
                <w:noProof/>
                <w:webHidden/>
              </w:rPr>
              <w:instrText xml:space="preserve"> PAGEREF _Toc349645801 \h </w:instrText>
            </w:r>
            <w:r w:rsidR="009A2AB7">
              <w:rPr>
                <w:noProof/>
                <w:webHidden/>
              </w:rPr>
            </w:r>
            <w:r w:rsidR="009A2AB7">
              <w:rPr>
                <w:noProof/>
                <w:webHidden/>
              </w:rPr>
              <w:fldChar w:fldCharType="separate"/>
            </w:r>
            <w:r w:rsidR="009A2AB7">
              <w:rPr>
                <w:noProof/>
                <w:webHidden/>
              </w:rPr>
              <w:t>111</w:t>
            </w:r>
            <w:r w:rsidR="009A2AB7">
              <w:rPr>
                <w:noProof/>
                <w:webHidden/>
              </w:rPr>
              <w:fldChar w:fldCharType="end"/>
            </w:r>
          </w:hyperlink>
        </w:p>
        <w:p w:rsidR="009A2AB7" w:rsidRDefault="00781683">
          <w:pPr>
            <w:pStyle w:val="Inhopg2"/>
            <w:tabs>
              <w:tab w:val="left" w:pos="1000"/>
              <w:tab w:val="right" w:leader="dot" w:pos="9062"/>
            </w:tabs>
            <w:rPr>
              <w:rFonts w:eastAsiaTheme="minorEastAsia" w:cstheme="minorBidi"/>
              <w:smallCaps w:val="0"/>
              <w:noProof/>
              <w:szCs w:val="22"/>
              <w:lang w:val="nl-NL" w:eastAsia="nl-NL"/>
            </w:rPr>
          </w:pPr>
          <w:hyperlink w:anchor="_Toc349645802" w:history="1">
            <w:r w:rsidR="009A2AB7" w:rsidRPr="000D493B">
              <w:rPr>
                <w:rStyle w:val="Hyperlink"/>
                <w:noProof/>
              </w:rPr>
              <w:t>11.5</w:t>
            </w:r>
            <w:r w:rsidR="009A2AB7">
              <w:rPr>
                <w:rFonts w:eastAsiaTheme="minorEastAsia" w:cstheme="minorBidi"/>
                <w:smallCaps w:val="0"/>
                <w:noProof/>
                <w:szCs w:val="22"/>
                <w:lang w:val="nl-NL" w:eastAsia="nl-NL"/>
              </w:rPr>
              <w:tab/>
            </w:r>
            <w:r w:rsidR="009A2AB7" w:rsidRPr="000D493B">
              <w:rPr>
                <w:rStyle w:val="Hyperlink"/>
                <w:noProof/>
              </w:rPr>
              <w:t>Sensorlist generated</w:t>
            </w:r>
            <w:r w:rsidR="009A2AB7">
              <w:rPr>
                <w:noProof/>
                <w:webHidden/>
              </w:rPr>
              <w:tab/>
            </w:r>
            <w:r w:rsidR="009A2AB7">
              <w:rPr>
                <w:noProof/>
                <w:webHidden/>
              </w:rPr>
              <w:fldChar w:fldCharType="begin"/>
            </w:r>
            <w:r w:rsidR="009A2AB7">
              <w:rPr>
                <w:noProof/>
                <w:webHidden/>
              </w:rPr>
              <w:instrText xml:space="preserve"> PAGEREF _Toc349645802 \h </w:instrText>
            </w:r>
            <w:r w:rsidR="009A2AB7">
              <w:rPr>
                <w:noProof/>
                <w:webHidden/>
              </w:rPr>
            </w:r>
            <w:r w:rsidR="009A2AB7">
              <w:rPr>
                <w:noProof/>
                <w:webHidden/>
              </w:rPr>
              <w:fldChar w:fldCharType="separate"/>
            </w:r>
            <w:r w:rsidR="009A2AB7">
              <w:rPr>
                <w:noProof/>
                <w:webHidden/>
              </w:rPr>
              <w:t>113</w:t>
            </w:r>
            <w:r w:rsidR="009A2AB7">
              <w:rPr>
                <w:noProof/>
                <w:webHidden/>
              </w:rPr>
              <w:fldChar w:fldCharType="end"/>
            </w:r>
          </w:hyperlink>
        </w:p>
        <w:p w:rsidR="009A2AB7" w:rsidRDefault="00781683">
          <w:pPr>
            <w:pStyle w:val="Inhopg2"/>
            <w:tabs>
              <w:tab w:val="left" w:pos="1000"/>
              <w:tab w:val="right" w:leader="dot" w:pos="9062"/>
            </w:tabs>
            <w:rPr>
              <w:rFonts w:eastAsiaTheme="minorEastAsia" w:cstheme="minorBidi"/>
              <w:smallCaps w:val="0"/>
              <w:noProof/>
              <w:szCs w:val="22"/>
              <w:lang w:val="nl-NL" w:eastAsia="nl-NL"/>
            </w:rPr>
          </w:pPr>
          <w:hyperlink w:anchor="_Toc349645803" w:history="1">
            <w:r w:rsidR="009A2AB7" w:rsidRPr="000D493B">
              <w:rPr>
                <w:rStyle w:val="Hyperlink"/>
                <w:noProof/>
              </w:rPr>
              <w:t>11.6</w:t>
            </w:r>
            <w:r w:rsidR="009A2AB7">
              <w:rPr>
                <w:rFonts w:eastAsiaTheme="minorEastAsia" w:cstheme="minorBidi"/>
                <w:smallCaps w:val="0"/>
                <w:noProof/>
                <w:szCs w:val="22"/>
                <w:lang w:val="nl-NL" w:eastAsia="nl-NL"/>
              </w:rPr>
              <w:tab/>
            </w:r>
            <w:r w:rsidR="009A2AB7" w:rsidRPr="000D493B">
              <w:rPr>
                <w:rStyle w:val="Hyperlink"/>
                <w:noProof/>
              </w:rPr>
              <w:t>Sensorlist generated diff</w:t>
            </w:r>
            <w:r w:rsidR="009A2AB7">
              <w:rPr>
                <w:noProof/>
                <w:webHidden/>
              </w:rPr>
              <w:tab/>
            </w:r>
            <w:r w:rsidR="009A2AB7">
              <w:rPr>
                <w:noProof/>
                <w:webHidden/>
              </w:rPr>
              <w:fldChar w:fldCharType="begin"/>
            </w:r>
            <w:r w:rsidR="009A2AB7">
              <w:rPr>
                <w:noProof/>
                <w:webHidden/>
              </w:rPr>
              <w:instrText xml:space="preserve"> PAGEREF _Toc349645803 \h </w:instrText>
            </w:r>
            <w:r w:rsidR="009A2AB7">
              <w:rPr>
                <w:noProof/>
                <w:webHidden/>
              </w:rPr>
            </w:r>
            <w:r w:rsidR="009A2AB7">
              <w:rPr>
                <w:noProof/>
                <w:webHidden/>
              </w:rPr>
              <w:fldChar w:fldCharType="separate"/>
            </w:r>
            <w:r w:rsidR="009A2AB7">
              <w:rPr>
                <w:noProof/>
                <w:webHidden/>
              </w:rPr>
              <w:t>113</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804" w:history="1">
            <w:r w:rsidR="009A2AB7" w:rsidRPr="000D493B">
              <w:rPr>
                <w:rStyle w:val="Hyperlink"/>
                <w:noProof/>
              </w:rPr>
              <w:t>11.6.1</w:t>
            </w:r>
            <w:r w:rsidR="009A2AB7">
              <w:rPr>
                <w:rFonts w:eastAsiaTheme="minorEastAsia" w:cstheme="minorBidi"/>
                <w:i w:val="0"/>
                <w:iCs w:val="0"/>
                <w:noProof/>
                <w:szCs w:val="22"/>
                <w:lang w:val="nl-NL" w:eastAsia="nl-NL"/>
              </w:rPr>
              <w:tab/>
            </w:r>
            <w:r w:rsidR="009A2AB7" w:rsidRPr="000D493B">
              <w:rPr>
                <w:rStyle w:val="Hyperlink"/>
                <w:noProof/>
              </w:rPr>
              <w:t>Making an export</w:t>
            </w:r>
            <w:r w:rsidR="009A2AB7">
              <w:rPr>
                <w:noProof/>
                <w:webHidden/>
              </w:rPr>
              <w:tab/>
            </w:r>
            <w:r w:rsidR="009A2AB7">
              <w:rPr>
                <w:noProof/>
                <w:webHidden/>
              </w:rPr>
              <w:fldChar w:fldCharType="begin"/>
            </w:r>
            <w:r w:rsidR="009A2AB7">
              <w:rPr>
                <w:noProof/>
                <w:webHidden/>
              </w:rPr>
              <w:instrText xml:space="preserve"> PAGEREF _Toc349645804 \h </w:instrText>
            </w:r>
            <w:r w:rsidR="009A2AB7">
              <w:rPr>
                <w:noProof/>
                <w:webHidden/>
              </w:rPr>
            </w:r>
            <w:r w:rsidR="009A2AB7">
              <w:rPr>
                <w:noProof/>
                <w:webHidden/>
              </w:rPr>
              <w:fldChar w:fldCharType="separate"/>
            </w:r>
            <w:r w:rsidR="009A2AB7">
              <w:rPr>
                <w:noProof/>
                <w:webHidden/>
              </w:rPr>
              <w:t>114</w:t>
            </w:r>
            <w:r w:rsidR="009A2AB7">
              <w:rPr>
                <w:noProof/>
                <w:webHidden/>
              </w:rPr>
              <w:fldChar w:fldCharType="end"/>
            </w:r>
          </w:hyperlink>
        </w:p>
        <w:p w:rsidR="009A2AB7" w:rsidRDefault="00781683">
          <w:pPr>
            <w:pStyle w:val="Inhopg1"/>
            <w:tabs>
              <w:tab w:val="left" w:pos="600"/>
            </w:tabs>
            <w:rPr>
              <w:rFonts w:eastAsiaTheme="minorEastAsia" w:cstheme="minorBidi"/>
              <w:b w:val="0"/>
              <w:bCs w:val="0"/>
              <w:caps w:val="0"/>
              <w:noProof/>
              <w:szCs w:val="22"/>
              <w:lang w:val="nl-NL" w:eastAsia="nl-NL"/>
            </w:rPr>
          </w:pPr>
          <w:hyperlink w:anchor="_Toc349645805" w:history="1">
            <w:r w:rsidR="009A2AB7" w:rsidRPr="000D493B">
              <w:rPr>
                <w:rStyle w:val="Hyperlink"/>
                <w:noProof/>
              </w:rPr>
              <w:t>12.</w:t>
            </w:r>
            <w:r w:rsidR="009A2AB7">
              <w:rPr>
                <w:rFonts w:eastAsiaTheme="minorEastAsia" w:cstheme="minorBidi"/>
                <w:b w:val="0"/>
                <w:bCs w:val="0"/>
                <w:caps w:val="0"/>
                <w:noProof/>
                <w:szCs w:val="22"/>
                <w:lang w:val="nl-NL" w:eastAsia="nl-NL"/>
              </w:rPr>
              <w:tab/>
            </w:r>
            <w:r w:rsidR="009A2AB7" w:rsidRPr="000D493B">
              <w:rPr>
                <w:rStyle w:val="Hyperlink"/>
                <w:noProof/>
              </w:rPr>
              <w:t>Keeping up to date</w:t>
            </w:r>
            <w:r w:rsidR="009A2AB7">
              <w:rPr>
                <w:noProof/>
                <w:webHidden/>
              </w:rPr>
              <w:tab/>
            </w:r>
            <w:r w:rsidR="009A2AB7">
              <w:rPr>
                <w:noProof/>
                <w:webHidden/>
              </w:rPr>
              <w:fldChar w:fldCharType="begin"/>
            </w:r>
            <w:r w:rsidR="009A2AB7">
              <w:rPr>
                <w:noProof/>
                <w:webHidden/>
              </w:rPr>
              <w:instrText xml:space="preserve"> PAGEREF _Toc349645805 \h </w:instrText>
            </w:r>
            <w:r w:rsidR="009A2AB7">
              <w:rPr>
                <w:noProof/>
                <w:webHidden/>
              </w:rPr>
            </w:r>
            <w:r w:rsidR="009A2AB7">
              <w:rPr>
                <w:noProof/>
                <w:webHidden/>
              </w:rPr>
              <w:fldChar w:fldCharType="separate"/>
            </w:r>
            <w:r w:rsidR="009A2AB7">
              <w:rPr>
                <w:noProof/>
                <w:webHidden/>
              </w:rPr>
              <w:t>115</w:t>
            </w:r>
            <w:r w:rsidR="009A2AB7">
              <w:rPr>
                <w:noProof/>
                <w:webHidden/>
              </w:rPr>
              <w:fldChar w:fldCharType="end"/>
            </w:r>
          </w:hyperlink>
        </w:p>
        <w:p w:rsidR="009A2AB7" w:rsidRDefault="00781683">
          <w:pPr>
            <w:pStyle w:val="Inhopg2"/>
            <w:tabs>
              <w:tab w:val="left" w:pos="1000"/>
              <w:tab w:val="right" w:leader="dot" w:pos="9062"/>
            </w:tabs>
            <w:rPr>
              <w:rFonts w:eastAsiaTheme="minorEastAsia" w:cstheme="minorBidi"/>
              <w:smallCaps w:val="0"/>
              <w:noProof/>
              <w:szCs w:val="22"/>
              <w:lang w:val="nl-NL" w:eastAsia="nl-NL"/>
            </w:rPr>
          </w:pPr>
          <w:hyperlink w:anchor="_Toc349645806" w:history="1">
            <w:r w:rsidR="009A2AB7" w:rsidRPr="000D493B">
              <w:rPr>
                <w:rStyle w:val="Hyperlink"/>
                <w:noProof/>
              </w:rPr>
              <w:t>12.1</w:t>
            </w:r>
            <w:r w:rsidR="009A2AB7">
              <w:rPr>
                <w:rFonts w:eastAsiaTheme="minorEastAsia" w:cstheme="minorBidi"/>
                <w:smallCaps w:val="0"/>
                <w:noProof/>
                <w:szCs w:val="22"/>
                <w:lang w:val="nl-NL" w:eastAsia="nl-NL"/>
              </w:rPr>
              <w:tab/>
            </w:r>
            <w:r w:rsidR="009A2AB7" w:rsidRPr="000D493B">
              <w:rPr>
                <w:rStyle w:val="Hyperlink"/>
                <w:noProof/>
              </w:rPr>
              <w:t>Introduction</w:t>
            </w:r>
            <w:r w:rsidR="009A2AB7">
              <w:rPr>
                <w:noProof/>
                <w:webHidden/>
              </w:rPr>
              <w:tab/>
            </w:r>
            <w:r w:rsidR="009A2AB7">
              <w:rPr>
                <w:noProof/>
                <w:webHidden/>
              </w:rPr>
              <w:fldChar w:fldCharType="begin"/>
            </w:r>
            <w:r w:rsidR="009A2AB7">
              <w:rPr>
                <w:noProof/>
                <w:webHidden/>
              </w:rPr>
              <w:instrText xml:space="preserve"> PAGEREF _Toc349645806 \h </w:instrText>
            </w:r>
            <w:r w:rsidR="009A2AB7">
              <w:rPr>
                <w:noProof/>
                <w:webHidden/>
              </w:rPr>
            </w:r>
            <w:r w:rsidR="009A2AB7">
              <w:rPr>
                <w:noProof/>
                <w:webHidden/>
              </w:rPr>
              <w:fldChar w:fldCharType="separate"/>
            </w:r>
            <w:r w:rsidR="009A2AB7">
              <w:rPr>
                <w:noProof/>
                <w:webHidden/>
              </w:rPr>
              <w:t>115</w:t>
            </w:r>
            <w:r w:rsidR="009A2AB7">
              <w:rPr>
                <w:noProof/>
                <w:webHidden/>
              </w:rPr>
              <w:fldChar w:fldCharType="end"/>
            </w:r>
          </w:hyperlink>
        </w:p>
        <w:p w:rsidR="009A2AB7" w:rsidRDefault="00781683">
          <w:pPr>
            <w:pStyle w:val="Inhopg2"/>
            <w:tabs>
              <w:tab w:val="left" w:pos="1000"/>
              <w:tab w:val="right" w:leader="dot" w:pos="9062"/>
            </w:tabs>
            <w:rPr>
              <w:rFonts w:eastAsiaTheme="minorEastAsia" w:cstheme="minorBidi"/>
              <w:smallCaps w:val="0"/>
              <w:noProof/>
              <w:szCs w:val="22"/>
              <w:lang w:val="nl-NL" w:eastAsia="nl-NL"/>
            </w:rPr>
          </w:pPr>
          <w:hyperlink w:anchor="_Toc349645807" w:history="1">
            <w:r w:rsidR="009A2AB7" w:rsidRPr="000D493B">
              <w:rPr>
                <w:rStyle w:val="Hyperlink"/>
                <w:noProof/>
              </w:rPr>
              <w:t>12.2</w:t>
            </w:r>
            <w:r w:rsidR="009A2AB7">
              <w:rPr>
                <w:rFonts w:eastAsiaTheme="minorEastAsia" w:cstheme="minorBidi"/>
                <w:smallCaps w:val="0"/>
                <w:noProof/>
                <w:szCs w:val="22"/>
                <w:lang w:val="nl-NL" w:eastAsia="nl-NL"/>
              </w:rPr>
              <w:tab/>
            </w:r>
            <w:r w:rsidR="009A2AB7" w:rsidRPr="000D493B">
              <w:rPr>
                <w:rStyle w:val="Hyperlink"/>
                <w:noProof/>
              </w:rPr>
              <w:t>Direct changing</w:t>
            </w:r>
            <w:r w:rsidR="009A2AB7">
              <w:rPr>
                <w:noProof/>
                <w:webHidden/>
              </w:rPr>
              <w:tab/>
            </w:r>
            <w:r w:rsidR="009A2AB7">
              <w:rPr>
                <w:noProof/>
                <w:webHidden/>
              </w:rPr>
              <w:fldChar w:fldCharType="begin"/>
            </w:r>
            <w:r w:rsidR="009A2AB7">
              <w:rPr>
                <w:noProof/>
                <w:webHidden/>
              </w:rPr>
              <w:instrText xml:space="preserve"> PAGEREF _Toc349645807 \h </w:instrText>
            </w:r>
            <w:r w:rsidR="009A2AB7">
              <w:rPr>
                <w:noProof/>
                <w:webHidden/>
              </w:rPr>
            </w:r>
            <w:r w:rsidR="009A2AB7">
              <w:rPr>
                <w:noProof/>
                <w:webHidden/>
              </w:rPr>
              <w:fldChar w:fldCharType="separate"/>
            </w:r>
            <w:r w:rsidR="009A2AB7">
              <w:rPr>
                <w:noProof/>
                <w:webHidden/>
              </w:rPr>
              <w:t>115</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808" w:history="1">
            <w:r w:rsidR="009A2AB7" w:rsidRPr="000D493B">
              <w:rPr>
                <w:rStyle w:val="Hyperlink"/>
                <w:noProof/>
              </w:rPr>
              <w:t>12.2.1</w:t>
            </w:r>
            <w:r w:rsidR="009A2AB7">
              <w:rPr>
                <w:rFonts w:eastAsiaTheme="minorEastAsia" w:cstheme="minorBidi"/>
                <w:i w:val="0"/>
                <w:iCs w:val="0"/>
                <w:noProof/>
                <w:szCs w:val="22"/>
                <w:lang w:val="nl-NL" w:eastAsia="nl-NL"/>
              </w:rPr>
              <w:tab/>
            </w:r>
            <w:r w:rsidR="009A2AB7" w:rsidRPr="000D493B">
              <w:rPr>
                <w:rStyle w:val="Hyperlink"/>
                <w:noProof/>
              </w:rPr>
              <w:t>insert</w:t>
            </w:r>
            <w:r w:rsidR="009A2AB7">
              <w:rPr>
                <w:noProof/>
                <w:webHidden/>
              </w:rPr>
              <w:tab/>
            </w:r>
            <w:r w:rsidR="009A2AB7">
              <w:rPr>
                <w:noProof/>
                <w:webHidden/>
              </w:rPr>
              <w:fldChar w:fldCharType="begin"/>
            </w:r>
            <w:r w:rsidR="009A2AB7">
              <w:rPr>
                <w:noProof/>
                <w:webHidden/>
              </w:rPr>
              <w:instrText xml:space="preserve"> PAGEREF _Toc349645808 \h </w:instrText>
            </w:r>
            <w:r w:rsidR="009A2AB7">
              <w:rPr>
                <w:noProof/>
                <w:webHidden/>
              </w:rPr>
            </w:r>
            <w:r w:rsidR="009A2AB7">
              <w:rPr>
                <w:noProof/>
                <w:webHidden/>
              </w:rPr>
              <w:fldChar w:fldCharType="separate"/>
            </w:r>
            <w:r w:rsidR="009A2AB7">
              <w:rPr>
                <w:noProof/>
                <w:webHidden/>
              </w:rPr>
              <w:t>116</w:t>
            </w:r>
            <w:r w:rsidR="009A2AB7">
              <w:rPr>
                <w:noProof/>
                <w:webHidden/>
              </w:rPr>
              <w:fldChar w:fldCharType="end"/>
            </w:r>
          </w:hyperlink>
        </w:p>
        <w:p w:rsidR="009A2AB7" w:rsidRDefault="00781683">
          <w:pPr>
            <w:pStyle w:val="Inhopg2"/>
            <w:tabs>
              <w:tab w:val="left" w:pos="1000"/>
              <w:tab w:val="right" w:leader="dot" w:pos="9062"/>
            </w:tabs>
            <w:rPr>
              <w:rFonts w:eastAsiaTheme="minorEastAsia" w:cstheme="minorBidi"/>
              <w:smallCaps w:val="0"/>
              <w:noProof/>
              <w:szCs w:val="22"/>
              <w:lang w:val="nl-NL" w:eastAsia="nl-NL"/>
            </w:rPr>
          </w:pPr>
          <w:hyperlink w:anchor="_Toc349645809" w:history="1">
            <w:r w:rsidR="009A2AB7" w:rsidRPr="000D493B">
              <w:rPr>
                <w:rStyle w:val="Hyperlink"/>
                <w:noProof/>
              </w:rPr>
              <w:t>12.3</w:t>
            </w:r>
            <w:r w:rsidR="009A2AB7">
              <w:rPr>
                <w:rFonts w:eastAsiaTheme="minorEastAsia" w:cstheme="minorBidi"/>
                <w:smallCaps w:val="0"/>
                <w:noProof/>
                <w:szCs w:val="22"/>
                <w:lang w:val="nl-NL" w:eastAsia="nl-NL"/>
              </w:rPr>
              <w:tab/>
            </w:r>
            <w:r w:rsidR="009A2AB7" w:rsidRPr="000D493B">
              <w:rPr>
                <w:rStyle w:val="Hyperlink"/>
                <w:noProof/>
              </w:rPr>
              <w:t>Bigger changes</w:t>
            </w:r>
            <w:r w:rsidR="009A2AB7">
              <w:rPr>
                <w:noProof/>
                <w:webHidden/>
              </w:rPr>
              <w:tab/>
            </w:r>
            <w:r w:rsidR="009A2AB7">
              <w:rPr>
                <w:noProof/>
                <w:webHidden/>
              </w:rPr>
              <w:fldChar w:fldCharType="begin"/>
            </w:r>
            <w:r w:rsidR="009A2AB7">
              <w:rPr>
                <w:noProof/>
                <w:webHidden/>
              </w:rPr>
              <w:instrText xml:space="preserve"> PAGEREF _Toc349645809 \h </w:instrText>
            </w:r>
            <w:r w:rsidR="009A2AB7">
              <w:rPr>
                <w:noProof/>
                <w:webHidden/>
              </w:rPr>
            </w:r>
            <w:r w:rsidR="009A2AB7">
              <w:rPr>
                <w:noProof/>
                <w:webHidden/>
              </w:rPr>
              <w:fldChar w:fldCharType="separate"/>
            </w:r>
            <w:r w:rsidR="009A2AB7">
              <w:rPr>
                <w:noProof/>
                <w:webHidden/>
              </w:rPr>
              <w:t>116</w:t>
            </w:r>
            <w:r w:rsidR="009A2AB7">
              <w:rPr>
                <w:noProof/>
                <w:webHidden/>
              </w:rPr>
              <w:fldChar w:fldCharType="end"/>
            </w:r>
          </w:hyperlink>
        </w:p>
        <w:p w:rsidR="009A2AB7" w:rsidRDefault="00781683">
          <w:pPr>
            <w:pStyle w:val="Inhopg2"/>
            <w:tabs>
              <w:tab w:val="left" w:pos="1000"/>
              <w:tab w:val="right" w:leader="dot" w:pos="9062"/>
            </w:tabs>
            <w:rPr>
              <w:rFonts w:eastAsiaTheme="minorEastAsia" w:cstheme="minorBidi"/>
              <w:smallCaps w:val="0"/>
              <w:noProof/>
              <w:szCs w:val="22"/>
              <w:lang w:val="nl-NL" w:eastAsia="nl-NL"/>
            </w:rPr>
          </w:pPr>
          <w:hyperlink w:anchor="_Toc349645810" w:history="1">
            <w:r w:rsidR="009A2AB7" w:rsidRPr="000D493B">
              <w:rPr>
                <w:rStyle w:val="Hyperlink"/>
                <w:noProof/>
              </w:rPr>
              <w:t>12.4</w:t>
            </w:r>
            <w:r w:rsidR="009A2AB7">
              <w:rPr>
                <w:rFonts w:eastAsiaTheme="minorEastAsia" w:cstheme="minorBidi"/>
                <w:smallCaps w:val="0"/>
                <w:noProof/>
                <w:szCs w:val="22"/>
                <w:lang w:val="nl-NL" w:eastAsia="nl-NL"/>
              </w:rPr>
              <w:tab/>
            </w:r>
            <w:r w:rsidR="009A2AB7" w:rsidRPr="000D493B">
              <w:rPr>
                <w:rStyle w:val="Hyperlink"/>
                <w:noProof/>
              </w:rPr>
              <w:t>Keep the sensorlist up to date afterwards</w:t>
            </w:r>
            <w:r w:rsidR="009A2AB7">
              <w:rPr>
                <w:noProof/>
                <w:webHidden/>
              </w:rPr>
              <w:tab/>
            </w:r>
            <w:r w:rsidR="009A2AB7">
              <w:rPr>
                <w:noProof/>
                <w:webHidden/>
              </w:rPr>
              <w:fldChar w:fldCharType="begin"/>
            </w:r>
            <w:r w:rsidR="009A2AB7">
              <w:rPr>
                <w:noProof/>
                <w:webHidden/>
              </w:rPr>
              <w:instrText xml:space="preserve"> PAGEREF _Toc349645810 \h </w:instrText>
            </w:r>
            <w:r w:rsidR="009A2AB7">
              <w:rPr>
                <w:noProof/>
                <w:webHidden/>
              </w:rPr>
            </w:r>
            <w:r w:rsidR="009A2AB7">
              <w:rPr>
                <w:noProof/>
                <w:webHidden/>
              </w:rPr>
              <w:fldChar w:fldCharType="separate"/>
            </w:r>
            <w:r w:rsidR="009A2AB7">
              <w:rPr>
                <w:noProof/>
                <w:webHidden/>
              </w:rPr>
              <w:t>119</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811" w:history="1">
            <w:r w:rsidR="009A2AB7" w:rsidRPr="000D493B">
              <w:rPr>
                <w:rStyle w:val="Hyperlink"/>
                <w:noProof/>
              </w:rPr>
              <w:t>12.4.1</w:t>
            </w:r>
            <w:r w:rsidR="009A2AB7">
              <w:rPr>
                <w:rFonts w:eastAsiaTheme="minorEastAsia" w:cstheme="minorBidi"/>
                <w:i w:val="0"/>
                <w:iCs w:val="0"/>
                <w:noProof/>
                <w:szCs w:val="22"/>
                <w:lang w:val="nl-NL" w:eastAsia="nl-NL"/>
              </w:rPr>
              <w:tab/>
            </w:r>
            <w:r w:rsidR="009A2AB7" w:rsidRPr="000D493B">
              <w:rPr>
                <w:rStyle w:val="Hyperlink"/>
                <w:noProof/>
              </w:rPr>
              <w:t>Introduction</w:t>
            </w:r>
            <w:r w:rsidR="009A2AB7">
              <w:rPr>
                <w:noProof/>
                <w:webHidden/>
              </w:rPr>
              <w:tab/>
            </w:r>
            <w:r w:rsidR="009A2AB7">
              <w:rPr>
                <w:noProof/>
                <w:webHidden/>
              </w:rPr>
              <w:fldChar w:fldCharType="begin"/>
            </w:r>
            <w:r w:rsidR="009A2AB7">
              <w:rPr>
                <w:noProof/>
                <w:webHidden/>
              </w:rPr>
              <w:instrText xml:space="preserve"> PAGEREF _Toc349645811 \h </w:instrText>
            </w:r>
            <w:r w:rsidR="009A2AB7">
              <w:rPr>
                <w:noProof/>
                <w:webHidden/>
              </w:rPr>
            </w:r>
            <w:r w:rsidR="009A2AB7">
              <w:rPr>
                <w:noProof/>
                <w:webHidden/>
              </w:rPr>
              <w:fldChar w:fldCharType="separate"/>
            </w:r>
            <w:r w:rsidR="009A2AB7">
              <w:rPr>
                <w:noProof/>
                <w:webHidden/>
              </w:rPr>
              <w:t>119</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812" w:history="1">
            <w:r w:rsidR="009A2AB7" w:rsidRPr="000D493B">
              <w:rPr>
                <w:rStyle w:val="Hyperlink"/>
                <w:noProof/>
              </w:rPr>
              <w:t>12.4.2</w:t>
            </w:r>
            <w:r w:rsidR="009A2AB7">
              <w:rPr>
                <w:rFonts w:eastAsiaTheme="minorEastAsia" w:cstheme="minorBidi"/>
                <w:i w:val="0"/>
                <w:iCs w:val="0"/>
                <w:noProof/>
                <w:szCs w:val="22"/>
                <w:lang w:val="nl-NL" w:eastAsia="nl-NL"/>
              </w:rPr>
              <w:tab/>
            </w:r>
            <w:r w:rsidR="009A2AB7" w:rsidRPr="000D493B">
              <w:rPr>
                <w:rStyle w:val="Hyperlink"/>
                <w:noProof/>
              </w:rPr>
              <w:t>What do you need</w:t>
            </w:r>
            <w:r w:rsidR="009A2AB7">
              <w:rPr>
                <w:noProof/>
                <w:webHidden/>
              </w:rPr>
              <w:tab/>
            </w:r>
            <w:r w:rsidR="009A2AB7">
              <w:rPr>
                <w:noProof/>
                <w:webHidden/>
              </w:rPr>
              <w:fldChar w:fldCharType="begin"/>
            </w:r>
            <w:r w:rsidR="009A2AB7">
              <w:rPr>
                <w:noProof/>
                <w:webHidden/>
              </w:rPr>
              <w:instrText xml:space="preserve"> PAGEREF _Toc349645812 \h </w:instrText>
            </w:r>
            <w:r w:rsidR="009A2AB7">
              <w:rPr>
                <w:noProof/>
                <w:webHidden/>
              </w:rPr>
            </w:r>
            <w:r w:rsidR="009A2AB7">
              <w:rPr>
                <w:noProof/>
                <w:webHidden/>
              </w:rPr>
              <w:fldChar w:fldCharType="separate"/>
            </w:r>
            <w:r w:rsidR="009A2AB7">
              <w:rPr>
                <w:noProof/>
                <w:webHidden/>
              </w:rPr>
              <w:t>119</w:t>
            </w:r>
            <w:r w:rsidR="009A2AB7">
              <w:rPr>
                <w:noProof/>
                <w:webHidden/>
              </w:rPr>
              <w:fldChar w:fldCharType="end"/>
            </w:r>
          </w:hyperlink>
        </w:p>
        <w:p w:rsidR="009A2AB7" w:rsidRDefault="00781683">
          <w:pPr>
            <w:pStyle w:val="Inhopg3"/>
            <w:tabs>
              <w:tab w:val="left" w:pos="1200"/>
              <w:tab w:val="right" w:leader="dot" w:pos="9062"/>
            </w:tabs>
            <w:rPr>
              <w:rFonts w:eastAsiaTheme="minorEastAsia" w:cstheme="minorBidi"/>
              <w:i w:val="0"/>
              <w:iCs w:val="0"/>
              <w:noProof/>
              <w:szCs w:val="22"/>
              <w:lang w:val="nl-NL" w:eastAsia="nl-NL"/>
            </w:rPr>
          </w:pPr>
          <w:hyperlink w:anchor="_Toc349645813" w:history="1">
            <w:r w:rsidR="009A2AB7" w:rsidRPr="000D493B">
              <w:rPr>
                <w:rStyle w:val="Hyperlink"/>
                <w:noProof/>
              </w:rPr>
              <w:t>12.4.3</w:t>
            </w:r>
            <w:r w:rsidR="009A2AB7">
              <w:rPr>
                <w:rFonts w:eastAsiaTheme="minorEastAsia" w:cstheme="minorBidi"/>
                <w:i w:val="0"/>
                <w:iCs w:val="0"/>
                <w:noProof/>
                <w:szCs w:val="22"/>
                <w:lang w:val="nl-NL" w:eastAsia="nl-NL"/>
              </w:rPr>
              <w:tab/>
            </w:r>
            <w:r w:rsidR="009A2AB7" w:rsidRPr="000D493B">
              <w:rPr>
                <w:rStyle w:val="Hyperlink"/>
                <w:noProof/>
              </w:rPr>
              <w:t>Cleaning up after a day on board</w:t>
            </w:r>
            <w:r w:rsidR="009A2AB7">
              <w:rPr>
                <w:noProof/>
                <w:webHidden/>
              </w:rPr>
              <w:tab/>
            </w:r>
            <w:r w:rsidR="009A2AB7">
              <w:rPr>
                <w:noProof/>
                <w:webHidden/>
              </w:rPr>
              <w:fldChar w:fldCharType="begin"/>
            </w:r>
            <w:r w:rsidR="009A2AB7">
              <w:rPr>
                <w:noProof/>
                <w:webHidden/>
              </w:rPr>
              <w:instrText xml:space="preserve"> PAGEREF _Toc349645813 \h </w:instrText>
            </w:r>
            <w:r w:rsidR="009A2AB7">
              <w:rPr>
                <w:noProof/>
                <w:webHidden/>
              </w:rPr>
            </w:r>
            <w:r w:rsidR="009A2AB7">
              <w:rPr>
                <w:noProof/>
                <w:webHidden/>
              </w:rPr>
              <w:fldChar w:fldCharType="separate"/>
            </w:r>
            <w:r w:rsidR="009A2AB7">
              <w:rPr>
                <w:noProof/>
                <w:webHidden/>
              </w:rPr>
              <w:t>120</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814" w:history="1">
            <w:r w:rsidR="009A2AB7" w:rsidRPr="000D493B">
              <w:rPr>
                <w:rStyle w:val="Hyperlink"/>
                <w:noProof/>
              </w:rPr>
              <w:t>12.4.3.1</w:t>
            </w:r>
            <w:r w:rsidR="009A2AB7">
              <w:rPr>
                <w:rFonts w:eastAsiaTheme="minorEastAsia" w:cstheme="minorBidi"/>
                <w:noProof/>
                <w:sz w:val="22"/>
                <w:szCs w:val="22"/>
                <w:lang w:val="nl-NL" w:eastAsia="nl-NL"/>
              </w:rPr>
              <w:tab/>
            </w:r>
            <w:r w:rsidR="009A2AB7" w:rsidRPr="000D493B">
              <w:rPr>
                <w:rStyle w:val="Hyperlink"/>
                <w:noProof/>
              </w:rPr>
              <w:t>Copy devicelist.dat and sensorlist.dat</w:t>
            </w:r>
            <w:r w:rsidR="009A2AB7">
              <w:rPr>
                <w:noProof/>
                <w:webHidden/>
              </w:rPr>
              <w:tab/>
            </w:r>
            <w:r w:rsidR="009A2AB7">
              <w:rPr>
                <w:noProof/>
                <w:webHidden/>
              </w:rPr>
              <w:fldChar w:fldCharType="begin"/>
            </w:r>
            <w:r w:rsidR="009A2AB7">
              <w:rPr>
                <w:noProof/>
                <w:webHidden/>
              </w:rPr>
              <w:instrText xml:space="preserve"> PAGEREF _Toc349645814 \h </w:instrText>
            </w:r>
            <w:r w:rsidR="009A2AB7">
              <w:rPr>
                <w:noProof/>
                <w:webHidden/>
              </w:rPr>
            </w:r>
            <w:r w:rsidR="009A2AB7">
              <w:rPr>
                <w:noProof/>
                <w:webHidden/>
              </w:rPr>
              <w:fldChar w:fldCharType="separate"/>
            </w:r>
            <w:r w:rsidR="009A2AB7">
              <w:rPr>
                <w:noProof/>
                <w:webHidden/>
              </w:rPr>
              <w:t>120</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815" w:history="1">
            <w:r w:rsidR="009A2AB7" w:rsidRPr="000D493B">
              <w:rPr>
                <w:rStyle w:val="Hyperlink"/>
                <w:noProof/>
              </w:rPr>
              <w:t>12.4.3.2</w:t>
            </w:r>
            <w:r w:rsidR="009A2AB7">
              <w:rPr>
                <w:rFonts w:eastAsiaTheme="minorEastAsia" w:cstheme="minorBidi"/>
                <w:noProof/>
                <w:sz w:val="22"/>
                <w:szCs w:val="22"/>
                <w:lang w:val="nl-NL" w:eastAsia="nl-NL"/>
              </w:rPr>
              <w:tab/>
            </w:r>
            <w:r w:rsidR="009A2AB7" w:rsidRPr="000D493B">
              <w:rPr>
                <w:rStyle w:val="Hyperlink"/>
                <w:noProof/>
              </w:rPr>
              <w:t>The old sensorlist</w:t>
            </w:r>
            <w:r w:rsidR="009A2AB7">
              <w:rPr>
                <w:noProof/>
                <w:webHidden/>
              </w:rPr>
              <w:tab/>
            </w:r>
            <w:r w:rsidR="009A2AB7">
              <w:rPr>
                <w:noProof/>
                <w:webHidden/>
              </w:rPr>
              <w:fldChar w:fldCharType="begin"/>
            </w:r>
            <w:r w:rsidR="009A2AB7">
              <w:rPr>
                <w:noProof/>
                <w:webHidden/>
              </w:rPr>
              <w:instrText xml:space="preserve"> PAGEREF _Toc349645815 \h </w:instrText>
            </w:r>
            <w:r w:rsidR="009A2AB7">
              <w:rPr>
                <w:noProof/>
                <w:webHidden/>
              </w:rPr>
            </w:r>
            <w:r w:rsidR="009A2AB7">
              <w:rPr>
                <w:noProof/>
                <w:webHidden/>
              </w:rPr>
              <w:fldChar w:fldCharType="separate"/>
            </w:r>
            <w:r w:rsidR="009A2AB7">
              <w:rPr>
                <w:noProof/>
                <w:webHidden/>
              </w:rPr>
              <w:t>120</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816" w:history="1">
            <w:r w:rsidR="009A2AB7" w:rsidRPr="000D493B">
              <w:rPr>
                <w:rStyle w:val="Hyperlink"/>
                <w:noProof/>
              </w:rPr>
              <w:t>12.4.3.3</w:t>
            </w:r>
            <w:r w:rsidR="009A2AB7">
              <w:rPr>
                <w:rFonts w:eastAsiaTheme="minorEastAsia" w:cstheme="minorBidi"/>
                <w:noProof/>
                <w:sz w:val="22"/>
                <w:szCs w:val="22"/>
                <w:lang w:val="nl-NL" w:eastAsia="nl-NL"/>
              </w:rPr>
              <w:tab/>
            </w:r>
            <w:r w:rsidR="009A2AB7" w:rsidRPr="000D493B">
              <w:rPr>
                <w:rStyle w:val="Hyperlink"/>
                <w:noProof/>
              </w:rPr>
              <w:t>Startup your project folder</w:t>
            </w:r>
            <w:r w:rsidR="009A2AB7">
              <w:rPr>
                <w:noProof/>
                <w:webHidden/>
              </w:rPr>
              <w:tab/>
            </w:r>
            <w:r w:rsidR="009A2AB7">
              <w:rPr>
                <w:noProof/>
                <w:webHidden/>
              </w:rPr>
              <w:fldChar w:fldCharType="begin"/>
            </w:r>
            <w:r w:rsidR="009A2AB7">
              <w:rPr>
                <w:noProof/>
                <w:webHidden/>
              </w:rPr>
              <w:instrText xml:space="preserve"> PAGEREF _Toc349645816 \h </w:instrText>
            </w:r>
            <w:r w:rsidR="009A2AB7">
              <w:rPr>
                <w:noProof/>
                <w:webHidden/>
              </w:rPr>
            </w:r>
            <w:r w:rsidR="009A2AB7">
              <w:rPr>
                <w:noProof/>
                <w:webHidden/>
              </w:rPr>
              <w:fldChar w:fldCharType="separate"/>
            </w:r>
            <w:r w:rsidR="009A2AB7">
              <w:rPr>
                <w:noProof/>
                <w:webHidden/>
              </w:rPr>
              <w:t>121</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817" w:history="1">
            <w:r w:rsidR="009A2AB7" w:rsidRPr="000D493B">
              <w:rPr>
                <w:rStyle w:val="Hyperlink"/>
                <w:noProof/>
              </w:rPr>
              <w:t>12.4.3.4</w:t>
            </w:r>
            <w:r w:rsidR="009A2AB7">
              <w:rPr>
                <w:rFonts w:eastAsiaTheme="minorEastAsia" w:cstheme="minorBidi"/>
                <w:noProof/>
                <w:sz w:val="22"/>
                <w:szCs w:val="22"/>
                <w:lang w:val="nl-NL" w:eastAsia="nl-NL"/>
              </w:rPr>
              <w:tab/>
            </w:r>
            <w:r w:rsidR="009A2AB7" w:rsidRPr="000D493B">
              <w:rPr>
                <w:rStyle w:val="Hyperlink"/>
                <w:noProof/>
              </w:rPr>
              <w:t>Inspecting the generated files</w:t>
            </w:r>
            <w:r w:rsidR="009A2AB7">
              <w:rPr>
                <w:noProof/>
                <w:webHidden/>
              </w:rPr>
              <w:tab/>
            </w:r>
            <w:r w:rsidR="009A2AB7">
              <w:rPr>
                <w:noProof/>
                <w:webHidden/>
              </w:rPr>
              <w:fldChar w:fldCharType="begin"/>
            </w:r>
            <w:r w:rsidR="009A2AB7">
              <w:rPr>
                <w:noProof/>
                <w:webHidden/>
              </w:rPr>
              <w:instrText xml:space="preserve"> PAGEREF _Toc349645817 \h </w:instrText>
            </w:r>
            <w:r w:rsidR="009A2AB7">
              <w:rPr>
                <w:noProof/>
                <w:webHidden/>
              </w:rPr>
            </w:r>
            <w:r w:rsidR="009A2AB7">
              <w:rPr>
                <w:noProof/>
                <w:webHidden/>
              </w:rPr>
              <w:fldChar w:fldCharType="separate"/>
            </w:r>
            <w:r w:rsidR="009A2AB7">
              <w:rPr>
                <w:noProof/>
                <w:webHidden/>
              </w:rPr>
              <w:t>122</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818" w:history="1">
            <w:r w:rsidR="009A2AB7" w:rsidRPr="000D493B">
              <w:rPr>
                <w:rStyle w:val="Hyperlink"/>
                <w:noProof/>
              </w:rPr>
              <w:t>12.4.3.5</w:t>
            </w:r>
            <w:r w:rsidR="009A2AB7">
              <w:rPr>
                <w:rFonts w:eastAsiaTheme="minorEastAsia" w:cstheme="minorBidi"/>
                <w:noProof/>
                <w:sz w:val="22"/>
                <w:szCs w:val="22"/>
                <w:lang w:val="nl-NL" w:eastAsia="nl-NL"/>
              </w:rPr>
              <w:tab/>
            </w:r>
            <w:r w:rsidR="009A2AB7" w:rsidRPr="000D493B">
              <w:rPr>
                <w:rStyle w:val="Hyperlink"/>
                <w:noProof/>
              </w:rPr>
              <w:t>Comment</w:t>
            </w:r>
            <w:r w:rsidR="009A2AB7">
              <w:rPr>
                <w:noProof/>
                <w:webHidden/>
              </w:rPr>
              <w:tab/>
            </w:r>
            <w:r w:rsidR="009A2AB7">
              <w:rPr>
                <w:noProof/>
                <w:webHidden/>
              </w:rPr>
              <w:fldChar w:fldCharType="begin"/>
            </w:r>
            <w:r w:rsidR="009A2AB7">
              <w:rPr>
                <w:noProof/>
                <w:webHidden/>
              </w:rPr>
              <w:instrText xml:space="preserve"> PAGEREF _Toc349645818 \h </w:instrText>
            </w:r>
            <w:r w:rsidR="009A2AB7">
              <w:rPr>
                <w:noProof/>
                <w:webHidden/>
              </w:rPr>
            </w:r>
            <w:r w:rsidR="009A2AB7">
              <w:rPr>
                <w:noProof/>
                <w:webHidden/>
              </w:rPr>
              <w:fldChar w:fldCharType="separate"/>
            </w:r>
            <w:r w:rsidR="009A2AB7">
              <w:rPr>
                <w:noProof/>
                <w:webHidden/>
              </w:rPr>
              <w:t>123</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819" w:history="1">
            <w:r w:rsidR="009A2AB7" w:rsidRPr="000D493B">
              <w:rPr>
                <w:rStyle w:val="Hyperlink"/>
                <w:noProof/>
              </w:rPr>
              <w:t>12.4.3.6</w:t>
            </w:r>
            <w:r w:rsidR="009A2AB7">
              <w:rPr>
                <w:rFonts w:eastAsiaTheme="minorEastAsia" w:cstheme="minorBidi"/>
                <w:noProof/>
                <w:sz w:val="22"/>
                <w:szCs w:val="22"/>
                <w:lang w:val="nl-NL" w:eastAsia="nl-NL"/>
              </w:rPr>
              <w:tab/>
            </w:r>
            <w:r w:rsidR="009A2AB7" w:rsidRPr="000D493B">
              <w:rPr>
                <w:rStyle w:val="Hyperlink"/>
                <w:noProof/>
              </w:rPr>
              <w:t>Changed</w:t>
            </w:r>
            <w:r w:rsidR="009A2AB7">
              <w:rPr>
                <w:noProof/>
                <w:webHidden/>
              </w:rPr>
              <w:tab/>
            </w:r>
            <w:r w:rsidR="009A2AB7">
              <w:rPr>
                <w:noProof/>
                <w:webHidden/>
              </w:rPr>
              <w:fldChar w:fldCharType="begin"/>
            </w:r>
            <w:r w:rsidR="009A2AB7">
              <w:rPr>
                <w:noProof/>
                <w:webHidden/>
              </w:rPr>
              <w:instrText xml:space="preserve"> PAGEREF _Toc349645819 \h </w:instrText>
            </w:r>
            <w:r w:rsidR="009A2AB7">
              <w:rPr>
                <w:noProof/>
                <w:webHidden/>
              </w:rPr>
            </w:r>
            <w:r w:rsidR="009A2AB7">
              <w:rPr>
                <w:noProof/>
                <w:webHidden/>
              </w:rPr>
              <w:fldChar w:fldCharType="separate"/>
            </w:r>
            <w:r w:rsidR="009A2AB7">
              <w:rPr>
                <w:noProof/>
                <w:webHidden/>
              </w:rPr>
              <w:t>123</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820" w:history="1">
            <w:r w:rsidR="009A2AB7" w:rsidRPr="000D493B">
              <w:rPr>
                <w:rStyle w:val="Hyperlink"/>
                <w:noProof/>
              </w:rPr>
              <w:t>12.4.3.7</w:t>
            </w:r>
            <w:r w:rsidR="009A2AB7">
              <w:rPr>
                <w:rFonts w:eastAsiaTheme="minorEastAsia" w:cstheme="minorBidi"/>
                <w:noProof/>
                <w:sz w:val="22"/>
                <w:szCs w:val="22"/>
                <w:lang w:val="nl-NL" w:eastAsia="nl-NL"/>
              </w:rPr>
              <w:tab/>
            </w:r>
            <w:r w:rsidR="009A2AB7" w:rsidRPr="000D493B">
              <w:rPr>
                <w:rStyle w:val="Hyperlink"/>
                <w:noProof/>
              </w:rPr>
              <w:t>Failed</w:t>
            </w:r>
            <w:r w:rsidR="009A2AB7">
              <w:rPr>
                <w:noProof/>
                <w:webHidden/>
              </w:rPr>
              <w:tab/>
            </w:r>
            <w:r w:rsidR="009A2AB7">
              <w:rPr>
                <w:noProof/>
                <w:webHidden/>
              </w:rPr>
              <w:fldChar w:fldCharType="begin"/>
            </w:r>
            <w:r w:rsidR="009A2AB7">
              <w:rPr>
                <w:noProof/>
                <w:webHidden/>
              </w:rPr>
              <w:instrText xml:space="preserve"> PAGEREF _Toc349645820 \h </w:instrText>
            </w:r>
            <w:r w:rsidR="009A2AB7">
              <w:rPr>
                <w:noProof/>
                <w:webHidden/>
              </w:rPr>
            </w:r>
            <w:r w:rsidR="009A2AB7">
              <w:rPr>
                <w:noProof/>
                <w:webHidden/>
              </w:rPr>
              <w:fldChar w:fldCharType="separate"/>
            </w:r>
            <w:r w:rsidR="009A2AB7">
              <w:rPr>
                <w:noProof/>
                <w:webHidden/>
              </w:rPr>
              <w:t>124</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821" w:history="1">
            <w:r w:rsidR="009A2AB7" w:rsidRPr="000D493B">
              <w:rPr>
                <w:rStyle w:val="Hyperlink"/>
                <w:noProof/>
              </w:rPr>
              <w:t>12.4.3.8</w:t>
            </w:r>
            <w:r w:rsidR="009A2AB7">
              <w:rPr>
                <w:rFonts w:eastAsiaTheme="minorEastAsia" w:cstheme="minorBidi"/>
                <w:noProof/>
                <w:sz w:val="22"/>
                <w:szCs w:val="22"/>
                <w:lang w:val="nl-NL" w:eastAsia="nl-NL"/>
              </w:rPr>
              <w:tab/>
            </w:r>
            <w:r w:rsidR="009A2AB7" w:rsidRPr="000D493B">
              <w:rPr>
                <w:rStyle w:val="Hyperlink"/>
                <w:noProof/>
              </w:rPr>
              <w:t>Missing</w:t>
            </w:r>
            <w:r w:rsidR="009A2AB7">
              <w:rPr>
                <w:noProof/>
                <w:webHidden/>
              </w:rPr>
              <w:tab/>
            </w:r>
            <w:r w:rsidR="009A2AB7">
              <w:rPr>
                <w:noProof/>
                <w:webHidden/>
              </w:rPr>
              <w:fldChar w:fldCharType="begin"/>
            </w:r>
            <w:r w:rsidR="009A2AB7">
              <w:rPr>
                <w:noProof/>
                <w:webHidden/>
              </w:rPr>
              <w:instrText xml:space="preserve"> PAGEREF _Toc349645821 \h </w:instrText>
            </w:r>
            <w:r w:rsidR="009A2AB7">
              <w:rPr>
                <w:noProof/>
                <w:webHidden/>
              </w:rPr>
            </w:r>
            <w:r w:rsidR="009A2AB7">
              <w:rPr>
                <w:noProof/>
                <w:webHidden/>
              </w:rPr>
              <w:fldChar w:fldCharType="separate"/>
            </w:r>
            <w:r w:rsidR="009A2AB7">
              <w:rPr>
                <w:noProof/>
                <w:webHidden/>
              </w:rPr>
              <w:t>125</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822" w:history="1">
            <w:r w:rsidR="009A2AB7" w:rsidRPr="000D493B">
              <w:rPr>
                <w:rStyle w:val="Hyperlink"/>
                <w:noProof/>
              </w:rPr>
              <w:t>12.4.3.9</w:t>
            </w:r>
            <w:r w:rsidR="009A2AB7">
              <w:rPr>
                <w:rFonts w:eastAsiaTheme="minorEastAsia" w:cstheme="minorBidi"/>
                <w:noProof/>
                <w:sz w:val="22"/>
                <w:szCs w:val="22"/>
                <w:lang w:val="nl-NL" w:eastAsia="nl-NL"/>
              </w:rPr>
              <w:tab/>
            </w:r>
            <w:r w:rsidR="009A2AB7" w:rsidRPr="000D493B">
              <w:rPr>
                <w:rStyle w:val="Hyperlink"/>
                <w:noProof/>
              </w:rPr>
              <w:t>New</w:t>
            </w:r>
            <w:r w:rsidR="009A2AB7">
              <w:rPr>
                <w:noProof/>
                <w:webHidden/>
              </w:rPr>
              <w:tab/>
            </w:r>
            <w:r w:rsidR="009A2AB7">
              <w:rPr>
                <w:noProof/>
                <w:webHidden/>
              </w:rPr>
              <w:fldChar w:fldCharType="begin"/>
            </w:r>
            <w:r w:rsidR="009A2AB7">
              <w:rPr>
                <w:noProof/>
                <w:webHidden/>
              </w:rPr>
              <w:instrText xml:space="preserve"> PAGEREF _Toc349645822 \h </w:instrText>
            </w:r>
            <w:r w:rsidR="009A2AB7">
              <w:rPr>
                <w:noProof/>
                <w:webHidden/>
              </w:rPr>
            </w:r>
            <w:r w:rsidR="009A2AB7">
              <w:rPr>
                <w:noProof/>
                <w:webHidden/>
              </w:rPr>
              <w:fldChar w:fldCharType="separate"/>
            </w:r>
            <w:r w:rsidR="009A2AB7">
              <w:rPr>
                <w:noProof/>
                <w:webHidden/>
              </w:rPr>
              <w:t>125</w:t>
            </w:r>
            <w:r w:rsidR="009A2AB7">
              <w:rPr>
                <w:noProof/>
                <w:webHidden/>
              </w:rPr>
              <w:fldChar w:fldCharType="end"/>
            </w:r>
          </w:hyperlink>
        </w:p>
        <w:p w:rsidR="009A2AB7" w:rsidRDefault="00781683">
          <w:pPr>
            <w:pStyle w:val="Inhopg4"/>
            <w:tabs>
              <w:tab w:val="left" w:pos="1600"/>
              <w:tab w:val="right" w:leader="dot" w:pos="9062"/>
            </w:tabs>
            <w:rPr>
              <w:rFonts w:eastAsiaTheme="minorEastAsia" w:cstheme="minorBidi"/>
              <w:noProof/>
              <w:sz w:val="22"/>
              <w:szCs w:val="22"/>
              <w:lang w:val="nl-NL" w:eastAsia="nl-NL"/>
            </w:rPr>
          </w:pPr>
          <w:hyperlink w:anchor="_Toc349645823" w:history="1">
            <w:r w:rsidR="009A2AB7" w:rsidRPr="000D493B">
              <w:rPr>
                <w:rStyle w:val="Hyperlink"/>
                <w:noProof/>
              </w:rPr>
              <w:t>12.4.3.10</w:t>
            </w:r>
            <w:r w:rsidR="009A2AB7">
              <w:rPr>
                <w:rFonts w:eastAsiaTheme="minorEastAsia" w:cstheme="minorBidi"/>
                <w:noProof/>
                <w:sz w:val="22"/>
                <w:szCs w:val="22"/>
                <w:lang w:val="nl-NL" w:eastAsia="nl-NL"/>
              </w:rPr>
              <w:tab/>
            </w:r>
            <w:r w:rsidR="009A2AB7" w:rsidRPr="000D493B">
              <w:rPr>
                <w:rStyle w:val="Hyperlink"/>
                <w:noProof/>
              </w:rPr>
              <w:t>Keep importing</w:t>
            </w:r>
            <w:r w:rsidR="009A2AB7">
              <w:rPr>
                <w:noProof/>
                <w:webHidden/>
              </w:rPr>
              <w:tab/>
            </w:r>
            <w:r w:rsidR="009A2AB7">
              <w:rPr>
                <w:noProof/>
                <w:webHidden/>
              </w:rPr>
              <w:fldChar w:fldCharType="begin"/>
            </w:r>
            <w:r w:rsidR="009A2AB7">
              <w:rPr>
                <w:noProof/>
                <w:webHidden/>
              </w:rPr>
              <w:instrText xml:space="preserve"> PAGEREF _Toc349645823 \h </w:instrText>
            </w:r>
            <w:r w:rsidR="009A2AB7">
              <w:rPr>
                <w:noProof/>
                <w:webHidden/>
              </w:rPr>
            </w:r>
            <w:r w:rsidR="009A2AB7">
              <w:rPr>
                <w:noProof/>
                <w:webHidden/>
              </w:rPr>
              <w:fldChar w:fldCharType="separate"/>
            </w:r>
            <w:r w:rsidR="009A2AB7">
              <w:rPr>
                <w:noProof/>
                <w:webHidden/>
              </w:rPr>
              <w:t>125</w:t>
            </w:r>
            <w:r w:rsidR="009A2AB7">
              <w:rPr>
                <w:noProof/>
                <w:webHidden/>
              </w:rPr>
              <w:fldChar w:fldCharType="end"/>
            </w:r>
          </w:hyperlink>
        </w:p>
        <w:p w:rsidR="009A2AB7" w:rsidRDefault="00781683">
          <w:pPr>
            <w:pStyle w:val="Inhopg1"/>
            <w:tabs>
              <w:tab w:val="left" w:pos="600"/>
            </w:tabs>
            <w:rPr>
              <w:rFonts w:eastAsiaTheme="minorEastAsia" w:cstheme="minorBidi"/>
              <w:b w:val="0"/>
              <w:bCs w:val="0"/>
              <w:caps w:val="0"/>
              <w:noProof/>
              <w:szCs w:val="22"/>
              <w:lang w:val="nl-NL" w:eastAsia="nl-NL"/>
            </w:rPr>
          </w:pPr>
          <w:hyperlink w:anchor="_Toc349645824" w:history="1">
            <w:r w:rsidR="009A2AB7" w:rsidRPr="000D493B">
              <w:rPr>
                <w:rStyle w:val="Hyperlink"/>
                <w:noProof/>
              </w:rPr>
              <w:t>13.</w:t>
            </w:r>
            <w:r w:rsidR="009A2AB7">
              <w:rPr>
                <w:rFonts w:eastAsiaTheme="minorEastAsia" w:cstheme="minorBidi"/>
                <w:b w:val="0"/>
                <w:bCs w:val="0"/>
                <w:caps w:val="0"/>
                <w:noProof/>
                <w:szCs w:val="22"/>
                <w:lang w:val="nl-NL" w:eastAsia="nl-NL"/>
              </w:rPr>
              <w:tab/>
            </w:r>
            <w:r w:rsidR="009A2AB7" w:rsidRPr="000D493B">
              <w:rPr>
                <w:rStyle w:val="Hyperlink"/>
                <w:noProof/>
              </w:rPr>
              <w:t>Special notes</w:t>
            </w:r>
            <w:r w:rsidR="009A2AB7">
              <w:rPr>
                <w:noProof/>
                <w:webHidden/>
              </w:rPr>
              <w:tab/>
            </w:r>
            <w:r w:rsidR="009A2AB7">
              <w:rPr>
                <w:noProof/>
                <w:webHidden/>
              </w:rPr>
              <w:fldChar w:fldCharType="begin"/>
            </w:r>
            <w:r w:rsidR="009A2AB7">
              <w:rPr>
                <w:noProof/>
                <w:webHidden/>
              </w:rPr>
              <w:instrText xml:space="preserve"> PAGEREF _Toc349645824 \h </w:instrText>
            </w:r>
            <w:r w:rsidR="009A2AB7">
              <w:rPr>
                <w:noProof/>
                <w:webHidden/>
              </w:rPr>
            </w:r>
            <w:r w:rsidR="009A2AB7">
              <w:rPr>
                <w:noProof/>
                <w:webHidden/>
              </w:rPr>
              <w:fldChar w:fldCharType="separate"/>
            </w:r>
            <w:r w:rsidR="009A2AB7">
              <w:rPr>
                <w:noProof/>
                <w:webHidden/>
              </w:rPr>
              <w:t>126</w:t>
            </w:r>
            <w:r w:rsidR="009A2AB7">
              <w:rPr>
                <w:noProof/>
                <w:webHidden/>
              </w:rPr>
              <w:fldChar w:fldCharType="end"/>
            </w:r>
          </w:hyperlink>
        </w:p>
        <w:p w:rsidR="009A2AB7" w:rsidRDefault="00781683">
          <w:pPr>
            <w:pStyle w:val="Inhopg2"/>
            <w:tabs>
              <w:tab w:val="left" w:pos="1000"/>
              <w:tab w:val="right" w:leader="dot" w:pos="9062"/>
            </w:tabs>
            <w:rPr>
              <w:rFonts w:eastAsiaTheme="minorEastAsia" w:cstheme="minorBidi"/>
              <w:smallCaps w:val="0"/>
              <w:noProof/>
              <w:szCs w:val="22"/>
              <w:lang w:val="nl-NL" w:eastAsia="nl-NL"/>
            </w:rPr>
          </w:pPr>
          <w:hyperlink w:anchor="_Toc349645825" w:history="1">
            <w:r w:rsidR="009A2AB7" w:rsidRPr="000D493B">
              <w:rPr>
                <w:rStyle w:val="Hyperlink"/>
                <w:noProof/>
              </w:rPr>
              <w:t>13.1</w:t>
            </w:r>
            <w:r w:rsidR="009A2AB7">
              <w:rPr>
                <w:rFonts w:eastAsiaTheme="minorEastAsia" w:cstheme="minorBidi"/>
                <w:smallCaps w:val="0"/>
                <w:noProof/>
                <w:szCs w:val="22"/>
                <w:lang w:val="nl-NL" w:eastAsia="nl-NL"/>
              </w:rPr>
              <w:tab/>
            </w:r>
            <w:r w:rsidR="009A2AB7" w:rsidRPr="000D493B">
              <w:rPr>
                <w:rStyle w:val="Hyperlink"/>
                <w:noProof/>
              </w:rPr>
              <w:t>Introduction</w:t>
            </w:r>
            <w:r w:rsidR="009A2AB7">
              <w:rPr>
                <w:noProof/>
                <w:webHidden/>
              </w:rPr>
              <w:tab/>
            </w:r>
            <w:r w:rsidR="009A2AB7">
              <w:rPr>
                <w:noProof/>
                <w:webHidden/>
              </w:rPr>
              <w:fldChar w:fldCharType="begin"/>
            </w:r>
            <w:r w:rsidR="009A2AB7">
              <w:rPr>
                <w:noProof/>
                <w:webHidden/>
              </w:rPr>
              <w:instrText xml:space="preserve"> PAGEREF _Toc349645825 \h </w:instrText>
            </w:r>
            <w:r w:rsidR="009A2AB7">
              <w:rPr>
                <w:noProof/>
                <w:webHidden/>
              </w:rPr>
            </w:r>
            <w:r w:rsidR="009A2AB7">
              <w:rPr>
                <w:noProof/>
                <w:webHidden/>
              </w:rPr>
              <w:fldChar w:fldCharType="separate"/>
            </w:r>
            <w:r w:rsidR="009A2AB7">
              <w:rPr>
                <w:noProof/>
                <w:webHidden/>
              </w:rPr>
              <w:t>126</w:t>
            </w:r>
            <w:r w:rsidR="009A2AB7">
              <w:rPr>
                <w:noProof/>
                <w:webHidden/>
              </w:rPr>
              <w:fldChar w:fldCharType="end"/>
            </w:r>
          </w:hyperlink>
        </w:p>
        <w:p w:rsidR="009A2AB7" w:rsidRDefault="00781683">
          <w:pPr>
            <w:pStyle w:val="Inhopg2"/>
            <w:tabs>
              <w:tab w:val="left" w:pos="1000"/>
              <w:tab w:val="right" w:leader="dot" w:pos="9062"/>
            </w:tabs>
            <w:rPr>
              <w:rFonts w:eastAsiaTheme="minorEastAsia" w:cstheme="minorBidi"/>
              <w:smallCaps w:val="0"/>
              <w:noProof/>
              <w:szCs w:val="22"/>
              <w:lang w:val="nl-NL" w:eastAsia="nl-NL"/>
            </w:rPr>
          </w:pPr>
          <w:hyperlink w:anchor="_Toc349645826" w:history="1">
            <w:r w:rsidR="009A2AB7" w:rsidRPr="000D493B">
              <w:rPr>
                <w:rStyle w:val="Hyperlink"/>
                <w:noProof/>
              </w:rPr>
              <w:t>13.2</w:t>
            </w:r>
            <w:r w:rsidR="009A2AB7">
              <w:rPr>
                <w:rFonts w:eastAsiaTheme="minorEastAsia" w:cstheme="minorBidi"/>
                <w:smallCaps w:val="0"/>
                <w:noProof/>
                <w:szCs w:val="22"/>
                <w:lang w:val="nl-NL" w:eastAsia="nl-NL"/>
              </w:rPr>
              <w:tab/>
            </w:r>
            <w:r w:rsidR="009A2AB7" w:rsidRPr="000D493B">
              <w:rPr>
                <w:rStyle w:val="Hyperlink"/>
                <w:noProof/>
              </w:rPr>
              <w:t>PLC</w:t>
            </w:r>
            <w:r w:rsidR="009A2AB7">
              <w:rPr>
                <w:noProof/>
                <w:webHidden/>
              </w:rPr>
              <w:tab/>
            </w:r>
            <w:r w:rsidR="009A2AB7">
              <w:rPr>
                <w:noProof/>
                <w:webHidden/>
              </w:rPr>
              <w:fldChar w:fldCharType="begin"/>
            </w:r>
            <w:r w:rsidR="009A2AB7">
              <w:rPr>
                <w:noProof/>
                <w:webHidden/>
              </w:rPr>
              <w:instrText xml:space="preserve"> PAGEREF _Toc349645826 \h </w:instrText>
            </w:r>
            <w:r w:rsidR="009A2AB7">
              <w:rPr>
                <w:noProof/>
                <w:webHidden/>
              </w:rPr>
            </w:r>
            <w:r w:rsidR="009A2AB7">
              <w:rPr>
                <w:noProof/>
                <w:webHidden/>
              </w:rPr>
              <w:fldChar w:fldCharType="separate"/>
            </w:r>
            <w:r w:rsidR="009A2AB7">
              <w:rPr>
                <w:noProof/>
                <w:webHidden/>
              </w:rPr>
              <w:t>126</w:t>
            </w:r>
            <w:r w:rsidR="009A2AB7">
              <w:rPr>
                <w:noProof/>
                <w:webHidden/>
              </w:rPr>
              <w:fldChar w:fldCharType="end"/>
            </w:r>
          </w:hyperlink>
        </w:p>
        <w:p w:rsidR="009A2AB7" w:rsidRDefault="00781683">
          <w:pPr>
            <w:pStyle w:val="Inhopg2"/>
            <w:tabs>
              <w:tab w:val="left" w:pos="1000"/>
              <w:tab w:val="right" w:leader="dot" w:pos="9062"/>
            </w:tabs>
            <w:rPr>
              <w:rFonts w:eastAsiaTheme="minorEastAsia" w:cstheme="minorBidi"/>
              <w:smallCaps w:val="0"/>
              <w:noProof/>
              <w:szCs w:val="22"/>
              <w:lang w:val="nl-NL" w:eastAsia="nl-NL"/>
            </w:rPr>
          </w:pPr>
          <w:hyperlink w:anchor="_Toc349645827" w:history="1">
            <w:r w:rsidR="009A2AB7" w:rsidRPr="000D493B">
              <w:rPr>
                <w:rStyle w:val="Hyperlink"/>
                <w:noProof/>
              </w:rPr>
              <w:t>13.3</w:t>
            </w:r>
            <w:r w:rsidR="009A2AB7">
              <w:rPr>
                <w:rFonts w:eastAsiaTheme="minorEastAsia" w:cstheme="minorBidi"/>
                <w:smallCaps w:val="0"/>
                <w:noProof/>
                <w:szCs w:val="22"/>
                <w:lang w:val="nl-NL" w:eastAsia="nl-NL"/>
              </w:rPr>
              <w:tab/>
            </w:r>
            <w:r w:rsidR="009A2AB7" w:rsidRPr="000D493B">
              <w:rPr>
                <w:rStyle w:val="Hyperlink"/>
                <w:noProof/>
              </w:rPr>
              <w:t>Search</w:t>
            </w:r>
            <w:r w:rsidR="009A2AB7">
              <w:rPr>
                <w:noProof/>
                <w:webHidden/>
              </w:rPr>
              <w:tab/>
            </w:r>
            <w:r w:rsidR="009A2AB7">
              <w:rPr>
                <w:noProof/>
                <w:webHidden/>
              </w:rPr>
              <w:fldChar w:fldCharType="begin"/>
            </w:r>
            <w:r w:rsidR="009A2AB7">
              <w:rPr>
                <w:noProof/>
                <w:webHidden/>
              </w:rPr>
              <w:instrText xml:space="preserve"> PAGEREF _Toc349645827 \h </w:instrText>
            </w:r>
            <w:r w:rsidR="009A2AB7">
              <w:rPr>
                <w:noProof/>
                <w:webHidden/>
              </w:rPr>
            </w:r>
            <w:r w:rsidR="009A2AB7">
              <w:rPr>
                <w:noProof/>
                <w:webHidden/>
              </w:rPr>
              <w:fldChar w:fldCharType="separate"/>
            </w:r>
            <w:r w:rsidR="009A2AB7">
              <w:rPr>
                <w:noProof/>
                <w:webHidden/>
              </w:rPr>
              <w:t>128</w:t>
            </w:r>
            <w:r w:rsidR="009A2AB7">
              <w:rPr>
                <w:noProof/>
                <w:webHidden/>
              </w:rPr>
              <w:fldChar w:fldCharType="end"/>
            </w:r>
          </w:hyperlink>
        </w:p>
        <w:p w:rsidR="00944ABB" w:rsidRDefault="00081DDD">
          <w:pPr>
            <w:rPr>
              <w:lang w:val="nl-NL"/>
            </w:rPr>
          </w:pPr>
          <w:r>
            <w:rPr>
              <w:rFonts w:asciiTheme="minorHAnsi" w:hAnsiTheme="minorHAnsi" w:cstheme="minorHAnsi"/>
              <w:lang w:val="nl-NL"/>
            </w:rPr>
            <w:fldChar w:fldCharType="end"/>
          </w:r>
        </w:p>
      </w:sdtContent>
    </w:sdt>
    <w:p w:rsidR="00A95C51" w:rsidRDefault="00A95C51">
      <w:pPr>
        <w:rPr>
          <w:lang w:val="nl-NL"/>
        </w:rPr>
      </w:pPr>
    </w:p>
    <w:p w:rsidR="00450BCD" w:rsidRDefault="00450BCD">
      <w:pPr>
        <w:rPr>
          <w:lang w:val="nl-NL"/>
        </w:rPr>
      </w:pPr>
    </w:p>
    <w:p w:rsidR="00450BCD" w:rsidRDefault="00450BCD">
      <w:pPr>
        <w:rPr>
          <w:lang w:val="nl-NL"/>
        </w:rPr>
      </w:pPr>
    </w:p>
    <w:p w:rsidR="00450BCD" w:rsidRDefault="00450BCD">
      <w:pPr>
        <w:rPr>
          <w:lang w:val="nl-NL"/>
        </w:rPr>
      </w:pPr>
    </w:p>
    <w:p w:rsidR="00450BCD" w:rsidRDefault="00450BCD">
      <w:pPr>
        <w:rPr>
          <w:lang w:val="nl-NL"/>
        </w:rPr>
      </w:pPr>
    </w:p>
    <w:p w:rsidR="00450BCD" w:rsidRDefault="00450BCD">
      <w:pPr>
        <w:rPr>
          <w:lang w:val="nl-NL"/>
        </w:rPr>
      </w:pPr>
    </w:p>
    <w:p w:rsidR="00450BCD" w:rsidRDefault="00450BCD">
      <w:pPr>
        <w:rPr>
          <w:lang w:val="nl-NL"/>
        </w:rPr>
      </w:pPr>
    </w:p>
    <w:p w:rsidR="00450BCD" w:rsidRDefault="00450BCD">
      <w:pPr>
        <w:rPr>
          <w:lang w:val="nl-NL"/>
        </w:rPr>
      </w:pPr>
    </w:p>
    <w:p w:rsidR="00450BCD" w:rsidRDefault="00450BCD">
      <w:pPr>
        <w:rPr>
          <w:lang w:val="nl-NL"/>
        </w:rPr>
      </w:pPr>
    </w:p>
    <w:p w:rsidR="00450BCD" w:rsidRDefault="00450BCD">
      <w:pPr>
        <w:rPr>
          <w:lang w:val="nl-NL"/>
        </w:rPr>
      </w:pPr>
    </w:p>
    <w:p w:rsidR="00450BCD" w:rsidRDefault="00450BCD">
      <w:pPr>
        <w:rPr>
          <w:lang w:val="nl-NL"/>
        </w:rPr>
      </w:pPr>
    </w:p>
    <w:p w:rsidR="00450BCD" w:rsidRDefault="00450BCD">
      <w:pPr>
        <w:rPr>
          <w:lang w:val="nl-NL"/>
        </w:rPr>
      </w:pPr>
    </w:p>
    <w:p w:rsidR="00450BCD" w:rsidRDefault="00450BCD">
      <w:pPr>
        <w:rPr>
          <w:lang w:val="nl-NL"/>
        </w:rPr>
      </w:pPr>
    </w:p>
    <w:p w:rsidR="00450BCD" w:rsidRDefault="00450BCD">
      <w:pPr>
        <w:rPr>
          <w:lang w:val="nl-NL"/>
        </w:rPr>
      </w:pPr>
    </w:p>
    <w:p w:rsidR="00450BCD" w:rsidRDefault="00450BCD">
      <w:pPr>
        <w:rPr>
          <w:lang w:val="nl-NL"/>
        </w:rPr>
      </w:pPr>
    </w:p>
    <w:p w:rsidR="00450BCD" w:rsidRDefault="00450BCD">
      <w:pPr>
        <w:rPr>
          <w:lang w:val="nl-NL"/>
        </w:rPr>
      </w:pPr>
    </w:p>
    <w:p w:rsidR="009A2AB7" w:rsidRDefault="009A2AB7">
      <w:pPr>
        <w:rPr>
          <w:lang w:val="nl-NL"/>
        </w:rPr>
      </w:pPr>
    </w:p>
    <w:p w:rsidR="00450BCD" w:rsidRDefault="00450BCD">
      <w:pPr>
        <w:rPr>
          <w:lang w:val="nl-NL"/>
        </w:rPr>
      </w:pPr>
    </w:p>
    <w:p w:rsidR="00450BCD" w:rsidRDefault="00450BCD">
      <w:pPr>
        <w:rPr>
          <w:lang w:val="nl-NL"/>
        </w:rPr>
      </w:pPr>
    </w:p>
    <w:p w:rsidR="0044290D" w:rsidRPr="001B380B" w:rsidRDefault="0044290D" w:rsidP="0044290D">
      <w:pPr>
        <w:pStyle w:val="Inhopg1"/>
        <w:rPr>
          <w:bCs w:val="0"/>
          <w:sz w:val="32"/>
        </w:rPr>
      </w:pPr>
      <w:r w:rsidRPr="001B380B">
        <w:rPr>
          <w:sz w:val="32"/>
        </w:rPr>
        <w:lastRenderedPageBreak/>
        <w:t>Figures</w:t>
      </w:r>
    </w:p>
    <w:p w:rsidR="009A2AB7" w:rsidRPr="009A2AB7" w:rsidRDefault="0044290D">
      <w:pPr>
        <w:pStyle w:val="Lijstmetafbeeldingen"/>
        <w:rPr>
          <w:rFonts w:asciiTheme="minorHAnsi" w:eastAsiaTheme="minorEastAsia" w:hAnsiTheme="minorHAnsi" w:cstheme="minorBidi"/>
          <w:sz w:val="22"/>
          <w:szCs w:val="22"/>
          <w:lang w:eastAsia="nl-NL"/>
        </w:rPr>
      </w:pPr>
      <w:r>
        <w:rPr>
          <w:sz w:val="22"/>
        </w:rPr>
        <w:fldChar w:fldCharType="begin"/>
      </w:r>
      <w:r w:rsidRPr="009A2AB7">
        <w:instrText xml:space="preserve"> TOC \c "Figure" </w:instrText>
      </w:r>
      <w:r>
        <w:rPr>
          <w:sz w:val="22"/>
        </w:rPr>
        <w:fldChar w:fldCharType="separate"/>
      </w:r>
      <w:r w:rsidR="009A2AB7">
        <w:t>Figure 10</w:t>
      </w:r>
      <w:r w:rsidR="009A2AB7">
        <w:noBreakHyphen/>
        <w:t>1: RS232 DB9 Pinout</w:t>
      </w:r>
      <w:r w:rsidR="009A2AB7">
        <w:tab/>
      </w:r>
      <w:r w:rsidR="009A2AB7">
        <w:fldChar w:fldCharType="begin"/>
      </w:r>
      <w:r w:rsidR="009A2AB7">
        <w:instrText xml:space="preserve"> PAGEREF _Toc349645828 \h </w:instrText>
      </w:r>
      <w:r w:rsidR="009A2AB7">
        <w:fldChar w:fldCharType="separate"/>
      </w:r>
      <w:r w:rsidR="009A2AB7">
        <w:t>13</w:t>
      </w:r>
      <w:r w:rsidR="009A2AB7">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2: RS232 DB25 to DB9 Convertor</w:t>
      </w:r>
      <w:r>
        <w:tab/>
      </w:r>
      <w:r>
        <w:fldChar w:fldCharType="begin"/>
      </w:r>
      <w:r>
        <w:instrText xml:space="preserve"> PAGEREF _Toc349645829 \h </w:instrText>
      </w:r>
      <w:r>
        <w:fldChar w:fldCharType="separate"/>
      </w:r>
      <w:r>
        <w:t>16</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3: DB9 RS232 Loopback Plug</w:t>
      </w:r>
      <w:r>
        <w:tab/>
      </w:r>
      <w:r>
        <w:fldChar w:fldCharType="begin"/>
      </w:r>
      <w:r>
        <w:instrText xml:space="preserve"> PAGEREF _Toc349645830 \h </w:instrText>
      </w:r>
      <w:r>
        <w:fldChar w:fldCharType="separate"/>
      </w:r>
      <w:r>
        <w:t>17</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4: Null modem cable without handshaking</w:t>
      </w:r>
      <w:r>
        <w:tab/>
      </w:r>
      <w:r>
        <w:fldChar w:fldCharType="begin"/>
      </w:r>
      <w:r>
        <w:instrText xml:space="preserve"> PAGEREF _Toc349645831 \h </w:instrText>
      </w:r>
      <w:r>
        <w:fldChar w:fldCharType="separate"/>
      </w:r>
      <w:r>
        <w:t>17</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5: Null modem with loop back handshaking</w:t>
      </w:r>
      <w:r>
        <w:tab/>
      </w:r>
      <w:r>
        <w:fldChar w:fldCharType="begin"/>
      </w:r>
      <w:r>
        <w:instrText xml:space="preserve"> PAGEREF _Toc349645832 \h </w:instrText>
      </w:r>
      <w:r>
        <w:fldChar w:fldCharType="separate"/>
      </w:r>
      <w:r>
        <w:t>18</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6: Null modem with full handshaking</w:t>
      </w:r>
      <w:r>
        <w:tab/>
      </w:r>
      <w:r>
        <w:fldChar w:fldCharType="begin"/>
      </w:r>
      <w:r>
        <w:instrText xml:space="preserve"> PAGEREF _Toc349645833 \h </w:instrText>
      </w:r>
      <w:r>
        <w:fldChar w:fldCharType="separate"/>
      </w:r>
      <w:r>
        <w:t>19</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7: Noise in straight and twisted pair cables</w:t>
      </w:r>
      <w:r>
        <w:tab/>
      </w:r>
      <w:r>
        <w:fldChar w:fldCharType="begin"/>
      </w:r>
      <w:r>
        <w:instrText xml:space="preserve"> PAGEREF _Toc349645834 \h </w:instrText>
      </w:r>
      <w:r>
        <w:fldChar w:fldCharType="separate"/>
      </w:r>
      <w:r>
        <w:t>20</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8: RS485 network topology</w:t>
      </w:r>
      <w:r>
        <w:tab/>
      </w:r>
      <w:r>
        <w:fldChar w:fldCharType="begin"/>
      </w:r>
      <w:r>
        <w:instrText xml:space="preserve"> PAGEREF _Toc349645835 \h </w:instrText>
      </w:r>
      <w:r>
        <w:fldChar w:fldCharType="separate"/>
      </w:r>
      <w:r>
        <w:t>21</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9: 422/485 DB9 Pinout</w:t>
      </w:r>
      <w:r>
        <w:tab/>
      </w:r>
      <w:r>
        <w:fldChar w:fldCharType="begin"/>
      </w:r>
      <w:r>
        <w:instrText xml:space="preserve"> PAGEREF _Toc349645836 \h </w:instrText>
      </w:r>
      <w:r>
        <w:fldChar w:fldCharType="separate"/>
      </w:r>
      <w:r>
        <w:t>22</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1: Canbus topology</w:t>
      </w:r>
      <w:r>
        <w:tab/>
      </w:r>
      <w:r>
        <w:fldChar w:fldCharType="begin"/>
      </w:r>
      <w:r>
        <w:instrText xml:space="preserve"> PAGEREF _Toc349645837 \h </w:instrText>
      </w:r>
      <w:r>
        <w:fldChar w:fldCharType="separate"/>
      </w:r>
      <w:r>
        <w:t>38</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14</w:t>
      </w:r>
      <w:r>
        <w:noBreakHyphen/>
        <w:t>1: Overview (MOXA)</w:t>
      </w:r>
      <w:r>
        <w:tab/>
      </w:r>
      <w:r>
        <w:fldChar w:fldCharType="begin"/>
      </w:r>
      <w:r>
        <w:instrText xml:space="preserve"> PAGEREF _Toc349645838 \h </w:instrText>
      </w:r>
      <w:r>
        <w:fldChar w:fldCharType="separate"/>
      </w:r>
      <w:r>
        <w:t>39</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14</w:t>
      </w:r>
      <w:r>
        <w:noBreakHyphen/>
        <w:t>2: 8-pin RJ connector and pinouts</w:t>
      </w:r>
      <w:r>
        <w:tab/>
      </w:r>
      <w:r>
        <w:fldChar w:fldCharType="begin"/>
      </w:r>
      <w:r>
        <w:instrText xml:space="preserve"> PAGEREF _Toc349645839 \h </w:instrText>
      </w:r>
      <w:r>
        <w:fldChar w:fldCharType="separate"/>
      </w:r>
      <w:r>
        <w:t>40</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14</w:t>
      </w:r>
      <w:r>
        <w:noBreakHyphen/>
        <w:t>3: Pin assignments (DB9 male port)</w:t>
      </w:r>
      <w:r>
        <w:tab/>
      </w:r>
      <w:r>
        <w:fldChar w:fldCharType="begin"/>
      </w:r>
      <w:r>
        <w:instrText xml:space="preserve"> PAGEREF _Toc349645840 \h </w:instrText>
      </w:r>
      <w:r>
        <w:fldChar w:fldCharType="separate"/>
      </w:r>
      <w:r>
        <w:t>41</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14</w:t>
      </w:r>
      <w:r>
        <w:noBreakHyphen/>
        <w:t>4: Type (Moxa)</w:t>
      </w:r>
      <w:r>
        <w:tab/>
      </w:r>
      <w:r>
        <w:fldChar w:fldCharType="begin"/>
      </w:r>
      <w:r>
        <w:instrText xml:space="preserve"> PAGEREF _Toc349645841 \h </w:instrText>
      </w:r>
      <w:r>
        <w:fldChar w:fldCharType="separate"/>
      </w:r>
      <w:r>
        <w:t>41</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14</w:t>
      </w:r>
      <w:r>
        <w:noBreakHyphen/>
        <w:t>5: Comm Port Settings</w:t>
      </w:r>
      <w:r>
        <w:tab/>
      </w:r>
      <w:r>
        <w:fldChar w:fldCharType="begin"/>
      </w:r>
      <w:r>
        <w:instrText xml:space="preserve"> PAGEREF _Toc349645842 \h </w:instrText>
      </w:r>
      <w:r>
        <w:fldChar w:fldCharType="separate"/>
      </w:r>
      <w:r>
        <w:t>42</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14</w:t>
      </w:r>
      <w:r>
        <w:noBreakHyphen/>
        <w:t>6: Power connection</w:t>
      </w:r>
      <w:r>
        <w:tab/>
      </w:r>
      <w:r>
        <w:fldChar w:fldCharType="begin"/>
      </w:r>
      <w:r>
        <w:instrText xml:space="preserve"> PAGEREF _Toc349645843 \h </w:instrText>
      </w:r>
      <w:r>
        <w:fldChar w:fldCharType="separate"/>
      </w:r>
      <w:r>
        <w:t>43</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14</w:t>
      </w:r>
      <w:r>
        <w:noBreakHyphen/>
        <w:t>7: CAN bus connector</w:t>
      </w:r>
      <w:r>
        <w:tab/>
      </w:r>
      <w:r>
        <w:fldChar w:fldCharType="begin"/>
      </w:r>
      <w:r>
        <w:instrText xml:space="preserve"> PAGEREF _Toc349645844 \h </w:instrText>
      </w:r>
      <w:r>
        <w:fldChar w:fldCharType="separate"/>
      </w:r>
      <w:r>
        <w:t>44</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14</w:t>
      </w:r>
      <w:r>
        <w:noBreakHyphen/>
        <w:t>8: Electronic circuit CAN bus connector</w:t>
      </w:r>
      <w:r>
        <w:tab/>
      </w:r>
      <w:r>
        <w:fldChar w:fldCharType="begin"/>
      </w:r>
      <w:r>
        <w:instrText xml:space="preserve"> PAGEREF _Toc349645845 \h </w:instrText>
      </w:r>
      <w:r>
        <w:fldChar w:fldCharType="separate"/>
      </w:r>
      <w:r>
        <w:t>44</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14</w:t>
      </w:r>
      <w:r>
        <w:noBreakHyphen/>
        <w:t>9: Terminator resistor</w:t>
      </w:r>
      <w:r>
        <w:tab/>
      </w:r>
      <w:r>
        <w:fldChar w:fldCharType="begin"/>
      </w:r>
      <w:r>
        <w:instrText xml:space="preserve"> PAGEREF _Toc349645846 \h </w:instrText>
      </w:r>
      <w:r>
        <w:fldChar w:fldCharType="separate"/>
      </w:r>
      <w:r>
        <w:t>45</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14</w:t>
      </w:r>
      <w:r>
        <w:noBreakHyphen/>
        <w:t>10: Interface</w:t>
      </w:r>
      <w:r>
        <w:tab/>
      </w:r>
      <w:r>
        <w:fldChar w:fldCharType="begin"/>
      </w:r>
      <w:r>
        <w:instrText xml:space="preserve"> PAGEREF _Toc349645847 \h </w:instrText>
      </w:r>
      <w:r>
        <w:fldChar w:fldCharType="separate"/>
      </w:r>
      <w:r>
        <w:t>45</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14</w:t>
      </w:r>
      <w:r>
        <w:noBreakHyphen/>
        <w:t>11: Standard</w:t>
      </w:r>
      <w:r>
        <w:tab/>
      </w:r>
      <w:r>
        <w:fldChar w:fldCharType="begin"/>
      </w:r>
      <w:r>
        <w:instrText xml:space="preserve"> PAGEREF _Toc349645848 \h </w:instrText>
      </w:r>
      <w:r>
        <w:fldChar w:fldCharType="separate"/>
      </w:r>
      <w:r>
        <w:t>46</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14</w:t>
      </w:r>
      <w:r>
        <w:noBreakHyphen/>
        <w:t>12: Type (ICPdas i7540D)</w:t>
      </w:r>
      <w:r>
        <w:tab/>
      </w:r>
      <w:r>
        <w:fldChar w:fldCharType="begin"/>
      </w:r>
      <w:r>
        <w:instrText xml:space="preserve"> PAGEREF _Toc349645849 \h </w:instrText>
      </w:r>
      <w:r>
        <w:fldChar w:fldCharType="separate"/>
      </w:r>
      <w:r>
        <w:t>47</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14</w:t>
      </w:r>
      <w:r>
        <w:noBreakHyphen/>
        <w:t>13: Drop-down menu (device interfaces)</w:t>
      </w:r>
      <w:r>
        <w:tab/>
      </w:r>
      <w:r>
        <w:fldChar w:fldCharType="begin"/>
      </w:r>
      <w:r>
        <w:instrText xml:space="preserve"> PAGEREF _Toc349645850 \h </w:instrText>
      </w:r>
      <w:r>
        <w:fldChar w:fldCharType="separate"/>
      </w:r>
      <w:r>
        <w:t>48</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14</w:t>
      </w:r>
      <w:r>
        <w:noBreakHyphen/>
        <w:t>14: COM port assignment</w:t>
      </w:r>
      <w:r>
        <w:tab/>
      </w:r>
      <w:r>
        <w:fldChar w:fldCharType="begin"/>
      </w:r>
      <w:r>
        <w:instrText xml:space="preserve"> PAGEREF _Toc349645851 \h </w:instrText>
      </w:r>
      <w:r>
        <w:fldChar w:fldCharType="separate"/>
      </w:r>
      <w:r>
        <w:t>49</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14</w:t>
      </w:r>
      <w:r>
        <w:noBreakHyphen/>
        <w:t>15: additional configuration</w:t>
      </w:r>
      <w:r>
        <w:tab/>
      </w:r>
      <w:r>
        <w:fldChar w:fldCharType="begin"/>
      </w:r>
      <w:r>
        <w:instrText xml:space="preserve"> PAGEREF _Toc349645852 \h </w:instrText>
      </w:r>
      <w:r>
        <w:fldChar w:fldCharType="separate"/>
      </w:r>
      <w:r>
        <w:t>49</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14</w:t>
      </w:r>
      <w:r>
        <w:noBreakHyphen/>
        <w:t>16: Comm Port Settings</w:t>
      </w:r>
      <w:r>
        <w:tab/>
      </w:r>
      <w:r>
        <w:fldChar w:fldCharType="begin"/>
      </w:r>
      <w:r>
        <w:instrText xml:space="preserve"> PAGEREF _Toc349645853 \h </w:instrText>
      </w:r>
      <w:r>
        <w:fldChar w:fldCharType="separate"/>
      </w:r>
      <w:r>
        <w:t>50</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14</w:t>
      </w:r>
      <w:r>
        <w:noBreakHyphen/>
        <w:t>17: 2-wire RS485</w:t>
      </w:r>
      <w:r>
        <w:tab/>
      </w:r>
      <w:r>
        <w:fldChar w:fldCharType="begin"/>
      </w:r>
      <w:r>
        <w:instrText xml:space="preserve"> PAGEREF _Toc349645854 \h </w:instrText>
      </w:r>
      <w:r>
        <w:fldChar w:fldCharType="separate"/>
      </w:r>
      <w:r>
        <w:t>52</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14</w:t>
      </w:r>
      <w:r>
        <w:noBreakHyphen/>
        <w:t>18: 4-wire RS485</w:t>
      </w:r>
      <w:r>
        <w:tab/>
      </w:r>
      <w:r>
        <w:fldChar w:fldCharType="begin"/>
      </w:r>
      <w:r>
        <w:instrText xml:space="preserve"> PAGEREF _Toc349645855 \h </w:instrText>
      </w:r>
      <w:r>
        <w:fldChar w:fldCharType="separate"/>
      </w:r>
      <w:r>
        <w:t>52</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14</w:t>
      </w:r>
      <w:r>
        <w:noBreakHyphen/>
        <w:t>19: RS422</w:t>
      </w:r>
      <w:r>
        <w:tab/>
      </w:r>
      <w:r>
        <w:fldChar w:fldCharType="begin"/>
      </w:r>
      <w:r>
        <w:instrText xml:space="preserve"> PAGEREF _Toc349645856 \h </w:instrText>
      </w:r>
      <w:r>
        <w:fldChar w:fldCharType="separate"/>
      </w:r>
      <w:r>
        <w:t>53</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14</w:t>
      </w:r>
      <w:r>
        <w:noBreakHyphen/>
        <w:t>20: Extend and isolate RS232</w:t>
      </w:r>
      <w:r>
        <w:tab/>
      </w:r>
      <w:r>
        <w:fldChar w:fldCharType="begin"/>
      </w:r>
      <w:r>
        <w:instrText xml:space="preserve"> PAGEREF _Toc349645857 \h </w:instrText>
      </w:r>
      <w:r>
        <w:fldChar w:fldCharType="separate"/>
      </w:r>
      <w:r>
        <w:t>53</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9</w:t>
      </w:r>
      <w:r>
        <w:noBreakHyphen/>
        <w:t>1: devicelist</w:t>
      </w:r>
      <w:r>
        <w:tab/>
      </w:r>
      <w:r>
        <w:fldChar w:fldCharType="begin"/>
      </w:r>
      <w:r>
        <w:instrText xml:space="preserve"> PAGEREF _Toc349645858 \h </w:instrText>
      </w:r>
      <w:r>
        <w:fldChar w:fldCharType="separate"/>
      </w:r>
      <w:r>
        <w:t>55</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9</w:t>
      </w:r>
      <w:r>
        <w:noBreakHyphen/>
        <w:t>2: Sensorlist</w:t>
      </w:r>
      <w:r>
        <w:tab/>
      </w:r>
      <w:r>
        <w:fldChar w:fldCharType="begin"/>
      </w:r>
      <w:r>
        <w:instrText xml:space="preserve"> PAGEREF _Toc349645859 \h </w:instrText>
      </w:r>
      <w:r>
        <w:fldChar w:fldCharType="separate"/>
      </w:r>
      <w:r>
        <w:t>55</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9</w:t>
      </w:r>
      <w:r>
        <w:noBreakHyphen/>
        <w:t>3: Excel saving</w:t>
      </w:r>
      <w:r>
        <w:tab/>
      </w:r>
      <w:r>
        <w:fldChar w:fldCharType="begin"/>
      </w:r>
      <w:r>
        <w:instrText xml:space="preserve"> PAGEREF _Toc349645860 \h </w:instrText>
      </w:r>
      <w:r>
        <w:fldChar w:fldCharType="separate"/>
      </w:r>
      <w:r>
        <w:t>56</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9</w:t>
      </w:r>
      <w:r>
        <w:noBreakHyphen/>
        <w:t>4: saving as sensorlist.xls</w:t>
      </w:r>
      <w:r>
        <w:tab/>
      </w:r>
      <w:r>
        <w:fldChar w:fldCharType="begin"/>
      </w:r>
      <w:r>
        <w:instrText xml:space="preserve"> PAGEREF _Toc349645861 \h </w:instrText>
      </w:r>
      <w:r>
        <w:fldChar w:fldCharType="separate"/>
      </w:r>
      <w:r>
        <w:t>57</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1: single line drawing</w:t>
      </w:r>
      <w:r>
        <w:tab/>
      </w:r>
      <w:r>
        <w:fldChar w:fldCharType="begin"/>
      </w:r>
      <w:r>
        <w:instrText xml:space="preserve"> PAGEREF _Toc349645862 \h </w:instrText>
      </w:r>
      <w:r>
        <w:fldChar w:fldCharType="separate"/>
      </w:r>
      <w:r>
        <w:t>58</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2: numbering the drawing</w:t>
      </w:r>
      <w:r>
        <w:tab/>
      </w:r>
      <w:r>
        <w:fldChar w:fldCharType="begin"/>
      </w:r>
      <w:r>
        <w:instrText xml:space="preserve"> PAGEREF _Toc349645863 \h </w:instrText>
      </w:r>
      <w:r>
        <w:fldChar w:fldCharType="separate"/>
      </w:r>
      <w:r>
        <w:t>63</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3: Filling device column 1</w:t>
      </w:r>
      <w:r>
        <w:tab/>
      </w:r>
      <w:r>
        <w:fldChar w:fldCharType="begin"/>
      </w:r>
      <w:r>
        <w:instrText xml:space="preserve"> PAGEREF _Toc349645864 \h </w:instrText>
      </w:r>
      <w:r>
        <w:fldChar w:fldCharType="separate"/>
      </w:r>
      <w:r>
        <w:t>65</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4: Filling device column 2</w:t>
      </w:r>
      <w:r>
        <w:tab/>
      </w:r>
      <w:r>
        <w:fldChar w:fldCharType="begin"/>
      </w:r>
      <w:r>
        <w:instrText xml:space="preserve"> PAGEREF _Toc349645865 \h </w:instrText>
      </w:r>
      <w:r>
        <w:fldChar w:fldCharType="separate"/>
      </w:r>
      <w:r>
        <w:t>65</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5: Filling device column 3</w:t>
      </w:r>
      <w:r>
        <w:tab/>
      </w:r>
      <w:r>
        <w:fldChar w:fldCharType="begin"/>
      </w:r>
      <w:r>
        <w:instrText xml:space="preserve"> PAGEREF _Toc349645866 \h </w:instrText>
      </w:r>
      <w:r>
        <w:fldChar w:fldCharType="separate"/>
      </w:r>
      <w:r>
        <w:t>66</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6: Filling device column 4</w:t>
      </w:r>
      <w:r>
        <w:tab/>
      </w:r>
      <w:r>
        <w:fldChar w:fldCharType="begin"/>
      </w:r>
      <w:r>
        <w:instrText xml:space="preserve"> PAGEREF _Toc349645867 \h </w:instrText>
      </w:r>
      <w:r>
        <w:fldChar w:fldCharType="separate"/>
      </w:r>
      <w:r>
        <w:t>67</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7: Filling location column</w:t>
      </w:r>
      <w:r>
        <w:tab/>
      </w:r>
      <w:r>
        <w:fldChar w:fldCharType="begin"/>
      </w:r>
      <w:r>
        <w:instrText xml:space="preserve"> PAGEREF _Toc349645868 \h </w:instrText>
      </w:r>
      <w:r>
        <w:fldChar w:fldCharType="separate"/>
      </w:r>
      <w:r>
        <w:t>68</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8: Filling protocol column 1</w:t>
      </w:r>
      <w:r>
        <w:tab/>
      </w:r>
      <w:r>
        <w:fldChar w:fldCharType="begin"/>
      </w:r>
      <w:r>
        <w:instrText xml:space="preserve"> PAGEREF _Toc349645869 \h </w:instrText>
      </w:r>
      <w:r>
        <w:fldChar w:fldCharType="separate"/>
      </w:r>
      <w:r>
        <w:t>69</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9: Filling protocol column 2</w:t>
      </w:r>
      <w:r>
        <w:tab/>
      </w:r>
      <w:r>
        <w:fldChar w:fldCharType="begin"/>
      </w:r>
      <w:r>
        <w:instrText xml:space="preserve"> PAGEREF _Toc349645870 \h </w:instrText>
      </w:r>
      <w:r>
        <w:fldChar w:fldCharType="separate"/>
      </w:r>
      <w:r>
        <w:t>69</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10: Filling protocol column 3</w:t>
      </w:r>
      <w:r>
        <w:tab/>
      </w:r>
      <w:r>
        <w:fldChar w:fldCharType="begin"/>
      </w:r>
      <w:r>
        <w:instrText xml:space="preserve"> PAGEREF _Toc349645871 \h </w:instrText>
      </w:r>
      <w:r>
        <w:fldChar w:fldCharType="separate"/>
      </w:r>
      <w:r>
        <w:t>70</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11: Filling interface column</w:t>
      </w:r>
      <w:r>
        <w:tab/>
      </w:r>
      <w:r>
        <w:fldChar w:fldCharType="begin"/>
      </w:r>
      <w:r>
        <w:instrText xml:space="preserve"> PAGEREF _Toc349645872 \h </w:instrText>
      </w:r>
      <w:r>
        <w:fldChar w:fldCharType="separate"/>
      </w:r>
      <w:r>
        <w:t>71</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12: Port and Source 1</w:t>
      </w:r>
      <w:r>
        <w:tab/>
      </w:r>
      <w:r>
        <w:fldChar w:fldCharType="begin"/>
      </w:r>
      <w:r>
        <w:instrText xml:space="preserve"> PAGEREF _Toc349645873 \h </w:instrText>
      </w:r>
      <w:r>
        <w:fldChar w:fldCharType="separate"/>
      </w:r>
      <w:r>
        <w:t>71</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13 Port and Source 2</w:t>
      </w:r>
      <w:r>
        <w:tab/>
      </w:r>
      <w:r>
        <w:fldChar w:fldCharType="begin"/>
      </w:r>
      <w:r>
        <w:instrText xml:space="preserve"> PAGEREF _Toc349645874 \h </w:instrText>
      </w:r>
      <w:r>
        <w:fldChar w:fldCharType="separate"/>
      </w:r>
      <w:r>
        <w:t>72</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14: Network Serial colors</w:t>
      </w:r>
      <w:r>
        <w:tab/>
      </w:r>
      <w:r>
        <w:fldChar w:fldCharType="begin"/>
      </w:r>
      <w:r>
        <w:instrText xml:space="preserve"> PAGEREF _Toc349645875 \h </w:instrText>
      </w:r>
      <w:r>
        <w:fldChar w:fldCharType="separate"/>
      </w:r>
      <w:r>
        <w:t>73</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15: Filling Type column 1</w:t>
      </w:r>
      <w:r>
        <w:tab/>
      </w:r>
      <w:r>
        <w:fldChar w:fldCharType="begin"/>
      </w:r>
      <w:r>
        <w:instrText xml:space="preserve"> PAGEREF _Toc349645876 \h </w:instrText>
      </w:r>
      <w:r>
        <w:fldChar w:fldCharType="separate"/>
      </w:r>
      <w:r>
        <w:t>73</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16: Filling type column 2</w:t>
      </w:r>
      <w:r>
        <w:tab/>
      </w:r>
      <w:r>
        <w:fldChar w:fldCharType="begin"/>
      </w:r>
      <w:r>
        <w:instrText xml:space="preserve"> PAGEREF _Toc349645877 \h </w:instrText>
      </w:r>
      <w:r>
        <w:fldChar w:fldCharType="separate"/>
      </w:r>
      <w:r>
        <w:t>74</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17: speed, datalink and hardware</w:t>
      </w:r>
      <w:r>
        <w:tab/>
      </w:r>
      <w:r>
        <w:fldChar w:fldCharType="begin"/>
      </w:r>
      <w:r>
        <w:instrText xml:space="preserve"> PAGEREF _Toc349645878 \h </w:instrText>
      </w:r>
      <w:r>
        <w:fldChar w:fldCharType="separate"/>
      </w:r>
      <w:r>
        <w:t>75</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18: Addresses and connection 1</w:t>
      </w:r>
      <w:r>
        <w:tab/>
      </w:r>
      <w:r>
        <w:fldChar w:fldCharType="begin"/>
      </w:r>
      <w:r>
        <w:instrText xml:space="preserve"> PAGEREF _Toc349645879 \h </w:instrText>
      </w:r>
      <w:r>
        <w:fldChar w:fldCharType="separate"/>
      </w:r>
      <w:r>
        <w:t>76</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19: Addresses and connection 2</w:t>
      </w:r>
      <w:r>
        <w:tab/>
      </w:r>
      <w:r>
        <w:fldChar w:fldCharType="begin"/>
      </w:r>
      <w:r>
        <w:instrText xml:space="preserve"> PAGEREF _Toc349645880 \h </w:instrText>
      </w:r>
      <w:r>
        <w:fldChar w:fldCharType="separate"/>
      </w:r>
      <w:r>
        <w:t>76</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20: Addresses and connection 3</w:t>
      </w:r>
      <w:r>
        <w:tab/>
      </w:r>
      <w:r>
        <w:fldChar w:fldCharType="begin"/>
      </w:r>
      <w:r>
        <w:instrText xml:space="preserve"> PAGEREF _Toc349645881 \h </w:instrText>
      </w:r>
      <w:r>
        <w:fldChar w:fldCharType="separate"/>
      </w:r>
      <w:r>
        <w:t>76</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21: Addresses and connection 4</w:t>
      </w:r>
      <w:r>
        <w:tab/>
      </w:r>
      <w:r>
        <w:fldChar w:fldCharType="begin"/>
      </w:r>
      <w:r>
        <w:instrText xml:space="preserve"> PAGEREF _Toc349645882 \h </w:instrText>
      </w:r>
      <w:r>
        <w:fldChar w:fldCharType="separate"/>
      </w:r>
      <w:r>
        <w:t>76</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22: Addresses and connection 5</w:t>
      </w:r>
      <w:r>
        <w:tab/>
      </w:r>
      <w:r>
        <w:fldChar w:fldCharType="begin"/>
      </w:r>
      <w:r>
        <w:instrText xml:space="preserve"> PAGEREF _Toc349645883 \h </w:instrText>
      </w:r>
      <w:r>
        <w:fldChar w:fldCharType="separate"/>
      </w:r>
      <w:r>
        <w:t>77</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23: Addresses and connection 6</w:t>
      </w:r>
      <w:r>
        <w:tab/>
      </w:r>
      <w:r>
        <w:fldChar w:fldCharType="begin"/>
      </w:r>
      <w:r>
        <w:instrText xml:space="preserve"> PAGEREF _Toc349645884 \h </w:instrText>
      </w:r>
      <w:r>
        <w:fldChar w:fldCharType="separate"/>
      </w:r>
      <w:r>
        <w:t>77</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lastRenderedPageBreak/>
        <w:t>Figure 10</w:t>
      </w:r>
      <w:r>
        <w:noBreakHyphen/>
        <w:t>24: Addresses and connection 7</w:t>
      </w:r>
      <w:r>
        <w:tab/>
      </w:r>
      <w:r>
        <w:fldChar w:fldCharType="begin"/>
      </w:r>
      <w:r>
        <w:instrText xml:space="preserve"> PAGEREF _Toc349645885 \h </w:instrText>
      </w:r>
      <w:r>
        <w:fldChar w:fldCharType="separate"/>
      </w:r>
      <w:r>
        <w:t>77</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25: Addresses and connection 8</w:t>
      </w:r>
      <w:r>
        <w:tab/>
      </w:r>
      <w:r>
        <w:fldChar w:fldCharType="begin"/>
      </w:r>
      <w:r>
        <w:instrText xml:space="preserve"> PAGEREF _Toc349645886 \h </w:instrText>
      </w:r>
      <w:r>
        <w:fldChar w:fldCharType="separate"/>
      </w:r>
      <w:r>
        <w:t>78</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26: Wago Addresses 1</w:t>
      </w:r>
      <w:r>
        <w:tab/>
      </w:r>
      <w:r>
        <w:fldChar w:fldCharType="begin"/>
      </w:r>
      <w:r>
        <w:instrText xml:space="preserve"> PAGEREF _Toc349645887 \h </w:instrText>
      </w:r>
      <w:r>
        <w:fldChar w:fldCharType="separate"/>
      </w:r>
      <w:r>
        <w:t>78</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27: Wago Addresses 2</w:t>
      </w:r>
      <w:r>
        <w:tab/>
      </w:r>
      <w:r>
        <w:fldChar w:fldCharType="begin"/>
      </w:r>
      <w:r>
        <w:instrText xml:space="preserve"> PAGEREF _Toc349645888 \h </w:instrText>
      </w:r>
      <w:r>
        <w:fldChar w:fldCharType="separate"/>
      </w:r>
      <w:r>
        <w:t>79</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28: Wago Addresses 3</w:t>
      </w:r>
      <w:r>
        <w:tab/>
      </w:r>
      <w:r>
        <w:fldChar w:fldCharType="begin"/>
      </w:r>
      <w:r>
        <w:instrText xml:space="preserve"> PAGEREF _Toc349645889 \h </w:instrText>
      </w:r>
      <w:r>
        <w:fldChar w:fldCharType="separate"/>
      </w:r>
      <w:r>
        <w:t>79</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29: Network Serial addresses 1</w:t>
      </w:r>
      <w:r>
        <w:tab/>
      </w:r>
      <w:r>
        <w:fldChar w:fldCharType="begin"/>
      </w:r>
      <w:r>
        <w:instrText xml:space="preserve"> PAGEREF _Toc349645890 \h </w:instrText>
      </w:r>
      <w:r>
        <w:fldChar w:fldCharType="separate"/>
      </w:r>
      <w:r>
        <w:t>80</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30: Network Serial addresses 2</w:t>
      </w:r>
      <w:r>
        <w:tab/>
      </w:r>
      <w:r>
        <w:fldChar w:fldCharType="begin"/>
      </w:r>
      <w:r>
        <w:instrText xml:space="preserve"> PAGEREF _Toc349645891 \h </w:instrText>
      </w:r>
      <w:r>
        <w:fldChar w:fldCharType="separate"/>
      </w:r>
      <w:r>
        <w:t>80</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31: Network Serial addresses 3</w:t>
      </w:r>
      <w:r>
        <w:tab/>
      </w:r>
      <w:r>
        <w:fldChar w:fldCharType="begin"/>
      </w:r>
      <w:r>
        <w:instrText xml:space="preserve"> PAGEREF _Toc349645892 \h </w:instrText>
      </w:r>
      <w:r>
        <w:fldChar w:fldCharType="separate"/>
      </w:r>
      <w:r>
        <w:t>80</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10</w:t>
      </w:r>
      <w:r>
        <w:noBreakHyphen/>
        <w:t>32: Client addresses</w:t>
      </w:r>
      <w:r>
        <w:tab/>
      </w:r>
      <w:r>
        <w:fldChar w:fldCharType="begin"/>
      </w:r>
      <w:r>
        <w:instrText xml:space="preserve"> PAGEREF _Toc349645893 \h </w:instrText>
      </w:r>
      <w:r>
        <w:fldChar w:fldCharType="separate"/>
      </w:r>
      <w:r>
        <w:t>81</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1: ID, CableLabel, GroupLabel Example</w:t>
      </w:r>
      <w:r>
        <w:tab/>
      </w:r>
      <w:r>
        <w:fldChar w:fldCharType="begin"/>
      </w:r>
      <w:r>
        <w:instrText xml:space="preserve"> PAGEREF _Toc349645894 \h </w:instrText>
      </w:r>
      <w:r>
        <w:fldChar w:fldCharType="separate"/>
      </w:r>
      <w:r>
        <w:t>91</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2: Item example</w:t>
      </w:r>
      <w:r>
        <w:tab/>
      </w:r>
      <w:r>
        <w:fldChar w:fldCharType="begin"/>
      </w:r>
      <w:r>
        <w:instrText xml:space="preserve"> PAGEREF _Toc349645895 \h </w:instrText>
      </w:r>
      <w:r>
        <w:fldChar w:fldCharType="separate"/>
      </w:r>
      <w:r>
        <w:t>92</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3: Double fault</w:t>
      </w:r>
      <w:r>
        <w:tab/>
      </w:r>
      <w:r>
        <w:fldChar w:fldCharType="begin"/>
      </w:r>
      <w:r>
        <w:instrText xml:space="preserve"> PAGEREF _Toc349645896 \h </w:instrText>
      </w:r>
      <w:r>
        <w:fldChar w:fldCharType="separate"/>
      </w:r>
      <w:r>
        <w:t>93</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4: Sensorlist device column</w:t>
      </w:r>
      <w:r>
        <w:tab/>
      </w:r>
      <w:r>
        <w:fldChar w:fldCharType="begin"/>
      </w:r>
      <w:r>
        <w:instrText xml:space="preserve"> PAGEREF _Toc349645897 \h </w:instrText>
      </w:r>
      <w:r>
        <w:fldChar w:fldCharType="separate"/>
      </w:r>
      <w:r>
        <w:t>94</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5: Sensorlist Interface column</w:t>
      </w:r>
      <w:r>
        <w:tab/>
      </w:r>
      <w:r>
        <w:fldChar w:fldCharType="begin"/>
      </w:r>
      <w:r>
        <w:instrText xml:space="preserve"> PAGEREF _Toc349645898 \h </w:instrText>
      </w:r>
      <w:r>
        <w:fldChar w:fldCharType="separate"/>
      </w:r>
      <w:r>
        <w:t>95</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6: Sensorlist Module column 1</w:t>
      </w:r>
      <w:r>
        <w:tab/>
      </w:r>
      <w:r>
        <w:fldChar w:fldCharType="begin"/>
      </w:r>
      <w:r>
        <w:instrText xml:space="preserve"> PAGEREF _Toc349645899 \h </w:instrText>
      </w:r>
      <w:r>
        <w:fldChar w:fldCharType="separate"/>
      </w:r>
      <w:r>
        <w:t>96</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7: Sensorlist Module column 2</w:t>
      </w:r>
      <w:r>
        <w:tab/>
      </w:r>
      <w:r>
        <w:fldChar w:fldCharType="begin"/>
      </w:r>
      <w:r>
        <w:instrText xml:space="preserve"> PAGEREF _Toc349645900 \h </w:instrText>
      </w:r>
      <w:r>
        <w:fldChar w:fldCharType="separate"/>
      </w:r>
      <w:r>
        <w:t>96</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8: Wago Numbering 1</w:t>
      </w:r>
      <w:r>
        <w:tab/>
      </w:r>
      <w:r>
        <w:fldChar w:fldCharType="begin"/>
      </w:r>
      <w:r>
        <w:instrText xml:space="preserve"> PAGEREF _Toc349645901 \h </w:instrText>
      </w:r>
      <w:r>
        <w:fldChar w:fldCharType="separate"/>
      </w:r>
      <w:r>
        <w:t>97</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9: Wago Numbering 2</w:t>
      </w:r>
      <w:r>
        <w:tab/>
      </w:r>
      <w:r>
        <w:fldChar w:fldCharType="begin"/>
      </w:r>
      <w:r>
        <w:instrText xml:space="preserve"> PAGEREF _Toc349645902 \h </w:instrText>
      </w:r>
      <w:r>
        <w:fldChar w:fldCharType="separate"/>
      </w:r>
      <w:r>
        <w:t>98</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10: Pin column 1</w:t>
      </w:r>
      <w:r>
        <w:tab/>
      </w:r>
      <w:r>
        <w:fldChar w:fldCharType="begin"/>
      </w:r>
      <w:r>
        <w:instrText xml:space="preserve"> PAGEREF _Toc349645903 \h </w:instrText>
      </w:r>
      <w:r>
        <w:fldChar w:fldCharType="separate"/>
      </w:r>
      <w:r>
        <w:t>98</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11: pin column 2</w:t>
      </w:r>
      <w:r>
        <w:tab/>
      </w:r>
      <w:r>
        <w:fldChar w:fldCharType="begin"/>
      </w:r>
      <w:r>
        <w:instrText xml:space="preserve"> PAGEREF _Toc349645904 \h </w:instrText>
      </w:r>
      <w:r>
        <w:fldChar w:fldCharType="separate"/>
      </w:r>
      <w:r>
        <w:t>99</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12: Pin column 3</w:t>
      </w:r>
      <w:r>
        <w:tab/>
      </w:r>
      <w:r>
        <w:fldChar w:fldCharType="begin"/>
      </w:r>
      <w:r>
        <w:instrText xml:space="preserve"> PAGEREF _Toc349645905 \h </w:instrText>
      </w:r>
      <w:r>
        <w:fldChar w:fldCharType="separate"/>
      </w:r>
      <w:r>
        <w:t>99</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13: Type column 1</w:t>
      </w:r>
      <w:r>
        <w:tab/>
      </w:r>
      <w:r>
        <w:fldChar w:fldCharType="begin"/>
      </w:r>
      <w:r>
        <w:instrText xml:space="preserve"> PAGEREF _Toc349645906 \h </w:instrText>
      </w:r>
      <w:r>
        <w:fldChar w:fldCharType="separate"/>
      </w:r>
      <w:r>
        <w:t>100</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14: Type column 2</w:t>
      </w:r>
      <w:r>
        <w:tab/>
      </w:r>
      <w:r>
        <w:fldChar w:fldCharType="begin"/>
      </w:r>
      <w:r>
        <w:instrText xml:space="preserve"> PAGEREF _Toc349645907 \h </w:instrText>
      </w:r>
      <w:r>
        <w:fldChar w:fldCharType="separate"/>
      </w:r>
      <w:r>
        <w:t>100</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15: Default Unit column</w:t>
      </w:r>
      <w:r>
        <w:tab/>
      </w:r>
      <w:r>
        <w:fldChar w:fldCharType="begin"/>
      </w:r>
      <w:r>
        <w:instrText xml:space="preserve"> PAGEREF _Toc349645908 \h </w:instrText>
      </w:r>
      <w:r>
        <w:fldChar w:fldCharType="separate"/>
      </w:r>
      <w:r>
        <w:t>101</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16: open with Excel</w:t>
      </w:r>
      <w:r>
        <w:tab/>
      </w:r>
      <w:r>
        <w:fldChar w:fldCharType="begin"/>
      </w:r>
      <w:r>
        <w:instrText xml:space="preserve"> PAGEREF _Toc349645909 \h </w:instrText>
      </w:r>
      <w:r>
        <w:fldChar w:fldCharType="separate"/>
      </w:r>
      <w:r>
        <w:t>102</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17: Excel 1</w:t>
      </w:r>
      <w:r>
        <w:tab/>
      </w:r>
      <w:r>
        <w:fldChar w:fldCharType="begin"/>
      </w:r>
      <w:r>
        <w:instrText xml:space="preserve"> PAGEREF _Toc349645910 \h </w:instrText>
      </w:r>
      <w:r>
        <w:fldChar w:fldCharType="separate"/>
      </w:r>
      <w:r>
        <w:t>102</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18: Excel 2</w:t>
      </w:r>
      <w:r>
        <w:tab/>
      </w:r>
      <w:r>
        <w:fldChar w:fldCharType="begin"/>
      </w:r>
      <w:r>
        <w:instrText xml:space="preserve"> PAGEREF _Toc349645911 \h </w:instrText>
      </w:r>
      <w:r>
        <w:fldChar w:fldCharType="separate"/>
      </w:r>
      <w:r>
        <w:t>103</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19: Excel 3</w:t>
      </w:r>
      <w:r>
        <w:tab/>
      </w:r>
      <w:r>
        <w:fldChar w:fldCharType="begin"/>
      </w:r>
      <w:r>
        <w:instrText xml:space="preserve"> PAGEREF _Toc349645912 \h </w:instrText>
      </w:r>
      <w:r>
        <w:fldChar w:fldCharType="separate"/>
      </w:r>
      <w:r>
        <w:t>103</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20 : Excel 4</w:t>
      </w:r>
      <w:r>
        <w:tab/>
      </w:r>
      <w:r>
        <w:fldChar w:fldCharType="begin"/>
      </w:r>
      <w:r>
        <w:instrText xml:space="preserve"> PAGEREF _Toc349645913 \h </w:instrText>
      </w:r>
      <w:r>
        <w:fldChar w:fldCharType="separate"/>
      </w:r>
      <w:r>
        <w:t>104</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21: Excel 5</w:t>
      </w:r>
      <w:r>
        <w:tab/>
      </w:r>
      <w:r>
        <w:fldChar w:fldCharType="begin"/>
      </w:r>
      <w:r>
        <w:instrText xml:space="preserve"> PAGEREF _Toc349645914 \h </w:instrText>
      </w:r>
      <w:r>
        <w:fldChar w:fldCharType="separate"/>
      </w:r>
      <w:r>
        <w:t>104</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22: Field column 1</w:t>
      </w:r>
      <w:r>
        <w:tab/>
      </w:r>
      <w:r>
        <w:fldChar w:fldCharType="begin"/>
      </w:r>
      <w:r>
        <w:instrText xml:space="preserve"> PAGEREF _Toc349645915 \h </w:instrText>
      </w:r>
      <w:r>
        <w:fldChar w:fldCharType="separate"/>
      </w:r>
      <w:r>
        <w:t>104</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23: Field column 2</w:t>
      </w:r>
      <w:r>
        <w:tab/>
      </w:r>
      <w:r>
        <w:fldChar w:fldCharType="begin"/>
      </w:r>
      <w:r>
        <w:instrText xml:space="preserve"> PAGEREF _Toc349645916 \h </w:instrText>
      </w:r>
      <w:r>
        <w:fldChar w:fldCharType="separate"/>
      </w:r>
      <w:r>
        <w:t>105</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24: Custom sort</w:t>
      </w:r>
      <w:r>
        <w:tab/>
      </w:r>
      <w:r>
        <w:fldChar w:fldCharType="begin"/>
      </w:r>
      <w:r>
        <w:instrText xml:space="preserve"> PAGEREF _Toc349645917 \h </w:instrText>
      </w:r>
      <w:r>
        <w:fldChar w:fldCharType="separate"/>
      </w:r>
      <w:r>
        <w:t>107</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25: Custom sort window</w:t>
      </w:r>
      <w:r>
        <w:tab/>
      </w:r>
      <w:r>
        <w:fldChar w:fldCharType="begin"/>
      </w:r>
      <w:r>
        <w:instrText xml:space="preserve"> PAGEREF _Toc349645918 \h </w:instrText>
      </w:r>
      <w:r>
        <w:fldChar w:fldCharType="separate"/>
      </w:r>
      <w:r>
        <w:t>107</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26: Sorting device and interface</w:t>
      </w:r>
      <w:r>
        <w:tab/>
      </w:r>
      <w:r>
        <w:fldChar w:fldCharType="begin"/>
      </w:r>
      <w:r>
        <w:instrText xml:space="preserve"> PAGEREF _Toc349645919 \h </w:instrText>
      </w:r>
      <w:r>
        <w:fldChar w:fldCharType="separate"/>
      </w:r>
      <w:r>
        <w:t>107</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27: Sorted sensorlist</w:t>
      </w:r>
      <w:r>
        <w:tab/>
      </w:r>
      <w:r>
        <w:fldChar w:fldCharType="begin"/>
      </w:r>
      <w:r>
        <w:instrText xml:space="preserve"> PAGEREF _Toc349645920 \h </w:instrText>
      </w:r>
      <w:r>
        <w:fldChar w:fldCharType="separate"/>
      </w:r>
      <w:r>
        <w:t>108</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28: Cut and paste 1</w:t>
      </w:r>
      <w:r>
        <w:tab/>
      </w:r>
      <w:r>
        <w:fldChar w:fldCharType="begin"/>
      </w:r>
      <w:r>
        <w:instrText xml:space="preserve"> PAGEREF _Toc349645921 \h </w:instrText>
      </w:r>
      <w:r>
        <w:fldChar w:fldCharType="separate"/>
      </w:r>
      <w:r>
        <w:t>109</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29: Cut and paste 2</w:t>
      </w:r>
      <w:r>
        <w:tab/>
      </w:r>
      <w:r>
        <w:fldChar w:fldCharType="begin"/>
      </w:r>
      <w:r>
        <w:instrText xml:space="preserve"> PAGEREF _Toc349645922 \h </w:instrText>
      </w:r>
      <w:r>
        <w:fldChar w:fldCharType="separate"/>
      </w:r>
      <w:r>
        <w:t>109</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30: Duty names</w:t>
      </w:r>
      <w:r>
        <w:tab/>
      </w:r>
      <w:r>
        <w:fldChar w:fldCharType="begin"/>
      </w:r>
      <w:r>
        <w:instrText xml:space="preserve"> PAGEREF _Toc349645923 \h </w:instrText>
      </w:r>
      <w:r>
        <w:fldChar w:fldCharType="separate"/>
      </w:r>
      <w:r>
        <w:t>110</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31: Call names</w:t>
      </w:r>
      <w:r>
        <w:tab/>
      </w:r>
      <w:r>
        <w:fldChar w:fldCharType="begin"/>
      </w:r>
      <w:r>
        <w:instrText xml:space="preserve"> PAGEREF _Toc349645924 \h </w:instrText>
      </w:r>
      <w:r>
        <w:fldChar w:fldCharType="separate"/>
      </w:r>
      <w:r>
        <w:t>110</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32: Special issues 1</w:t>
      </w:r>
      <w:r>
        <w:tab/>
      </w:r>
      <w:r>
        <w:fldChar w:fldCharType="begin"/>
      </w:r>
      <w:r>
        <w:instrText xml:space="preserve"> PAGEREF _Toc349645925 \h </w:instrText>
      </w:r>
      <w:r>
        <w:fldChar w:fldCharType="separate"/>
      </w:r>
      <w:r>
        <w:t>111</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11</w:t>
      </w:r>
      <w:r>
        <w:noBreakHyphen/>
        <w:t>33: Special issues 2</w:t>
      </w:r>
      <w:r>
        <w:tab/>
      </w:r>
      <w:r>
        <w:fldChar w:fldCharType="begin"/>
      </w:r>
      <w:r>
        <w:instrText xml:space="preserve"> PAGEREF _Toc349645926 \h </w:instrText>
      </w:r>
      <w:r>
        <w:fldChar w:fldCharType="separate"/>
      </w:r>
      <w:r>
        <w:t>111</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12</w:t>
      </w:r>
      <w:r>
        <w:noBreakHyphen/>
        <w:t>1: Root folder</w:t>
      </w:r>
      <w:r>
        <w:tab/>
      </w:r>
      <w:r>
        <w:fldChar w:fldCharType="begin"/>
      </w:r>
      <w:r>
        <w:instrText xml:space="preserve"> PAGEREF _Toc349645927 \h </w:instrText>
      </w:r>
      <w:r>
        <w:fldChar w:fldCharType="separate"/>
      </w:r>
      <w:r>
        <w:t>112</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12</w:t>
      </w:r>
      <w:r>
        <w:noBreakHyphen/>
        <w:t>2: Import devicelist</w:t>
      </w:r>
      <w:r>
        <w:tab/>
      </w:r>
      <w:r>
        <w:fldChar w:fldCharType="begin"/>
      </w:r>
      <w:r>
        <w:instrText xml:space="preserve"> PAGEREF _Toc349645928 \h </w:instrText>
      </w:r>
      <w:r>
        <w:fldChar w:fldCharType="separate"/>
      </w:r>
      <w:r>
        <w:t>112</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12</w:t>
      </w:r>
      <w:r>
        <w:noBreakHyphen/>
        <w:t>3: Import sensorlist</w:t>
      </w:r>
      <w:r>
        <w:tab/>
      </w:r>
      <w:r>
        <w:fldChar w:fldCharType="begin"/>
      </w:r>
      <w:r>
        <w:instrText xml:space="preserve"> PAGEREF _Toc349645929 \h </w:instrText>
      </w:r>
      <w:r>
        <w:fldChar w:fldCharType="separate"/>
      </w:r>
      <w:r>
        <w:t>112</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12</w:t>
      </w:r>
      <w:r>
        <w:noBreakHyphen/>
        <w:t>4: Checking system layout</w:t>
      </w:r>
      <w:r>
        <w:tab/>
      </w:r>
      <w:r>
        <w:fldChar w:fldCharType="begin"/>
      </w:r>
      <w:r>
        <w:instrText xml:space="preserve"> PAGEREF _Toc349645930 \h </w:instrText>
      </w:r>
      <w:r>
        <w:fldChar w:fldCharType="separate"/>
      </w:r>
      <w:r>
        <w:t>113</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12</w:t>
      </w:r>
      <w:r>
        <w:noBreakHyphen/>
        <w:t>5: devicelist_generated good</w:t>
      </w:r>
      <w:r>
        <w:tab/>
      </w:r>
      <w:r>
        <w:fldChar w:fldCharType="begin"/>
      </w:r>
      <w:r>
        <w:instrText xml:space="preserve"> PAGEREF _Toc349645931 \h </w:instrText>
      </w:r>
      <w:r>
        <w:fldChar w:fldCharType="separate"/>
      </w:r>
      <w:r>
        <w:t>114</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12</w:t>
      </w:r>
      <w:r>
        <w:noBreakHyphen/>
        <w:t>6: Fault codes</w:t>
      </w:r>
      <w:r>
        <w:tab/>
      </w:r>
      <w:r>
        <w:fldChar w:fldCharType="begin"/>
      </w:r>
      <w:r>
        <w:instrText xml:space="preserve"> PAGEREF _Toc349645932 \h </w:instrText>
      </w:r>
      <w:r>
        <w:fldChar w:fldCharType="separate"/>
      </w:r>
      <w:r>
        <w:t>114</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12</w:t>
      </w:r>
      <w:r>
        <w:noBreakHyphen/>
        <w:t>7: sensorlist_generated</w:t>
      </w:r>
      <w:r>
        <w:tab/>
      </w:r>
      <w:r>
        <w:fldChar w:fldCharType="begin"/>
      </w:r>
      <w:r>
        <w:instrText xml:space="preserve"> PAGEREF _Toc349645933 \h </w:instrText>
      </w:r>
      <w:r>
        <w:fldChar w:fldCharType="separate"/>
      </w:r>
      <w:r>
        <w:t>115</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12</w:t>
      </w:r>
      <w:r>
        <w:noBreakHyphen/>
        <w:t>8: Diff example 1</w:t>
      </w:r>
      <w:r>
        <w:tab/>
      </w:r>
      <w:r>
        <w:fldChar w:fldCharType="begin"/>
      </w:r>
      <w:r>
        <w:instrText xml:space="preserve"> PAGEREF _Toc349645934 \h </w:instrText>
      </w:r>
      <w:r>
        <w:fldChar w:fldCharType="separate"/>
      </w:r>
      <w:r>
        <w:t>115</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12</w:t>
      </w:r>
      <w:r>
        <w:noBreakHyphen/>
        <w:t>9: Diff example 2</w:t>
      </w:r>
      <w:r>
        <w:tab/>
      </w:r>
      <w:r>
        <w:fldChar w:fldCharType="begin"/>
      </w:r>
      <w:r>
        <w:instrText xml:space="preserve"> PAGEREF _Toc349645935 \h </w:instrText>
      </w:r>
      <w:r>
        <w:fldChar w:fldCharType="separate"/>
      </w:r>
      <w:r>
        <w:t>115</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12</w:t>
      </w:r>
      <w:r>
        <w:noBreakHyphen/>
        <w:t>10: Diff example 3</w:t>
      </w:r>
      <w:r>
        <w:tab/>
      </w:r>
      <w:r>
        <w:fldChar w:fldCharType="begin"/>
      </w:r>
      <w:r>
        <w:instrText xml:space="preserve"> PAGEREF _Toc349645936 \h </w:instrText>
      </w:r>
      <w:r>
        <w:fldChar w:fldCharType="separate"/>
      </w:r>
      <w:r>
        <w:t>116</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12</w:t>
      </w:r>
      <w:r>
        <w:noBreakHyphen/>
        <w:t>11: Export shortcut</w:t>
      </w:r>
      <w:r>
        <w:tab/>
      </w:r>
      <w:r>
        <w:fldChar w:fldCharType="begin"/>
      </w:r>
      <w:r>
        <w:instrText xml:space="preserve"> PAGEREF _Toc349645937 \h </w:instrText>
      </w:r>
      <w:r>
        <w:fldChar w:fldCharType="separate"/>
      </w:r>
      <w:r>
        <w:t>116</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1: changing baudrate old</w:t>
      </w:r>
      <w:r>
        <w:tab/>
      </w:r>
      <w:r>
        <w:fldChar w:fldCharType="begin"/>
      </w:r>
      <w:r>
        <w:instrText xml:space="preserve"> PAGEREF _Toc349645938 \h </w:instrText>
      </w:r>
      <w:r>
        <w:fldChar w:fldCharType="separate"/>
      </w:r>
      <w:r>
        <w:t>117</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2: Changing baudrate new</w:t>
      </w:r>
      <w:r>
        <w:tab/>
      </w:r>
      <w:r>
        <w:fldChar w:fldCharType="begin"/>
      </w:r>
      <w:r>
        <w:instrText xml:space="preserve"> PAGEREF _Toc349645939 \h </w:instrText>
      </w:r>
      <w:r>
        <w:fldChar w:fldCharType="separate"/>
      </w:r>
      <w:r>
        <w:t>117</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3: Changing Wago original</w:t>
      </w:r>
      <w:r>
        <w:tab/>
      </w:r>
      <w:r>
        <w:fldChar w:fldCharType="begin"/>
      </w:r>
      <w:r>
        <w:instrText xml:space="preserve"> PAGEREF _Toc349645940 \h </w:instrText>
      </w:r>
      <w:r>
        <w:fldChar w:fldCharType="separate"/>
      </w:r>
      <w:r>
        <w:t>118</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4: Changing Wago lines</w:t>
      </w:r>
      <w:r>
        <w:tab/>
      </w:r>
      <w:r>
        <w:fldChar w:fldCharType="begin"/>
      </w:r>
      <w:r>
        <w:instrText xml:space="preserve"> PAGEREF _Toc349645941 \h </w:instrText>
      </w:r>
      <w:r>
        <w:fldChar w:fldCharType="separate"/>
      </w:r>
      <w:r>
        <w:t>118</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5: Changing Wago numbers</w:t>
      </w:r>
      <w:r>
        <w:tab/>
      </w:r>
      <w:r>
        <w:fldChar w:fldCharType="begin"/>
      </w:r>
      <w:r>
        <w:instrText xml:space="preserve"> PAGEREF _Toc349645942 \h </w:instrText>
      </w:r>
      <w:r>
        <w:fldChar w:fldCharType="separate"/>
      </w:r>
      <w:r>
        <w:t>118</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6: Inserting a Wago slice 1</w:t>
      </w:r>
      <w:r>
        <w:tab/>
      </w:r>
      <w:r>
        <w:fldChar w:fldCharType="begin"/>
      </w:r>
      <w:r>
        <w:instrText xml:space="preserve"> PAGEREF _Toc349645943 \h </w:instrText>
      </w:r>
      <w:r>
        <w:fldChar w:fldCharType="separate"/>
      </w:r>
      <w:r>
        <w:t>119</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lastRenderedPageBreak/>
        <w:t>Figure 13</w:t>
      </w:r>
      <w:r>
        <w:noBreakHyphen/>
        <w:t>7: Inserting a Wago slice 2</w:t>
      </w:r>
      <w:r>
        <w:tab/>
      </w:r>
      <w:r>
        <w:fldChar w:fldCharType="begin"/>
      </w:r>
      <w:r>
        <w:instrText xml:space="preserve"> PAGEREF _Toc349645944 \h </w:instrText>
      </w:r>
      <w:r>
        <w:fldChar w:fldCharType="separate"/>
      </w:r>
      <w:r>
        <w:t>119</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8: Inserting a Wago slice 3</w:t>
      </w:r>
      <w:r>
        <w:tab/>
      </w:r>
      <w:r>
        <w:fldChar w:fldCharType="begin"/>
      </w:r>
      <w:r>
        <w:instrText xml:space="preserve"> PAGEREF _Toc349645945 \h </w:instrText>
      </w:r>
      <w:r>
        <w:fldChar w:fldCharType="separate"/>
      </w:r>
      <w:r>
        <w:t>120</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9: Excel trick 1</w:t>
      </w:r>
      <w:r>
        <w:tab/>
      </w:r>
      <w:r>
        <w:fldChar w:fldCharType="begin"/>
      </w:r>
      <w:r>
        <w:instrText xml:space="preserve"> PAGEREF _Toc349645946 \h </w:instrText>
      </w:r>
      <w:r>
        <w:fldChar w:fldCharType="separate"/>
      </w:r>
      <w:r>
        <w:t>120</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10: Excel trick 2</w:t>
      </w:r>
      <w:r>
        <w:tab/>
      </w:r>
      <w:r>
        <w:fldChar w:fldCharType="begin"/>
      </w:r>
      <w:r>
        <w:instrText xml:space="preserve"> PAGEREF _Toc349645947 \h </w:instrText>
      </w:r>
      <w:r>
        <w:fldChar w:fldCharType="separate"/>
      </w:r>
      <w:r>
        <w:t>121</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11: clean FT NavVision© folder</w:t>
      </w:r>
      <w:r>
        <w:tab/>
      </w:r>
      <w:r>
        <w:fldChar w:fldCharType="begin"/>
      </w:r>
      <w:r>
        <w:instrText xml:space="preserve"> PAGEREF _Toc349645948 \h </w:instrText>
      </w:r>
      <w:r>
        <w:fldChar w:fldCharType="separate"/>
      </w:r>
      <w:r>
        <w:t>122</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12: Devicelist.dat and sensorlist.dat in network folder</w:t>
      </w:r>
      <w:r>
        <w:tab/>
      </w:r>
      <w:r>
        <w:fldChar w:fldCharType="begin"/>
      </w:r>
      <w:r>
        <w:instrText xml:space="preserve"> PAGEREF _Toc349645949 \h </w:instrText>
      </w:r>
      <w:r>
        <w:fldChar w:fldCharType="separate"/>
      </w:r>
      <w:r>
        <w:t>123</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13: sensorlist.xls in root of project folder</w:t>
      </w:r>
      <w:r>
        <w:tab/>
      </w:r>
      <w:r>
        <w:fldChar w:fldCharType="begin"/>
      </w:r>
      <w:r>
        <w:instrText xml:space="preserve"> PAGEREF _Toc349645950 \h </w:instrText>
      </w:r>
      <w:r>
        <w:fldChar w:fldCharType="separate"/>
      </w:r>
      <w:r>
        <w:t>123</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14: root folder after import sensorlist</w:t>
      </w:r>
      <w:r>
        <w:tab/>
      </w:r>
      <w:r>
        <w:fldChar w:fldCharType="begin"/>
      </w:r>
      <w:r>
        <w:instrText xml:space="preserve"> PAGEREF _Toc349645951 \h </w:instrText>
      </w:r>
      <w:r>
        <w:fldChar w:fldCharType="separate"/>
      </w:r>
      <w:r>
        <w:t>124</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15: Comment example 1</w:t>
      </w:r>
      <w:r>
        <w:tab/>
      </w:r>
      <w:r>
        <w:fldChar w:fldCharType="begin"/>
      </w:r>
      <w:r>
        <w:instrText xml:space="preserve"> PAGEREF _Toc349645952 \h </w:instrText>
      </w:r>
      <w:r>
        <w:fldChar w:fldCharType="separate"/>
      </w:r>
      <w:r>
        <w:t>125</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16: Comment example 2</w:t>
      </w:r>
      <w:r>
        <w:tab/>
      </w:r>
      <w:r>
        <w:fldChar w:fldCharType="begin"/>
      </w:r>
      <w:r>
        <w:instrText xml:space="preserve"> PAGEREF _Toc349645953 \h </w:instrText>
      </w:r>
      <w:r>
        <w:fldChar w:fldCharType="separate"/>
      </w:r>
      <w:r>
        <w:t>125</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17: Comment example 3</w:t>
      </w:r>
      <w:r>
        <w:tab/>
      </w:r>
      <w:r>
        <w:fldChar w:fldCharType="begin"/>
      </w:r>
      <w:r>
        <w:instrText xml:space="preserve"> PAGEREF _Toc349645954 \h </w:instrText>
      </w:r>
      <w:r>
        <w:fldChar w:fldCharType="separate"/>
      </w:r>
      <w:r>
        <w:t>125</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18: Changed example 1</w:t>
      </w:r>
      <w:r>
        <w:tab/>
      </w:r>
      <w:r>
        <w:fldChar w:fldCharType="begin"/>
      </w:r>
      <w:r>
        <w:instrText xml:space="preserve"> PAGEREF _Toc349645955 \h </w:instrText>
      </w:r>
      <w:r>
        <w:fldChar w:fldCharType="separate"/>
      </w:r>
      <w:r>
        <w:t>126</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19: Changed example 2</w:t>
      </w:r>
      <w:r>
        <w:tab/>
      </w:r>
      <w:r>
        <w:fldChar w:fldCharType="begin"/>
      </w:r>
      <w:r>
        <w:instrText xml:space="preserve"> PAGEREF _Toc349645956 \h </w:instrText>
      </w:r>
      <w:r>
        <w:fldChar w:fldCharType="separate"/>
      </w:r>
      <w:r>
        <w:t>126</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20: Changed example 3</w:t>
      </w:r>
      <w:r>
        <w:tab/>
      </w:r>
      <w:r>
        <w:fldChar w:fldCharType="begin"/>
      </w:r>
      <w:r>
        <w:instrText xml:space="preserve"> PAGEREF _Toc349645957 \h </w:instrText>
      </w:r>
      <w:r>
        <w:fldChar w:fldCharType="separate"/>
      </w:r>
      <w:r>
        <w:t>126</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21: Failed example 1</w:t>
      </w:r>
      <w:r>
        <w:tab/>
      </w:r>
      <w:r>
        <w:fldChar w:fldCharType="begin"/>
      </w:r>
      <w:r>
        <w:instrText xml:space="preserve"> PAGEREF _Toc349645958 \h </w:instrText>
      </w:r>
      <w:r>
        <w:fldChar w:fldCharType="separate"/>
      </w:r>
      <w:r>
        <w:t>126</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22: Missing example 1</w:t>
      </w:r>
      <w:r>
        <w:tab/>
      </w:r>
      <w:r>
        <w:fldChar w:fldCharType="begin"/>
      </w:r>
      <w:r>
        <w:instrText xml:space="preserve"> PAGEREF _Toc349645959 \h </w:instrText>
      </w:r>
      <w:r>
        <w:fldChar w:fldCharType="separate"/>
      </w:r>
      <w:r>
        <w:t>127</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13</w:t>
      </w:r>
      <w:r>
        <w:noBreakHyphen/>
        <w:t>23: New example 1</w:t>
      </w:r>
      <w:r>
        <w:tab/>
      </w:r>
      <w:r>
        <w:fldChar w:fldCharType="begin"/>
      </w:r>
      <w:r>
        <w:instrText xml:space="preserve"> PAGEREF _Toc349645960 \h </w:instrText>
      </w:r>
      <w:r>
        <w:fldChar w:fldCharType="separate"/>
      </w:r>
      <w:r>
        <w:t>127</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14</w:t>
      </w:r>
      <w:r>
        <w:noBreakHyphen/>
        <w:t>1: PLC added</w:t>
      </w:r>
      <w:r>
        <w:tab/>
      </w:r>
      <w:r>
        <w:fldChar w:fldCharType="begin"/>
      </w:r>
      <w:r>
        <w:instrText xml:space="preserve"> PAGEREF _Toc349645961 \h </w:instrText>
      </w:r>
      <w:r>
        <w:fldChar w:fldCharType="separate"/>
      </w:r>
      <w:r>
        <w:t>129</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Figure 14</w:t>
      </w:r>
      <w:r>
        <w:noBreakHyphen/>
        <w:t>2: Wago overview PLC</w:t>
      </w:r>
      <w:r>
        <w:tab/>
      </w:r>
      <w:r>
        <w:fldChar w:fldCharType="begin"/>
      </w:r>
      <w:r>
        <w:instrText xml:space="preserve"> PAGEREF _Toc349645962 \h </w:instrText>
      </w:r>
      <w:r>
        <w:fldChar w:fldCharType="separate"/>
      </w:r>
      <w:r>
        <w:t>129</w:t>
      </w:r>
      <w:r>
        <w:fldChar w:fldCharType="end"/>
      </w:r>
    </w:p>
    <w:p w:rsidR="00450BCD" w:rsidRPr="009A2AB7" w:rsidRDefault="0044290D" w:rsidP="0044290D">
      <w:pPr>
        <w:rPr>
          <w:sz w:val="20"/>
          <w:lang w:val="en-US"/>
        </w:rPr>
      </w:pPr>
      <w:r>
        <w:rPr>
          <w:sz w:val="20"/>
        </w:rPr>
        <w:fldChar w:fldCharType="end"/>
      </w:r>
    </w:p>
    <w:p w:rsidR="0044290D" w:rsidRPr="009A2AB7" w:rsidRDefault="0044290D" w:rsidP="0044290D">
      <w:pPr>
        <w:rPr>
          <w:sz w:val="20"/>
          <w:lang w:val="en-US"/>
        </w:rPr>
      </w:pPr>
    </w:p>
    <w:p w:rsidR="0044290D" w:rsidRPr="009A2AB7" w:rsidRDefault="0044290D" w:rsidP="0044290D">
      <w:pPr>
        <w:pStyle w:val="Heading1noNr"/>
        <w:ind w:left="0" w:firstLine="29"/>
      </w:pPr>
      <w:bookmarkStart w:id="0" w:name="_Toc245886455"/>
      <w:bookmarkStart w:id="1" w:name="_Toc346831287"/>
      <w:r w:rsidRPr="009A2AB7">
        <w:t>Tables</w:t>
      </w:r>
      <w:bookmarkEnd w:id="0"/>
      <w:bookmarkEnd w:id="1"/>
    </w:p>
    <w:p w:rsidR="009A2AB7" w:rsidRPr="009A2AB7" w:rsidRDefault="0044290D">
      <w:pPr>
        <w:pStyle w:val="Lijstmetafbeeldingen"/>
        <w:rPr>
          <w:rFonts w:asciiTheme="minorHAnsi" w:eastAsiaTheme="minorEastAsia" w:hAnsiTheme="minorHAnsi" w:cstheme="minorBidi"/>
          <w:sz w:val="22"/>
          <w:szCs w:val="22"/>
          <w:lang w:eastAsia="nl-NL"/>
        </w:rPr>
      </w:pPr>
      <w:r w:rsidRPr="00137AB6">
        <w:fldChar w:fldCharType="begin"/>
      </w:r>
      <w:r w:rsidRPr="009A2AB7">
        <w:instrText xml:space="preserve"> TOC \c "Table" </w:instrText>
      </w:r>
      <w:r w:rsidRPr="00137AB6">
        <w:fldChar w:fldCharType="separate"/>
      </w:r>
      <w:r w:rsidR="009A2AB7">
        <w:t>Table 10</w:t>
      </w:r>
      <w:r w:rsidR="009A2AB7">
        <w:noBreakHyphen/>
        <w:t>1: RS232 Voltages Values</w:t>
      </w:r>
      <w:r w:rsidR="009A2AB7">
        <w:tab/>
      </w:r>
      <w:r w:rsidR="009A2AB7">
        <w:fldChar w:fldCharType="begin"/>
      </w:r>
      <w:r w:rsidR="009A2AB7">
        <w:instrText xml:space="preserve"> PAGEREF _Toc349645963 \h </w:instrText>
      </w:r>
      <w:r w:rsidR="009A2AB7">
        <w:fldChar w:fldCharType="separate"/>
      </w:r>
      <w:r w:rsidR="009A2AB7">
        <w:t>13</w:t>
      </w:r>
      <w:r w:rsidR="009A2AB7">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10</w:t>
      </w:r>
      <w:r>
        <w:noBreakHyphen/>
        <w:t>2: RS232 Cable Length</w:t>
      </w:r>
      <w:r>
        <w:tab/>
      </w:r>
      <w:r>
        <w:fldChar w:fldCharType="begin"/>
      </w:r>
      <w:r>
        <w:instrText xml:space="preserve"> PAGEREF _Toc349645964 \h </w:instrText>
      </w:r>
      <w:r>
        <w:fldChar w:fldCharType="separate"/>
      </w:r>
      <w:r>
        <w:t>14</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10</w:t>
      </w:r>
      <w:r>
        <w:noBreakHyphen/>
        <w:t>3: RS232 DB9 Pinout</w:t>
      </w:r>
      <w:r>
        <w:tab/>
      </w:r>
      <w:r>
        <w:fldChar w:fldCharType="begin"/>
      </w:r>
      <w:r>
        <w:instrText xml:space="preserve"> PAGEREF _Toc349645965 \h </w:instrText>
      </w:r>
      <w:r>
        <w:fldChar w:fldCharType="separate"/>
      </w:r>
      <w:r>
        <w:t>14</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10</w:t>
      </w:r>
      <w:r>
        <w:noBreakHyphen/>
        <w:t>4: DB9 – DB25 conversion</w:t>
      </w:r>
      <w:r>
        <w:tab/>
      </w:r>
      <w:r>
        <w:fldChar w:fldCharType="begin"/>
      </w:r>
      <w:r>
        <w:instrText xml:space="preserve"> PAGEREF _Toc349645966 \h </w:instrText>
      </w:r>
      <w:r>
        <w:fldChar w:fldCharType="separate"/>
      </w:r>
      <w:r>
        <w:t>17</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10</w:t>
      </w:r>
      <w:r>
        <w:noBreakHyphen/>
        <w:t>5: DB9 RS232 Loopback Plug</w:t>
      </w:r>
      <w:r>
        <w:tab/>
      </w:r>
      <w:r>
        <w:fldChar w:fldCharType="begin"/>
      </w:r>
      <w:r>
        <w:instrText xml:space="preserve"> PAGEREF _Toc349645967 \h </w:instrText>
      </w:r>
      <w:r>
        <w:fldChar w:fldCharType="separate"/>
      </w:r>
      <w:r>
        <w:t>18</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10</w:t>
      </w:r>
      <w:r>
        <w:noBreakHyphen/>
        <w:t>6: : Null modem cable without handshaking</w:t>
      </w:r>
      <w:r>
        <w:tab/>
      </w:r>
      <w:r>
        <w:fldChar w:fldCharType="begin"/>
      </w:r>
      <w:r>
        <w:instrText xml:space="preserve"> PAGEREF _Toc349645968 \h </w:instrText>
      </w:r>
      <w:r>
        <w:fldChar w:fldCharType="separate"/>
      </w:r>
      <w:r>
        <w:t>18</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10</w:t>
      </w:r>
      <w:r>
        <w:noBreakHyphen/>
        <w:t>7: Null modem with loop back handshaking</w:t>
      </w:r>
      <w:r>
        <w:tab/>
      </w:r>
      <w:r>
        <w:fldChar w:fldCharType="begin"/>
      </w:r>
      <w:r>
        <w:instrText xml:space="preserve"> PAGEREF _Toc349645969 \h </w:instrText>
      </w:r>
      <w:r>
        <w:fldChar w:fldCharType="separate"/>
      </w:r>
      <w:r>
        <w:t>19</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10</w:t>
      </w:r>
      <w:r>
        <w:noBreakHyphen/>
        <w:t>8: Null modem with full handshaking</w:t>
      </w:r>
      <w:r>
        <w:tab/>
      </w:r>
      <w:r>
        <w:fldChar w:fldCharType="begin"/>
      </w:r>
      <w:r>
        <w:instrText xml:space="preserve"> PAGEREF _Toc349645970 \h </w:instrText>
      </w:r>
      <w:r>
        <w:fldChar w:fldCharType="separate"/>
      </w:r>
      <w:r>
        <w:t>20</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11</w:t>
      </w:r>
      <w:r>
        <w:noBreakHyphen/>
        <w:t>1: Internet Protocol Suite</w:t>
      </w:r>
      <w:r>
        <w:tab/>
      </w:r>
      <w:r>
        <w:fldChar w:fldCharType="begin"/>
      </w:r>
      <w:r>
        <w:instrText xml:space="preserve"> PAGEREF _Toc349645971 \h </w:instrText>
      </w:r>
      <w:r>
        <w:fldChar w:fldCharType="separate"/>
      </w:r>
      <w:r>
        <w:t>24</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12</w:t>
      </w:r>
      <w:r>
        <w:noBreakHyphen/>
        <w:t>1: Modbus Message Structure</w:t>
      </w:r>
      <w:r>
        <w:tab/>
      </w:r>
      <w:r>
        <w:fldChar w:fldCharType="begin"/>
      </w:r>
      <w:r>
        <w:instrText xml:space="preserve"> PAGEREF _Toc349645972 \h </w:instrText>
      </w:r>
      <w:r>
        <w:fldChar w:fldCharType="separate"/>
      </w:r>
      <w:r>
        <w:t>28</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12</w:t>
      </w:r>
      <w:r>
        <w:noBreakHyphen/>
        <w:t>2: Properties of Modbus/ASCII and Modbus/RTU</w:t>
      </w:r>
      <w:r>
        <w:tab/>
      </w:r>
      <w:r>
        <w:fldChar w:fldCharType="begin"/>
      </w:r>
      <w:r>
        <w:instrText xml:space="preserve"> PAGEREF _Toc349645973 \h </w:instrText>
      </w:r>
      <w:r>
        <w:fldChar w:fldCharType="separate"/>
      </w:r>
      <w:r>
        <w:t>29</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12</w:t>
      </w:r>
      <w:r>
        <w:noBreakHyphen/>
        <w:t>3: Device and Modbus address ranges</w:t>
      </w:r>
      <w:r>
        <w:tab/>
      </w:r>
      <w:r>
        <w:fldChar w:fldCharType="begin"/>
      </w:r>
      <w:r>
        <w:instrText xml:space="preserve"> PAGEREF _Toc349645974 \h </w:instrText>
      </w:r>
      <w:r>
        <w:fldChar w:fldCharType="separate"/>
      </w:r>
      <w:r>
        <w:t>29</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12</w:t>
      </w:r>
      <w:r>
        <w:noBreakHyphen/>
        <w:t>4: Common Modbus function codes</w:t>
      </w:r>
      <w:r>
        <w:tab/>
      </w:r>
      <w:r>
        <w:fldChar w:fldCharType="begin"/>
      </w:r>
      <w:r>
        <w:instrText xml:space="preserve"> PAGEREF _Toc349645975 \h </w:instrText>
      </w:r>
      <w:r>
        <w:fldChar w:fldCharType="separate"/>
      </w:r>
      <w:r>
        <w:t>30</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12</w:t>
      </w:r>
      <w:r>
        <w:noBreakHyphen/>
        <w:t>5: Function 01 query structure</w:t>
      </w:r>
      <w:r>
        <w:tab/>
      </w:r>
      <w:r>
        <w:fldChar w:fldCharType="begin"/>
      </w:r>
      <w:r>
        <w:instrText xml:space="preserve"> PAGEREF _Toc349645976 \h </w:instrText>
      </w:r>
      <w:r>
        <w:fldChar w:fldCharType="separate"/>
      </w:r>
      <w:r>
        <w:t>30</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12</w:t>
      </w:r>
      <w:r>
        <w:noBreakHyphen/>
        <w:t>6: Function 01 answer structure</w:t>
      </w:r>
      <w:r>
        <w:tab/>
      </w:r>
      <w:r>
        <w:fldChar w:fldCharType="begin"/>
      </w:r>
      <w:r>
        <w:instrText xml:space="preserve"> PAGEREF _Toc349645977 \h </w:instrText>
      </w:r>
      <w:r>
        <w:fldChar w:fldCharType="separate"/>
      </w:r>
      <w:r>
        <w:t>30</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12</w:t>
      </w:r>
      <w:r>
        <w:noBreakHyphen/>
        <w:t>7: Function 02 query structure</w:t>
      </w:r>
      <w:r>
        <w:tab/>
      </w:r>
      <w:r>
        <w:fldChar w:fldCharType="begin"/>
      </w:r>
      <w:r>
        <w:instrText xml:space="preserve"> PAGEREF _Toc349645978 \h </w:instrText>
      </w:r>
      <w:r>
        <w:fldChar w:fldCharType="separate"/>
      </w:r>
      <w:r>
        <w:t>31</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12</w:t>
      </w:r>
      <w:r>
        <w:noBreakHyphen/>
        <w:t>8: Function 02 answer structure</w:t>
      </w:r>
      <w:r>
        <w:tab/>
      </w:r>
      <w:r>
        <w:fldChar w:fldCharType="begin"/>
      </w:r>
      <w:r>
        <w:instrText xml:space="preserve"> PAGEREF _Toc349645979 \h </w:instrText>
      </w:r>
      <w:r>
        <w:fldChar w:fldCharType="separate"/>
      </w:r>
      <w:r>
        <w:t>31</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12</w:t>
      </w:r>
      <w:r>
        <w:noBreakHyphen/>
        <w:t>9: Function 03 query structure</w:t>
      </w:r>
      <w:r>
        <w:tab/>
      </w:r>
      <w:r>
        <w:fldChar w:fldCharType="begin"/>
      </w:r>
      <w:r>
        <w:instrText xml:space="preserve"> PAGEREF _Toc349645980 \h </w:instrText>
      </w:r>
      <w:r>
        <w:fldChar w:fldCharType="separate"/>
      </w:r>
      <w:r>
        <w:t>31</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12</w:t>
      </w:r>
      <w:r>
        <w:noBreakHyphen/>
        <w:t>10: Hexadecimal values</w:t>
      </w:r>
      <w:r>
        <w:tab/>
      </w:r>
      <w:r>
        <w:fldChar w:fldCharType="begin"/>
      </w:r>
      <w:r>
        <w:instrText xml:space="preserve"> PAGEREF _Toc349645981 \h </w:instrText>
      </w:r>
      <w:r>
        <w:fldChar w:fldCharType="separate"/>
      </w:r>
      <w:r>
        <w:t>32</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12</w:t>
      </w:r>
      <w:r>
        <w:noBreakHyphen/>
        <w:t>11: Modbus Storage</w:t>
      </w:r>
      <w:r>
        <w:tab/>
      </w:r>
      <w:r>
        <w:fldChar w:fldCharType="begin"/>
      </w:r>
      <w:r>
        <w:instrText xml:space="preserve"> PAGEREF _Toc349645982 \h </w:instrText>
      </w:r>
      <w:r>
        <w:fldChar w:fldCharType="separate"/>
      </w:r>
      <w:r>
        <w:t>33</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14</w:t>
      </w:r>
      <w:r>
        <w:noBreakHyphen/>
        <w:t>1: Moxa Led Indicators</w:t>
      </w:r>
      <w:r>
        <w:tab/>
      </w:r>
      <w:r>
        <w:fldChar w:fldCharType="begin"/>
      </w:r>
      <w:r>
        <w:instrText xml:space="preserve"> PAGEREF _Toc349645983 \h </w:instrText>
      </w:r>
      <w:r>
        <w:fldChar w:fldCharType="separate"/>
      </w:r>
      <w:r>
        <w:t>41</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14</w:t>
      </w:r>
      <w:r>
        <w:noBreakHyphen/>
        <w:t>2: Pin assignment (CAN bus)</w:t>
      </w:r>
      <w:r>
        <w:tab/>
      </w:r>
      <w:r>
        <w:fldChar w:fldCharType="begin"/>
      </w:r>
      <w:r>
        <w:instrText xml:space="preserve"> PAGEREF _Toc349645984 \h </w:instrText>
      </w:r>
      <w:r>
        <w:fldChar w:fldCharType="separate"/>
      </w:r>
      <w:r>
        <w:t>45</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14</w:t>
      </w:r>
      <w:r>
        <w:noBreakHyphen/>
        <w:t>3: Communications mode selection</w:t>
      </w:r>
      <w:r>
        <w:tab/>
      </w:r>
      <w:r>
        <w:fldChar w:fldCharType="begin"/>
      </w:r>
      <w:r>
        <w:instrText xml:space="preserve"> PAGEREF _Toc349645985 \h </w:instrText>
      </w:r>
      <w:r>
        <w:fldChar w:fldCharType="separate"/>
      </w:r>
      <w:r>
        <w:t>52</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14</w:t>
      </w:r>
      <w:r>
        <w:noBreakHyphen/>
        <w:t>4: Data rate selection</w:t>
      </w:r>
      <w:r>
        <w:tab/>
      </w:r>
      <w:r>
        <w:fldChar w:fldCharType="begin"/>
      </w:r>
      <w:r>
        <w:instrText xml:space="preserve"> PAGEREF _Toc349645986 \h </w:instrText>
      </w:r>
      <w:r>
        <w:fldChar w:fldCharType="separate"/>
      </w:r>
      <w:r>
        <w:t>52</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10</w:t>
      </w:r>
      <w:r>
        <w:noBreakHyphen/>
        <w:t>1: Devicelist Columns</w:t>
      </w:r>
      <w:r>
        <w:tab/>
      </w:r>
      <w:r>
        <w:fldChar w:fldCharType="begin"/>
      </w:r>
      <w:r>
        <w:instrText xml:space="preserve"> PAGEREF _Toc349645987 \h </w:instrText>
      </w:r>
      <w:r>
        <w:fldChar w:fldCharType="separate"/>
      </w:r>
      <w:r>
        <w:t>60</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10</w:t>
      </w:r>
      <w:r>
        <w:noBreakHyphen/>
        <w:t>2: Protocol Options</w:t>
      </w:r>
      <w:r>
        <w:tab/>
      </w:r>
      <w:r>
        <w:fldChar w:fldCharType="begin"/>
      </w:r>
      <w:r>
        <w:instrText xml:space="preserve"> PAGEREF _Toc349645988 \h </w:instrText>
      </w:r>
      <w:r>
        <w:fldChar w:fldCharType="separate"/>
      </w:r>
      <w:r>
        <w:t>61</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10</w:t>
      </w:r>
      <w:r>
        <w:noBreakHyphen/>
        <w:t>3: Interface Options</w:t>
      </w:r>
      <w:r>
        <w:tab/>
      </w:r>
      <w:r>
        <w:fldChar w:fldCharType="begin"/>
      </w:r>
      <w:r>
        <w:instrText xml:space="preserve"> PAGEREF _Toc349645989 \h </w:instrText>
      </w:r>
      <w:r>
        <w:fldChar w:fldCharType="separate"/>
      </w:r>
      <w:r>
        <w:t>62</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10</w:t>
      </w:r>
      <w:r>
        <w:noBreakHyphen/>
        <w:t>4: Type Options</w:t>
      </w:r>
      <w:r>
        <w:tab/>
      </w:r>
      <w:r>
        <w:fldChar w:fldCharType="begin"/>
      </w:r>
      <w:r>
        <w:instrText xml:space="preserve"> PAGEREF _Toc349645990 \h </w:instrText>
      </w:r>
      <w:r>
        <w:fldChar w:fldCharType="separate"/>
      </w:r>
      <w:r>
        <w:t>62</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10</w:t>
      </w:r>
      <w:r>
        <w:noBreakHyphen/>
        <w:t>5: Device options</w:t>
      </w:r>
      <w:r>
        <w:tab/>
      </w:r>
      <w:r>
        <w:fldChar w:fldCharType="begin"/>
      </w:r>
      <w:r>
        <w:instrText xml:space="preserve"> PAGEREF _Toc349645991 \h </w:instrText>
      </w:r>
      <w:r>
        <w:fldChar w:fldCharType="separate"/>
      </w:r>
      <w:r>
        <w:t>63</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10</w:t>
      </w:r>
      <w:r>
        <w:noBreakHyphen/>
        <w:t>6: IP Ranges</w:t>
      </w:r>
      <w:r>
        <w:tab/>
      </w:r>
      <w:r>
        <w:fldChar w:fldCharType="begin"/>
      </w:r>
      <w:r>
        <w:instrText xml:space="preserve"> PAGEREF _Toc349645992 \h </w:instrText>
      </w:r>
      <w:r>
        <w:fldChar w:fldCharType="separate"/>
      </w:r>
      <w:r>
        <w:t>63</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11</w:t>
      </w:r>
      <w:r>
        <w:noBreakHyphen/>
        <w:t>1: Sensorlist columns</w:t>
      </w:r>
      <w:r>
        <w:tab/>
      </w:r>
      <w:r>
        <w:fldChar w:fldCharType="begin"/>
      </w:r>
      <w:r>
        <w:instrText xml:space="preserve"> PAGEREF _Toc349645993 \h </w:instrText>
      </w:r>
      <w:r>
        <w:fldChar w:fldCharType="separate"/>
      </w:r>
      <w:r>
        <w:t>86</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11</w:t>
      </w:r>
      <w:r>
        <w:noBreakHyphen/>
        <w:t>2: Sensor Type mode Read</w:t>
      </w:r>
      <w:r>
        <w:tab/>
      </w:r>
      <w:r>
        <w:fldChar w:fldCharType="begin"/>
      </w:r>
      <w:r>
        <w:instrText xml:space="preserve"> PAGEREF _Toc349645994 \h </w:instrText>
      </w:r>
      <w:r>
        <w:fldChar w:fldCharType="separate"/>
      </w:r>
      <w:r>
        <w:t>88</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11</w:t>
      </w:r>
      <w:r>
        <w:noBreakHyphen/>
        <w:t>3: Sensor Type mode Write</w:t>
      </w:r>
      <w:r>
        <w:tab/>
      </w:r>
      <w:r>
        <w:fldChar w:fldCharType="begin"/>
      </w:r>
      <w:r>
        <w:instrText xml:space="preserve"> PAGEREF _Toc349645995 \h </w:instrText>
      </w:r>
      <w:r>
        <w:fldChar w:fldCharType="separate"/>
      </w:r>
      <w:r>
        <w:t>88</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t>Table 11</w:t>
      </w:r>
      <w:r>
        <w:noBreakHyphen/>
        <w:t>4: Unit Type</w:t>
      </w:r>
      <w:r>
        <w:tab/>
      </w:r>
      <w:r>
        <w:fldChar w:fldCharType="begin"/>
      </w:r>
      <w:r>
        <w:instrText xml:space="preserve"> PAGEREF _Toc349645996 \h </w:instrText>
      </w:r>
      <w:r>
        <w:fldChar w:fldCharType="separate"/>
      </w:r>
      <w:r>
        <w:t>91</w:t>
      </w:r>
      <w:r>
        <w:fldChar w:fldCharType="end"/>
      </w:r>
    </w:p>
    <w:p w:rsidR="009A2AB7" w:rsidRPr="009A2AB7" w:rsidRDefault="009A2AB7">
      <w:pPr>
        <w:pStyle w:val="Lijstmetafbeeldingen"/>
        <w:rPr>
          <w:rFonts w:asciiTheme="minorHAnsi" w:eastAsiaTheme="minorEastAsia" w:hAnsiTheme="minorHAnsi" w:cstheme="minorBidi"/>
          <w:sz w:val="22"/>
          <w:szCs w:val="22"/>
          <w:lang w:eastAsia="nl-NL"/>
        </w:rPr>
      </w:pPr>
      <w:r>
        <w:lastRenderedPageBreak/>
        <w:t>Table 11</w:t>
      </w:r>
      <w:r>
        <w:noBreakHyphen/>
        <w:t>5: (Default) Unit options</w:t>
      </w:r>
      <w:r>
        <w:tab/>
      </w:r>
      <w:r>
        <w:fldChar w:fldCharType="begin"/>
      </w:r>
      <w:r>
        <w:instrText xml:space="preserve"> PAGEREF _Toc349645997 \h </w:instrText>
      </w:r>
      <w:r>
        <w:fldChar w:fldCharType="separate"/>
      </w:r>
      <w:r>
        <w:t>102</w:t>
      </w:r>
      <w:r>
        <w:fldChar w:fldCharType="end"/>
      </w:r>
    </w:p>
    <w:p w:rsidR="009A2AB7" w:rsidRDefault="009A2AB7">
      <w:pPr>
        <w:pStyle w:val="Lijstmetafbeeldingen"/>
        <w:rPr>
          <w:rFonts w:asciiTheme="minorHAnsi" w:eastAsiaTheme="minorEastAsia" w:hAnsiTheme="minorHAnsi" w:cstheme="minorBidi"/>
          <w:sz w:val="22"/>
          <w:szCs w:val="22"/>
          <w:lang w:val="nl-NL" w:eastAsia="nl-NL"/>
        </w:rPr>
      </w:pPr>
      <w:r>
        <w:t>Table 13</w:t>
      </w:r>
      <w:r>
        <w:noBreakHyphen/>
        <w:t>1: Import Result fields</w:t>
      </w:r>
      <w:r>
        <w:tab/>
      </w:r>
      <w:r>
        <w:fldChar w:fldCharType="begin"/>
      </w:r>
      <w:r>
        <w:instrText xml:space="preserve"> PAGEREF _Toc349645998 \h </w:instrText>
      </w:r>
      <w:r>
        <w:fldChar w:fldCharType="separate"/>
      </w:r>
      <w:r>
        <w:t>126</w:t>
      </w:r>
      <w:r>
        <w:fldChar w:fldCharType="end"/>
      </w:r>
    </w:p>
    <w:p w:rsidR="0044290D" w:rsidRDefault="0044290D" w:rsidP="0044290D">
      <w:pPr>
        <w:rPr>
          <w:lang w:val="nl-NL"/>
        </w:rPr>
      </w:pPr>
      <w:r w:rsidRPr="00137AB6">
        <w:fldChar w:fldCharType="end"/>
      </w:r>
    </w:p>
    <w:p w:rsidR="009A2AB7" w:rsidRPr="00505D06" w:rsidRDefault="009A2AB7" w:rsidP="00D5559F">
      <w:pPr>
        <w:pStyle w:val="Heading1noNr"/>
        <w:numPr>
          <w:ilvl w:val="0"/>
          <w:numId w:val="1"/>
        </w:numPr>
        <w:ind w:left="850" w:hanging="850"/>
      </w:pPr>
      <w:bookmarkStart w:id="2" w:name="_Toc241916914"/>
      <w:bookmarkStart w:id="3" w:name="_Toc345528553"/>
      <w:r w:rsidRPr="00505D06">
        <w:t>Introduction</w:t>
      </w:r>
      <w:bookmarkEnd w:id="2"/>
      <w:bookmarkEnd w:id="3"/>
    </w:p>
    <w:p w:rsidR="009A2AB7" w:rsidRPr="00CA0364" w:rsidRDefault="009A2AB7" w:rsidP="009A2AB7">
      <w:pPr>
        <w:rPr>
          <w:ins w:id="4" w:author="Unknown"/>
          <w:lang w:val="en-US"/>
        </w:rPr>
      </w:pPr>
    </w:p>
    <w:p w:rsidR="009A2AB7" w:rsidRPr="00505D06" w:rsidRDefault="009A2AB7" w:rsidP="009A2AB7">
      <w:pPr>
        <w:pStyle w:val="Plattetekst"/>
        <w:rPr>
          <w:ins w:id="5" w:author="Unknown"/>
        </w:rPr>
      </w:pPr>
      <w:r>
        <w:t>When installing or commissioning the FT NavVision © system you will surely run into diverse serial, Modbus or network issues that you will have to deal with. As the program is developed to work with a wide variety of protocols we would like to give you the basic knowledge to properly check all the wiring and settings. Most of the basic knowledge will be a repetition of what you already know, but do take care in reading this manual . Some settings will be different  of what you know because of the structure of the program. Also we will describe the many exceptions we encountered during the 15 years that we are installing FT NavVision © so you’ll be prepared.</w:t>
      </w:r>
    </w:p>
    <w:p w:rsidR="009A2AB7" w:rsidRDefault="009A2AB7" w:rsidP="009A2AB7"/>
    <w:p w:rsidR="009A2AB7" w:rsidRDefault="009A2AB7" w:rsidP="00D5559F">
      <w:pPr>
        <w:pStyle w:val="Kop1"/>
        <w:numPr>
          <w:ilvl w:val="0"/>
          <w:numId w:val="1"/>
        </w:numPr>
      </w:pPr>
      <w:bookmarkStart w:id="6" w:name="_Toc345528558"/>
      <w:bookmarkStart w:id="7" w:name="_Toc349645642"/>
      <w:r>
        <w:t>Serial Communication</w:t>
      </w:r>
      <w:bookmarkEnd w:id="6"/>
      <w:bookmarkEnd w:id="7"/>
    </w:p>
    <w:p w:rsidR="009A2AB7" w:rsidRDefault="009A2AB7" w:rsidP="00D5559F">
      <w:pPr>
        <w:pStyle w:val="Kop2"/>
        <w:numPr>
          <w:ilvl w:val="1"/>
          <w:numId w:val="1"/>
        </w:numPr>
      </w:pPr>
      <w:bookmarkStart w:id="8" w:name="_Toc345528559"/>
      <w:bookmarkStart w:id="9" w:name="_Toc349645643"/>
      <w:r>
        <w:t>Introduction</w:t>
      </w:r>
      <w:bookmarkEnd w:id="8"/>
      <w:bookmarkEnd w:id="9"/>
    </w:p>
    <w:p w:rsidR="009A2AB7" w:rsidRDefault="009A2AB7" w:rsidP="009A2AB7">
      <w:r>
        <w:t>In computing, a serial port is a serial communication physical interface through which information transfers in or out one bit at a time (in contrast to a parallel port). Throughout most of the history of personal computers, data transfer through serial ports connected the computer to devices such as terminals and various peripherals.</w:t>
      </w:r>
    </w:p>
    <w:p w:rsidR="009A2AB7" w:rsidRDefault="009A2AB7" w:rsidP="009A2AB7"/>
    <w:p w:rsidR="009A2AB7" w:rsidRDefault="009A2AB7" w:rsidP="009A2AB7">
      <w:r>
        <w:t>While such interfaces as Ethernet, FireWire, and USB all send data as a serial stream, the term "serial port" usually identifies hardware more or less compliant to the RS-232 standard, intended to interface with a modem or with a similar communication device.</w:t>
      </w:r>
    </w:p>
    <w:p w:rsidR="009A2AB7" w:rsidRDefault="009A2AB7" w:rsidP="009A2AB7"/>
    <w:p w:rsidR="009A2AB7" w:rsidRDefault="009A2AB7" w:rsidP="009A2AB7">
      <w:r>
        <w:t>Modern computers without serial ports may require serial-to-USB converters to allow compatibility with RS 232 serial devices. Serial ports are still used in applications such as industrial automation systems, scientific instruments, shop till systems and some industrial and consumer products. Server computers may use a serial port as a control console for diagnostics. Network equipment (such as routers and switches) often use serial console for configuration. Serial ports are still used in these areas as they are simple, cheap and their console functions are highly standardized and widespread. A serial port requires very little supporting software from the host system.</w:t>
      </w:r>
    </w:p>
    <w:p w:rsidR="009A2AB7" w:rsidRDefault="009A2AB7" w:rsidP="009A2AB7"/>
    <w:p w:rsidR="009A2AB7" w:rsidRDefault="009A2AB7" w:rsidP="00D5559F">
      <w:pPr>
        <w:pStyle w:val="Kop2"/>
        <w:numPr>
          <w:ilvl w:val="1"/>
          <w:numId w:val="1"/>
        </w:numPr>
      </w:pPr>
      <w:bookmarkStart w:id="10" w:name="_Toc345528560"/>
      <w:bookmarkStart w:id="11" w:name="_Toc349645644"/>
      <w:r>
        <w:t>DTE and DCE</w:t>
      </w:r>
      <w:bookmarkEnd w:id="10"/>
      <w:bookmarkEnd w:id="11"/>
    </w:p>
    <w:p w:rsidR="009A2AB7" w:rsidRDefault="009A2AB7" w:rsidP="009A2AB7">
      <w:r w:rsidRPr="00965C13">
        <w:t>The individual signals on a serial port are unidirectional and when connecting two devices the outputs of one device must be connected to the inputs of the other. Devices are divided into two categories "data terminal equipment" (DTE) and "data circuit-terminating equipment" (DCE). A line that is an output on a DTE device is an input on a DCE device and vice-versa so a DCE device can be connected to a DTE device with a straight wired cable. Conventionally, computers and terminals are DTE while modems and peripherals are DCE.</w:t>
      </w:r>
    </w:p>
    <w:p w:rsidR="009A2AB7" w:rsidRDefault="009A2AB7" w:rsidP="009A2AB7"/>
    <w:p w:rsidR="009A2AB7" w:rsidRDefault="009A2AB7" w:rsidP="009A2AB7">
      <w:r w:rsidRPr="00F5501D">
        <w:rPr>
          <w:i/>
        </w:rPr>
        <w:t>Note: If it is necessary to connect two DTE devices (or two DCE devices but that is more unusual) a special cable known as a null-modem cable</w:t>
      </w:r>
      <w:r>
        <w:rPr>
          <w:i/>
        </w:rPr>
        <w:t xml:space="preserve"> (see Chapter )</w:t>
      </w:r>
      <w:r w:rsidRPr="00F5501D">
        <w:rPr>
          <w:i/>
        </w:rPr>
        <w:t xml:space="preserve"> must be used.</w:t>
      </w:r>
    </w:p>
    <w:p w:rsidR="009A2AB7" w:rsidRDefault="009A2AB7" w:rsidP="009A2AB7"/>
    <w:p w:rsidR="009A2AB7" w:rsidRDefault="009A2AB7" w:rsidP="00D5559F">
      <w:pPr>
        <w:pStyle w:val="Kop2"/>
        <w:numPr>
          <w:ilvl w:val="1"/>
          <w:numId w:val="1"/>
        </w:numPr>
      </w:pPr>
      <w:bookmarkStart w:id="12" w:name="_Toc345528561"/>
      <w:bookmarkStart w:id="13" w:name="_Toc349645645"/>
      <w:r>
        <w:lastRenderedPageBreak/>
        <w:t>RS232 specifications</w:t>
      </w:r>
      <w:bookmarkEnd w:id="12"/>
      <w:bookmarkEnd w:id="13"/>
    </w:p>
    <w:p w:rsidR="009A2AB7" w:rsidRDefault="009A2AB7" w:rsidP="009A2AB7">
      <w:r w:rsidRPr="00BE096F">
        <w:t>Communication as defined in the RS232 standard is an asynchronous serial communication method. The word serial means, that the information is sent one bit at a time. Asynchronous tells us that the information is not sent in predefined time slots. Data transfer can start at any given time and it is the task of the receiver to detect when a message starts and ends.</w:t>
      </w:r>
    </w:p>
    <w:p w:rsidR="009A2AB7" w:rsidRDefault="009A2AB7" w:rsidP="009A2AB7"/>
    <w:p w:rsidR="009A2AB7" w:rsidRDefault="009A2AB7" w:rsidP="00D5559F">
      <w:pPr>
        <w:pStyle w:val="Kop3"/>
        <w:numPr>
          <w:ilvl w:val="2"/>
          <w:numId w:val="1"/>
        </w:numPr>
      </w:pPr>
      <w:bookmarkStart w:id="14" w:name="_Toc345528562"/>
      <w:bookmarkStart w:id="15" w:name="_Toc349645646"/>
      <w:r>
        <w:t>RS232 Bit Streams</w:t>
      </w:r>
      <w:bookmarkEnd w:id="14"/>
      <w:bookmarkEnd w:id="15"/>
    </w:p>
    <w:p w:rsidR="009A2AB7" w:rsidRDefault="009A2AB7" w:rsidP="009A2AB7">
      <w:r>
        <w:t xml:space="preserve">The RS232 standard describes a communication method where information is sent bit by bit on a physical channel. The information must be broken up in data words. The length of a data word is variable. On PC's a length between 5 and 8 bits can be selected. This length is the </w:t>
      </w:r>
      <w:proofErr w:type="spellStart"/>
      <w:r>
        <w:t>netto</w:t>
      </w:r>
      <w:proofErr w:type="spellEnd"/>
      <w:r>
        <w:t xml:space="preserve"> information length of each word. For proper transfer additional bits are added for synchronisation and error checking purposes. It is important, that the transmitter and receiver use the same number of bits. Otherwise, the data word may be misinterpreted, or not recognized at all.</w:t>
      </w:r>
    </w:p>
    <w:p w:rsidR="009A2AB7" w:rsidRDefault="009A2AB7" w:rsidP="009A2AB7"/>
    <w:p w:rsidR="009A2AB7" w:rsidRDefault="009A2AB7" w:rsidP="009A2AB7">
      <w:r>
        <w:t>With synchronous communication, a clock or trigger signal must be present which indicates the beginning of each transfer. The absence of a clock signal makes an asynchronous communication channel cheaper to operate. Less lines are necessary in the cable. A disadvantage is, that the receiver can start at the wrong moment receiving the information. Resynchronization is then needed which costs time. All data received in the resynchronization period is lost. Another disadvantage is that extra bits are needed in the data stream to indicate the start and end of useful information. These extra bits take up bandwidth.</w:t>
      </w:r>
    </w:p>
    <w:p w:rsidR="009A2AB7" w:rsidRDefault="009A2AB7" w:rsidP="009A2AB7"/>
    <w:p w:rsidR="009A2AB7" w:rsidRDefault="009A2AB7" w:rsidP="009A2AB7">
      <w:r>
        <w:t>Data bits are sent with a predefined frequency, the baud rate. Both the transmitter and receiver must be programmed to use the same bit frequency. After the first bit is received, the receiver calculates at which moments the other data bits will be received. It will check the line voltage levels at those moments.</w:t>
      </w:r>
    </w:p>
    <w:p w:rsidR="009A2AB7" w:rsidRDefault="009A2AB7" w:rsidP="009A2AB7"/>
    <w:p w:rsidR="009A2AB7" w:rsidRDefault="009A2AB7" w:rsidP="009A2AB7">
      <w:r>
        <w:t>With RS232, the line voltage level can have two states. The on state is also known as mark, the off state as space. No other line states are possible. When the line is idle, it is kept in the mark state.</w:t>
      </w:r>
    </w:p>
    <w:p w:rsidR="009A2AB7" w:rsidRDefault="009A2AB7" w:rsidP="009A2AB7"/>
    <w:p w:rsidR="009A2AB7" w:rsidRDefault="009A2AB7" w:rsidP="00D5559F">
      <w:pPr>
        <w:pStyle w:val="Kop3"/>
        <w:numPr>
          <w:ilvl w:val="2"/>
          <w:numId w:val="1"/>
        </w:numPr>
      </w:pPr>
      <w:bookmarkStart w:id="16" w:name="_Toc345528563"/>
      <w:bookmarkStart w:id="17" w:name="_Toc349645647"/>
      <w:r>
        <w:t>Start Bit</w:t>
      </w:r>
      <w:bookmarkEnd w:id="16"/>
      <w:bookmarkEnd w:id="17"/>
    </w:p>
    <w:p w:rsidR="009A2AB7" w:rsidRDefault="009A2AB7" w:rsidP="009A2AB7">
      <w:r w:rsidRPr="000973BB">
        <w:t>RS232 defines an asynchronous type of communication. This means, that sending of a data word can start on each moment. If starting at each moment is possible, this can pose some problems for the receiver to know which is the first bit to receive. To overcome this problem, each data word is started with an attention bit. This attention bit, also known as the start bit, is always identified by the space line level. Because the line is in mark state when idle, the start bit is easily recognized by the receiver.</w:t>
      </w:r>
    </w:p>
    <w:p w:rsidR="009A2AB7" w:rsidRDefault="009A2AB7" w:rsidP="009A2AB7"/>
    <w:p w:rsidR="009A2AB7" w:rsidRDefault="009A2AB7" w:rsidP="00D5559F">
      <w:pPr>
        <w:pStyle w:val="Kop3"/>
        <w:numPr>
          <w:ilvl w:val="2"/>
          <w:numId w:val="1"/>
        </w:numPr>
      </w:pPr>
      <w:bookmarkStart w:id="18" w:name="_Toc345528564"/>
      <w:bookmarkStart w:id="19" w:name="_Toc349645648"/>
      <w:r>
        <w:t>Data Bits</w:t>
      </w:r>
      <w:bookmarkEnd w:id="18"/>
      <w:bookmarkEnd w:id="19"/>
    </w:p>
    <w:p w:rsidR="009A2AB7" w:rsidRDefault="009A2AB7" w:rsidP="009A2AB7">
      <w:r w:rsidRPr="000973BB">
        <w:t>Directly following the start bit, the data bits are sent. A bit value 1 causes the line to go in mark state, the bit value 0 is represented by a space. The least significant bit is always the first bit sent.</w:t>
      </w:r>
    </w:p>
    <w:p w:rsidR="009A2AB7" w:rsidRDefault="009A2AB7" w:rsidP="009A2AB7"/>
    <w:p w:rsidR="009A2AB7" w:rsidRDefault="009A2AB7" w:rsidP="00D5559F">
      <w:pPr>
        <w:pStyle w:val="Kop3"/>
        <w:numPr>
          <w:ilvl w:val="2"/>
          <w:numId w:val="1"/>
        </w:numPr>
      </w:pPr>
      <w:bookmarkStart w:id="20" w:name="_Toc345528565"/>
      <w:bookmarkStart w:id="21" w:name="_Toc349645649"/>
      <w:r>
        <w:t>Parity Bit</w:t>
      </w:r>
      <w:bookmarkEnd w:id="20"/>
      <w:bookmarkEnd w:id="21"/>
    </w:p>
    <w:p w:rsidR="009A2AB7" w:rsidRDefault="009A2AB7" w:rsidP="009A2AB7">
      <w:r w:rsidRPr="00916F18">
        <w:t xml:space="preserve">For error detecting purposes, it is possible to add an extra bit to the data word automatically. The transmitter calculates the value of the bit depending on the information sent. The </w:t>
      </w:r>
      <w:r w:rsidRPr="00916F18">
        <w:lastRenderedPageBreak/>
        <w:t>receiver performs the same calculation and checks if the actual parity bit value corresponds to the calculated value.</w:t>
      </w:r>
      <w:r>
        <w:t xml:space="preserve"> For more advanced error checking there is the use of CRC (Cyclic Redundancy Check) but this goes beyond the scope of this manual.</w:t>
      </w:r>
    </w:p>
    <w:p w:rsidR="009A2AB7" w:rsidRDefault="009A2AB7" w:rsidP="009A2AB7"/>
    <w:p w:rsidR="009A2AB7" w:rsidRDefault="009A2AB7" w:rsidP="00D5559F">
      <w:pPr>
        <w:pStyle w:val="Kop4"/>
        <w:numPr>
          <w:ilvl w:val="3"/>
          <w:numId w:val="1"/>
        </w:numPr>
      </w:pPr>
      <w:bookmarkStart w:id="22" w:name="_Toc345528566"/>
      <w:bookmarkStart w:id="23" w:name="_Toc349645650"/>
      <w:r>
        <w:t>Even Parity</w:t>
      </w:r>
      <w:bookmarkEnd w:id="22"/>
      <w:bookmarkEnd w:id="23"/>
    </w:p>
    <w:p w:rsidR="009A2AB7" w:rsidRDefault="009A2AB7" w:rsidP="009A2AB7">
      <w:r w:rsidRPr="00843109">
        <w:t>Basically, the parity bit can be calculated in two ways. When even parity is used, the number of information bits sent will always contain an even number of logical 1's. If the number of high data bits is odd, a high value parity bit is added, otherwise a low bit will be used.</w:t>
      </w:r>
    </w:p>
    <w:p w:rsidR="009A2AB7" w:rsidRDefault="009A2AB7" w:rsidP="009A2AB7"/>
    <w:p w:rsidR="009A2AB7" w:rsidRDefault="009A2AB7" w:rsidP="00D5559F">
      <w:pPr>
        <w:pStyle w:val="Kop4"/>
        <w:numPr>
          <w:ilvl w:val="3"/>
          <w:numId w:val="1"/>
        </w:numPr>
      </w:pPr>
      <w:bookmarkStart w:id="24" w:name="_Toc345528567"/>
      <w:bookmarkStart w:id="25" w:name="_Toc349645651"/>
      <w:r>
        <w:t>Odd Parity</w:t>
      </w:r>
      <w:bookmarkEnd w:id="24"/>
      <w:bookmarkEnd w:id="25"/>
    </w:p>
    <w:p w:rsidR="009A2AB7" w:rsidRDefault="009A2AB7" w:rsidP="009A2AB7">
      <w:r w:rsidRPr="00843109">
        <w:t>The odd parity system is quite similar to the even parity system, but in this situation, the number of high bits will always be odd.</w:t>
      </w:r>
    </w:p>
    <w:p w:rsidR="009A2AB7" w:rsidRDefault="009A2AB7" w:rsidP="009A2AB7"/>
    <w:p w:rsidR="009A2AB7" w:rsidRDefault="009A2AB7" w:rsidP="00D5559F">
      <w:pPr>
        <w:pStyle w:val="Kop4"/>
        <w:numPr>
          <w:ilvl w:val="3"/>
          <w:numId w:val="1"/>
        </w:numPr>
      </w:pPr>
      <w:bookmarkStart w:id="26" w:name="_Toc345528568"/>
      <w:bookmarkStart w:id="27" w:name="_Toc349645652"/>
      <w:r>
        <w:t>Disadvantages on the Parity System</w:t>
      </w:r>
      <w:bookmarkEnd w:id="26"/>
      <w:bookmarkEnd w:id="27"/>
    </w:p>
    <w:p w:rsidR="009A2AB7" w:rsidRPr="00843109" w:rsidRDefault="009A2AB7" w:rsidP="009A2AB7">
      <w:r w:rsidRPr="00843109">
        <w:t>The parity system using one bit for each data word is not capable of finding all errors. Only errors which cause an odd number of bits to flip will be detected. The second problem is, that there is no way to know which bit is false. If necessary, a higher level protocol is necessary to inform the sender that this information must be resent. Therefore, on noisy lines, often other detection systems are used to assure that the sent information is received correctly. These systems mostly do not operate on single data words, but on groups of words.</w:t>
      </w:r>
    </w:p>
    <w:p w:rsidR="009A2AB7" w:rsidRDefault="009A2AB7" w:rsidP="009A2AB7"/>
    <w:p w:rsidR="009A2AB7" w:rsidRDefault="009A2AB7" w:rsidP="00D5559F">
      <w:pPr>
        <w:pStyle w:val="Kop3"/>
        <w:numPr>
          <w:ilvl w:val="2"/>
          <w:numId w:val="1"/>
        </w:numPr>
      </w:pPr>
      <w:bookmarkStart w:id="28" w:name="_Toc345528569"/>
      <w:bookmarkStart w:id="29" w:name="_Toc349645653"/>
      <w:r>
        <w:t>Stop Bit(s)</w:t>
      </w:r>
      <w:bookmarkEnd w:id="28"/>
      <w:bookmarkEnd w:id="29"/>
    </w:p>
    <w:p w:rsidR="009A2AB7" w:rsidRDefault="009A2AB7" w:rsidP="009A2AB7">
      <w:r>
        <w:t xml:space="preserve">Suppose that the receiver has missed the start bit because of noise on the transmission line. It started on the first following data bit with a space value. This causes garbled date to reach the receiver. A mechanism must be present to resynchronize the communication. To do this, framing is introduced. Framing means, that all the data bits and parity bit are contained in a frame of start and stop bits. The period of time lying between the start and stop bits is a constant defined by the baud rate and number of data and parity bits. The start bit has always space value, the stop bit always mark value. If the receiver detects a value other than mark when the stop bit should be present on the line, it knows that there is a synchronization failure. This causes a framing error condition in the receiving UART. The device then tries to resynchronize on new </w:t>
      </w:r>
      <w:proofErr w:type="spellStart"/>
      <w:r>
        <w:t>incomming</w:t>
      </w:r>
      <w:proofErr w:type="spellEnd"/>
      <w:r>
        <w:t xml:space="preserve"> bits.</w:t>
      </w:r>
    </w:p>
    <w:p w:rsidR="009A2AB7" w:rsidRDefault="009A2AB7" w:rsidP="009A2AB7"/>
    <w:p w:rsidR="009A2AB7" w:rsidRDefault="009A2AB7" w:rsidP="009A2AB7">
      <w:r>
        <w:t xml:space="preserve">For resynchronizing, the receiver scans the </w:t>
      </w:r>
      <w:proofErr w:type="spellStart"/>
      <w:r>
        <w:t>incomming</w:t>
      </w:r>
      <w:proofErr w:type="spellEnd"/>
      <w:r>
        <w:t xml:space="preserve"> data for valid start and stop bit pairs. This works, as long as there is enough variation in the bit patterns of the data words. If data value zero is sent repeatedly, resynchronization is not possible for example.</w:t>
      </w:r>
    </w:p>
    <w:p w:rsidR="009A2AB7" w:rsidRDefault="009A2AB7" w:rsidP="009A2AB7"/>
    <w:p w:rsidR="009A2AB7" w:rsidRDefault="009A2AB7" w:rsidP="009A2AB7">
      <w:r>
        <w:t>The stop bit identifying the end of a data frame can have different lengths. Actually, it is not a real bit but a minimum period of time the line must be idle (mark state) at the end of each word. On PC's this period can have three lengths: the time equal to 1, 1.5 or 2 bits. 1.5 bits is only used with data words of 5 bits length and 2 only for longer words. A stop bit length of 1 bit is possible for all data word sizes.</w:t>
      </w:r>
    </w:p>
    <w:p w:rsidR="009A2AB7" w:rsidRDefault="009A2AB7" w:rsidP="009A2AB7"/>
    <w:p w:rsidR="009A2AB7" w:rsidRDefault="009A2AB7" w:rsidP="00D5559F">
      <w:pPr>
        <w:pStyle w:val="Kop3"/>
        <w:numPr>
          <w:ilvl w:val="2"/>
          <w:numId w:val="1"/>
        </w:numPr>
      </w:pPr>
      <w:bookmarkStart w:id="30" w:name="_Toc345528570"/>
      <w:bookmarkStart w:id="31" w:name="_Toc349645654"/>
      <w:r>
        <w:t>Voltages</w:t>
      </w:r>
      <w:bookmarkEnd w:id="30"/>
      <w:bookmarkEnd w:id="31"/>
    </w:p>
    <w:p w:rsidR="009A2AB7" w:rsidRDefault="009A2AB7" w:rsidP="009A2AB7">
      <w:r w:rsidRPr="00843109">
        <w:t>The signal level of the RS232 pins can have two states. A high bit, or mark state is identified by a negative voltage and a low bit or space state uses a positive value. This might be a bit confusing, because in normal circumstances, high logical values are defined by high voltages also</w:t>
      </w:r>
      <w:r>
        <w:t xml:space="preserve"> (see </w:t>
      </w:r>
      <w:r>
        <w:fldChar w:fldCharType="begin"/>
      </w:r>
      <w:r>
        <w:instrText xml:space="preserve"> REF _Ref338073959 \h </w:instrText>
      </w:r>
      <w:r>
        <w:fldChar w:fldCharType="separate"/>
      </w:r>
      <w:proofErr w:type="spellStart"/>
      <w:r w:rsidRPr="009A2AB7">
        <w:rPr>
          <w:b/>
          <w:bCs/>
          <w:lang w:val="en-US"/>
        </w:rPr>
        <w:t>Fout</w:t>
      </w:r>
      <w:proofErr w:type="spellEnd"/>
      <w:r w:rsidRPr="009A2AB7">
        <w:rPr>
          <w:b/>
          <w:bCs/>
          <w:lang w:val="en-US"/>
        </w:rPr>
        <w:t xml:space="preserve">! </w:t>
      </w:r>
      <w:r>
        <w:rPr>
          <w:b/>
          <w:bCs/>
          <w:lang w:val="nl-NL"/>
        </w:rPr>
        <w:t>Verwijzingsbron niet gevonden.</w:t>
      </w:r>
      <w:r>
        <w:fldChar w:fldCharType="end"/>
      </w:r>
      <w:r>
        <w:t>)</w:t>
      </w:r>
      <w:r w:rsidRPr="00843109">
        <w:t>.</w:t>
      </w:r>
    </w:p>
    <w:p w:rsidR="009A2AB7" w:rsidRDefault="009A2AB7" w:rsidP="009A2AB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8"/>
        <w:gridCol w:w="1430"/>
        <w:gridCol w:w="1540"/>
      </w:tblGrid>
      <w:tr w:rsidR="009A2AB7" w:rsidRPr="00576C19" w:rsidTr="00781683">
        <w:trPr>
          <w:trHeight w:val="255"/>
        </w:trPr>
        <w:tc>
          <w:tcPr>
            <w:tcW w:w="2528" w:type="dxa"/>
            <w:shd w:val="clear" w:color="auto" w:fill="0C0C0C"/>
          </w:tcPr>
          <w:p w:rsidR="009A2AB7" w:rsidRPr="00576C19" w:rsidRDefault="009A2AB7" w:rsidP="00781683">
            <w:pPr>
              <w:rPr>
                <w:b/>
              </w:rPr>
            </w:pPr>
            <w:r>
              <w:rPr>
                <w:b/>
              </w:rPr>
              <w:t>Level</w:t>
            </w:r>
          </w:p>
        </w:tc>
        <w:tc>
          <w:tcPr>
            <w:tcW w:w="1430" w:type="dxa"/>
            <w:shd w:val="clear" w:color="auto" w:fill="0C0C0C"/>
          </w:tcPr>
          <w:p w:rsidR="009A2AB7" w:rsidRPr="00576C19" w:rsidRDefault="009A2AB7" w:rsidP="00781683">
            <w:pPr>
              <w:jc w:val="center"/>
              <w:rPr>
                <w:b/>
              </w:rPr>
            </w:pPr>
            <w:r>
              <w:rPr>
                <w:b/>
              </w:rPr>
              <w:t>Transmitter Capable (V)</w:t>
            </w:r>
          </w:p>
        </w:tc>
        <w:tc>
          <w:tcPr>
            <w:tcW w:w="1540" w:type="dxa"/>
            <w:shd w:val="clear" w:color="auto" w:fill="0C0C0C"/>
          </w:tcPr>
          <w:p w:rsidR="009A2AB7" w:rsidRPr="00576C19" w:rsidRDefault="009A2AB7" w:rsidP="00781683">
            <w:pPr>
              <w:jc w:val="center"/>
              <w:rPr>
                <w:b/>
              </w:rPr>
            </w:pPr>
            <w:r>
              <w:rPr>
                <w:b/>
              </w:rPr>
              <w:t>Receiver Capable (V)</w:t>
            </w:r>
          </w:p>
        </w:tc>
      </w:tr>
      <w:tr w:rsidR="009A2AB7" w:rsidTr="00781683">
        <w:trPr>
          <w:trHeight w:val="255"/>
        </w:trPr>
        <w:tc>
          <w:tcPr>
            <w:tcW w:w="2528" w:type="dxa"/>
          </w:tcPr>
          <w:p w:rsidR="009A2AB7" w:rsidRDefault="009A2AB7" w:rsidP="00781683">
            <w:r>
              <w:t>Space State (0)</w:t>
            </w:r>
          </w:p>
        </w:tc>
        <w:tc>
          <w:tcPr>
            <w:tcW w:w="1430" w:type="dxa"/>
          </w:tcPr>
          <w:p w:rsidR="009A2AB7" w:rsidRDefault="009A2AB7" w:rsidP="00781683">
            <w:pPr>
              <w:jc w:val="center"/>
            </w:pPr>
            <w:r>
              <w:t>+5…+15</w:t>
            </w:r>
          </w:p>
        </w:tc>
        <w:tc>
          <w:tcPr>
            <w:tcW w:w="1540" w:type="dxa"/>
          </w:tcPr>
          <w:p w:rsidR="009A2AB7" w:rsidRDefault="009A2AB7" w:rsidP="00781683">
            <w:pPr>
              <w:jc w:val="center"/>
            </w:pPr>
            <w:r>
              <w:t>+3…+25</w:t>
            </w:r>
          </w:p>
        </w:tc>
      </w:tr>
      <w:tr w:rsidR="009A2AB7" w:rsidTr="00781683">
        <w:trPr>
          <w:trHeight w:val="255"/>
        </w:trPr>
        <w:tc>
          <w:tcPr>
            <w:tcW w:w="2528" w:type="dxa"/>
          </w:tcPr>
          <w:p w:rsidR="009A2AB7" w:rsidRDefault="009A2AB7" w:rsidP="00781683">
            <w:r>
              <w:t>Mark State (1)</w:t>
            </w:r>
          </w:p>
        </w:tc>
        <w:tc>
          <w:tcPr>
            <w:tcW w:w="1430" w:type="dxa"/>
          </w:tcPr>
          <w:p w:rsidR="009A2AB7" w:rsidRDefault="009A2AB7" w:rsidP="00781683">
            <w:pPr>
              <w:jc w:val="center"/>
            </w:pPr>
            <w:r>
              <w:t>-5…-15</w:t>
            </w:r>
          </w:p>
        </w:tc>
        <w:tc>
          <w:tcPr>
            <w:tcW w:w="1540" w:type="dxa"/>
          </w:tcPr>
          <w:p w:rsidR="009A2AB7" w:rsidRDefault="009A2AB7" w:rsidP="00781683">
            <w:pPr>
              <w:jc w:val="center"/>
            </w:pPr>
            <w:r>
              <w:t>-3…-25</w:t>
            </w:r>
          </w:p>
        </w:tc>
      </w:tr>
      <w:tr w:rsidR="009A2AB7" w:rsidTr="00781683">
        <w:trPr>
          <w:trHeight w:val="255"/>
        </w:trPr>
        <w:tc>
          <w:tcPr>
            <w:tcW w:w="2528" w:type="dxa"/>
          </w:tcPr>
          <w:p w:rsidR="009A2AB7" w:rsidRDefault="009A2AB7" w:rsidP="00781683">
            <w:r>
              <w:t>Undefined</w:t>
            </w:r>
          </w:p>
        </w:tc>
        <w:tc>
          <w:tcPr>
            <w:tcW w:w="1430" w:type="dxa"/>
          </w:tcPr>
          <w:p w:rsidR="009A2AB7" w:rsidRDefault="009A2AB7" w:rsidP="00781683">
            <w:pPr>
              <w:jc w:val="center"/>
            </w:pPr>
            <w:r>
              <w:t>-</w:t>
            </w:r>
          </w:p>
        </w:tc>
        <w:tc>
          <w:tcPr>
            <w:tcW w:w="1540" w:type="dxa"/>
          </w:tcPr>
          <w:p w:rsidR="009A2AB7" w:rsidRDefault="009A2AB7" w:rsidP="00781683">
            <w:pPr>
              <w:jc w:val="center"/>
            </w:pPr>
            <w:r>
              <w:t>-3…+3</w:t>
            </w:r>
          </w:p>
        </w:tc>
      </w:tr>
    </w:tbl>
    <w:p w:rsidR="009A2AB7" w:rsidRDefault="009A2AB7" w:rsidP="009A2AB7">
      <w:pPr>
        <w:pStyle w:val="Onderschrift"/>
      </w:pPr>
      <w:bookmarkStart w:id="32" w:name="_Toc345528676"/>
      <w:bookmarkStart w:id="33" w:name="_Toc349645963"/>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1</w:t>
      </w:r>
      <w:r>
        <w:fldChar w:fldCharType="end"/>
      </w:r>
      <w:r>
        <w:t>: RS232 Voltages Values</w:t>
      </w:r>
      <w:bookmarkEnd w:id="32"/>
      <w:bookmarkEnd w:id="33"/>
      <w:r>
        <w:t xml:space="preserve"> </w:t>
      </w:r>
    </w:p>
    <w:p w:rsidR="009A2AB7" w:rsidRPr="00843109" w:rsidRDefault="009A2AB7" w:rsidP="009A2AB7">
      <w:pPr>
        <w:pStyle w:val="Onderschrift"/>
      </w:pPr>
    </w:p>
    <w:p w:rsidR="009A2AB7" w:rsidRDefault="009A2AB7" w:rsidP="009A2AB7">
      <w:r w:rsidRPr="002A106A">
        <w:t>The maximum voltage swing the computer can generate on its port can have influence on the maximum cable length and communication speed that is allowed. Also, if the voltage difference is small, data distortion will occur sooner.</w:t>
      </w:r>
    </w:p>
    <w:p w:rsidR="009A2AB7" w:rsidRDefault="009A2AB7" w:rsidP="009A2AB7"/>
    <w:p w:rsidR="009A2AB7" w:rsidRDefault="009A2AB7" w:rsidP="00D5559F">
      <w:pPr>
        <w:pStyle w:val="Kop3"/>
        <w:numPr>
          <w:ilvl w:val="2"/>
          <w:numId w:val="1"/>
        </w:numPr>
      </w:pPr>
      <w:bookmarkStart w:id="34" w:name="_Toc345528571"/>
      <w:bookmarkStart w:id="35" w:name="_Toc349645655"/>
      <w:r>
        <w:t>Maximum Cable Lengths</w:t>
      </w:r>
      <w:bookmarkEnd w:id="34"/>
      <w:bookmarkEnd w:id="35"/>
    </w:p>
    <w:p w:rsidR="009A2AB7" w:rsidRDefault="009A2AB7" w:rsidP="009A2AB7">
      <w:r>
        <w:t xml:space="preserve">Cable length is one of the most discussed items in RS232 world. The standard has a clear answer, the maximum cable length is 50 feet, or the cable length equal to a capacitance of 2500 </w:t>
      </w:r>
      <w:proofErr w:type="spellStart"/>
      <w:r>
        <w:t>pF.</w:t>
      </w:r>
      <w:proofErr w:type="spellEnd"/>
      <w:r>
        <w:t xml:space="preserve"> The latter rule is often forgotten. This means that using a cable with low capacitance allows you to span longer distances without going beyond the limitations of the standard. If for example UTP CAT-5 cable is used with a typical capacitance of 17 pF/</w:t>
      </w:r>
      <w:proofErr w:type="spellStart"/>
      <w:r>
        <w:t>ft</w:t>
      </w:r>
      <w:proofErr w:type="spellEnd"/>
      <w:r>
        <w:t>, the maximum allowed cable length is 147 feet.</w:t>
      </w:r>
    </w:p>
    <w:p w:rsidR="009A2AB7" w:rsidRDefault="009A2AB7" w:rsidP="009A2AB7"/>
    <w:p w:rsidR="009A2AB7" w:rsidRDefault="009A2AB7" w:rsidP="009A2AB7">
      <w:r>
        <w:t xml:space="preserve">The cable length mentioned in the standard allows maximum communication speed to occur. If speed is reduced by a factor 2 or 4, the maximum length increases dramatically. </w:t>
      </w:r>
      <w:r w:rsidRPr="002A106A">
        <w:t>Keep in mind, that the RS232 standard was originally developed for 20 kbps. By halving the maximum communication speed, the allowed cable length increases a factor ten!</w:t>
      </w:r>
    </w:p>
    <w:p w:rsidR="009A2AB7" w:rsidRDefault="009A2AB7" w:rsidP="009A2AB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8"/>
        <w:gridCol w:w="3250"/>
      </w:tblGrid>
      <w:tr w:rsidR="009A2AB7" w:rsidRPr="00576C19" w:rsidTr="00781683">
        <w:trPr>
          <w:trHeight w:val="255"/>
        </w:trPr>
        <w:tc>
          <w:tcPr>
            <w:tcW w:w="2528" w:type="dxa"/>
            <w:shd w:val="clear" w:color="auto" w:fill="0C0C0C"/>
          </w:tcPr>
          <w:p w:rsidR="009A2AB7" w:rsidRPr="00576C19" w:rsidRDefault="009A2AB7" w:rsidP="00781683">
            <w:pPr>
              <w:rPr>
                <w:b/>
              </w:rPr>
            </w:pPr>
            <w:r>
              <w:rPr>
                <w:b/>
              </w:rPr>
              <w:t>Baud Rate</w:t>
            </w:r>
          </w:p>
        </w:tc>
        <w:tc>
          <w:tcPr>
            <w:tcW w:w="3250" w:type="dxa"/>
            <w:shd w:val="clear" w:color="auto" w:fill="0C0C0C"/>
          </w:tcPr>
          <w:p w:rsidR="009A2AB7" w:rsidRPr="00576C19" w:rsidRDefault="009A2AB7" w:rsidP="00781683">
            <w:pPr>
              <w:jc w:val="center"/>
              <w:rPr>
                <w:b/>
              </w:rPr>
            </w:pPr>
            <w:r>
              <w:rPr>
                <w:b/>
              </w:rPr>
              <w:t>Maximum Cable Length (</w:t>
            </w:r>
            <w:proofErr w:type="spellStart"/>
            <w:r>
              <w:rPr>
                <w:b/>
              </w:rPr>
              <w:t>ft</w:t>
            </w:r>
            <w:proofErr w:type="spellEnd"/>
            <w:r>
              <w:rPr>
                <w:b/>
              </w:rPr>
              <w:t>)</w:t>
            </w:r>
          </w:p>
        </w:tc>
      </w:tr>
      <w:tr w:rsidR="009A2AB7" w:rsidTr="00781683">
        <w:trPr>
          <w:trHeight w:val="255"/>
        </w:trPr>
        <w:tc>
          <w:tcPr>
            <w:tcW w:w="2528" w:type="dxa"/>
          </w:tcPr>
          <w:p w:rsidR="009A2AB7" w:rsidRDefault="009A2AB7" w:rsidP="00781683">
            <w:r>
              <w:t>19200</w:t>
            </w:r>
          </w:p>
        </w:tc>
        <w:tc>
          <w:tcPr>
            <w:tcW w:w="3250" w:type="dxa"/>
          </w:tcPr>
          <w:p w:rsidR="009A2AB7" w:rsidRDefault="009A2AB7" w:rsidP="00781683">
            <w:pPr>
              <w:jc w:val="center"/>
            </w:pPr>
            <w:r>
              <w:t>50</w:t>
            </w:r>
          </w:p>
        </w:tc>
      </w:tr>
      <w:tr w:rsidR="009A2AB7" w:rsidTr="00781683">
        <w:trPr>
          <w:trHeight w:val="255"/>
        </w:trPr>
        <w:tc>
          <w:tcPr>
            <w:tcW w:w="2528" w:type="dxa"/>
          </w:tcPr>
          <w:p w:rsidR="009A2AB7" w:rsidRDefault="009A2AB7" w:rsidP="00781683">
            <w:r>
              <w:t>9600</w:t>
            </w:r>
          </w:p>
        </w:tc>
        <w:tc>
          <w:tcPr>
            <w:tcW w:w="3250" w:type="dxa"/>
          </w:tcPr>
          <w:p w:rsidR="009A2AB7" w:rsidRDefault="009A2AB7" w:rsidP="00781683">
            <w:pPr>
              <w:jc w:val="center"/>
            </w:pPr>
            <w:r>
              <w:t>500</w:t>
            </w:r>
          </w:p>
        </w:tc>
      </w:tr>
      <w:tr w:rsidR="009A2AB7" w:rsidTr="00781683">
        <w:trPr>
          <w:trHeight w:val="255"/>
        </w:trPr>
        <w:tc>
          <w:tcPr>
            <w:tcW w:w="2528" w:type="dxa"/>
          </w:tcPr>
          <w:p w:rsidR="009A2AB7" w:rsidRDefault="009A2AB7" w:rsidP="00781683">
            <w:r>
              <w:t>4800</w:t>
            </w:r>
          </w:p>
        </w:tc>
        <w:tc>
          <w:tcPr>
            <w:tcW w:w="3250" w:type="dxa"/>
          </w:tcPr>
          <w:p w:rsidR="009A2AB7" w:rsidRDefault="009A2AB7" w:rsidP="00781683">
            <w:pPr>
              <w:jc w:val="center"/>
            </w:pPr>
            <w:r>
              <w:t>1000</w:t>
            </w:r>
          </w:p>
        </w:tc>
      </w:tr>
      <w:tr w:rsidR="009A2AB7" w:rsidTr="00781683">
        <w:trPr>
          <w:trHeight w:val="255"/>
        </w:trPr>
        <w:tc>
          <w:tcPr>
            <w:tcW w:w="2528" w:type="dxa"/>
          </w:tcPr>
          <w:p w:rsidR="009A2AB7" w:rsidRDefault="009A2AB7" w:rsidP="00781683">
            <w:r>
              <w:t>2400</w:t>
            </w:r>
          </w:p>
        </w:tc>
        <w:tc>
          <w:tcPr>
            <w:tcW w:w="3250" w:type="dxa"/>
          </w:tcPr>
          <w:p w:rsidR="009A2AB7" w:rsidRDefault="009A2AB7" w:rsidP="00781683">
            <w:pPr>
              <w:jc w:val="center"/>
            </w:pPr>
            <w:r>
              <w:t>3000</w:t>
            </w:r>
          </w:p>
        </w:tc>
      </w:tr>
    </w:tbl>
    <w:p w:rsidR="009A2AB7" w:rsidRPr="000F161F" w:rsidRDefault="009A2AB7" w:rsidP="009A2AB7">
      <w:pPr>
        <w:pStyle w:val="Onderschrift"/>
      </w:pPr>
      <w:bookmarkStart w:id="36" w:name="_Toc345528677"/>
      <w:bookmarkStart w:id="37" w:name="_Toc349645964"/>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2</w:t>
      </w:r>
      <w:r>
        <w:fldChar w:fldCharType="end"/>
      </w:r>
      <w:r>
        <w:t>: RS232 Cable Length</w:t>
      </w:r>
      <w:bookmarkEnd w:id="36"/>
      <w:bookmarkEnd w:id="37"/>
    </w:p>
    <w:p w:rsidR="009A2AB7" w:rsidRDefault="009A2AB7" w:rsidP="009A2AB7">
      <w:pPr>
        <w:pStyle w:val="Bijschrift"/>
      </w:pPr>
    </w:p>
    <w:p w:rsidR="009A2AB7" w:rsidRDefault="009A2AB7" w:rsidP="00D5559F">
      <w:pPr>
        <w:pStyle w:val="Kop3"/>
        <w:numPr>
          <w:ilvl w:val="2"/>
          <w:numId w:val="1"/>
        </w:numPr>
      </w:pPr>
      <w:bookmarkStart w:id="38" w:name="_Toc345528572"/>
      <w:bookmarkStart w:id="39" w:name="_Toc349645656"/>
      <w:r>
        <w:t xml:space="preserve">RS232 </w:t>
      </w:r>
      <w:proofErr w:type="spellStart"/>
      <w:r>
        <w:t>Pinout</w:t>
      </w:r>
      <w:bookmarkEnd w:id="38"/>
      <w:bookmarkEnd w:id="39"/>
      <w:proofErr w:type="spellEnd"/>
    </w:p>
    <w:p w:rsidR="009A2AB7" w:rsidRDefault="009A2AB7" w:rsidP="009A2AB7">
      <w:r w:rsidRPr="00FC1833">
        <w:t xml:space="preserve">The RS232 connector was originally developed to use 25 pins. In this DB25 connector </w:t>
      </w:r>
      <w:proofErr w:type="spellStart"/>
      <w:r w:rsidRPr="00FC1833">
        <w:t>pinout</w:t>
      </w:r>
      <w:proofErr w:type="spellEnd"/>
      <w:r w:rsidRPr="00FC1833">
        <w:t xml:space="preserve"> provisions were made for a secondary serial RS232 communication channel. In practice, only one serial communication channel with accompanying handshaking is present. Only very few computers have been manufactured where both serial RS232 channels are implemented. the smaller DB9 version is more commonly used today</w:t>
      </w:r>
      <w:r>
        <w:t>, so we will refer to that connector in this manual.</w:t>
      </w:r>
    </w:p>
    <w:p w:rsidR="009A2AB7" w:rsidRDefault="009A2AB7" w:rsidP="009A2AB7"/>
    <w:p w:rsidR="009A2AB7" w:rsidRDefault="009A2AB7" w:rsidP="009A2AB7">
      <w:r>
        <w:rPr>
          <w:noProof/>
          <w:lang w:val="nl-NL" w:eastAsia="nl-NL"/>
        </w:rPr>
        <w:lastRenderedPageBreak/>
        <w:drawing>
          <wp:inline distT="0" distB="0" distL="0" distR="0" wp14:anchorId="4BA1970B" wp14:editId="112C50CC">
            <wp:extent cx="1847850" cy="1400175"/>
            <wp:effectExtent l="0" t="0" r="0" b="952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847850" cy="1400175"/>
                    </a:xfrm>
                    <a:prstGeom prst="rect">
                      <a:avLst/>
                    </a:prstGeom>
                  </pic:spPr>
                </pic:pic>
              </a:graphicData>
            </a:graphic>
          </wp:inline>
        </w:drawing>
      </w:r>
    </w:p>
    <w:p w:rsidR="009A2AB7" w:rsidRDefault="009A2AB7" w:rsidP="009A2AB7">
      <w:pPr>
        <w:pStyle w:val="Onderschrift"/>
      </w:pPr>
      <w:bookmarkStart w:id="40" w:name="_Toc345528646"/>
      <w:bookmarkStart w:id="41" w:name="_Toc349645828"/>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RS232 DB9 </w:t>
      </w:r>
      <w:proofErr w:type="spellStart"/>
      <w:r>
        <w:t>Pinout</w:t>
      </w:r>
      <w:bookmarkEnd w:id="40"/>
      <w:bookmarkEnd w:id="41"/>
      <w:proofErr w:type="spellEnd"/>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5"/>
        <w:gridCol w:w="3283"/>
        <w:gridCol w:w="1540"/>
        <w:gridCol w:w="3966"/>
      </w:tblGrid>
      <w:tr w:rsidR="009A2AB7" w:rsidRPr="00576C19" w:rsidTr="00781683">
        <w:trPr>
          <w:trHeight w:val="255"/>
        </w:trPr>
        <w:tc>
          <w:tcPr>
            <w:tcW w:w="675" w:type="dxa"/>
            <w:shd w:val="clear" w:color="auto" w:fill="0C0C0C"/>
          </w:tcPr>
          <w:p w:rsidR="009A2AB7" w:rsidRPr="00576C19" w:rsidRDefault="009A2AB7" w:rsidP="00781683">
            <w:pPr>
              <w:rPr>
                <w:b/>
              </w:rPr>
            </w:pPr>
            <w:r>
              <w:rPr>
                <w:b/>
              </w:rPr>
              <w:t>Pin</w:t>
            </w:r>
          </w:p>
        </w:tc>
        <w:tc>
          <w:tcPr>
            <w:tcW w:w="3283" w:type="dxa"/>
            <w:shd w:val="clear" w:color="auto" w:fill="0C0C0C"/>
          </w:tcPr>
          <w:p w:rsidR="009A2AB7" w:rsidRPr="00576C19" w:rsidRDefault="009A2AB7" w:rsidP="00781683">
            <w:pPr>
              <w:jc w:val="center"/>
              <w:rPr>
                <w:b/>
              </w:rPr>
            </w:pPr>
            <w:r>
              <w:rPr>
                <w:b/>
              </w:rPr>
              <w:t>Line</w:t>
            </w:r>
          </w:p>
        </w:tc>
        <w:tc>
          <w:tcPr>
            <w:tcW w:w="1540" w:type="dxa"/>
            <w:shd w:val="clear" w:color="auto" w:fill="0C0C0C"/>
          </w:tcPr>
          <w:p w:rsidR="009A2AB7" w:rsidRPr="00576C19" w:rsidRDefault="009A2AB7" w:rsidP="00781683">
            <w:pPr>
              <w:jc w:val="center"/>
              <w:rPr>
                <w:b/>
              </w:rPr>
            </w:pPr>
            <w:r>
              <w:rPr>
                <w:b/>
              </w:rPr>
              <w:t>Abbr.</w:t>
            </w:r>
          </w:p>
        </w:tc>
        <w:tc>
          <w:tcPr>
            <w:tcW w:w="3966" w:type="dxa"/>
            <w:shd w:val="clear" w:color="auto" w:fill="0C0C0C"/>
          </w:tcPr>
          <w:p w:rsidR="009A2AB7" w:rsidRDefault="009A2AB7" w:rsidP="00781683">
            <w:pPr>
              <w:jc w:val="center"/>
              <w:rPr>
                <w:b/>
              </w:rPr>
            </w:pPr>
            <w:r>
              <w:rPr>
                <w:b/>
              </w:rPr>
              <w:t>Explanation</w:t>
            </w:r>
          </w:p>
        </w:tc>
      </w:tr>
      <w:tr w:rsidR="009A2AB7" w:rsidTr="00781683">
        <w:trPr>
          <w:trHeight w:val="255"/>
        </w:trPr>
        <w:tc>
          <w:tcPr>
            <w:tcW w:w="675" w:type="dxa"/>
          </w:tcPr>
          <w:p w:rsidR="009A2AB7" w:rsidRDefault="009A2AB7" w:rsidP="00781683">
            <w:r>
              <w:t>1</w:t>
            </w:r>
          </w:p>
        </w:tc>
        <w:tc>
          <w:tcPr>
            <w:tcW w:w="3283" w:type="dxa"/>
          </w:tcPr>
          <w:p w:rsidR="009A2AB7" w:rsidRDefault="009A2AB7" w:rsidP="00781683">
            <w:pPr>
              <w:jc w:val="center"/>
            </w:pPr>
            <w:r>
              <w:t>Data Carrier Detect</w:t>
            </w:r>
          </w:p>
        </w:tc>
        <w:tc>
          <w:tcPr>
            <w:tcW w:w="1540" w:type="dxa"/>
          </w:tcPr>
          <w:p w:rsidR="009A2AB7" w:rsidRDefault="009A2AB7" w:rsidP="00781683">
            <w:pPr>
              <w:jc w:val="center"/>
            </w:pPr>
            <w:r>
              <w:t>DCD</w:t>
            </w:r>
          </w:p>
        </w:tc>
        <w:tc>
          <w:tcPr>
            <w:tcW w:w="3966" w:type="dxa"/>
          </w:tcPr>
          <w:p w:rsidR="009A2AB7" w:rsidRDefault="009A2AB7" w:rsidP="00781683">
            <w:pPr>
              <w:jc w:val="center"/>
            </w:pPr>
            <w:r>
              <w:t>Connected to telephone (obsolete)</w:t>
            </w:r>
          </w:p>
        </w:tc>
      </w:tr>
      <w:tr w:rsidR="009A2AB7" w:rsidTr="00781683">
        <w:trPr>
          <w:trHeight w:val="255"/>
        </w:trPr>
        <w:tc>
          <w:tcPr>
            <w:tcW w:w="675" w:type="dxa"/>
          </w:tcPr>
          <w:p w:rsidR="009A2AB7" w:rsidRDefault="009A2AB7" w:rsidP="00781683">
            <w:r>
              <w:t>2</w:t>
            </w:r>
          </w:p>
        </w:tc>
        <w:tc>
          <w:tcPr>
            <w:tcW w:w="3283" w:type="dxa"/>
          </w:tcPr>
          <w:p w:rsidR="009A2AB7" w:rsidRDefault="009A2AB7" w:rsidP="00781683">
            <w:pPr>
              <w:jc w:val="center"/>
            </w:pPr>
            <w:r>
              <w:t>Transmit Data</w:t>
            </w:r>
          </w:p>
        </w:tc>
        <w:tc>
          <w:tcPr>
            <w:tcW w:w="1540" w:type="dxa"/>
          </w:tcPr>
          <w:p w:rsidR="009A2AB7" w:rsidRDefault="009A2AB7" w:rsidP="00781683">
            <w:pPr>
              <w:jc w:val="center"/>
            </w:pPr>
            <w:proofErr w:type="spellStart"/>
            <w:r>
              <w:t>TxD</w:t>
            </w:r>
            <w:proofErr w:type="spellEnd"/>
          </w:p>
        </w:tc>
        <w:tc>
          <w:tcPr>
            <w:tcW w:w="3966" w:type="dxa"/>
          </w:tcPr>
          <w:p w:rsidR="009A2AB7" w:rsidRDefault="009A2AB7" w:rsidP="00781683">
            <w:pPr>
              <w:jc w:val="center"/>
            </w:pPr>
            <w:r>
              <w:t>Carries Data from DTE to DCE</w:t>
            </w:r>
          </w:p>
        </w:tc>
      </w:tr>
      <w:tr w:rsidR="009A2AB7" w:rsidTr="00781683">
        <w:trPr>
          <w:trHeight w:val="255"/>
        </w:trPr>
        <w:tc>
          <w:tcPr>
            <w:tcW w:w="675" w:type="dxa"/>
          </w:tcPr>
          <w:p w:rsidR="009A2AB7" w:rsidRDefault="009A2AB7" w:rsidP="00781683">
            <w:r>
              <w:t>3</w:t>
            </w:r>
          </w:p>
        </w:tc>
        <w:tc>
          <w:tcPr>
            <w:tcW w:w="3283" w:type="dxa"/>
          </w:tcPr>
          <w:p w:rsidR="009A2AB7" w:rsidRDefault="009A2AB7" w:rsidP="00781683">
            <w:pPr>
              <w:jc w:val="center"/>
            </w:pPr>
            <w:r>
              <w:t>Receive Data</w:t>
            </w:r>
          </w:p>
        </w:tc>
        <w:tc>
          <w:tcPr>
            <w:tcW w:w="1540" w:type="dxa"/>
          </w:tcPr>
          <w:p w:rsidR="009A2AB7" w:rsidRDefault="009A2AB7" w:rsidP="00781683">
            <w:pPr>
              <w:jc w:val="center"/>
            </w:pPr>
            <w:proofErr w:type="spellStart"/>
            <w:r>
              <w:t>RxD</w:t>
            </w:r>
            <w:proofErr w:type="spellEnd"/>
          </w:p>
        </w:tc>
        <w:tc>
          <w:tcPr>
            <w:tcW w:w="3966" w:type="dxa"/>
          </w:tcPr>
          <w:p w:rsidR="009A2AB7" w:rsidRDefault="009A2AB7" w:rsidP="00781683">
            <w:pPr>
              <w:jc w:val="center"/>
            </w:pPr>
            <w:r>
              <w:t>Carries Data from DCE to DTE</w:t>
            </w:r>
          </w:p>
        </w:tc>
      </w:tr>
      <w:tr w:rsidR="009A2AB7" w:rsidTr="00781683">
        <w:trPr>
          <w:trHeight w:val="255"/>
        </w:trPr>
        <w:tc>
          <w:tcPr>
            <w:tcW w:w="675" w:type="dxa"/>
          </w:tcPr>
          <w:p w:rsidR="009A2AB7" w:rsidRDefault="009A2AB7" w:rsidP="00781683">
            <w:r>
              <w:t>4</w:t>
            </w:r>
          </w:p>
        </w:tc>
        <w:tc>
          <w:tcPr>
            <w:tcW w:w="3283" w:type="dxa"/>
          </w:tcPr>
          <w:p w:rsidR="009A2AB7" w:rsidRDefault="009A2AB7" w:rsidP="00781683">
            <w:pPr>
              <w:jc w:val="center"/>
            </w:pPr>
            <w:r>
              <w:t>Data Terminal Ready</w:t>
            </w:r>
          </w:p>
        </w:tc>
        <w:tc>
          <w:tcPr>
            <w:tcW w:w="1540" w:type="dxa"/>
          </w:tcPr>
          <w:p w:rsidR="009A2AB7" w:rsidRDefault="009A2AB7" w:rsidP="00781683">
            <w:pPr>
              <w:jc w:val="center"/>
            </w:pPr>
            <w:r>
              <w:t>DTR</w:t>
            </w:r>
          </w:p>
        </w:tc>
        <w:tc>
          <w:tcPr>
            <w:tcW w:w="3966" w:type="dxa"/>
          </w:tcPr>
          <w:p w:rsidR="009A2AB7" w:rsidRDefault="009A2AB7" w:rsidP="00781683">
            <w:pPr>
              <w:jc w:val="center"/>
            </w:pPr>
            <w:r>
              <w:t>Indicates Presence of DTE to DCE</w:t>
            </w:r>
          </w:p>
        </w:tc>
      </w:tr>
      <w:tr w:rsidR="009A2AB7" w:rsidTr="00781683">
        <w:trPr>
          <w:trHeight w:val="255"/>
        </w:trPr>
        <w:tc>
          <w:tcPr>
            <w:tcW w:w="675" w:type="dxa"/>
          </w:tcPr>
          <w:p w:rsidR="009A2AB7" w:rsidRDefault="009A2AB7" w:rsidP="00781683">
            <w:r>
              <w:t>5</w:t>
            </w:r>
          </w:p>
        </w:tc>
        <w:tc>
          <w:tcPr>
            <w:tcW w:w="3283" w:type="dxa"/>
          </w:tcPr>
          <w:p w:rsidR="009A2AB7" w:rsidRDefault="009A2AB7" w:rsidP="00781683">
            <w:pPr>
              <w:jc w:val="center"/>
            </w:pPr>
            <w:r>
              <w:t>Signal Ground</w:t>
            </w:r>
          </w:p>
        </w:tc>
        <w:tc>
          <w:tcPr>
            <w:tcW w:w="1540" w:type="dxa"/>
          </w:tcPr>
          <w:p w:rsidR="009A2AB7" w:rsidRDefault="009A2AB7" w:rsidP="00781683">
            <w:pPr>
              <w:jc w:val="center"/>
            </w:pPr>
            <w:r>
              <w:t>GND</w:t>
            </w:r>
          </w:p>
        </w:tc>
        <w:tc>
          <w:tcPr>
            <w:tcW w:w="3966" w:type="dxa"/>
          </w:tcPr>
          <w:p w:rsidR="009A2AB7" w:rsidRDefault="009A2AB7" w:rsidP="00781683">
            <w:pPr>
              <w:jc w:val="center"/>
            </w:pPr>
            <w:r>
              <w:t>Signal Ground</w:t>
            </w:r>
          </w:p>
        </w:tc>
      </w:tr>
      <w:tr w:rsidR="009A2AB7" w:rsidTr="00781683">
        <w:trPr>
          <w:trHeight w:val="255"/>
        </w:trPr>
        <w:tc>
          <w:tcPr>
            <w:tcW w:w="675" w:type="dxa"/>
          </w:tcPr>
          <w:p w:rsidR="009A2AB7" w:rsidRDefault="009A2AB7" w:rsidP="00781683">
            <w:r>
              <w:t>6</w:t>
            </w:r>
          </w:p>
        </w:tc>
        <w:tc>
          <w:tcPr>
            <w:tcW w:w="3283" w:type="dxa"/>
          </w:tcPr>
          <w:p w:rsidR="009A2AB7" w:rsidRDefault="009A2AB7" w:rsidP="00781683">
            <w:pPr>
              <w:jc w:val="center"/>
            </w:pPr>
            <w:r>
              <w:t>Data Set Ready</w:t>
            </w:r>
          </w:p>
        </w:tc>
        <w:tc>
          <w:tcPr>
            <w:tcW w:w="1540" w:type="dxa"/>
          </w:tcPr>
          <w:p w:rsidR="009A2AB7" w:rsidRDefault="009A2AB7" w:rsidP="00781683">
            <w:pPr>
              <w:jc w:val="center"/>
            </w:pPr>
            <w:r>
              <w:t>DSR</w:t>
            </w:r>
          </w:p>
        </w:tc>
        <w:tc>
          <w:tcPr>
            <w:tcW w:w="3966" w:type="dxa"/>
          </w:tcPr>
          <w:p w:rsidR="009A2AB7" w:rsidRDefault="009A2AB7" w:rsidP="00781683">
            <w:pPr>
              <w:jc w:val="center"/>
            </w:pPr>
            <w:r>
              <w:t>DCE is ready to receive Data</w:t>
            </w:r>
          </w:p>
        </w:tc>
      </w:tr>
      <w:tr w:rsidR="009A2AB7" w:rsidTr="00781683">
        <w:trPr>
          <w:trHeight w:val="255"/>
        </w:trPr>
        <w:tc>
          <w:tcPr>
            <w:tcW w:w="675" w:type="dxa"/>
          </w:tcPr>
          <w:p w:rsidR="009A2AB7" w:rsidRDefault="009A2AB7" w:rsidP="00781683">
            <w:r>
              <w:t>7</w:t>
            </w:r>
          </w:p>
        </w:tc>
        <w:tc>
          <w:tcPr>
            <w:tcW w:w="3283" w:type="dxa"/>
          </w:tcPr>
          <w:p w:rsidR="009A2AB7" w:rsidRDefault="009A2AB7" w:rsidP="00781683">
            <w:pPr>
              <w:jc w:val="center"/>
            </w:pPr>
            <w:r>
              <w:t>Request To Send</w:t>
            </w:r>
          </w:p>
        </w:tc>
        <w:tc>
          <w:tcPr>
            <w:tcW w:w="1540" w:type="dxa"/>
          </w:tcPr>
          <w:p w:rsidR="009A2AB7" w:rsidRDefault="009A2AB7" w:rsidP="00781683">
            <w:pPr>
              <w:jc w:val="center"/>
            </w:pPr>
            <w:r>
              <w:t>RTS</w:t>
            </w:r>
          </w:p>
        </w:tc>
        <w:tc>
          <w:tcPr>
            <w:tcW w:w="3966" w:type="dxa"/>
          </w:tcPr>
          <w:p w:rsidR="009A2AB7" w:rsidRDefault="009A2AB7" w:rsidP="00781683">
            <w:pPr>
              <w:jc w:val="center"/>
            </w:pPr>
            <w:r>
              <w:t>DTE requests DCE Prepare to receive Data</w:t>
            </w:r>
          </w:p>
        </w:tc>
      </w:tr>
      <w:tr w:rsidR="009A2AB7" w:rsidTr="00781683">
        <w:trPr>
          <w:trHeight w:val="255"/>
        </w:trPr>
        <w:tc>
          <w:tcPr>
            <w:tcW w:w="675" w:type="dxa"/>
          </w:tcPr>
          <w:p w:rsidR="009A2AB7" w:rsidRDefault="009A2AB7" w:rsidP="00781683">
            <w:r>
              <w:t>8</w:t>
            </w:r>
          </w:p>
        </w:tc>
        <w:tc>
          <w:tcPr>
            <w:tcW w:w="3283" w:type="dxa"/>
          </w:tcPr>
          <w:p w:rsidR="009A2AB7" w:rsidRDefault="009A2AB7" w:rsidP="00781683">
            <w:pPr>
              <w:jc w:val="center"/>
            </w:pPr>
            <w:r>
              <w:t>Clear To Send</w:t>
            </w:r>
          </w:p>
        </w:tc>
        <w:tc>
          <w:tcPr>
            <w:tcW w:w="1540" w:type="dxa"/>
          </w:tcPr>
          <w:p w:rsidR="009A2AB7" w:rsidRDefault="009A2AB7" w:rsidP="00781683">
            <w:pPr>
              <w:jc w:val="center"/>
            </w:pPr>
            <w:r>
              <w:t>CTS</w:t>
            </w:r>
          </w:p>
        </w:tc>
        <w:tc>
          <w:tcPr>
            <w:tcW w:w="3966" w:type="dxa"/>
          </w:tcPr>
          <w:p w:rsidR="009A2AB7" w:rsidRDefault="009A2AB7" w:rsidP="00781683">
            <w:pPr>
              <w:jc w:val="center"/>
            </w:pPr>
            <w:r>
              <w:t>Indicates DCE is ready to receive</w:t>
            </w:r>
          </w:p>
        </w:tc>
      </w:tr>
      <w:tr w:rsidR="009A2AB7" w:rsidTr="00781683">
        <w:trPr>
          <w:trHeight w:val="255"/>
        </w:trPr>
        <w:tc>
          <w:tcPr>
            <w:tcW w:w="675" w:type="dxa"/>
          </w:tcPr>
          <w:p w:rsidR="009A2AB7" w:rsidRDefault="009A2AB7" w:rsidP="00781683">
            <w:r>
              <w:t>9</w:t>
            </w:r>
          </w:p>
        </w:tc>
        <w:tc>
          <w:tcPr>
            <w:tcW w:w="3283" w:type="dxa"/>
          </w:tcPr>
          <w:p w:rsidR="009A2AB7" w:rsidRDefault="009A2AB7" w:rsidP="00781683">
            <w:pPr>
              <w:jc w:val="center"/>
            </w:pPr>
            <w:r>
              <w:t>Ring Indicator</w:t>
            </w:r>
          </w:p>
        </w:tc>
        <w:tc>
          <w:tcPr>
            <w:tcW w:w="1540" w:type="dxa"/>
          </w:tcPr>
          <w:p w:rsidR="009A2AB7" w:rsidRDefault="009A2AB7" w:rsidP="00781683">
            <w:pPr>
              <w:jc w:val="center"/>
            </w:pPr>
            <w:r>
              <w:t>RI</w:t>
            </w:r>
          </w:p>
        </w:tc>
        <w:tc>
          <w:tcPr>
            <w:tcW w:w="3966" w:type="dxa"/>
          </w:tcPr>
          <w:p w:rsidR="009A2AB7" w:rsidRDefault="009A2AB7" w:rsidP="00781683">
            <w:pPr>
              <w:jc w:val="center"/>
            </w:pPr>
            <w:r>
              <w:t>Detect telephone (obsolete)</w:t>
            </w:r>
          </w:p>
        </w:tc>
      </w:tr>
    </w:tbl>
    <w:p w:rsidR="009A2AB7" w:rsidRDefault="009A2AB7" w:rsidP="009A2AB7">
      <w:pPr>
        <w:pStyle w:val="Onderschrift"/>
      </w:pPr>
      <w:bookmarkStart w:id="42" w:name="_Toc345528678"/>
      <w:bookmarkStart w:id="43" w:name="_Toc349645965"/>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r>
        <w:t xml:space="preserve">: RS232 DB9 </w:t>
      </w:r>
      <w:proofErr w:type="spellStart"/>
      <w:r>
        <w:t>Pinout</w:t>
      </w:r>
      <w:bookmarkEnd w:id="42"/>
      <w:bookmarkEnd w:id="43"/>
      <w:proofErr w:type="spellEnd"/>
    </w:p>
    <w:p w:rsidR="009A2AB7" w:rsidRDefault="009A2AB7" w:rsidP="00D5559F">
      <w:pPr>
        <w:pStyle w:val="Kop3"/>
        <w:numPr>
          <w:ilvl w:val="2"/>
          <w:numId w:val="1"/>
        </w:numPr>
      </w:pPr>
      <w:bookmarkStart w:id="44" w:name="_Toc345528573"/>
      <w:bookmarkStart w:id="45" w:name="_Toc349645657"/>
      <w:r>
        <w:t>RS232 Flow Control and Handshaking</w:t>
      </w:r>
      <w:bookmarkEnd w:id="44"/>
      <w:bookmarkEnd w:id="45"/>
    </w:p>
    <w:p w:rsidR="009A2AB7" w:rsidRDefault="009A2AB7" w:rsidP="009A2AB7">
      <w:r>
        <w:t>Consider the situation where someone is helping you picking apples from a tree. Your helper climbs in the tree and throws all the apples to you. You have to put them in buckets. In the normal situation, you can easily catch all apples, but when one bucket is full and it has to be replaced by an empty one, this action costs more time than is available between two apples thrown by your helper.</w:t>
      </w:r>
    </w:p>
    <w:p w:rsidR="009A2AB7" w:rsidRDefault="009A2AB7" w:rsidP="009A2AB7"/>
    <w:p w:rsidR="009A2AB7" w:rsidRDefault="009A2AB7" w:rsidP="009A2AB7">
      <w:r>
        <w:t>Two different things can occur. Your helper stops until the new bucket is in position, or some apples are damaged because they fall on the ground in the small period you are not able to catch them.</w:t>
      </w:r>
    </w:p>
    <w:p w:rsidR="009A2AB7" w:rsidRDefault="009A2AB7" w:rsidP="009A2AB7"/>
    <w:p w:rsidR="009A2AB7" w:rsidRDefault="009A2AB7" w:rsidP="009A2AB7">
      <w:r>
        <w:t>You would probably prefer the first method where your helper stops for a small period. To achieve this, there will be some communication, eye-contact, a yell, or something like that to stop him from throwing new apples. How simple, but is it always this simple? Consider the situation where one computer device sends information to another using a serial connection. Now and then, the receiver needs to do some actions, to write the contents of its buffers to disk for example. In this period of time no new information can be received. Some communication back to the sender is needed to stop the flow of bytes on the line. A method must be present to tell the sender to pause. To do this, both software and hardware protocols have been defined.</w:t>
      </w:r>
    </w:p>
    <w:p w:rsidR="009A2AB7" w:rsidRDefault="009A2AB7" w:rsidP="009A2AB7"/>
    <w:p w:rsidR="009A2AB7" w:rsidRDefault="009A2AB7" w:rsidP="00D5559F">
      <w:pPr>
        <w:pStyle w:val="Kop4"/>
        <w:numPr>
          <w:ilvl w:val="3"/>
          <w:numId w:val="1"/>
        </w:numPr>
      </w:pPr>
      <w:bookmarkStart w:id="46" w:name="_Toc345528574"/>
      <w:bookmarkStart w:id="47" w:name="_Toc349645658"/>
      <w:r>
        <w:t>Software flow control</w:t>
      </w:r>
      <w:bookmarkEnd w:id="46"/>
      <w:bookmarkEnd w:id="47"/>
    </w:p>
    <w:p w:rsidR="009A2AB7" w:rsidRDefault="009A2AB7" w:rsidP="009A2AB7">
      <w:r>
        <w:t xml:space="preserve">Both software and hardware flow control need software to perform the handshaking task. This makes the term software flow control somewhat misleading. What is </w:t>
      </w:r>
      <w:proofErr w:type="spellStart"/>
      <w:r>
        <w:t>ment</w:t>
      </w:r>
      <w:proofErr w:type="spellEnd"/>
      <w:r>
        <w:t xml:space="preserve"> is that with hardware flow control, additional lines are present in the communication cable which signal handshaking conditions. With software flow control, which is also known under the name </w:t>
      </w:r>
      <w:r>
        <w:lastRenderedPageBreak/>
        <w:t>XON-XOFF flow control, bytes are sent to the sender using the standard communication lines.</w:t>
      </w:r>
    </w:p>
    <w:p w:rsidR="009A2AB7" w:rsidRDefault="009A2AB7" w:rsidP="009A2AB7"/>
    <w:p w:rsidR="009A2AB7" w:rsidRDefault="009A2AB7" w:rsidP="009A2AB7">
      <w:r>
        <w:t xml:space="preserve">Using hardware flow control implies, that more lines must be present between the sender and the receiver, leading to a thicker and more expensive cable. Therefore, software flow control is a good alternative if it is not needed to gain maximum performance in communications. Software flow control makes use of the </w:t>
      </w:r>
      <w:proofErr w:type="spellStart"/>
      <w:r>
        <w:t>datachannel</w:t>
      </w:r>
      <w:proofErr w:type="spellEnd"/>
      <w:r>
        <w:t xml:space="preserve"> between the two devices which reduces the bandwidth. The reduce of bandwidth is in most cases however not so astonishing that it is a reason to not use it.</w:t>
      </w:r>
    </w:p>
    <w:p w:rsidR="009A2AB7" w:rsidRDefault="009A2AB7" w:rsidP="009A2AB7"/>
    <w:p w:rsidR="009A2AB7" w:rsidRDefault="009A2AB7" w:rsidP="009A2AB7">
      <w:r>
        <w:t xml:space="preserve">Two bytes have been predefined in the ASCII character set to be used with software flow control. These bytes are named XOFF and XON, because they can stop and restart transmitting. The </w:t>
      </w:r>
      <w:proofErr w:type="spellStart"/>
      <w:r>
        <w:t>bytevalue</w:t>
      </w:r>
      <w:proofErr w:type="spellEnd"/>
      <w:r>
        <w:t xml:space="preserve"> of XOFF is 19, it can be simulated by pressing Ctrl-S on the keyboard. XON has the value 17 assigned which is equivalent to Ctrl-Q.</w:t>
      </w:r>
    </w:p>
    <w:p w:rsidR="009A2AB7" w:rsidRDefault="009A2AB7" w:rsidP="009A2AB7"/>
    <w:p w:rsidR="009A2AB7" w:rsidRDefault="009A2AB7" w:rsidP="009A2AB7">
      <w:r>
        <w:t>Using software flow control is easy. If sending of characters must be postponed, the character XOFF is sent on the line, to restart the communication again XON is used. Sending the XOFF character only stops the communication in the direction of the device which issued the XOFF.</w:t>
      </w:r>
    </w:p>
    <w:p w:rsidR="009A2AB7" w:rsidRDefault="009A2AB7" w:rsidP="009A2AB7"/>
    <w:p w:rsidR="009A2AB7" w:rsidRDefault="009A2AB7" w:rsidP="009A2AB7">
      <w:r>
        <w:t>This method has a few disadvantages. One is already discussed: using bytes on the communication channel takes up some bandwidth. One other reason is more severe. Handshaking is mostly used to prevent an overrun of the receiver buffer, the buffer in memory used to store the recently received bytes. If an overrun occurs, this affects the way new coming characters on the communication channel are handled. In the worst case where software has been designed badly, these characters are thrown away without checking them. If such a character is XOFF or XON, the flow of communication can be severely damaged. The sender will continuously supply new information if the XOFF is lost, or never send new information if no XON was received.</w:t>
      </w:r>
    </w:p>
    <w:p w:rsidR="009A2AB7" w:rsidRDefault="009A2AB7" w:rsidP="009A2AB7"/>
    <w:p w:rsidR="009A2AB7" w:rsidRDefault="009A2AB7" w:rsidP="009A2AB7">
      <w:r>
        <w:t>This also holds for communication lines where signal quality is bad. What happens if the XOFF or XON message is not received clearly because of noise on the line? Special precaution is also necessary that the information sent does not contain the XON or XOFF characters as information bytes.</w:t>
      </w:r>
    </w:p>
    <w:p w:rsidR="009A2AB7" w:rsidRDefault="009A2AB7" w:rsidP="009A2AB7"/>
    <w:p w:rsidR="009A2AB7" w:rsidRDefault="009A2AB7" w:rsidP="009A2AB7">
      <w:r>
        <w:t>Therefore, serial communication using software flow control is only acceptable when communication speeds are not too high, and the probability that buffer overruns or data damage occur are minimal.</w:t>
      </w:r>
    </w:p>
    <w:p w:rsidR="009A2AB7" w:rsidRDefault="009A2AB7" w:rsidP="009A2AB7"/>
    <w:p w:rsidR="009A2AB7" w:rsidRDefault="009A2AB7" w:rsidP="00D5559F">
      <w:pPr>
        <w:pStyle w:val="Kop4"/>
        <w:numPr>
          <w:ilvl w:val="3"/>
          <w:numId w:val="1"/>
        </w:numPr>
      </w:pPr>
      <w:bookmarkStart w:id="48" w:name="_Toc345528575"/>
      <w:bookmarkStart w:id="49" w:name="_Toc349645659"/>
      <w:r>
        <w:t>Hardware flow control</w:t>
      </w:r>
      <w:bookmarkEnd w:id="48"/>
      <w:bookmarkEnd w:id="49"/>
    </w:p>
    <w:p w:rsidR="009A2AB7" w:rsidRDefault="009A2AB7" w:rsidP="009A2AB7">
      <w:r>
        <w:t>Hardware flow control is superior compared to software flow control using the XON and XOFF characters. The main problem is, that an extra investment is needed. Extra lines are necessary in the communication cable to carry the handshaking information.</w:t>
      </w:r>
    </w:p>
    <w:p w:rsidR="009A2AB7" w:rsidRDefault="009A2AB7" w:rsidP="009A2AB7"/>
    <w:p w:rsidR="009A2AB7" w:rsidRDefault="009A2AB7" w:rsidP="009A2AB7">
      <w:r>
        <w:t>Hardware flow control is sometimes referred to as RTS / CTS flow control. This term mentions the extra input and outputs used on the serial device to perform this type of handshaking. RTS / CTS in its original outlook is used for handshaking between a computer and a device connected to it such as a modem.</w:t>
      </w:r>
    </w:p>
    <w:p w:rsidR="009A2AB7" w:rsidRDefault="009A2AB7" w:rsidP="009A2AB7"/>
    <w:p w:rsidR="009A2AB7" w:rsidRDefault="009A2AB7" w:rsidP="009A2AB7">
      <w:r>
        <w:t xml:space="preserve">First, the computer sets its RTS line to signal the device that some information is present. The device checks if there is room to receive the information and if so, it sets the CTS line to </w:t>
      </w:r>
      <w:r>
        <w:lastRenderedPageBreak/>
        <w:t>start the transfer. When using a null modem connection, this is somewhat different. There are two ways to handle this type of handshaking in that situation.</w:t>
      </w:r>
    </w:p>
    <w:p w:rsidR="009A2AB7" w:rsidRDefault="009A2AB7" w:rsidP="009A2AB7"/>
    <w:p w:rsidR="009A2AB7" w:rsidRDefault="009A2AB7" w:rsidP="009A2AB7">
      <w:r>
        <w:t xml:space="preserve">One is, where the RTS of each side is connected with the CTS side of the other. In that way, the communication protocol differs somewhat from the original one. The RTS output of computer A signals computer B that A is capable of receiving information, rather than a request for sending information as in the original configuration. This type of communication can be performed with a null modem cable for full handshaking. Although using this cable is not completely compatible with the original way hardware flow control was designed, if software is properly designed for it </w:t>
      </w:r>
      <w:proofErr w:type="spellStart"/>
      <w:r>
        <w:t>it</w:t>
      </w:r>
      <w:proofErr w:type="spellEnd"/>
      <w:r>
        <w:t xml:space="preserve"> can achieve the highest possible speed because no overhead is present for requesting on the RTS line and answering on the CTS line.</w:t>
      </w:r>
    </w:p>
    <w:p w:rsidR="009A2AB7" w:rsidRDefault="009A2AB7" w:rsidP="009A2AB7"/>
    <w:p w:rsidR="009A2AB7" w:rsidRDefault="009A2AB7" w:rsidP="009A2AB7">
      <w:r>
        <w:t>In the second situation of null modem communication with hardware flow control, the software side looks quite similar to the original use of the handshaking lines. The CTS and RTS lines of one device are connected directly to each other. This means, that the request to send query answers itself. As soon as the RTS output is set, the CTS input will detect a high logical value indicating that sending of information is allowed. This implies, that information will always be sent as soon as sending is requested by a device if no further checking is present. To prevent this from happening, two other pins on the connector are used, the data set ready DSR and the data terminal ready DTR. These two lines indicate if the device attached is working properly and willing to accept data. When these lines are cross-connected (as in most null modem cables) flow control can be performed using these lines. A DTR output is set, if that computer accepts incoming characters.</w:t>
      </w:r>
    </w:p>
    <w:p w:rsidR="009A2AB7" w:rsidRDefault="009A2AB7" w:rsidP="009A2AB7"/>
    <w:p w:rsidR="009A2AB7" w:rsidRDefault="009A2AB7" w:rsidP="00D5559F">
      <w:pPr>
        <w:pStyle w:val="Kop3"/>
        <w:numPr>
          <w:ilvl w:val="2"/>
          <w:numId w:val="1"/>
        </w:numPr>
      </w:pPr>
      <w:bookmarkStart w:id="50" w:name="_Toc345528576"/>
      <w:bookmarkStart w:id="51" w:name="_Toc349645660"/>
      <w:r>
        <w:t>Special connections</w:t>
      </w:r>
      <w:bookmarkEnd w:id="50"/>
      <w:bookmarkEnd w:id="51"/>
    </w:p>
    <w:p w:rsidR="009A2AB7" w:rsidRDefault="009A2AB7" w:rsidP="009A2AB7"/>
    <w:p w:rsidR="009A2AB7" w:rsidRDefault="009A2AB7" w:rsidP="00D5559F">
      <w:pPr>
        <w:pStyle w:val="Kop4"/>
        <w:numPr>
          <w:ilvl w:val="3"/>
          <w:numId w:val="1"/>
        </w:numPr>
      </w:pPr>
      <w:bookmarkStart w:id="52" w:name="_Toc345528577"/>
      <w:bookmarkStart w:id="53" w:name="_Toc349645661"/>
      <w:r w:rsidRPr="00AA7FE3">
        <w:t>RS232 DB25 to DB9 converter</w:t>
      </w:r>
      <w:bookmarkEnd w:id="52"/>
      <w:bookmarkEnd w:id="53"/>
    </w:p>
    <w:p w:rsidR="009A2AB7" w:rsidRDefault="009A2AB7" w:rsidP="009A2AB7">
      <w:r>
        <w:t>Mostly you will come across DB9 connectors. Sometimes you will encounter an interface with a DB25 connector (some printers). You will need to make a convertor. See the example and conversion table below for help.</w:t>
      </w:r>
    </w:p>
    <w:p w:rsidR="009A2AB7" w:rsidRDefault="009A2AB7" w:rsidP="009A2AB7"/>
    <w:p w:rsidR="009A2AB7" w:rsidRDefault="009A2AB7" w:rsidP="009A2AB7">
      <w:r>
        <w:rPr>
          <w:noProof/>
          <w:lang w:val="nl-NL" w:eastAsia="nl-NL"/>
        </w:rPr>
        <w:drawing>
          <wp:inline distT="0" distB="0" distL="0" distR="0" wp14:anchorId="63E28AF8" wp14:editId="04FA4B40">
            <wp:extent cx="3810000" cy="2790825"/>
            <wp:effectExtent l="0" t="0" r="0"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810000" cy="2790825"/>
                    </a:xfrm>
                    <a:prstGeom prst="rect">
                      <a:avLst/>
                    </a:prstGeom>
                  </pic:spPr>
                </pic:pic>
              </a:graphicData>
            </a:graphic>
          </wp:inline>
        </w:drawing>
      </w:r>
    </w:p>
    <w:p w:rsidR="009A2AB7" w:rsidRDefault="009A2AB7" w:rsidP="009A2AB7">
      <w:pPr>
        <w:pStyle w:val="Onderschrift"/>
      </w:pPr>
      <w:bookmarkStart w:id="54" w:name="_Toc345528647"/>
      <w:bookmarkStart w:id="55" w:name="_Toc34964582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w:t>
      </w:r>
      <w:r>
        <w:fldChar w:fldCharType="end"/>
      </w:r>
      <w:r>
        <w:t>: RS232 DB25 to DB9 Convertor</w:t>
      </w:r>
      <w:bookmarkEnd w:id="54"/>
      <w:bookmarkEnd w:id="55"/>
    </w:p>
    <w:p w:rsidR="009A2AB7" w:rsidRPr="007828B5" w:rsidRDefault="009A2AB7" w:rsidP="009A2AB7"/>
    <w:tbl>
      <w:tblPr>
        <w:tblW w:w="79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7"/>
        <w:gridCol w:w="1134"/>
        <w:gridCol w:w="5973"/>
      </w:tblGrid>
      <w:tr w:rsidR="009A2AB7" w:rsidRPr="00576C19" w:rsidTr="00781683">
        <w:trPr>
          <w:trHeight w:val="255"/>
        </w:trPr>
        <w:tc>
          <w:tcPr>
            <w:tcW w:w="817" w:type="dxa"/>
            <w:shd w:val="clear" w:color="auto" w:fill="0C0C0C"/>
          </w:tcPr>
          <w:p w:rsidR="009A2AB7" w:rsidRPr="00576C19" w:rsidRDefault="009A2AB7" w:rsidP="00781683">
            <w:pPr>
              <w:rPr>
                <w:b/>
              </w:rPr>
            </w:pPr>
            <w:r>
              <w:rPr>
                <w:b/>
              </w:rPr>
              <w:lastRenderedPageBreak/>
              <w:t>DB9</w:t>
            </w:r>
          </w:p>
        </w:tc>
        <w:tc>
          <w:tcPr>
            <w:tcW w:w="1134" w:type="dxa"/>
            <w:shd w:val="clear" w:color="auto" w:fill="0C0C0C"/>
          </w:tcPr>
          <w:p w:rsidR="009A2AB7" w:rsidRPr="00576C19" w:rsidRDefault="009A2AB7" w:rsidP="00781683">
            <w:pPr>
              <w:jc w:val="center"/>
              <w:rPr>
                <w:b/>
              </w:rPr>
            </w:pPr>
            <w:r>
              <w:rPr>
                <w:b/>
              </w:rPr>
              <w:t>DB25</w:t>
            </w:r>
          </w:p>
        </w:tc>
        <w:tc>
          <w:tcPr>
            <w:tcW w:w="5973" w:type="dxa"/>
            <w:shd w:val="clear" w:color="auto" w:fill="0C0C0C"/>
          </w:tcPr>
          <w:p w:rsidR="009A2AB7" w:rsidRDefault="009A2AB7" w:rsidP="00781683">
            <w:pPr>
              <w:jc w:val="center"/>
              <w:rPr>
                <w:b/>
              </w:rPr>
            </w:pPr>
            <w:r>
              <w:rPr>
                <w:b/>
              </w:rPr>
              <w:t>Function</w:t>
            </w:r>
          </w:p>
        </w:tc>
      </w:tr>
      <w:tr w:rsidR="009A2AB7" w:rsidTr="00781683">
        <w:trPr>
          <w:trHeight w:val="255"/>
        </w:trPr>
        <w:tc>
          <w:tcPr>
            <w:tcW w:w="817" w:type="dxa"/>
          </w:tcPr>
          <w:p w:rsidR="009A2AB7" w:rsidRDefault="009A2AB7" w:rsidP="00781683">
            <w:pPr>
              <w:jc w:val="center"/>
            </w:pPr>
            <w:r>
              <w:t>1</w:t>
            </w:r>
          </w:p>
        </w:tc>
        <w:tc>
          <w:tcPr>
            <w:tcW w:w="1134" w:type="dxa"/>
          </w:tcPr>
          <w:p w:rsidR="009A2AB7" w:rsidRDefault="009A2AB7" w:rsidP="00781683">
            <w:pPr>
              <w:jc w:val="center"/>
            </w:pPr>
            <w:r>
              <w:t>8</w:t>
            </w:r>
          </w:p>
        </w:tc>
        <w:tc>
          <w:tcPr>
            <w:tcW w:w="5973" w:type="dxa"/>
          </w:tcPr>
          <w:p w:rsidR="009A2AB7" w:rsidRDefault="009A2AB7" w:rsidP="00781683">
            <w:pPr>
              <w:jc w:val="center"/>
            </w:pPr>
            <w:r>
              <w:t>Data Carrier Detect</w:t>
            </w:r>
          </w:p>
        </w:tc>
      </w:tr>
      <w:tr w:rsidR="009A2AB7" w:rsidTr="00781683">
        <w:trPr>
          <w:trHeight w:val="255"/>
        </w:trPr>
        <w:tc>
          <w:tcPr>
            <w:tcW w:w="817" w:type="dxa"/>
          </w:tcPr>
          <w:p w:rsidR="009A2AB7" w:rsidRDefault="009A2AB7" w:rsidP="00781683">
            <w:pPr>
              <w:jc w:val="center"/>
            </w:pPr>
            <w:r>
              <w:t>2</w:t>
            </w:r>
          </w:p>
        </w:tc>
        <w:tc>
          <w:tcPr>
            <w:tcW w:w="1134" w:type="dxa"/>
          </w:tcPr>
          <w:p w:rsidR="009A2AB7" w:rsidRDefault="009A2AB7" w:rsidP="00781683">
            <w:pPr>
              <w:jc w:val="center"/>
            </w:pPr>
            <w:r>
              <w:t>3</w:t>
            </w:r>
          </w:p>
        </w:tc>
        <w:tc>
          <w:tcPr>
            <w:tcW w:w="5973" w:type="dxa"/>
          </w:tcPr>
          <w:p w:rsidR="009A2AB7" w:rsidRDefault="009A2AB7" w:rsidP="00781683">
            <w:pPr>
              <w:jc w:val="center"/>
            </w:pPr>
            <w:r>
              <w:t>Receive Data</w:t>
            </w:r>
          </w:p>
        </w:tc>
      </w:tr>
      <w:tr w:rsidR="009A2AB7" w:rsidTr="00781683">
        <w:trPr>
          <w:trHeight w:val="255"/>
        </w:trPr>
        <w:tc>
          <w:tcPr>
            <w:tcW w:w="817" w:type="dxa"/>
          </w:tcPr>
          <w:p w:rsidR="009A2AB7" w:rsidRDefault="009A2AB7" w:rsidP="00781683">
            <w:pPr>
              <w:jc w:val="center"/>
            </w:pPr>
            <w:r>
              <w:t>3</w:t>
            </w:r>
          </w:p>
        </w:tc>
        <w:tc>
          <w:tcPr>
            <w:tcW w:w="1134" w:type="dxa"/>
          </w:tcPr>
          <w:p w:rsidR="009A2AB7" w:rsidRDefault="009A2AB7" w:rsidP="00781683">
            <w:pPr>
              <w:jc w:val="center"/>
            </w:pPr>
            <w:r>
              <w:t>2</w:t>
            </w:r>
          </w:p>
        </w:tc>
        <w:tc>
          <w:tcPr>
            <w:tcW w:w="5973" w:type="dxa"/>
          </w:tcPr>
          <w:p w:rsidR="009A2AB7" w:rsidRDefault="009A2AB7" w:rsidP="00781683">
            <w:pPr>
              <w:jc w:val="center"/>
            </w:pPr>
            <w:r>
              <w:t>Transmit Data</w:t>
            </w:r>
          </w:p>
        </w:tc>
      </w:tr>
      <w:tr w:rsidR="009A2AB7" w:rsidTr="00781683">
        <w:trPr>
          <w:trHeight w:val="255"/>
        </w:trPr>
        <w:tc>
          <w:tcPr>
            <w:tcW w:w="817" w:type="dxa"/>
          </w:tcPr>
          <w:p w:rsidR="009A2AB7" w:rsidRDefault="009A2AB7" w:rsidP="00781683">
            <w:pPr>
              <w:jc w:val="center"/>
            </w:pPr>
            <w:r>
              <w:t>4</w:t>
            </w:r>
          </w:p>
        </w:tc>
        <w:tc>
          <w:tcPr>
            <w:tcW w:w="1134" w:type="dxa"/>
          </w:tcPr>
          <w:p w:rsidR="009A2AB7" w:rsidRDefault="009A2AB7" w:rsidP="00781683">
            <w:pPr>
              <w:jc w:val="center"/>
            </w:pPr>
            <w:r>
              <w:t>20</w:t>
            </w:r>
          </w:p>
        </w:tc>
        <w:tc>
          <w:tcPr>
            <w:tcW w:w="5973" w:type="dxa"/>
          </w:tcPr>
          <w:p w:rsidR="009A2AB7" w:rsidRDefault="009A2AB7" w:rsidP="00781683">
            <w:pPr>
              <w:jc w:val="center"/>
            </w:pPr>
            <w:r>
              <w:t>Data Terminal Ready</w:t>
            </w:r>
          </w:p>
        </w:tc>
      </w:tr>
      <w:tr w:rsidR="009A2AB7" w:rsidTr="00781683">
        <w:trPr>
          <w:trHeight w:val="255"/>
        </w:trPr>
        <w:tc>
          <w:tcPr>
            <w:tcW w:w="817" w:type="dxa"/>
          </w:tcPr>
          <w:p w:rsidR="009A2AB7" w:rsidRDefault="009A2AB7" w:rsidP="00781683">
            <w:pPr>
              <w:jc w:val="center"/>
            </w:pPr>
            <w:r>
              <w:t>5</w:t>
            </w:r>
          </w:p>
        </w:tc>
        <w:tc>
          <w:tcPr>
            <w:tcW w:w="1134" w:type="dxa"/>
          </w:tcPr>
          <w:p w:rsidR="009A2AB7" w:rsidRDefault="009A2AB7" w:rsidP="00781683">
            <w:pPr>
              <w:jc w:val="center"/>
            </w:pPr>
            <w:r>
              <w:t>7</w:t>
            </w:r>
          </w:p>
        </w:tc>
        <w:tc>
          <w:tcPr>
            <w:tcW w:w="5973" w:type="dxa"/>
          </w:tcPr>
          <w:p w:rsidR="009A2AB7" w:rsidRDefault="009A2AB7" w:rsidP="00781683">
            <w:pPr>
              <w:jc w:val="center"/>
            </w:pPr>
            <w:r>
              <w:t>Signal Ground</w:t>
            </w:r>
          </w:p>
        </w:tc>
      </w:tr>
      <w:tr w:rsidR="009A2AB7" w:rsidTr="00781683">
        <w:trPr>
          <w:trHeight w:val="255"/>
        </w:trPr>
        <w:tc>
          <w:tcPr>
            <w:tcW w:w="817" w:type="dxa"/>
          </w:tcPr>
          <w:p w:rsidR="009A2AB7" w:rsidRDefault="009A2AB7" w:rsidP="00781683">
            <w:pPr>
              <w:jc w:val="center"/>
            </w:pPr>
            <w:r>
              <w:t>6</w:t>
            </w:r>
          </w:p>
        </w:tc>
        <w:tc>
          <w:tcPr>
            <w:tcW w:w="1134" w:type="dxa"/>
          </w:tcPr>
          <w:p w:rsidR="009A2AB7" w:rsidRDefault="009A2AB7" w:rsidP="00781683">
            <w:pPr>
              <w:jc w:val="center"/>
            </w:pPr>
            <w:r>
              <w:t>6</w:t>
            </w:r>
          </w:p>
        </w:tc>
        <w:tc>
          <w:tcPr>
            <w:tcW w:w="5973" w:type="dxa"/>
          </w:tcPr>
          <w:p w:rsidR="009A2AB7" w:rsidRDefault="009A2AB7" w:rsidP="00781683">
            <w:pPr>
              <w:jc w:val="center"/>
            </w:pPr>
            <w:r>
              <w:t>Data Set Ready</w:t>
            </w:r>
          </w:p>
        </w:tc>
      </w:tr>
      <w:tr w:rsidR="009A2AB7" w:rsidTr="00781683">
        <w:trPr>
          <w:trHeight w:val="255"/>
        </w:trPr>
        <w:tc>
          <w:tcPr>
            <w:tcW w:w="817" w:type="dxa"/>
          </w:tcPr>
          <w:p w:rsidR="009A2AB7" w:rsidRDefault="009A2AB7" w:rsidP="00781683">
            <w:pPr>
              <w:jc w:val="center"/>
            </w:pPr>
            <w:r>
              <w:t>7</w:t>
            </w:r>
          </w:p>
        </w:tc>
        <w:tc>
          <w:tcPr>
            <w:tcW w:w="1134" w:type="dxa"/>
          </w:tcPr>
          <w:p w:rsidR="009A2AB7" w:rsidRDefault="009A2AB7" w:rsidP="00781683">
            <w:pPr>
              <w:jc w:val="center"/>
            </w:pPr>
            <w:r>
              <w:t>4</w:t>
            </w:r>
          </w:p>
        </w:tc>
        <w:tc>
          <w:tcPr>
            <w:tcW w:w="5973" w:type="dxa"/>
          </w:tcPr>
          <w:p w:rsidR="009A2AB7" w:rsidRDefault="009A2AB7" w:rsidP="00781683">
            <w:pPr>
              <w:jc w:val="center"/>
            </w:pPr>
            <w:r>
              <w:t>Request To Send</w:t>
            </w:r>
          </w:p>
        </w:tc>
      </w:tr>
      <w:tr w:rsidR="009A2AB7" w:rsidTr="00781683">
        <w:trPr>
          <w:trHeight w:val="255"/>
        </w:trPr>
        <w:tc>
          <w:tcPr>
            <w:tcW w:w="817" w:type="dxa"/>
          </w:tcPr>
          <w:p w:rsidR="009A2AB7" w:rsidRDefault="009A2AB7" w:rsidP="00781683">
            <w:pPr>
              <w:jc w:val="center"/>
            </w:pPr>
            <w:r>
              <w:t>8</w:t>
            </w:r>
          </w:p>
        </w:tc>
        <w:tc>
          <w:tcPr>
            <w:tcW w:w="1134" w:type="dxa"/>
          </w:tcPr>
          <w:p w:rsidR="009A2AB7" w:rsidRDefault="009A2AB7" w:rsidP="00781683">
            <w:pPr>
              <w:jc w:val="center"/>
            </w:pPr>
            <w:r>
              <w:t>5</w:t>
            </w:r>
          </w:p>
        </w:tc>
        <w:tc>
          <w:tcPr>
            <w:tcW w:w="5973" w:type="dxa"/>
          </w:tcPr>
          <w:p w:rsidR="009A2AB7" w:rsidRDefault="009A2AB7" w:rsidP="00781683">
            <w:pPr>
              <w:jc w:val="center"/>
            </w:pPr>
            <w:r>
              <w:t>Clear To Send</w:t>
            </w:r>
          </w:p>
        </w:tc>
      </w:tr>
      <w:tr w:rsidR="009A2AB7" w:rsidTr="00781683">
        <w:trPr>
          <w:trHeight w:val="255"/>
        </w:trPr>
        <w:tc>
          <w:tcPr>
            <w:tcW w:w="817" w:type="dxa"/>
          </w:tcPr>
          <w:p w:rsidR="009A2AB7" w:rsidRDefault="009A2AB7" w:rsidP="00781683">
            <w:pPr>
              <w:jc w:val="center"/>
            </w:pPr>
            <w:r>
              <w:t>9</w:t>
            </w:r>
          </w:p>
        </w:tc>
        <w:tc>
          <w:tcPr>
            <w:tcW w:w="1134" w:type="dxa"/>
          </w:tcPr>
          <w:p w:rsidR="009A2AB7" w:rsidRDefault="009A2AB7" w:rsidP="00781683">
            <w:pPr>
              <w:jc w:val="center"/>
            </w:pPr>
            <w:r>
              <w:t>22</w:t>
            </w:r>
          </w:p>
        </w:tc>
        <w:tc>
          <w:tcPr>
            <w:tcW w:w="5973" w:type="dxa"/>
          </w:tcPr>
          <w:p w:rsidR="009A2AB7" w:rsidRDefault="009A2AB7" w:rsidP="00781683">
            <w:pPr>
              <w:jc w:val="center"/>
            </w:pPr>
            <w:r>
              <w:t>Ring Indicator</w:t>
            </w:r>
          </w:p>
        </w:tc>
      </w:tr>
    </w:tbl>
    <w:p w:rsidR="009A2AB7" w:rsidRDefault="009A2AB7" w:rsidP="009A2AB7">
      <w:pPr>
        <w:pStyle w:val="Onderschrift"/>
      </w:pPr>
      <w:bookmarkStart w:id="56" w:name="_Toc345528679"/>
      <w:bookmarkStart w:id="57" w:name="_Toc349645966"/>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r>
        <w:t>: DB9 – DB25 conversion</w:t>
      </w:r>
      <w:bookmarkEnd w:id="56"/>
      <w:bookmarkEnd w:id="57"/>
    </w:p>
    <w:p w:rsidR="009A2AB7" w:rsidRDefault="009A2AB7" w:rsidP="00D5559F">
      <w:pPr>
        <w:pStyle w:val="Kop4"/>
        <w:numPr>
          <w:ilvl w:val="3"/>
          <w:numId w:val="1"/>
        </w:numPr>
      </w:pPr>
      <w:bookmarkStart w:id="58" w:name="_Toc345528578"/>
      <w:bookmarkStart w:id="59" w:name="_Toc349645662"/>
      <w:r w:rsidRPr="00441E0E">
        <w:t>RS232 serial loopback test plugs</w:t>
      </w:r>
      <w:bookmarkEnd w:id="58"/>
      <w:bookmarkEnd w:id="59"/>
    </w:p>
    <w:p w:rsidR="009A2AB7" w:rsidRDefault="009A2AB7" w:rsidP="009A2AB7">
      <w:r>
        <w:t>The following RS232 connectors can be used to test a serial port on your computer. The data and handshake lines have been linked. In this way all data will be sent back immediately. The PC controls its own handshaking.</w:t>
      </w:r>
    </w:p>
    <w:p w:rsidR="009A2AB7" w:rsidRDefault="009A2AB7" w:rsidP="009A2AB7"/>
    <w:p w:rsidR="009A2AB7" w:rsidRDefault="009A2AB7" w:rsidP="009A2AB7">
      <w:r>
        <w:rPr>
          <w:noProof/>
          <w:lang w:val="nl-NL" w:eastAsia="nl-NL"/>
        </w:rPr>
        <w:drawing>
          <wp:inline distT="0" distB="0" distL="0" distR="0" wp14:anchorId="33CADAE7" wp14:editId="083CAF75">
            <wp:extent cx="1657350" cy="142875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657350" cy="1428750"/>
                    </a:xfrm>
                    <a:prstGeom prst="rect">
                      <a:avLst/>
                    </a:prstGeom>
                  </pic:spPr>
                </pic:pic>
              </a:graphicData>
            </a:graphic>
          </wp:inline>
        </w:drawing>
      </w:r>
    </w:p>
    <w:p w:rsidR="009A2AB7" w:rsidRDefault="009A2AB7" w:rsidP="009A2AB7">
      <w:pPr>
        <w:pStyle w:val="Onderschrift"/>
      </w:pPr>
      <w:bookmarkStart w:id="60" w:name="_Toc345528648"/>
      <w:bookmarkStart w:id="61" w:name="_Toc349645830"/>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r>
        <w:t>: DB9 RS232 Loopback Plug</w:t>
      </w:r>
      <w:bookmarkEnd w:id="60"/>
      <w:bookmarkEnd w:id="61"/>
    </w:p>
    <w:tbl>
      <w:tblPr>
        <w:tblW w:w="79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68"/>
        <w:gridCol w:w="1417"/>
        <w:gridCol w:w="4839"/>
      </w:tblGrid>
      <w:tr w:rsidR="009A2AB7" w:rsidRPr="00576C19" w:rsidTr="00781683">
        <w:trPr>
          <w:trHeight w:val="255"/>
        </w:trPr>
        <w:tc>
          <w:tcPr>
            <w:tcW w:w="1668" w:type="dxa"/>
            <w:shd w:val="clear" w:color="auto" w:fill="0C0C0C"/>
          </w:tcPr>
          <w:p w:rsidR="009A2AB7" w:rsidRPr="00576C19" w:rsidRDefault="009A2AB7" w:rsidP="00781683">
            <w:pPr>
              <w:rPr>
                <w:b/>
              </w:rPr>
            </w:pPr>
            <w:r>
              <w:rPr>
                <w:b/>
              </w:rPr>
              <w:t>DB9</w:t>
            </w:r>
          </w:p>
        </w:tc>
        <w:tc>
          <w:tcPr>
            <w:tcW w:w="1417" w:type="dxa"/>
            <w:shd w:val="clear" w:color="auto" w:fill="0C0C0C"/>
          </w:tcPr>
          <w:p w:rsidR="009A2AB7" w:rsidRPr="00576C19" w:rsidRDefault="009A2AB7" w:rsidP="00781683">
            <w:pPr>
              <w:jc w:val="center"/>
              <w:rPr>
                <w:b/>
              </w:rPr>
            </w:pPr>
            <w:r>
              <w:rPr>
                <w:b/>
              </w:rPr>
              <w:t>DB25</w:t>
            </w:r>
          </w:p>
        </w:tc>
        <w:tc>
          <w:tcPr>
            <w:tcW w:w="4839" w:type="dxa"/>
            <w:shd w:val="clear" w:color="auto" w:fill="0C0C0C"/>
          </w:tcPr>
          <w:p w:rsidR="009A2AB7" w:rsidRDefault="009A2AB7" w:rsidP="00781683">
            <w:pPr>
              <w:jc w:val="center"/>
              <w:rPr>
                <w:b/>
              </w:rPr>
            </w:pPr>
            <w:r>
              <w:rPr>
                <w:b/>
              </w:rPr>
              <w:t>Function</w:t>
            </w:r>
          </w:p>
        </w:tc>
      </w:tr>
      <w:tr w:rsidR="009A2AB7" w:rsidTr="00781683">
        <w:trPr>
          <w:trHeight w:val="255"/>
        </w:trPr>
        <w:tc>
          <w:tcPr>
            <w:tcW w:w="1668" w:type="dxa"/>
          </w:tcPr>
          <w:p w:rsidR="009A2AB7" w:rsidRDefault="009A2AB7" w:rsidP="00781683">
            <w:pPr>
              <w:jc w:val="center"/>
            </w:pPr>
            <w:r>
              <w:t>1 + 4 + 6</w:t>
            </w:r>
          </w:p>
        </w:tc>
        <w:tc>
          <w:tcPr>
            <w:tcW w:w="1417" w:type="dxa"/>
          </w:tcPr>
          <w:p w:rsidR="009A2AB7" w:rsidRDefault="009A2AB7" w:rsidP="00781683">
            <w:pPr>
              <w:jc w:val="center"/>
            </w:pPr>
            <w:r>
              <w:t>6 + 8 + 20</w:t>
            </w:r>
          </w:p>
        </w:tc>
        <w:tc>
          <w:tcPr>
            <w:tcW w:w="4839" w:type="dxa"/>
          </w:tcPr>
          <w:p w:rsidR="009A2AB7" w:rsidRDefault="009A2AB7" w:rsidP="00781683">
            <w:pPr>
              <w:jc w:val="center"/>
            </w:pPr>
            <w:r>
              <w:t>DTR =&gt; CD + DSR</w:t>
            </w:r>
          </w:p>
        </w:tc>
      </w:tr>
      <w:tr w:rsidR="009A2AB7" w:rsidTr="00781683">
        <w:trPr>
          <w:trHeight w:val="255"/>
        </w:trPr>
        <w:tc>
          <w:tcPr>
            <w:tcW w:w="1668" w:type="dxa"/>
          </w:tcPr>
          <w:p w:rsidR="009A2AB7" w:rsidRDefault="009A2AB7" w:rsidP="00781683">
            <w:pPr>
              <w:jc w:val="center"/>
            </w:pPr>
            <w:r>
              <w:t>2 + 3</w:t>
            </w:r>
          </w:p>
        </w:tc>
        <w:tc>
          <w:tcPr>
            <w:tcW w:w="1417" w:type="dxa"/>
          </w:tcPr>
          <w:p w:rsidR="009A2AB7" w:rsidRDefault="009A2AB7" w:rsidP="00781683">
            <w:pPr>
              <w:jc w:val="center"/>
            </w:pPr>
            <w:r>
              <w:t>2 + 3</w:t>
            </w:r>
          </w:p>
        </w:tc>
        <w:tc>
          <w:tcPr>
            <w:tcW w:w="4839" w:type="dxa"/>
          </w:tcPr>
          <w:p w:rsidR="009A2AB7" w:rsidRDefault="009A2AB7" w:rsidP="00781683">
            <w:pPr>
              <w:jc w:val="center"/>
            </w:pPr>
            <w:proofErr w:type="spellStart"/>
            <w:r>
              <w:t>Tx</w:t>
            </w:r>
            <w:proofErr w:type="spellEnd"/>
            <w:r>
              <w:t xml:space="preserve"> =&gt; Rx</w:t>
            </w:r>
          </w:p>
        </w:tc>
      </w:tr>
      <w:tr w:rsidR="009A2AB7" w:rsidTr="00781683">
        <w:trPr>
          <w:trHeight w:val="255"/>
        </w:trPr>
        <w:tc>
          <w:tcPr>
            <w:tcW w:w="1668" w:type="dxa"/>
          </w:tcPr>
          <w:p w:rsidR="009A2AB7" w:rsidRDefault="009A2AB7" w:rsidP="00781683">
            <w:pPr>
              <w:jc w:val="center"/>
            </w:pPr>
            <w:r>
              <w:t>7 + 8</w:t>
            </w:r>
          </w:p>
        </w:tc>
        <w:tc>
          <w:tcPr>
            <w:tcW w:w="1417" w:type="dxa"/>
          </w:tcPr>
          <w:p w:rsidR="009A2AB7" w:rsidRDefault="009A2AB7" w:rsidP="00781683">
            <w:pPr>
              <w:jc w:val="center"/>
            </w:pPr>
            <w:r>
              <w:t>4 + 5</w:t>
            </w:r>
          </w:p>
        </w:tc>
        <w:tc>
          <w:tcPr>
            <w:tcW w:w="4839" w:type="dxa"/>
          </w:tcPr>
          <w:p w:rsidR="009A2AB7" w:rsidRDefault="009A2AB7" w:rsidP="00781683">
            <w:pPr>
              <w:jc w:val="center"/>
            </w:pPr>
            <w:r>
              <w:t>RTS =&gt; CTS</w:t>
            </w:r>
          </w:p>
        </w:tc>
      </w:tr>
    </w:tbl>
    <w:p w:rsidR="009A2AB7" w:rsidRDefault="009A2AB7" w:rsidP="009A2AB7">
      <w:pPr>
        <w:pStyle w:val="Onderschrift"/>
      </w:pPr>
      <w:bookmarkStart w:id="62" w:name="_Toc345528680"/>
      <w:bookmarkStart w:id="63" w:name="_Toc349645967"/>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5</w:t>
      </w:r>
      <w:r>
        <w:fldChar w:fldCharType="end"/>
      </w:r>
      <w:r>
        <w:t>: DB9 RS232 Loopback Plug</w:t>
      </w:r>
      <w:bookmarkEnd w:id="62"/>
      <w:bookmarkEnd w:id="63"/>
    </w:p>
    <w:p w:rsidR="009A2AB7" w:rsidRDefault="009A2AB7" w:rsidP="00D5559F">
      <w:pPr>
        <w:pStyle w:val="Kop4"/>
        <w:numPr>
          <w:ilvl w:val="3"/>
          <w:numId w:val="1"/>
        </w:numPr>
      </w:pPr>
      <w:bookmarkStart w:id="64" w:name="_Toc345528579"/>
      <w:bookmarkStart w:id="65" w:name="_Toc349645663"/>
      <w:r>
        <w:t>RS232 Null Modem Cables</w:t>
      </w:r>
      <w:bookmarkEnd w:id="64"/>
      <w:bookmarkEnd w:id="65"/>
    </w:p>
    <w:p w:rsidR="009A2AB7" w:rsidRDefault="009A2AB7" w:rsidP="009A2AB7">
      <w:r w:rsidRPr="00166BFC">
        <w:t>How to use the handshaking lines in a null modem configuration? The simplest way is to don't use them at all. In that situation, only the data lines and signal ground are cross connected in the null modem communication cable. All other pins have no connection. An example of such a null modem cable without handshaking can be seen in the figure below.</w:t>
      </w:r>
    </w:p>
    <w:p w:rsidR="009A2AB7" w:rsidRDefault="009A2AB7" w:rsidP="009A2AB7"/>
    <w:p w:rsidR="009A2AB7" w:rsidRDefault="009A2AB7" w:rsidP="009A2AB7">
      <w:r>
        <w:rPr>
          <w:noProof/>
          <w:lang w:val="nl-NL" w:eastAsia="nl-NL"/>
        </w:rPr>
        <w:drawing>
          <wp:inline distT="0" distB="0" distL="0" distR="0" wp14:anchorId="006319F0" wp14:editId="74E6C8F4">
            <wp:extent cx="4029075" cy="1228725"/>
            <wp:effectExtent l="0" t="0" r="9525" b="952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29075" cy="1228725"/>
                    </a:xfrm>
                    <a:prstGeom prst="rect">
                      <a:avLst/>
                    </a:prstGeom>
                  </pic:spPr>
                </pic:pic>
              </a:graphicData>
            </a:graphic>
          </wp:inline>
        </w:drawing>
      </w:r>
    </w:p>
    <w:p w:rsidR="009A2AB7" w:rsidRDefault="009A2AB7" w:rsidP="009A2AB7">
      <w:pPr>
        <w:pStyle w:val="Onderschrift"/>
      </w:pPr>
      <w:bookmarkStart w:id="66" w:name="_Toc345528649"/>
      <w:bookmarkStart w:id="67" w:name="_Toc34964583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r>
        <w:t>: Null modem cable without handshaking</w:t>
      </w:r>
      <w:bookmarkEnd w:id="66"/>
      <w:bookmarkEnd w:id="67"/>
    </w:p>
    <w:tbl>
      <w:tblPr>
        <w:tblW w:w="79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68"/>
        <w:gridCol w:w="1701"/>
        <w:gridCol w:w="4555"/>
      </w:tblGrid>
      <w:tr w:rsidR="009A2AB7" w:rsidRPr="00576C19" w:rsidTr="00781683">
        <w:trPr>
          <w:trHeight w:val="255"/>
        </w:trPr>
        <w:tc>
          <w:tcPr>
            <w:tcW w:w="1668" w:type="dxa"/>
            <w:shd w:val="clear" w:color="auto" w:fill="0C0C0C"/>
          </w:tcPr>
          <w:p w:rsidR="009A2AB7" w:rsidRPr="00576C19" w:rsidRDefault="009A2AB7" w:rsidP="00781683">
            <w:pPr>
              <w:rPr>
                <w:b/>
              </w:rPr>
            </w:pPr>
            <w:r>
              <w:rPr>
                <w:b/>
              </w:rPr>
              <w:t>Connector 1</w:t>
            </w:r>
          </w:p>
        </w:tc>
        <w:tc>
          <w:tcPr>
            <w:tcW w:w="1701" w:type="dxa"/>
            <w:shd w:val="clear" w:color="auto" w:fill="0C0C0C"/>
          </w:tcPr>
          <w:p w:rsidR="009A2AB7" w:rsidRPr="00576C19" w:rsidRDefault="009A2AB7" w:rsidP="00781683">
            <w:pPr>
              <w:jc w:val="center"/>
              <w:rPr>
                <w:b/>
              </w:rPr>
            </w:pPr>
            <w:r>
              <w:rPr>
                <w:b/>
              </w:rPr>
              <w:t>Connector 2</w:t>
            </w:r>
          </w:p>
        </w:tc>
        <w:tc>
          <w:tcPr>
            <w:tcW w:w="4555" w:type="dxa"/>
            <w:shd w:val="clear" w:color="auto" w:fill="0C0C0C"/>
          </w:tcPr>
          <w:p w:rsidR="009A2AB7" w:rsidRDefault="009A2AB7" w:rsidP="00781683">
            <w:pPr>
              <w:jc w:val="center"/>
              <w:rPr>
                <w:b/>
              </w:rPr>
            </w:pPr>
            <w:r>
              <w:rPr>
                <w:b/>
              </w:rPr>
              <w:t>Function</w:t>
            </w:r>
          </w:p>
        </w:tc>
      </w:tr>
      <w:tr w:rsidR="009A2AB7" w:rsidTr="00781683">
        <w:trPr>
          <w:trHeight w:val="255"/>
        </w:trPr>
        <w:tc>
          <w:tcPr>
            <w:tcW w:w="1668" w:type="dxa"/>
          </w:tcPr>
          <w:p w:rsidR="009A2AB7" w:rsidRDefault="009A2AB7" w:rsidP="00781683">
            <w:pPr>
              <w:jc w:val="center"/>
            </w:pPr>
            <w:r>
              <w:t>2</w:t>
            </w:r>
          </w:p>
        </w:tc>
        <w:tc>
          <w:tcPr>
            <w:tcW w:w="1701" w:type="dxa"/>
          </w:tcPr>
          <w:p w:rsidR="009A2AB7" w:rsidRDefault="009A2AB7" w:rsidP="00781683">
            <w:pPr>
              <w:jc w:val="center"/>
            </w:pPr>
            <w:r>
              <w:t>3</w:t>
            </w:r>
          </w:p>
        </w:tc>
        <w:tc>
          <w:tcPr>
            <w:tcW w:w="4555" w:type="dxa"/>
          </w:tcPr>
          <w:p w:rsidR="009A2AB7" w:rsidRDefault="009A2AB7" w:rsidP="00781683">
            <w:pPr>
              <w:jc w:val="center"/>
            </w:pPr>
            <w:r>
              <w:t xml:space="preserve">Rx &lt;= </w:t>
            </w:r>
            <w:proofErr w:type="spellStart"/>
            <w:r>
              <w:t>Tx</w:t>
            </w:r>
            <w:proofErr w:type="spellEnd"/>
          </w:p>
        </w:tc>
      </w:tr>
      <w:tr w:rsidR="009A2AB7" w:rsidTr="00781683">
        <w:trPr>
          <w:trHeight w:val="255"/>
        </w:trPr>
        <w:tc>
          <w:tcPr>
            <w:tcW w:w="1668" w:type="dxa"/>
          </w:tcPr>
          <w:p w:rsidR="009A2AB7" w:rsidRDefault="009A2AB7" w:rsidP="00781683">
            <w:pPr>
              <w:jc w:val="center"/>
            </w:pPr>
            <w:r>
              <w:lastRenderedPageBreak/>
              <w:t>3</w:t>
            </w:r>
          </w:p>
        </w:tc>
        <w:tc>
          <w:tcPr>
            <w:tcW w:w="1701" w:type="dxa"/>
          </w:tcPr>
          <w:p w:rsidR="009A2AB7" w:rsidRDefault="009A2AB7" w:rsidP="00781683">
            <w:pPr>
              <w:jc w:val="center"/>
            </w:pPr>
            <w:r>
              <w:t>2</w:t>
            </w:r>
          </w:p>
        </w:tc>
        <w:tc>
          <w:tcPr>
            <w:tcW w:w="4555" w:type="dxa"/>
          </w:tcPr>
          <w:p w:rsidR="009A2AB7" w:rsidRDefault="009A2AB7" w:rsidP="00781683">
            <w:pPr>
              <w:jc w:val="center"/>
            </w:pPr>
            <w:proofErr w:type="spellStart"/>
            <w:r>
              <w:t>Tx</w:t>
            </w:r>
            <w:proofErr w:type="spellEnd"/>
            <w:r>
              <w:t xml:space="preserve"> =&gt; Rx</w:t>
            </w:r>
          </w:p>
        </w:tc>
      </w:tr>
      <w:tr w:rsidR="009A2AB7" w:rsidTr="00781683">
        <w:trPr>
          <w:trHeight w:val="255"/>
        </w:trPr>
        <w:tc>
          <w:tcPr>
            <w:tcW w:w="1668" w:type="dxa"/>
          </w:tcPr>
          <w:p w:rsidR="009A2AB7" w:rsidRDefault="009A2AB7" w:rsidP="00781683">
            <w:pPr>
              <w:jc w:val="center"/>
            </w:pPr>
            <w:r>
              <w:t>5</w:t>
            </w:r>
          </w:p>
        </w:tc>
        <w:tc>
          <w:tcPr>
            <w:tcW w:w="1701" w:type="dxa"/>
          </w:tcPr>
          <w:p w:rsidR="009A2AB7" w:rsidRDefault="009A2AB7" w:rsidP="00781683">
            <w:pPr>
              <w:jc w:val="center"/>
            </w:pPr>
            <w:r>
              <w:t>5</w:t>
            </w:r>
          </w:p>
        </w:tc>
        <w:tc>
          <w:tcPr>
            <w:tcW w:w="4555" w:type="dxa"/>
          </w:tcPr>
          <w:p w:rsidR="009A2AB7" w:rsidRDefault="009A2AB7" w:rsidP="00781683">
            <w:pPr>
              <w:jc w:val="center"/>
            </w:pPr>
            <w:r>
              <w:t>Signal Ground</w:t>
            </w:r>
          </w:p>
        </w:tc>
      </w:tr>
    </w:tbl>
    <w:p w:rsidR="009A2AB7" w:rsidRDefault="009A2AB7" w:rsidP="009A2AB7">
      <w:pPr>
        <w:pStyle w:val="Onderschrift"/>
      </w:pPr>
      <w:bookmarkStart w:id="68" w:name="_Toc345528681"/>
      <w:bookmarkStart w:id="69" w:name="_Toc349645968"/>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6</w:t>
      </w:r>
      <w:r>
        <w:fldChar w:fldCharType="end"/>
      </w:r>
      <w:r>
        <w:t>: : Null modem cable without handshaking</w:t>
      </w:r>
      <w:bookmarkEnd w:id="68"/>
      <w:bookmarkEnd w:id="69"/>
    </w:p>
    <w:p w:rsidR="009A2AB7" w:rsidRDefault="009A2AB7" w:rsidP="00D5559F">
      <w:pPr>
        <w:pStyle w:val="Kop5"/>
        <w:numPr>
          <w:ilvl w:val="4"/>
          <w:numId w:val="1"/>
        </w:numPr>
      </w:pPr>
      <w:bookmarkStart w:id="70" w:name="_Toc345528580"/>
      <w:r>
        <w:t>Compatibility Issues</w:t>
      </w:r>
      <w:bookmarkEnd w:id="70"/>
    </w:p>
    <w:p w:rsidR="009A2AB7" w:rsidRDefault="009A2AB7" w:rsidP="009A2AB7">
      <w:r>
        <w:t xml:space="preserve">If you read about null modems, this three wire null modem cable is often talked about. Yes, it is simple but can we use it in all circumstances? There is a problem, if either of the two devices checks the DSR or CD inputs. These signals </w:t>
      </w:r>
      <w:proofErr w:type="spellStart"/>
      <w:r>
        <w:t>normaly</w:t>
      </w:r>
      <w:proofErr w:type="spellEnd"/>
      <w:r>
        <w:t xml:space="preserve"> define the ability of the other side to communicate. As they are not connected, their signal level will never go high. This might cause a problem.</w:t>
      </w:r>
    </w:p>
    <w:p w:rsidR="009A2AB7" w:rsidRDefault="009A2AB7" w:rsidP="009A2AB7"/>
    <w:p w:rsidR="009A2AB7" w:rsidRDefault="009A2AB7" w:rsidP="009A2AB7">
      <w:r>
        <w:t>The same holds for the RTS/CTS handshaking sequence. If the software on both sides is well structured, the RTS output is set high and then a waiting cycle is started until a ready signal is received on the CTS line. This causes the software to hang because no physical connection is present to either CTS line to make this possible. The only type of communication which is allowed on such a null modem line is data-only traffic on the cross connected Rx/</w:t>
      </w:r>
      <w:proofErr w:type="spellStart"/>
      <w:r>
        <w:t>Tx</w:t>
      </w:r>
      <w:proofErr w:type="spellEnd"/>
      <w:r>
        <w:t xml:space="preserve"> lines.</w:t>
      </w:r>
    </w:p>
    <w:p w:rsidR="009A2AB7" w:rsidRDefault="009A2AB7" w:rsidP="009A2AB7"/>
    <w:p w:rsidR="009A2AB7" w:rsidRDefault="009A2AB7" w:rsidP="009A2AB7">
      <w:r>
        <w:t>This does however not mean, that this null modem cable is useless. Communication links like present in the Norton Commander program can use this null modem cable. This null modem cable can also be used when communicating with devices which do not have modem control signals like electronic measuring equipment etc.</w:t>
      </w:r>
    </w:p>
    <w:p w:rsidR="009A2AB7" w:rsidRDefault="009A2AB7" w:rsidP="009A2AB7"/>
    <w:p w:rsidR="009A2AB7" w:rsidRDefault="009A2AB7" w:rsidP="009A2AB7">
      <w:r>
        <w:t>As you can imagine, with this simple null modem cable no hardware flow control can be implemented. The only way to perform flow control is with software flow control using the XOFF and XON characters.</w:t>
      </w:r>
    </w:p>
    <w:p w:rsidR="009A2AB7" w:rsidRDefault="009A2AB7" w:rsidP="009A2AB7"/>
    <w:p w:rsidR="009A2AB7" w:rsidRDefault="009A2AB7" w:rsidP="00D5559F">
      <w:pPr>
        <w:pStyle w:val="Kop5"/>
        <w:numPr>
          <w:ilvl w:val="4"/>
          <w:numId w:val="1"/>
        </w:numPr>
      </w:pPr>
      <w:bookmarkStart w:id="71" w:name="_Toc345528581"/>
      <w:r>
        <w:t>Null modem with loop back handshaking</w:t>
      </w:r>
      <w:bookmarkEnd w:id="71"/>
    </w:p>
    <w:p w:rsidR="009A2AB7" w:rsidRDefault="009A2AB7" w:rsidP="009A2AB7">
      <w:r>
        <w:t>The simple null modem cable without handshaking shows incompatibilities with common software. The main problem with this cable is that there is a possibility for the software to hang if it checks the modem signal lines in a proper way. I.e. with this null modem cable, good written programs will perform worse than badly written programs.</w:t>
      </w:r>
    </w:p>
    <w:p w:rsidR="009A2AB7" w:rsidRDefault="009A2AB7" w:rsidP="009A2AB7"/>
    <w:p w:rsidR="009A2AB7" w:rsidRDefault="009A2AB7" w:rsidP="009A2AB7">
      <w:r>
        <w:t>To overcome this problem and still be able to use a cheap null modem communication cable with only three lines in it, a fake null modem cable layout has been defined. The null modem cable with loop back handshaking resulted from this.</w:t>
      </w:r>
    </w:p>
    <w:p w:rsidR="009A2AB7" w:rsidRDefault="009A2AB7" w:rsidP="009A2AB7"/>
    <w:p w:rsidR="009A2AB7" w:rsidRDefault="009A2AB7" w:rsidP="009A2AB7">
      <w:r>
        <w:rPr>
          <w:noProof/>
          <w:lang w:val="nl-NL" w:eastAsia="nl-NL"/>
        </w:rPr>
        <w:drawing>
          <wp:inline distT="0" distB="0" distL="0" distR="0" wp14:anchorId="6217C69A" wp14:editId="452AE779">
            <wp:extent cx="3543300" cy="120015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43300" cy="1200150"/>
                    </a:xfrm>
                    <a:prstGeom prst="rect">
                      <a:avLst/>
                    </a:prstGeom>
                  </pic:spPr>
                </pic:pic>
              </a:graphicData>
            </a:graphic>
          </wp:inline>
        </w:drawing>
      </w:r>
    </w:p>
    <w:p w:rsidR="009A2AB7" w:rsidRDefault="009A2AB7" w:rsidP="009A2AB7">
      <w:pPr>
        <w:pStyle w:val="Onderschrift"/>
      </w:pPr>
      <w:bookmarkStart w:id="72" w:name="_Toc345528650"/>
      <w:bookmarkStart w:id="73" w:name="_Toc34964583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5</w:t>
      </w:r>
      <w:r>
        <w:fldChar w:fldCharType="end"/>
      </w:r>
      <w:r>
        <w:t>: Null modem with loop back handshaking</w:t>
      </w:r>
      <w:bookmarkEnd w:id="72"/>
      <w:bookmarkEnd w:id="73"/>
    </w:p>
    <w:tbl>
      <w:tblPr>
        <w:tblW w:w="79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1701"/>
        <w:gridCol w:w="4697"/>
      </w:tblGrid>
      <w:tr w:rsidR="009A2AB7" w:rsidRPr="00576C19" w:rsidTr="00781683">
        <w:trPr>
          <w:trHeight w:val="255"/>
        </w:trPr>
        <w:tc>
          <w:tcPr>
            <w:tcW w:w="1526" w:type="dxa"/>
            <w:shd w:val="clear" w:color="auto" w:fill="0C0C0C"/>
          </w:tcPr>
          <w:p w:rsidR="009A2AB7" w:rsidRPr="00576C19" w:rsidRDefault="009A2AB7" w:rsidP="00781683">
            <w:pPr>
              <w:jc w:val="center"/>
              <w:rPr>
                <w:b/>
              </w:rPr>
            </w:pPr>
            <w:r>
              <w:rPr>
                <w:b/>
              </w:rPr>
              <w:t>Connector 1</w:t>
            </w:r>
          </w:p>
        </w:tc>
        <w:tc>
          <w:tcPr>
            <w:tcW w:w="1701" w:type="dxa"/>
            <w:shd w:val="clear" w:color="auto" w:fill="0C0C0C"/>
          </w:tcPr>
          <w:p w:rsidR="009A2AB7" w:rsidRPr="00576C19" w:rsidRDefault="009A2AB7" w:rsidP="00781683">
            <w:pPr>
              <w:jc w:val="center"/>
              <w:rPr>
                <w:b/>
              </w:rPr>
            </w:pPr>
            <w:r>
              <w:rPr>
                <w:b/>
              </w:rPr>
              <w:t>Connector 2</w:t>
            </w:r>
          </w:p>
        </w:tc>
        <w:tc>
          <w:tcPr>
            <w:tcW w:w="4697" w:type="dxa"/>
            <w:shd w:val="clear" w:color="auto" w:fill="0C0C0C"/>
          </w:tcPr>
          <w:p w:rsidR="009A2AB7" w:rsidRDefault="009A2AB7" w:rsidP="00781683">
            <w:pPr>
              <w:jc w:val="center"/>
              <w:rPr>
                <w:b/>
              </w:rPr>
            </w:pPr>
            <w:r>
              <w:rPr>
                <w:b/>
              </w:rPr>
              <w:t>Function</w:t>
            </w:r>
          </w:p>
        </w:tc>
      </w:tr>
      <w:tr w:rsidR="009A2AB7" w:rsidTr="00781683">
        <w:trPr>
          <w:trHeight w:val="255"/>
        </w:trPr>
        <w:tc>
          <w:tcPr>
            <w:tcW w:w="1526" w:type="dxa"/>
          </w:tcPr>
          <w:p w:rsidR="009A2AB7" w:rsidRDefault="009A2AB7" w:rsidP="00781683">
            <w:pPr>
              <w:jc w:val="center"/>
            </w:pPr>
            <w:r>
              <w:t>1</w:t>
            </w:r>
          </w:p>
        </w:tc>
        <w:tc>
          <w:tcPr>
            <w:tcW w:w="1701" w:type="dxa"/>
          </w:tcPr>
          <w:p w:rsidR="009A2AB7" w:rsidRDefault="009A2AB7" w:rsidP="00781683">
            <w:pPr>
              <w:jc w:val="center"/>
            </w:pPr>
            <w:r>
              <w:t>7 + 8</w:t>
            </w:r>
          </w:p>
        </w:tc>
        <w:tc>
          <w:tcPr>
            <w:tcW w:w="4697" w:type="dxa"/>
          </w:tcPr>
          <w:p w:rsidR="009A2AB7" w:rsidRDefault="009A2AB7" w:rsidP="00781683">
            <w:pPr>
              <w:jc w:val="center"/>
            </w:pPr>
            <w:r>
              <w:t>RTS2 =&gt; CTS2 + CD1</w:t>
            </w:r>
          </w:p>
        </w:tc>
      </w:tr>
      <w:tr w:rsidR="009A2AB7" w:rsidTr="00781683">
        <w:trPr>
          <w:trHeight w:val="255"/>
        </w:trPr>
        <w:tc>
          <w:tcPr>
            <w:tcW w:w="1526" w:type="dxa"/>
          </w:tcPr>
          <w:p w:rsidR="009A2AB7" w:rsidRDefault="009A2AB7" w:rsidP="00781683">
            <w:pPr>
              <w:jc w:val="center"/>
            </w:pPr>
            <w:r>
              <w:t>2</w:t>
            </w:r>
          </w:p>
        </w:tc>
        <w:tc>
          <w:tcPr>
            <w:tcW w:w="1701" w:type="dxa"/>
          </w:tcPr>
          <w:p w:rsidR="009A2AB7" w:rsidRDefault="009A2AB7" w:rsidP="00781683">
            <w:pPr>
              <w:jc w:val="center"/>
            </w:pPr>
            <w:r>
              <w:t>3</w:t>
            </w:r>
          </w:p>
        </w:tc>
        <w:tc>
          <w:tcPr>
            <w:tcW w:w="4697" w:type="dxa"/>
          </w:tcPr>
          <w:p w:rsidR="009A2AB7" w:rsidRDefault="009A2AB7" w:rsidP="00781683">
            <w:pPr>
              <w:jc w:val="center"/>
            </w:pPr>
            <w:r>
              <w:t xml:space="preserve">Rx &lt;= </w:t>
            </w:r>
            <w:proofErr w:type="spellStart"/>
            <w:r>
              <w:t>Tx</w:t>
            </w:r>
            <w:proofErr w:type="spellEnd"/>
          </w:p>
        </w:tc>
      </w:tr>
      <w:tr w:rsidR="009A2AB7" w:rsidTr="00781683">
        <w:trPr>
          <w:trHeight w:val="255"/>
        </w:trPr>
        <w:tc>
          <w:tcPr>
            <w:tcW w:w="1526" w:type="dxa"/>
          </w:tcPr>
          <w:p w:rsidR="009A2AB7" w:rsidRDefault="009A2AB7" w:rsidP="00781683">
            <w:pPr>
              <w:jc w:val="center"/>
            </w:pPr>
            <w:r>
              <w:t>3</w:t>
            </w:r>
          </w:p>
        </w:tc>
        <w:tc>
          <w:tcPr>
            <w:tcW w:w="1701" w:type="dxa"/>
          </w:tcPr>
          <w:p w:rsidR="009A2AB7" w:rsidRDefault="009A2AB7" w:rsidP="00781683">
            <w:pPr>
              <w:jc w:val="center"/>
            </w:pPr>
            <w:r>
              <w:t>2</w:t>
            </w:r>
          </w:p>
        </w:tc>
        <w:tc>
          <w:tcPr>
            <w:tcW w:w="4697" w:type="dxa"/>
          </w:tcPr>
          <w:p w:rsidR="009A2AB7" w:rsidRDefault="009A2AB7" w:rsidP="00781683">
            <w:pPr>
              <w:jc w:val="center"/>
            </w:pPr>
            <w:proofErr w:type="spellStart"/>
            <w:r>
              <w:t>Tx</w:t>
            </w:r>
            <w:proofErr w:type="spellEnd"/>
            <w:r>
              <w:t xml:space="preserve"> =&gt; Rx</w:t>
            </w:r>
          </w:p>
        </w:tc>
      </w:tr>
      <w:tr w:rsidR="009A2AB7" w:rsidTr="00781683">
        <w:trPr>
          <w:trHeight w:val="255"/>
        </w:trPr>
        <w:tc>
          <w:tcPr>
            <w:tcW w:w="1526" w:type="dxa"/>
          </w:tcPr>
          <w:p w:rsidR="009A2AB7" w:rsidRDefault="009A2AB7" w:rsidP="00781683">
            <w:pPr>
              <w:jc w:val="center"/>
            </w:pPr>
            <w:r>
              <w:t>4</w:t>
            </w:r>
          </w:p>
        </w:tc>
        <w:tc>
          <w:tcPr>
            <w:tcW w:w="1701" w:type="dxa"/>
          </w:tcPr>
          <w:p w:rsidR="009A2AB7" w:rsidRDefault="009A2AB7" w:rsidP="00781683">
            <w:pPr>
              <w:jc w:val="center"/>
            </w:pPr>
            <w:r>
              <w:t>6</w:t>
            </w:r>
          </w:p>
        </w:tc>
        <w:tc>
          <w:tcPr>
            <w:tcW w:w="4697" w:type="dxa"/>
          </w:tcPr>
          <w:p w:rsidR="009A2AB7" w:rsidRDefault="009A2AB7" w:rsidP="00781683">
            <w:pPr>
              <w:jc w:val="center"/>
            </w:pPr>
            <w:r>
              <w:t>DTR =&gt; DSR</w:t>
            </w:r>
          </w:p>
        </w:tc>
      </w:tr>
      <w:tr w:rsidR="009A2AB7" w:rsidTr="00781683">
        <w:trPr>
          <w:trHeight w:val="255"/>
        </w:trPr>
        <w:tc>
          <w:tcPr>
            <w:tcW w:w="1526" w:type="dxa"/>
          </w:tcPr>
          <w:p w:rsidR="009A2AB7" w:rsidRDefault="009A2AB7" w:rsidP="00781683">
            <w:pPr>
              <w:jc w:val="center"/>
            </w:pPr>
            <w:r>
              <w:lastRenderedPageBreak/>
              <w:t>5</w:t>
            </w:r>
          </w:p>
        </w:tc>
        <w:tc>
          <w:tcPr>
            <w:tcW w:w="1701" w:type="dxa"/>
          </w:tcPr>
          <w:p w:rsidR="009A2AB7" w:rsidRDefault="009A2AB7" w:rsidP="00781683">
            <w:pPr>
              <w:jc w:val="center"/>
            </w:pPr>
            <w:r>
              <w:t>5</w:t>
            </w:r>
          </w:p>
        </w:tc>
        <w:tc>
          <w:tcPr>
            <w:tcW w:w="4697" w:type="dxa"/>
          </w:tcPr>
          <w:p w:rsidR="009A2AB7" w:rsidRDefault="009A2AB7" w:rsidP="00781683">
            <w:pPr>
              <w:jc w:val="center"/>
            </w:pPr>
            <w:r>
              <w:t>Signal Ground</w:t>
            </w:r>
          </w:p>
        </w:tc>
      </w:tr>
      <w:tr w:rsidR="009A2AB7" w:rsidTr="00781683">
        <w:trPr>
          <w:trHeight w:val="255"/>
        </w:trPr>
        <w:tc>
          <w:tcPr>
            <w:tcW w:w="1526" w:type="dxa"/>
          </w:tcPr>
          <w:p w:rsidR="009A2AB7" w:rsidRDefault="009A2AB7" w:rsidP="00781683">
            <w:pPr>
              <w:jc w:val="center"/>
            </w:pPr>
            <w:r>
              <w:t>6</w:t>
            </w:r>
          </w:p>
        </w:tc>
        <w:tc>
          <w:tcPr>
            <w:tcW w:w="1701" w:type="dxa"/>
          </w:tcPr>
          <w:p w:rsidR="009A2AB7" w:rsidRDefault="009A2AB7" w:rsidP="00781683">
            <w:pPr>
              <w:jc w:val="center"/>
            </w:pPr>
            <w:r>
              <w:t>4</w:t>
            </w:r>
          </w:p>
        </w:tc>
        <w:tc>
          <w:tcPr>
            <w:tcW w:w="4697" w:type="dxa"/>
          </w:tcPr>
          <w:p w:rsidR="009A2AB7" w:rsidRDefault="009A2AB7" w:rsidP="00781683">
            <w:pPr>
              <w:jc w:val="center"/>
            </w:pPr>
            <w:r>
              <w:t>DSR &lt;= DTR</w:t>
            </w:r>
          </w:p>
        </w:tc>
      </w:tr>
      <w:tr w:rsidR="009A2AB7" w:rsidTr="00781683">
        <w:trPr>
          <w:trHeight w:val="255"/>
        </w:trPr>
        <w:tc>
          <w:tcPr>
            <w:tcW w:w="1526" w:type="dxa"/>
          </w:tcPr>
          <w:p w:rsidR="009A2AB7" w:rsidRDefault="009A2AB7" w:rsidP="00781683">
            <w:pPr>
              <w:jc w:val="center"/>
            </w:pPr>
            <w:r>
              <w:t>7 + 8</w:t>
            </w:r>
          </w:p>
        </w:tc>
        <w:tc>
          <w:tcPr>
            <w:tcW w:w="1701" w:type="dxa"/>
          </w:tcPr>
          <w:p w:rsidR="009A2AB7" w:rsidRDefault="009A2AB7" w:rsidP="00781683">
            <w:pPr>
              <w:jc w:val="center"/>
            </w:pPr>
            <w:r>
              <w:t>1</w:t>
            </w:r>
          </w:p>
        </w:tc>
        <w:tc>
          <w:tcPr>
            <w:tcW w:w="4697" w:type="dxa"/>
          </w:tcPr>
          <w:p w:rsidR="009A2AB7" w:rsidRDefault="009A2AB7" w:rsidP="00781683">
            <w:pPr>
              <w:jc w:val="center"/>
            </w:pPr>
            <w:r>
              <w:t>RTS1 =&gt; CTS1 + CD2</w:t>
            </w:r>
          </w:p>
        </w:tc>
      </w:tr>
    </w:tbl>
    <w:p w:rsidR="009A2AB7" w:rsidRDefault="009A2AB7" w:rsidP="009A2AB7">
      <w:pPr>
        <w:pStyle w:val="Onderschrift"/>
      </w:pPr>
      <w:bookmarkStart w:id="74" w:name="_Toc345528682"/>
      <w:bookmarkStart w:id="75" w:name="_Toc349645969"/>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7</w:t>
      </w:r>
      <w:r>
        <w:fldChar w:fldCharType="end"/>
      </w:r>
      <w:r>
        <w:t>: Null modem with loop back handshaking</w:t>
      </w:r>
      <w:bookmarkEnd w:id="74"/>
      <w:bookmarkEnd w:id="75"/>
    </w:p>
    <w:p w:rsidR="009A2AB7" w:rsidRDefault="009A2AB7" w:rsidP="00D5559F">
      <w:pPr>
        <w:pStyle w:val="Kop5"/>
        <w:numPr>
          <w:ilvl w:val="4"/>
          <w:numId w:val="1"/>
        </w:numPr>
      </w:pPr>
      <w:bookmarkStart w:id="76" w:name="_Toc345528582"/>
      <w:r>
        <w:t>Compatibility issues</w:t>
      </w:r>
      <w:bookmarkEnd w:id="76"/>
    </w:p>
    <w:p w:rsidR="009A2AB7" w:rsidRDefault="009A2AB7" w:rsidP="009A2AB7">
      <w:r>
        <w:t xml:space="preserve">This null modem cable is the best of two worlds. There is the possibility of hardware flow control without being incompatible with the original way flow control was used with DTE/DCE communication. Let us first consider the RTS/CTS flow control lines present on pins 7 and 8. As with the loop back null modem cable, these signals are not connected to the other device, but directly looped back on the same connector. This means, that RTS/CTS flow control is allowed to be used in the software, but it has no functional meaning. Only when the software at the other side checks the CD signal at pin 1, the RTS information will reach the other device. This would however be only the case in specifically developed software which uses the CD input for this purpose. </w:t>
      </w:r>
    </w:p>
    <w:p w:rsidR="009A2AB7" w:rsidRDefault="009A2AB7" w:rsidP="009A2AB7"/>
    <w:p w:rsidR="009A2AB7" w:rsidRDefault="009A2AB7" w:rsidP="009A2AB7">
      <w:r>
        <w:t xml:space="preserve">More important however is the cross connection of the DSR (pin 6) and DTR (pin 4) lines. By cross connecting these lines, their original function is simulated pretty well. The DTR output is used to signal the other device that communication is possible. This information is read on the DSR input, the same input used for this purpose with modem communication. Because of this cross connection, the DTR output line can be used for simple flow control. </w:t>
      </w:r>
      <w:proofErr w:type="spellStart"/>
      <w:r>
        <w:t>Incomming</w:t>
      </w:r>
      <w:proofErr w:type="spellEnd"/>
      <w:r>
        <w:t xml:space="preserve"> data is allowed when the output is set, and blocked if the output is not set.</w:t>
      </w:r>
    </w:p>
    <w:p w:rsidR="009A2AB7" w:rsidRDefault="009A2AB7" w:rsidP="009A2AB7">
      <w:r>
        <w:t xml:space="preserve"> </w:t>
      </w:r>
    </w:p>
    <w:p w:rsidR="009A2AB7" w:rsidRDefault="009A2AB7" w:rsidP="009A2AB7">
      <w:r>
        <w:t xml:space="preserve">Software using only the RTS/CTS protocol for flow control cannot take advantage of the partial handshaking null modem cable. Most software however will also check the DSR line and in that case—when using the null modem cable with partial handshaking—the best possible hardware flow control can be achieved which is still compatible with the original use with modems. </w:t>
      </w:r>
    </w:p>
    <w:p w:rsidR="009A2AB7" w:rsidRPr="00166BFC" w:rsidRDefault="009A2AB7" w:rsidP="009A2AB7"/>
    <w:p w:rsidR="009A2AB7" w:rsidRDefault="009A2AB7" w:rsidP="00D5559F">
      <w:pPr>
        <w:pStyle w:val="Kop5"/>
        <w:numPr>
          <w:ilvl w:val="4"/>
          <w:numId w:val="1"/>
        </w:numPr>
      </w:pPr>
      <w:bookmarkStart w:id="77" w:name="_Toc345528583"/>
      <w:r>
        <w:t>Null modem with full handshaking</w:t>
      </w:r>
      <w:bookmarkEnd w:id="77"/>
    </w:p>
    <w:p w:rsidR="009A2AB7" w:rsidRDefault="009A2AB7" w:rsidP="009A2AB7">
      <w:r>
        <w:t>The most expensive null modem cable is the null modem cable suitable for full handshaking. In this null modem cable, seven wires are present. Only the ring indicator RI and carrier detect CD signal are not linked. The cable is shown in the following figure.</w:t>
      </w:r>
    </w:p>
    <w:p w:rsidR="009A2AB7" w:rsidRDefault="009A2AB7" w:rsidP="009A2AB7"/>
    <w:p w:rsidR="009A2AB7" w:rsidRDefault="009A2AB7" w:rsidP="009A2AB7">
      <w:r>
        <w:rPr>
          <w:noProof/>
          <w:lang w:val="nl-NL" w:eastAsia="nl-NL"/>
        </w:rPr>
        <w:drawing>
          <wp:inline distT="0" distB="0" distL="0" distR="0" wp14:anchorId="1B5DCED1" wp14:editId="78D3FA32">
            <wp:extent cx="3695700" cy="120015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695700" cy="1200150"/>
                    </a:xfrm>
                    <a:prstGeom prst="rect">
                      <a:avLst/>
                    </a:prstGeom>
                  </pic:spPr>
                </pic:pic>
              </a:graphicData>
            </a:graphic>
          </wp:inline>
        </w:drawing>
      </w:r>
    </w:p>
    <w:p w:rsidR="009A2AB7" w:rsidRDefault="009A2AB7" w:rsidP="009A2AB7">
      <w:pPr>
        <w:pStyle w:val="Onderschrift"/>
      </w:pPr>
      <w:bookmarkStart w:id="78" w:name="_Toc345528651"/>
      <w:bookmarkStart w:id="79" w:name="_Toc349645833"/>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r>
        <w:t>: Null modem with full handshaking</w:t>
      </w:r>
      <w:bookmarkEnd w:id="78"/>
      <w:bookmarkEnd w:id="79"/>
    </w:p>
    <w:tbl>
      <w:tblPr>
        <w:tblW w:w="79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1701"/>
        <w:gridCol w:w="4697"/>
      </w:tblGrid>
      <w:tr w:rsidR="009A2AB7" w:rsidRPr="00576C19" w:rsidTr="00781683">
        <w:trPr>
          <w:trHeight w:val="255"/>
        </w:trPr>
        <w:tc>
          <w:tcPr>
            <w:tcW w:w="1526" w:type="dxa"/>
            <w:shd w:val="clear" w:color="auto" w:fill="0C0C0C"/>
          </w:tcPr>
          <w:p w:rsidR="009A2AB7" w:rsidRPr="00576C19" w:rsidRDefault="009A2AB7" w:rsidP="00781683">
            <w:pPr>
              <w:jc w:val="center"/>
              <w:rPr>
                <w:b/>
              </w:rPr>
            </w:pPr>
            <w:r>
              <w:rPr>
                <w:b/>
              </w:rPr>
              <w:t>Connector 1</w:t>
            </w:r>
          </w:p>
        </w:tc>
        <w:tc>
          <w:tcPr>
            <w:tcW w:w="1701" w:type="dxa"/>
            <w:shd w:val="clear" w:color="auto" w:fill="0C0C0C"/>
          </w:tcPr>
          <w:p w:rsidR="009A2AB7" w:rsidRPr="00576C19" w:rsidRDefault="009A2AB7" w:rsidP="00781683">
            <w:pPr>
              <w:jc w:val="center"/>
              <w:rPr>
                <w:b/>
              </w:rPr>
            </w:pPr>
            <w:r>
              <w:rPr>
                <w:b/>
              </w:rPr>
              <w:t>Connector 2</w:t>
            </w:r>
          </w:p>
        </w:tc>
        <w:tc>
          <w:tcPr>
            <w:tcW w:w="4697" w:type="dxa"/>
            <w:shd w:val="clear" w:color="auto" w:fill="0C0C0C"/>
          </w:tcPr>
          <w:p w:rsidR="009A2AB7" w:rsidRDefault="009A2AB7" w:rsidP="00781683">
            <w:pPr>
              <w:jc w:val="center"/>
              <w:rPr>
                <w:b/>
              </w:rPr>
            </w:pPr>
            <w:r>
              <w:rPr>
                <w:b/>
              </w:rPr>
              <w:t>Function</w:t>
            </w:r>
          </w:p>
        </w:tc>
      </w:tr>
      <w:tr w:rsidR="009A2AB7" w:rsidTr="00781683">
        <w:trPr>
          <w:trHeight w:val="255"/>
        </w:trPr>
        <w:tc>
          <w:tcPr>
            <w:tcW w:w="1526" w:type="dxa"/>
          </w:tcPr>
          <w:p w:rsidR="009A2AB7" w:rsidRDefault="009A2AB7" w:rsidP="00781683">
            <w:pPr>
              <w:jc w:val="center"/>
            </w:pPr>
            <w:r>
              <w:t>2</w:t>
            </w:r>
          </w:p>
        </w:tc>
        <w:tc>
          <w:tcPr>
            <w:tcW w:w="1701" w:type="dxa"/>
          </w:tcPr>
          <w:p w:rsidR="009A2AB7" w:rsidRDefault="009A2AB7" w:rsidP="00781683">
            <w:pPr>
              <w:jc w:val="center"/>
            </w:pPr>
            <w:r>
              <w:t>3</w:t>
            </w:r>
          </w:p>
        </w:tc>
        <w:tc>
          <w:tcPr>
            <w:tcW w:w="4697" w:type="dxa"/>
          </w:tcPr>
          <w:p w:rsidR="009A2AB7" w:rsidRDefault="009A2AB7" w:rsidP="00781683">
            <w:pPr>
              <w:jc w:val="center"/>
            </w:pPr>
            <w:r>
              <w:t xml:space="preserve">Rx &lt;= </w:t>
            </w:r>
            <w:proofErr w:type="spellStart"/>
            <w:r>
              <w:t>Tx</w:t>
            </w:r>
            <w:proofErr w:type="spellEnd"/>
          </w:p>
        </w:tc>
      </w:tr>
      <w:tr w:rsidR="009A2AB7" w:rsidTr="00781683">
        <w:trPr>
          <w:trHeight w:val="255"/>
        </w:trPr>
        <w:tc>
          <w:tcPr>
            <w:tcW w:w="1526" w:type="dxa"/>
          </w:tcPr>
          <w:p w:rsidR="009A2AB7" w:rsidRDefault="009A2AB7" w:rsidP="00781683">
            <w:pPr>
              <w:jc w:val="center"/>
            </w:pPr>
            <w:r>
              <w:t>3</w:t>
            </w:r>
          </w:p>
        </w:tc>
        <w:tc>
          <w:tcPr>
            <w:tcW w:w="1701" w:type="dxa"/>
          </w:tcPr>
          <w:p w:rsidR="009A2AB7" w:rsidRDefault="009A2AB7" w:rsidP="00781683">
            <w:pPr>
              <w:jc w:val="center"/>
            </w:pPr>
            <w:r>
              <w:t>2</w:t>
            </w:r>
          </w:p>
        </w:tc>
        <w:tc>
          <w:tcPr>
            <w:tcW w:w="4697" w:type="dxa"/>
          </w:tcPr>
          <w:p w:rsidR="009A2AB7" w:rsidRDefault="009A2AB7" w:rsidP="00781683">
            <w:pPr>
              <w:jc w:val="center"/>
            </w:pPr>
            <w:proofErr w:type="spellStart"/>
            <w:r>
              <w:t>Tx</w:t>
            </w:r>
            <w:proofErr w:type="spellEnd"/>
            <w:r>
              <w:t xml:space="preserve"> =&gt; Rx</w:t>
            </w:r>
          </w:p>
        </w:tc>
      </w:tr>
      <w:tr w:rsidR="009A2AB7" w:rsidTr="00781683">
        <w:trPr>
          <w:trHeight w:val="255"/>
        </w:trPr>
        <w:tc>
          <w:tcPr>
            <w:tcW w:w="1526" w:type="dxa"/>
          </w:tcPr>
          <w:p w:rsidR="009A2AB7" w:rsidRDefault="009A2AB7" w:rsidP="00781683">
            <w:pPr>
              <w:jc w:val="center"/>
            </w:pPr>
            <w:r>
              <w:t>4</w:t>
            </w:r>
          </w:p>
        </w:tc>
        <w:tc>
          <w:tcPr>
            <w:tcW w:w="1701" w:type="dxa"/>
          </w:tcPr>
          <w:p w:rsidR="009A2AB7" w:rsidRDefault="009A2AB7" w:rsidP="00781683">
            <w:pPr>
              <w:jc w:val="center"/>
            </w:pPr>
            <w:r>
              <w:t>6</w:t>
            </w:r>
          </w:p>
        </w:tc>
        <w:tc>
          <w:tcPr>
            <w:tcW w:w="4697" w:type="dxa"/>
          </w:tcPr>
          <w:p w:rsidR="009A2AB7" w:rsidRDefault="009A2AB7" w:rsidP="00781683">
            <w:pPr>
              <w:jc w:val="center"/>
            </w:pPr>
            <w:r>
              <w:t>DTR =&gt; DSR</w:t>
            </w:r>
          </w:p>
        </w:tc>
      </w:tr>
      <w:tr w:rsidR="009A2AB7" w:rsidTr="00781683">
        <w:trPr>
          <w:trHeight w:val="255"/>
        </w:trPr>
        <w:tc>
          <w:tcPr>
            <w:tcW w:w="1526" w:type="dxa"/>
          </w:tcPr>
          <w:p w:rsidR="009A2AB7" w:rsidRDefault="009A2AB7" w:rsidP="00781683">
            <w:pPr>
              <w:jc w:val="center"/>
            </w:pPr>
            <w:r>
              <w:t>5</w:t>
            </w:r>
          </w:p>
        </w:tc>
        <w:tc>
          <w:tcPr>
            <w:tcW w:w="1701" w:type="dxa"/>
          </w:tcPr>
          <w:p w:rsidR="009A2AB7" w:rsidRDefault="009A2AB7" w:rsidP="00781683">
            <w:pPr>
              <w:jc w:val="center"/>
            </w:pPr>
            <w:r>
              <w:t>5</w:t>
            </w:r>
          </w:p>
        </w:tc>
        <w:tc>
          <w:tcPr>
            <w:tcW w:w="4697" w:type="dxa"/>
          </w:tcPr>
          <w:p w:rsidR="009A2AB7" w:rsidRDefault="009A2AB7" w:rsidP="00781683">
            <w:pPr>
              <w:jc w:val="center"/>
            </w:pPr>
            <w:r>
              <w:t>Signal Ground</w:t>
            </w:r>
          </w:p>
        </w:tc>
      </w:tr>
      <w:tr w:rsidR="009A2AB7" w:rsidTr="00781683">
        <w:trPr>
          <w:trHeight w:val="255"/>
        </w:trPr>
        <w:tc>
          <w:tcPr>
            <w:tcW w:w="1526" w:type="dxa"/>
          </w:tcPr>
          <w:p w:rsidR="009A2AB7" w:rsidRDefault="009A2AB7" w:rsidP="00781683">
            <w:pPr>
              <w:jc w:val="center"/>
            </w:pPr>
            <w:r>
              <w:t>6</w:t>
            </w:r>
          </w:p>
        </w:tc>
        <w:tc>
          <w:tcPr>
            <w:tcW w:w="1701" w:type="dxa"/>
          </w:tcPr>
          <w:p w:rsidR="009A2AB7" w:rsidRDefault="009A2AB7" w:rsidP="00781683">
            <w:pPr>
              <w:jc w:val="center"/>
            </w:pPr>
            <w:r>
              <w:t>4</w:t>
            </w:r>
          </w:p>
        </w:tc>
        <w:tc>
          <w:tcPr>
            <w:tcW w:w="4697" w:type="dxa"/>
          </w:tcPr>
          <w:p w:rsidR="009A2AB7" w:rsidRDefault="009A2AB7" w:rsidP="00781683">
            <w:pPr>
              <w:jc w:val="center"/>
            </w:pPr>
            <w:r>
              <w:t>DSR &lt;= DTR</w:t>
            </w:r>
          </w:p>
        </w:tc>
      </w:tr>
      <w:tr w:rsidR="009A2AB7" w:rsidTr="00781683">
        <w:trPr>
          <w:trHeight w:val="255"/>
        </w:trPr>
        <w:tc>
          <w:tcPr>
            <w:tcW w:w="1526" w:type="dxa"/>
          </w:tcPr>
          <w:p w:rsidR="009A2AB7" w:rsidRDefault="009A2AB7" w:rsidP="00781683">
            <w:pPr>
              <w:jc w:val="center"/>
            </w:pPr>
            <w:r>
              <w:t>7</w:t>
            </w:r>
          </w:p>
        </w:tc>
        <w:tc>
          <w:tcPr>
            <w:tcW w:w="1701" w:type="dxa"/>
          </w:tcPr>
          <w:p w:rsidR="009A2AB7" w:rsidRDefault="009A2AB7" w:rsidP="00781683">
            <w:pPr>
              <w:jc w:val="center"/>
            </w:pPr>
            <w:r>
              <w:t>8</w:t>
            </w:r>
          </w:p>
        </w:tc>
        <w:tc>
          <w:tcPr>
            <w:tcW w:w="4697" w:type="dxa"/>
          </w:tcPr>
          <w:p w:rsidR="009A2AB7" w:rsidRDefault="009A2AB7" w:rsidP="00781683">
            <w:pPr>
              <w:jc w:val="center"/>
            </w:pPr>
            <w:r>
              <w:t>RTS =&gt; CTS</w:t>
            </w:r>
          </w:p>
        </w:tc>
      </w:tr>
      <w:tr w:rsidR="009A2AB7" w:rsidTr="00781683">
        <w:trPr>
          <w:trHeight w:val="255"/>
        </w:trPr>
        <w:tc>
          <w:tcPr>
            <w:tcW w:w="1526" w:type="dxa"/>
          </w:tcPr>
          <w:p w:rsidR="009A2AB7" w:rsidRDefault="009A2AB7" w:rsidP="00781683">
            <w:pPr>
              <w:jc w:val="center"/>
            </w:pPr>
            <w:r>
              <w:t>8</w:t>
            </w:r>
          </w:p>
        </w:tc>
        <w:tc>
          <w:tcPr>
            <w:tcW w:w="1701" w:type="dxa"/>
          </w:tcPr>
          <w:p w:rsidR="009A2AB7" w:rsidRDefault="009A2AB7" w:rsidP="00781683">
            <w:pPr>
              <w:jc w:val="center"/>
            </w:pPr>
            <w:r>
              <w:t>7</w:t>
            </w:r>
          </w:p>
        </w:tc>
        <w:tc>
          <w:tcPr>
            <w:tcW w:w="4697" w:type="dxa"/>
          </w:tcPr>
          <w:p w:rsidR="009A2AB7" w:rsidRPr="00444603" w:rsidRDefault="009A2AB7" w:rsidP="00781683">
            <w:pPr>
              <w:jc w:val="center"/>
              <w:rPr>
                <w:lang w:val="nl-NL"/>
              </w:rPr>
            </w:pPr>
            <w:r>
              <w:t xml:space="preserve">CTS &lt;= </w:t>
            </w:r>
            <w:r>
              <w:rPr>
                <w:lang w:val="nl-NL"/>
              </w:rPr>
              <w:t>RTS</w:t>
            </w:r>
          </w:p>
        </w:tc>
      </w:tr>
    </w:tbl>
    <w:p w:rsidR="009A2AB7" w:rsidRDefault="009A2AB7" w:rsidP="009A2AB7">
      <w:pPr>
        <w:pStyle w:val="Onderschrift"/>
      </w:pPr>
      <w:bookmarkStart w:id="80" w:name="_Toc345528683"/>
      <w:bookmarkStart w:id="81" w:name="_Toc349645970"/>
      <w:r>
        <w:lastRenderedPageBreak/>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8</w:t>
      </w:r>
      <w:r>
        <w:fldChar w:fldCharType="end"/>
      </w:r>
      <w:r w:rsidRPr="00444603">
        <w:t xml:space="preserve">: </w:t>
      </w:r>
      <w:r>
        <w:t>Null modem with full handshaking</w:t>
      </w:r>
      <w:bookmarkEnd w:id="80"/>
      <w:bookmarkEnd w:id="81"/>
    </w:p>
    <w:p w:rsidR="009A2AB7" w:rsidRDefault="009A2AB7" w:rsidP="00D5559F">
      <w:pPr>
        <w:pStyle w:val="Kop5"/>
        <w:numPr>
          <w:ilvl w:val="4"/>
          <w:numId w:val="1"/>
        </w:numPr>
      </w:pPr>
      <w:bookmarkStart w:id="82" w:name="_Toc345528584"/>
      <w:r>
        <w:t>Compatibility issues</w:t>
      </w:r>
      <w:bookmarkEnd w:id="82"/>
    </w:p>
    <w:p w:rsidR="009A2AB7" w:rsidRDefault="009A2AB7" w:rsidP="009A2AB7">
      <w:r>
        <w:t>The null modem cable with full handshaking does not permit the older way of flow control to take place. The main incompatibility is the cross connection of the RTS and CTS pins. Originally, these pins are used for a question/answer type of flow control. When the full handshaking null modem cable is used, there is no request anymore. The lines are purely used for telling the other side if communication is possible.</w:t>
      </w:r>
    </w:p>
    <w:p w:rsidR="009A2AB7" w:rsidRDefault="009A2AB7" w:rsidP="009A2AB7"/>
    <w:p w:rsidR="009A2AB7" w:rsidRDefault="009A2AB7" w:rsidP="009A2AB7">
      <w:r>
        <w:t>The main advantage of this cable is, that there are two signalling lines in each direction. Both the RTS and DTR outputs can be used to send flow control information to the other device. This makes it possible to achieve very high communication speeds with this type of null modem cable, provided that the software has been designed for it.</w:t>
      </w:r>
    </w:p>
    <w:p w:rsidR="009A2AB7" w:rsidRDefault="009A2AB7" w:rsidP="009A2AB7"/>
    <w:p w:rsidR="009A2AB7" w:rsidRDefault="009A2AB7" w:rsidP="00D5559F">
      <w:pPr>
        <w:pStyle w:val="Kop2"/>
        <w:numPr>
          <w:ilvl w:val="1"/>
          <w:numId w:val="1"/>
        </w:numPr>
      </w:pPr>
      <w:bookmarkStart w:id="83" w:name="_Toc345528585"/>
      <w:bookmarkStart w:id="84" w:name="_Toc349645664"/>
      <w:r>
        <w:t>RS485 Specifications</w:t>
      </w:r>
      <w:bookmarkEnd w:id="83"/>
      <w:bookmarkEnd w:id="84"/>
    </w:p>
    <w:p w:rsidR="009A2AB7" w:rsidRDefault="009A2AB7" w:rsidP="009A2AB7">
      <w:r w:rsidRPr="00817724">
        <w:t>RS485 is the most versatile communication standard in the standard series defined by the EIA, as it performs well on all four points. That is why RS485 is currently a widely used communication interface in data acquisition and control applications where multiple nodes communicate with each other.</w:t>
      </w:r>
    </w:p>
    <w:p w:rsidR="009A2AB7" w:rsidRDefault="009A2AB7" w:rsidP="009A2AB7"/>
    <w:p w:rsidR="009A2AB7" w:rsidRDefault="009A2AB7" w:rsidP="00D5559F">
      <w:pPr>
        <w:pStyle w:val="Kop3"/>
        <w:numPr>
          <w:ilvl w:val="2"/>
          <w:numId w:val="1"/>
        </w:numPr>
      </w:pPr>
      <w:bookmarkStart w:id="85" w:name="_Toc345528586"/>
      <w:bookmarkStart w:id="86" w:name="_Toc349645665"/>
      <w:r>
        <w:t>Differential signals with RS485:Longer distances and higher bit rates</w:t>
      </w:r>
      <w:bookmarkEnd w:id="85"/>
      <w:bookmarkEnd w:id="86"/>
    </w:p>
    <w:p w:rsidR="009A2AB7" w:rsidRDefault="009A2AB7" w:rsidP="009A2AB7">
      <w:r w:rsidRPr="00817724">
        <w:t>One of the main problems with RS232 is the lack of immunity for noise on the signal lines. The transmitter and receiver compare the voltages of the data- and handshake lines with one common zero line. Shifts in the ground level can have disastrous effects. Therefore the trigger level of the RS232 interface is set relatively high at ±3 Volt. Noise is easily picked up and limits both the maximum distance and communication speed. With RS485 on the contrary there is no such thing as a common zero as a signal reference. Several volts difference in the ground level of the RS485 transmitter and receiver does not cause any problems. The RS485 signals are floating and each signal is transmitted over a Sig+ line and a Sig- line. The RS485 receiver compares the voltage difference between both lines, instead of the absolute voltage level on a signal line. This works well and prevents the existence of ground loops, a common source of communication problems. The best results are achieved if the Sig+ and Sig- lines are twisted. The image below explains why.</w:t>
      </w:r>
    </w:p>
    <w:p w:rsidR="009A2AB7" w:rsidRDefault="009A2AB7" w:rsidP="009A2AB7"/>
    <w:p w:rsidR="009A2AB7" w:rsidRDefault="009A2AB7" w:rsidP="009A2AB7">
      <w:r>
        <w:rPr>
          <w:noProof/>
          <w:lang w:val="nl-NL" w:eastAsia="nl-NL"/>
        </w:rPr>
        <w:drawing>
          <wp:inline distT="0" distB="0" distL="0" distR="0" wp14:anchorId="27F33349" wp14:editId="380332A4">
            <wp:extent cx="3114675" cy="19526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14675" cy="1952625"/>
                    </a:xfrm>
                    <a:prstGeom prst="rect">
                      <a:avLst/>
                    </a:prstGeom>
                  </pic:spPr>
                </pic:pic>
              </a:graphicData>
            </a:graphic>
          </wp:inline>
        </w:drawing>
      </w:r>
    </w:p>
    <w:p w:rsidR="009A2AB7" w:rsidRDefault="009A2AB7" w:rsidP="009A2AB7">
      <w:pPr>
        <w:pStyle w:val="Onderschrift"/>
      </w:pPr>
      <w:bookmarkStart w:id="87" w:name="_Toc345528652"/>
      <w:bookmarkStart w:id="88" w:name="_Toc349645834"/>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7</w:t>
      </w:r>
      <w:r>
        <w:fldChar w:fldCharType="end"/>
      </w:r>
      <w:r>
        <w:t>: Noise in straight and twisted pair cables</w:t>
      </w:r>
      <w:bookmarkEnd w:id="87"/>
      <w:bookmarkEnd w:id="88"/>
    </w:p>
    <w:p w:rsidR="009A2AB7" w:rsidRDefault="009A2AB7" w:rsidP="009A2AB7">
      <w:r>
        <w:t xml:space="preserve">n the picture above, noise is generated by magnetic fields from the environment. The picture shows the magnetic field lines and the noise current in the RS485 data lines that is the result of that magnetic field. In the straight cable, all noise current is flowing in the same direction, </w:t>
      </w:r>
      <w:r>
        <w:lastRenderedPageBreak/>
        <w:t xml:space="preserve">practically generating a looping current just like in an ordinary transformer. When the cable is twisted, we see that in some parts of the signal lines the direction of the noise current is the </w:t>
      </w:r>
      <w:proofErr w:type="spellStart"/>
      <w:r>
        <w:t>oposite</w:t>
      </w:r>
      <w:proofErr w:type="spellEnd"/>
      <w:r>
        <w:t xml:space="preserve"> from the current in other parts of the cable. Because of this, the resulting noise current is many factors lower than with an ordinary straight cable. Shielding—which is a common method to prevent noise in RS232 lines—tries to keep hostile magnetic fields away from the signal lines. Twisted pairs in RS485 communication however adds immunity which is a much better way to fight noise. The magnetic fields are allowed to pass, but do no harm. If high noise immunity is needed, often a combination of twisting and shielding is used as for example in STP, shielded twisted pair and FTP, foiled twisted pair networking cables. Differential signals and twisting allows RS485 to communicate over much longer communication distances than achievable with RS232. With RS485 communication distances of 1200 m are possible.</w:t>
      </w:r>
    </w:p>
    <w:p w:rsidR="009A2AB7" w:rsidRDefault="009A2AB7" w:rsidP="009A2AB7"/>
    <w:p w:rsidR="009A2AB7" w:rsidRDefault="009A2AB7" w:rsidP="009A2AB7">
      <w:r>
        <w:t>Differential signal lines also allow higher bit rates than possible with non-differential connections. Therefore RS485 can overcome the practical communication speed limit of RS232. Currently RS485 drivers are produced that can achieve a bit rate of 35 mbps.</w:t>
      </w:r>
    </w:p>
    <w:p w:rsidR="009A2AB7" w:rsidRDefault="009A2AB7" w:rsidP="009A2AB7"/>
    <w:p w:rsidR="009A2AB7" w:rsidRDefault="009A2AB7" w:rsidP="00D5559F">
      <w:pPr>
        <w:pStyle w:val="Kop3"/>
        <w:numPr>
          <w:ilvl w:val="2"/>
          <w:numId w:val="1"/>
        </w:numPr>
      </w:pPr>
      <w:bookmarkStart w:id="89" w:name="_Toc345528587"/>
      <w:bookmarkStart w:id="90" w:name="_Toc349645666"/>
      <w:r>
        <w:t>Network topology with RS485</w:t>
      </w:r>
      <w:bookmarkEnd w:id="89"/>
      <w:bookmarkEnd w:id="90"/>
    </w:p>
    <w:p w:rsidR="009A2AB7" w:rsidRDefault="009A2AB7" w:rsidP="009A2AB7">
      <w:r>
        <w:t xml:space="preserve">Network topology is probably the reason why RS485 is now the </w:t>
      </w:r>
      <w:proofErr w:type="spellStart"/>
      <w:r>
        <w:t>favorite</w:t>
      </w:r>
      <w:proofErr w:type="spellEnd"/>
      <w:r>
        <w:t xml:space="preserve"> of the four mentioned interfaces in data acquisition and control applications. RS485 is the only of the interfaces capable of internetworking multiple transmitters and receivers in the same network. When using the default RS485 receivers with an input resistance of 12 kΩ it is possible to connect 32 devices to the network. Currently available high-resistance RS485 inputs allow this number to be expanded to 256. RS485 repeaters are also available which make it possible to increase the number of nodes to several thousands, spanning multiple </w:t>
      </w:r>
      <w:proofErr w:type="spellStart"/>
      <w:r>
        <w:t>kilometers</w:t>
      </w:r>
      <w:proofErr w:type="spellEnd"/>
      <w:r>
        <w:t>. And that with an interface which does not require intelligent network hardware: the implementation on the software side is not much more difficult than with RS232. It is the reason why RS485 is so popular with computers, PLCs, micro controllers and intelligent sensors in scientific and technical applications.</w:t>
      </w:r>
    </w:p>
    <w:p w:rsidR="009A2AB7" w:rsidRDefault="009A2AB7" w:rsidP="009A2AB7"/>
    <w:p w:rsidR="009A2AB7" w:rsidRDefault="009A2AB7" w:rsidP="009A2AB7">
      <w:r>
        <w:rPr>
          <w:noProof/>
          <w:lang w:val="nl-NL" w:eastAsia="nl-NL"/>
        </w:rPr>
        <w:drawing>
          <wp:inline distT="0" distB="0" distL="0" distR="0" wp14:anchorId="45B084EE" wp14:editId="1FE878C0">
            <wp:extent cx="4552950" cy="1571625"/>
            <wp:effectExtent l="0" t="0" r="0" b="952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52950" cy="1571625"/>
                    </a:xfrm>
                    <a:prstGeom prst="rect">
                      <a:avLst/>
                    </a:prstGeom>
                  </pic:spPr>
                </pic:pic>
              </a:graphicData>
            </a:graphic>
          </wp:inline>
        </w:drawing>
      </w:r>
    </w:p>
    <w:p w:rsidR="009A2AB7" w:rsidRDefault="009A2AB7" w:rsidP="009A2AB7">
      <w:pPr>
        <w:pStyle w:val="Onderschrift"/>
      </w:pPr>
      <w:bookmarkStart w:id="91" w:name="_Toc345528653"/>
      <w:bookmarkStart w:id="92" w:name="_Toc34964583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r>
        <w:t>: RS485 network topology</w:t>
      </w:r>
      <w:bookmarkEnd w:id="91"/>
      <w:bookmarkEnd w:id="92"/>
    </w:p>
    <w:p w:rsidR="009A2AB7" w:rsidRDefault="009A2AB7" w:rsidP="009A2AB7">
      <w:r w:rsidRPr="00BC6CE3">
        <w:t>In the picture above, the general network topology of RS485 is shown. N nodes are connected in a multipoint RS485 network. For higher speeds and longer lines, the termination resistances are necessary on both ends of the line to eliminate reflections. Use 100 Ω resistors on both ends. The RS485 network must be designed as one line with multiple drops, not as a star. Although total cable length maybe shorter in a star configuration, adequate termination is not possible anymore and signal quality may degrade significantly.</w:t>
      </w:r>
    </w:p>
    <w:p w:rsidR="009A2AB7" w:rsidRDefault="009A2AB7" w:rsidP="009A2AB7"/>
    <w:p w:rsidR="009A2AB7" w:rsidRDefault="009A2AB7" w:rsidP="00D5559F">
      <w:pPr>
        <w:pStyle w:val="Kop3"/>
        <w:numPr>
          <w:ilvl w:val="2"/>
          <w:numId w:val="1"/>
        </w:numPr>
      </w:pPr>
      <w:bookmarkStart w:id="93" w:name="_Toc345528588"/>
      <w:bookmarkStart w:id="94" w:name="_Toc349645667"/>
      <w:r>
        <w:lastRenderedPageBreak/>
        <w:t>RS485 functionality</w:t>
      </w:r>
      <w:bookmarkEnd w:id="93"/>
      <w:bookmarkEnd w:id="94"/>
    </w:p>
    <w:p w:rsidR="009A2AB7" w:rsidRDefault="009A2AB7" w:rsidP="009A2AB7">
      <w:r>
        <w:t>And now the most important question, how does RS485 function in practice? Default, all the senders on the RS485 bus are in tri-state with high impedance. In most higher level protocols, one of the nodes is defined as a master which sends queries or commands over the RS485 bus. All other nodes receive these data. Depending of the information in the sent data, zero or more nodes on the line respond to the master. In this situation, bandwidth can be used for almost 100%. There are other implementations of RS485 networks where every node can start a data session on its own. This is comparable with the way Ethernet networks function. Because there is a chance of data collision with this implementation, theory tells us that in this case only 37% of the bandwidth will be effectively used. With such an implementation of a RS485 network it is necessary that there is error detection implemented in the higher level protocol to detect the data corruption and resend the information at a later time.</w:t>
      </w:r>
    </w:p>
    <w:p w:rsidR="009A2AB7" w:rsidRDefault="009A2AB7" w:rsidP="009A2AB7"/>
    <w:p w:rsidR="009A2AB7" w:rsidRDefault="009A2AB7" w:rsidP="009A2AB7">
      <w:r>
        <w:t xml:space="preserve">There is no need for the senders to </w:t>
      </w:r>
      <w:proofErr w:type="spellStart"/>
      <w:r>
        <w:t>explicity</w:t>
      </w:r>
      <w:proofErr w:type="spellEnd"/>
      <w:r>
        <w:t xml:space="preserve"> turn the RS485 driver on or off. RS485 drivers automatically return to their high impedance tri-state within a few microseconds after the data has been sent. Therefore it is not needed to have delays between the data packets on the RS485 bus.</w:t>
      </w:r>
    </w:p>
    <w:p w:rsidR="009A2AB7" w:rsidRDefault="009A2AB7" w:rsidP="009A2AB7"/>
    <w:p w:rsidR="009A2AB7" w:rsidRDefault="009A2AB7" w:rsidP="009A2AB7">
      <w:r>
        <w:t xml:space="preserve">RS485 is used as the electrical layer for many well-known interface standards, including </w:t>
      </w:r>
      <w:proofErr w:type="spellStart"/>
      <w:r>
        <w:t>Profibus</w:t>
      </w:r>
      <w:proofErr w:type="spellEnd"/>
      <w:r>
        <w:t xml:space="preserve"> and Modbus.</w:t>
      </w:r>
    </w:p>
    <w:p w:rsidR="009A2AB7" w:rsidRDefault="009A2AB7" w:rsidP="009A2AB7"/>
    <w:p w:rsidR="009A2AB7" w:rsidRDefault="009A2AB7" w:rsidP="00D5559F">
      <w:pPr>
        <w:pStyle w:val="Kop3"/>
        <w:numPr>
          <w:ilvl w:val="2"/>
          <w:numId w:val="1"/>
        </w:numPr>
      </w:pPr>
      <w:bookmarkStart w:id="95" w:name="_Toc345528589"/>
      <w:bookmarkStart w:id="96" w:name="_Toc349645668"/>
      <w:r>
        <w:t>What Pins Are Needed for 2- and 4- Wire Transmission with RS-485 Serial Communication?</w:t>
      </w:r>
      <w:bookmarkEnd w:id="95"/>
      <w:bookmarkEnd w:id="96"/>
    </w:p>
    <w:p w:rsidR="009A2AB7" w:rsidRDefault="009A2AB7" w:rsidP="009A2AB7">
      <w:r>
        <w:t>For 2- wire and 4- wire transmission, TXD+, TXD-, RXD+, and RXD- are used.</w:t>
      </w:r>
    </w:p>
    <w:p w:rsidR="009A2AB7" w:rsidRDefault="009A2AB7" w:rsidP="009A2AB7"/>
    <w:p w:rsidR="009A2AB7" w:rsidRDefault="009A2AB7" w:rsidP="009A2AB7">
      <w:r>
        <w:t>In 4-wire transmission (full duplex), 4 wires run from TXD or RXD on the master to the opposite (TXD or RXD) on the slave(s).</w:t>
      </w:r>
    </w:p>
    <w:p w:rsidR="009A2AB7" w:rsidRDefault="009A2AB7" w:rsidP="009A2AB7">
      <w:r>
        <w:t>TXD+ &lt;=&gt; RXD+</w:t>
      </w:r>
    </w:p>
    <w:p w:rsidR="009A2AB7" w:rsidRDefault="009A2AB7" w:rsidP="009A2AB7">
      <w:r>
        <w:t>TXD- &lt;=&gt; RXD-</w:t>
      </w:r>
    </w:p>
    <w:p w:rsidR="009A2AB7" w:rsidRDefault="009A2AB7" w:rsidP="009A2AB7">
      <w:r>
        <w:t>RXD+ &lt;=&gt; TXD+</w:t>
      </w:r>
    </w:p>
    <w:p w:rsidR="009A2AB7" w:rsidRDefault="009A2AB7" w:rsidP="009A2AB7">
      <w:r>
        <w:t>RXD- &lt;=&gt; TXD-</w:t>
      </w:r>
    </w:p>
    <w:p w:rsidR="009A2AB7" w:rsidRDefault="009A2AB7" w:rsidP="009A2AB7"/>
    <w:p w:rsidR="009A2AB7" w:rsidRDefault="009A2AB7" w:rsidP="009A2AB7">
      <w:r w:rsidRPr="006F5307">
        <w:t>In 2-wire transmission (half- duplex), TXD+ and RXD+ on the master are wired together to TXD+ and RXD+ on the slave(s). TXD- and RXD- on the master are wired together to TXD- and RXD- on the slave(s).</w:t>
      </w:r>
    </w:p>
    <w:p w:rsidR="009A2AB7" w:rsidRDefault="009A2AB7" w:rsidP="009A2AB7"/>
    <w:p w:rsidR="009A2AB7" w:rsidRDefault="009A2AB7" w:rsidP="009A2AB7">
      <w:r>
        <w:rPr>
          <w:noProof/>
          <w:lang w:val="nl-NL" w:eastAsia="nl-NL"/>
        </w:rPr>
        <w:lastRenderedPageBreak/>
        <w:drawing>
          <wp:inline distT="0" distB="0" distL="0" distR="0" wp14:anchorId="42DDACEF" wp14:editId="4D403161">
            <wp:extent cx="2152650" cy="264795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52650" cy="2647950"/>
                    </a:xfrm>
                    <a:prstGeom prst="rect">
                      <a:avLst/>
                    </a:prstGeom>
                  </pic:spPr>
                </pic:pic>
              </a:graphicData>
            </a:graphic>
          </wp:inline>
        </w:drawing>
      </w:r>
    </w:p>
    <w:p w:rsidR="009A2AB7" w:rsidRDefault="009A2AB7" w:rsidP="009A2AB7">
      <w:pPr>
        <w:pStyle w:val="Onderschrift"/>
      </w:pPr>
      <w:bookmarkStart w:id="97" w:name="_Toc345528654"/>
      <w:bookmarkStart w:id="98" w:name="_Toc34964583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422/485 DB9 </w:t>
      </w:r>
      <w:proofErr w:type="spellStart"/>
      <w:r>
        <w:t>Pinout</w:t>
      </w:r>
      <w:bookmarkEnd w:id="97"/>
      <w:bookmarkEnd w:id="98"/>
      <w:proofErr w:type="spellEnd"/>
    </w:p>
    <w:p w:rsidR="009A2AB7" w:rsidRPr="00E925E8" w:rsidRDefault="009A2AB7" w:rsidP="009A2AB7">
      <w:pPr>
        <w:rPr>
          <w:i/>
        </w:rPr>
      </w:pPr>
      <w:r w:rsidRPr="00E925E8">
        <w:rPr>
          <w:i/>
        </w:rPr>
        <w:t xml:space="preserve">Note: While there is no handshaking protocol in RS485, please refer to the interface you are working on to see which pins are in use. </w:t>
      </w:r>
      <w:proofErr w:type="spellStart"/>
      <w:r w:rsidRPr="00E925E8">
        <w:rPr>
          <w:i/>
        </w:rPr>
        <w:t>Flowcontrol</w:t>
      </w:r>
      <w:proofErr w:type="spellEnd"/>
      <w:r w:rsidRPr="00E925E8">
        <w:rPr>
          <w:i/>
        </w:rPr>
        <w:t xml:space="preserve"> is done by the software by keeping gaps up to 3,5 characters after a transmittal. See chapter for additional FT information.</w:t>
      </w:r>
    </w:p>
    <w:p w:rsidR="009A2AB7" w:rsidRDefault="009A2AB7" w:rsidP="009A2AB7"/>
    <w:p w:rsidR="009A2AB7" w:rsidRDefault="009A2AB7" w:rsidP="00D5559F">
      <w:pPr>
        <w:pStyle w:val="Kop1"/>
        <w:numPr>
          <w:ilvl w:val="0"/>
          <w:numId w:val="1"/>
        </w:numPr>
      </w:pPr>
      <w:bookmarkStart w:id="99" w:name="_Toc345528590"/>
      <w:bookmarkStart w:id="100" w:name="_Toc349645669"/>
      <w:r>
        <w:t>TCP/IP</w:t>
      </w:r>
      <w:bookmarkEnd w:id="99"/>
      <w:bookmarkEnd w:id="100"/>
    </w:p>
    <w:p w:rsidR="009A2AB7" w:rsidRDefault="009A2AB7" w:rsidP="009A2AB7"/>
    <w:p w:rsidR="009A2AB7" w:rsidRDefault="009A2AB7" w:rsidP="00D5559F">
      <w:pPr>
        <w:pStyle w:val="Kop3"/>
        <w:numPr>
          <w:ilvl w:val="2"/>
          <w:numId w:val="1"/>
        </w:numPr>
      </w:pPr>
      <w:bookmarkStart w:id="101" w:name="_Toc345528591"/>
      <w:bookmarkStart w:id="102" w:name="_Toc349645670"/>
      <w:r>
        <w:t>Introduction</w:t>
      </w:r>
      <w:bookmarkEnd w:id="101"/>
      <w:bookmarkEnd w:id="102"/>
    </w:p>
    <w:p w:rsidR="009A2AB7" w:rsidRDefault="009A2AB7" w:rsidP="009A2AB7">
      <w:r>
        <w:t>Everyone will have heard of the TCP/IP protocol. It is used in our well known Internet, browsing on your explorer. This is not the only way it is used. TCP/IP is also used in various communications between peripherals. That is why we will elaborate a little bit on the subject, to get a good understanding of the protocol.</w:t>
      </w:r>
    </w:p>
    <w:p w:rsidR="009A2AB7" w:rsidRDefault="009A2AB7" w:rsidP="009A2AB7"/>
    <w:p w:rsidR="009A2AB7" w:rsidRDefault="009A2AB7" w:rsidP="00D5559F">
      <w:pPr>
        <w:pStyle w:val="Kop3"/>
        <w:numPr>
          <w:ilvl w:val="2"/>
          <w:numId w:val="1"/>
        </w:numPr>
      </w:pPr>
      <w:bookmarkStart w:id="103" w:name="_Toc345528592"/>
      <w:bookmarkStart w:id="104" w:name="_Toc349645671"/>
      <w:r>
        <w:t>Internet Protocol Suite</w:t>
      </w:r>
      <w:bookmarkEnd w:id="103"/>
      <w:bookmarkEnd w:id="104"/>
    </w:p>
    <w:p w:rsidR="009A2AB7" w:rsidRDefault="009A2AB7" w:rsidP="009A2AB7">
      <w:r>
        <w:t>The Internet protocol suite is the set of communications protocols that implement the protocol stack on which the Internet runs. It is sometimes called the TCP/IP protocol suite, after the two most important protocols in it: the Transmission Control Protocol (TCP) and the Internet Protocol (IP), which were also the first two defined.</w:t>
      </w:r>
    </w:p>
    <w:p w:rsidR="009A2AB7" w:rsidRDefault="009A2AB7" w:rsidP="009A2AB7"/>
    <w:p w:rsidR="009A2AB7" w:rsidRDefault="009A2AB7" w:rsidP="009A2AB7">
      <w:r>
        <w:t>The Internet protocol suite can be described by analogy with the OSI model, which describes the layers of a protocol stack, not all of which correspond well with internet practice. In a protocol stack, each layer solves a set of problems involving the transmission of data, and provides a well-defined service to the higher layers. Higher layers are logically closer to the user and deal with more abstract data, relying on lower layers to translate data into forms that can eventually be physically manipulated.</w:t>
      </w:r>
    </w:p>
    <w:p w:rsidR="009A2AB7" w:rsidRDefault="009A2AB7" w:rsidP="009A2AB7"/>
    <w:p w:rsidR="009A2AB7" w:rsidRDefault="009A2AB7" w:rsidP="009A2AB7">
      <w:r>
        <w:t xml:space="preserve">The Internet model was produced as the solution to a practical engineering problem. The OSI model, on the other hand, was a more theoretical approach, and was also produced at an earlier stage in the evolution of networks. Therefore, the OSI model is easier to understand, but the TCP/IP model is the one in actual use. It is helpful to have an </w:t>
      </w:r>
      <w:r>
        <w:lastRenderedPageBreak/>
        <w:t>understanding of the OSI model before learning TCP/IP, as the same principles apply, but are easier to understand in the OSI model.</w:t>
      </w:r>
    </w:p>
    <w:p w:rsidR="009A2AB7" w:rsidRDefault="009A2AB7" w:rsidP="009A2AB7"/>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6946"/>
      </w:tblGrid>
      <w:tr w:rsidR="009A2AB7" w:rsidRPr="00576C19" w:rsidTr="00781683">
        <w:trPr>
          <w:trHeight w:val="255"/>
        </w:trPr>
        <w:tc>
          <w:tcPr>
            <w:tcW w:w="1526" w:type="dxa"/>
            <w:shd w:val="clear" w:color="auto" w:fill="0C0C0C"/>
          </w:tcPr>
          <w:p w:rsidR="009A2AB7" w:rsidRPr="00576C19" w:rsidRDefault="009A2AB7" w:rsidP="00781683">
            <w:pPr>
              <w:jc w:val="center"/>
              <w:rPr>
                <w:b/>
              </w:rPr>
            </w:pPr>
            <w:r>
              <w:rPr>
                <w:b/>
              </w:rPr>
              <w:t>Layer</w:t>
            </w:r>
          </w:p>
        </w:tc>
        <w:tc>
          <w:tcPr>
            <w:tcW w:w="6946" w:type="dxa"/>
            <w:shd w:val="clear" w:color="auto" w:fill="0C0C0C"/>
          </w:tcPr>
          <w:p w:rsidR="009A2AB7" w:rsidRDefault="009A2AB7" w:rsidP="00781683">
            <w:pPr>
              <w:jc w:val="center"/>
              <w:rPr>
                <w:b/>
              </w:rPr>
            </w:pPr>
            <w:r>
              <w:rPr>
                <w:b/>
              </w:rPr>
              <w:t>Protocols</w:t>
            </w:r>
          </w:p>
        </w:tc>
      </w:tr>
      <w:tr w:rsidR="009A2AB7" w:rsidTr="00781683">
        <w:trPr>
          <w:trHeight w:val="255"/>
        </w:trPr>
        <w:tc>
          <w:tcPr>
            <w:tcW w:w="1526" w:type="dxa"/>
          </w:tcPr>
          <w:p w:rsidR="009A2AB7" w:rsidRDefault="009A2AB7" w:rsidP="00781683">
            <w:pPr>
              <w:jc w:val="center"/>
            </w:pPr>
            <w:r>
              <w:t>Application</w:t>
            </w:r>
          </w:p>
        </w:tc>
        <w:tc>
          <w:tcPr>
            <w:tcW w:w="6946" w:type="dxa"/>
          </w:tcPr>
          <w:p w:rsidR="009A2AB7" w:rsidRDefault="009A2AB7" w:rsidP="00781683">
            <w:pPr>
              <w:jc w:val="center"/>
            </w:pPr>
            <w:r>
              <w:t xml:space="preserve">FTP, HTTP, HTTPS, IMAP, IRC, NNTP, POP3, SIP, SMTP, SNMP, SSH, Telnet, </w:t>
            </w:r>
            <w:proofErr w:type="spellStart"/>
            <w:r>
              <w:t>BitTorrent</w:t>
            </w:r>
            <w:proofErr w:type="spellEnd"/>
            <w:r>
              <w:t xml:space="preserve">, </w:t>
            </w:r>
            <w:proofErr w:type="spellStart"/>
            <w:r>
              <w:t>Websphere</w:t>
            </w:r>
            <w:proofErr w:type="spellEnd"/>
            <w:r>
              <w:t>……..</w:t>
            </w:r>
          </w:p>
        </w:tc>
      </w:tr>
      <w:tr w:rsidR="009A2AB7" w:rsidTr="00781683">
        <w:trPr>
          <w:trHeight w:val="255"/>
        </w:trPr>
        <w:tc>
          <w:tcPr>
            <w:tcW w:w="1526" w:type="dxa"/>
          </w:tcPr>
          <w:p w:rsidR="009A2AB7" w:rsidRDefault="009A2AB7" w:rsidP="00781683">
            <w:pPr>
              <w:jc w:val="center"/>
            </w:pPr>
            <w:r>
              <w:t>Transport</w:t>
            </w:r>
          </w:p>
        </w:tc>
        <w:tc>
          <w:tcPr>
            <w:tcW w:w="6946" w:type="dxa"/>
          </w:tcPr>
          <w:p w:rsidR="009A2AB7" w:rsidRDefault="009A2AB7" w:rsidP="00781683">
            <w:pPr>
              <w:jc w:val="center"/>
            </w:pPr>
            <w:r>
              <w:t>DCCP, SCTP, TCP, RTP, UDP, IL, RUDP…….</w:t>
            </w:r>
          </w:p>
        </w:tc>
      </w:tr>
      <w:tr w:rsidR="009A2AB7" w:rsidTr="00781683">
        <w:trPr>
          <w:trHeight w:val="255"/>
        </w:trPr>
        <w:tc>
          <w:tcPr>
            <w:tcW w:w="1526" w:type="dxa"/>
          </w:tcPr>
          <w:p w:rsidR="009A2AB7" w:rsidRDefault="009A2AB7" w:rsidP="00781683">
            <w:pPr>
              <w:jc w:val="center"/>
            </w:pPr>
            <w:r>
              <w:t>Network</w:t>
            </w:r>
          </w:p>
        </w:tc>
        <w:tc>
          <w:tcPr>
            <w:tcW w:w="6946" w:type="dxa"/>
          </w:tcPr>
          <w:p w:rsidR="009A2AB7" w:rsidRDefault="009A2AB7" w:rsidP="00781683">
            <w:pPr>
              <w:jc w:val="center"/>
            </w:pPr>
            <w:r>
              <w:t>IPv4, IPv6…….</w:t>
            </w:r>
          </w:p>
        </w:tc>
      </w:tr>
      <w:tr w:rsidR="009A2AB7" w:rsidTr="00781683">
        <w:trPr>
          <w:trHeight w:val="255"/>
        </w:trPr>
        <w:tc>
          <w:tcPr>
            <w:tcW w:w="1526" w:type="dxa"/>
          </w:tcPr>
          <w:p w:rsidR="009A2AB7" w:rsidRDefault="009A2AB7" w:rsidP="00781683">
            <w:pPr>
              <w:jc w:val="center"/>
            </w:pPr>
            <w:proofErr w:type="spellStart"/>
            <w:r>
              <w:t>Datalink</w:t>
            </w:r>
            <w:proofErr w:type="spellEnd"/>
          </w:p>
        </w:tc>
        <w:tc>
          <w:tcPr>
            <w:tcW w:w="6946" w:type="dxa"/>
          </w:tcPr>
          <w:p w:rsidR="009A2AB7" w:rsidRDefault="009A2AB7" w:rsidP="00781683">
            <w:pPr>
              <w:jc w:val="center"/>
            </w:pPr>
            <w:r>
              <w:t xml:space="preserve">Ethernet, </w:t>
            </w:r>
            <w:proofErr w:type="spellStart"/>
            <w:r>
              <w:t>WiFi</w:t>
            </w:r>
            <w:proofErr w:type="spellEnd"/>
            <w:r>
              <w:t>, Token Ring, FDDI, PPP…….</w:t>
            </w:r>
          </w:p>
        </w:tc>
      </w:tr>
      <w:tr w:rsidR="009A2AB7" w:rsidTr="00781683">
        <w:trPr>
          <w:trHeight w:val="255"/>
        </w:trPr>
        <w:tc>
          <w:tcPr>
            <w:tcW w:w="1526" w:type="dxa"/>
          </w:tcPr>
          <w:p w:rsidR="009A2AB7" w:rsidRDefault="009A2AB7" w:rsidP="00781683">
            <w:pPr>
              <w:jc w:val="center"/>
            </w:pPr>
            <w:r>
              <w:t>Physical</w:t>
            </w:r>
          </w:p>
        </w:tc>
        <w:tc>
          <w:tcPr>
            <w:tcW w:w="6946" w:type="dxa"/>
          </w:tcPr>
          <w:p w:rsidR="009A2AB7" w:rsidRDefault="009A2AB7" w:rsidP="00781683">
            <w:pPr>
              <w:jc w:val="center"/>
            </w:pPr>
            <w:r w:rsidRPr="00FB0216">
              <w:tab/>
              <w:t>RS-232, EIA-422, RS-449, EIA-485, 10BASE2, 10BASE-T, ...</w:t>
            </w:r>
          </w:p>
        </w:tc>
      </w:tr>
    </w:tbl>
    <w:p w:rsidR="009A2AB7" w:rsidRDefault="009A2AB7" w:rsidP="009A2AB7">
      <w:pPr>
        <w:pStyle w:val="Onderschrift"/>
      </w:pPr>
      <w:bookmarkStart w:id="105" w:name="_Toc345528684"/>
      <w:bookmarkStart w:id="106" w:name="_Toc349645971"/>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1</w:t>
      </w:r>
      <w:r>
        <w:fldChar w:fldCharType="end"/>
      </w:r>
      <w:r>
        <w:t>: Internet Protocol Suite</w:t>
      </w:r>
      <w:bookmarkEnd w:id="105"/>
      <w:bookmarkEnd w:id="106"/>
    </w:p>
    <w:p w:rsidR="009A2AB7" w:rsidRDefault="009A2AB7" w:rsidP="00D5559F">
      <w:pPr>
        <w:pStyle w:val="Kop3"/>
        <w:numPr>
          <w:ilvl w:val="2"/>
          <w:numId w:val="1"/>
        </w:numPr>
      </w:pPr>
      <w:bookmarkStart w:id="107" w:name="_Toc345528593"/>
      <w:bookmarkStart w:id="108" w:name="_Toc349645672"/>
      <w:r>
        <w:t>Layers in the TCP/IP stack</w:t>
      </w:r>
      <w:bookmarkEnd w:id="107"/>
      <w:bookmarkEnd w:id="108"/>
    </w:p>
    <w:p w:rsidR="009A2AB7" w:rsidRDefault="009A2AB7" w:rsidP="009A2AB7"/>
    <w:p w:rsidR="009A2AB7" w:rsidRDefault="009A2AB7" w:rsidP="009A2AB7">
      <w:r>
        <w:t>There is some discussion about how to map the TCP/IP model onto the OSI model. Since the TCP/IP and OSI protocol suites do not match precisely, there is no one correct answer.</w:t>
      </w:r>
    </w:p>
    <w:p w:rsidR="009A2AB7" w:rsidRDefault="009A2AB7" w:rsidP="009A2AB7"/>
    <w:p w:rsidR="009A2AB7" w:rsidRDefault="009A2AB7" w:rsidP="009A2AB7">
      <w:r>
        <w:t>In addition, the OSI model is not really rich enough at the lower layers to capture the true layering; there needs to be an extra layer (the Internetworking layer) between the Transport and Network layers. Protocols specific to a particular network type, but which are run on top of the basic hardware framing, ought to be at the Network layer. Examples of such protocols are ARP, and the Spanning Tree Protocol (used to keep redundant bridges idle until they are needed). However, they are local protocols, and operate beneath the internetwork functionality. Admittedly, placing both groups (not to mention protocols which are logically part of the internetwork layer, but run on top of the internetwork protocol, such as ICMP) all at the same layer can be confusing, but the OSI model is not complex enough to do a better job.</w:t>
      </w:r>
    </w:p>
    <w:p w:rsidR="009A2AB7" w:rsidRDefault="009A2AB7" w:rsidP="009A2AB7"/>
    <w:p w:rsidR="009A2AB7" w:rsidRDefault="009A2AB7" w:rsidP="009A2AB7">
      <w:r>
        <w:t>The following diagram attempts to show where various TCP/IP and other protocols would reside in the original OSI model:</w:t>
      </w:r>
    </w:p>
    <w:p w:rsidR="009A2AB7" w:rsidRDefault="009A2AB7" w:rsidP="009A2AB7"/>
    <w:p w:rsidR="009A2AB7" w:rsidRDefault="009A2AB7" w:rsidP="00D5559F">
      <w:pPr>
        <w:pStyle w:val="Kop3"/>
        <w:numPr>
          <w:ilvl w:val="2"/>
          <w:numId w:val="1"/>
        </w:numPr>
      </w:pPr>
      <w:bookmarkStart w:id="109" w:name="_Toc345528594"/>
      <w:bookmarkStart w:id="110" w:name="_Toc349645673"/>
      <w:r>
        <w:t>The Network Access layer</w:t>
      </w:r>
      <w:bookmarkEnd w:id="109"/>
      <w:bookmarkEnd w:id="110"/>
    </w:p>
    <w:p w:rsidR="009A2AB7" w:rsidRDefault="009A2AB7" w:rsidP="00D5559F">
      <w:pPr>
        <w:pStyle w:val="Kop4"/>
        <w:numPr>
          <w:ilvl w:val="3"/>
          <w:numId w:val="1"/>
        </w:numPr>
      </w:pPr>
      <w:bookmarkStart w:id="111" w:name="_Toc345528595"/>
      <w:bookmarkStart w:id="112" w:name="_Toc349645674"/>
      <w:r>
        <w:t>The physical layer</w:t>
      </w:r>
      <w:bookmarkEnd w:id="111"/>
      <w:bookmarkEnd w:id="112"/>
    </w:p>
    <w:p w:rsidR="009A2AB7" w:rsidRDefault="009A2AB7" w:rsidP="009A2AB7"/>
    <w:p w:rsidR="009A2AB7" w:rsidRDefault="009A2AB7" w:rsidP="009A2AB7">
      <w:r>
        <w:t xml:space="preserve">The Physical layer describes the physical characteristics of the communication, such as conventions about the nature of the medium used for communication (such as wires, </w:t>
      </w:r>
      <w:proofErr w:type="spellStart"/>
      <w:r>
        <w:t>fiber</w:t>
      </w:r>
      <w:proofErr w:type="spellEnd"/>
      <w:r>
        <w:t xml:space="preserve"> optic links or radio links), and all related details such as connectors, channel codes and modulation, signal strengths, wavelength, low-level </w:t>
      </w:r>
      <w:proofErr w:type="spellStart"/>
      <w:r>
        <w:t>sychronization</w:t>
      </w:r>
      <w:proofErr w:type="spellEnd"/>
      <w:r>
        <w:t xml:space="preserve"> and timing and maximum distances. The Internet protocol suite does not cover the physical layer of any network; see the articles on specific network technologies for detail on the physical layer of each particular technology.</w:t>
      </w:r>
    </w:p>
    <w:p w:rsidR="009A2AB7" w:rsidRDefault="009A2AB7" w:rsidP="009A2AB7"/>
    <w:p w:rsidR="009A2AB7" w:rsidRDefault="009A2AB7" w:rsidP="00D5559F">
      <w:pPr>
        <w:pStyle w:val="Kop4"/>
        <w:numPr>
          <w:ilvl w:val="3"/>
          <w:numId w:val="1"/>
        </w:numPr>
      </w:pPr>
      <w:bookmarkStart w:id="113" w:name="_Toc345528596"/>
      <w:bookmarkStart w:id="114" w:name="_Toc349645675"/>
      <w:r>
        <w:t>The data link layer</w:t>
      </w:r>
      <w:bookmarkEnd w:id="113"/>
      <w:bookmarkEnd w:id="114"/>
    </w:p>
    <w:p w:rsidR="009A2AB7" w:rsidRDefault="009A2AB7" w:rsidP="009A2AB7"/>
    <w:p w:rsidR="009A2AB7" w:rsidRDefault="009A2AB7" w:rsidP="009A2AB7">
      <w:r>
        <w:t>The data link layer specifies how packets are transported over the physical layer, including the framing (i.e. the special bit patterns which mark the start and end of packets). Ethernet, for example, includes fields in the packet header which specify which machine or machines on the network a packet is destined for. Examples of Data link layer protocols are Ethernet, Wireless Ethernet, SLIP, Token Ring and ATM.</w:t>
      </w:r>
    </w:p>
    <w:p w:rsidR="009A2AB7" w:rsidRDefault="009A2AB7" w:rsidP="009A2AB7"/>
    <w:p w:rsidR="009A2AB7" w:rsidRDefault="009A2AB7" w:rsidP="009A2AB7">
      <w:r>
        <w:lastRenderedPageBreak/>
        <w:t>PPP is a little more complex, as it was originally specified as a separate protocol which ran on top of another data link layer, HDLC/SDLC.</w:t>
      </w:r>
    </w:p>
    <w:p w:rsidR="009A2AB7" w:rsidRDefault="009A2AB7" w:rsidP="009A2AB7"/>
    <w:p w:rsidR="009A2AB7" w:rsidRDefault="009A2AB7" w:rsidP="009A2AB7">
      <w:r>
        <w:t>This layer is sometimes further subdivided into Logical Link Control and Media Access Control.</w:t>
      </w:r>
    </w:p>
    <w:p w:rsidR="009A2AB7" w:rsidRDefault="009A2AB7" w:rsidP="009A2AB7"/>
    <w:p w:rsidR="009A2AB7" w:rsidRDefault="009A2AB7" w:rsidP="00D5559F">
      <w:pPr>
        <w:pStyle w:val="Kop4"/>
        <w:numPr>
          <w:ilvl w:val="3"/>
          <w:numId w:val="1"/>
        </w:numPr>
      </w:pPr>
      <w:bookmarkStart w:id="115" w:name="_Toc345528597"/>
      <w:bookmarkStart w:id="116" w:name="_Toc349645676"/>
      <w:r>
        <w:t>The Internetwork layer</w:t>
      </w:r>
      <w:bookmarkEnd w:id="115"/>
      <w:bookmarkEnd w:id="116"/>
    </w:p>
    <w:p w:rsidR="009A2AB7" w:rsidRDefault="009A2AB7" w:rsidP="009A2AB7"/>
    <w:p w:rsidR="009A2AB7" w:rsidRDefault="009A2AB7" w:rsidP="009A2AB7">
      <w:r>
        <w:t>As originally defined, the Network layer solves the problem of getting packets across a single network. Examples of such protocols are X.25, and the ARPANET's Host/IMP Protocol.</w:t>
      </w:r>
    </w:p>
    <w:p w:rsidR="009A2AB7" w:rsidRDefault="009A2AB7" w:rsidP="009A2AB7"/>
    <w:p w:rsidR="009A2AB7" w:rsidRDefault="009A2AB7" w:rsidP="009A2AB7">
      <w:r>
        <w:t>With the advent of the concept of internetworking, additional functionality was added to this layer, namely getting data from the source network to the destination network. This generally involves routing the packet across a network of networks, known as an internet.</w:t>
      </w:r>
    </w:p>
    <w:p w:rsidR="009A2AB7" w:rsidRDefault="009A2AB7" w:rsidP="009A2AB7"/>
    <w:p w:rsidR="009A2AB7" w:rsidRDefault="009A2AB7" w:rsidP="009A2AB7">
      <w:r>
        <w:t>In the internet protocol suite, IP performs the basic task of getting packets of data from source to destination. IP can carry data for a number of different higher level protocols; these protocols are each identified by a unique IP Protocol Number. ICMP and IGMP are protocols 1 and 2, respectively.</w:t>
      </w:r>
    </w:p>
    <w:p w:rsidR="009A2AB7" w:rsidRDefault="009A2AB7" w:rsidP="009A2AB7"/>
    <w:p w:rsidR="009A2AB7" w:rsidRDefault="009A2AB7" w:rsidP="009A2AB7">
      <w:r>
        <w:t>Some of the protocols carried by IP, such as ICMP (used to transmit diagnostic information about IP transmission) and IGMP (used to manage multicast data) are layered on top of IP but perform network layer functions, illustrating an incompatibility between the internet and OSI models. All routing protocols, such as BGP, OSPF, and RIP are also really part of the network layer, although they might seem to belong higher in the stack.</w:t>
      </w:r>
    </w:p>
    <w:p w:rsidR="009A2AB7" w:rsidRDefault="009A2AB7" w:rsidP="009A2AB7"/>
    <w:p w:rsidR="009A2AB7" w:rsidRDefault="009A2AB7" w:rsidP="00D5559F">
      <w:pPr>
        <w:pStyle w:val="Kop4"/>
        <w:numPr>
          <w:ilvl w:val="3"/>
          <w:numId w:val="1"/>
        </w:numPr>
      </w:pPr>
      <w:bookmarkStart w:id="117" w:name="_Toc345528598"/>
      <w:bookmarkStart w:id="118" w:name="_Toc349645677"/>
      <w:r>
        <w:t>The transport layer</w:t>
      </w:r>
      <w:bookmarkEnd w:id="117"/>
      <w:bookmarkEnd w:id="118"/>
    </w:p>
    <w:p w:rsidR="009A2AB7" w:rsidRDefault="009A2AB7" w:rsidP="009A2AB7"/>
    <w:p w:rsidR="009A2AB7" w:rsidRDefault="009A2AB7" w:rsidP="009A2AB7">
      <w:r>
        <w:t>The protocols at the Transport layer can solve problems like reliability ("did the data reach the destination?") and ensure that data arrives in the correct order. In the TCP/IP protocol suite, transport protocols also determine which application any given data is intended for.</w:t>
      </w:r>
    </w:p>
    <w:p w:rsidR="009A2AB7" w:rsidRDefault="009A2AB7" w:rsidP="009A2AB7"/>
    <w:p w:rsidR="009A2AB7" w:rsidRDefault="009A2AB7" w:rsidP="009A2AB7">
      <w:r>
        <w:t>The dynamic routing protocols which technically fit at this layer in the TCP/IP Protocol Suite (since they run over IP) are generally considered to be part of the Network layer; an example is OSPF (IP protocol number 89).</w:t>
      </w:r>
    </w:p>
    <w:p w:rsidR="009A2AB7" w:rsidRDefault="009A2AB7" w:rsidP="009A2AB7"/>
    <w:p w:rsidR="009A2AB7" w:rsidRDefault="009A2AB7" w:rsidP="009A2AB7">
      <w:r>
        <w:t>TCP (IP protocol number 6) is a "reliable", connection-oriented, transport mechanism providing a reliable byte stream, which makes sure data arrives complete, undamaged, and in order. TCP tries to continuously measure how loaded the network is and throttles its sending rate in order to avoid overloading the network. Furthermore, TCP will attempt to deliver all data correctly in the specified sequence. These are its main differences from UDP, and can become disadvantageous in real-time streaming or routing applications with high internetwork layer loss rates.</w:t>
      </w:r>
    </w:p>
    <w:p w:rsidR="009A2AB7" w:rsidRDefault="009A2AB7" w:rsidP="009A2AB7"/>
    <w:p w:rsidR="009A2AB7" w:rsidRDefault="009A2AB7" w:rsidP="009A2AB7">
      <w:r>
        <w:t>The newer SCTP is also a "reliable", connection-oriented, transport mechanism. It is record rather than byte oriented, and provides multiple sub-streams multiplexed over a single connection. It also provides multi-homing support, in which a connection end can be represented by multiple IP addresses (representing multiple physical interfaces), such that if one fails the connection is not interrupted. It was developed initially for telephony applications (to transport SS7 over IP), but can also be used for other applications.</w:t>
      </w:r>
    </w:p>
    <w:p w:rsidR="009A2AB7" w:rsidRDefault="009A2AB7" w:rsidP="009A2AB7"/>
    <w:p w:rsidR="009A2AB7" w:rsidRDefault="009A2AB7" w:rsidP="009A2AB7">
      <w:r>
        <w:lastRenderedPageBreak/>
        <w:t>UDP (IP protocol number 17) is a connectionless datagram protocol. It is a "best effort" or "unreliable" protocol - not because it is particularly unreliable, but because it does not verify that packets have reached their destination, and gives no guarantee that they will arrive in order. If an Application requires these characteristics, it must provide them itself, or use TCP.</w:t>
      </w:r>
    </w:p>
    <w:p w:rsidR="009A2AB7" w:rsidRDefault="009A2AB7" w:rsidP="009A2AB7"/>
    <w:p w:rsidR="009A2AB7" w:rsidRDefault="009A2AB7" w:rsidP="009A2AB7">
      <w:r>
        <w:t xml:space="preserve">UDP is typically used for applications such as streaming media (audio and video, </w:t>
      </w:r>
      <w:proofErr w:type="spellStart"/>
      <w:r>
        <w:t>etc</w:t>
      </w:r>
      <w:proofErr w:type="spellEnd"/>
      <w:r>
        <w:t>) where on-time arrival is more important than reliability, or for simple query/response applications like DNS lookups, where the overhead of setting up a reliable connection is disproportionately large.</w:t>
      </w:r>
    </w:p>
    <w:p w:rsidR="009A2AB7" w:rsidRDefault="009A2AB7" w:rsidP="009A2AB7"/>
    <w:p w:rsidR="009A2AB7" w:rsidRDefault="009A2AB7" w:rsidP="009A2AB7">
      <w:r>
        <w:t>DCCP is currently under development by IETF. It provides TCP's flow control semantics, while keeping UDP's datagram service model visible to the user.</w:t>
      </w:r>
    </w:p>
    <w:p w:rsidR="009A2AB7" w:rsidRDefault="009A2AB7" w:rsidP="009A2AB7"/>
    <w:p w:rsidR="009A2AB7" w:rsidRDefault="009A2AB7" w:rsidP="009A2AB7">
      <w:r>
        <w:t>Both TCP and UDP are used to carry a number of higher-level applications. The applications at any given network address are distinguished by their TCP or UDP Port Number. By convention certain well known ports are associated with specific applications.</w:t>
      </w:r>
    </w:p>
    <w:p w:rsidR="009A2AB7" w:rsidRDefault="009A2AB7" w:rsidP="009A2AB7"/>
    <w:p w:rsidR="009A2AB7" w:rsidRDefault="009A2AB7" w:rsidP="009A2AB7">
      <w:r>
        <w:t>RTP is a datagram protocol that is designed for real-time data such as streaming audio and video. Although RTP uses the UDP packet format as a basis, it provides a function that is at the same protocol layer.</w:t>
      </w:r>
    </w:p>
    <w:p w:rsidR="009A2AB7" w:rsidRDefault="009A2AB7" w:rsidP="009A2AB7"/>
    <w:p w:rsidR="009A2AB7" w:rsidRDefault="009A2AB7" w:rsidP="00D5559F">
      <w:pPr>
        <w:pStyle w:val="Kop4"/>
        <w:numPr>
          <w:ilvl w:val="3"/>
          <w:numId w:val="1"/>
        </w:numPr>
      </w:pPr>
      <w:bookmarkStart w:id="119" w:name="_Toc345528599"/>
      <w:bookmarkStart w:id="120" w:name="_Toc349645678"/>
      <w:r>
        <w:t>The application layer</w:t>
      </w:r>
      <w:bookmarkEnd w:id="119"/>
      <w:bookmarkEnd w:id="120"/>
    </w:p>
    <w:p w:rsidR="009A2AB7" w:rsidRDefault="009A2AB7" w:rsidP="009A2AB7"/>
    <w:p w:rsidR="009A2AB7" w:rsidRDefault="009A2AB7" w:rsidP="009A2AB7">
      <w:r>
        <w:t>The Application layer is the layer that most common network-aware programs use in order to communicate across a network with other programs. Processes that occur in this layer are application specific; data is passed from the network-aware program, in the format used internally by this application, and is encoded into a standard protocol.</w:t>
      </w:r>
    </w:p>
    <w:p w:rsidR="009A2AB7" w:rsidRDefault="009A2AB7" w:rsidP="009A2AB7"/>
    <w:p w:rsidR="009A2AB7" w:rsidRDefault="009A2AB7" w:rsidP="009A2AB7">
      <w:r>
        <w:t>Some specific programs are considered to run in this layer. They provide services that directly support user applications. These programs and their corresponding protocols include HTTP (The World Wide Web), FTP (File transport), SMTP (Email), SSH (Secure remote login), DNS (Name &lt;-&gt; IP Address lookups) and many others.</w:t>
      </w:r>
    </w:p>
    <w:p w:rsidR="009A2AB7" w:rsidRDefault="009A2AB7" w:rsidP="009A2AB7"/>
    <w:p w:rsidR="009A2AB7" w:rsidRDefault="009A2AB7" w:rsidP="009A2AB7">
      <w:r>
        <w:t>Once the data from an application has been encoded into a standard application layer protocol it will be passed down to the next layer of the IP stack.</w:t>
      </w:r>
    </w:p>
    <w:p w:rsidR="009A2AB7" w:rsidRDefault="009A2AB7" w:rsidP="009A2AB7"/>
    <w:p w:rsidR="009A2AB7" w:rsidRDefault="009A2AB7" w:rsidP="009A2AB7">
      <w:r>
        <w:t>At the Transport Layer, applications will most commonly make use of TCP or UDP, and are often associated with a well-known port number. Ports were originally allocated by the Internet Assigned Numbers Authority (IANA).</w:t>
      </w:r>
    </w:p>
    <w:p w:rsidR="009A2AB7" w:rsidRDefault="009A2AB7" w:rsidP="009A2AB7"/>
    <w:p w:rsidR="009A2AB7" w:rsidRDefault="009A2AB7" w:rsidP="00D5559F">
      <w:pPr>
        <w:pStyle w:val="Kop3"/>
        <w:numPr>
          <w:ilvl w:val="2"/>
          <w:numId w:val="1"/>
        </w:numPr>
      </w:pPr>
      <w:bookmarkStart w:id="121" w:name="_Toc345528600"/>
      <w:bookmarkStart w:id="122" w:name="_Toc349645679"/>
      <w:r>
        <w:t>TCP/IP Relevance</w:t>
      </w:r>
      <w:bookmarkEnd w:id="121"/>
      <w:bookmarkEnd w:id="122"/>
    </w:p>
    <w:p w:rsidR="009A2AB7" w:rsidRDefault="009A2AB7" w:rsidP="009A2AB7">
      <w:r>
        <w:t xml:space="preserve">As you might know FT NavVision © is a network based AMS system. For the interconnection between all the workstations and all the peripherals a good understanding of the above is necessary. Not only the workstations are connected through the TCP protocol also a lot of other devices are connected throughout some sort of Ethernet protocol. Think of IP-cameras, serial to Ethernet converters, </w:t>
      </w:r>
      <w:proofErr w:type="spellStart"/>
      <w:r>
        <w:t>modbus</w:t>
      </w:r>
      <w:proofErr w:type="spellEnd"/>
      <w:r>
        <w:t xml:space="preserve"> over TCP/IP and much more. It will take too far to discuss all the possibilities. We will, however, discuss a few of the more difficult features.</w:t>
      </w:r>
    </w:p>
    <w:p w:rsidR="009A2AB7" w:rsidRDefault="009A2AB7" w:rsidP="009A2AB7"/>
    <w:p w:rsidR="009A2AB7" w:rsidRDefault="009A2AB7" w:rsidP="009A2AB7">
      <w:r>
        <w:t>In the “hardware installation and commissioning manual” under “performance”  we will share some in depth information on the problems we encountered during our testing, to help you solve these connections quickly.</w:t>
      </w:r>
    </w:p>
    <w:p w:rsidR="009A2AB7" w:rsidRDefault="009A2AB7" w:rsidP="009A2AB7"/>
    <w:p w:rsidR="009A2AB7" w:rsidRDefault="009A2AB7" w:rsidP="00D5559F">
      <w:pPr>
        <w:pStyle w:val="Kop1"/>
        <w:numPr>
          <w:ilvl w:val="0"/>
          <w:numId w:val="1"/>
        </w:numPr>
      </w:pPr>
      <w:bookmarkStart w:id="123" w:name="_Toc345528601"/>
      <w:bookmarkStart w:id="124" w:name="_Toc349645680"/>
      <w:r>
        <w:t>Modbus</w:t>
      </w:r>
      <w:bookmarkEnd w:id="123"/>
      <w:bookmarkEnd w:id="124"/>
    </w:p>
    <w:p w:rsidR="009A2AB7" w:rsidRDefault="009A2AB7" w:rsidP="00D5559F">
      <w:pPr>
        <w:pStyle w:val="Kop2"/>
        <w:numPr>
          <w:ilvl w:val="1"/>
          <w:numId w:val="1"/>
        </w:numPr>
      </w:pPr>
      <w:bookmarkStart w:id="125" w:name="_Toc345528602"/>
      <w:bookmarkStart w:id="126" w:name="_Toc349645681"/>
      <w:r>
        <w:t>Introduction</w:t>
      </w:r>
      <w:bookmarkEnd w:id="125"/>
      <w:bookmarkEnd w:id="126"/>
    </w:p>
    <w:p w:rsidR="009A2AB7" w:rsidRDefault="009A2AB7" w:rsidP="009A2AB7">
      <w:r>
        <w:t>Some communication standards just emerge. Not because they are pushed by a large group of vendors or a special standards organisation. These standards—like the Modbus interface—emerge because they are good, simple to implement and are therefore adapted by many manufacturers. Because of this, Modbus became the first widely accepted fieldbus standard.</w:t>
      </w:r>
    </w:p>
    <w:p w:rsidR="009A2AB7" w:rsidRDefault="009A2AB7" w:rsidP="009A2AB7"/>
    <w:p w:rsidR="009A2AB7" w:rsidRDefault="009A2AB7" w:rsidP="009A2AB7">
      <w:r>
        <w:t xml:space="preserve">Modbus has its roots in the late seventies of the previous century. It is 1979 when PLC manufacturer </w:t>
      </w:r>
      <w:proofErr w:type="spellStart"/>
      <w:r>
        <w:t>Modicon</w:t>
      </w:r>
      <w:proofErr w:type="spellEnd"/>
      <w:r>
        <w:t xml:space="preserve">—now a brand of Schneider Electric's </w:t>
      </w:r>
      <w:proofErr w:type="spellStart"/>
      <w:r>
        <w:t>Telemecanique</w:t>
      </w:r>
      <w:proofErr w:type="spellEnd"/>
      <w:r>
        <w:t xml:space="preserve">—published the Modbus communication interface for a </w:t>
      </w:r>
      <w:proofErr w:type="spellStart"/>
      <w:r>
        <w:t>multidrop</w:t>
      </w:r>
      <w:proofErr w:type="spellEnd"/>
      <w:r>
        <w:t xml:space="preserve"> network based on a master/client architecture. Communication between the Modbus nodes was achieved with messages. It was an open standard that described the messaging structure. The physical layer of the Modbus interface was free to choose. The original Modbus interface ran on RS-232, but most later Modbus implementations used RS-485 because it allowed longer distances, higher speeds and the possibility of a true multi-drop network. In a short time </w:t>
      </w:r>
      <w:proofErr w:type="spellStart"/>
      <w:r>
        <w:t>hunderds</w:t>
      </w:r>
      <w:proofErr w:type="spellEnd"/>
      <w:r>
        <w:t xml:space="preserve"> of vendors implemented the Modbus messaging system in their devices and Modbus became the de facto standard for industrial communication networks.</w:t>
      </w:r>
    </w:p>
    <w:p w:rsidR="009A2AB7" w:rsidRDefault="009A2AB7" w:rsidP="009A2AB7"/>
    <w:p w:rsidR="009A2AB7" w:rsidRDefault="009A2AB7" w:rsidP="009A2AB7">
      <w:r>
        <w:t xml:space="preserve">The nice thing of the Modbus standard is the flexibility, but at the same time the easy implementation of it. Not only intelligent devices like microcontrollers, PLCs etc. are able to communicate with Modbus, also many intelligent sensors are </w:t>
      </w:r>
      <w:proofErr w:type="spellStart"/>
      <w:r>
        <w:t>equiped</w:t>
      </w:r>
      <w:proofErr w:type="spellEnd"/>
      <w:r>
        <w:t xml:space="preserve"> with a Modbus interface to send their data to host systems. While Modbus was previously mainly used on wired serial communication lines, there are also extensions to the standard for wireless communications and TCP/IP networks.</w:t>
      </w:r>
    </w:p>
    <w:p w:rsidR="009A2AB7" w:rsidRDefault="009A2AB7" w:rsidP="009A2AB7"/>
    <w:p w:rsidR="009A2AB7" w:rsidRDefault="009A2AB7" w:rsidP="00D5559F">
      <w:pPr>
        <w:pStyle w:val="Kop2"/>
        <w:numPr>
          <w:ilvl w:val="1"/>
          <w:numId w:val="1"/>
        </w:numPr>
      </w:pPr>
      <w:bookmarkStart w:id="127" w:name="_Toc345528603"/>
      <w:bookmarkStart w:id="128" w:name="_Toc349645682"/>
      <w:r>
        <w:t>Modbus message structure</w:t>
      </w:r>
      <w:bookmarkEnd w:id="127"/>
      <w:bookmarkEnd w:id="128"/>
    </w:p>
    <w:p w:rsidR="009A2AB7" w:rsidRDefault="009A2AB7" w:rsidP="009A2AB7"/>
    <w:p w:rsidR="009A2AB7" w:rsidRDefault="009A2AB7" w:rsidP="009A2AB7">
      <w:r>
        <w:t xml:space="preserve">The Modbus communication interface is built around messages. The format of these Modbus messages is independent of the type of physical interface used. On plain old RS232 are the same messages used as on Modbus/TCP over </w:t>
      </w:r>
      <w:proofErr w:type="spellStart"/>
      <w:r>
        <w:t>ethernet</w:t>
      </w:r>
      <w:proofErr w:type="spellEnd"/>
      <w:r>
        <w:t>. This gives the Modbus interface definition a very long lifetime. The same protocol can be used regardless of the connection type. Because of this, Modbus gives the possibility to easily upgrade the hardware structure of an industrial network, without the need for large changes in the software. A device can also communicate with several Modbus nodes at once, even if they are connected with different interface types, without the need to use a different protocol for every connection.</w:t>
      </w:r>
    </w:p>
    <w:p w:rsidR="009A2AB7" w:rsidRDefault="009A2AB7" w:rsidP="009A2AB7"/>
    <w:p w:rsidR="009A2AB7" w:rsidRDefault="009A2AB7" w:rsidP="009A2AB7">
      <w:r>
        <w:t xml:space="preserve">On simple interfaces like RS485 or RS232, the Modbus messages are sent in plain form over the network. In this case the network is dedicated to Modbus. When using more versatile network systems like TCP/IP over </w:t>
      </w:r>
      <w:proofErr w:type="spellStart"/>
      <w:r>
        <w:t>ethernet</w:t>
      </w:r>
      <w:proofErr w:type="spellEnd"/>
      <w:r>
        <w:t xml:space="preserve">, the Modbus messages are embedded in packets with the format necessary for the physical interface. In that case Modbus and other types of connections can co-exist at the same physical interface at the same time. Although the main Modbus message structure is peer-to-peer, Modbus is able to function on both point-to-point and </w:t>
      </w:r>
      <w:proofErr w:type="spellStart"/>
      <w:r>
        <w:t>multidrop</w:t>
      </w:r>
      <w:proofErr w:type="spellEnd"/>
      <w:r>
        <w:t xml:space="preserve"> networks.</w:t>
      </w:r>
    </w:p>
    <w:p w:rsidR="009A2AB7" w:rsidRDefault="009A2AB7" w:rsidP="009A2AB7"/>
    <w:p w:rsidR="009A2AB7" w:rsidRDefault="009A2AB7" w:rsidP="009A2AB7">
      <w:r>
        <w:t xml:space="preserve">Each Modbus message has the same structure. Four basic elements are present in each message. The sequence of these elements is the same for all messages, to make it easy to parse the content of the Modbus message. A conversation is always started by a master in </w:t>
      </w:r>
      <w:r>
        <w:lastRenderedPageBreak/>
        <w:t>the Modbus network. A Modbus master sends a message and—depending of the contents of the message—a slave takes action and responds to it. There can be more masters in a Modbus network. Addressing in the message header is used to define which device should respond to a message. All other nodes on the Modbus network ignore the message if the address field doesn't match their own address.</w:t>
      </w:r>
    </w:p>
    <w:p w:rsidR="009A2AB7" w:rsidRPr="00821B4F" w:rsidRDefault="009A2AB7" w:rsidP="009A2AB7"/>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51"/>
        <w:gridCol w:w="6521"/>
      </w:tblGrid>
      <w:tr w:rsidR="009A2AB7" w:rsidRPr="00576C19" w:rsidTr="00781683">
        <w:trPr>
          <w:trHeight w:val="255"/>
        </w:trPr>
        <w:tc>
          <w:tcPr>
            <w:tcW w:w="1951" w:type="dxa"/>
            <w:shd w:val="clear" w:color="auto" w:fill="0C0C0C"/>
          </w:tcPr>
          <w:p w:rsidR="009A2AB7" w:rsidRPr="00576C19" w:rsidRDefault="009A2AB7" w:rsidP="00781683">
            <w:pPr>
              <w:jc w:val="center"/>
              <w:rPr>
                <w:b/>
              </w:rPr>
            </w:pPr>
            <w:r>
              <w:rPr>
                <w:b/>
              </w:rPr>
              <w:t>Field</w:t>
            </w:r>
          </w:p>
        </w:tc>
        <w:tc>
          <w:tcPr>
            <w:tcW w:w="6521" w:type="dxa"/>
            <w:shd w:val="clear" w:color="auto" w:fill="0C0C0C"/>
          </w:tcPr>
          <w:p w:rsidR="009A2AB7" w:rsidRDefault="009A2AB7" w:rsidP="00781683">
            <w:pPr>
              <w:jc w:val="center"/>
              <w:rPr>
                <w:b/>
              </w:rPr>
            </w:pPr>
            <w:r>
              <w:rPr>
                <w:b/>
              </w:rPr>
              <w:t>Description</w:t>
            </w:r>
          </w:p>
        </w:tc>
      </w:tr>
      <w:tr w:rsidR="009A2AB7" w:rsidTr="00781683">
        <w:trPr>
          <w:trHeight w:val="255"/>
        </w:trPr>
        <w:tc>
          <w:tcPr>
            <w:tcW w:w="1951" w:type="dxa"/>
          </w:tcPr>
          <w:p w:rsidR="009A2AB7" w:rsidRDefault="009A2AB7" w:rsidP="00781683">
            <w:pPr>
              <w:jc w:val="center"/>
            </w:pPr>
            <w:r>
              <w:t>Device Address</w:t>
            </w:r>
          </w:p>
        </w:tc>
        <w:tc>
          <w:tcPr>
            <w:tcW w:w="6521" w:type="dxa"/>
          </w:tcPr>
          <w:p w:rsidR="009A2AB7" w:rsidRDefault="009A2AB7" w:rsidP="00781683">
            <w:pPr>
              <w:jc w:val="center"/>
            </w:pPr>
            <w:r>
              <w:t>Address of the receiver</w:t>
            </w:r>
          </w:p>
        </w:tc>
      </w:tr>
      <w:tr w:rsidR="009A2AB7" w:rsidTr="00781683">
        <w:trPr>
          <w:trHeight w:val="255"/>
        </w:trPr>
        <w:tc>
          <w:tcPr>
            <w:tcW w:w="1951" w:type="dxa"/>
          </w:tcPr>
          <w:p w:rsidR="009A2AB7" w:rsidRDefault="009A2AB7" w:rsidP="00781683">
            <w:pPr>
              <w:jc w:val="center"/>
            </w:pPr>
            <w:r>
              <w:t>Function Code</w:t>
            </w:r>
          </w:p>
        </w:tc>
        <w:tc>
          <w:tcPr>
            <w:tcW w:w="6521" w:type="dxa"/>
          </w:tcPr>
          <w:p w:rsidR="009A2AB7" w:rsidRDefault="009A2AB7" w:rsidP="00781683">
            <w:pPr>
              <w:jc w:val="center"/>
            </w:pPr>
            <w:r>
              <w:t>Code defining message type</w:t>
            </w:r>
          </w:p>
        </w:tc>
      </w:tr>
      <w:tr w:rsidR="009A2AB7" w:rsidTr="00781683">
        <w:trPr>
          <w:trHeight w:val="255"/>
        </w:trPr>
        <w:tc>
          <w:tcPr>
            <w:tcW w:w="1951" w:type="dxa"/>
          </w:tcPr>
          <w:p w:rsidR="009A2AB7" w:rsidRDefault="009A2AB7" w:rsidP="00781683">
            <w:pPr>
              <w:jc w:val="center"/>
            </w:pPr>
            <w:r>
              <w:t>Data</w:t>
            </w:r>
          </w:p>
        </w:tc>
        <w:tc>
          <w:tcPr>
            <w:tcW w:w="6521" w:type="dxa"/>
          </w:tcPr>
          <w:p w:rsidR="009A2AB7" w:rsidRDefault="009A2AB7" w:rsidP="00781683">
            <w:pPr>
              <w:jc w:val="center"/>
            </w:pPr>
            <w:r>
              <w:t>Data block with additional information</w:t>
            </w:r>
          </w:p>
        </w:tc>
      </w:tr>
      <w:tr w:rsidR="009A2AB7" w:rsidTr="00781683">
        <w:trPr>
          <w:trHeight w:val="255"/>
        </w:trPr>
        <w:tc>
          <w:tcPr>
            <w:tcW w:w="1951" w:type="dxa"/>
          </w:tcPr>
          <w:p w:rsidR="009A2AB7" w:rsidRDefault="009A2AB7" w:rsidP="00781683">
            <w:pPr>
              <w:jc w:val="center"/>
            </w:pPr>
            <w:r>
              <w:t>Error Check</w:t>
            </w:r>
          </w:p>
        </w:tc>
        <w:tc>
          <w:tcPr>
            <w:tcW w:w="6521" w:type="dxa"/>
          </w:tcPr>
          <w:p w:rsidR="009A2AB7" w:rsidRDefault="009A2AB7" w:rsidP="00781683">
            <w:pPr>
              <w:jc w:val="center"/>
            </w:pPr>
            <w:r>
              <w:t>Numeric check value to test for communication errors</w:t>
            </w:r>
          </w:p>
        </w:tc>
      </w:tr>
    </w:tbl>
    <w:p w:rsidR="009A2AB7" w:rsidRDefault="009A2AB7" w:rsidP="009A2AB7">
      <w:pPr>
        <w:pStyle w:val="Onderschrift"/>
      </w:pPr>
      <w:bookmarkStart w:id="129" w:name="_Toc345528685"/>
      <w:bookmarkStart w:id="130" w:name="_Toc349645972"/>
      <w:r>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ARABIC \s 1 </w:instrText>
      </w:r>
      <w:r>
        <w:fldChar w:fldCharType="separate"/>
      </w:r>
      <w:r>
        <w:rPr>
          <w:noProof/>
        </w:rPr>
        <w:t>1</w:t>
      </w:r>
      <w:r>
        <w:fldChar w:fldCharType="end"/>
      </w:r>
      <w:r>
        <w:t>: Modbus Message Structure</w:t>
      </w:r>
      <w:bookmarkEnd w:id="129"/>
      <w:bookmarkEnd w:id="130"/>
    </w:p>
    <w:p w:rsidR="009A2AB7" w:rsidRDefault="009A2AB7" w:rsidP="00D5559F">
      <w:pPr>
        <w:pStyle w:val="Kop2"/>
        <w:numPr>
          <w:ilvl w:val="1"/>
          <w:numId w:val="1"/>
        </w:numPr>
      </w:pPr>
      <w:bookmarkStart w:id="131" w:name="_Toc345528604"/>
      <w:bookmarkStart w:id="132" w:name="_Toc349645683"/>
      <w:r>
        <w:t>Modbus serial transmission modes: Modbus/ASCII and Modbus/RTU</w:t>
      </w:r>
      <w:bookmarkEnd w:id="131"/>
      <w:bookmarkEnd w:id="132"/>
    </w:p>
    <w:p w:rsidR="009A2AB7" w:rsidRDefault="009A2AB7" w:rsidP="009A2AB7">
      <w:r>
        <w:t>Serial Modbus connections can use two basic transmission modes, ASCII or RTU, remote terminal unit. The transmission mode in serial communications defines the way the Modbus messages are coded. With Modbus/ASCII, the messages are in a readable ASCII format. The Modbus/RTU format uses binary coding which makes the message unreadable when monitoring, but reduces the size of each message which allows for more data exchange in the same time span. All nodes on one Modbus network segment must use the same serial transmission mode. A device configured to use Modbus/ASCII cannot understand messages in Modbus/RTU and vice versa.</w:t>
      </w:r>
    </w:p>
    <w:p w:rsidR="009A2AB7" w:rsidRDefault="009A2AB7" w:rsidP="009A2AB7"/>
    <w:p w:rsidR="009A2AB7" w:rsidRDefault="009A2AB7" w:rsidP="009A2AB7">
      <w:r>
        <w:t xml:space="preserve">When using Modbus/ASCII, all messages are coded in hexadecimal values, represented with readable ASCII characters. Only the characters 0...9 and A...F are used for coding. For every </w:t>
      </w:r>
      <w:proofErr w:type="spellStart"/>
      <w:r>
        <w:t>byte</w:t>
      </w:r>
      <w:proofErr w:type="spellEnd"/>
      <w:r>
        <w:t xml:space="preserve"> of information, two communication-bytes are needed, because every communication-byte can only define 4 bits in the hexadecimal system. With Modbus/RTU the data is exchanged in a binary format, where each byte of information is coded in one communication-byte.</w:t>
      </w:r>
    </w:p>
    <w:p w:rsidR="009A2AB7" w:rsidRDefault="009A2AB7" w:rsidP="009A2AB7"/>
    <w:p w:rsidR="009A2AB7" w:rsidRDefault="009A2AB7" w:rsidP="009A2AB7">
      <w:r>
        <w:t xml:space="preserve">Modbus messages on serial connections are not sent in a plain format. They are framed to give receivers an easy way to detect the beginning and end of a message. When using Modbus/ASCII, characters are used to start and end a frame. The colon ':' is used to flag the start of a message and each message is ended with a CR/LF combination. Modbus/RTU on the other hand uses time gaps of silence on the communication line for the framing. Each message must be preceded by a time gap with a minimum length of 3.5 characters. If a receiver detects a gap of at least 1.5 characters, it assumes that a new message is </w:t>
      </w:r>
      <w:proofErr w:type="spellStart"/>
      <w:r>
        <w:t>comming</w:t>
      </w:r>
      <w:proofErr w:type="spellEnd"/>
      <w:r>
        <w:t xml:space="preserve"> and the receive buffer is cleared. The main advantage of Modbus/ASCII is, that it </w:t>
      </w:r>
      <w:proofErr w:type="spellStart"/>
      <w:r>
        <w:t>allowes</w:t>
      </w:r>
      <w:proofErr w:type="spellEnd"/>
      <w:r>
        <w:t xml:space="preserve"> gaps between the bytes of a message with a maximum length of 1 second. With Modbus/RTU it is necessary to send each message as a continuous stream.</w:t>
      </w:r>
    </w:p>
    <w:p w:rsidR="009A2AB7" w:rsidRDefault="009A2AB7" w:rsidP="009A2AB7"/>
    <w:tbl>
      <w:tblPr>
        <w:tblW w:w="79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2835"/>
        <w:gridCol w:w="2996"/>
      </w:tblGrid>
      <w:tr w:rsidR="009A2AB7" w:rsidRPr="00576C19" w:rsidTr="00781683">
        <w:trPr>
          <w:trHeight w:val="255"/>
        </w:trPr>
        <w:tc>
          <w:tcPr>
            <w:tcW w:w="2093" w:type="dxa"/>
            <w:shd w:val="clear" w:color="auto" w:fill="0C0C0C"/>
          </w:tcPr>
          <w:p w:rsidR="009A2AB7" w:rsidRPr="00576C19" w:rsidRDefault="009A2AB7" w:rsidP="00781683">
            <w:pPr>
              <w:jc w:val="center"/>
              <w:rPr>
                <w:b/>
              </w:rPr>
            </w:pPr>
            <w:r>
              <w:rPr>
                <w:b/>
              </w:rPr>
              <w:t>Connector 1</w:t>
            </w:r>
          </w:p>
        </w:tc>
        <w:tc>
          <w:tcPr>
            <w:tcW w:w="2835" w:type="dxa"/>
            <w:shd w:val="clear" w:color="auto" w:fill="0C0C0C"/>
          </w:tcPr>
          <w:p w:rsidR="009A2AB7" w:rsidRPr="00576C19" w:rsidRDefault="009A2AB7" w:rsidP="00781683">
            <w:pPr>
              <w:jc w:val="center"/>
              <w:rPr>
                <w:b/>
              </w:rPr>
            </w:pPr>
            <w:r>
              <w:rPr>
                <w:b/>
              </w:rPr>
              <w:t>Modbus/</w:t>
            </w:r>
            <w:proofErr w:type="spellStart"/>
            <w:r>
              <w:rPr>
                <w:b/>
              </w:rPr>
              <w:t>Ascii</w:t>
            </w:r>
            <w:proofErr w:type="spellEnd"/>
          </w:p>
        </w:tc>
        <w:tc>
          <w:tcPr>
            <w:tcW w:w="2996" w:type="dxa"/>
            <w:shd w:val="clear" w:color="auto" w:fill="0C0C0C"/>
          </w:tcPr>
          <w:p w:rsidR="009A2AB7" w:rsidRDefault="009A2AB7" w:rsidP="00781683">
            <w:pPr>
              <w:jc w:val="center"/>
              <w:rPr>
                <w:b/>
              </w:rPr>
            </w:pPr>
            <w:r>
              <w:rPr>
                <w:b/>
              </w:rPr>
              <w:t>Modbus/RTU</w:t>
            </w:r>
          </w:p>
        </w:tc>
      </w:tr>
      <w:tr w:rsidR="009A2AB7" w:rsidTr="00781683">
        <w:trPr>
          <w:trHeight w:val="255"/>
        </w:trPr>
        <w:tc>
          <w:tcPr>
            <w:tcW w:w="2093" w:type="dxa"/>
          </w:tcPr>
          <w:p w:rsidR="009A2AB7" w:rsidRDefault="009A2AB7" w:rsidP="00781683">
            <w:pPr>
              <w:jc w:val="center"/>
            </w:pPr>
            <w:r>
              <w:t>Characters</w:t>
            </w:r>
          </w:p>
        </w:tc>
        <w:tc>
          <w:tcPr>
            <w:tcW w:w="2835" w:type="dxa"/>
          </w:tcPr>
          <w:p w:rsidR="009A2AB7" w:rsidRDefault="009A2AB7" w:rsidP="00781683">
            <w:pPr>
              <w:jc w:val="center"/>
            </w:pPr>
            <w:r>
              <w:t>ASCII 0…9 And A…F</w:t>
            </w:r>
          </w:p>
        </w:tc>
        <w:tc>
          <w:tcPr>
            <w:tcW w:w="2996" w:type="dxa"/>
          </w:tcPr>
          <w:p w:rsidR="009A2AB7" w:rsidRDefault="009A2AB7" w:rsidP="00781683">
            <w:pPr>
              <w:jc w:val="center"/>
            </w:pPr>
            <w:r>
              <w:t>Binary 0…255</w:t>
            </w:r>
          </w:p>
        </w:tc>
      </w:tr>
      <w:tr w:rsidR="009A2AB7" w:rsidTr="00781683">
        <w:trPr>
          <w:trHeight w:val="255"/>
        </w:trPr>
        <w:tc>
          <w:tcPr>
            <w:tcW w:w="2093" w:type="dxa"/>
          </w:tcPr>
          <w:p w:rsidR="009A2AB7" w:rsidRDefault="009A2AB7" w:rsidP="00781683">
            <w:pPr>
              <w:jc w:val="center"/>
            </w:pPr>
            <w:r>
              <w:t>Error Check</w:t>
            </w:r>
          </w:p>
        </w:tc>
        <w:tc>
          <w:tcPr>
            <w:tcW w:w="2835" w:type="dxa"/>
          </w:tcPr>
          <w:p w:rsidR="009A2AB7" w:rsidRDefault="009A2AB7" w:rsidP="00781683">
            <w:pPr>
              <w:jc w:val="center"/>
            </w:pPr>
            <w:r>
              <w:t>LRC</w:t>
            </w:r>
          </w:p>
        </w:tc>
        <w:tc>
          <w:tcPr>
            <w:tcW w:w="2996" w:type="dxa"/>
          </w:tcPr>
          <w:p w:rsidR="009A2AB7" w:rsidRDefault="009A2AB7" w:rsidP="00781683">
            <w:pPr>
              <w:jc w:val="center"/>
            </w:pPr>
            <w:r>
              <w:t>CRC</w:t>
            </w:r>
          </w:p>
        </w:tc>
      </w:tr>
      <w:tr w:rsidR="009A2AB7" w:rsidTr="00781683">
        <w:trPr>
          <w:trHeight w:val="255"/>
        </w:trPr>
        <w:tc>
          <w:tcPr>
            <w:tcW w:w="2093" w:type="dxa"/>
          </w:tcPr>
          <w:p w:rsidR="009A2AB7" w:rsidRDefault="009A2AB7" w:rsidP="00781683">
            <w:pPr>
              <w:jc w:val="center"/>
            </w:pPr>
            <w:r>
              <w:t>Frame Start</w:t>
            </w:r>
          </w:p>
        </w:tc>
        <w:tc>
          <w:tcPr>
            <w:tcW w:w="2835" w:type="dxa"/>
          </w:tcPr>
          <w:p w:rsidR="009A2AB7" w:rsidRDefault="009A2AB7" w:rsidP="00781683">
            <w:pPr>
              <w:jc w:val="center"/>
            </w:pPr>
            <w:r>
              <w:t>Character “</w:t>
            </w:r>
            <w:r w:rsidRPr="001F4FDD">
              <w:rPr>
                <w:b/>
              </w:rPr>
              <w:t>:</w:t>
            </w:r>
            <w:r>
              <w:t>”</w:t>
            </w:r>
          </w:p>
        </w:tc>
        <w:tc>
          <w:tcPr>
            <w:tcW w:w="2996" w:type="dxa"/>
          </w:tcPr>
          <w:p w:rsidR="009A2AB7" w:rsidRDefault="009A2AB7" w:rsidP="00781683">
            <w:pPr>
              <w:jc w:val="center"/>
            </w:pPr>
            <w:r>
              <w:t>3.5 Chars Silence</w:t>
            </w:r>
          </w:p>
        </w:tc>
      </w:tr>
      <w:tr w:rsidR="009A2AB7" w:rsidTr="00781683">
        <w:trPr>
          <w:trHeight w:val="255"/>
        </w:trPr>
        <w:tc>
          <w:tcPr>
            <w:tcW w:w="2093" w:type="dxa"/>
          </w:tcPr>
          <w:p w:rsidR="009A2AB7" w:rsidRDefault="009A2AB7" w:rsidP="00781683">
            <w:pPr>
              <w:jc w:val="center"/>
            </w:pPr>
            <w:r>
              <w:t>Frame End</w:t>
            </w:r>
          </w:p>
        </w:tc>
        <w:tc>
          <w:tcPr>
            <w:tcW w:w="2835" w:type="dxa"/>
          </w:tcPr>
          <w:p w:rsidR="009A2AB7" w:rsidRDefault="009A2AB7" w:rsidP="00781683">
            <w:pPr>
              <w:jc w:val="center"/>
            </w:pPr>
            <w:r>
              <w:t>Characters CR/LF</w:t>
            </w:r>
          </w:p>
        </w:tc>
        <w:tc>
          <w:tcPr>
            <w:tcW w:w="2996" w:type="dxa"/>
          </w:tcPr>
          <w:p w:rsidR="009A2AB7" w:rsidRDefault="009A2AB7" w:rsidP="00781683">
            <w:pPr>
              <w:jc w:val="center"/>
            </w:pPr>
            <w:r>
              <w:t>3.5 Chars Silence</w:t>
            </w:r>
          </w:p>
        </w:tc>
      </w:tr>
      <w:tr w:rsidR="009A2AB7" w:rsidTr="00781683">
        <w:trPr>
          <w:trHeight w:val="255"/>
        </w:trPr>
        <w:tc>
          <w:tcPr>
            <w:tcW w:w="2093" w:type="dxa"/>
          </w:tcPr>
          <w:p w:rsidR="009A2AB7" w:rsidRDefault="009A2AB7" w:rsidP="00781683">
            <w:pPr>
              <w:jc w:val="center"/>
            </w:pPr>
            <w:r>
              <w:t>Gaps in Message</w:t>
            </w:r>
          </w:p>
        </w:tc>
        <w:tc>
          <w:tcPr>
            <w:tcW w:w="2835" w:type="dxa"/>
          </w:tcPr>
          <w:p w:rsidR="009A2AB7" w:rsidRDefault="009A2AB7" w:rsidP="00781683">
            <w:pPr>
              <w:jc w:val="center"/>
            </w:pPr>
            <w:r>
              <w:t>1 Sec.</w:t>
            </w:r>
          </w:p>
        </w:tc>
        <w:tc>
          <w:tcPr>
            <w:tcW w:w="2996" w:type="dxa"/>
          </w:tcPr>
          <w:p w:rsidR="009A2AB7" w:rsidRDefault="009A2AB7" w:rsidP="00781683">
            <w:pPr>
              <w:jc w:val="center"/>
            </w:pPr>
            <w:r>
              <w:t xml:space="preserve">1.5 times </w:t>
            </w:r>
            <w:proofErr w:type="spellStart"/>
            <w:r>
              <w:t>CharLength</w:t>
            </w:r>
            <w:proofErr w:type="spellEnd"/>
          </w:p>
        </w:tc>
      </w:tr>
      <w:tr w:rsidR="009A2AB7" w:rsidTr="00781683">
        <w:trPr>
          <w:trHeight w:val="255"/>
        </w:trPr>
        <w:tc>
          <w:tcPr>
            <w:tcW w:w="2093" w:type="dxa"/>
          </w:tcPr>
          <w:p w:rsidR="009A2AB7" w:rsidRDefault="009A2AB7" w:rsidP="00781683">
            <w:pPr>
              <w:jc w:val="center"/>
            </w:pPr>
            <w:r>
              <w:t>Start Bit</w:t>
            </w:r>
          </w:p>
        </w:tc>
        <w:tc>
          <w:tcPr>
            <w:tcW w:w="2835" w:type="dxa"/>
          </w:tcPr>
          <w:p w:rsidR="009A2AB7" w:rsidRDefault="009A2AB7" w:rsidP="00781683">
            <w:pPr>
              <w:jc w:val="center"/>
            </w:pPr>
            <w:r>
              <w:t>1</w:t>
            </w:r>
          </w:p>
        </w:tc>
        <w:tc>
          <w:tcPr>
            <w:tcW w:w="2996" w:type="dxa"/>
          </w:tcPr>
          <w:p w:rsidR="009A2AB7" w:rsidRDefault="009A2AB7" w:rsidP="00781683">
            <w:pPr>
              <w:jc w:val="center"/>
            </w:pPr>
            <w:r>
              <w:t>1</w:t>
            </w:r>
          </w:p>
        </w:tc>
      </w:tr>
      <w:tr w:rsidR="009A2AB7" w:rsidTr="00781683">
        <w:trPr>
          <w:trHeight w:val="255"/>
        </w:trPr>
        <w:tc>
          <w:tcPr>
            <w:tcW w:w="2093" w:type="dxa"/>
          </w:tcPr>
          <w:p w:rsidR="009A2AB7" w:rsidRDefault="009A2AB7" w:rsidP="00781683">
            <w:pPr>
              <w:jc w:val="center"/>
            </w:pPr>
            <w:r>
              <w:t>Data Bits</w:t>
            </w:r>
          </w:p>
        </w:tc>
        <w:tc>
          <w:tcPr>
            <w:tcW w:w="2835" w:type="dxa"/>
          </w:tcPr>
          <w:p w:rsidR="009A2AB7" w:rsidRDefault="009A2AB7" w:rsidP="00781683">
            <w:pPr>
              <w:jc w:val="center"/>
            </w:pPr>
            <w:r>
              <w:t>7</w:t>
            </w:r>
          </w:p>
        </w:tc>
        <w:tc>
          <w:tcPr>
            <w:tcW w:w="2996" w:type="dxa"/>
          </w:tcPr>
          <w:p w:rsidR="009A2AB7" w:rsidRPr="00444603" w:rsidRDefault="009A2AB7" w:rsidP="00781683">
            <w:pPr>
              <w:jc w:val="center"/>
              <w:rPr>
                <w:lang w:val="nl-NL"/>
              </w:rPr>
            </w:pPr>
            <w:r>
              <w:t>8</w:t>
            </w:r>
          </w:p>
        </w:tc>
      </w:tr>
      <w:tr w:rsidR="009A2AB7" w:rsidTr="00781683">
        <w:trPr>
          <w:trHeight w:val="255"/>
        </w:trPr>
        <w:tc>
          <w:tcPr>
            <w:tcW w:w="2093" w:type="dxa"/>
          </w:tcPr>
          <w:p w:rsidR="009A2AB7" w:rsidRDefault="009A2AB7" w:rsidP="00781683">
            <w:pPr>
              <w:jc w:val="center"/>
            </w:pPr>
            <w:r>
              <w:t>Parity</w:t>
            </w:r>
          </w:p>
        </w:tc>
        <w:tc>
          <w:tcPr>
            <w:tcW w:w="2835" w:type="dxa"/>
          </w:tcPr>
          <w:p w:rsidR="009A2AB7" w:rsidRDefault="009A2AB7" w:rsidP="00781683">
            <w:pPr>
              <w:jc w:val="center"/>
            </w:pPr>
            <w:r>
              <w:t>Even/Odd       None</w:t>
            </w:r>
          </w:p>
        </w:tc>
        <w:tc>
          <w:tcPr>
            <w:tcW w:w="2996" w:type="dxa"/>
          </w:tcPr>
          <w:p w:rsidR="009A2AB7" w:rsidRDefault="009A2AB7" w:rsidP="00781683">
            <w:pPr>
              <w:jc w:val="center"/>
            </w:pPr>
            <w:r>
              <w:t>Even/Odd       None</w:t>
            </w:r>
          </w:p>
        </w:tc>
      </w:tr>
      <w:tr w:rsidR="009A2AB7" w:rsidTr="00781683">
        <w:trPr>
          <w:trHeight w:val="255"/>
        </w:trPr>
        <w:tc>
          <w:tcPr>
            <w:tcW w:w="2093" w:type="dxa"/>
          </w:tcPr>
          <w:p w:rsidR="009A2AB7" w:rsidRDefault="009A2AB7" w:rsidP="00781683">
            <w:pPr>
              <w:jc w:val="center"/>
            </w:pPr>
            <w:r>
              <w:t>Stop Bits</w:t>
            </w:r>
          </w:p>
        </w:tc>
        <w:tc>
          <w:tcPr>
            <w:tcW w:w="2835" w:type="dxa"/>
          </w:tcPr>
          <w:p w:rsidR="009A2AB7" w:rsidRDefault="009A2AB7" w:rsidP="00781683">
            <w:pPr>
              <w:jc w:val="center"/>
            </w:pPr>
            <w:r>
              <w:t xml:space="preserve">    1                 2</w:t>
            </w:r>
          </w:p>
        </w:tc>
        <w:tc>
          <w:tcPr>
            <w:tcW w:w="2996" w:type="dxa"/>
          </w:tcPr>
          <w:p w:rsidR="009A2AB7" w:rsidRDefault="009A2AB7" w:rsidP="00781683">
            <w:pPr>
              <w:jc w:val="center"/>
            </w:pPr>
            <w:r>
              <w:t>1                 2</w:t>
            </w:r>
          </w:p>
        </w:tc>
      </w:tr>
    </w:tbl>
    <w:p w:rsidR="009A2AB7" w:rsidRDefault="009A2AB7" w:rsidP="009A2AB7">
      <w:pPr>
        <w:pStyle w:val="Onderschrift"/>
      </w:pPr>
      <w:bookmarkStart w:id="133" w:name="_Toc345528686"/>
      <w:bookmarkStart w:id="134" w:name="_Toc349645973"/>
      <w:r>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ARABIC \s 1 </w:instrText>
      </w:r>
      <w:r>
        <w:fldChar w:fldCharType="separate"/>
      </w:r>
      <w:r>
        <w:rPr>
          <w:noProof/>
        </w:rPr>
        <w:t>2</w:t>
      </w:r>
      <w:r>
        <w:fldChar w:fldCharType="end"/>
      </w:r>
      <w:r>
        <w:t>: Properties of Modbus/ASCII and Modbus/RTU</w:t>
      </w:r>
      <w:bookmarkEnd w:id="133"/>
      <w:bookmarkEnd w:id="134"/>
    </w:p>
    <w:p w:rsidR="009A2AB7" w:rsidRDefault="009A2AB7" w:rsidP="00D5559F">
      <w:pPr>
        <w:pStyle w:val="Kop2"/>
        <w:numPr>
          <w:ilvl w:val="1"/>
          <w:numId w:val="1"/>
        </w:numPr>
      </w:pPr>
      <w:bookmarkStart w:id="135" w:name="_Toc345528605"/>
      <w:bookmarkStart w:id="136" w:name="_Toc349645684"/>
      <w:r>
        <w:lastRenderedPageBreak/>
        <w:t>Modbus addressing</w:t>
      </w:r>
      <w:bookmarkEnd w:id="135"/>
      <w:bookmarkEnd w:id="136"/>
    </w:p>
    <w:p w:rsidR="009A2AB7" w:rsidRDefault="009A2AB7" w:rsidP="009A2AB7">
      <w:r>
        <w:t>The first information in each Modbus message is the address of the receiver. This parameter contains one byte of information. In Modbus/ASCII it is coded with two hexadecimal characters, in Modbus/RTU one byte is used. Valid addresses are in the range 0..247. The values 1..247 are assigned to individual Modbus devices and 0 is used as a broadcast address. Messages sent to the latter address will be accepted by all slaves. A slave always responds to a Modbus message. When responding it uses the same address as the master in the request. In this way the master can see that the device is actually responding to the request.</w:t>
      </w:r>
    </w:p>
    <w:p w:rsidR="009A2AB7" w:rsidRDefault="009A2AB7" w:rsidP="009A2AB7"/>
    <w:p w:rsidR="009A2AB7" w:rsidRDefault="009A2AB7" w:rsidP="009A2AB7">
      <w:r>
        <w:t xml:space="preserve">Within a Modbus device, the holding registers, inputs and outputs are assigned a number between 1 and 10000. One would expect, that the same addresses are used in the Modbus messages to read or set values. Unfortunately this is not the case. In the Modbus messages addresses are used with a value between 0 and 9999. If you want to read the value of output (coil) 18 for example, you have to specify the value 17 in the Modbus query message. More confusing is even, that for input and holding registers an offset must be </w:t>
      </w:r>
      <w:proofErr w:type="spellStart"/>
      <w:r>
        <w:t>substracted</w:t>
      </w:r>
      <w:proofErr w:type="spellEnd"/>
      <w:r>
        <w:t xml:space="preserve"> from the device address to get the proper address to put in the Modbus message structure. This leads to common mistakes and should be taken care of when designing applications with Modbus. The following table shows the address ranges for coils, inputs and holding registers and the way the address in the Modbus message is calculated given the actual address of the item in the slave device.</w:t>
      </w:r>
    </w:p>
    <w:p w:rsidR="009A2AB7" w:rsidRDefault="009A2AB7" w:rsidP="009A2AB7"/>
    <w:tbl>
      <w:tblPr>
        <w:tblW w:w="79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3"/>
        <w:gridCol w:w="2835"/>
        <w:gridCol w:w="2996"/>
      </w:tblGrid>
      <w:tr w:rsidR="009A2AB7" w:rsidTr="00781683">
        <w:trPr>
          <w:trHeight w:val="255"/>
        </w:trPr>
        <w:tc>
          <w:tcPr>
            <w:tcW w:w="2093" w:type="dxa"/>
            <w:shd w:val="clear" w:color="auto" w:fill="0C0C0C"/>
          </w:tcPr>
          <w:p w:rsidR="009A2AB7" w:rsidRPr="00576C19" w:rsidRDefault="009A2AB7" w:rsidP="00781683">
            <w:pPr>
              <w:jc w:val="center"/>
              <w:rPr>
                <w:b/>
              </w:rPr>
            </w:pPr>
            <w:r>
              <w:rPr>
                <w:b/>
              </w:rPr>
              <w:t>Device Address</w:t>
            </w:r>
          </w:p>
        </w:tc>
        <w:tc>
          <w:tcPr>
            <w:tcW w:w="2835" w:type="dxa"/>
            <w:shd w:val="clear" w:color="auto" w:fill="0C0C0C"/>
          </w:tcPr>
          <w:p w:rsidR="009A2AB7" w:rsidRPr="00576C19" w:rsidRDefault="009A2AB7" w:rsidP="00781683">
            <w:pPr>
              <w:jc w:val="center"/>
              <w:rPr>
                <w:b/>
              </w:rPr>
            </w:pPr>
            <w:r>
              <w:rPr>
                <w:b/>
              </w:rPr>
              <w:t>Modbus Address</w:t>
            </w:r>
          </w:p>
        </w:tc>
        <w:tc>
          <w:tcPr>
            <w:tcW w:w="2996" w:type="dxa"/>
            <w:shd w:val="clear" w:color="auto" w:fill="0C0C0C"/>
          </w:tcPr>
          <w:p w:rsidR="009A2AB7" w:rsidRDefault="009A2AB7" w:rsidP="00781683">
            <w:pPr>
              <w:jc w:val="center"/>
              <w:rPr>
                <w:b/>
              </w:rPr>
            </w:pPr>
            <w:r>
              <w:rPr>
                <w:b/>
              </w:rPr>
              <w:t>Description</w:t>
            </w:r>
          </w:p>
        </w:tc>
      </w:tr>
      <w:tr w:rsidR="009A2AB7" w:rsidTr="00781683">
        <w:trPr>
          <w:trHeight w:val="255"/>
        </w:trPr>
        <w:tc>
          <w:tcPr>
            <w:tcW w:w="2093" w:type="dxa"/>
          </w:tcPr>
          <w:p w:rsidR="009A2AB7" w:rsidRDefault="009A2AB7" w:rsidP="00781683">
            <w:pPr>
              <w:jc w:val="center"/>
            </w:pPr>
            <w:r>
              <w:t>1…10000</w:t>
            </w:r>
          </w:p>
        </w:tc>
        <w:tc>
          <w:tcPr>
            <w:tcW w:w="2835" w:type="dxa"/>
          </w:tcPr>
          <w:p w:rsidR="009A2AB7" w:rsidRDefault="009A2AB7" w:rsidP="00781683">
            <w:pPr>
              <w:jc w:val="center"/>
            </w:pPr>
            <w:r>
              <w:t>Address -1</w:t>
            </w:r>
          </w:p>
        </w:tc>
        <w:tc>
          <w:tcPr>
            <w:tcW w:w="2996" w:type="dxa"/>
          </w:tcPr>
          <w:p w:rsidR="009A2AB7" w:rsidRDefault="009A2AB7" w:rsidP="00781683">
            <w:pPr>
              <w:jc w:val="center"/>
            </w:pPr>
            <w:r>
              <w:t>Coil (outputs)</w:t>
            </w:r>
          </w:p>
        </w:tc>
      </w:tr>
      <w:tr w:rsidR="009A2AB7" w:rsidTr="00781683">
        <w:trPr>
          <w:trHeight w:val="255"/>
        </w:trPr>
        <w:tc>
          <w:tcPr>
            <w:tcW w:w="2093" w:type="dxa"/>
          </w:tcPr>
          <w:p w:rsidR="009A2AB7" w:rsidRDefault="009A2AB7" w:rsidP="00781683">
            <w:pPr>
              <w:jc w:val="center"/>
            </w:pPr>
            <w:r>
              <w:t>10001…20000</w:t>
            </w:r>
          </w:p>
        </w:tc>
        <w:tc>
          <w:tcPr>
            <w:tcW w:w="2835" w:type="dxa"/>
          </w:tcPr>
          <w:p w:rsidR="009A2AB7" w:rsidRDefault="009A2AB7" w:rsidP="00781683">
            <w:pPr>
              <w:jc w:val="center"/>
            </w:pPr>
            <w:r>
              <w:t>Address -10001</w:t>
            </w:r>
          </w:p>
        </w:tc>
        <w:tc>
          <w:tcPr>
            <w:tcW w:w="2996" w:type="dxa"/>
          </w:tcPr>
          <w:p w:rsidR="009A2AB7" w:rsidRDefault="009A2AB7" w:rsidP="00781683">
            <w:pPr>
              <w:jc w:val="center"/>
            </w:pPr>
            <w:r>
              <w:t>Inputs</w:t>
            </w:r>
          </w:p>
        </w:tc>
      </w:tr>
      <w:tr w:rsidR="009A2AB7" w:rsidTr="00781683">
        <w:trPr>
          <w:trHeight w:val="255"/>
        </w:trPr>
        <w:tc>
          <w:tcPr>
            <w:tcW w:w="2093" w:type="dxa"/>
          </w:tcPr>
          <w:p w:rsidR="009A2AB7" w:rsidRDefault="009A2AB7" w:rsidP="00781683">
            <w:pPr>
              <w:jc w:val="center"/>
            </w:pPr>
            <w:r>
              <w:t>40001…50000</w:t>
            </w:r>
          </w:p>
        </w:tc>
        <w:tc>
          <w:tcPr>
            <w:tcW w:w="2835" w:type="dxa"/>
          </w:tcPr>
          <w:p w:rsidR="009A2AB7" w:rsidRDefault="009A2AB7" w:rsidP="00781683">
            <w:pPr>
              <w:jc w:val="center"/>
            </w:pPr>
            <w:r>
              <w:t>Address -40001</w:t>
            </w:r>
          </w:p>
        </w:tc>
        <w:tc>
          <w:tcPr>
            <w:tcW w:w="2996" w:type="dxa"/>
          </w:tcPr>
          <w:p w:rsidR="009A2AB7" w:rsidRDefault="009A2AB7" w:rsidP="00781683">
            <w:pPr>
              <w:jc w:val="center"/>
            </w:pPr>
            <w:r>
              <w:t>Holding Registers</w:t>
            </w:r>
          </w:p>
        </w:tc>
      </w:tr>
    </w:tbl>
    <w:p w:rsidR="009A2AB7" w:rsidRDefault="009A2AB7" w:rsidP="009A2AB7">
      <w:pPr>
        <w:pStyle w:val="Onderschrift"/>
      </w:pPr>
      <w:bookmarkStart w:id="137" w:name="_Toc345528687"/>
      <w:bookmarkStart w:id="138" w:name="_Toc349645974"/>
      <w:r>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ARABIC \s 1 </w:instrText>
      </w:r>
      <w:r>
        <w:fldChar w:fldCharType="separate"/>
      </w:r>
      <w:r>
        <w:rPr>
          <w:noProof/>
        </w:rPr>
        <w:t>3</w:t>
      </w:r>
      <w:r>
        <w:fldChar w:fldCharType="end"/>
      </w:r>
      <w:r>
        <w:t>: Device and Modbus address ranges</w:t>
      </w:r>
      <w:bookmarkEnd w:id="137"/>
      <w:bookmarkEnd w:id="138"/>
    </w:p>
    <w:p w:rsidR="009A2AB7" w:rsidRDefault="009A2AB7" w:rsidP="00D5559F">
      <w:pPr>
        <w:pStyle w:val="Kop2"/>
        <w:numPr>
          <w:ilvl w:val="1"/>
          <w:numId w:val="1"/>
        </w:numPr>
      </w:pPr>
      <w:bookmarkStart w:id="139" w:name="_Toc345528606"/>
      <w:bookmarkStart w:id="140" w:name="_Toc349645685"/>
      <w:r>
        <w:t>Modbus function codes</w:t>
      </w:r>
      <w:bookmarkEnd w:id="139"/>
      <w:bookmarkEnd w:id="140"/>
    </w:p>
    <w:p w:rsidR="009A2AB7" w:rsidRDefault="009A2AB7" w:rsidP="009A2AB7">
      <w:r>
        <w:t>The second parameter in each Modbus message is the function code. This defines the message type and the type of action required by the slave. The parameter contains one byte of information. In Modbus/ASCII this is coded with two hexadecimal characters, in Modbus/RTU one byte is used. Valid function codes are in the range 1..255. Not all Modbus devices recognize the same set of function codes. The most common codes are discussed here.</w:t>
      </w:r>
    </w:p>
    <w:p w:rsidR="009A2AB7" w:rsidRDefault="009A2AB7" w:rsidP="009A2AB7"/>
    <w:p w:rsidR="009A2AB7" w:rsidRDefault="009A2AB7" w:rsidP="009A2AB7">
      <w:r>
        <w:t>Normally, when a Modbus slave answers a response, it uses the same function code as in the request. However, when an error is detected, the highest bit of the function code is turned on. In that way the master can see the difference between success and failure responses.</w:t>
      </w:r>
    </w:p>
    <w:p w:rsidR="009A2AB7" w:rsidRDefault="009A2AB7" w:rsidP="009A2AB7"/>
    <w:tbl>
      <w:tblPr>
        <w:tblW w:w="5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51"/>
        <w:gridCol w:w="3827"/>
      </w:tblGrid>
      <w:tr w:rsidR="009A2AB7" w:rsidRPr="00576C19" w:rsidTr="00781683">
        <w:trPr>
          <w:trHeight w:val="255"/>
        </w:trPr>
        <w:tc>
          <w:tcPr>
            <w:tcW w:w="1951" w:type="dxa"/>
            <w:shd w:val="clear" w:color="auto" w:fill="0C0C0C"/>
          </w:tcPr>
          <w:p w:rsidR="009A2AB7" w:rsidRPr="00576C19" w:rsidRDefault="009A2AB7" w:rsidP="00781683">
            <w:pPr>
              <w:jc w:val="center"/>
              <w:rPr>
                <w:b/>
              </w:rPr>
            </w:pPr>
            <w:r>
              <w:rPr>
                <w:b/>
              </w:rPr>
              <w:t>Code</w:t>
            </w:r>
          </w:p>
        </w:tc>
        <w:tc>
          <w:tcPr>
            <w:tcW w:w="3827" w:type="dxa"/>
            <w:shd w:val="clear" w:color="auto" w:fill="0C0C0C"/>
          </w:tcPr>
          <w:p w:rsidR="009A2AB7" w:rsidRDefault="009A2AB7" w:rsidP="00781683">
            <w:pPr>
              <w:jc w:val="center"/>
              <w:rPr>
                <w:b/>
              </w:rPr>
            </w:pPr>
            <w:r>
              <w:rPr>
                <w:b/>
              </w:rPr>
              <w:t>Description</w:t>
            </w:r>
          </w:p>
        </w:tc>
      </w:tr>
      <w:tr w:rsidR="009A2AB7" w:rsidTr="00781683">
        <w:trPr>
          <w:trHeight w:val="255"/>
        </w:trPr>
        <w:tc>
          <w:tcPr>
            <w:tcW w:w="1951" w:type="dxa"/>
          </w:tcPr>
          <w:p w:rsidR="009A2AB7" w:rsidRDefault="009A2AB7" w:rsidP="00781683">
            <w:pPr>
              <w:jc w:val="center"/>
            </w:pPr>
            <w:r>
              <w:t>01</w:t>
            </w:r>
          </w:p>
        </w:tc>
        <w:tc>
          <w:tcPr>
            <w:tcW w:w="3827" w:type="dxa"/>
          </w:tcPr>
          <w:p w:rsidR="009A2AB7" w:rsidRDefault="009A2AB7" w:rsidP="00781683">
            <w:pPr>
              <w:jc w:val="center"/>
            </w:pPr>
            <w:r>
              <w:t>Read coil status</w:t>
            </w:r>
          </w:p>
        </w:tc>
      </w:tr>
      <w:tr w:rsidR="009A2AB7" w:rsidTr="00781683">
        <w:trPr>
          <w:trHeight w:val="255"/>
        </w:trPr>
        <w:tc>
          <w:tcPr>
            <w:tcW w:w="1951" w:type="dxa"/>
          </w:tcPr>
          <w:p w:rsidR="009A2AB7" w:rsidRDefault="009A2AB7" w:rsidP="00781683">
            <w:pPr>
              <w:jc w:val="center"/>
            </w:pPr>
            <w:r>
              <w:t>02</w:t>
            </w:r>
          </w:p>
        </w:tc>
        <w:tc>
          <w:tcPr>
            <w:tcW w:w="3827" w:type="dxa"/>
          </w:tcPr>
          <w:p w:rsidR="009A2AB7" w:rsidRDefault="009A2AB7" w:rsidP="00781683">
            <w:pPr>
              <w:jc w:val="center"/>
            </w:pPr>
            <w:r>
              <w:t>Read input status</w:t>
            </w:r>
          </w:p>
        </w:tc>
      </w:tr>
      <w:tr w:rsidR="009A2AB7" w:rsidTr="00781683">
        <w:trPr>
          <w:trHeight w:val="255"/>
        </w:trPr>
        <w:tc>
          <w:tcPr>
            <w:tcW w:w="1951" w:type="dxa"/>
          </w:tcPr>
          <w:p w:rsidR="009A2AB7" w:rsidRDefault="009A2AB7" w:rsidP="00781683">
            <w:pPr>
              <w:jc w:val="center"/>
            </w:pPr>
            <w:r>
              <w:t>03</w:t>
            </w:r>
          </w:p>
        </w:tc>
        <w:tc>
          <w:tcPr>
            <w:tcW w:w="3827" w:type="dxa"/>
          </w:tcPr>
          <w:p w:rsidR="009A2AB7" w:rsidRDefault="009A2AB7" w:rsidP="00781683">
            <w:pPr>
              <w:jc w:val="center"/>
            </w:pPr>
            <w:r>
              <w:t>Read holding registers</w:t>
            </w:r>
          </w:p>
        </w:tc>
      </w:tr>
      <w:tr w:rsidR="009A2AB7" w:rsidTr="00781683">
        <w:trPr>
          <w:trHeight w:val="255"/>
        </w:trPr>
        <w:tc>
          <w:tcPr>
            <w:tcW w:w="1951" w:type="dxa"/>
          </w:tcPr>
          <w:p w:rsidR="009A2AB7" w:rsidRDefault="009A2AB7" w:rsidP="00781683">
            <w:pPr>
              <w:jc w:val="center"/>
            </w:pPr>
            <w:r>
              <w:t>04</w:t>
            </w:r>
          </w:p>
        </w:tc>
        <w:tc>
          <w:tcPr>
            <w:tcW w:w="3827" w:type="dxa"/>
          </w:tcPr>
          <w:p w:rsidR="009A2AB7" w:rsidRDefault="009A2AB7" w:rsidP="00781683">
            <w:pPr>
              <w:jc w:val="center"/>
            </w:pPr>
            <w:r>
              <w:t>Read input registers</w:t>
            </w:r>
          </w:p>
        </w:tc>
      </w:tr>
      <w:tr w:rsidR="009A2AB7" w:rsidTr="00781683">
        <w:trPr>
          <w:trHeight w:val="255"/>
        </w:trPr>
        <w:tc>
          <w:tcPr>
            <w:tcW w:w="1951" w:type="dxa"/>
          </w:tcPr>
          <w:p w:rsidR="009A2AB7" w:rsidRDefault="009A2AB7" w:rsidP="00781683">
            <w:pPr>
              <w:jc w:val="center"/>
            </w:pPr>
            <w:r>
              <w:t>05</w:t>
            </w:r>
          </w:p>
        </w:tc>
        <w:tc>
          <w:tcPr>
            <w:tcW w:w="3827" w:type="dxa"/>
          </w:tcPr>
          <w:p w:rsidR="009A2AB7" w:rsidRDefault="009A2AB7" w:rsidP="00781683">
            <w:pPr>
              <w:jc w:val="center"/>
            </w:pPr>
            <w:r>
              <w:t>Force single coil</w:t>
            </w:r>
          </w:p>
        </w:tc>
      </w:tr>
      <w:tr w:rsidR="009A2AB7" w:rsidTr="00781683">
        <w:trPr>
          <w:trHeight w:val="255"/>
        </w:trPr>
        <w:tc>
          <w:tcPr>
            <w:tcW w:w="1951" w:type="dxa"/>
          </w:tcPr>
          <w:p w:rsidR="009A2AB7" w:rsidRDefault="009A2AB7" w:rsidP="00781683">
            <w:pPr>
              <w:jc w:val="center"/>
            </w:pPr>
            <w:r>
              <w:t>06</w:t>
            </w:r>
          </w:p>
        </w:tc>
        <w:tc>
          <w:tcPr>
            <w:tcW w:w="3827" w:type="dxa"/>
          </w:tcPr>
          <w:p w:rsidR="009A2AB7" w:rsidRDefault="009A2AB7" w:rsidP="00781683">
            <w:pPr>
              <w:jc w:val="center"/>
            </w:pPr>
            <w:proofErr w:type="spellStart"/>
            <w:r>
              <w:t>Preset</w:t>
            </w:r>
            <w:proofErr w:type="spellEnd"/>
            <w:r>
              <w:t xml:space="preserve"> single register</w:t>
            </w:r>
          </w:p>
        </w:tc>
      </w:tr>
      <w:tr w:rsidR="009A2AB7" w:rsidTr="00781683">
        <w:trPr>
          <w:trHeight w:val="255"/>
        </w:trPr>
        <w:tc>
          <w:tcPr>
            <w:tcW w:w="1951" w:type="dxa"/>
          </w:tcPr>
          <w:p w:rsidR="009A2AB7" w:rsidRDefault="009A2AB7" w:rsidP="00781683">
            <w:pPr>
              <w:jc w:val="center"/>
            </w:pPr>
            <w:r>
              <w:t>07</w:t>
            </w:r>
          </w:p>
        </w:tc>
        <w:tc>
          <w:tcPr>
            <w:tcW w:w="3827" w:type="dxa"/>
          </w:tcPr>
          <w:p w:rsidR="009A2AB7" w:rsidRDefault="009A2AB7" w:rsidP="00781683">
            <w:pPr>
              <w:jc w:val="center"/>
            </w:pPr>
            <w:r>
              <w:t>Read exception status</w:t>
            </w:r>
          </w:p>
        </w:tc>
      </w:tr>
      <w:tr w:rsidR="009A2AB7" w:rsidTr="00781683">
        <w:trPr>
          <w:trHeight w:val="255"/>
        </w:trPr>
        <w:tc>
          <w:tcPr>
            <w:tcW w:w="1951" w:type="dxa"/>
          </w:tcPr>
          <w:p w:rsidR="009A2AB7" w:rsidRDefault="009A2AB7" w:rsidP="00781683">
            <w:pPr>
              <w:jc w:val="center"/>
            </w:pPr>
            <w:r>
              <w:t>15</w:t>
            </w:r>
          </w:p>
        </w:tc>
        <w:tc>
          <w:tcPr>
            <w:tcW w:w="3827" w:type="dxa"/>
          </w:tcPr>
          <w:p w:rsidR="009A2AB7" w:rsidRDefault="009A2AB7" w:rsidP="00781683">
            <w:pPr>
              <w:jc w:val="center"/>
            </w:pPr>
            <w:r>
              <w:t>Force multiple coils</w:t>
            </w:r>
          </w:p>
        </w:tc>
      </w:tr>
      <w:tr w:rsidR="009A2AB7" w:rsidTr="00781683">
        <w:trPr>
          <w:trHeight w:val="255"/>
        </w:trPr>
        <w:tc>
          <w:tcPr>
            <w:tcW w:w="1951" w:type="dxa"/>
          </w:tcPr>
          <w:p w:rsidR="009A2AB7" w:rsidRDefault="009A2AB7" w:rsidP="00781683">
            <w:pPr>
              <w:jc w:val="center"/>
            </w:pPr>
            <w:r>
              <w:t>16</w:t>
            </w:r>
          </w:p>
        </w:tc>
        <w:tc>
          <w:tcPr>
            <w:tcW w:w="3827" w:type="dxa"/>
          </w:tcPr>
          <w:p w:rsidR="009A2AB7" w:rsidRDefault="009A2AB7" w:rsidP="00781683">
            <w:pPr>
              <w:jc w:val="center"/>
            </w:pPr>
            <w:proofErr w:type="spellStart"/>
            <w:r>
              <w:t>Preset</w:t>
            </w:r>
            <w:proofErr w:type="spellEnd"/>
            <w:r>
              <w:t xml:space="preserve"> multiple registers</w:t>
            </w:r>
          </w:p>
        </w:tc>
      </w:tr>
      <w:tr w:rsidR="009A2AB7" w:rsidTr="00781683">
        <w:trPr>
          <w:trHeight w:val="255"/>
        </w:trPr>
        <w:tc>
          <w:tcPr>
            <w:tcW w:w="1951" w:type="dxa"/>
          </w:tcPr>
          <w:p w:rsidR="009A2AB7" w:rsidRDefault="009A2AB7" w:rsidP="00781683">
            <w:pPr>
              <w:jc w:val="center"/>
            </w:pPr>
            <w:r>
              <w:t>17</w:t>
            </w:r>
          </w:p>
        </w:tc>
        <w:tc>
          <w:tcPr>
            <w:tcW w:w="3827" w:type="dxa"/>
          </w:tcPr>
          <w:p w:rsidR="009A2AB7" w:rsidRDefault="009A2AB7" w:rsidP="00781683">
            <w:pPr>
              <w:jc w:val="center"/>
            </w:pPr>
            <w:r>
              <w:t>Report slave ID</w:t>
            </w:r>
          </w:p>
        </w:tc>
      </w:tr>
    </w:tbl>
    <w:p w:rsidR="009A2AB7" w:rsidRDefault="009A2AB7" w:rsidP="009A2AB7">
      <w:pPr>
        <w:pStyle w:val="Onderschrift"/>
      </w:pPr>
      <w:bookmarkStart w:id="141" w:name="_Toc345528688"/>
      <w:bookmarkStart w:id="142" w:name="_Toc349645975"/>
      <w:r>
        <w:lastRenderedPageBreak/>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ARABIC \s 1 </w:instrText>
      </w:r>
      <w:r>
        <w:fldChar w:fldCharType="separate"/>
      </w:r>
      <w:r>
        <w:rPr>
          <w:noProof/>
        </w:rPr>
        <w:t>4</w:t>
      </w:r>
      <w:r>
        <w:fldChar w:fldCharType="end"/>
      </w:r>
      <w:r>
        <w:t>: Common Modbus function codes</w:t>
      </w:r>
      <w:bookmarkEnd w:id="141"/>
      <w:bookmarkEnd w:id="142"/>
    </w:p>
    <w:p w:rsidR="009A2AB7" w:rsidRDefault="009A2AB7" w:rsidP="00D5559F">
      <w:pPr>
        <w:pStyle w:val="Kop3"/>
        <w:numPr>
          <w:ilvl w:val="2"/>
          <w:numId w:val="1"/>
        </w:numPr>
      </w:pPr>
      <w:bookmarkStart w:id="143" w:name="_Toc345528607"/>
      <w:bookmarkStart w:id="144" w:name="_Toc349645686"/>
      <w:r>
        <w:t>Function 01: Read coil status</w:t>
      </w:r>
      <w:bookmarkEnd w:id="143"/>
      <w:bookmarkEnd w:id="144"/>
    </w:p>
    <w:p w:rsidR="009A2AB7" w:rsidRDefault="009A2AB7" w:rsidP="009A2AB7">
      <w:r>
        <w:t>In Modbus language, a coil is a discrete output value. Modbus function </w:t>
      </w:r>
      <w:r>
        <w:rPr>
          <w:b/>
          <w:bCs/>
        </w:rPr>
        <w:t>01</w:t>
      </w:r>
      <w:r>
        <w:t xml:space="preserve"> can be used to read the status of such an output. It is only possible to query one device at a time. Broadcast addressing is not supported with this Modbus function. The function can be used to request the status of various coils at once. This is done by defining an output range in the data field of the message.</w:t>
      </w:r>
    </w:p>
    <w:p w:rsidR="009A2AB7" w:rsidRDefault="009A2AB7" w:rsidP="009A2AB7"/>
    <w:tbl>
      <w:tblPr>
        <w:tblW w:w="79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84"/>
        <w:gridCol w:w="2268"/>
        <w:gridCol w:w="4272"/>
      </w:tblGrid>
      <w:tr w:rsidR="009A2AB7" w:rsidTr="00781683">
        <w:trPr>
          <w:trHeight w:val="255"/>
        </w:trPr>
        <w:tc>
          <w:tcPr>
            <w:tcW w:w="1384" w:type="dxa"/>
            <w:shd w:val="clear" w:color="auto" w:fill="0C0C0C"/>
          </w:tcPr>
          <w:p w:rsidR="009A2AB7" w:rsidRPr="00576C19" w:rsidRDefault="009A2AB7" w:rsidP="00781683">
            <w:pPr>
              <w:jc w:val="center"/>
              <w:rPr>
                <w:b/>
              </w:rPr>
            </w:pPr>
            <w:r>
              <w:rPr>
                <w:b/>
              </w:rPr>
              <w:t>Byte</w:t>
            </w:r>
          </w:p>
        </w:tc>
        <w:tc>
          <w:tcPr>
            <w:tcW w:w="2268" w:type="dxa"/>
            <w:shd w:val="clear" w:color="auto" w:fill="0C0C0C"/>
          </w:tcPr>
          <w:p w:rsidR="009A2AB7" w:rsidRPr="00576C19" w:rsidRDefault="009A2AB7" w:rsidP="00781683">
            <w:pPr>
              <w:jc w:val="center"/>
              <w:rPr>
                <w:b/>
              </w:rPr>
            </w:pPr>
            <w:r>
              <w:rPr>
                <w:b/>
              </w:rPr>
              <w:t>Value</w:t>
            </w:r>
          </w:p>
        </w:tc>
        <w:tc>
          <w:tcPr>
            <w:tcW w:w="4272" w:type="dxa"/>
            <w:shd w:val="clear" w:color="auto" w:fill="0C0C0C"/>
          </w:tcPr>
          <w:p w:rsidR="009A2AB7" w:rsidRDefault="009A2AB7" w:rsidP="00781683">
            <w:pPr>
              <w:jc w:val="center"/>
              <w:rPr>
                <w:b/>
              </w:rPr>
            </w:pPr>
            <w:r>
              <w:rPr>
                <w:b/>
              </w:rPr>
              <w:t>Description</w:t>
            </w:r>
          </w:p>
        </w:tc>
      </w:tr>
      <w:tr w:rsidR="009A2AB7" w:rsidTr="00781683">
        <w:trPr>
          <w:trHeight w:val="255"/>
        </w:trPr>
        <w:tc>
          <w:tcPr>
            <w:tcW w:w="1384" w:type="dxa"/>
          </w:tcPr>
          <w:p w:rsidR="009A2AB7" w:rsidRDefault="009A2AB7" w:rsidP="00781683">
            <w:pPr>
              <w:jc w:val="center"/>
            </w:pPr>
            <w:r>
              <w:t>1</w:t>
            </w:r>
          </w:p>
        </w:tc>
        <w:tc>
          <w:tcPr>
            <w:tcW w:w="2268" w:type="dxa"/>
          </w:tcPr>
          <w:p w:rsidR="009A2AB7" w:rsidRDefault="009A2AB7" w:rsidP="00781683">
            <w:pPr>
              <w:jc w:val="center"/>
            </w:pPr>
            <w:r>
              <w:t>1…247</w:t>
            </w:r>
          </w:p>
        </w:tc>
        <w:tc>
          <w:tcPr>
            <w:tcW w:w="4272" w:type="dxa"/>
          </w:tcPr>
          <w:p w:rsidR="009A2AB7" w:rsidRDefault="009A2AB7" w:rsidP="00781683">
            <w:pPr>
              <w:jc w:val="center"/>
            </w:pPr>
            <w:r>
              <w:t>Slave Device Address</w:t>
            </w:r>
          </w:p>
        </w:tc>
      </w:tr>
      <w:tr w:rsidR="009A2AB7" w:rsidTr="00781683">
        <w:trPr>
          <w:trHeight w:val="255"/>
        </w:trPr>
        <w:tc>
          <w:tcPr>
            <w:tcW w:w="1384" w:type="dxa"/>
          </w:tcPr>
          <w:p w:rsidR="009A2AB7" w:rsidRDefault="009A2AB7" w:rsidP="00781683">
            <w:pPr>
              <w:jc w:val="center"/>
            </w:pPr>
            <w:r>
              <w:t>2</w:t>
            </w:r>
          </w:p>
        </w:tc>
        <w:tc>
          <w:tcPr>
            <w:tcW w:w="2268" w:type="dxa"/>
          </w:tcPr>
          <w:p w:rsidR="009A2AB7" w:rsidRDefault="009A2AB7" w:rsidP="00781683">
            <w:pPr>
              <w:jc w:val="center"/>
            </w:pPr>
            <w:r>
              <w:t>1</w:t>
            </w:r>
          </w:p>
        </w:tc>
        <w:tc>
          <w:tcPr>
            <w:tcW w:w="4272" w:type="dxa"/>
          </w:tcPr>
          <w:p w:rsidR="009A2AB7" w:rsidRDefault="009A2AB7" w:rsidP="00781683">
            <w:pPr>
              <w:jc w:val="center"/>
            </w:pPr>
            <w:r>
              <w:t>Function Code</w:t>
            </w:r>
          </w:p>
        </w:tc>
      </w:tr>
      <w:tr w:rsidR="009A2AB7" w:rsidTr="00781683">
        <w:trPr>
          <w:trHeight w:val="255"/>
        </w:trPr>
        <w:tc>
          <w:tcPr>
            <w:tcW w:w="1384" w:type="dxa"/>
          </w:tcPr>
          <w:p w:rsidR="009A2AB7" w:rsidRDefault="009A2AB7" w:rsidP="00781683">
            <w:pPr>
              <w:jc w:val="center"/>
            </w:pPr>
            <w:r>
              <w:t>3</w:t>
            </w:r>
          </w:p>
        </w:tc>
        <w:tc>
          <w:tcPr>
            <w:tcW w:w="2268" w:type="dxa"/>
          </w:tcPr>
          <w:p w:rsidR="009A2AB7" w:rsidRDefault="009A2AB7" w:rsidP="00781683">
            <w:pPr>
              <w:jc w:val="center"/>
            </w:pPr>
            <w:r>
              <w:t>0…255</w:t>
            </w:r>
          </w:p>
        </w:tc>
        <w:tc>
          <w:tcPr>
            <w:tcW w:w="4272" w:type="dxa"/>
          </w:tcPr>
          <w:p w:rsidR="009A2AB7" w:rsidRDefault="009A2AB7" w:rsidP="00781683">
            <w:pPr>
              <w:jc w:val="center"/>
            </w:pPr>
            <w:r>
              <w:t>Starting Address, High Byte</w:t>
            </w:r>
          </w:p>
        </w:tc>
      </w:tr>
      <w:tr w:rsidR="009A2AB7" w:rsidTr="00781683">
        <w:trPr>
          <w:trHeight w:val="255"/>
        </w:trPr>
        <w:tc>
          <w:tcPr>
            <w:tcW w:w="1384" w:type="dxa"/>
          </w:tcPr>
          <w:p w:rsidR="009A2AB7" w:rsidRDefault="009A2AB7" w:rsidP="00781683">
            <w:pPr>
              <w:jc w:val="center"/>
            </w:pPr>
            <w:r>
              <w:t>4</w:t>
            </w:r>
          </w:p>
        </w:tc>
        <w:tc>
          <w:tcPr>
            <w:tcW w:w="2268" w:type="dxa"/>
          </w:tcPr>
          <w:p w:rsidR="009A2AB7" w:rsidRDefault="009A2AB7" w:rsidP="00781683">
            <w:pPr>
              <w:jc w:val="center"/>
            </w:pPr>
            <w:r>
              <w:t>0…255</w:t>
            </w:r>
          </w:p>
        </w:tc>
        <w:tc>
          <w:tcPr>
            <w:tcW w:w="4272" w:type="dxa"/>
          </w:tcPr>
          <w:p w:rsidR="009A2AB7" w:rsidRDefault="009A2AB7" w:rsidP="00781683">
            <w:pPr>
              <w:jc w:val="center"/>
            </w:pPr>
            <w:r>
              <w:t>Starting Address, Low Byte</w:t>
            </w:r>
          </w:p>
        </w:tc>
      </w:tr>
      <w:tr w:rsidR="009A2AB7" w:rsidTr="00781683">
        <w:trPr>
          <w:trHeight w:val="255"/>
        </w:trPr>
        <w:tc>
          <w:tcPr>
            <w:tcW w:w="1384" w:type="dxa"/>
          </w:tcPr>
          <w:p w:rsidR="009A2AB7" w:rsidRDefault="009A2AB7" w:rsidP="00781683">
            <w:pPr>
              <w:jc w:val="center"/>
            </w:pPr>
            <w:r>
              <w:t>5</w:t>
            </w:r>
          </w:p>
        </w:tc>
        <w:tc>
          <w:tcPr>
            <w:tcW w:w="2268" w:type="dxa"/>
          </w:tcPr>
          <w:p w:rsidR="009A2AB7" w:rsidRDefault="009A2AB7" w:rsidP="00781683">
            <w:pPr>
              <w:jc w:val="center"/>
            </w:pPr>
            <w:r>
              <w:t>0…255</w:t>
            </w:r>
          </w:p>
        </w:tc>
        <w:tc>
          <w:tcPr>
            <w:tcW w:w="4272" w:type="dxa"/>
          </w:tcPr>
          <w:p w:rsidR="009A2AB7" w:rsidRDefault="009A2AB7" w:rsidP="00781683">
            <w:pPr>
              <w:jc w:val="center"/>
            </w:pPr>
            <w:r>
              <w:t>Number of Coils, High Byte</w:t>
            </w:r>
          </w:p>
        </w:tc>
      </w:tr>
      <w:tr w:rsidR="009A2AB7" w:rsidTr="00781683">
        <w:trPr>
          <w:trHeight w:val="255"/>
        </w:trPr>
        <w:tc>
          <w:tcPr>
            <w:tcW w:w="1384" w:type="dxa"/>
          </w:tcPr>
          <w:p w:rsidR="009A2AB7" w:rsidRDefault="009A2AB7" w:rsidP="00781683">
            <w:pPr>
              <w:jc w:val="center"/>
            </w:pPr>
            <w:r>
              <w:t>6</w:t>
            </w:r>
          </w:p>
        </w:tc>
        <w:tc>
          <w:tcPr>
            <w:tcW w:w="2268" w:type="dxa"/>
          </w:tcPr>
          <w:p w:rsidR="009A2AB7" w:rsidRDefault="009A2AB7" w:rsidP="00781683">
            <w:pPr>
              <w:jc w:val="center"/>
            </w:pPr>
            <w:r>
              <w:t>0…255</w:t>
            </w:r>
          </w:p>
        </w:tc>
        <w:tc>
          <w:tcPr>
            <w:tcW w:w="4272" w:type="dxa"/>
          </w:tcPr>
          <w:p w:rsidR="009A2AB7" w:rsidRDefault="009A2AB7" w:rsidP="00781683">
            <w:pPr>
              <w:jc w:val="center"/>
            </w:pPr>
            <w:r>
              <w:t>Number of Coils, Low Byte</w:t>
            </w:r>
          </w:p>
        </w:tc>
      </w:tr>
      <w:tr w:rsidR="009A2AB7" w:rsidTr="00781683">
        <w:trPr>
          <w:trHeight w:val="255"/>
        </w:trPr>
        <w:tc>
          <w:tcPr>
            <w:tcW w:w="1384" w:type="dxa"/>
          </w:tcPr>
          <w:p w:rsidR="009A2AB7" w:rsidRDefault="009A2AB7" w:rsidP="00781683">
            <w:pPr>
              <w:jc w:val="center"/>
            </w:pPr>
            <w:r>
              <w:t>7 (…8)</w:t>
            </w:r>
          </w:p>
        </w:tc>
        <w:tc>
          <w:tcPr>
            <w:tcW w:w="2268" w:type="dxa"/>
          </w:tcPr>
          <w:p w:rsidR="009A2AB7" w:rsidRDefault="009A2AB7" w:rsidP="00781683">
            <w:pPr>
              <w:jc w:val="center"/>
            </w:pPr>
            <w:r>
              <w:t>LRC/CRC</w:t>
            </w:r>
          </w:p>
        </w:tc>
        <w:tc>
          <w:tcPr>
            <w:tcW w:w="4272" w:type="dxa"/>
          </w:tcPr>
          <w:p w:rsidR="009A2AB7" w:rsidRDefault="009A2AB7" w:rsidP="00781683">
            <w:pPr>
              <w:jc w:val="center"/>
            </w:pPr>
            <w:r>
              <w:t>Error Check Value</w:t>
            </w:r>
          </w:p>
        </w:tc>
      </w:tr>
    </w:tbl>
    <w:p w:rsidR="009A2AB7" w:rsidRDefault="009A2AB7" w:rsidP="009A2AB7">
      <w:pPr>
        <w:pStyle w:val="Onderschrift"/>
      </w:pPr>
      <w:bookmarkStart w:id="145" w:name="_Toc345528689"/>
      <w:bookmarkStart w:id="146" w:name="_Toc349645976"/>
      <w:r>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ARABIC \s 1 </w:instrText>
      </w:r>
      <w:r>
        <w:fldChar w:fldCharType="separate"/>
      </w:r>
      <w:r>
        <w:rPr>
          <w:noProof/>
        </w:rPr>
        <w:t>5</w:t>
      </w:r>
      <w:r>
        <w:fldChar w:fldCharType="end"/>
      </w:r>
      <w:r>
        <w:t>: Function 01 query structure</w:t>
      </w:r>
      <w:bookmarkEnd w:id="145"/>
      <w:bookmarkEnd w:id="146"/>
    </w:p>
    <w:p w:rsidR="009A2AB7" w:rsidRDefault="009A2AB7" w:rsidP="009A2AB7"/>
    <w:p w:rsidR="009A2AB7" w:rsidRDefault="009A2AB7" w:rsidP="009A2AB7">
      <w:r>
        <w:t>When receiving a Modbus query message with function </w:t>
      </w:r>
      <w:r>
        <w:rPr>
          <w:b/>
          <w:bCs/>
        </w:rPr>
        <w:t>01</w:t>
      </w:r>
      <w:r>
        <w:t>, the slave collects the necessary output values and constructs an answer message. The length of this message is dependent on the number of values that have to be returned. In general, when </w:t>
      </w:r>
      <w:r>
        <w:rPr>
          <w:b/>
          <w:bCs/>
        </w:rPr>
        <w:t>N</w:t>
      </w:r>
      <w:r>
        <w:t xml:space="preserve"> values are requested, a number of ((</w:t>
      </w:r>
      <w:r>
        <w:rPr>
          <w:b/>
          <w:bCs/>
        </w:rPr>
        <w:t>N</w:t>
      </w:r>
      <w:r>
        <w:t xml:space="preserve">+7) mod 8) bytes are necessary to store these values. The actual number of </w:t>
      </w:r>
      <w:proofErr w:type="spellStart"/>
      <w:r>
        <w:t>databytes</w:t>
      </w:r>
      <w:proofErr w:type="spellEnd"/>
      <w:r>
        <w:t xml:space="preserve"> in the </w:t>
      </w:r>
      <w:proofErr w:type="spellStart"/>
      <w:r>
        <w:t>datablock</w:t>
      </w:r>
      <w:proofErr w:type="spellEnd"/>
      <w:r>
        <w:t xml:space="preserve"> is put in the first byte of the data field. Therefore the general structure of an answer to a Modbus function </w:t>
      </w:r>
      <w:r>
        <w:rPr>
          <w:b/>
          <w:bCs/>
        </w:rPr>
        <w:t>01</w:t>
      </w:r>
      <w:r>
        <w:t xml:space="preserve"> query is</w:t>
      </w:r>
    </w:p>
    <w:p w:rsidR="009A2AB7" w:rsidRDefault="009A2AB7" w:rsidP="009A2AB7"/>
    <w:p w:rsidR="009A2AB7" w:rsidRPr="00821B4F" w:rsidRDefault="009A2AB7" w:rsidP="009A2AB7">
      <w:r>
        <w:t>:</w:t>
      </w:r>
    </w:p>
    <w:tbl>
      <w:tblPr>
        <w:tblW w:w="79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68"/>
        <w:gridCol w:w="1984"/>
        <w:gridCol w:w="4272"/>
      </w:tblGrid>
      <w:tr w:rsidR="009A2AB7" w:rsidTr="00781683">
        <w:trPr>
          <w:trHeight w:val="255"/>
        </w:trPr>
        <w:tc>
          <w:tcPr>
            <w:tcW w:w="1668" w:type="dxa"/>
            <w:shd w:val="clear" w:color="auto" w:fill="0C0C0C"/>
          </w:tcPr>
          <w:p w:rsidR="009A2AB7" w:rsidRPr="00576C19" w:rsidRDefault="009A2AB7" w:rsidP="00781683">
            <w:pPr>
              <w:jc w:val="center"/>
              <w:rPr>
                <w:b/>
              </w:rPr>
            </w:pPr>
            <w:r>
              <w:rPr>
                <w:b/>
              </w:rPr>
              <w:t>Byte</w:t>
            </w:r>
          </w:p>
        </w:tc>
        <w:tc>
          <w:tcPr>
            <w:tcW w:w="1984" w:type="dxa"/>
            <w:shd w:val="clear" w:color="auto" w:fill="0C0C0C"/>
          </w:tcPr>
          <w:p w:rsidR="009A2AB7" w:rsidRPr="00576C19" w:rsidRDefault="009A2AB7" w:rsidP="00781683">
            <w:pPr>
              <w:jc w:val="center"/>
              <w:rPr>
                <w:b/>
              </w:rPr>
            </w:pPr>
            <w:r>
              <w:rPr>
                <w:b/>
              </w:rPr>
              <w:t>Value</w:t>
            </w:r>
          </w:p>
        </w:tc>
        <w:tc>
          <w:tcPr>
            <w:tcW w:w="4272" w:type="dxa"/>
            <w:shd w:val="clear" w:color="auto" w:fill="0C0C0C"/>
          </w:tcPr>
          <w:p w:rsidR="009A2AB7" w:rsidRDefault="009A2AB7" w:rsidP="00781683">
            <w:pPr>
              <w:jc w:val="center"/>
              <w:rPr>
                <w:b/>
              </w:rPr>
            </w:pPr>
            <w:r>
              <w:rPr>
                <w:b/>
              </w:rPr>
              <w:t>Description</w:t>
            </w:r>
          </w:p>
        </w:tc>
      </w:tr>
      <w:tr w:rsidR="009A2AB7" w:rsidTr="00781683">
        <w:trPr>
          <w:trHeight w:val="255"/>
        </w:trPr>
        <w:tc>
          <w:tcPr>
            <w:tcW w:w="1668" w:type="dxa"/>
          </w:tcPr>
          <w:p w:rsidR="009A2AB7" w:rsidRDefault="009A2AB7" w:rsidP="00781683">
            <w:pPr>
              <w:jc w:val="center"/>
            </w:pPr>
            <w:r>
              <w:t>1</w:t>
            </w:r>
          </w:p>
        </w:tc>
        <w:tc>
          <w:tcPr>
            <w:tcW w:w="1984" w:type="dxa"/>
          </w:tcPr>
          <w:p w:rsidR="009A2AB7" w:rsidRDefault="009A2AB7" w:rsidP="00781683">
            <w:pPr>
              <w:jc w:val="center"/>
            </w:pPr>
            <w:r>
              <w:t>1…247</w:t>
            </w:r>
          </w:p>
        </w:tc>
        <w:tc>
          <w:tcPr>
            <w:tcW w:w="4272" w:type="dxa"/>
          </w:tcPr>
          <w:p w:rsidR="009A2AB7" w:rsidRDefault="009A2AB7" w:rsidP="00781683">
            <w:pPr>
              <w:jc w:val="center"/>
            </w:pPr>
            <w:r>
              <w:t>Slave Device Address</w:t>
            </w:r>
          </w:p>
        </w:tc>
      </w:tr>
      <w:tr w:rsidR="009A2AB7" w:rsidTr="00781683">
        <w:trPr>
          <w:trHeight w:val="255"/>
        </w:trPr>
        <w:tc>
          <w:tcPr>
            <w:tcW w:w="1668" w:type="dxa"/>
          </w:tcPr>
          <w:p w:rsidR="009A2AB7" w:rsidRDefault="009A2AB7" w:rsidP="00781683">
            <w:pPr>
              <w:jc w:val="center"/>
            </w:pPr>
            <w:r>
              <w:t>2</w:t>
            </w:r>
          </w:p>
        </w:tc>
        <w:tc>
          <w:tcPr>
            <w:tcW w:w="1984" w:type="dxa"/>
          </w:tcPr>
          <w:p w:rsidR="009A2AB7" w:rsidRDefault="009A2AB7" w:rsidP="00781683">
            <w:pPr>
              <w:jc w:val="center"/>
            </w:pPr>
            <w:r>
              <w:t>1</w:t>
            </w:r>
          </w:p>
        </w:tc>
        <w:tc>
          <w:tcPr>
            <w:tcW w:w="4272" w:type="dxa"/>
          </w:tcPr>
          <w:p w:rsidR="009A2AB7" w:rsidRDefault="009A2AB7" w:rsidP="00781683">
            <w:pPr>
              <w:jc w:val="center"/>
            </w:pPr>
            <w:r>
              <w:t>Function Code</w:t>
            </w:r>
          </w:p>
        </w:tc>
      </w:tr>
      <w:tr w:rsidR="009A2AB7" w:rsidTr="00781683">
        <w:trPr>
          <w:trHeight w:val="255"/>
        </w:trPr>
        <w:tc>
          <w:tcPr>
            <w:tcW w:w="1668" w:type="dxa"/>
          </w:tcPr>
          <w:p w:rsidR="009A2AB7" w:rsidRDefault="009A2AB7" w:rsidP="00781683">
            <w:pPr>
              <w:jc w:val="center"/>
            </w:pPr>
            <w:r>
              <w:t>3</w:t>
            </w:r>
          </w:p>
        </w:tc>
        <w:tc>
          <w:tcPr>
            <w:tcW w:w="1984" w:type="dxa"/>
          </w:tcPr>
          <w:p w:rsidR="009A2AB7" w:rsidRDefault="009A2AB7" w:rsidP="00781683">
            <w:pPr>
              <w:jc w:val="center"/>
            </w:pPr>
            <w:r>
              <w:t>0…255</w:t>
            </w:r>
          </w:p>
        </w:tc>
        <w:tc>
          <w:tcPr>
            <w:tcW w:w="4272" w:type="dxa"/>
          </w:tcPr>
          <w:p w:rsidR="009A2AB7" w:rsidRDefault="009A2AB7" w:rsidP="00781683">
            <w:pPr>
              <w:jc w:val="center"/>
            </w:pPr>
            <w:r>
              <w:t xml:space="preserve">Number of Data Bytes </w:t>
            </w:r>
            <w:r w:rsidRPr="00596B28">
              <w:rPr>
                <w:b/>
              </w:rPr>
              <w:t>N</w:t>
            </w:r>
          </w:p>
        </w:tc>
      </w:tr>
      <w:tr w:rsidR="009A2AB7" w:rsidTr="00781683">
        <w:trPr>
          <w:trHeight w:val="255"/>
        </w:trPr>
        <w:tc>
          <w:tcPr>
            <w:tcW w:w="1668" w:type="dxa"/>
          </w:tcPr>
          <w:p w:rsidR="009A2AB7" w:rsidRDefault="009A2AB7" w:rsidP="00781683">
            <w:pPr>
              <w:jc w:val="center"/>
            </w:pPr>
            <w:r>
              <w:t>4…</w:t>
            </w:r>
            <w:r w:rsidRPr="00596B28">
              <w:rPr>
                <w:b/>
              </w:rPr>
              <w:t>N</w:t>
            </w:r>
            <w:r>
              <w:t>+3</w:t>
            </w:r>
          </w:p>
        </w:tc>
        <w:tc>
          <w:tcPr>
            <w:tcW w:w="1984" w:type="dxa"/>
          </w:tcPr>
          <w:p w:rsidR="009A2AB7" w:rsidRDefault="009A2AB7" w:rsidP="00781683">
            <w:pPr>
              <w:jc w:val="center"/>
            </w:pPr>
            <w:r>
              <w:t>0…255</w:t>
            </w:r>
          </w:p>
        </w:tc>
        <w:tc>
          <w:tcPr>
            <w:tcW w:w="4272" w:type="dxa"/>
          </w:tcPr>
          <w:p w:rsidR="009A2AB7" w:rsidRDefault="009A2AB7" w:rsidP="00781683">
            <w:pPr>
              <w:jc w:val="center"/>
            </w:pPr>
            <w:r>
              <w:t>Bit Pattern of Coil Values</w:t>
            </w:r>
          </w:p>
        </w:tc>
      </w:tr>
      <w:tr w:rsidR="009A2AB7" w:rsidTr="00781683">
        <w:trPr>
          <w:trHeight w:val="255"/>
        </w:trPr>
        <w:tc>
          <w:tcPr>
            <w:tcW w:w="1668" w:type="dxa"/>
          </w:tcPr>
          <w:p w:rsidR="009A2AB7" w:rsidRDefault="009A2AB7" w:rsidP="00781683">
            <w:pPr>
              <w:jc w:val="center"/>
            </w:pPr>
            <w:r>
              <w:t>N+4 (…N+5)</w:t>
            </w:r>
          </w:p>
        </w:tc>
        <w:tc>
          <w:tcPr>
            <w:tcW w:w="1984" w:type="dxa"/>
          </w:tcPr>
          <w:p w:rsidR="009A2AB7" w:rsidRDefault="009A2AB7" w:rsidP="00781683">
            <w:pPr>
              <w:jc w:val="center"/>
            </w:pPr>
            <w:r>
              <w:t>LRC/CRC</w:t>
            </w:r>
          </w:p>
        </w:tc>
        <w:tc>
          <w:tcPr>
            <w:tcW w:w="4272" w:type="dxa"/>
          </w:tcPr>
          <w:p w:rsidR="009A2AB7" w:rsidRDefault="009A2AB7" w:rsidP="00781683">
            <w:pPr>
              <w:jc w:val="center"/>
            </w:pPr>
            <w:r>
              <w:t>Error Check Value</w:t>
            </w:r>
          </w:p>
        </w:tc>
      </w:tr>
    </w:tbl>
    <w:p w:rsidR="009A2AB7" w:rsidRDefault="009A2AB7" w:rsidP="009A2AB7">
      <w:pPr>
        <w:pStyle w:val="Onderschrift"/>
      </w:pPr>
      <w:bookmarkStart w:id="147" w:name="_Toc345528690"/>
      <w:bookmarkStart w:id="148" w:name="_Toc349645977"/>
      <w:r>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ARABIC \s 1 </w:instrText>
      </w:r>
      <w:r>
        <w:fldChar w:fldCharType="separate"/>
      </w:r>
      <w:r>
        <w:rPr>
          <w:noProof/>
        </w:rPr>
        <w:t>6</w:t>
      </w:r>
      <w:r>
        <w:fldChar w:fldCharType="end"/>
      </w:r>
      <w:r>
        <w:t>: Function 01 answer structure</w:t>
      </w:r>
      <w:bookmarkEnd w:id="147"/>
      <w:bookmarkEnd w:id="148"/>
    </w:p>
    <w:p w:rsidR="009A2AB7" w:rsidRDefault="009A2AB7" w:rsidP="00D5559F">
      <w:pPr>
        <w:pStyle w:val="Kop3"/>
        <w:numPr>
          <w:ilvl w:val="2"/>
          <w:numId w:val="1"/>
        </w:numPr>
      </w:pPr>
      <w:bookmarkStart w:id="149" w:name="_Toc345528608"/>
      <w:bookmarkStart w:id="150" w:name="_Toc349645687"/>
      <w:r>
        <w:t>Function 02: Read input status</w:t>
      </w:r>
      <w:bookmarkEnd w:id="149"/>
      <w:bookmarkEnd w:id="150"/>
    </w:p>
    <w:p w:rsidR="009A2AB7" w:rsidRDefault="009A2AB7" w:rsidP="009A2AB7">
      <w:r>
        <w:t>Reading input values with Modbus is done in the same way as reading the status of coils. The only difference is that for inputs Modbus function </w:t>
      </w:r>
      <w:r>
        <w:rPr>
          <w:b/>
          <w:bCs/>
        </w:rPr>
        <w:t>02</w:t>
      </w:r>
      <w:r>
        <w:t xml:space="preserve"> is used. Broadcast addressing mode is not supported. You can only query the value of inputs of one device at a time. Like with coils, the address of the first input, and the number of inputs to read must be put in the data field of the query message. Inputs on devices start numbering at </w:t>
      </w:r>
      <w:r>
        <w:rPr>
          <w:b/>
          <w:bCs/>
        </w:rPr>
        <w:t>10001</w:t>
      </w:r>
      <w:r>
        <w:t>. This address value is equivalent to address </w:t>
      </w:r>
      <w:r>
        <w:rPr>
          <w:b/>
          <w:bCs/>
        </w:rPr>
        <w:t>0</w:t>
      </w:r>
      <w:r>
        <w:t xml:space="preserve"> in the Modbus message.</w:t>
      </w:r>
    </w:p>
    <w:p w:rsidR="009A2AB7" w:rsidRDefault="009A2AB7" w:rsidP="009A2AB7"/>
    <w:tbl>
      <w:tblPr>
        <w:tblW w:w="79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84"/>
        <w:gridCol w:w="2268"/>
        <w:gridCol w:w="4272"/>
      </w:tblGrid>
      <w:tr w:rsidR="009A2AB7" w:rsidTr="00781683">
        <w:trPr>
          <w:trHeight w:val="255"/>
        </w:trPr>
        <w:tc>
          <w:tcPr>
            <w:tcW w:w="1384" w:type="dxa"/>
            <w:shd w:val="clear" w:color="auto" w:fill="0C0C0C"/>
          </w:tcPr>
          <w:p w:rsidR="009A2AB7" w:rsidRPr="00576C19" w:rsidRDefault="009A2AB7" w:rsidP="00781683">
            <w:pPr>
              <w:jc w:val="center"/>
              <w:rPr>
                <w:b/>
              </w:rPr>
            </w:pPr>
            <w:r>
              <w:rPr>
                <w:b/>
              </w:rPr>
              <w:t>Byte</w:t>
            </w:r>
          </w:p>
        </w:tc>
        <w:tc>
          <w:tcPr>
            <w:tcW w:w="2268" w:type="dxa"/>
            <w:shd w:val="clear" w:color="auto" w:fill="0C0C0C"/>
          </w:tcPr>
          <w:p w:rsidR="009A2AB7" w:rsidRPr="00576C19" w:rsidRDefault="009A2AB7" w:rsidP="00781683">
            <w:pPr>
              <w:jc w:val="center"/>
              <w:rPr>
                <w:b/>
              </w:rPr>
            </w:pPr>
            <w:r>
              <w:rPr>
                <w:b/>
              </w:rPr>
              <w:t>Value</w:t>
            </w:r>
          </w:p>
        </w:tc>
        <w:tc>
          <w:tcPr>
            <w:tcW w:w="4272" w:type="dxa"/>
            <w:shd w:val="clear" w:color="auto" w:fill="0C0C0C"/>
          </w:tcPr>
          <w:p w:rsidR="009A2AB7" w:rsidRDefault="009A2AB7" w:rsidP="00781683">
            <w:pPr>
              <w:jc w:val="center"/>
              <w:rPr>
                <w:b/>
              </w:rPr>
            </w:pPr>
            <w:r>
              <w:rPr>
                <w:b/>
              </w:rPr>
              <w:t>Description</w:t>
            </w:r>
          </w:p>
        </w:tc>
      </w:tr>
      <w:tr w:rsidR="009A2AB7" w:rsidTr="00781683">
        <w:trPr>
          <w:trHeight w:val="255"/>
        </w:trPr>
        <w:tc>
          <w:tcPr>
            <w:tcW w:w="1384" w:type="dxa"/>
          </w:tcPr>
          <w:p w:rsidR="009A2AB7" w:rsidRDefault="009A2AB7" w:rsidP="00781683">
            <w:pPr>
              <w:jc w:val="center"/>
            </w:pPr>
            <w:r>
              <w:t>1</w:t>
            </w:r>
          </w:p>
        </w:tc>
        <w:tc>
          <w:tcPr>
            <w:tcW w:w="2268" w:type="dxa"/>
          </w:tcPr>
          <w:p w:rsidR="009A2AB7" w:rsidRDefault="009A2AB7" w:rsidP="00781683">
            <w:pPr>
              <w:jc w:val="center"/>
            </w:pPr>
            <w:r>
              <w:t>1…247</w:t>
            </w:r>
          </w:p>
        </w:tc>
        <w:tc>
          <w:tcPr>
            <w:tcW w:w="4272" w:type="dxa"/>
          </w:tcPr>
          <w:p w:rsidR="009A2AB7" w:rsidRDefault="009A2AB7" w:rsidP="00781683">
            <w:pPr>
              <w:jc w:val="center"/>
            </w:pPr>
            <w:r>
              <w:t>Slave Device Address</w:t>
            </w:r>
          </w:p>
        </w:tc>
      </w:tr>
      <w:tr w:rsidR="009A2AB7" w:rsidTr="00781683">
        <w:trPr>
          <w:trHeight w:val="255"/>
        </w:trPr>
        <w:tc>
          <w:tcPr>
            <w:tcW w:w="1384" w:type="dxa"/>
          </w:tcPr>
          <w:p w:rsidR="009A2AB7" w:rsidRDefault="009A2AB7" w:rsidP="00781683">
            <w:pPr>
              <w:jc w:val="center"/>
            </w:pPr>
            <w:r>
              <w:t>2</w:t>
            </w:r>
          </w:p>
        </w:tc>
        <w:tc>
          <w:tcPr>
            <w:tcW w:w="2268" w:type="dxa"/>
          </w:tcPr>
          <w:p w:rsidR="009A2AB7" w:rsidRDefault="009A2AB7" w:rsidP="00781683">
            <w:pPr>
              <w:jc w:val="center"/>
            </w:pPr>
            <w:r>
              <w:t>2</w:t>
            </w:r>
          </w:p>
        </w:tc>
        <w:tc>
          <w:tcPr>
            <w:tcW w:w="4272" w:type="dxa"/>
          </w:tcPr>
          <w:p w:rsidR="009A2AB7" w:rsidRDefault="009A2AB7" w:rsidP="00781683">
            <w:pPr>
              <w:jc w:val="center"/>
            </w:pPr>
            <w:r>
              <w:t>Function Code</w:t>
            </w:r>
          </w:p>
        </w:tc>
      </w:tr>
      <w:tr w:rsidR="009A2AB7" w:rsidTr="00781683">
        <w:trPr>
          <w:trHeight w:val="255"/>
        </w:trPr>
        <w:tc>
          <w:tcPr>
            <w:tcW w:w="1384" w:type="dxa"/>
          </w:tcPr>
          <w:p w:rsidR="009A2AB7" w:rsidRDefault="009A2AB7" w:rsidP="00781683">
            <w:pPr>
              <w:jc w:val="center"/>
            </w:pPr>
            <w:r>
              <w:t>3</w:t>
            </w:r>
          </w:p>
        </w:tc>
        <w:tc>
          <w:tcPr>
            <w:tcW w:w="2268" w:type="dxa"/>
          </w:tcPr>
          <w:p w:rsidR="009A2AB7" w:rsidRDefault="009A2AB7" w:rsidP="00781683">
            <w:pPr>
              <w:jc w:val="center"/>
            </w:pPr>
            <w:r>
              <w:t>0…255</w:t>
            </w:r>
          </w:p>
        </w:tc>
        <w:tc>
          <w:tcPr>
            <w:tcW w:w="4272" w:type="dxa"/>
          </w:tcPr>
          <w:p w:rsidR="009A2AB7" w:rsidRDefault="009A2AB7" w:rsidP="00781683">
            <w:pPr>
              <w:jc w:val="center"/>
            </w:pPr>
            <w:r>
              <w:t>Starting Address, High Byte</w:t>
            </w:r>
          </w:p>
        </w:tc>
      </w:tr>
      <w:tr w:rsidR="009A2AB7" w:rsidTr="00781683">
        <w:trPr>
          <w:trHeight w:val="255"/>
        </w:trPr>
        <w:tc>
          <w:tcPr>
            <w:tcW w:w="1384" w:type="dxa"/>
          </w:tcPr>
          <w:p w:rsidR="009A2AB7" w:rsidRDefault="009A2AB7" w:rsidP="00781683">
            <w:pPr>
              <w:jc w:val="center"/>
            </w:pPr>
            <w:r>
              <w:t>4</w:t>
            </w:r>
          </w:p>
        </w:tc>
        <w:tc>
          <w:tcPr>
            <w:tcW w:w="2268" w:type="dxa"/>
          </w:tcPr>
          <w:p w:rsidR="009A2AB7" w:rsidRDefault="009A2AB7" w:rsidP="00781683">
            <w:pPr>
              <w:jc w:val="center"/>
            </w:pPr>
            <w:r>
              <w:t>0…255</w:t>
            </w:r>
          </w:p>
        </w:tc>
        <w:tc>
          <w:tcPr>
            <w:tcW w:w="4272" w:type="dxa"/>
          </w:tcPr>
          <w:p w:rsidR="009A2AB7" w:rsidRDefault="009A2AB7" w:rsidP="00781683">
            <w:pPr>
              <w:jc w:val="center"/>
            </w:pPr>
            <w:r>
              <w:t>Starting Address, Low Byte</w:t>
            </w:r>
          </w:p>
        </w:tc>
      </w:tr>
      <w:tr w:rsidR="009A2AB7" w:rsidTr="00781683">
        <w:trPr>
          <w:trHeight w:val="255"/>
        </w:trPr>
        <w:tc>
          <w:tcPr>
            <w:tcW w:w="1384" w:type="dxa"/>
          </w:tcPr>
          <w:p w:rsidR="009A2AB7" w:rsidRDefault="009A2AB7" w:rsidP="00781683">
            <w:pPr>
              <w:jc w:val="center"/>
            </w:pPr>
            <w:r>
              <w:t>5</w:t>
            </w:r>
          </w:p>
        </w:tc>
        <w:tc>
          <w:tcPr>
            <w:tcW w:w="2268" w:type="dxa"/>
          </w:tcPr>
          <w:p w:rsidR="009A2AB7" w:rsidRDefault="009A2AB7" w:rsidP="00781683">
            <w:pPr>
              <w:jc w:val="center"/>
            </w:pPr>
            <w:r>
              <w:t>0…255</w:t>
            </w:r>
          </w:p>
        </w:tc>
        <w:tc>
          <w:tcPr>
            <w:tcW w:w="4272" w:type="dxa"/>
          </w:tcPr>
          <w:p w:rsidR="009A2AB7" w:rsidRDefault="009A2AB7" w:rsidP="00781683">
            <w:pPr>
              <w:jc w:val="center"/>
            </w:pPr>
            <w:r>
              <w:t>Number of Inputs, High Byte</w:t>
            </w:r>
          </w:p>
        </w:tc>
      </w:tr>
      <w:tr w:rsidR="009A2AB7" w:rsidTr="00781683">
        <w:trPr>
          <w:trHeight w:val="255"/>
        </w:trPr>
        <w:tc>
          <w:tcPr>
            <w:tcW w:w="1384" w:type="dxa"/>
          </w:tcPr>
          <w:p w:rsidR="009A2AB7" w:rsidRDefault="009A2AB7" w:rsidP="00781683">
            <w:pPr>
              <w:jc w:val="center"/>
            </w:pPr>
            <w:r>
              <w:t>6</w:t>
            </w:r>
          </w:p>
        </w:tc>
        <w:tc>
          <w:tcPr>
            <w:tcW w:w="2268" w:type="dxa"/>
          </w:tcPr>
          <w:p w:rsidR="009A2AB7" w:rsidRDefault="009A2AB7" w:rsidP="00781683">
            <w:pPr>
              <w:jc w:val="center"/>
            </w:pPr>
            <w:r>
              <w:t>0…255</w:t>
            </w:r>
          </w:p>
        </w:tc>
        <w:tc>
          <w:tcPr>
            <w:tcW w:w="4272" w:type="dxa"/>
          </w:tcPr>
          <w:p w:rsidR="009A2AB7" w:rsidRDefault="009A2AB7" w:rsidP="00781683">
            <w:pPr>
              <w:jc w:val="center"/>
            </w:pPr>
            <w:r>
              <w:t>Number of Inputs, Low Byte</w:t>
            </w:r>
          </w:p>
        </w:tc>
      </w:tr>
      <w:tr w:rsidR="009A2AB7" w:rsidTr="00781683">
        <w:trPr>
          <w:trHeight w:val="255"/>
        </w:trPr>
        <w:tc>
          <w:tcPr>
            <w:tcW w:w="1384" w:type="dxa"/>
          </w:tcPr>
          <w:p w:rsidR="009A2AB7" w:rsidRDefault="009A2AB7" w:rsidP="00781683">
            <w:pPr>
              <w:jc w:val="center"/>
            </w:pPr>
            <w:r>
              <w:t>7 (…8)</w:t>
            </w:r>
          </w:p>
        </w:tc>
        <w:tc>
          <w:tcPr>
            <w:tcW w:w="2268" w:type="dxa"/>
          </w:tcPr>
          <w:p w:rsidR="009A2AB7" w:rsidRDefault="009A2AB7" w:rsidP="00781683">
            <w:pPr>
              <w:jc w:val="center"/>
            </w:pPr>
            <w:r>
              <w:t>LRC/CRC</w:t>
            </w:r>
          </w:p>
        </w:tc>
        <w:tc>
          <w:tcPr>
            <w:tcW w:w="4272" w:type="dxa"/>
          </w:tcPr>
          <w:p w:rsidR="009A2AB7" w:rsidRDefault="009A2AB7" w:rsidP="00781683">
            <w:pPr>
              <w:jc w:val="center"/>
            </w:pPr>
            <w:r>
              <w:t>Error Check Value</w:t>
            </w:r>
          </w:p>
        </w:tc>
      </w:tr>
    </w:tbl>
    <w:p w:rsidR="009A2AB7" w:rsidRDefault="009A2AB7" w:rsidP="009A2AB7">
      <w:pPr>
        <w:pStyle w:val="Onderschrift"/>
      </w:pPr>
      <w:bookmarkStart w:id="151" w:name="_Toc345528691"/>
      <w:bookmarkStart w:id="152" w:name="_Toc349645978"/>
      <w:r>
        <w:lastRenderedPageBreak/>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ARABIC \s 1 </w:instrText>
      </w:r>
      <w:r>
        <w:fldChar w:fldCharType="separate"/>
      </w:r>
      <w:r>
        <w:rPr>
          <w:noProof/>
        </w:rPr>
        <w:t>7</w:t>
      </w:r>
      <w:r>
        <w:fldChar w:fldCharType="end"/>
      </w:r>
      <w:r>
        <w:t>: Function 02 query structure</w:t>
      </w:r>
      <w:bookmarkEnd w:id="151"/>
      <w:bookmarkEnd w:id="152"/>
    </w:p>
    <w:p w:rsidR="009A2AB7" w:rsidRDefault="009A2AB7" w:rsidP="009A2AB7"/>
    <w:p w:rsidR="009A2AB7" w:rsidRDefault="009A2AB7" w:rsidP="009A2AB7">
      <w:r>
        <w:t>After receiving a query message with Modbus function </w:t>
      </w:r>
      <w:r>
        <w:rPr>
          <w:b/>
          <w:bCs/>
        </w:rPr>
        <w:t>02</w:t>
      </w:r>
      <w:r>
        <w:t xml:space="preserve">, the slave puts the requested input values in a message structure and sends this message back to the Modbus master. The length of the message depends on the number of input values returned. This causes the length of the output message to vary. The number of </w:t>
      </w:r>
      <w:proofErr w:type="spellStart"/>
      <w:r>
        <w:t>databytes</w:t>
      </w:r>
      <w:proofErr w:type="spellEnd"/>
      <w:r>
        <w:t xml:space="preserve"> in the data field that contain the input values is passed as the first byte in the data field. Each Modbus answering message has the following general structure.</w:t>
      </w:r>
    </w:p>
    <w:p w:rsidR="009A2AB7" w:rsidRDefault="009A2AB7" w:rsidP="009A2AB7"/>
    <w:tbl>
      <w:tblPr>
        <w:tblW w:w="79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68"/>
        <w:gridCol w:w="1984"/>
        <w:gridCol w:w="4272"/>
      </w:tblGrid>
      <w:tr w:rsidR="009A2AB7" w:rsidTr="00781683">
        <w:trPr>
          <w:trHeight w:val="255"/>
        </w:trPr>
        <w:tc>
          <w:tcPr>
            <w:tcW w:w="1668" w:type="dxa"/>
            <w:shd w:val="clear" w:color="auto" w:fill="0C0C0C"/>
          </w:tcPr>
          <w:p w:rsidR="009A2AB7" w:rsidRPr="00576C19" w:rsidRDefault="009A2AB7" w:rsidP="00781683">
            <w:pPr>
              <w:jc w:val="center"/>
              <w:rPr>
                <w:b/>
              </w:rPr>
            </w:pPr>
            <w:r>
              <w:rPr>
                <w:b/>
              </w:rPr>
              <w:t>Byte</w:t>
            </w:r>
          </w:p>
        </w:tc>
        <w:tc>
          <w:tcPr>
            <w:tcW w:w="1984" w:type="dxa"/>
            <w:shd w:val="clear" w:color="auto" w:fill="0C0C0C"/>
          </w:tcPr>
          <w:p w:rsidR="009A2AB7" w:rsidRPr="00576C19" w:rsidRDefault="009A2AB7" w:rsidP="00781683">
            <w:pPr>
              <w:jc w:val="center"/>
              <w:rPr>
                <w:b/>
              </w:rPr>
            </w:pPr>
            <w:r>
              <w:rPr>
                <w:b/>
              </w:rPr>
              <w:t>Value</w:t>
            </w:r>
          </w:p>
        </w:tc>
        <w:tc>
          <w:tcPr>
            <w:tcW w:w="4272" w:type="dxa"/>
            <w:shd w:val="clear" w:color="auto" w:fill="0C0C0C"/>
          </w:tcPr>
          <w:p w:rsidR="009A2AB7" w:rsidRDefault="009A2AB7" w:rsidP="00781683">
            <w:pPr>
              <w:jc w:val="center"/>
              <w:rPr>
                <w:b/>
              </w:rPr>
            </w:pPr>
            <w:r>
              <w:rPr>
                <w:b/>
              </w:rPr>
              <w:t>Description</w:t>
            </w:r>
          </w:p>
        </w:tc>
      </w:tr>
      <w:tr w:rsidR="009A2AB7" w:rsidTr="00781683">
        <w:trPr>
          <w:trHeight w:val="255"/>
        </w:trPr>
        <w:tc>
          <w:tcPr>
            <w:tcW w:w="1668" w:type="dxa"/>
          </w:tcPr>
          <w:p w:rsidR="009A2AB7" w:rsidRDefault="009A2AB7" w:rsidP="00781683">
            <w:pPr>
              <w:jc w:val="center"/>
            </w:pPr>
            <w:r>
              <w:t>1</w:t>
            </w:r>
          </w:p>
        </w:tc>
        <w:tc>
          <w:tcPr>
            <w:tcW w:w="1984" w:type="dxa"/>
          </w:tcPr>
          <w:p w:rsidR="009A2AB7" w:rsidRDefault="009A2AB7" w:rsidP="00781683">
            <w:pPr>
              <w:jc w:val="center"/>
            </w:pPr>
            <w:r>
              <w:t>1…247</w:t>
            </w:r>
          </w:p>
        </w:tc>
        <w:tc>
          <w:tcPr>
            <w:tcW w:w="4272" w:type="dxa"/>
          </w:tcPr>
          <w:p w:rsidR="009A2AB7" w:rsidRDefault="009A2AB7" w:rsidP="00781683">
            <w:pPr>
              <w:jc w:val="center"/>
            </w:pPr>
            <w:r>
              <w:t>Slave Device Address</w:t>
            </w:r>
          </w:p>
        </w:tc>
      </w:tr>
      <w:tr w:rsidR="009A2AB7" w:rsidTr="00781683">
        <w:trPr>
          <w:trHeight w:val="255"/>
        </w:trPr>
        <w:tc>
          <w:tcPr>
            <w:tcW w:w="1668" w:type="dxa"/>
          </w:tcPr>
          <w:p w:rsidR="009A2AB7" w:rsidRDefault="009A2AB7" w:rsidP="00781683">
            <w:pPr>
              <w:jc w:val="center"/>
            </w:pPr>
            <w:r>
              <w:t>2</w:t>
            </w:r>
          </w:p>
        </w:tc>
        <w:tc>
          <w:tcPr>
            <w:tcW w:w="1984" w:type="dxa"/>
          </w:tcPr>
          <w:p w:rsidR="009A2AB7" w:rsidRDefault="009A2AB7" w:rsidP="00781683">
            <w:pPr>
              <w:jc w:val="center"/>
            </w:pPr>
            <w:r>
              <w:t>2</w:t>
            </w:r>
          </w:p>
        </w:tc>
        <w:tc>
          <w:tcPr>
            <w:tcW w:w="4272" w:type="dxa"/>
          </w:tcPr>
          <w:p w:rsidR="009A2AB7" w:rsidRDefault="009A2AB7" w:rsidP="00781683">
            <w:pPr>
              <w:jc w:val="center"/>
            </w:pPr>
            <w:r>
              <w:t>Function Code</w:t>
            </w:r>
          </w:p>
        </w:tc>
      </w:tr>
      <w:tr w:rsidR="009A2AB7" w:rsidTr="00781683">
        <w:trPr>
          <w:trHeight w:val="255"/>
        </w:trPr>
        <w:tc>
          <w:tcPr>
            <w:tcW w:w="1668" w:type="dxa"/>
          </w:tcPr>
          <w:p w:rsidR="009A2AB7" w:rsidRDefault="009A2AB7" w:rsidP="00781683">
            <w:pPr>
              <w:jc w:val="center"/>
            </w:pPr>
            <w:r>
              <w:t>3</w:t>
            </w:r>
          </w:p>
        </w:tc>
        <w:tc>
          <w:tcPr>
            <w:tcW w:w="1984" w:type="dxa"/>
          </w:tcPr>
          <w:p w:rsidR="009A2AB7" w:rsidRDefault="009A2AB7" w:rsidP="00781683">
            <w:pPr>
              <w:jc w:val="center"/>
            </w:pPr>
            <w:r>
              <w:t>0…255</w:t>
            </w:r>
          </w:p>
        </w:tc>
        <w:tc>
          <w:tcPr>
            <w:tcW w:w="4272" w:type="dxa"/>
          </w:tcPr>
          <w:p w:rsidR="009A2AB7" w:rsidRDefault="009A2AB7" w:rsidP="00781683">
            <w:pPr>
              <w:jc w:val="center"/>
            </w:pPr>
            <w:r>
              <w:t xml:space="preserve">Number of Data Bytes </w:t>
            </w:r>
            <w:r w:rsidRPr="00596B28">
              <w:rPr>
                <w:b/>
              </w:rPr>
              <w:t>N</w:t>
            </w:r>
          </w:p>
        </w:tc>
      </w:tr>
      <w:tr w:rsidR="009A2AB7" w:rsidTr="00781683">
        <w:trPr>
          <w:trHeight w:val="255"/>
        </w:trPr>
        <w:tc>
          <w:tcPr>
            <w:tcW w:w="1668" w:type="dxa"/>
          </w:tcPr>
          <w:p w:rsidR="009A2AB7" w:rsidRDefault="009A2AB7" w:rsidP="00781683">
            <w:pPr>
              <w:jc w:val="center"/>
            </w:pPr>
            <w:r>
              <w:t>4…</w:t>
            </w:r>
            <w:r w:rsidRPr="00596B28">
              <w:rPr>
                <w:b/>
              </w:rPr>
              <w:t>N</w:t>
            </w:r>
            <w:r>
              <w:t>+3</w:t>
            </w:r>
          </w:p>
        </w:tc>
        <w:tc>
          <w:tcPr>
            <w:tcW w:w="1984" w:type="dxa"/>
          </w:tcPr>
          <w:p w:rsidR="009A2AB7" w:rsidRDefault="009A2AB7" w:rsidP="00781683">
            <w:pPr>
              <w:jc w:val="center"/>
            </w:pPr>
            <w:r>
              <w:t>0…255</w:t>
            </w:r>
          </w:p>
        </w:tc>
        <w:tc>
          <w:tcPr>
            <w:tcW w:w="4272" w:type="dxa"/>
          </w:tcPr>
          <w:p w:rsidR="009A2AB7" w:rsidRDefault="009A2AB7" w:rsidP="00781683">
            <w:pPr>
              <w:jc w:val="center"/>
            </w:pPr>
            <w:r>
              <w:t>Bit Pattern of Input Values</w:t>
            </w:r>
          </w:p>
        </w:tc>
      </w:tr>
      <w:tr w:rsidR="009A2AB7" w:rsidTr="00781683">
        <w:trPr>
          <w:trHeight w:val="255"/>
        </w:trPr>
        <w:tc>
          <w:tcPr>
            <w:tcW w:w="1668" w:type="dxa"/>
          </w:tcPr>
          <w:p w:rsidR="009A2AB7" w:rsidRDefault="009A2AB7" w:rsidP="00781683">
            <w:pPr>
              <w:jc w:val="center"/>
            </w:pPr>
            <w:r>
              <w:t>N+4 (…N+5)</w:t>
            </w:r>
          </w:p>
        </w:tc>
        <w:tc>
          <w:tcPr>
            <w:tcW w:w="1984" w:type="dxa"/>
          </w:tcPr>
          <w:p w:rsidR="009A2AB7" w:rsidRDefault="009A2AB7" w:rsidP="00781683">
            <w:pPr>
              <w:jc w:val="center"/>
            </w:pPr>
            <w:r>
              <w:t>LRC/CRC</w:t>
            </w:r>
          </w:p>
        </w:tc>
        <w:tc>
          <w:tcPr>
            <w:tcW w:w="4272" w:type="dxa"/>
          </w:tcPr>
          <w:p w:rsidR="009A2AB7" w:rsidRDefault="009A2AB7" w:rsidP="00781683">
            <w:pPr>
              <w:jc w:val="center"/>
            </w:pPr>
            <w:r>
              <w:t>Error Check Value</w:t>
            </w:r>
          </w:p>
        </w:tc>
      </w:tr>
    </w:tbl>
    <w:p w:rsidR="009A2AB7" w:rsidRDefault="009A2AB7" w:rsidP="009A2AB7">
      <w:pPr>
        <w:pStyle w:val="Onderschrift"/>
      </w:pPr>
      <w:bookmarkStart w:id="153" w:name="_Toc345528692"/>
      <w:bookmarkStart w:id="154" w:name="_Toc349645979"/>
      <w:r>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ARABIC \s 1 </w:instrText>
      </w:r>
      <w:r>
        <w:fldChar w:fldCharType="separate"/>
      </w:r>
      <w:r>
        <w:rPr>
          <w:noProof/>
        </w:rPr>
        <w:t>8</w:t>
      </w:r>
      <w:r>
        <w:fldChar w:fldCharType="end"/>
      </w:r>
      <w:r>
        <w:t>: Function 02 answer structure</w:t>
      </w:r>
      <w:bookmarkEnd w:id="153"/>
      <w:bookmarkEnd w:id="154"/>
    </w:p>
    <w:p w:rsidR="009A2AB7" w:rsidRDefault="009A2AB7" w:rsidP="00D5559F">
      <w:pPr>
        <w:pStyle w:val="Kop3"/>
        <w:numPr>
          <w:ilvl w:val="2"/>
          <w:numId w:val="1"/>
        </w:numPr>
      </w:pPr>
      <w:bookmarkStart w:id="155" w:name="_Toc345528609"/>
      <w:bookmarkStart w:id="156" w:name="_Toc349645688"/>
      <w:r>
        <w:t>Function 03: Read holding registers</w:t>
      </w:r>
      <w:bookmarkEnd w:id="155"/>
      <w:bookmarkEnd w:id="156"/>
    </w:p>
    <w:p w:rsidR="009A2AB7" w:rsidRDefault="009A2AB7" w:rsidP="009A2AB7">
      <w:r>
        <w:t xml:space="preserve">Internal values in a Modbus device are stored in holding registers. These registers are two bytes wide and can be used for various purposes. Some registers contain configuration parameters where others are used to return measured values (temperatures etc.) to a host. Registers in a Modbus compatible device start counting at </w:t>
      </w:r>
      <w:r>
        <w:rPr>
          <w:b/>
          <w:bCs/>
        </w:rPr>
        <w:t>40001</w:t>
      </w:r>
      <w:r>
        <w:t xml:space="preserve">. They are addressed in the Modbus message structure with addresses starting at </w:t>
      </w:r>
      <w:r>
        <w:rPr>
          <w:b/>
          <w:bCs/>
        </w:rPr>
        <w:t>0</w:t>
      </w:r>
      <w:r>
        <w:t>. Modbus function </w:t>
      </w:r>
      <w:r>
        <w:rPr>
          <w:b/>
          <w:bCs/>
        </w:rPr>
        <w:t>03</w:t>
      </w:r>
      <w:r>
        <w:t xml:space="preserve"> is used to request one or more holding register values from a device. Only one slave device can be addressed in a single query. Broadcast queries with function </w:t>
      </w:r>
      <w:r>
        <w:rPr>
          <w:b/>
          <w:bCs/>
        </w:rPr>
        <w:t>03</w:t>
      </w:r>
      <w:r>
        <w:t xml:space="preserve"> are not supported.</w:t>
      </w:r>
    </w:p>
    <w:p w:rsidR="009A2AB7" w:rsidRDefault="009A2AB7" w:rsidP="009A2AB7"/>
    <w:tbl>
      <w:tblPr>
        <w:tblW w:w="79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84"/>
        <w:gridCol w:w="2268"/>
        <w:gridCol w:w="4272"/>
      </w:tblGrid>
      <w:tr w:rsidR="009A2AB7" w:rsidTr="00781683">
        <w:trPr>
          <w:trHeight w:val="255"/>
        </w:trPr>
        <w:tc>
          <w:tcPr>
            <w:tcW w:w="1384" w:type="dxa"/>
            <w:shd w:val="clear" w:color="auto" w:fill="0C0C0C"/>
          </w:tcPr>
          <w:p w:rsidR="009A2AB7" w:rsidRPr="00576C19" w:rsidRDefault="009A2AB7" w:rsidP="00781683">
            <w:pPr>
              <w:jc w:val="center"/>
              <w:rPr>
                <w:b/>
              </w:rPr>
            </w:pPr>
            <w:r>
              <w:rPr>
                <w:b/>
              </w:rPr>
              <w:t>Byte</w:t>
            </w:r>
          </w:p>
        </w:tc>
        <w:tc>
          <w:tcPr>
            <w:tcW w:w="2268" w:type="dxa"/>
            <w:shd w:val="clear" w:color="auto" w:fill="0C0C0C"/>
          </w:tcPr>
          <w:p w:rsidR="009A2AB7" w:rsidRPr="00576C19" w:rsidRDefault="009A2AB7" w:rsidP="00781683">
            <w:pPr>
              <w:jc w:val="center"/>
              <w:rPr>
                <w:b/>
              </w:rPr>
            </w:pPr>
            <w:r>
              <w:rPr>
                <w:b/>
              </w:rPr>
              <w:t>Value</w:t>
            </w:r>
          </w:p>
        </w:tc>
        <w:tc>
          <w:tcPr>
            <w:tcW w:w="4272" w:type="dxa"/>
            <w:shd w:val="clear" w:color="auto" w:fill="0C0C0C"/>
          </w:tcPr>
          <w:p w:rsidR="009A2AB7" w:rsidRDefault="009A2AB7" w:rsidP="00781683">
            <w:pPr>
              <w:jc w:val="center"/>
              <w:rPr>
                <w:b/>
              </w:rPr>
            </w:pPr>
            <w:r>
              <w:rPr>
                <w:b/>
              </w:rPr>
              <w:t>Description</w:t>
            </w:r>
          </w:p>
        </w:tc>
      </w:tr>
      <w:tr w:rsidR="009A2AB7" w:rsidTr="00781683">
        <w:trPr>
          <w:trHeight w:val="255"/>
        </w:trPr>
        <w:tc>
          <w:tcPr>
            <w:tcW w:w="1384" w:type="dxa"/>
          </w:tcPr>
          <w:p w:rsidR="009A2AB7" w:rsidRDefault="009A2AB7" w:rsidP="00781683">
            <w:pPr>
              <w:jc w:val="center"/>
            </w:pPr>
            <w:r>
              <w:t>1</w:t>
            </w:r>
          </w:p>
        </w:tc>
        <w:tc>
          <w:tcPr>
            <w:tcW w:w="2268" w:type="dxa"/>
          </w:tcPr>
          <w:p w:rsidR="009A2AB7" w:rsidRDefault="009A2AB7" w:rsidP="00781683">
            <w:pPr>
              <w:jc w:val="center"/>
            </w:pPr>
            <w:r>
              <w:t>1…247</w:t>
            </w:r>
          </w:p>
        </w:tc>
        <w:tc>
          <w:tcPr>
            <w:tcW w:w="4272" w:type="dxa"/>
          </w:tcPr>
          <w:p w:rsidR="009A2AB7" w:rsidRDefault="009A2AB7" w:rsidP="00781683">
            <w:pPr>
              <w:jc w:val="center"/>
            </w:pPr>
            <w:r>
              <w:t>Slave Device Address</w:t>
            </w:r>
          </w:p>
        </w:tc>
      </w:tr>
      <w:tr w:rsidR="009A2AB7" w:rsidTr="00781683">
        <w:trPr>
          <w:trHeight w:val="255"/>
        </w:trPr>
        <w:tc>
          <w:tcPr>
            <w:tcW w:w="1384" w:type="dxa"/>
          </w:tcPr>
          <w:p w:rsidR="009A2AB7" w:rsidRDefault="009A2AB7" w:rsidP="00781683">
            <w:pPr>
              <w:jc w:val="center"/>
            </w:pPr>
            <w:r>
              <w:t>2</w:t>
            </w:r>
          </w:p>
        </w:tc>
        <w:tc>
          <w:tcPr>
            <w:tcW w:w="2268" w:type="dxa"/>
          </w:tcPr>
          <w:p w:rsidR="009A2AB7" w:rsidRDefault="009A2AB7" w:rsidP="00781683">
            <w:pPr>
              <w:jc w:val="center"/>
            </w:pPr>
            <w:r>
              <w:t>3</w:t>
            </w:r>
          </w:p>
        </w:tc>
        <w:tc>
          <w:tcPr>
            <w:tcW w:w="4272" w:type="dxa"/>
          </w:tcPr>
          <w:p w:rsidR="009A2AB7" w:rsidRDefault="009A2AB7" w:rsidP="00781683">
            <w:pPr>
              <w:jc w:val="center"/>
            </w:pPr>
            <w:r>
              <w:t>Function Code</w:t>
            </w:r>
          </w:p>
        </w:tc>
      </w:tr>
      <w:tr w:rsidR="009A2AB7" w:rsidTr="00781683">
        <w:trPr>
          <w:trHeight w:val="255"/>
        </w:trPr>
        <w:tc>
          <w:tcPr>
            <w:tcW w:w="1384" w:type="dxa"/>
          </w:tcPr>
          <w:p w:rsidR="009A2AB7" w:rsidRDefault="009A2AB7" w:rsidP="00781683">
            <w:pPr>
              <w:jc w:val="center"/>
            </w:pPr>
            <w:r>
              <w:t>3</w:t>
            </w:r>
          </w:p>
        </w:tc>
        <w:tc>
          <w:tcPr>
            <w:tcW w:w="2268" w:type="dxa"/>
          </w:tcPr>
          <w:p w:rsidR="009A2AB7" w:rsidRDefault="009A2AB7" w:rsidP="00781683">
            <w:pPr>
              <w:jc w:val="center"/>
            </w:pPr>
            <w:r>
              <w:t>0…255</w:t>
            </w:r>
          </w:p>
        </w:tc>
        <w:tc>
          <w:tcPr>
            <w:tcW w:w="4272" w:type="dxa"/>
          </w:tcPr>
          <w:p w:rsidR="009A2AB7" w:rsidRDefault="009A2AB7" w:rsidP="00781683">
            <w:pPr>
              <w:jc w:val="center"/>
            </w:pPr>
            <w:r>
              <w:t>Starting Address, High Byte</w:t>
            </w:r>
          </w:p>
        </w:tc>
      </w:tr>
      <w:tr w:rsidR="009A2AB7" w:rsidTr="00781683">
        <w:trPr>
          <w:trHeight w:val="255"/>
        </w:trPr>
        <w:tc>
          <w:tcPr>
            <w:tcW w:w="1384" w:type="dxa"/>
          </w:tcPr>
          <w:p w:rsidR="009A2AB7" w:rsidRDefault="009A2AB7" w:rsidP="00781683">
            <w:pPr>
              <w:jc w:val="center"/>
            </w:pPr>
            <w:r>
              <w:t>4</w:t>
            </w:r>
          </w:p>
        </w:tc>
        <w:tc>
          <w:tcPr>
            <w:tcW w:w="2268" w:type="dxa"/>
          </w:tcPr>
          <w:p w:rsidR="009A2AB7" w:rsidRDefault="009A2AB7" w:rsidP="00781683">
            <w:pPr>
              <w:jc w:val="center"/>
            </w:pPr>
            <w:r>
              <w:t>0…255</w:t>
            </w:r>
          </w:p>
        </w:tc>
        <w:tc>
          <w:tcPr>
            <w:tcW w:w="4272" w:type="dxa"/>
          </w:tcPr>
          <w:p w:rsidR="009A2AB7" w:rsidRDefault="009A2AB7" w:rsidP="00781683">
            <w:pPr>
              <w:jc w:val="center"/>
            </w:pPr>
            <w:r>
              <w:t>Starting Address, Low Byte</w:t>
            </w:r>
          </w:p>
        </w:tc>
      </w:tr>
      <w:tr w:rsidR="009A2AB7" w:rsidTr="00781683">
        <w:trPr>
          <w:trHeight w:val="255"/>
        </w:trPr>
        <w:tc>
          <w:tcPr>
            <w:tcW w:w="1384" w:type="dxa"/>
          </w:tcPr>
          <w:p w:rsidR="009A2AB7" w:rsidRDefault="009A2AB7" w:rsidP="00781683">
            <w:pPr>
              <w:jc w:val="center"/>
            </w:pPr>
            <w:r>
              <w:t>5</w:t>
            </w:r>
          </w:p>
        </w:tc>
        <w:tc>
          <w:tcPr>
            <w:tcW w:w="2268" w:type="dxa"/>
          </w:tcPr>
          <w:p w:rsidR="009A2AB7" w:rsidRDefault="009A2AB7" w:rsidP="00781683">
            <w:pPr>
              <w:jc w:val="center"/>
            </w:pPr>
            <w:r>
              <w:t>0…255</w:t>
            </w:r>
          </w:p>
        </w:tc>
        <w:tc>
          <w:tcPr>
            <w:tcW w:w="4272" w:type="dxa"/>
          </w:tcPr>
          <w:p w:rsidR="009A2AB7" w:rsidRDefault="009A2AB7" w:rsidP="00781683">
            <w:pPr>
              <w:jc w:val="center"/>
            </w:pPr>
            <w:r>
              <w:t>Number of Registers, High Byte</w:t>
            </w:r>
          </w:p>
        </w:tc>
      </w:tr>
      <w:tr w:rsidR="009A2AB7" w:rsidTr="00781683">
        <w:trPr>
          <w:trHeight w:val="255"/>
        </w:trPr>
        <w:tc>
          <w:tcPr>
            <w:tcW w:w="1384" w:type="dxa"/>
          </w:tcPr>
          <w:p w:rsidR="009A2AB7" w:rsidRDefault="009A2AB7" w:rsidP="00781683">
            <w:pPr>
              <w:jc w:val="center"/>
            </w:pPr>
            <w:r>
              <w:t>6</w:t>
            </w:r>
          </w:p>
        </w:tc>
        <w:tc>
          <w:tcPr>
            <w:tcW w:w="2268" w:type="dxa"/>
          </w:tcPr>
          <w:p w:rsidR="009A2AB7" w:rsidRDefault="009A2AB7" w:rsidP="00781683">
            <w:pPr>
              <w:jc w:val="center"/>
            </w:pPr>
            <w:r>
              <w:t>0…255</w:t>
            </w:r>
          </w:p>
        </w:tc>
        <w:tc>
          <w:tcPr>
            <w:tcW w:w="4272" w:type="dxa"/>
          </w:tcPr>
          <w:p w:rsidR="009A2AB7" w:rsidRDefault="009A2AB7" w:rsidP="00781683">
            <w:pPr>
              <w:jc w:val="center"/>
            </w:pPr>
            <w:r>
              <w:t>Number of Registers, Low Byte</w:t>
            </w:r>
          </w:p>
        </w:tc>
      </w:tr>
      <w:tr w:rsidR="009A2AB7" w:rsidTr="00781683">
        <w:trPr>
          <w:trHeight w:val="255"/>
        </w:trPr>
        <w:tc>
          <w:tcPr>
            <w:tcW w:w="1384" w:type="dxa"/>
          </w:tcPr>
          <w:p w:rsidR="009A2AB7" w:rsidRDefault="009A2AB7" w:rsidP="00781683">
            <w:pPr>
              <w:jc w:val="center"/>
            </w:pPr>
            <w:r>
              <w:t>7 (…8)</w:t>
            </w:r>
          </w:p>
        </w:tc>
        <w:tc>
          <w:tcPr>
            <w:tcW w:w="2268" w:type="dxa"/>
          </w:tcPr>
          <w:p w:rsidR="009A2AB7" w:rsidRDefault="009A2AB7" w:rsidP="00781683">
            <w:pPr>
              <w:jc w:val="center"/>
            </w:pPr>
            <w:r>
              <w:t>LRC/CRC</w:t>
            </w:r>
          </w:p>
        </w:tc>
        <w:tc>
          <w:tcPr>
            <w:tcW w:w="4272" w:type="dxa"/>
          </w:tcPr>
          <w:p w:rsidR="009A2AB7" w:rsidRDefault="009A2AB7" w:rsidP="00781683">
            <w:pPr>
              <w:jc w:val="center"/>
            </w:pPr>
            <w:r>
              <w:t>Error Check Value</w:t>
            </w:r>
          </w:p>
        </w:tc>
      </w:tr>
    </w:tbl>
    <w:p w:rsidR="009A2AB7" w:rsidRDefault="009A2AB7" w:rsidP="009A2AB7">
      <w:pPr>
        <w:pStyle w:val="Onderschrift"/>
      </w:pPr>
      <w:bookmarkStart w:id="157" w:name="_Toc345528693"/>
      <w:bookmarkStart w:id="158" w:name="_Toc349645980"/>
      <w:r>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ARABIC \s 1 </w:instrText>
      </w:r>
      <w:r>
        <w:fldChar w:fldCharType="separate"/>
      </w:r>
      <w:r>
        <w:rPr>
          <w:noProof/>
        </w:rPr>
        <w:t>9</w:t>
      </w:r>
      <w:r>
        <w:fldChar w:fldCharType="end"/>
      </w:r>
      <w:r>
        <w:t>: Function 03 query structure</w:t>
      </w:r>
      <w:bookmarkEnd w:id="157"/>
      <w:bookmarkEnd w:id="158"/>
    </w:p>
    <w:p w:rsidR="009A2AB7" w:rsidRDefault="009A2AB7" w:rsidP="009A2AB7"/>
    <w:p w:rsidR="009A2AB7" w:rsidRDefault="009A2AB7" w:rsidP="009A2AB7">
      <w:r>
        <w:t>After processing the query, the Modbus slave returns the 16 bit values of the requested holding registers. Because of the size of the holding registers, every register is coded with two bytes in the answering message. The first data byte contains the high byte, and the second the low byte of the register. The Modbus answer message starts with the slave device address and the function code </w:t>
      </w:r>
      <w:r>
        <w:rPr>
          <w:b/>
          <w:bCs/>
        </w:rPr>
        <w:t>03</w:t>
      </w:r>
      <w:r>
        <w:t>. The next byte is the number of data bytes that follow. This value is two times the number of registers returned. An error check is appended for the host to check if a communication error occurred</w:t>
      </w:r>
    </w:p>
    <w:p w:rsidR="009A2AB7" w:rsidRDefault="009A2AB7" w:rsidP="009A2AB7"/>
    <w:p w:rsidR="009A2AB7" w:rsidRDefault="009A2AB7" w:rsidP="00D5559F">
      <w:pPr>
        <w:pStyle w:val="Kop2"/>
        <w:numPr>
          <w:ilvl w:val="1"/>
          <w:numId w:val="1"/>
        </w:numPr>
      </w:pPr>
      <w:bookmarkStart w:id="159" w:name="_Toc345528610"/>
      <w:bookmarkStart w:id="160" w:name="_Toc349645689"/>
      <w:r>
        <w:t>Addressing (0- or 1-based)</w:t>
      </w:r>
      <w:bookmarkEnd w:id="159"/>
      <w:bookmarkEnd w:id="160"/>
    </w:p>
    <w:p w:rsidR="009A2AB7" w:rsidRDefault="009A2AB7" w:rsidP="009A2AB7">
      <w:r>
        <w:t>The addressing within the Modbus/TCP protocol (that is, the data within the physical</w:t>
      </w:r>
    </w:p>
    <w:p w:rsidR="009A2AB7" w:rsidRDefault="009A2AB7" w:rsidP="009A2AB7">
      <w:r>
        <w:t>packet) is 0-based, meaning the first element/item to be accessed is referenced by address</w:t>
      </w:r>
    </w:p>
    <w:p w:rsidR="009A2AB7" w:rsidRDefault="009A2AB7" w:rsidP="009A2AB7">
      <w:r>
        <w:t>0. The Modbus standard for handling and displaying the data is 1-based, meaning the</w:t>
      </w:r>
    </w:p>
    <w:p w:rsidR="009A2AB7" w:rsidRDefault="009A2AB7" w:rsidP="009A2AB7">
      <w:r>
        <w:t>first element/data item to be access is referenced by address 1.</w:t>
      </w:r>
    </w:p>
    <w:p w:rsidR="009A2AB7" w:rsidRDefault="009A2AB7" w:rsidP="009A2AB7">
      <w:r>
        <w:lastRenderedPageBreak/>
        <w:t>Most client applications handle this by having the user enter the 1-based number, and</w:t>
      </w:r>
    </w:p>
    <w:p w:rsidR="009A2AB7" w:rsidRDefault="009A2AB7" w:rsidP="009A2AB7">
      <w:r>
        <w:t>then subtract 1 to revert to the 0-based addressing required at the protocol level.</w:t>
      </w:r>
    </w:p>
    <w:p w:rsidR="009A2AB7" w:rsidRDefault="009A2AB7" w:rsidP="009A2AB7">
      <w:r>
        <w:t>Some client applications allow the user to enter the 0-based number, or a combination,</w:t>
      </w:r>
    </w:p>
    <w:p w:rsidR="009A2AB7" w:rsidRDefault="009A2AB7" w:rsidP="009A2AB7">
      <w:r>
        <w:t>depending on how it is configured.</w:t>
      </w:r>
    </w:p>
    <w:p w:rsidR="009A2AB7" w:rsidRDefault="009A2AB7" w:rsidP="009A2AB7">
      <w:r>
        <w:t>The addresses defined within the following table are 1-based, as the majority of the client</w:t>
      </w:r>
    </w:p>
    <w:p w:rsidR="009A2AB7" w:rsidRDefault="009A2AB7" w:rsidP="009A2AB7">
      <w:r>
        <w:t>applications work with this method.</w:t>
      </w:r>
    </w:p>
    <w:p w:rsidR="009A2AB7" w:rsidRDefault="009A2AB7" w:rsidP="009A2AB7"/>
    <w:p w:rsidR="009A2AB7" w:rsidRPr="00900146" w:rsidRDefault="009A2AB7" w:rsidP="009A2AB7">
      <w:r>
        <w:t>Assumptions: When looking at a client’s Modbus-layout you can note a view things. For example the register starts with 40017. In this case it will be likely that you can subtract 40001 and you will have the address to put in the sensorlist. Also when you get an excel-sheet with a range like 1, 17, 538, etc. it is likely that you can add that address as the right Modbus address assuming you use the right function code. If however you see 0-based, a start address of 30000 or something, it will be most likely you will have to subtract 1 from the address. Nonetheless, always check with the manufacturer!</w:t>
      </w:r>
    </w:p>
    <w:p w:rsidR="009A2AB7" w:rsidRDefault="009A2AB7" w:rsidP="00D5559F">
      <w:pPr>
        <w:pStyle w:val="Kop2"/>
        <w:numPr>
          <w:ilvl w:val="1"/>
          <w:numId w:val="1"/>
        </w:numPr>
      </w:pPr>
      <w:bookmarkStart w:id="161" w:name="_Toc345528611"/>
      <w:bookmarkStart w:id="162" w:name="_Toc349645690"/>
      <w:r>
        <w:t>Understanding Raw Data</w:t>
      </w:r>
      <w:bookmarkEnd w:id="161"/>
      <w:bookmarkEnd w:id="162"/>
    </w:p>
    <w:p w:rsidR="009A2AB7" w:rsidRDefault="009A2AB7" w:rsidP="009A2AB7">
      <w:r>
        <w:t>When troubleshooting problems, it can be helpful to see the actual raw data being transmitted. Long strings of ones and zeroes are difficult to read, so the bits are combined and shown in hexadecimal. Each block of 4 bits is represented by one of the sixteen characters from 0 to F.</w:t>
      </w:r>
    </w:p>
    <w:p w:rsidR="009A2AB7" w:rsidRDefault="009A2AB7" w:rsidP="009A2AB7"/>
    <w:p w:rsidR="009A2AB7" w:rsidRDefault="009A2AB7" w:rsidP="009A2AB7">
      <w:r>
        <w:t>Each block of 8 bits (called a byte) is represented by one of the 256 character pairs from 00 to FF.</w:t>
      </w:r>
    </w:p>
    <w:p w:rsidR="009A2AB7" w:rsidRDefault="009A2AB7" w:rsidP="009A2AB7"/>
    <w:p w:rsidR="009A2AB7" w:rsidRDefault="009A2AB7" w:rsidP="009A2AB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2"/>
        <w:gridCol w:w="2322"/>
        <w:gridCol w:w="2322"/>
        <w:gridCol w:w="2322"/>
      </w:tblGrid>
      <w:tr w:rsidR="009A2AB7" w:rsidTr="00781683">
        <w:trPr>
          <w:trHeight w:val="255"/>
        </w:trPr>
        <w:tc>
          <w:tcPr>
            <w:tcW w:w="1250" w:type="pct"/>
            <w:shd w:val="clear" w:color="auto" w:fill="0C0C0C"/>
          </w:tcPr>
          <w:p w:rsidR="009A2AB7" w:rsidRPr="00576C19" w:rsidRDefault="009A2AB7" w:rsidP="00781683">
            <w:pPr>
              <w:jc w:val="center"/>
              <w:rPr>
                <w:b/>
              </w:rPr>
            </w:pPr>
          </w:p>
        </w:tc>
        <w:tc>
          <w:tcPr>
            <w:tcW w:w="1250" w:type="pct"/>
            <w:shd w:val="clear" w:color="auto" w:fill="0C0C0C"/>
          </w:tcPr>
          <w:p w:rsidR="009A2AB7" w:rsidRPr="00576C19" w:rsidRDefault="009A2AB7" w:rsidP="00781683">
            <w:pPr>
              <w:jc w:val="center"/>
              <w:rPr>
                <w:b/>
              </w:rPr>
            </w:pPr>
          </w:p>
        </w:tc>
        <w:tc>
          <w:tcPr>
            <w:tcW w:w="1250" w:type="pct"/>
            <w:shd w:val="clear" w:color="auto" w:fill="0C0C0C"/>
          </w:tcPr>
          <w:p w:rsidR="009A2AB7" w:rsidRDefault="009A2AB7" w:rsidP="00781683">
            <w:pPr>
              <w:jc w:val="center"/>
              <w:rPr>
                <w:b/>
              </w:rPr>
            </w:pPr>
          </w:p>
        </w:tc>
        <w:tc>
          <w:tcPr>
            <w:tcW w:w="1250" w:type="pct"/>
            <w:shd w:val="clear" w:color="auto" w:fill="0C0C0C"/>
          </w:tcPr>
          <w:p w:rsidR="009A2AB7" w:rsidRDefault="009A2AB7" w:rsidP="00781683">
            <w:pPr>
              <w:jc w:val="center"/>
              <w:rPr>
                <w:b/>
              </w:rPr>
            </w:pPr>
          </w:p>
        </w:tc>
      </w:tr>
      <w:tr w:rsidR="009A2AB7" w:rsidTr="00781683">
        <w:trPr>
          <w:trHeight w:val="255"/>
        </w:trPr>
        <w:tc>
          <w:tcPr>
            <w:tcW w:w="1250" w:type="pct"/>
          </w:tcPr>
          <w:p w:rsidR="009A2AB7" w:rsidRDefault="009A2AB7" w:rsidP="00781683">
            <w:pPr>
              <w:jc w:val="center"/>
            </w:pPr>
            <w:r>
              <w:t>0000=0</w:t>
            </w:r>
          </w:p>
        </w:tc>
        <w:tc>
          <w:tcPr>
            <w:tcW w:w="1250" w:type="pct"/>
          </w:tcPr>
          <w:p w:rsidR="009A2AB7" w:rsidRDefault="009A2AB7" w:rsidP="00781683">
            <w:pPr>
              <w:jc w:val="center"/>
            </w:pPr>
            <w:r>
              <w:t>0001=1</w:t>
            </w:r>
          </w:p>
        </w:tc>
        <w:tc>
          <w:tcPr>
            <w:tcW w:w="1250" w:type="pct"/>
          </w:tcPr>
          <w:p w:rsidR="009A2AB7" w:rsidRDefault="009A2AB7" w:rsidP="00781683">
            <w:pPr>
              <w:jc w:val="center"/>
            </w:pPr>
            <w:r>
              <w:t>0010=2</w:t>
            </w:r>
          </w:p>
        </w:tc>
        <w:tc>
          <w:tcPr>
            <w:tcW w:w="1250" w:type="pct"/>
          </w:tcPr>
          <w:p w:rsidR="009A2AB7" w:rsidRDefault="009A2AB7" w:rsidP="00781683">
            <w:pPr>
              <w:jc w:val="center"/>
            </w:pPr>
            <w:r>
              <w:t>0011=3</w:t>
            </w:r>
          </w:p>
        </w:tc>
      </w:tr>
      <w:tr w:rsidR="009A2AB7" w:rsidTr="00781683">
        <w:trPr>
          <w:trHeight w:val="255"/>
        </w:trPr>
        <w:tc>
          <w:tcPr>
            <w:tcW w:w="1250" w:type="pct"/>
          </w:tcPr>
          <w:p w:rsidR="009A2AB7" w:rsidRDefault="009A2AB7" w:rsidP="00781683">
            <w:pPr>
              <w:jc w:val="center"/>
            </w:pPr>
            <w:r>
              <w:t>0100=4</w:t>
            </w:r>
          </w:p>
        </w:tc>
        <w:tc>
          <w:tcPr>
            <w:tcW w:w="1250" w:type="pct"/>
          </w:tcPr>
          <w:p w:rsidR="009A2AB7" w:rsidRDefault="009A2AB7" w:rsidP="00781683">
            <w:pPr>
              <w:jc w:val="center"/>
            </w:pPr>
            <w:r>
              <w:t>0101=5</w:t>
            </w:r>
          </w:p>
        </w:tc>
        <w:tc>
          <w:tcPr>
            <w:tcW w:w="1250" w:type="pct"/>
          </w:tcPr>
          <w:p w:rsidR="009A2AB7" w:rsidRDefault="009A2AB7" w:rsidP="00781683">
            <w:pPr>
              <w:jc w:val="center"/>
            </w:pPr>
            <w:r>
              <w:t>0110=6</w:t>
            </w:r>
          </w:p>
        </w:tc>
        <w:tc>
          <w:tcPr>
            <w:tcW w:w="1250" w:type="pct"/>
          </w:tcPr>
          <w:p w:rsidR="009A2AB7" w:rsidRDefault="009A2AB7" w:rsidP="00781683">
            <w:pPr>
              <w:jc w:val="center"/>
            </w:pPr>
            <w:r>
              <w:t>0111=7</w:t>
            </w:r>
          </w:p>
        </w:tc>
      </w:tr>
      <w:tr w:rsidR="009A2AB7" w:rsidTr="00781683">
        <w:trPr>
          <w:trHeight w:val="255"/>
        </w:trPr>
        <w:tc>
          <w:tcPr>
            <w:tcW w:w="1250" w:type="pct"/>
          </w:tcPr>
          <w:p w:rsidR="009A2AB7" w:rsidRDefault="009A2AB7" w:rsidP="00781683">
            <w:pPr>
              <w:jc w:val="center"/>
            </w:pPr>
            <w:r>
              <w:t>1000=8</w:t>
            </w:r>
          </w:p>
        </w:tc>
        <w:tc>
          <w:tcPr>
            <w:tcW w:w="1250" w:type="pct"/>
          </w:tcPr>
          <w:p w:rsidR="009A2AB7" w:rsidRDefault="009A2AB7" w:rsidP="00781683">
            <w:pPr>
              <w:jc w:val="center"/>
            </w:pPr>
            <w:r>
              <w:t>1001=9</w:t>
            </w:r>
          </w:p>
        </w:tc>
        <w:tc>
          <w:tcPr>
            <w:tcW w:w="1250" w:type="pct"/>
          </w:tcPr>
          <w:p w:rsidR="009A2AB7" w:rsidRDefault="009A2AB7" w:rsidP="00781683">
            <w:pPr>
              <w:jc w:val="center"/>
            </w:pPr>
            <w:r>
              <w:t>1010=A</w:t>
            </w:r>
          </w:p>
        </w:tc>
        <w:tc>
          <w:tcPr>
            <w:tcW w:w="1250" w:type="pct"/>
          </w:tcPr>
          <w:p w:rsidR="009A2AB7" w:rsidRDefault="009A2AB7" w:rsidP="00781683">
            <w:pPr>
              <w:jc w:val="center"/>
            </w:pPr>
            <w:r>
              <w:t>1011=B</w:t>
            </w:r>
          </w:p>
        </w:tc>
      </w:tr>
      <w:tr w:rsidR="009A2AB7" w:rsidTr="00781683">
        <w:trPr>
          <w:trHeight w:val="255"/>
        </w:trPr>
        <w:tc>
          <w:tcPr>
            <w:tcW w:w="1250" w:type="pct"/>
          </w:tcPr>
          <w:p w:rsidR="009A2AB7" w:rsidRDefault="009A2AB7" w:rsidP="00781683">
            <w:pPr>
              <w:jc w:val="center"/>
            </w:pPr>
            <w:r>
              <w:t>1100=C</w:t>
            </w:r>
          </w:p>
        </w:tc>
        <w:tc>
          <w:tcPr>
            <w:tcW w:w="1250" w:type="pct"/>
          </w:tcPr>
          <w:p w:rsidR="009A2AB7" w:rsidRDefault="009A2AB7" w:rsidP="00781683">
            <w:pPr>
              <w:jc w:val="center"/>
            </w:pPr>
            <w:r>
              <w:t>1101=D</w:t>
            </w:r>
          </w:p>
        </w:tc>
        <w:tc>
          <w:tcPr>
            <w:tcW w:w="1250" w:type="pct"/>
          </w:tcPr>
          <w:p w:rsidR="009A2AB7" w:rsidRDefault="009A2AB7" w:rsidP="00781683">
            <w:pPr>
              <w:jc w:val="center"/>
            </w:pPr>
            <w:r>
              <w:t>1110=E</w:t>
            </w:r>
          </w:p>
        </w:tc>
        <w:tc>
          <w:tcPr>
            <w:tcW w:w="1250" w:type="pct"/>
          </w:tcPr>
          <w:p w:rsidR="009A2AB7" w:rsidRDefault="009A2AB7" w:rsidP="00781683">
            <w:pPr>
              <w:jc w:val="center"/>
            </w:pPr>
            <w:r>
              <w:t>1111=F</w:t>
            </w:r>
          </w:p>
        </w:tc>
      </w:tr>
    </w:tbl>
    <w:p w:rsidR="009A2AB7" w:rsidRDefault="009A2AB7" w:rsidP="009A2AB7">
      <w:pPr>
        <w:pStyle w:val="Onderschrift"/>
      </w:pPr>
      <w:bookmarkStart w:id="163" w:name="_Toc345528694"/>
      <w:bookmarkStart w:id="164" w:name="_Toc349645981"/>
      <w:r>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ARABIC \s 1 </w:instrText>
      </w:r>
      <w:r>
        <w:fldChar w:fldCharType="separate"/>
      </w:r>
      <w:r>
        <w:rPr>
          <w:noProof/>
        </w:rPr>
        <w:t>10</w:t>
      </w:r>
      <w:r>
        <w:fldChar w:fldCharType="end"/>
      </w:r>
      <w:r>
        <w:t>: Hexadecimal values</w:t>
      </w:r>
      <w:bookmarkEnd w:id="163"/>
      <w:bookmarkEnd w:id="164"/>
    </w:p>
    <w:p w:rsidR="009A2AB7" w:rsidRDefault="009A2AB7" w:rsidP="00D5559F">
      <w:pPr>
        <w:pStyle w:val="Kop3"/>
        <w:numPr>
          <w:ilvl w:val="2"/>
          <w:numId w:val="1"/>
        </w:numPr>
      </w:pPr>
      <w:bookmarkStart w:id="165" w:name="_Toc345528612"/>
      <w:bookmarkStart w:id="166" w:name="_Toc349645691"/>
      <w:r>
        <w:t>How is data stored in Standard Modbus?</w:t>
      </w:r>
      <w:bookmarkEnd w:id="165"/>
      <w:bookmarkEnd w:id="166"/>
      <w:r>
        <w:t xml:space="preserve"> </w:t>
      </w:r>
    </w:p>
    <w:p w:rsidR="009A2AB7" w:rsidRDefault="009A2AB7" w:rsidP="009A2AB7">
      <w:pPr>
        <w:rPr>
          <w:lang w:val="en-US" w:eastAsia="nl-NL"/>
        </w:rPr>
      </w:pPr>
      <w:r w:rsidRPr="00A4227F">
        <w:rPr>
          <w:lang w:val="en-US" w:eastAsia="nl-NL"/>
        </w:rPr>
        <w:t xml:space="preserve">Information is stored in the Slave device in four different tables. Two tables store on/off discrete values (coils) and two store numerical values (registers). The coils and registers each have a read-only table and read-write table. </w:t>
      </w:r>
    </w:p>
    <w:p w:rsidR="009A2AB7" w:rsidRPr="00A4227F" w:rsidRDefault="009A2AB7" w:rsidP="009A2AB7">
      <w:pPr>
        <w:rPr>
          <w:lang w:val="en-US" w:eastAsia="nl-NL"/>
        </w:rPr>
      </w:pPr>
    </w:p>
    <w:p w:rsidR="009A2AB7" w:rsidRPr="00A4227F" w:rsidRDefault="009A2AB7" w:rsidP="009A2AB7">
      <w:pPr>
        <w:rPr>
          <w:lang w:val="en-US" w:eastAsia="nl-NL"/>
        </w:rPr>
      </w:pPr>
      <w:r w:rsidRPr="00A4227F">
        <w:rPr>
          <w:lang w:val="en-US" w:eastAsia="nl-NL"/>
        </w:rPr>
        <w:t>Each table has 9999 values.</w:t>
      </w:r>
      <w:r w:rsidRPr="00A4227F">
        <w:rPr>
          <w:lang w:val="en-US" w:eastAsia="nl-NL"/>
        </w:rPr>
        <w:br/>
        <w:t>Each coil or contact is 1 bit and assigned a data address between 0000 and 270E.</w:t>
      </w:r>
      <w:r w:rsidRPr="00A4227F">
        <w:rPr>
          <w:lang w:val="en-US" w:eastAsia="nl-NL"/>
        </w:rPr>
        <w:br/>
        <w:t>Each register is 1 word = 16 bits = 2 bytes and also has data address between 0000 and 270E.</w:t>
      </w:r>
    </w:p>
    <w:p w:rsidR="009A2AB7" w:rsidRPr="00A4227F" w:rsidRDefault="009A2AB7" w:rsidP="009A2AB7">
      <w:pPr>
        <w:rPr>
          <w:lang w:val="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1984"/>
        <w:gridCol w:w="1702"/>
        <w:gridCol w:w="3509"/>
      </w:tblGrid>
      <w:tr w:rsidR="009A2AB7" w:rsidRPr="00A4227F" w:rsidTr="00781683">
        <w:trPr>
          <w:trHeight w:val="255"/>
        </w:trPr>
        <w:tc>
          <w:tcPr>
            <w:tcW w:w="1127" w:type="pct"/>
            <w:shd w:val="clear" w:color="auto" w:fill="0C0C0C"/>
          </w:tcPr>
          <w:p w:rsidR="009A2AB7" w:rsidRPr="00A4227F" w:rsidRDefault="009A2AB7" w:rsidP="00781683">
            <w:pPr>
              <w:jc w:val="center"/>
              <w:rPr>
                <w:b/>
                <w:lang w:val="es-ES"/>
              </w:rPr>
            </w:pPr>
            <w:r w:rsidRPr="00A4227F">
              <w:rPr>
                <w:b/>
                <w:lang w:val="es-ES"/>
              </w:rPr>
              <w:t xml:space="preserve">Coil/Reg. </w:t>
            </w:r>
            <w:r>
              <w:rPr>
                <w:b/>
                <w:lang w:val="es-ES"/>
              </w:rPr>
              <w:t>Numbers</w:t>
            </w:r>
          </w:p>
        </w:tc>
        <w:tc>
          <w:tcPr>
            <w:tcW w:w="1068" w:type="pct"/>
            <w:shd w:val="clear" w:color="auto" w:fill="0C0C0C"/>
          </w:tcPr>
          <w:p w:rsidR="009A2AB7" w:rsidRPr="00A4227F" w:rsidRDefault="009A2AB7" w:rsidP="00781683">
            <w:pPr>
              <w:jc w:val="center"/>
              <w:rPr>
                <w:b/>
                <w:lang w:val="es-ES"/>
              </w:rPr>
            </w:pPr>
            <w:r>
              <w:rPr>
                <w:b/>
                <w:lang w:val="es-ES"/>
              </w:rPr>
              <w:t>Data Addresses</w:t>
            </w:r>
          </w:p>
        </w:tc>
        <w:tc>
          <w:tcPr>
            <w:tcW w:w="916" w:type="pct"/>
            <w:shd w:val="clear" w:color="auto" w:fill="0C0C0C"/>
          </w:tcPr>
          <w:p w:rsidR="009A2AB7" w:rsidRPr="00A4227F" w:rsidRDefault="009A2AB7" w:rsidP="00781683">
            <w:pPr>
              <w:jc w:val="center"/>
              <w:rPr>
                <w:b/>
                <w:lang w:val="es-ES"/>
              </w:rPr>
            </w:pPr>
            <w:r>
              <w:rPr>
                <w:b/>
                <w:lang w:val="es-ES"/>
              </w:rPr>
              <w:t>Type</w:t>
            </w:r>
          </w:p>
        </w:tc>
        <w:tc>
          <w:tcPr>
            <w:tcW w:w="1890" w:type="pct"/>
            <w:shd w:val="clear" w:color="auto" w:fill="0C0C0C"/>
          </w:tcPr>
          <w:p w:rsidR="009A2AB7" w:rsidRPr="00A4227F" w:rsidRDefault="009A2AB7" w:rsidP="00781683">
            <w:pPr>
              <w:jc w:val="center"/>
              <w:rPr>
                <w:b/>
                <w:lang w:val="es-ES"/>
              </w:rPr>
            </w:pPr>
            <w:r>
              <w:rPr>
                <w:b/>
                <w:lang w:val="es-ES"/>
              </w:rPr>
              <w:t>Table Name</w:t>
            </w:r>
          </w:p>
        </w:tc>
      </w:tr>
      <w:tr w:rsidR="009A2AB7" w:rsidRPr="00A4227F" w:rsidTr="00781683">
        <w:trPr>
          <w:trHeight w:val="255"/>
        </w:trPr>
        <w:tc>
          <w:tcPr>
            <w:tcW w:w="1127" w:type="pct"/>
          </w:tcPr>
          <w:p w:rsidR="009A2AB7" w:rsidRPr="00A4227F" w:rsidRDefault="009A2AB7" w:rsidP="00781683">
            <w:pPr>
              <w:jc w:val="center"/>
              <w:rPr>
                <w:lang w:val="es-ES"/>
              </w:rPr>
            </w:pPr>
            <w:r>
              <w:rPr>
                <w:lang w:val="es-ES"/>
              </w:rPr>
              <w:t>1-9999</w:t>
            </w:r>
          </w:p>
        </w:tc>
        <w:tc>
          <w:tcPr>
            <w:tcW w:w="1068" w:type="pct"/>
          </w:tcPr>
          <w:p w:rsidR="009A2AB7" w:rsidRPr="00A4227F" w:rsidRDefault="009A2AB7" w:rsidP="00781683">
            <w:pPr>
              <w:jc w:val="center"/>
              <w:rPr>
                <w:lang w:val="es-ES"/>
              </w:rPr>
            </w:pPr>
            <w:r>
              <w:rPr>
                <w:lang w:val="es-ES"/>
              </w:rPr>
              <w:t>0000-270E</w:t>
            </w:r>
          </w:p>
        </w:tc>
        <w:tc>
          <w:tcPr>
            <w:tcW w:w="916" w:type="pct"/>
          </w:tcPr>
          <w:p w:rsidR="009A2AB7" w:rsidRPr="00A4227F" w:rsidRDefault="009A2AB7" w:rsidP="00781683">
            <w:pPr>
              <w:jc w:val="center"/>
              <w:rPr>
                <w:lang w:val="es-ES"/>
              </w:rPr>
            </w:pPr>
            <w:r>
              <w:rPr>
                <w:lang w:val="es-ES"/>
              </w:rPr>
              <w:t>Read/Write</w:t>
            </w:r>
          </w:p>
        </w:tc>
        <w:tc>
          <w:tcPr>
            <w:tcW w:w="1890" w:type="pct"/>
          </w:tcPr>
          <w:p w:rsidR="009A2AB7" w:rsidRPr="00A4227F" w:rsidRDefault="009A2AB7" w:rsidP="00781683">
            <w:pPr>
              <w:jc w:val="center"/>
              <w:rPr>
                <w:lang w:val="es-ES"/>
              </w:rPr>
            </w:pPr>
            <w:r>
              <w:rPr>
                <w:lang w:val="es-ES"/>
              </w:rPr>
              <w:t>Discrete Output Coil</w:t>
            </w:r>
          </w:p>
        </w:tc>
      </w:tr>
      <w:tr w:rsidR="009A2AB7" w:rsidRPr="00A4227F" w:rsidTr="00781683">
        <w:trPr>
          <w:trHeight w:val="255"/>
        </w:trPr>
        <w:tc>
          <w:tcPr>
            <w:tcW w:w="1127" w:type="pct"/>
          </w:tcPr>
          <w:p w:rsidR="009A2AB7" w:rsidRPr="00A4227F" w:rsidRDefault="009A2AB7" w:rsidP="00781683">
            <w:pPr>
              <w:jc w:val="center"/>
              <w:rPr>
                <w:lang w:val="es-ES"/>
              </w:rPr>
            </w:pPr>
            <w:r>
              <w:rPr>
                <w:lang w:val="es-ES"/>
              </w:rPr>
              <w:t>10001-19999</w:t>
            </w:r>
          </w:p>
        </w:tc>
        <w:tc>
          <w:tcPr>
            <w:tcW w:w="1068" w:type="pct"/>
          </w:tcPr>
          <w:p w:rsidR="009A2AB7" w:rsidRPr="00A4227F" w:rsidRDefault="009A2AB7" w:rsidP="00781683">
            <w:pPr>
              <w:jc w:val="center"/>
              <w:rPr>
                <w:lang w:val="es-ES"/>
              </w:rPr>
            </w:pPr>
            <w:r>
              <w:rPr>
                <w:lang w:val="es-ES"/>
              </w:rPr>
              <w:t>0000-270E</w:t>
            </w:r>
          </w:p>
        </w:tc>
        <w:tc>
          <w:tcPr>
            <w:tcW w:w="916" w:type="pct"/>
          </w:tcPr>
          <w:p w:rsidR="009A2AB7" w:rsidRPr="00A4227F" w:rsidRDefault="009A2AB7" w:rsidP="00781683">
            <w:pPr>
              <w:jc w:val="center"/>
              <w:rPr>
                <w:lang w:val="es-ES"/>
              </w:rPr>
            </w:pPr>
            <w:r>
              <w:rPr>
                <w:lang w:val="es-ES"/>
              </w:rPr>
              <w:t>Read-Only</w:t>
            </w:r>
          </w:p>
        </w:tc>
        <w:tc>
          <w:tcPr>
            <w:tcW w:w="1890" w:type="pct"/>
          </w:tcPr>
          <w:p w:rsidR="009A2AB7" w:rsidRPr="00A4227F" w:rsidRDefault="009A2AB7" w:rsidP="00781683">
            <w:pPr>
              <w:jc w:val="center"/>
              <w:rPr>
                <w:lang w:val="es-ES"/>
              </w:rPr>
            </w:pPr>
            <w:r>
              <w:rPr>
                <w:lang w:val="es-ES"/>
              </w:rPr>
              <w:t>Discrete Input Contacts</w:t>
            </w:r>
          </w:p>
        </w:tc>
      </w:tr>
      <w:tr w:rsidR="009A2AB7" w:rsidRPr="00A4227F" w:rsidTr="00781683">
        <w:trPr>
          <w:trHeight w:val="255"/>
        </w:trPr>
        <w:tc>
          <w:tcPr>
            <w:tcW w:w="1127" w:type="pct"/>
          </w:tcPr>
          <w:p w:rsidR="009A2AB7" w:rsidRPr="00A4227F" w:rsidRDefault="009A2AB7" w:rsidP="00781683">
            <w:pPr>
              <w:jc w:val="center"/>
              <w:rPr>
                <w:lang w:val="es-ES"/>
              </w:rPr>
            </w:pPr>
            <w:r>
              <w:rPr>
                <w:lang w:val="es-ES"/>
              </w:rPr>
              <w:t>30001-39999</w:t>
            </w:r>
          </w:p>
        </w:tc>
        <w:tc>
          <w:tcPr>
            <w:tcW w:w="1068" w:type="pct"/>
          </w:tcPr>
          <w:p w:rsidR="009A2AB7" w:rsidRPr="00A4227F" w:rsidRDefault="009A2AB7" w:rsidP="00781683">
            <w:pPr>
              <w:jc w:val="center"/>
              <w:rPr>
                <w:lang w:val="es-ES"/>
              </w:rPr>
            </w:pPr>
            <w:r>
              <w:rPr>
                <w:lang w:val="es-ES"/>
              </w:rPr>
              <w:t>0000-270E</w:t>
            </w:r>
          </w:p>
        </w:tc>
        <w:tc>
          <w:tcPr>
            <w:tcW w:w="916" w:type="pct"/>
          </w:tcPr>
          <w:p w:rsidR="009A2AB7" w:rsidRPr="00A4227F" w:rsidRDefault="009A2AB7" w:rsidP="00781683">
            <w:pPr>
              <w:jc w:val="center"/>
              <w:rPr>
                <w:lang w:val="es-ES"/>
              </w:rPr>
            </w:pPr>
            <w:r>
              <w:rPr>
                <w:lang w:val="es-ES"/>
              </w:rPr>
              <w:t>Read-Only</w:t>
            </w:r>
          </w:p>
        </w:tc>
        <w:tc>
          <w:tcPr>
            <w:tcW w:w="1890" w:type="pct"/>
          </w:tcPr>
          <w:p w:rsidR="009A2AB7" w:rsidRPr="00A4227F" w:rsidRDefault="009A2AB7" w:rsidP="00781683">
            <w:pPr>
              <w:jc w:val="center"/>
              <w:rPr>
                <w:lang w:val="es-ES"/>
              </w:rPr>
            </w:pPr>
            <w:r>
              <w:rPr>
                <w:lang w:val="es-ES"/>
              </w:rPr>
              <w:t>Analog Input Registers</w:t>
            </w:r>
          </w:p>
        </w:tc>
      </w:tr>
      <w:tr w:rsidR="009A2AB7" w:rsidRPr="00A4227F" w:rsidTr="00781683">
        <w:trPr>
          <w:trHeight w:val="255"/>
        </w:trPr>
        <w:tc>
          <w:tcPr>
            <w:tcW w:w="1127" w:type="pct"/>
          </w:tcPr>
          <w:p w:rsidR="009A2AB7" w:rsidRPr="00A4227F" w:rsidRDefault="009A2AB7" w:rsidP="00781683">
            <w:pPr>
              <w:jc w:val="center"/>
              <w:rPr>
                <w:lang w:val="es-ES"/>
              </w:rPr>
            </w:pPr>
            <w:r>
              <w:rPr>
                <w:lang w:val="es-ES"/>
              </w:rPr>
              <w:t>40001-49999</w:t>
            </w:r>
          </w:p>
        </w:tc>
        <w:tc>
          <w:tcPr>
            <w:tcW w:w="1068" w:type="pct"/>
          </w:tcPr>
          <w:p w:rsidR="009A2AB7" w:rsidRPr="00A4227F" w:rsidRDefault="009A2AB7" w:rsidP="00781683">
            <w:pPr>
              <w:jc w:val="center"/>
              <w:rPr>
                <w:lang w:val="es-ES"/>
              </w:rPr>
            </w:pPr>
            <w:r>
              <w:rPr>
                <w:lang w:val="es-ES"/>
              </w:rPr>
              <w:t>0000-270E</w:t>
            </w:r>
          </w:p>
        </w:tc>
        <w:tc>
          <w:tcPr>
            <w:tcW w:w="916" w:type="pct"/>
          </w:tcPr>
          <w:p w:rsidR="009A2AB7" w:rsidRPr="00A4227F" w:rsidRDefault="009A2AB7" w:rsidP="00781683">
            <w:pPr>
              <w:jc w:val="center"/>
              <w:rPr>
                <w:lang w:val="es-ES"/>
              </w:rPr>
            </w:pPr>
            <w:r>
              <w:rPr>
                <w:lang w:val="es-ES"/>
              </w:rPr>
              <w:t>Read/Write</w:t>
            </w:r>
          </w:p>
        </w:tc>
        <w:tc>
          <w:tcPr>
            <w:tcW w:w="1890" w:type="pct"/>
          </w:tcPr>
          <w:p w:rsidR="009A2AB7" w:rsidRPr="00A4227F" w:rsidRDefault="009A2AB7" w:rsidP="00781683">
            <w:pPr>
              <w:jc w:val="center"/>
              <w:rPr>
                <w:lang w:val="es-ES"/>
              </w:rPr>
            </w:pPr>
            <w:r>
              <w:rPr>
                <w:lang w:val="es-ES"/>
              </w:rPr>
              <w:t>Analog Output Holding Registers</w:t>
            </w:r>
          </w:p>
        </w:tc>
      </w:tr>
    </w:tbl>
    <w:p w:rsidR="009A2AB7" w:rsidRDefault="009A2AB7" w:rsidP="009A2AB7">
      <w:pPr>
        <w:pStyle w:val="Onderschrift"/>
      </w:pPr>
      <w:bookmarkStart w:id="167" w:name="_Toc345528695"/>
      <w:bookmarkStart w:id="168" w:name="_Toc349645982"/>
      <w:r>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ARABIC \s 1 </w:instrText>
      </w:r>
      <w:r>
        <w:fldChar w:fldCharType="separate"/>
      </w:r>
      <w:r>
        <w:rPr>
          <w:noProof/>
        </w:rPr>
        <w:t>11</w:t>
      </w:r>
      <w:r>
        <w:fldChar w:fldCharType="end"/>
      </w:r>
      <w:r>
        <w:t>: Modbus Storage</w:t>
      </w:r>
      <w:bookmarkEnd w:id="167"/>
      <w:bookmarkEnd w:id="168"/>
    </w:p>
    <w:p w:rsidR="009A2AB7" w:rsidRDefault="009A2AB7" w:rsidP="009A2AB7">
      <w:pPr>
        <w:rPr>
          <w:lang w:val="en-US" w:eastAsia="nl-NL"/>
        </w:rPr>
      </w:pPr>
      <w:r w:rsidRPr="007E0E28">
        <w:rPr>
          <w:lang w:val="en-US" w:eastAsia="nl-NL"/>
        </w:rPr>
        <w:t>Coil/Register Numbers can be thought of as location names since they do not appear in the actual messages. The Data Addresses are used in the messages.</w:t>
      </w:r>
    </w:p>
    <w:p w:rsidR="009A2AB7" w:rsidRPr="007E0E28" w:rsidRDefault="009A2AB7" w:rsidP="009A2AB7">
      <w:pPr>
        <w:rPr>
          <w:lang w:val="en-US" w:eastAsia="nl-NL"/>
        </w:rPr>
      </w:pPr>
    </w:p>
    <w:p w:rsidR="009A2AB7" w:rsidRPr="007E0E28" w:rsidRDefault="009A2AB7" w:rsidP="009A2AB7">
      <w:pPr>
        <w:rPr>
          <w:lang w:val="nl-NL" w:eastAsia="nl-NL"/>
        </w:rPr>
      </w:pPr>
      <w:r w:rsidRPr="007E0E28">
        <w:rPr>
          <w:lang w:val="en-US" w:eastAsia="nl-NL"/>
        </w:rPr>
        <w:t xml:space="preserve">For example, the first Holding Register, number 40001, has the Data Address 0000. The difference between these two values is the </w:t>
      </w:r>
      <w:r w:rsidRPr="007E0E28">
        <w:rPr>
          <w:b/>
          <w:bCs/>
          <w:lang w:val="en-US" w:eastAsia="nl-NL"/>
        </w:rPr>
        <w:t>offset</w:t>
      </w:r>
      <w:r w:rsidRPr="007E0E28">
        <w:rPr>
          <w:lang w:val="en-US" w:eastAsia="nl-NL"/>
        </w:rPr>
        <w:t xml:space="preserve">. Each table has a different offset. </w:t>
      </w:r>
      <w:r w:rsidRPr="007E0E28">
        <w:rPr>
          <w:lang w:val="nl-NL" w:eastAsia="nl-NL"/>
        </w:rPr>
        <w:t xml:space="preserve">1, 10001, 30001 </w:t>
      </w:r>
      <w:proofErr w:type="spellStart"/>
      <w:r w:rsidRPr="007E0E28">
        <w:rPr>
          <w:lang w:val="nl-NL" w:eastAsia="nl-NL"/>
        </w:rPr>
        <w:t>and</w:t>
      </w:r>
      <w:proofErr w:type="spellEnd"/>
      <w:r w:rsidRPr="007E0E28">
        <w:rPr>
          <w:lang w:val="nl-NL" w:eastAsia="nl-NL"/>
        </w:rPr>
        <w:t xml:space="preserve"> 40001.</w:t>
      </w:r>
    </w:p>
    <w:p w:rsidR="009A2AB7" w:rsidRDefault="009A2AB7" w:rsidP="009A2AB7">
      <w:pPr>
        <w:rPr>
          <w:lang w:val="en-US"/>
        </w:rPr>
      </w:pPr>
    </w:p>
    <w:p w:rsidR="009A2AB7" w:rsidRDefault="009A2AB7" w:rsidP="00D5559F">
      <w:pPr>
        <w:pStyle w:val="Kop3"/>
        <w:numPr>
          <w:ilvl w:val="2"/>
          <w:numId w:val="1"/>
        </w:numPr>
        <w:rPr>
          <w:lang w:val="en-US"/>
        </w:rPr>
      </w:pPr>
      <w:bookmarkStart w:id="169" w:name="_Toc345528613"/>
      <w:bookmarkStart w:id="170" w:name="_Toc349645692"/>
      <w:r>
        <w:rPr>
          <w:lang w:val="en-US"/>
        </w:rPr>
        <w:t>Examples of questions and answers</w:t>
      </w:r>
      <w:bookmarkEnd w:id="169"/>
      <w:bookmarkEnd w:id="170"/>
    </w:p>
    <w:p w:rsidR="009A2AB7" w:rsidRDefault="009A2AB7" w:rsidP="009A2AB7">
      <w:pPr>
        <w:rPr>
          <w:lang w:val="en-US"/>
        </w:rPr>
      </w:pPr>
      <w:r>
        <w:rPr>
          <w:lang w:val="en-US"/>
        </w:rPr>
        <w:t>To understand how the raw data has to be interpreted here will follow some examples within the different function codes:</w:t>
      </w:r>
    </w:p>
    <w:p w:rsidR="009A2AB7" w:rsidRDefault="009A2AB7" w:rsidP="009A2AB7">
      <w:pPr>
        <w:rPr>
          <w:lang w:val="en-US"/>
        </w:rPr>
      </w:pPr>
    </w:p>
    <w:p w:rsidR="009A2AB7" w:rsidRDefault="009A2AB7" w:rsidP="00D5559F">
      <w:pPr>
        <w:pStyle w:val="Kop4"/>
        <w:numPr>
          <w:ilvl w:val="3"/>
          <w:numId w:val="1"/>
        </w:numPr>
        <w:rPr>
          <w:lang w:val="en-US"/>
        </w:rPr>
      </w:pPr>
      <w:bookmarkStart w:id="171" w:name="_Toc345528614"/>
      <w:bookmarkStart w:id="172" w:name="_Toc349645693"/>
      <w:r>
        <w:rPr>
          <w:lang w:val="en-US"/>
        </w:rPr>
        <w:t>Example 1</w:t>
      </w:r>
      <w:bookmarkEnd w:id="171"/>
      <w:bookmarkEnd w:id="172"/>
    </w:p>
    <w:p w:rsidR="009A2AB7" w:rsidRDefault="009A2AB7" w:rsidP="009A2AB7">
      <w:pPr>
        <w:rPr>
          <w:lang w:val="en-US"/>
        </w:rPr>
      </w:pPr>
    </w:p>
    <w:p w:rsidR="009A2AB7" w:rsidRPr="007540C6" w:rsidRDefault="009A2AB7" w:rsidP="009A2AB7">
      <w:pPr>
        <w:rPr>
          <w:lang w:val="en-US"/>
        </w:rPr>
      </w:pPr>
      <w:r w:rsidRPr="007540C6">
        <w:rPr>
          <w:lang w:val="en-US"/>
        </w:rPr>
        <w:t>Request</w:t>
      </w:r>
    </w:p>
    <w:p w:rsidR="009A2AB7" w:rsidRPr="007540C6" w:rsidRDefault="009A2AB7" w:rsidP="009A2AB7">
      <w:pPr>
        <w:rPr>
          <w:lang w:val="en-US"/>
        </w:rPr>
      </w:pPr>
    </w:p>
    <w:p w:rsidR="009A2AB7" w:rsidRPr="007540C6" w:rsidRDefault="009A2AB7" w:rsidP="009A2AB7">
      <w:pPr>
        <w:rPr>
          <w:lang w:val="en-US"/>
        </w:rPr>
      </w:pPr>
      <w:r w:rsidRPr="007540C6">
        <w:rPr>
          <w:lang w:val="en-US"/>
        </w:rPr>
        <w:t>This command is requesting the ON/OFF status of discrete inputs # 10197 to 10218</w:t>
      </w:r>
    </w:p>
    <w:p w:rsidR="009A2AB7" w:rsidRPr="007540C6" w:rsidRDefault="009A2AB7" w:rsidP="009A2AB7">
      <w:pPr>
        <w:rPr>
          <w:lang w:val="en-US"/>
        </w:rPr>
      </w:pPr>
      <w:r w:rsidRPr="007540C6">
        <w:rPr>
          <w:lang w:val="en-US"/>
        </w:rPr>
        <w:t>from the slave device with address 17.</w:t>
      </w:r>
    </w:p>
    <w:p w:rsidR="009A2AB7" w:rsidRPr="007540C6" w:rsidRDefault="009A2AB7" w:rsidP="009A2AB7">
      <w:pPr>
        <w:rPr>
          <w:lang w:val="en-US"/>
        </w:rPr>
      </w:pPr>
    </w:p>
    <w:p w:rsidR="009A2AB7" w:rsidRPr="007540C6" w:rsidRDefault="009A2AB7" w:rsidP="009A2AB7">
      <w:pPr>
        <w:rPr>
          <w:lang w:val="en-US"/>
        </w:rPr>
      </w:pPr>
      <w:r w:rsidRPr="007540C6">
        <w:rPr>
          <w:lang w:val="en-US"/>
        </w:rPr>
        <w:t>11 02 00C4 0016 BAA9</w:t>
      </w:r>
    </w:p>
    <w:p w:rsidR="009A2AB7" w:rsidRPr="007540C6" w:rsidRDefault="009A2AB7" w:rsidP="009A2AB7">
      <w:pPr>
        <w:rPr>
          <w:lang w:val="en-US"/>
        </w:rPr>
      </w:pPr>
    </w:p>
    <w:p w:rsidR="009A2AB7" w:rsidRPr="007540C6" w:rsidRDefault="009A2AB7" w:rsidP="009A2AB7">
      <w:pPr>
        <w:rPr>
          <w:lang w:val="en-US"/>
        </w:rPr>
      </w:pPr>
      <w:r w:rsidRPr="007540C6">
        <w:rPr>
          <w:lang w:val="en-US"/>
        </w:rPr>
        <w:t>11: The Slave Address (17 = 11 hex)</w:t>
      </w:r>
    </w:p>
    <w:p w:rsidR="009A2AB7" w:rsidRPr="007540C6" w:rsidRDefault="009A2AB7" w:rsidP="009A2AB7">
      <w:pPr>
        <w:rPr>
          <w:lang w:val="en-US"/>
        </w:rPr>
      </w:pPr>
      <w:r w:rsidRPr="007540C6">
        <w:rPr>
          <w:lang w:val="en-US"/>
        </w:rPr>
        <w:t>02: The Function Code (read Input Status)</w:t>
      </w:r>
    </w:p>
    <w:p w:rsidR="009A2AB7" w:rsidRPr="007540C6" w:rsidRDefault="009A2AB7" w:rsidP="009A2AB7">
      <w:pPr>
        <w:rPr>
          <w:lang w:val="en-US"/>
        </w:rPr>
      </w:pPr>
      <w:r w:rsidRPr="007540C6">
        <w:rPr>
          <w:lang w:val="en-US"/>
        </w:rPr>
        <w:t>00C4: The Data Address of the first input to read. (10197 - 10001 = 196 = C4 hex)</w:t>
      </w:r>
    </w:p>
    <w:p w:rsidR="009A2AB7" w:rsidRPr="007540C6" w:rsidRDefault="009A2AB7" w:rsidP="009A2AB7">
      <w:pPr>
        <w:rPr>
          <w:lang w:val="en-US"/>
        </w:rPr>
      </w:pPr>
      <w:r w:rsidRPr="007540C6">
        <w:rPr>
          <w:lang w:val="en-US"/>
        </w:rPr>
        <w:t xml:space="preserve">0016: The total number of coils requested. (197 to 218 =  22 = 16 hex) </w:t>
      </w:r>
    </w:p>
    <w:p w:rsidR="009A2AB7" w:rsidRPr="007540C6" w:rsidRDefault="009A2AB7" w:rsidP="009A2AB7">
      <w:pPr>
        <w:rPr>
          <w:lang w:val="en-US"/>
        </w:rPr>
      </w:pPr>
      <w:r w:rsidRPr="007540C6">
        <w:rPr>
          <w:lang w:val="en-US"/>
        </w:rPr>
        <w:t>BAA9: The CRC (cyclic redundancy check) for error checking.</w:t>
      </w:r>
    </w:p>
    <w:p w:rsidR="009A2AB7" w:rsidRPr="007540C6" w:rsidRDefault="009A2AB7" w:rsidP="009A2AB7">
      <w:pPr>
        <w:rPr>
          <w:lang w:val="en-US"/>
        </w:rPr>
      </w:pPr>
    </w:p>
    <w:p w:rsidR="009A2AB7" w:rsidRPr="007540C6" w:rsidRDefault="009A2AB7" w:rsidP="009A2AB7">
      <w:pPr>
        <w:rPr>
          <w:lang w:val="en-US"/>
        </w:rPr>
      </w:pPr>
      <w:r w:rsidRPr="007540C6">
        <w:rPr>
          <w:lang w:val="en-US"/>
        </w:rPr>
        <w:t>Response</w:t>
      </w:r>
    </w:p>
    <w:p w:rsidR="009A2AB7" w:rsidRPr="007540C6" w:rsidRDefault="009A2AB7" w:rsidP="009A2AB7">
      <w:pPr>
        <w:rPr>
          <w:lang w:val="en-US"/>
        </w:rPr>
      </w:pPr>
    </w:p>
    <w:p w:rsidR="009A2AB7" w:rsidRPr="007540C6" w:rsidRDefault="009A2AB7" w:rsidP="009A2AB7">
      <w:pPr>
        <w:rPr>
          <w:lang w:val="en-US"/>
        </w:rPr>
      </w:pPr>
      <w:r w:rsidRPr="007540C6">
        <w:rPr>
          <w:lang w:val="en-US"/>
        </w:rPr>
        <w:t>11 02 03 ACDB35 2018</w:t>
      </w:r>
    </w:p>
    <w:p w:rsidR="009A2AB7" w:rsidRPr="007540C6" w:rsidRDefault="009A2AB7" w:rsidP="009A2AB7">
      <w:pPr>
        <w:rPr>
          <w:lang w:val="en-US"/>
        </w:rPr>
      </w:pPr>
    </w:p>
    <w:p w:rsidR="009A2AB7" w:rsidRPr="007540C6" w:rsidRDefault="009A2AB7" w:rsidP="009A2AB7">
      <w:pPr>
        <w:rPr>
          <w:lang w:val="en-US"/>
        </w:rPr>
      </w:pPr>
      <w:r w:rsidRPr="007540C6">
        <w:rPr>
          <w:lang w:val="en-US"/>
        </w:rPr>
        <w:t>11: The Slave Address (17 = 11 hex)</w:t>
      </w:r>
    </w:p>
    <w:p w:rsidR="009A2AB7" w:rsidRPr="007540C6" w:rsidRDefault="009A2AB7" w:rsidP="009A2AB7">
      <w:pPr>
        <w:rPr>
          <w:lang w:val="en-US"/>
        </w:rPr>
      </w:pPr>
      <w:r w:rsidRPr="007540C6">
        <w:rPr>
          <w:lang w:val="en-US"/>
        </w:rPr>
        <w:t>02: The Function Code (read Input Status)</w:t>
      </w:r>
    </w:p>
    <w:p w:rsidR="009A2AB7" w:rsidRPr="007540C6" w:rsidRDefault="009A2AB7" w:rsidP="009A2AB7">
      <w:pPr>
        <w:rPr>
          <w:lang w:val="en-US"/>
        </w:rPr>
      </w:pPr>
      <w:r w:rsidRPr="007540C6">
        <w:rPr>
          <w:lang w:val="en-US"/>
        </w:rPr>
        <w:t>03: The number of data bytes to follow (22 Inputs / 8 bits per byte = 3 bytes)</w:t>
      </w:r>
    </w:p>
    <w:p w:rsidR="009A2AB7" w:rsidRPr="007540C6" w:rsidRDefault="009A2AB7" w:rsidP="009A2AB7">
      <w:pPr>
        <w:rPr>
          <w:lang w:val="en-US"/>
        </w:rPr>
      </w:pPr>
      <w:r w:rsidRPr="007540C6">
        <w:rPr>
          <w:lang w:val="en-US"/>
        </w:rPr>
        <w:t>AC: Discrete Inputs 10204 -10197 (1010 1100)</w:t>
      </w:r>
    </w:p>
    <w:p w:rsidR="009A2AB7" w:rsidRPr="007540C6" w:rsidRDefault="009A2AB7" w:rsidP="009A2AB7">
      <w:pPr>
        <w:rPr>
          <w:lang w:val="en-US"/>
        </w:rPr>
      </w:pPr>
      <w:r w:rsidRPr="007540C6">
        <w:rPr>
          <w:lang w:val="en-US"/>
        </w:rPr>
        <w:t>DB: Discrete Inputs 10212 - 10205 (1101 1011)</w:t>
      </w:r>
    </w:p>
    <w:p w:rsidR="009A2AB7" w:rsidRPr="007540C6" w:rsidRDefault="009A2AB7" w:rsidP="009A2AB7">
      <w:pPr>
        <w:rPr>
          <w:lang w:val="en-US"/>
        </w:rPr>
      </w:pPr>
      <w:r w:rsidRPr="007540C6">
        <w:rPr>
          <w:lang w:val="en-US"/>
        </w:rPr>
        <w:t>35: 2 space holders &amp; Discrete Inputs 10218 - 10213 (0011 0101)</w:t>
      </w:r>
    </w:p>
    <w:p w:rsidR="009A2AB7" w:rsidRPr="007540C6" w:rsidRDefault="009A2AB7" w:rsidP="009A2AB7">
      <w:pPr>
        <w:rPr>
          <w:lang w:val="en-US"/>
        </w:rPr>
      </w:pPr>
      <w:r w:rsidRPr="007540C6">
        <w:rPr>
          <w:lang w:val="en-US"/>
        </w:rPr>
        <w:t>2018: The CRC (cyclic redundancy check).</w:t>
      </w:r>
    </w:p>
    <w:p w:rsidR="009A2AB7" w:rsidRPr="007540C6" w:rsidRDefault="009A2AB7" w:rsidP="009A2AB7">
      <w:pPr>
        <w:rPr>
          <w:lang w:val="en-US"/>
        </w:rPr>
      </w:pPr>
    </w:p>
    <w:p w:rsidR="009A2AB7" w:rsidRDefault="009A2AB7" w:rsidP="009A2AB7">
      <w:pPr>
        <w:rPr>
          <w:lang w:val="en-US"/>
        </w:rPr>
      </w:pPr>
      <w:r w:rsidRPr="007540C6">
        <w:rPr>
          <w:lang w:val="en-US"/>
        </w:rPr>
        <w:t>The more significant bits contain the higher Discrete inputs. This shows that input 10197 is off (0) and 10204 is on (1). Due to the number of inputs requested, the last data field 35 contains the status of only 6 inputs.  The two most significant bits in this data field are filled in with zeroes.</w:t>
      </w:r>
      <w:r w:rsidRPr="007540C6">
        <w:rPr>
          <w:lang w:val="en-US"/>
        </w:rPr>
        <w:tab/>
      </w:r>
    </w:p>
    <w:p w:rsidR="009A2AB7" w:rsidRDefault="009A2AB7" w:rsidP="009A2AB7">
      <w:pPr>
        <w:rPr>
          <w:lang w:val="en-US"/>
        </w:rPr>
      </w:pPr>
    </w:p>
    <w:p w:rsidR="009A2AB7" w:rsidRDefault="009A2AB7" w:rsidP="00D5559F">
      <w:pPr>
        <w:pStyle w:val="Kop4"/>
        <w:numPr>
          <w:ilvl w:val="3"/>
          <w:numId w:val="1"/>
        </w:numPr>
        <w:rPr>
          <w:lang w:val="en-US"/>
        </w:rPr>
      </w:pPr>
      <w:bookmarkStart w:id="173" w:name="_Toc345528615"/>
      <w:bookmarkStart w:id="174" w:name="_Toc349645694"/>
      <w:r>
        <w:rPr>
          <w:lang w:val="en-US"/>
        </w:rPr>
        <w:t>Example 2</w:t>
      </w:r>
      <w:bookmarkEnd w:id="173"/>
      <w:bookmarkEnd w:id="174"/>
    </w:p>
    <w:p w:rsidR="009A2AB7" w:rsidRDefault="009A2AB7" w:rsidP="009A2AB7">
      <w:pPr>
        <w:rPr>
          <w:lang w:val="en-US"/>
        </w:rPr>
      </w:pPr>
    </w:p>
    <w:p w:rsidR="009A2AB7" w:rsidRPr="007540C6" w:rsidRDefault="009A2AB7" w:rsidP="009A2AB7">
      <w:pPr>
        <w:rPr>
          <w:lang w:val="en-US"/>
        </w:rPr>
      </w:pPr>
      <w:r w:rsidRPr="007540C6">
        <w:rPr>
          <w:lang w:val="en-US"/>
        </w:rPr>
        <w:t>Request</w:t>
      </w:r>
    </w:p>
    <w:p w:rsidR="009A2AB7" w:rsidRPr="007540C6" w:rsidRDefault="009A2AB7" w:rsidP="009A2AB7">
      <w:pPr>
        <w:rPr>
          <w:lang w:val="en-US"/>
        </w:rPr>
      </w:pPr>
    </w:p>
    <w:p w:rsidR="009A2AB7" w:rsidRPr="007540C6" w:rsidRDefault="009A2AB7" w:rsidP="009A2AB7">
      <w:pPr>
        <w:rPr>
          <w:lang w:val="en-US"/>
        </w:rPr>
      </w:pPr>
      <w:r w:rsidRPr="007540C6">
        <w:rPr>
          <w:lang w:val="en-US"/>
        </w:rPr>
        <w:t>This command is requesting the content of analog output holding registers # 40108 to</w:t>
      </w:r>
    </w:p>
    <w:p w:rsidR="009A2AB7" w:rsidRPr="007540C6" w:rsidRDefault="009A2AB7" w:rsidP="009A2AB7">
      <w:pPr>
        <w:rPr>
          <w:lang w:val="en-US"/>
        </w:rPr>
      </w:pPr>
      <w:r w:rsidRPr="007540C6">
        <w:rPr>
          <w:lang w:val="en-US"/>
        </w:rPr>
        <w:t xml:space="preserve"> 40110 from the slave device with address 17.</w:t>
      </w:r>
    </w:p>
    <w:p w:rsidR="009A2AB7" w:rsidRPr="007540C6" w:rsidRDefault="009A2AB7" w:rsidP="009A2AB7">
      <w:pPr>
        <w:rPr>
          <w:lang w:val="en-US"/>
        </w:rPr>
      </w:pPr>
    </w:p>
    <w:p w:rsidR="009A2AB7" w:rsidRPr="007540C6" w:rsidRDefault="009A2AB7" w:rsidP="009A2AB7">
      <w:pPr>
        <w:rPr>
          <w:lang w:val="en-US"/>
        </w:rPr>
      </w:pPr>
      <w:r w:rsidRPr="007540C6">
        <w:rPr>
          <w:lang w:val="en-US"/>
        </w:rPr>
        <w:t>11 03 006B 0003 7687</w:t>
      </w:r>
    </w:p>
    <w:p w:rsidR="009A2AB7" w:rsidRPr="007540C6" w:rsidRDefault="009A2AB7" w:rsidP="009A2AB7">
      <w:pPr>
        <w:rPr>
          <w:lang w:val="en-US"/>
        </w:rPr>
      </w:pPr>
    </w:p>
    <w:p w:rsidR="009A2AB7" w:rsidRPr="007540C6" w:rsidRDefault="009A2AB7" w:rsidP="009A2AB7">
      <w:pPr>
        <w:rPr>
          <w:lang w:val="en-US"/>
        </w:rPr>
      </w:pPr>
      <w:r w:rsidRPr="007540C6">
        <w:rPr>
          <w:lang w:val="en-US"/>
        </w:rPr>
        <w:lastRenderedPageBreak/>
        <w:t>11: The Slave Address (17 = 11 hex)</w:t>
      </w:r>
    </w:p>
    <w:p w:rsidR="009A2AB7" w:rsidRPr="007540C6" w:rsidRDefault="009A2AB7" w:rsidP="009A2AB7">
      <w:pPr>
        <w:rPr>
          <w:lang w:val="en-US"/>
        </w:rPr>
      </w:pPr>
      <w:r w:rsidRPr="007540C6">
        <w:rPr>
          <w:lang w:val="en-US"/>
        </w:rPr>
        <w:t>03: The Function Code (read Analog Output Holding Registers)</w:t>
      </w:r>
    </w:p>
    <w:p w:rsidR="009A2AB7" w:rsidRPr="007540C6" w:rsidRDefault="009A2AB7" w:rsidP="009A2AB7">
      <w:pPr>
        <w:rPr>
          <w:lang w:val="en-US"/>
        </w:rPr>
      </w:pPr>
      <w:r w:rsidRPr="007540C6">
        <w:rPr>
          <w:lang w:val="en-US"/>
        </w:rPr>
        <w:t>006B: The Data Address of the first register requested. (40108-40001 = 107 = 6B hex)</w:t>
      </w:r>
    </w:p>
    <w:p w:rsidR="009A2AB7" w:rsidRPr="007540C6" w:rsidRDefault="009A2AB7" w:rsidP="009A2AB7">
      <w:pPr>
        <w:rPr>
          <w:lang w:val="en-US"/>
        </w:rPr>
      </w:pPr>
      <w:r w:rsidRPr="007540C6">
        <w:rPr>
          <w:lang w:val="en-US"/>
        </w:rPr>
        <w:t xml:space="preserve">0003: The total number of registers requested. (read 3 registers 40108 to 40110) </w:t>
      </w:r>
    </w:p>
    <w:p w:rsidR="009A2AB7" w:rsidRPr="007540C6" w:rsidRDefault="009A2AB7" w:rsidP="009A2AB7">
      <w:pPr>
        <w:rPr>
          <w:lang w:val="en-US"/>
        </w:rPr>
      </w:pPr>
      <w:r w:rsidRPr="007540C6">
        <w:rPr>
          <w:lang w:val="en-US"/>
        </w:rPr>
        <w:t>7687: The CRC (cyclic redundancy check) for error checking.</w:t>
      </w:r>
    </w:p>
    <w:p w:rsidR="009A2AB7" w:rsidRPr="007540C6" w:rsidRDefault="009A2AB7" w:rsidP="009A2AB7">
      <w:pPr>
        <w:rPr>
          <w:lang w:val="en-US"/>
        </w:rPr>
      </w:pPr>
    </w:p>
    <w:p w:rsidR="009A2AB7" w:rsidRPr="007540C6" w:rsidRDefault="009A2AB7" w:rsidP="009A2AB7">
      <w:pPr>
        <w:rPr>
          <w:lang w:val="en-US"/>
        </w:rPr>
      </w:pPr>
      <w:r w:rsidRPr="007540C6">
        <w:rPr>
          <w:lang w:val="en-US"/>
        </w:rPr>
        <w:t>Response</w:t>
      </w:r>
    </w:p>
    <w:p w:rsidR="009A2AB7" w:rsidRPr="007540C6" w:rsidRDefault="009A2AB7" w:rsidP="009A2AB7">
      <w:pPr>
        <w:rPr>
          <w:lang w:val="en-US"/>
        </w:rPr>
      </w:pPr>
    </w:p>
    <w:p w:rsidR="009A2AB7" w:rsidRPr="007540C6" w:rsidRDefault="009A2AB7" w:rsidP="009A2AB7">
      <w:pPr>
        <w:rPr>
          <w:lang w:val="en-US"/>
        </w:rPr>
      </w:pPr>
      <w:r w:rsidRPr="007540C6">
        <w:rPr>
          <w:lang w:val="en-US"/>
        </w:rPr>
        <w:t>11 03 06 AE41 5652 4340 49AD</w:t>
      </w:r>
    </w:p>
    <w:p w:rsidR="009A2AB7" w:rsidRPr="007540C6" w:rsidRDefault="009A2AB7" w:rsidP="009A2AB7">
      <w:pPr>
        <w:rPr>
          <w:lang w:val="en-US"/>
        </w:rPr>
      </w:pPr>
    </w:p>
    <w:p w:rsidR="009A2AB7" w:rsidRPr="007540C6" w:rsidRDefault="009A2AB7" w:rsidP="009A2AB7">
      <w:pPr>
        <w:rPr>
          <w:lang w:val="en-US"/>
        </w:rPr>
      </w:pPr>
      <w:r w:rsidRPr="007540C6">
        <w:rPr>
          <w:lang w:val="en-US"/>
        </w:rPr>
        <w:t>11: The Slave Address (17 = 11 hex)</w:t>
      </w:r>
    </w:p>
    <w:p w:rsidR="009A2AB7" w:rsidRPr="007540C6" w:rsidRDefault="009A2AB7" w:rsidP="009A2AB7">
      <w:pPr>
        <w:rPr>
          <w:lang w:val="en-US"/>
        </w:rPr>
      </w:pPr>
      <w:r w:rsidRPr="007540C6">
        <w:rPr>
          <w:lang w:val="en-US"/>
        </w:rPr>
        <w:t>03: The Function Code (read Analog Output Holding Registers)</w:t>
      </w:r>
    </w:p>
    <w:p w:rsidR="009A2AB7" w:rsidRPr="007540C6" w:rsidRDefault="009A2AB7" w:rsidP="009A2AB7">
      <w:pPr>
        <w:rPr>
          <w:lang w:val="en-US"/>
        </w:rPr>
      </w:pPr>
      <w:r w:rsidRPr="007540C6">
        <w:rPr>
          <w:lang w:val="en-US"/>
        </w:rPr>
        <w:t>06: The number of data bytes to follow (3 registers x 2 bytes each = 6 bytes)</w:t>
      </w:r>
    </w:p>
    <w:p w:rsidR="009A2AB7" w:rsidRPr="007540C6" w:rsidRDefault="009A2AB7" w:rsidP="009A2AB7">
      <w:pPr>
        <w:rPr>
          <w:lang w:val="en-US"/>
        </w:rPr>
      </w:pPr>
      <w:r w:rsidRPr="007540C6">
        <w:rPr>
          <w:lang w:val="en-US"/>
        </w:rPr>
        <w:t>AE41: The contents of register 40108</w:t>
      </w:r>
    </w:p>
    <w:p w:rsidR="009A2AB7" w:rsidRPr="007540C6" w:rsidRDefault="009A2AB7" w:rsidP="009A2AB7">
      <w:pPr>
        <w:rPr>
          <w:lang w:val="en-US"/>
        </w:rPr>
      </w:pPr>
      <w:r w:rsidRPr="007540C6">
        <w:rPr>
          <w:lang w:val="en-US"/>
        </w:rPr>
        <w:t>5652: The contents of register 40109</w:t>
      </w:r>
    </w:p>
    <w:p w:rsidR="009A2AB7" w:rsidRPr="007540C6" w:rsidRDefault="009A2AB7" w:rsidP="009A2AB7">
      <w:pPr>
        <w:rPr>
          <w:lang w:val="en-US"/>
        </w:rPr>
      </w:pPr>
      <w:r w:rsidRPr="007540C6">
        <w:rPr>
          <w:lang w:val="en-US"/>
        </w:rPr>
        <w:t>4340: The contents of register 40110</w:t>
      </w:r>
    </w:p>
    <w:p w:rsidR="009A2AB7" w:rsidRDefault="009A2AB7" w:rsidP="009A2AB7">
      <w:pPr>
        <w:rPr>
          <w:lang w:val="en-US"/>
        </w:rPr>
      </w:pPr>
      <w:r w:rsidRPr="007540C6">
        <w:rPr>
          <w:lang w:val="en-US"/>
        </w:rPr>
        <w:t>49AD: The CRC (cyclic redundancy check).</w:t>
      </w:r>
    </w:p>
    <w:p w:rsidR="009A2AB7" w:rsidRDefault="009A2AB7" w:rsidP="009A2AB7">
      <w:pPr>
        <w:rPr>
          <w:lang w:val="en-US"/>
        </w:rPr>
      </w:pPr>
    </w:p>
    <w:p w:rsidR="009A2AB7" w:rsidRDefault="009A2AB7" w:rsidP="00D5559F">
      <w:pPr>
        <w:pStyle w:val="Kop4"/>
        <w:numPr>
          <w:ilvl w:val="3"/>
          <w:numId w:val="1"/>
        </w:numPr>
        <w:rPr>
          <w:lang w:val="en-US"/>
        </w:rPr>
      </w:pPr>
      <w:bookmarkStart w:id="175" w:name="_Toc345528616"/>
      <w:bookmarkStart w:id="176" w:name="_Toc349645695"/>
      <w:r>
        <w:rPr>
          <w:lang w:val="en-US"/>
        </w:rPr>
        <w:t>Example 3</w:t>
      </w:r>
      <w:bookmarkEnd w:id="175"/>
      <w:bookmarkEnd w:id="176"/>
    </w:p>
    <w:p w:rsidR="009A2AB7" w:rsidRDefault="009A2AB7" w:rsidP="009A2AB7">
      <w:pPr>
        <w:rPr>
          <w:lang w:val="en-US"/>
        </w:rPr>
      </w:pPr>
    </w:p>
    <w:p w:rsidR="009A2AB7" w:rsidRPr="007540C6" w:rsidRDefault="009A2AB7" w:rsidP="009A2AB7">
      <w:pPr>
        <w:rPr>
          <w:lang w:val="en-US"/>
        </w:rPr>
      </w:pPr>
      <w:r w:rsidRPr="007540C6">
        <w:rPr>
          <w:lang w:val="en-US"/>
        </w:rPr>
        <w:t>Request</w:t>
      </w:r>
    </w:p>
    <w:p w:rsidR="009A2AB7" w:rsidRPr="007540C6" w:rsidRDefault="009A2AB7" w:rsidP="009A2AB7">
      <w:pPr>
        <w:rPr>
          <w:lang w:val="en-US"/>
        </w:rPr>
      </w:pPr>
    </w:p>
    <w:p w:rsidR="009A2AB7" w:rsidRPr="007540C6" w:rsidRDefault="009A2AB7" w:rsidP="009A2AB7">
      <w:pPr>
        <w:rPr>
          <w:lang w:val="en-US"/>
        </w:rPr>
      </w:pPr>
      <w:r w:rsidRPr="007540C6">
        <w:rPr>
          <w:lang w:val="en-US"/>
        </w:rPr>
        <w:t>This command is requesting the content of analog input register # 30009</w:t>
      </w:r>
    </w:p>
    <w:p w:rsidR="009A2AB7" w:rsidRPr="007540C6" w:rsidRDefault="009A2AB7" w:rsidP="009A2AB7">
      <w:pPr>
        <w:rPr>
          <w:lang w:val="en-US"/>
        </w:rPr>
      </w:pPr>
      <w:r w:rsidRPr="007540C6">
        <w:rPr>
          <w:lang w:val="en-US"/>
        </w:rPr>
        <w:t>from the slave device with address 17.</w:t>
      </w:r>
    </w:p>
    <w:p w:rsidR="009A2AB7" w:rsidRPr="007540C6" w:rsidRDefault="009A2AB7" w:rsidP="009A2AB7">
      <w:pPr>
        <w:rPr>
          <w:lang w:val="en-US"/>
        </w:rPr>
      </w:pPr>
    </w:p>
    <w:p w:rsidR="009A2AB7" w:rsidRPr="007540C6" w:rsidRDefault="009A2AB7" w:rsidP="009A2AB7">
      <w:pPr>
        <w:rPr>
          <w:lang w:val="en-US"/>
        </w:rPr>
      </w:pPr>
      <w:r w:rsidRPr="007540C6">
        <w:rPr>
          <w:lang w:val="en-US"/>
        </w:rPr>
        <w:t>11 04 0008 0001 B298</w:t>
      </w:r>
    </w:p>
    <w:p w:rsidR="009A2AB7" w:rsidRPr="007540C6" w:rsidRDefault="009A2AB7" w:rsidP="009A2AB7">
      <w:pPr>
        <w:rPr>
          <w:lang w:val="en-US"/>
        </w:rPr>
      </w:pPr>
    </w:p>
    <w:p w:rsidR="009A2AB7" w:rsidRPr="007540C6" w:rsidRDefault="009A2AB7" w:rsidP="009A2AB7">
      <w:pPr>
        <w:rPr>
          <w:lang w:val="en-US"/>
        </w:rPr>
      </w:pPr>
      <w:r w:rsidRPr="007540C6">
        <w:rPr>
          <w:lang w:val="en-US"/>
        </w:rPr>
        <w:t>11: The Slave Address (17 = 11 hex)</w:t>
      </w:r>
    </w:p>
    <w:p w:rsidR="009A2AB7" w:rsidRPr="007540C6" w:rsidRDefault="009A2AB7" w:rsidP="009A2AB7">
      <w:pPr>
        <w:rPr>
          <w:lang w:val="en-US"/>
        </w:rPr>
      </w:pPr>
      <w:r w:rsidRPr="007540C6">
        <w:rPr>
          <w:lang w:val="en-US"/>
        </w:rPr>
        <w:t>04: The Function Code (read Analog Input Registers)</w:t>
      </w:r>
    </w:p>
    <w:p w:rsidR="009A2AB7" w:rsidRPr="007540C6" w:rsidRDefault="009A2AB7" w:rsidP="009A2AB7">
      <w:pPr>
        <w:rPr>
          <w:lang w:val="en-US"/>
        </w:rPr>
      </w:pPr>
      <w:r w:rsidRPr="007540C6">
        <w:rPr>
          <w:lang w:val="en-US"/>
        </w:rPr>
        <w:t>0008: The Data Address of the first register requested. (30009-30001 = 8)</w:t>
      </w:r>
    </w:p>
    <w:p w:rsidR="009A2AB7" w:rsidRPr="007540C6" w:rsidRDefault="009A2AB7" w:rsidP="009A2AB7">
      <w:pPr>
        <w:rPr>
          <w:lang w:val="en-US"/>
        </w:rPr>
      </w:pPr>
      <w:r w:rsidRPr="007540C6">
        <w:rPr>
          <w:lang w:val="en-US"/>
        </w:rPr>
        <w:t xml:space="preserve">0001: The total number of registers requested. (read 1 register) </w:t>
      </w:r>
    </w:p>
    <w:p w:rsidR="009A2AB7" w:rsidRPr="007540C6" w:rsidRDefault="009A2AB7" w:rsidP="009A2AB7">
      <w:pPr>
        <w:rPr>
          <w:lang w:val="en-US"/>
        </w:rPr>
      </w:pPr>
      <w:r w:rsidRPr="007540C6">
        <w:rPr>
          <w:lang w:val="en-US"/>
        </w:rPr>
        <w:t>B298: The CRC (cyclic redundancy check) for error checking.</w:t>
      </w:r>
    </w:p>
    <w:p w:rsidR="009A2AB7" w:rsidRPr="007540C6" w:rsidRDefault="009A2AB7" w:rsidP="009A2AB7">
      <w:pPr>
        <w:rPr>
          <w:lang w:val="en-US"/>
        </w:rPr>
      </w:pPr>
    </w:p>
    <w:p w:rsidR="009A2AB7" w:rsidRPr="007540C6" w:rsidRDefault="009A2AB7" w:rsidP="009A2AB7">
      <w:pPr>
        <w:rPr>
          <w:lang w:val="en-US"/>
        </w:rPr>
      </w:pPr>
      <w:r w:rsidRPr="007540C6">
        <w:rPr>
          <w:lang w:val="en-US"/>
        </w:rPr>
        <w:t>Response</w:t>
      </w:r>
    </w:p>
    <w:p w:rsidR="009A2AB7" w:rsidRPr="007540C6" w:rsidRDefault="009A2AB7" w:rsidP="009A2AB7">
      <w:pPr>
        <w:rPr>
          <w:lang w:val="en-US"/>
        </w:rPr>
      </w:pPr>
    </w:p>
    <w:p w:rsidR="009A2AB7" w:rsidRPr="007540C6" w:rsidRDefault="009A2AB7" w:rsidP="009A2AB7">
      <w:pPr>
        <w:rPr>
          <w:lang w:val="en-US"/>
        </w:rPr>
      </w:pPr>
      <w:r w:rsidRPr="007540C6">
        <w:rPr>
          <w:lang w:val="en-US"/>
        </w:rPr>
        <w:t>11 04 02 000A F8F4</w:t>
      </w:r>
    </w:p>
    <w:p w:rsidR="009A2AB7" w:rsidRPr="007540C6" w:rsidRDefault="009A2AB7" w:rsidP="009A2AB7">
      <w:pPr>
        <w:rPr>
          <w:lang w:val="en-US"/>
        </w:rPr>
      </w:pPr>
    </w:p>
    <w:p w:rsidR="009A2AB7" w:rsidRPr="007540C6" w:rsidRDefault="009A2AB7" w:rsidP="009A2AB7">
      <w:pPr>
        <w:rPr>
          <w:lang w:val="en-US"/>
        </w:rPr>
      </w:pPr>
      <w:r w:rsidRPr="007540C6">
        <w:rPr>
          <w:lang w:val="en-US"/>
        </w:rPr>
        <w:t>11: The Slave Address (17 = 11 hex)</w:t>
      </w:r>
    </w:p>
    <w:p w:rsidR="009A2AB7" w:rsidRPr="007540C6" w:rsidRDefault="009A2AB7" w:rsidP="009A2AB7">
      <w:pPr>
        <w:rPr>
          <w:lang w:val="en-US"/>
        </w:rPr>
      </w:pPr>
      <w:r w:rsidRPr="007540C6">
        <w:rPr>
          <w:lang w:val="en-US"/>
        </w:rPr>
        <w:t>04: The Function Code (read Analog Input Registers)</w:t>
      </w:r>
    </w:p>
    <w:p w:rsidR="009A2AB7" w:rsidRPr="007540C6" w:rsidRDefault="009A2AB7" w:rsidP="009A2AB7">
      <w:pPr>
        <w:rPr>
          <w:lang w:val="en-US"/>
        </w:rPr>
      </w:pPr>
      <w:r w:rsidRPr="007540C6">
        <w:rPr>
          <w:lang w:val="en-US"/>
        </w:rPr>
        <w:t>02: The number of data bytes to follow (1 registers x 2 bytes each = 2 bytes)</w:t>
      </w:r>
    </w:p>
    <w:p w:rsidR="009A2AB7" w:rsidRPr="007540C6" w:rsidRDefault="009A2AB7" w:rsidP="009A2AB7">
      <w:pPr>
        <w:rPr>
          <w:lang w:val="en-US"/>
        </w:rPr>
      </w:pPr>
      <w:r w:rsidRPr="007540C6">
        <w:rPr>
          <w:lang w:val="en-US"/>
        </w:rPr>
        <w:t>000A: The contents of register 30009</w:t>
      </w:r>
    </w:p>
    <w:p w:rsidR="009A2AB7" w:rsidRDefault="009A2AB7" w:rsidP="009A2AB7">
      <w:pPr>
        <w:rPr>
          <w:lang w:val="en-US"/>
        </w:rPr>
      </w:pPr>
      <w:r w:rsidRPr="007540C6">
        <w:rPr>
          <w:lang w:val="en-US"/>
        </w:rPr>
        <w:t>F8F4: The CRC (cyclic redundancy check).</w:t>
      </w:r>
    </w:p>
    <w:p w:rsidR="009A2AB7" w:rsidRDefault="009A2AB7" w:rsidP="009A2AB7">
      <w:pPr>
        <w:rPr>
          <w:lang w:val="en-US"/>
        </w:rPr>
      </w:pPr>
    </w:p>
    <w:p w:rsidR="009A2AB7" w:rsidRDefault="009A2AB7" w:rsidP="00D5559F">
      <w:pPr>
        <w:pStyle w:val="Kop3"/>
        <w:numPr>
          <w:ilvl w:val="2"/>
          <w:numId w:val="1"/>
        </w:numPr>
        <w:rPr>
          <w:lang w:val="en-US"/>
        </w:rPr>
      </w:pPr>
      <w:bookmarkStart w:id="177" w:name="_Toc345528617"/>
      <w:bookmarkStart w:id="178" w:name="_Toc349645696"/>
      <w:r>
        <w:rPr>
          <w:lang w:val="en-US"/>
        </w:rPr>
        <w:t>Data Types</w:t>
      </w:r>
      <w:bookmarkEnd w:id="177"/>
      <w:bookmarkEnd w:id="178"/>
    </w:p>
    <w:p w:rsidR="009A2AB7" w:rsidRPr="007540C6" w:rsidRDefault="009A2AB7" w:rsidP="009A2AB7">
      <w:pPr>
        <w:rPr>
          <w:lang w:val="en-US"/>
        </w:rPr>
      </w:pPr>
      <w:r w:rsidRPr="007540C6">
        <w:rPr>
          <w:lang w:val="en-US"/>
        </w:rPr>
        <w:t xml:space="preserve">The example </w:t>
      </w:r>
      <w:r>
        <w:rPr>
          <w:lang w:val="en-US"/>
        </w:rPr>
        <w:t>#2</w:t>
      </w:r>
      <w:r w:rsidRPr="007540C6">
        <w:rPr>
          <w:lang w:val="en-US"/>
        </w:rPr>
        <w:t xml:space="preserve"> shows that register 40108 contains AE41 which converts to the 16 bits 1010 1110 0100 0001. Great! But what does it mean? Well, it could mean a few things.</w:t>
      </w:r>
    </w:p>
    <w:p w:rsidR="009A2AB7" w:rsidRPr="007540C6" w:rsidRDefault="009A2AB7" w:rsidP="009A2AB7">
      <w:pPr>
        <w:rPr>
          <w:lang w:val="en-US"/>
        </w:rPr>
      </w:pPr>
    </w:p>
    <w:p w:rsidR="009A2AB7" w:rsidRPr="007540C6" w:rsidRDefault="009A2AB7" w:rsidP="009A2AB7">
      <w:pPr>
        <w:rPr>
          <w:lang w:val="en-US"/>
        </w:rPr>
      </w:pPr>
      <w:r w:rsidRPr="007540C6">
        <w:rPr>
          <w:lang w:val="en-US"/>
        </w:rPr>
        <w:t>Register 40108 could be defined as any of these 16-bit data types:</w:t>
      </w:r>
    </w:p>
    <w:p w:rsidR="009A2AB7" w:rsidRPr="007540C6" w:rsidRDefault="009A2AB7" w:rsidP="009A2AB7">
      <w:pPr>
        <w:rPr>
          <w:lang w:val="en-US"/>
        </w:rPr>
      </w:pPr>
    </w:p>
    <w:p w:rsidR="009A2AB7" w:rsidRPr="007540C6" w:rsidRDefault="009A2AB7" w:rsidP="009A2AB7">
      <w:pPr>
        <w:rPr>
          <w:lang w:val="en-US"/>
        </w:rPr>
      </w:pPr>
      <w:r w:rsidRPr="007540C6">
        <w:rPr>
          <w:lang w:val="en-US"/>
        </w:rPr>
        <w:t>A 16-bit unsigned integer (a whole number between 0 and 65535)</w:t>
      </w:r>
    </w:p>
    <w:p w:rsidR="009A2AB7" w:rsidRPr="007540C6" w:rsidRDefault="009A2AB7" w:rsidP="009A2AB7">
      <w:pPr>
        <w:rPr>
          <w:lang w:val="en-US"/>
        </w:rPr>
      </w:pPr>
      <w:r w:rsidRPr="007540C6">
        <w:rPr>
          <w:lang w:val="en-US"/>
        </w:rPr>
        <w:t>register 40108 contains AE41 = 44,609 (hex to decimal conversion)</w:t>
      </w:r>
    </w:p>
    <w:p w:rsidR="009A2AB7" w:rsidRPr="007540C6" w:rsidRDefault="009A2AB7" w:rsidP="009A2AB7">
      <w:pPr>
        <w:rPr>
          <w:lang w:val="en-US"/>
        </w:rPr>
      </w:pPr>
    </w:p>
    <w:p w:rsidR="009A2AB7" w:rsidRPr="007540C6" w:rsidRDefault="009A2AB7" w:rsidP="009A2AB7">
      <w:pPr>
        <w:rPr>
          <w:lang w:val="en-US"/>
        </w:rPr>
      </w:pPr>
      <w:r w:rsidRPr="007540C6">
        <w:rPr>
          <w:lang w:val="en-US"/>
        </w:rPr>
        <w:t>A 16-bit signed integer (a whole number between -32768 and 32767)</w:t>
      </w:r>
    </w:p>
    <w:p w:rsidR="009A2AB7" w:rsidRPr="007540C6" w:rsidRDefault="009A2AB7" w:rsidP="009A2AB7">
      <w:pPr>
        <w:rPr>
          <w:lang w:val="en-US"/>
        </w:rPr>
      </w:pPr>
      <w:r w:rsidRPr="007540C6">
        <w:rPr>
          <w:lang w:val="en-US"/>
        </w:rPr>
        <w:t xml:space="preserve">AE41 = -20,927 (hex to decimal conversion that wraps, if </w:t>
      </w:r>
      <w:proofErr w:type="spellStart"/>
      <w:r w:rsidRPr="007540C6">
        <w:rPr>
          <w:lang w:val="en-US"/>
        </w:rPr>
        <w:t>its</w:t>
      </w:r>
      <w:proofErr w:type="spellEnd"/>
      <w:r w:rsidRPr="007540C6">
        <w:rPr>
          <w:lang w:val="en-US"/>
        </w:rPr>
        <w:t xml:space="preserve"> over 32767 then subtract 65536)</w:t>
      </w:r>
    </w:p>
    <w:p w:rsidR="009A2AB7" w:rsidRPr="007540C6" w:rsidRDefault="009A2AB7" w:rsidP="009A2AB7">
      <w:pPr>
        <w:rPr>
          <w:lang w:val="en-US"/>
        </w:rPr>
      </w:pPr>
    </w:p>
    <w:p w:rsidR="009A2AB7" w:rsidRPr="007540C6" w:rsidRDefault="009A2AB7" w:rsidP="009A2AB7">
      <w:pPr>
        <w:rPr>
          <w:lang w:val="en-US"/>
        </w:rPr>
      </w:pPr>
      <w:r w:rsidRPr="007540C6">
        <w:rPr>
          <w:lang w:val="en-US"/>
        </w:rPr>
        <w:t>A two character ASCII string (2 typed letters)</w:t>
      </w:r>
    </w:p>
    <w:p w:rsidR="009A2AB7" w:rsidRPr="007540C6" w:rsidRDefault="009A2AB7" w:rsidP="009A2AB7">
      <w:pPr>
        <w:rPr>
          <w:lang w:val="en-US"/>
        </w:rPr>
      </w:pPr>
      <w:r w:rsidRPr="007540C6">
        <w:rPr>
          <w:lang w:val="en-US"/>
        </w:rPr>
        <w:t>AE41 = ® A</w:t>
      </w:r>
    </w:p>
    <w:p w:rsidR="009A2AB7" w:rsidRPr="007540C6" w:rsidRDefault="009A2AB7" w:rsidP="009A2AB7">
      <w:pPr>
        <w:rPr>
          <w:lang w:val="en-US"/>
        </w:rPr>
      </w:pPr>
    </w:p>
    <w:p w:rsidR="009A2AB7" w:rsidRPr="007540C6" w:rsidRDefault="009A2AB7" w:rsidP="009A2AB7">
      <w:pPr>
        <w:rPr>
          <w:lang w:val="en-US"/>
        </w:rPr>
      </w:pPr>
      <w:r w:rsidRPr="007540C6">
        <w:rPr>
          <w:lang w:val="en-US"/>
        </w:rPr>
        <w:t>A discrete on/off value (this works the same as 16-bit integers with a value of 0 or 1. The hex data would be 0000 or 0001)</w:t>
      </w:r>
    </w:p>
    <w:p w:rsidR="009A2AB7" w:rsidRPr="007540C6" w:rsidRDefault="009A2AB7" w:rsidP="009A2AB7">
      <w:pPr>
        <w:rPr>
          <w:lang w:val="en-US"/>
        </w:rPr>
      </w:pPr>
    </w:p>
    <w:p w:rsidR="009A2AB7" w:rsidRPr="007540C6" w:rsidRDefault="009A2AB7" w:rsidP="009A2AB7">
      <w:pPr>
        <w:rPr>
          <w:lang w:val="en-US"/>
        </w:rPr>
      </w:pPr>
      <w:r w:rsidRPr="007540C6">
        <w:rPr>
          <w:lang w:val="en-US"/>
        </w:rPr>
        <w:t>Register 40108 could also be combined with 40109 to form any of these 32-bit data types:</w:t>
      </w:r>
    </w:p>
    <w:p w:rsidR="009A2AB7" w:rsidRPr="007540C6" w:rsidRDefault="009A2AB7" w:rsidP="009A2AB7">
      <w:pPr>
        <w:rPr>
          <w:lang w:val="en-US"/>
        </w:rPr>
      </w:pPr>
    </w:p>
    <w:p w:rsidR="009A2AB7" w:rsidRPr="007540C6" w:rsidRDefault="009A2AB7" w:rsidP="009A2AB7">
      <w:pPr>
        <w:rPr>
          <w:lang w:val="en-US"/>
        </w:rPr>
      </w:pPr>
      <w:r w:rsidRPr="007540C6">
        <w:rPr>
          <w:lang w:val="en-US"/>
        </w:rPr>
        <w:t>A 32-bit unsigned integer (a number between 0 and 4,294,967,295)</w:t>
      </w:r>
    </w:p>
    <w:p w:rsidR="009A2AB7" w:rsidRPr="007540C6" w:rsidRDefault="009A2AB7" w:rsidP="009A2AB7">
      <w:pPr>
        <w:rPr>
          <w:lang w:val="en-US"/>
        </w:rPr>
      </w:pPr>
      <w:r w:rsidRPr="007540C6">
        <w:rPr>
          <w:lang w:val="en-US"/>
        </w:rPr>
        <w:t>40108,40109 = AE41 5652 =  2,923,517,522</w:t>
      </w:r>
    </w:p>
    <w:p w:rsidR="009A2AB7" w:rsidRPr="007540C6" w:rsidRDefault="009A2AB7" w:rsidP="009A2AB7">
      <w:pPr>
        <w:rPr>
          <w:lang w:val="en-US"/>
        </w:rPr>
      </w:pPr>
    </w:p>
    <w:p w:rsidR="009A2AB7" w:rsidRPr="007540C6" w:rsidRDefault="009A2AB7" w:rsidP="009A2AB7">
      <w:pPr>
        <w:rPr>
          <w:lang w:val="en-US"/>
        </w:rPr>
      </w:pPr>
      <w:r w:rsidRPr="007540C6">
        <w:rPr>
          <w:lang w:val="en-US"/>
        </w:rPr>
        <w:t>A 32-bit signed integer (a number between -2,147,483,648 and 2,147,483,647)</w:t>
      </w:r>
    </w:p>
    <w:p w:rsidR="009A2AB7" w:rsidRPr="007540C6" w:rsidRDefault="009A2AB7" w:rsidP="009A2AB7">
      <w:pPr>
        <w:rPr>
          <w:lang w:val="en-US"/>
        </w:rPr>
      </w:pPr>
      <w:r w:rsidRPr="007540C6">
        <w:rPr>
          <w:lang w:val="en-US"/>
        </w:rPr>
        <w:t>AE41 5652 = -1,371,449,774</w:t>
      </w:r>
    </w:p>
    <w:p w:rsidR="009A2AB7" w:rsidRPr="007540C6" w:rsidRDefault="009A2AB7" w:rsidP="009A2AB7">
      <w:pPr>
        <w:rPr>
          <w:lang w:val="en-US"/>
        </w:rPr>
      </w:pPr>
    </w:p>
    <w:p w:rsidR="009A2AB7" w:rsidRPr="007540C6" w:rsidRDefault="009A2AB7" w:rsidP="009A2AB7">
      <w:pPr>
        <w:rPr>
          <w:lang w:val="en-US"/>
        </w:rPr>
      </w:pPr>
      <w:r w:rsidRPr="007540C6">
        <w:rPr>
          <w:lang w:val="en-US"/>
        </w:rPr>
        <w:t>A 32-bit double precision IEEE floating point number. This is a mathematical formula that allows any real number (a number with decimal points) to represented by 32 bits with an accuracy of about seven digits.</w:t>
      </w:r>
    </w:p>
    <w:p w:rsidR="009A2AB7" w:rsidRPr="007540C6" w:rsidRDefault="009A2AB7" w:rsidP="009A2AB7">
      <w:pPr>
        <w:rPr>
          <w:lang w:val="en-US"/>
        </w:rPr>
      </w:pPr>
      <w:r w:rsidRPr="007540C6">
        <w:rPr>
          <w:lang w:val="en-US"/>
        </w:rPr>
        <w:t>AE41 5652 = -4.395978 E-11</w:t>
      </w:r>
    </w:p>
    <w:p w:rsidR="009A2AB7" w:rsidRPr="007540C6" w:rsidRDefault="009A2AB7" w:rsidP="009A2AB7">
      <w:pPr>
        <w:rPr>
          <w:lang w:val="en-US"/>
        </w:rPr>
      </w:pPr>
    </w:p>
    <w:p w:rsidR="009A2AB7" w:rsidRPr="007540C6" w:rsidRDefault="009A2AB7" w:rsidP="009A2AB7">
      <w:pPr>
        <w:rPr>
          <w:lang w:val="en-US"/>
        </w:rPr>
      </w:pPr>
      <w:r w:rsidRPr="007540C6">
        <w:rPr>
          <w:lang w:val="en-US"/>
        </w:rPr>
        <w:t>A four character ASCII string (4 typed letters)</w:t>
      </w:r>
    </w:p>
    <w:p w:rsidR="009A2AB7" w:rsidRPr="007540C6" w:rsidRDefault="009A2AB7" w:rsidP="009A2AB7">
      <w:pPr>
        <w:rPr>
          <w:lang w:val="en-US"/>
        </w:rPr>
      </w:pPr>
      <w:r w:rsidRPr="007540C6">
        <w:rPr>
          <w:lang w:val="en-US"/>
        </w:rPr>
        <w:t>AE41 5652 = ® A V R</w:t>
      </w:r>
    </w:p>
    <w:p w:rsidR="009A2AB7" w:rsidRPr="007540C6" w:rsidRDefault="009A2AB7" w:rsidP="009A2AB7">
      <w:pPr>
        <w:rPr>
          <w:lang w:val="en-US"/>
        </w:rPr>
      </w:pPr>
    </w:p>
    <w:p w:rsidR="009A2AB7" w:rsidRDefault="009A2AB7" w:rsidP="009A2AB7">
      <w:pPr>
        <w:rPr>
          <w:lang w:val="en-US"/>
        </w:rPr>
      </w:pPr>
      <w:r w:rsidRPr="007540C6">
        <w:rPr>
          <w:lang w:val="en-US"/>
        </w:rPr>
        <w:t>More registers can be combined to form longer ASCII strings.  Each register being used to store two ASCII characters (two bytes).</w:t>
      </w:r>
    </w:p>
    <w:p w:rsidR="009A2AB7" w:rsidRDefault="009A2AB7" w:rsidP="009A2AB7">
      <w:pPr>
        <w:rPr>
          <w:lang w:val="en-US"/>
        </w:rPr>
      </w:pPr>
    </w:p>
    <w:p w:rsidR="009A2AB7" w:rsidRDefault="009A2AB7" w:rsidP="00D5559F">
      <w:pPr>
        <w:pStyle w:val="Kop3"/>
        <w:numPr>
          <w:ilvl w:val="2"/>
          <w:numId w:val="1"/>
        </w:numPr>
        <w:rPr>
          <w:lang w:val="en-US"/>
        </w:rPr>
      </w:pPr>
      <w:bookmarkStart w:id="179" w:name="_Toc345528618"/>
      <w:bookmarkStart w:id="180" w:name="_Toc349645697"/>
      <w:r>
        <w:rPr>
          <w:lang w:val="en-US"/>
        </w:rPr>
        <w:t>Byte and Word ordering</w:t>
      </w:r>
      <w:bookmarkEnd w:id="179"/>
      <w:bookmarkEnd w:id="180"/>
    </w:p>
    <w:p w:rsidR="009A2AB7" w:rsidRPr="006D32D0" w:rsidRDefault="009A2AB7" w:rsidP="009A2AB7">
      <w:pPr>
        <w:overflowPunct/>
        <w:autoSpaceDE/>
        <w:autoSpaceDN/>
        <w:adjustRightInd/>
        <w:spacing w:before="100" w:beforeAutospacing="1" w:after="100" w:afterAutospacing="1"/>
        <w:textAlignment w:val="auto"/>
        <w:rPr>
          <w:rFonts w:ascii="Times New Roman" w:hAnsi="Times New Roman"/>
          <w:sz w:val="24"/>
          <w:szCs w:val="24"/>
          <w:lang w:val="en-US" w:eastAsia="nl-NL"/>
        </w:rPr>
      </w:pPr>
      <w:r w:rsidRPr="006D32D0">
        <w:rPr>
          <w:rFonts w:ascii="Times New Roman" w:hAnsi="Times New Roman"/>
          <w:sz w:val="24"/>
          <w:szCs w:val="24"/>
          <w:lang w:val="en-US" w:eastAsia="nl-NL"/>
        </w:rPr>
        <w:t xml:space="preserve">The Modbus specification doesn't define exactly how the data is stored in the registers. Therefore, some manufacturers implemented </w:t>
      </w:r>
      <w:proofErr w:type="spellStart"/>
      <w:r w:rsidRPr="006D32D0">
        <w:rPr>
          <w:rFonts w:ascii="Times New Roman" w:hAnsi="Times New Roman"/>
          <w:sz w:val="24"/>
          <w:szCs w:val="24"/>
          <w:lang w:val="en-US" w:eastAsia="nl-NL"/>
        </w:rPr>
        <w:t>modbus</w:t>
      </w:r>
      <w:proofErr w:type="spellEnd"/>
      <w:r w:rsidRPr="006D32D0">
        <w:rPr>
          <w:rFonts w:ascii="Times New Roman" w:hAnsi="Times New Roman"/>
          <w:sz w:val="24"/>
          <w:szCs w:val="24"/>
          <w:lang w:val="en-US" w:eastAsia="nl-NL"/>
        </w:rPr>
        <w:t xml:space="preserve"> in their equipment to store and transmit the higher byte first followed by the lower byte. (AE before 41). Alternatively, others store and transmit the lower byte first (41 before AE).</w:t>
      </w:r>
    </w:p>
    <w:p w:rsidR="009A2AB7" w:rsidRPr="006D32D0" w:rsidRDefault="009A2AB7" w:rsidP="009A2AB7">
      <w:pPr>
        <w:overflowPunct/>
        <w:autoSpaceDE/>
        <w:autoSpaceDN/>
        <w:adjustRightInd/>
        <w:spacing w:before="100" w:beforeAutospacing="1" w:after="100" w:afterAutospacing="1"/>
        <w:textAlignment w:val="auto"/>
        <w:rPr>
          <w:rFonts w:ascii="Times New Roman" w:hAnsi="Times New Roman"/>
          <w:sz w:val="24"/>
          <w:szCs w:val="24"/>
          <w:lang w:val="en-US" w:eastAsia="nl-NL"/>
        </w:rPr>
      </w:pPr>
      <w:r w:rsidRPr="006D32D0">
        <w:rPr>
          <w:rFonts w:ascii="Times New Roman" w:hAnsi="Times New Roman"/>
          <w:sz w:val="24"/>
          <w:szCs w:val="24"/>
          <w:lang w:val="en-US" w:eastAsia="nl-NL"/>
        </w:rPr>
        <w:t>Similarly, when registers are combined to represent 32-bit data types, Some devices store the higher 16 bits (high word) in the first register and the remaining low word in the second (AE41 before 5652) while others do the opposite (5652 before AE41).</w:t>
      </w:r>
    </w:p>
    <w:p w:rsidR="009A2AB7" w:rsidRPr="006D32D0" w:rsidRDefault="009A2AB7" w:rsidP="009A2AB7">
      <w:pPr>
        <w:overflowPunct/>
        <w:autoSpaceDE/>
        <w:autoSpaceDN/>
        <w:adjustRightInd/>
        <w:spacing w:before="100" w:beforeAutospacing="1" w:after="100" w:afterAutospacing="1"/>
        <w:textAlignment w:val="auto"/>
        <w:rPr>
          <w:rFonts w:ascii="Times New Roman" w:hAnsi="Times New Roman"/>
          <w:sz w:val="24"/>
          <w:szCs w:val="24"/>
          <w:lang w:val="en-US" w:eastAsia="nl-NL"/>
        </w:rPr>
      </w:pPr>
      <w:r w:rsidRPr="006D32D0">
        <w:rPr>
          <w:rFonts w:ascii="Times New Roman" w:hAnsi="Times New Roman"/>
          <w:sz w:val="24"/>
          <w:szCs w:val="24"/>
          <w:lang w:val="en-US" w:eastAsia="nl-NL"/>
        </w:rPr>
        <w:t>It doesn't matter which order the bytes or words are sent in, as long as the receiving device knows which way to expect it. For example, if the number 29,235,175,522 was to be sent as a 32 bit unsigned integer, it could be arranged any of these four ways.</w:t>
      </w:r>
    </w:p>
    <w:p w:rsidR="009A2AB7" w:rsidRPr="006D32D0" w:rsidRDefault="009A2AB7" w:rsidP="009A2AB7">
      <w:pPr>
        <w:overflowPunct/>
        <w:autoSpaceDE/>
        <w:autoSpaceDN/>
        <w:adjustRightInd/>
        <w:spacing w:before="100" w:beforeAutospacing="1" w:after="100" w:afterAutospacing="1"/>
        <w:textAlignment w:val="auto"/>
        <w:rPr>
          <w:rFonts w:ascii="Times New Roman" w:hAnsi="Times New Roman"/>
          <w:sz w:val="24"/>
          <w:szCs w:val="24"/>
          <w:lang w:val="en-US" w:eastAsia="nl-NL"/>
        </w:rPr>
      </w:pPr>
      <w:r w:rsidRPr="006D32D0">
        <w:rPr>
          <w:rFonts w:ascii="Times New Roman" w:hAnsi="Times New Roman"/>
          <w:sz w:val="24"/>
          <w:szCs w:val="24"/>
          <w:lang w:val="en-US" w:eastAsia="nl-NL"/>
        </w:rPr>
        <w:t>AE41 5652       high byte first      high word first</w:t>
      </w:r>
      <w:r w:rsidRPr="006D32D0">
        <w:rPr>
          <w:rFonts w:ascii="Times New Roman" w:hAnsi="Times New Roman"/>
          <w:sz w:val="24"/>
          <w:szCs w:val="24"/>
          <w:lang w:val="en-US" w:eastAsia="nl-NL"/>
        </w:rPr>
        <w:br/>
        <w:t>5652 AE41       high byte first      low word first</w:t>
      </w:r>
      <w:r w:rsidRPr="006D32D0">
        <w:rPr>
          <w:rFonts w:ascii="Times New Roman" w:hAnsi="Times New Roman"/>
          <w:sz w:val="24"/>
          <w:szCs w:val="24"/>
          <w:lang w:val="en-US" w:eastAsia="nl-NL"/>
        </w:rPr>
        <w:br/>
        <w:t>41AE 5256       low byte first      high word first</w:t>
      </w:r>
      <w:r w:rsidRPr="006D32D0">
        <w:rPr>
          <w:rFonts w:ascii="Times New Roman" w:hAnsi="Times New Roman"/>
          <w:sz w:val="24"/>
          <w:szCs w:val="24"/>
          <w:lang w:val="en-US" w:eastAsia="nl-NL"/>
        </w:rPr>
        <w:br/>
        <w:t>5256 41AE       low byte first      low word first</w:t>
      </w:r>
    </w:p>
    <w:p w:rsidR="009A2AB7" w:rsidRDefault="009A2AB7" w:rsidP="00D5559F">
      <w:pPr>
        <w:pStyle w:val="Kop3"/>
        <w:numPr>
          <w:ilvl w:val="2"/>
          <w:numId w:val="1"/>
        </w:numPr>
        <w:rPr>
          <w:lang w:val="en-US"/>
        </w:rPr>
      </w:pPr>
      <w:bookmarkStart w:id="181" w:name="_Toc345528619"/>
      <w:bookmarkStart w:id="182" w:name="_Toc349645698"/>
      <w:r>
        <w:rPr>
          <w:lang w:val="en-US"/>
        </w:rPr>
        <w:lastRenderedPageBreak/>
        <w:t>Modbus Map</w:t>
      </w:r>
      <w:bookmarkEnd w:id="181"/>
      <w:bookmarkEnd w:id="182"/>
    </w:p>
    <w:p w:rsidR="009A2AB7" w:rsidRPr="006D32D0" w:rsidRDefault="009A2AB7" w:rsidP="009A2AB7">
      <w:pPr>
        <w:rPr>
          <w:lang w:val="en-US"/>
        </w:rPr>
      </w:pPr>
      <w:r w:rsidRPr="006D32D0">
        <w:rPr>
          <w:lang w:val="en-US"/>
        </w:rPr>
        <w:t xml:space="preserve">A </w:t>
      </w:r>
      <w:proofErr w:type="spellStart"/>
      <w:r w:rsidRPr="006D32D0">
        <w:rPr>
          <w:lang w:val="en-US"/>
        </w:rPr>
        <w:t>modbus</w:t>
      </w:r>
      <w:proofErr w:type="spellEnd"/>
      <w:r w:rsidRPr="006D32D0">
        <w:rPr>
          <w:lang w:val="en-US"/>
        </w:rPr>
        <w:t xml:space="preserve"> map is simply a list for an individual slave device that defines:</w:t>
      </w:r>
    </w:p>
    <w:p w:rsidR="009A2AB7" w:rsidRPr="006D32D0" w:rsidRDefault="009A2AB7" w:rsidP="009A2AB7">
      <w:pPr>
        <w:rPr>
          <w:lang w:val="en-US"/>
        </w:rPr>
      </w:pPr>
    </w:p>
    <w:p w:rsidR="009A2AB7" w:rsidRPr="006D32D0" w:rsidRDefault="009A2AB7" w:rsidP="009A2AB7">
      <w:pPr>
        <w:rPr>
          <w:lang w:val="en-US"/>
        </w:rPr>
      </w:pPr>
      <w:r w:rsidRPr="006D32D0">
        <w:rPr>
          <w:lang w:val="en-US"/>
        </w:rPr>
        <w:t xml:space="preserve">    what the data is (</w:t>
      </w:r>
      <w:proofErr w:type="spellStart"/>
      <w:r w:rsidRPr="006D32D0">
        <w:rPr>
          <w:lang w:val="en-US"/>
        </w:rPr>
        <w:t>eg</w:t>
      </w:r>
      <w:proofErr w:type="spellEnd"/>
      <w:r w:rsidRPr="006D32D0">
        <w:rPr>
          <w:lang w:val="en-US"/>
        </w:rPr>
        <w:t>. pressure or temperature readings)</w:t>
      </w:r>
    </w:p>
    <w:p w:rsidR="009A2AB7" w:rsidRPr="006D32D0" w:rsidRDefault="009A2AB7" w:rsidP="009A2AB7">
      <w:pPr>
        <w:rPr>
          <w:lang w:val="en-US"/>
        </w:rPr>
      </w:pPr>
      <w:r w:rsidRPr="006D32D0">
        <w:rPr>
          <w:lang w:val="en-US"/>
        </w:rPr>
        <w:t xml:space="preserve">    where the data is stored (which tables and data addresses)</w:t>
      </w:r>
    </w:p>
    <w:p w:rsidR="009A2AB7" w:rsidRPr="006D32D0" w:rsidRDefault="009A2AB7" w:rsidP="009A2AB7">
      <w:pPr>
        <w:rPr>
          <w:lang w:val="en-US"/>
        </w:rPr>
      </w:pPr>
      <w:r w:rsidRPr="006D32D0">
        <w:rPr>
          <w:lang w:val="en-US"/>
        </w:rPr>
        <w:t xml:space="preserve">    how the data is stored (data types, byte and word ordering)</w:t>
      </w:r>
    </w:p>
    <w:p w:rsidR="009A2AB7" w:rsidRPr="006D32D0" w:rsidRDefault="009A2AB7" w:rsidP="009A2AB7">
      <w:pPr>
        <w:rPr>
          <w:lang w:val="en-US"/>
        </w:rPr>
      </w:pPr>
    </w:p>
    <w:p w:rsidR="009A2AB7" w:rsidRDefault="009A2AB7" w:rsidP="009A2AB7">
      <w:pPr>
        <w:rPr>
          <w:lang w:val="en-US"/>
        </w:rPr>
      </w:pPr>
      <w:r w:rsidRPr="006D32D0">
        <w:rPr>
          <w:lang w:val="en-US"/>
        </w:rPr>
        <w:t>Some devices are built with a fixed map that is defined by the manufacturer. While other devices allow the operator to configure or program a custom map to fit their needs.</w:t>
      </w:r>
    </w:p>
    <w:p w:rsidR="009A2AB7" w:rsidRDefault="009A2AB7" w:rsidP="009A2AB7">
      <w:pPr>
        <w:rPr>
          <w:lang w:val="en-US"/>
        </w:rPr>
      </w:pPr>
    </w:p>
    <w:p w:rsidR="009A2AB7" w:rsidRDefault="009A2AB7" w:rsidP="00D5559F">
      <w:pPr>
        <w:pStyle w:val="Kop1"/>
        <w:numPr>
          <w:ilvl w:val="0"/>
          <w:numId w:val="1"/>
        </w:numPr>
        <w:rPr>
          <w:lang w:val="en-US"/>
        </w:rPr>
      </w:pPr>
      <w:bookmarkStart w:id="183" w:name="_Toc345528620"/>
      <w:bookmarkStart w:id="184" w:name="_Toc349645699"/>
      <w:r>
        <w:rPr>
          <w:lang w:val="en-US"/>
        </w:rPr>
        <w:t>Bus-Protocols</w:t>
      </w:r>
      <w:bookmarkEnd w:id="183"/>
      <w:bookmarkEnd w:id="184"/>
    </w:p>
    <w:p w:rsidR="009A2AB7" w:rsidRDefault="009A2AB7" w:rsidP="00D5559F">
      <w:pPr>
        <w:pStyle w:val="Kop2"/>
        <w:numPr>
          <w:ilvl w:val="1"/>
          <w:numId w:val="1"/>
        </w:numPr>
        <w:rPr>
          <w:lang w:val="en-US"/>
        </w:rPr>
      </w:pPr>
      <w:bookmarkStart w:id="185" w:name="_Toc345528621"/>
      <w:bookmarkStart w:id="186" w:name="_Toc349645700"/>
      <w:r>
        <w:rPr>
          <w:lang w:val="en-US"/>
        </w:rPr>
        <w:t>Introduction</w:t>
      </w:r>
      <w:bookmarkEnd w:id="185"/>
      <w:bookmarkEnd w:id="186"/>
    </w:p>
    <w:p w:rsidR="009A2AB7" w:rsidRDefault="009A2AB7" w:rsidP="009A2AB7">
      <w:pPr>
        <w:rPr>
          <w:lang w:val="en-US"/>
        </w:rPr>
      </w:pPr>
      <w:r>
        <w:rPr>
          <w:lang w:val="en-US"/>
        </w:rPr>
        <w:t>There are many formats in Bus-Protocols. Bus-Protocols are developed to simplify communication between microcontrollers and devices without the need of a host computer.</w:t>
      </w:r>
    </w:p>
    <w:p w:rsidR="009A2AB7" w:rsidRDefault="009A2AB7" w:rsidP="009A2AB7">
      <w:pPr>
        <w:rPr>
          <w:lang w:val="en-US"/>
        </w:rPr>
      </w:pPr>
    </w:p>
    <w:p w:rsidR="009A2AB7" w:rsidRDefault="009A2AB7" w:rsidP="009A2AB7">
      <w:pPr>
        <w:rPr>
          <w:lang w:val="en-US"/>
        </w:rPr>
      </w:pPr>
      <w:r>
        <w:rPr>
          <w:lang w:val="en-US"/>
        </w:rPr>
        <w:t xml:space="preserve">In our branch we find several of these protocols. While the </w:t>
      </w:r>
      <w:proofErr w:type="spellStart"/>
      <w:r>
        <w:rPr>
          <w:lang w:val="en-US"/>
        </w:rPr>
        <w:t>Canbus</w:t>
      </w:r>
      <w:proofErr w:type="spellEnd"/>
      <w:r>
        <w:rPr>
          <w:lang w:val="en-US"/>
        </w:rPr>
        <w:t xml:space="preserve">-protocol is the most widely used one, we will stick to that explanation here. </w:t>
      </w:r>
    </w:p>
    <w:p w:rsidR="009A2AB7" w:rsidRDefault="009A2AB7" w:rsidP="009A2AB7">
      <w:pPr>
        <w:rPr>
          <w:lang w:val="en-US"/>
        </w:rPr>
      </w:pPr>
    </w:p>
    <w:p w:rsidR="009A2AB7" w:rsidRDefault="009A2AB7" w:rsidP="00D5559F">
      <w:pPr>
        <w:pStyle w:val="Kop2"/>
        <w:numPr>
          <w:ilvl w:val="1"/>
          <w:numId w:val="1"/>
        </w:numPr>
        <w:rPr>
          <w:lang w:val="en-US"/>
        </w:rPr>
      </w:pPr>
      <w:bookmarkStart w:id="187" w:name="_Toc345528622"/>
      <w:bookmarkStart w:id="188" w:name="_Toc349645701"/>
      <w:proofErr w:type="spellStart"/>
      <w:r>
        <w:rPr>
          <w:lang w:val="en-US"/>
        </w:rPr>
        <w:t>Canbus</w:t>
      </w:r>
      <w:bookmarkEnd w:id="187"/>
      <w:bookmarkEnd w:id="188"/>
      <w:proofErr w:type="spellEnd"/>
    </w:p>
    <w:p w:rsidR="009A2AB7" w:rsidRPr="002E459C" w:rsidRDefault="009A2AB7" w:rsidP="009A2AB7">
      <w:pPr>
        <w:rPr>
          <w:lang w:val="en-US"/>
        </w:rPr>
      </w:pPr>
      <w:r w:rsidRPr="002E459C">
        <w:rPr>
          <w:lang w:val="en-US"/>
        </w:rPr>
        <w:t>CAN is a multi-master broadcast serial bus standard for connecting electronic control units (ECUs).</w:t>
      </w:r>
    </w:p>
    <w:p w:rsidR="009A2AB7" w:rsidRPr="002E459C" w:rsidRDefault="009A2AB7" w:rsidP="009A2AB7">
      <w:pPr>
        <w:rPr>
          <w:lang w:val="en-US"/>
        </w:rPr>
      </w:pPr>
    </w:p>
    <w:p w:rsidR="009A2AB7" w:rsidRPr="002E459C" w:rsidRDefault="009A2AB7" w:rsidP="009A2AB7">
      <w:pPr>
        <w:rPr>
          <w:lang w:val="en-US"/>
        </w:rPr>
      </w:pPr>
      <w:r w:rsidRPr="002E459C">
        <w:rPr>
          <w:lang w:val="en-US"/>
        </w:rPr>
        <w:t>Each node is able to send and receive messages, but not simultaneously. A message consists primarily of an ID (identifier), which represents the priority of the message, and up to eight data bytes. It is transmitted serially onto the bus. This signal pattern is encoded in non-return-to-zero (NRZ) and is sensed by all nodes.</w:t>
      </w:r>
    </w:p>
    <w:p w:rsidR="009A2AB7" w:rsidRPr="002E459C" w:rsidRDefault="009A2AB7" w:rsidP="009A2AB7">
      <w:pPr>
        <w:rPr>
          <w:lang w:val="en-US"/>
        </w:rPr>
      </w:pPr>
    </w:p>
    <w:p w:rsidR="009A2AB7" w:rsidRPr="002E459C" w:rsidRDefault="009A2AB7" w:rsidP="009A2AB7">
      <w:pPr>
        <w:rPr>
          <w:lang w:val="en-US"/>
        </w:rPr>
      </w:pPr>
      <w:r w:rsidRPr="002E459C">
        <w:rPr>
          <w:lang w:val="en-US"/>
        </w:rPr>
        <w:t>The devices that are connected by a CAN network are typically sensors, actuators, and other control devices. These devices are not connected directly to the bus, but through a host processor and a CAN controller.</w:t>
      </w:r>
    </w:p>
    <w:p w:rsidR="009A2AB7" w:rsidRPr="002E459C" w:rsidRDefault="009A2AB7" w:rsidP="009A2AB7">
      <w:pPr>
        <w:rPr>
          <w:lang w:val="en-US"/>
        </w:rPr>
      </w:pPr>
    </w:p>
    <w:p w:rsidR="009A2AB7" w:rsidRPr="002E459C" w:rsidRDefault="009A2AB7" w:rsidP="009A2AB7">
      <w:pPr>
        <w:rPr>
          <w:lang w:val="en-US"/>
        </w:rPr>
      </w:pPr>
      <w:r w:rsidRPr="002E459C">
        <w:rPr>
          <w:lang w:val="en-US"/>
        </w:rPr>
        <w:t>If the bus is free, any node may begin to transmit. If two or more nodes begin sending messages at the same time, the message with the more dominant ID (which has more dominant bits, i.e., zeroes) will overwrite other nodes' less dominant IDs, so that eventually (after this arbitration on the ID.) only the dominant message remains and is received by all nodes. This mechanism is referred to as priority based bus arbitration. Messages with numerically smaller values of IDs have higher priority and are transmitted first.</w:t>
      </w:r>
    </w:p>
    <w:p w:rsidR="009A2AB7" w:rsidRPr="002E459C" w:rsidRDefault="009A2AB7" w:rsidP="009A2AB7">
      <w:pPr>
        <w:rPr>
          <w:lang w:val="en-US"/>
        </w:rPr>
      </w:pPr>
    </w:p>
    <w:p w:rsidR="009A2AB7" w:rsidRPr="002E459C" w:rsidRDefault="009A2AB7" w:rsidP="009A2AB7">
      <w:pPr>
        <w:rPr>
          <w:lang w:val="en-US"/>
        </w:rPr>
      </w:pPr>
      <w:r w:rsidRPr="002E459C">
        <w:rPr>
          <w:lang w:val="en-US"/>
        </w:rPr>
        <w:t>Each node requires a</w:t>
      </w:r>
    </w:p>
    <w:p w:rsidR="009A2AB7" w:rsidRPr="002E459C" w:rsidRDefault="009A2AB7" w:rsidP="009A2AB7">
      <w:pPr>
        <w:rPr>
          <w:lang w:val="en-US"/>
        </w:rPr>
      </w:pPr>
    </w:p>
    <w:p w:rsidR="009A2AB7" w:rsidRPr="002E459C" w:rsidRDefault="009A2AB7" w:rsidP="009A2AB7">
      <w:pPr>
        <w:rPr>
          <w:b/>
          <w:lang w:val="en-US"/>
        </w:rPr>
      </w:pPr>
      <w:r w:rsidRPr="002E459C">
        <w:rPr>
          <w:b/>
          <w:lang w:val="en-US"/>
        </w:rPr>
        <w:t xml:space="preserve">    Host processor</w:t>
      </w:r>
    </w:p>
    <w:p w:rsidR="009A2AB7" w:rsidRPr="002E459C" w:rsidRDefault="009A2AB7" w:rsidP="00D5559F">
      <w:pPr>
        <w:pStyle w:val="Lijstalinea"/>
        <w:numPr>
          <w:ilvl w:val="0"/>
          <w:numId w:val="13"/>
        </w:numPr>
        <w:rPr>
          <w:lang w:val="en-US"/>
        </w:rPr>
      </w:pPr>
      <w:r w:rsidRPr="002E459C">
        <w:rPr>
          <w:lang w:val="en-US"/>
        </w:rPr>
        <w:t>The host processor decides what received messages mean and which messages it wants to transmit itself.</w:t>
      </w:r>
    </w:p>
    <w:p w:rsidR="009A2AB7" w:rsidRPr="002E459C" w:rsidRDefault="009A2AB7" w:rsidP="00D5559F">
      <w:pPr>
        <w:pStyle w:val="Lijstalinea"/>
        <w:numPr>
          <w:ilvl w:val="0"/>
          <w:numId w:val="13"/>
        </w:numPr>
        <w:rPr>
          <w:lang w:val="en-US"/>
        </w:rPr>
      </w:pPr>
      <w:r w:rsidRPr="002E459C">
        <w:rPr>
          <w:lang w:val="en-US"/>
        </w:rPr>
        <w:t>Sensors, actuators and control devices can be connected to the host processor.</w:t>
      </w:r>
    </w:p>
    <w:p w:rsidR="009A2AB7" w:rsidRPr="002E459C" w:rsidRDefault="009A2AB7" w:rsidP="009A2AB7">
      <w:pPr>
        <w:rPr>
          <w:lang w:val="en-US"/>
        </w:rPr>
      </w:pPr>
      <w:r w:rsidRPr="002E459C">
        <w:rPr>
          <w:lang w:val="en-US"/>
        </w:rPr>
        <w:t xml:space="preserve">    </w:t>
      </w:r>
      <w:r w:rsidRPr="002E459C">
        <w:rPr>
          <w:b/>
          <w:lang w:val="en-US"/>
        </w:rPr>
        <w:t>CAN controller</w:t>
      </w:r>
      <w:r w:rsidRPr="002E459C">
        <w:rPr>
          <w:lang w:val="en-US"/>
        </w:rPr>
        <w:t xml:space="preserve"> (hardware with a synchronous clock).</w:t>
      </w:r>
    </w:p>
    <w:p w:rsidR="009A2AB7" w:rsidRPr="002E459C" w:rsidRDefault="009A2AB7" w:rsidP="00D5559F">
      <w:pPr>
        <w:pStyle w:val="Lijstalinea"/>
        <w:numPr>
          <w:ilvl w:val="0"/>
          <w:numId w:val="14"/>
        </w:numPr>
        <w:rPr>
          <w:lang w:val="en-US"/>
        </w:rPr>
      </w:pPr>
      <w:r w:rsidRPr="002E459C">
        <w:rPr>
          <w:lang w:val="en-US"/>
        </w:rPr>
        <w:t>Receiving: the CAN controller stores received bits serially from the bus until an entire message is available, which can then be fetched by the host processor (usually after the CAN controller has triggered an interrupt).</w:t>
      </w:r>
    </w:p>
    <w:p w:rsidR="009A2AB7" w:rsidRPr="002E459C" w:rsidRDefault="009A2AB7" w:rsidP="00D5559F">
      <w:pPr>
        <w:pStyle w:val="Lijstalinea"/>
        <w:numPr>
          <w:ilvl w:val="0"/>
          <w:numId w:val="14"/>
        </w:numPr>
        <w:rPr>
          <w:lang w:val="en-US"/>
        </w:rPr>
      </w:pPr>
      <w:r w:rsidRPr="002E459C">
        <w:rPr>
          <w:lang w:val="en-US"/>
        </w:rPr>
        <w:lastRenderedPageBreak/>
        <w:t>Sending: the host processor stores its transmit messages to a CAN controller, which transmits the bits serially onto the bus.</w:t>
      </w:r>
    </w:p>
    <w:p w:rsidR="009A2AB7" w:rsidRPr="002E459C" w:rsidRDefault="009A2AB7" w:rsidP="009A2AB7">
      <w:pPr>
        <w:rPr>
          <w:b/>
          <w:lang w:val="en-US"/>
        </w:rPr>
      </w:pPr>
      <w:r w:rsidRPr="002E459C">
        <w:rPr>
          <w:lang w:val="en-US"/>
        </w:rPr>
        <w:t xml:space="preserve">    </w:t>
      </w:r>
      <w:r w:rsidRPr="002E459C">
        <w:rPr>
          <w:b/>
          <w:lang w:val="en-US"/>
        </w:rPr>
        <w:t>Transceiver</w:t>
      </w:r>
    </w:p>
    <w:p w:rsidR="009A2AB7" w:rsidRPr="002E459C" w:rsidRDefault="009A2AB7" w:rsidP="00D5559F">
      <w:pPr>
        <w:pStyle w:val="Lijstalinea"/>
        <w:numPr>
          <w:ilvl w:val="0"/>
          <w:numId w:val="15"/>
        </w:numPr>
        <w:rPr>
          <w:lang w:val="en-US"/>
        </w:rPr>
      </w:pPr>
      <w:r w:rsidRPr="002E459C">
        <w:rPr>
          <w:lang w:val="en-US"/>
        </w:rPr>
        <w:t>Receiving: it adapts signal levels from the bus to levels that the CAN controller expects and has protective circuitry that protects the CAN controller.</w:t>
      </w:r>
    </w:p>
    <w:p w:rsidR="009A2AB7" w:rsidRPr="002E459C" w:rsidRDefault="009A2AB7" w:rsidP="00D5559F">
      <w:pPr>
        <w:pStyle w:val="Lijstalinea"/>
        <w:numPr>
          <w:ilvl w:val="0"/>
          <w:numId w:val="15"/>
        </w:numPr>
        <w:rPr>
          <w:lang w:val="en-US"/>
        </w:rPr>
      </w:pPr>
      <w:r w:rsidRPr="002E459C">
        <w:rPr>
          <w:lang w:val="en-US"/>
        </w:rPr>
        <w:t>Transmitting: it converts the transmit-bit signal received from the CAN controller into a signal that is sent onto the bus.</w:t>
      </w:r>
    </w:p>
    <w:p w:rsidR="009A2AB7" w:rsidRPr="002E459C" w:rsidRDefault="009A2AB7" w:rsidP="009A2AB7">
      <w:pPr>
        <w:rPr>
          <w:lang w:val="en-US"/>
        </w:rPr>
      </w:pPr>
    </w:p>
    <w:p w:rsidR="009A2AB7" w:rsidRPr="002E459C" w:rsidRDefault="009A2AB7" w:rsidP="009A2AB7">
      <w:pPr>
        <w:rPr>
          <w:lang w:val="en-US"/>
        </w:rPr>
      </w:pPr>
      <w:r w:rsidRPr="002E459C">
        <w:rPr>
          <w:lang w:val="en-US"/>
        </w:rPr>
        <w:t xml:space="preserve">Bit rates up to 1 Mbit/s are possible at network lengths below 40 m. Decreasing the bit rate allows longer network distances (e.g., 500 m at 125 </w:t>
      </w:r>
      <w:proofErr w:type="spellStart"/>
      <w:r w:rsidRPr="002E459C">
        <w:rPr>
          <w:lang w:val="en-US"/>
        </w:rPr>
        <w:t>kbit</w:t>
      </w:r>
      <w:proofErr w:type="spellEnd"/>
      <w:r w:rsidRPr="002E459C">
        <w:rPr>
          <w:lang w:val="en-US"/>
        </w:rPr>
        <w:t>/s).</w:t>
      </w:r>
    </w:p>
    <w:p w:rsidR="009A2AB7" w:rsidRPr="002E459C" w:rsidRDefault="009A2AB7" w:rsidP="009A2AB7">
      <w:pPr>
        <w:rPr>
          <w:lang w:val="en-US"/>
        </w:rPr>
      </w:pPr>
    </w:p>
    <w:p w:rsidR="009A2AB7" w:rsidRDefault="009A2AB7" w:rsidP="00D5559F">
      <w:pPr>
        <w:pStyle w:val="Kop2"/>
        <w:numPr>
          <w:ilvl w:val="1"/>
          <w:numId w:val="1"/>
        </w:numPr>
        <w:rPr>
          <w:lang w:val="en-US"/>
        </w:rPr>
      </w:pPr>
      <w:bookmarkStart w:id="189" w:name="_Toc345528623"/>
      <w:bookmarkStart w:id="190" w:name="_Toc349645702"/>
      <w:r>
        <w:rPr>
          <w:lang w:val="en-US"/>
        </w:rPr>
        <w:t>Data transmission</w:t>
      </w:r>
      <w:bookmarkEnd w:id="189"/>
      <w:bookmarkEnd w:id="190"/>
    </w:p>
    <w:p w:rsidR="009A2AB7" w:rsidRPr="00400653" w:rsidRDefault="009A2AB7" w:rsidP="009A2AB7">
      <w:pPr>
        <w:rPr>
          <w:lang w:val="en-US"/>
        </w:rPr>
      </w:pPr>
      <w:r w:rsidRPr="00400653">
        <w:rPr>
          <w:lang w:val="en-US"/>
        </w:rPr>
        <w:t>CAN features an automatic arbitration-free transmission. A CAN message that is transmitted with highest priority will succeed, and the node transmitting the lower priority message will sense this and back off and wait.</w:t>
      </w:r>
    </w:p>
    <w:p w:rsidR="009A2AB7" w:rsidRPr="00400653" w:rsidRDefault="009A2AB7" w:rsidP="009A2AB7">
      <w:pPr>
        <w:rPr>
          <w:lang w:val="en-US"/>
        </w:rPr>
      </w:pPr>
    </w:p>
    <w:p w:rsidR="009A2AB7" w:rsidRDefault="009A2AB7" w:rsidP="009A2AB7">
      <w:pPr>
        <w:rPr>
          <w:lang w:val="en-US"/>
        </w:rPr>
      </w:pPr>
      <w:r w:rsidRPr="00400653">
        <w:rPr>
          <w:lang w:val="en-US"/>
        </w:rPr>
        <w:t>This is achieved by CAN transmitting data through a binary model of "dominant" bits and "recessive" bits where dominant is a logical 0 and recessive is a logical 1. This means open collector, or wired or physical implementation of the bus (but since dominant is 0 this is sometimes referred to as wired and). If one node transmits a dominant bit and another node transmits a recessive bit then the dominant bit "wins" (a logical AND between the two).</w:t>
      </w:r>
    </w:p>
    <w:p w:rsidR="009A2AB7" w:rsidRDefault="009A2AB7" w:rsidP="009A2AB7">
      <w:pPr>
        <w:rPr>
          <w:lang w:val="en-US"/>
        </w:rPr>
      </w:pPr>
    </w:p>
    <w:p w:rsidR="009A2AB7" w:rsidRPr="00400653" w:rsidRDefault="009A2AB7" w:rsidP="009A2AB7">
      <w:pPr>
        <w:rPr>
          <w:lang w:val="en-US"/>
        </w:rPr>
      </w:pPr>
      <w:r w:rsidRPr="00400653">
        <w:rPr>
          <w:lang w:val="en-US"/>
        </w:rPr>
        <w:t>So, if a recessive bit is being transmitted while a dominant bit is sent, the dominant bit is displayed, evidence of a collision. (All other collisions are invisible.) A dominant bit is asserted by creating a voltage across the wires while a recessive bit is simply not asserted on the bus. If any node sets a voltage difference, all nodes will see it. Thus there is no delay to the higher priority messages, and the node transmitting the lower priority message automatically attempts to re-transmit six bit clocks after the end of the dominant message.</w:t>
      </w:r>
    </w:p>
    <w:p w:rsidR="009A2AB7" w:rsidRPr="00400653" w:rsidRDefault="009A2AB7" w:rsidP="009A2AB7">
      <w:pPr>
        <w:rPr>
          <w:lang w:val="en-US"/>
        </w:rPr>
      </w:pPr>
    </w:p>
    <w:p w:rsidR="009A2AB7" w:rsidRPr="00400653" w:rsidRDefault="009A2AB7" w:rsidP="009A2AB7">
      <w:pPr>
        <w:rPr>
          <w:lang w:val="en-US"/>
        </w:rPr>
      </w:pPr>
      <w:r w:rsidRPr="00400653">
        <w:rPr>
          <w:lang w:val="en-US"/>
        </w:rPr>
        <w:t xml:space="preserve">When used with a differential bus, a carrier sense multiple access/bitwise arbitration (CSMA/BA) scheme is often implemented: if two or more devices start transmitting at the same time, there is a priority based arbitration scheme to decide which one will be granted permission to continue transmitting. The CAN solution to this is prioritized arbitration (and for the dominant message delay free), making CAN very suitable for real time </w:t>
      </w:r>
      <w:proofErr w:type="spellStart"/>
      <w:r w:rsidRPr="00400653">
        <w:rPr>
          <w:lang w:val="en-US"/>
        </w:rPr>
        <w:t>prioritised</w:t>
      </w:r>
      <w:proofErr w:type="spellEnd"/>
      <w:r w:rsidRPr="00400653">
        <w:rPr>
          <w:lang w:val="en-US"/>
        </w:rPr>
        <w:t xml:space="preserve"> communications systems.</w:t>
      </w:r>
    </w:p>
    <w:p w:rsidR="009A2AB7" w:rsidRPr="00400653" w:rsidRDefault="009A2AB7" w:rsidP="009A2AB7">
      <w:pPr>
        <w:rPr>
          <w:lang w:val="en-US"/>
        </w:rPr>
      </w:pPr>
    </w:p>
    <w:p w:rsidR="009A2AB7" w:rsidRPr="00400653" w:rsidRDefault="009A2AB7" w:rsidP="009A2AB7">
      <w:pPr>
        <w:rPr>
          <w:lang w:val="en-US"/>
        </w:rPr>
      </w:pPr>
      <w:r w:rsidRPr="00400653">
        <w:rPr>
          <w:lang w:val="en-US"/>
        </w:rPr>
        <w:t>During arbitration, each transmitting node monitors the bus state and compares the received bit with the transmitted bit. If a dominant bit is received when a recessive bit is transmitted then the node stops transmitting (i.e., it lost arbitration). Arbitration is performed during the transmission of the identifier field. Each node starting to transmit at the same time sends an ID with dominant as binary 0, starting from the high bit. As soon as their ID is a larger number (lower priority) they will be sending 1 (recessive) and see 0 (dominant), so they back off. At the end of ID transmission, all nodes but one have backed off, and the highest priority message gets through unimpeded.</w:t>
      </w:r>
    </w:p>
    <w:p w:rsidR="009A2AB7" w:rsidRPr="00400653" w:rsidRDefault="009A2AB7" w:rsidP="009A2AB7">
      <w:pPr>
        <w:rPr>
          <w:lang w:val="en-US"/>
        </w:rPr>
      </w:pPr>
    </w:p>
    <w:p w:rsidR="009A2AB7" w:rsidRDefault="009A2AB7" w:rsidP="009A2AB7">
      <w:pPr>
        <w:rPr>
          <w:lang w:val="en-US"/>
        </w:rPr>
      </w:pPr>
      <w:r w:rsidRPr="00400653">
        <w:rPr>
          <w:lang w:val="en-US"/>
        </w:rPr>
        <w:t xml:space="preserve">For example, consider an 11-bit ID CAN network, with two nodes with IDs of 15 (binary representation, 00000001111) and 16 (binary representation, 00000010000). If these two nodes transmit at the same time, each will transmit the first six </w:t>
      </w:r>
      <w:proofErr w:type="spellStart"/>
      <w:r w:rsidRPr="00400653">
        <w:rPr>
          <w:lang w:val="en-US"/>
        </w:rPr>
        <w:t>zeros</w:t>
      </w:r>
      <w:proofErr w:type="spellEnd"/>
      <w:r w:rsidRPr="00400653">
        <w:rPr>
          <w:lang w:val="en-US"/>
        </w:rPr>
        <w:t xml:space="preserve"> of their ID with no arbitration decision being made. When the 7th bit is transmitted, the node with the ID of 16 transmits a 1 (recessive) for its ID, and the node with the ID of 15 transmits a 0 (dominant) for its ID. When this happens, the node with the ID of 16 will realize that it lost its arbitration, and allow the node with ID of 15 to continue its transmission. This ensures that the node with </w:t>
      </w:r>
      <w:r w:rsidRPr="00400653">
        <w:rPr>
          <w:lang w:val="en-US"/>
        </w:rPr>
        <w:lastRenderedPageBreak/>
        <w:t>the lower bit value will always win the arbitration. The ID with the smaller number will win the right to use.</w:t>
      </w:r>
    </w:p>
    <w:p w:rsidR="009A2AB7" w:rsidRDefault="009A2AB7" w:rsidP="009A2AB7">
      <w:pPr>
        <w:rPr>
          <w:lang w:val="en-US"/>
        </w:rPr>
      </w:pPr>
    </w:p>
    <w:p w:rsidR="009A2AB7" w:rsidRDefault="009A2AB7" w:rsidP="00D5559F">
      <w:pPr>
        <w:pStyle w:val="Kop2"/>
        <w:numPr>
          <w:ilvl w:val="1"/>
          <w:numId w:val="1"/>
        </w:numPr>
        <w:rPr>
          <w:lang w:val="en-US"/>
        </w:rPr>
      </w:pPr>
      <w:bookmarkStart w:id="191" w:name="_Toc345528624"/>
      <w:bookmarkStart w:id="192" w:name="_Toc349645703"/>
      <w:r w:rsidRPr="00654C6F">
        <w:rPr>
          <w:lang w:val="en-US"/>
        </w:rPr>
        <w:t>Speed, cable and termination</w:t>
      </w:r>
      <w:bookmarkEnd w:id="191"/>
      <w:bookmarkEnd w:id="192"/>
    </w:p>
    <w:p w:rsidR="009A2AB7" w:rsidRDefault="009A2AB7" w:rsidP="009A2AB7">
      <w:pPr>
        <w:rPr>
          <w:lang w:val="en-US"/>
        </w:rPr>
      </w:pPr>
      <w:r>
        <w:rPr>
          <w:lang w:val="en-US"/>
        </w:rPr>
        <w:t xml:space="preserve">While we mostly use the j1939-protocol on the </w:t>
      </w:r>
      <w:proofErr w:type="spellStart"/>
      <w:r>
        <w:rPr>
          <w:lang w:val="en-US"/>
        </w:rPr>
        <w:t>Canbus</w:t>
      </w:r>
      <w:proofErr w:type="spellEnd"/>
      <w:r>
        <w:rPr>
          <w:lang w:val="en-US"/>
        </w:rPr>
        <w:t xml:space="preserve"> we can acclaim the following speed, cable and termination assumptions:</w:t>
      </w:r>
    </w:p>
    <w:p w:rsidR="009A2AB7" w:rsidRDefault="009A2AB7" w:rsidP="009A2AB7">
      <w:pPr>
        <w:rPr>
          <w:lang w:val="en-US"/>
        </w:rPr>
      </w:pPr>
    </w:p>
    <w:p w:rsidR="009A2AB7" w:rsidRPr="00654C6F" w:rsidRDefault="009A2AB7" w:rsidP="00D5559F">
      <w:pPr>
        <w:pStyle w:val="Lijstalinea"/>
        <w:numPr>
          <w:ilvl w:val="0"/>
          <w:numId w:val="16"/>
        </w:numPr>
        <w:rPr>
          <w:lang w:val="en-US"/>
        </w:rPr>
      </w:pPr>
      <w:r w:rsidRPr="00654C6F">
        <w:rPr>
          <w:lang w:val="en-US"/>
        </w:rPr>
        <w:t xml:space="preserve">Speed 250 </w:t>
      </w:r>
      <w:proofErr w:type="spellStart"/>
      <w:r w:rsidRPr="00654C6F">
        <w:rPr>
          <w:lang w:val="en-US"/>
        </w:rPr>
        <w:t>kbit</w:t>
      </w:r>
      <w:proofErr w:type="spellEnd"/>
      <w:r w:rsidRPr="00654C6F">
        <w:rPr>
          <w:lang w:val="en-US"/>
        </w:rPr>
        <w:t>/s</w:t>
      </w:r>
    </w:p>
    <w:p w:rsidR="009A2AB7" w:rsidRPr="00654C6F" w:rsidRDefault="009A2AB7" w:rsidP="00D5559F">
      <w:pPr>
        <w:pStyle w:val="Lijstalinea"/>
        <w:numPr>
          <w:ilvl w:val="0"/>
          <w:numId w:val="16"/>
        </w:numPr>
        <w:rPr>
          <w:lang w:val="en-US"/>
        </w:rPr>
      </w:pPr>
      <w:r w:rsidRPr="00654C6F">
        <w:rPr>
          <w:lang w:val="en-US"/>
        </w:rPr>
        <w:t>Cable shielded twisted pair (STP)</w:t>
      </w:r>
    </w:p>
    <w:p w:rsidR="009A2AB7" w:rsidRDefault="009A2AB7" w:rsidP="00D5559F">
      <w:pPr>
        <w:pStyle w:val="Lijstalinea"/>
        <w:numPr>
          <w:ilvl w:val="0"/>
          <w:numId w:val="16"/>
        </w:numPr>
        <w:rPr>
          <w:lang w:val="en-US"/>
        </w:rPr>
      </w:pPr>
      <w:r w:rsidRPr="00654C6F">
        <w:rPr>
          <w:lang w:val="en-US"/>
        </w:rPr>
        <w:t>Termination 120 Ohm on both sides of the bus</w:t>
      </w:r>
    </w:p>
    <w:p w:rsidR="009A2AB7" w:rsidRDefault="009A2AB7" w:rsidP="009A2AB7">
      <w:pPr>
        <w:rPr>
          <w:lang w:val="en-US"/>
        </w:rPr>
      </w:pPr>
    </w:p>
    <w:p w:rsidR="009A2AB7" w:rsidRDefault="009A2AB7" w:rsidP="009A2AB7">
      <w:pPr>
        <w:rPr>
          <w:lang w:val="en-US"/>
        </w:rPr>
      </w:pPr>
      <w:r>
        <w:rPr>
          <w:lang w:val="en-US"/>
        </w:rPr>
        <w:t xml:space="preserve">Normally, while the sensors are already powered we use the CAN-high and CAN-low of a shielded twisted pair cable to connect the </w:t>
      </w:r>
      <w:proofErr w:type="spellStart"/>
      <w:r>
        <w:rPr>
          <w:lang w:val="en-US"/>
        </w:rPr>
        <w:t>Canbus</w:t>
      </w:r>
      <w:proofErr w:type="spellEnd"/>
      <w:r>
        <w:rPr>
          <w:lang w:val="en-US"/>
        </w:rPr>
        <w:t xml:space="preserve"> to the interface. If, however, for some reason it needs to be connected to a </w:t>
      </w:r>
      <w:proofErr w:type="spellStart"/>
      <w:r>
        <w:rPr>
          <w:lang w:val="en-US"/>
        </w:rPr>
        <w:t>serialport</w:t>
      </w:r>
      <w:proofErr w:type="spellEnd"/>
      <w:r>
        <w:rPr>
          <w:lang w:val="en-US"/>
        </w:rPr>
        <w:t>, the following applies for a DB9 connector:</w:t>
      </w:r>
    </w:p>
    <w:p w:rsidR="009A2AB7" w:rsidRPr="00144C9D" w:rsidRDefault="009A2AB7" w:rsidP="00D5559F">
      <w:pPr>
        <w:numPr>
          <w:ilvl w:val="0"/>
          <w:numId w:val="17"/>
        </w:numPr>
        <w:overflowPunct/>
        <w:autoSpaceDE/>
        <w:autoSpaceDN/>
        <w:adjustRightInd/>
        <w:spacing w:before="100" w:beforeAutospacing="1" w:after="100" w:afterAutospacing="1"/>
        <w:textAlignment w:val="auto"/>
        <w:rPr>
          <w:rFonts w:ascii="Times New Roman" w:hAnsi="Times New Roman"/>
          <w:sz w:val="24"/>
          <w:szCs w:val="24"/>
          <w:lang w:val="nl-NL" w:eastAsia="nl-NL"/>
        </w:rPr>
      </w:pPr>
      <w:r w:rsidRPr="00144C9D">
        <w:rPr>
          <w:rFonts w:ascii="Times New Roman" w:hAnsi="Times New Roman"/>
          <w:sz w:val="24"/>
          <w:szCs w:val="24"/>
          <w:lang w:val="nl-NL" w:eastAsia="nl-NL"/>
        </w:rPr>
        <w:t>pin 2: CAN-Low (CAN-)</w:t>
      </w:r>
    </w:p>
    <w:p w:rsidR="009A2AB7" w:rsidRPr="00144C9D" w:rsidRDefault="009A2AB7" w:rsidP="00D5559F">
      <w:pPr>
        <w:numPr>
          <w:ilvl w:val="0"/>
          <w:numId w:val="17"/>
        </w:numPr>
        <w:overflowPunct/>
        <w:autoSpaceDE/>
        <w:autoSpaceDN/>
        <w:adjustRightInd/>
        <w:spacing w:before="100" w:beforeAutospacing="1" w:after="100" w:afterAutospacing="1"/>
        <w:textAlignment w:val="auto"/>
        <w:rPr>
          <w:rFonts w:ascii="Times New Roman" w:hAnsi="Times New Roman"/>
          <w:sz w:val="24"/>
          <w:szCs w:val="24"/>
          <w:lang w:val="nl-NL" w:eastAsia="nl-NL"/>
        </w:rPr>
      </w:pPr>
      <w:r w:rsidRPr="00144C9D">
        <w:rPr>
          <w:rFonts w:ascii="Times New Roman" w:hAnsi="Times New Roman"/>
          <w:sz w:val="24"/>
          <w:szCs w:val="24"/>
          <w:lang w:val="nl-NL" w:eastAsia="nl-NL"/>
        </w:rPr>
        <w:t>pin 3: GND (</w:t>
      </w:r>
      <w:proofErr w:type="spellStart"/>
      <w:r w:rsidRPr="00144C9D">
        <w:rPr>
          <w:rFonts w:ascii="Times New Roman" w:hAnsi="Times New Roman"/>
          <w:sz w:val="24"/>
          <w:szCs w:val="24"/>
          <w:lang w:val="nl-NL" w:eastAsia="nl-NL"/>
        </w:rPr>
        <w:t>Ground</w:t>
      </w:r>
      <w:proofErr w:type="spellEnd"/>
      <w:r w:rsidRPr="00144C9D">
        <w:rPr>
          <w:rFonts w:ascii="Times New Roman" w:hAnsi="Times New Roman"/>
          <w:sz w:val="24"/>
          <w:szCs w:val="24"/>
          <w:lang w:val="nl-NL" w:eastAsia="nl-NL"/>
        </w:rPr>
        <w:t>)</w:t>
      </w:r>
    </w:p>
    <w:p w:rsidR="009A2AB7" w:rsidRPr="00144C9D" w:rsidRDefault="009A2AB7" w:rsidP="00D5559F">
      <w:pPr>
        <w:numPr>
          <w:ilvl w:val="0"/>
          <w:numId w:val="17"/>
        </w:numPr>
        <w:overflowPunct/>
        <w:autoSpaceDE/>
        <w:autoSpaceDN/>
        <w:adjustRightInd/>
        <w:spacing w:before="100" w:beforeAutospacing="1" w:after="100" w:afterAutospacing="1"/>
        <w:textAlignment w:val="auto"/>
        <w:rPr>
          <w:rFonts w:ascii="Times New Roman" w:hAnsi="Times New Roman"/>
          <w:sz w:val="24"/>
          <w:szCs w:val="24"/>
          <w:lang w:val="nl-NL" w:eastAsia="nl-NL"/>
        </w:rPr>
      </w:pPr>
      <w:r w:rsidRPr="00144C9D">
        <w:rPr>
          <w:rFonts w:ascii="Times New Roman" w:hAnsi="Times New Roman"/>
          <w:sz w:val="24"/>
          <w:szCs w:val="24"/>
          <w:lang w:val="nl-NL" w:eastAsia="nl-NL"/>
        </w:rPr>
        <w:t>pin 7: CAN-High (CAN+)</w:t>
      </w:r>
    </w:p>
    <w:p w:rsidR="009A2AB7" w:rsidRPr="00144C9D" w:rsidRDefault="009A2AB7" w:rsidP="00D5559F">
      <w:pPr>
        <w:numPr>
          <w:ilvl w:val="0"/>
          <w:numId w:val="17"/>
        </w:numPr>
        <w:overflowPunct/>
        <w:autoSpaceDE/>
        <w:autoSpaceDN/>
        <w:adjustRightInd/>
        <w:spacing w:before="100" w:beforeAutospacing="1" w:after="100" w:afterAutospacing="1"/>
        <w:textAlignment w:val="auto"/>
        <w:rPr>
          <w:rFonts w:ascii="Times New Roman" w:hAnsi="Times New Roman"/>
          <w:sz w:val="24"/>
          <w:szCs w:val="24"/>
          <w:lang w:val="nl-NL" w:eastAsia="nl-NL"/>
        </w:rPr>
      </w:pPr>
      <w:r w:rsidRPr="00144C9D">
        <w:rPr>
          <w:rFonts w:ascii="Times New Roman" w:hAnsi="Times New Roman"/>
          <w:sz w:val="24"/>
          <w:szCs w:val="24"/>
          <w:lang w:val="nl-NL" w:eastAsia="nl-NL"/>
        </w:rPr>
        <w:t>pin 9: CAN V+ (Power)</w:t>
      </w:r>
    </w:p>
    <w:p w:rsidR="009A2AB7" w:rsidRDefault="009A2AB7" w:rsidP="009A2AB7">
      <w:r>
        <w:t xml:space="preserve">Noise immunity is achieved by maintaining the differential impedance of the bus at a low level with low-value resistors (120 ohms) at each end of the bus. However, when dormant, a low-impedance bus such as CAN draws more current (and power) than other voltage-based </w:t>
      </w:r>
      <w:proofErr w:type="spellStart"/>
      <w:r>
        <w:t>signaling</w:t>
      </w:r>
      <w:proofErr w:type="spellEnd"/>
      <w:r>
        <w:t xml:space="preserve"> busses. On CAN bus systems, balanced line operation, where current in one signal line is exactly balanced by current in the opposite direction in the other signal provides an independent, stable 0 V reference for the receivers. Best practice determines that CAN bus balanced pair signals be carried in twisted pair wires in a shielded cable to minimize RF emission and reduce interference susceptibility in the already noisy RF environment.</w:t>
      </w:r>
    </w:p>
    <w:p w:rsidR="009A2AB7" w:rsidRDefault="009A2AB7" w:rsidP="009A2AB7"/>
    <w:p w:rsidR="009A2AB7" w:rsidRDefault="009A2AB7" w:rsidP="009A2AB7">
      <w:pPr>
        <w:rPr>
          <w:lang w:val="en-US"/>
        </w:rPr>
      </w:pPr>
      <w:r>
        <w:rPr>
          <w:noProof/>
          <w:lang w:val="nl-NL" w:eastAsia="nl-NL"/>
        </w:rPr>
        <w:drawing>
          <wp:inline distT="0" distB="0" distL="0" distR="0" wp14:anchorId="2146F9C3" wp14:editId="3AE87074">
            <wp:extent cx="3495675" cy="1781175"/>
            <wp:effectExtent l="0" t="0" r="9525" b="952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95675" cy="1781175"/>
                    </a:xfrm>
                    <a:prstGeom prst="rect">
                      <a:avLst/>
                    </a:prstGeom>
                  </pic:spPr>
                </pic:pic>
              </a:graphicData>
            </a:graphic>
          </wp:inline>
        </w:drawing>
      </w:r>
    </w:p>
    <w:p w:rsidR="009A2AB7" w:rsidRDefault="009A2AB7" w:rsidP="009A2AB7">
      <w:pPr>
        <w:pStyle w:val="Onderschrift"/>
      </w:pPr>
      <w:bookmarkStart w:id="193" w:name="_Toc345528655"/>
      <w:bookmarkStart w:id="194" w:name="_Toc34964583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w:t>
      </w:r>
      <w:proofErr w:type="spellStart"/>
      <w:r>
        <w:t>Canbus</w:t>
      </w:r>
      <w:proofErr w:type="spellEnd"/>
      <w:r>
        <w:t xml:space="preserve"> topology</w:t>
      </w:r>
      <w:bookmarkEnd w:id="193"/>
      <w:bookmarkEnd w:id="194"/>
    </w:p>
    <w:p w:rsidR="009A2AB7" w:rsidRDefault="009A2AB7" w:rsidP="009A2AB7">
      <w:pPr>
        <w:pStyle w:val="Onderschrift"/>
      </w:pPr>
    </w:p>
    <w:p w:rsidR="009A2AB7" w:rsidRDefault="009A2AB7" w:rsidP="009A2AB7">
      <w:pPr>
        <w:pStyle w:val="Onderschrift"/>
      </w:pPr>
    </w:p>
    <w:p w:rsidR="009A2AB7" w:rsidRDefault="009A2AB7" w:rsidP="009A2AB7">
      <w:pPr>
        <w:pStyle w:val="Onderschrift"/>
      </w:pPr>
    </w:p>
    <w:p w:rsidR="009A2AB7" w:rsidRDefault="009A2AB7" w:rsidP="009A2AB7">
      <w:pPr>
        <w:pStyle w:val="Onderschrift"/>
      </w:pPr>
    </w:p>
    <w:p w:rsidR="009A2AB7" w:rsidRDefault="009A2AB7" w:rsidP="009A2AB7">
      <w:pPr>
        <w:pStyle w:val="Onderschrift"/>
      </w:pPr>
    </w:p>
    <w:p w:rsidR="009A2AB7" w:rsidRDefault="009A2AB7" w:rsidP="009A2AB7">
      <w:pPr>
        <w:pStyle w:val="Onderschrift"/>
      </w:pPr>
    </w:p>
    <w:p w:rsidR="009A2AB7" w:rsidRDefault="009A2AB7" w:rsidP="009A2AB7">
      <w:pPr>
        <w:pStyle w:val="Onderschrift"/>
      </w:pPr>
    </w:p>
    <w:p w:rsidR="009A2AB7" w:rsidRDefault="009A2AB7" w:rsidP="009A2AB7">
      <w:pPr>
        <w:pStyle w:val="Onderschrift"/>
      </w:pPr>
    </w:p>
    <w:p w:rsidR="009A2AB7" w:rsidRDefault="009A2AB7" w:rsidP="009A2AB7">
      <w:pPr>
        <w:pStyle w:val="Onderschrift"/>
      </w:pPr>
    </w:p>
    <w:p w:rsidR="009A2AB7" w:rsidRDefault="009A2AB7" w:rsidP="009A2AB7">
      <w:pPr>
        <w:pStyle w:val="Onderschrift"/>
      </w:pPr>
    </w:p>
    <w:p w:rsidR="009A2AB7" w:rsidRDefault="009A2AB7" w:rsidP="009A2AB7">
      <w:pPr>
        <w:pStyle w:val="Onderschrift"/>
      </w:pPr>
    </w:p>
    <w:p w:rsidR="009A2AB7" w:rsidRDefault="009A2AB7" w:rsidP="009A2AB7">
      <w:pPr>
        <w:pStyle w:val="Onderschrift"/>
      </w:pPr>
    </w:p>
    <w:p w:rsidR="009A2AB7" w:rsidRDefault="009A2AB7" w:rsidP="009A2AB7">
      <w:pPr>
        <w:pStyle w:val="Onderschrift"/>
      </w:pPr>
    </w:p>
    <w:p w:rsidR="009A2AB7" w:rsidRDefault="009A2AB7" w:rsidP="009A2AB7">
      <w:pPr>
        <w:pStyle w:val="Onderschrift"/>
      </w:pPr>
    </w:p>
    <w:p w:rsidR="009A2AB7" w:rsidRDefault="009A2AB7" w:rsidP="009A2AB7">
      <w:pPr>
        <w:pStyle w:val="Onderschrift"/>
      </w:pPr>
    </w:p>
    <w:p w:rsidR="009A2AB7" w:rsidRDefault="009A2AB7" w:rsidP="009A2AB7">
      <w:pPr>
        <w:pStyle w:val="Onderschrift"/>
      </w:pPr>
    </w:p>
    <w:p w:rsidR="009A2AB7" w:rsidRDefault="009A2AB7" w:rsidP="009A2AB7">
      <w:pPr>
        <w:pStyle w:val="Onderschrift"/>
      </w:pPr>
    </w:p>
    <w:p w:rsidR="009A2AB7" w:rsidRDefault="009A2AB7" w:rsidP="009A2AB7">
      <w:pPr>
        <w:pStyle w:val="Onderschrift"/>
      </w:pPr>
    </w:p>
    <w:p w:rsidR="009A2AB7" w:rsidRDefault="009A2AB7" w:rsidP="009A2AB7">
      <w:pPr>
        <w:pStyle w:val="Onderschrift"/>
      </w:pPr>
    </w:p>
    <w:p w:rsidR="009A2AB7" w:rsidRDefault="009A2AB7" w:rsidP="009A2AB7">
      <w:pPr>
        <w:pStyle w:val="Onderschrift"/>
      </w:pPr>
    </w:p>
    <w:p w:rsidR="009A2AB7" w:rsidRDefault="009A2AB7" w:rsidP="009A2AB7">
      <w:pPr>
        <w:pStyle w:val="Onderschrift"/>
      </w:pPr>
    </w:p>
    <w:p w:rsidR="009A2AB7" w:rsidRDefault="009A2AB7" w:rsidP="00D5559F">
      <w:pPr>
        <w:pStyle w:val="Kop1"/>
        <w:numPr>
          <w:ilvl w:val="0"/>
          <w:numId w:val="1"/>
        </w:numPr>
      </w:pPr>
      <w:bookmarkStart w:id="195" w:name="_Toc345528625"/>
      <w:bookmarkStart w:id="196" w:name="_Toc349645704"/>
      <w:r>
        <w:t>Implementation in the FT NavVision© environment</w:t>
      </w:r>
      <w:bookmarkEnd w:id="195"/>
      <w:bookmarkEnd w:id="196"/>
    </w:p>
    <w:p w:rsidR="009A2AB7" w:rsidRDefault="009A2AB7" w:rsidP="00D5559F">
      <w:pPr>
        <w:pStyle w:val="Kop2"/>
        <w:numPr>
          <w:ilvl w:val="1"/>
          <w:numId w:val="1"/>
        </w:numPr>
      </w:pPr>
      <w:bookmarkStart w:id="197" w:name="_Toc345528626"/>
      <w:bookmarkStart w:id="198" w:name="_Toc349645705"/>
      <w:r>
        <w:t>Introduction</w:t>
      </w:r>
      <w:bookmarkEnd w:id="197"/>
      <w:bookmarkEnd w:id="198"/>
    </w:p>
    <w:p w:rsidR="009A2AB7" w:rsidRDefault="009A2AB7" w:rsidP="009A2AB7">
      <w:r>
        <w:t>In this chapter we will discuss the above matter more in depth to the FT NavVision© system. How can you use it with the several interfaces that we use, what are the exceptions, how do I make the right settings in the program.</w:t>
      </w:r>
    </w:p>
    <w:p w:rsidR="009A2AB7" w:rsidRDefault="009A2AB7" w:rsidP="009A2AB7"/>
    <w:p w:rsidR="009A2AB7" w:rsidRDefault="009A2AB7" w:rsidP="009A2AB7">
      <w:r>
        <w:t>This will all be just an excerpt of the specific manuals on these subjects. It is merely meant to give you an insight to the abovementioned scenarios. For the full details on these subjects we refer you to the specific manuals.</w:t>
      </w:r>
    </w:p>
    <w:p w:rsidR="009A2AB7" w:rsidRDefault="009A2AB7" w:rsidP="009A2AB7"/>
    <w:p w:rsidR="009A2AB7" w:rsidRDefault="009A2AB7" w:rsidP="00D5559F">
      <w:pPr>
        <w:pStyle w:val="Kop2"/>
        <w:numPr>
          <w:ilvl w:val="1"/>
          <w:numId w:val="1"/>
        </w:numPr>
      </w:pPr>
      <w:bookmarkStart w:id="199" w:name="_Toc345528627"/>
      <w:bookmarkStart w:id="200" w:name="_Toc349645706"/>
      <w:r>
        <w:t>Moxa UC-7110</w:t>
      </w:r>
      <w:bookmarkEnd w:id="199"/>
      <w:bookmarkEnd w:id="200"/>
    </w:p>
    <w:p w:rsidR="009A2AB7" w:rsidRPr="00993FA6" w:rsidRDefault="009A2AB7" w:rsidP="00D5559F">
      <w:pPr>
        <w:pStyle w:val="Kop3"/>
        <w:numPr>
          <w:ilvl w:val="2"/>
          <w:numId w:val="1"/>
        </w:numPr>
      </w:pPr>
      <w:bookmarkStart w:id="201" w:name="_Toc253143250"/>
      <w:bookmarkStart w:id="202" w:name="_Toc270409731"/>
      <w:bookmarkStart w:id="203" w:name="_Toc345528628"/>
      <w:bookmarkStart w:id="204" w:name="_Toc349645707"/>
      <w:r>
        <w:t>Overview</w:t>
      </w:r>
      <w:bookmarkEnd w:id="201"/>
      <w:bookmarkEnd w:id="202"/>
      <w:bookmarkEnd w:id="203"/>
      <w:bookmarkEnd w:id="204"/>
    </w:p>
    <w:p w:rsidR="009A2AB7" w:rsidRPr="001C6B3B" w:rsidRDefault="009A2AB7" w:rsidP="009A2AB7">
      <w:pPr>
        <w:pStyle w:val="Text"/>
        <w:rPr>
          <w:lang w:val="en-US"/>
        </w:rPr>
      </w:pPr>
      <w:r w:rsidRPr="00CC5AEF">
        <w:t xml:space="preserve">The </w:t>
      </w:r>
      <w:r>
        <w:t>Moxa UC-7110 s</w:t>
      </w:r>
      <w:r w:rsidRPr="00CC5AEF">
        <w:t xml:space="preserve">eries of RISC-based </w:t>
      </w:r>
      <w:r>
        <w:t>c</w:t>
      </w:r>
      <w:r w:rsidRPr="00CC5AEF">
        <w:t xml:space="preserve">ommunication </w:t>
      </w:r>
      <w:r>
        <w:t>p</w:t>
      </w:r>
      <w:r w:rsidRPr="00CC5AEF">
        <w:t xml:space="preserve">latforms </w:t>
      </w:r>
      <w:r>
        <w:t xml:space="preserve">(see </w:t>
      </w:r>
      <w:r>
        <w:fldChar w:fldCharType="begin"/>
      </w:r>
      <w:r>
        <w:instrText xml:space="preserve"> REF _Ref256151198 \h </w:instrText>
      </w:r>
      <w:r>
        <w:fldChar w:fldCharType="separate"/>
      </w:r>
      <w:r>
        <w:t xml:space="preserve">Figure </w:t>
      </w:r>
      <w:r>
        <w:rPr>
          <w:noProof/>
        </w:rPr>
        <w:t>6</w:t>
      </w:r>
      <w:r>
        <w:noBreakHyphen/>
      </w:r>
      <w:r>
        <w:rPr>
          <w:noProof/>
        </w:rPr>
        <w:t>1</w:t>
      </w:r>
      <w:r>
        <w:fldChar w:fldCharType="end"/>
      </w:r>
      <w:r>
        <w:t xml:space="preserve">) </w:t>
      </w:r>
      <w:r w:rsidRPr="00CC5AEF">
        <w:t>are ideal for your embedded applications. UC-7110 comes with two RS-232/422/485 serial ports and dual 10/100 Mbps</w:t>
      </w:r>
      <w:r>
        <w:rPr>
          <w:lang w:val="en-US"/>
        </w:rPr>
        <w:t xml:space="preserve"> </w:t>
      </w:r>
      <w:r w:rsidRPr="00755B18">
        <w:rPr>
          <w:lang w:val="en-US"/>
        </w:rPr>
        <w:t>Ethernet LAN ports to provide users with a versatile communication platform.</w:t>
      </w:r>
      <w:r w:rsidRPr="00755B18">
        <w:t xml:space="preserve"> </w:t>
      </w:r>
    </w:p>
    <w:p w:rsidR="009A2AB7" w:rsidRDefault="009A2AB7" w:rsidP="009A2AB7">
      <w:pPr>
        <w:pStyle w:val="Text"/>
      </w:pPr>
    </w:p>
    <w:p w:rsidR="009A2AB7" w:rsidRDefault="009A2AB7" w:rsidP="009A2AB7">
      <w:pPr>
        <w:pStyle w:val="Text"/>
        <w:keepNext/>
        <w:jc w:val="center"/>
      </w:pPr>
      <w:r>
        <w:rPr>
          <w:noProof/>
          <w:lang w:val="nl-NL" w:eastAsia="nl-NL"/>
        </w:rPr>
        <w:lastRenderedPageBreak/>
        <w:drawing>
          <wp:inline distT="0" distB="0" distL="0" distR="0" wp14:anchorId="537EE1A5" wp14:editId="45A357AC">
            <wp:extent cx="1647825" cy="3185428"/>
            <wp:effectExtent l="0" t="0" r="0" b="0"/>
            <wp:docPr id="13" name="Afbeelding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7825" cy="3185428"/>
                    </a:xfrm>
                    <a:prstGeom prst="rect">
                      <a:avLst/>
                    </a:prstGeom>
                    <a:noFill/>
                    <a:ln>
                      <a:noFill/>
                    </a:ln>
                  </pic:spPr>
                </pic:pic>
              </a:graphicData>
            </a:graphic>
          </wp:inline>
        </w:drawing>
      </w:r>
    </w:p>
    <w:p w:rsidR="009A2AB7" w:rsidRDefault="009A2AB7" w:rsidP="009A2AB7">
      <w:pPr>
        <w:pStyle w:val="Onderschrift"/>
      </w:pPr>
      <w:bookmarkStart w:id="205" w:name="_Ref256151198"/>
      <w:bookmarkStart w:id="206" w:name="_Toc270409741"/>
      <w:bookmarkStart w:id="207" w:name="_Toc345528656"/>
      <w:bookmarkStart w:id="208" w:name="_Toc349645838"/>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bookmarkEnd w:id="205"/>
      <w:r>
        <w:t>: Overview (MOXA)</w:t>
      </w:r>
      <w:bookmarkEnd w:id="206"/>
      <w:bookmarkEnd w:id="207"/>
      <w:bookmarkEnd w:id="208"/>
      <w:r>
        <w:br/>
      </w:r>
    </w:p>
    <w:p w:rsidR="009A2AB7" w:rsidRDefault="009A2AB7" w:rsidP="00D5559F">
      <w:pPr>
        <w:pStyle w:val="Kop3"/>
        <w:numPr>
          <w:ilvl w:val="2"/>
          <w:numId w:val="1"/>
        </w:numPr>
      </w:pPr>
      <w:bookmarkStart w:id="209" w:name="_Toc253143252"/>
      <w:bookmarkStart w:id="210" w:name="_Toc270409733"/>
      <w:bookmarkStart w:id="211" w:name="_Toc345528629"/>
      <w:bookmarkStart w:id="212" w:name="_Toc349645708"/>
      <w:r>
        <w:t>Wiring requirements</w:t>
      </w:r>
      <w:bookmarkEnd w:id="209"/>
      <w:bookmarkEnd w:id="210"/>
      <w:bookmarkEnd w:id="211"/>
      <w:bookmarkEnd w:id="212"/>
    </w:p>
    <w:p w:rsidR="009A2AB7" w:rsidRPr="006A0E9F" w:rsidRDefault="009A2AB7" w:rsidP="009A2AB7">
      <w:pPr>
        <w:rPr>
          <w:ins w:id="213" w:author="Unknown"/>
          <w:lang w:val="en-US"/>
        </w:rPr>
      </w:pPr>
      <w:ins w:id="214" w:author="Unknown">
        <w:r>
          <w:t>Please</w:t>
        </w:r>
        <w:r w:rsidRPr="006A0E9F">
          <w:rPr>
            <w:lang w:val="en-US"/>
          </w:rPr>
          <w:t xml:space="preserve"> </w:t>
        </w:r>
        <w:r>
          <w:rPr>
            <w:lang w:val="en-US"/>
          </w:rPr>
          <w:t>observe</w:t>
        </w:r>
        <w:r w:rsidRPr="006A0E9F">
          <w:rPr>
            <w:lang w:val="en-US"/>
          </w:rPr>
          <w:t xml:space="preserve"> the following common safety precautions</w:t>
        </w:r>
        <w:r>
          <w:rPr>
            <w:lang w:val="en-US"/>
          </w:rPr>
          <w:t>,</w:t>
        </w:r>
        <w:r w:rsidRPr="006A0E9F">
          <w:rPr>
            <w:lang w:val="en-US"/>
          </w:rPr>
          <w:t xml:space="preserve"> before proceeding with the installation</w:t>
        </w:r>
        <w:r>
          <w:rPr>
            <w:lang w:val="en-US"/>
          </w:rPr>
          <w:t xml:space="preserve"> </w:t>
        </w:r>
        <w:r w:rsidRPr="006A0E9F">
          <w:rPr>
            <w:lang w:val="en-US"/>
          </w:rPr>
          <w:t>of any electronic device</w:t>
        </w:r>
        <w:r>
          <w:rPr>
            <w:lang w:val="en-US"/>
          </w:rPr>
          <w:t xml:space="preserve"> (see chapter </w:t>
        </w:r>
      </w:ins>
      <w:r>
        <w:rPr>
          <w:lang w:val="en-US"/>
        </w:rPr>
        <w:t>2.3.1 Moxa hardware manual</w:t>
      </w:r>
      <w:ins w:id="215" w:author="Unknown">
        <w:r>
          <w:rPr>
            <w:lang w:val="en-US"/>
          </w:rPr>
          <w:t>).</w:t>
        </w:r>
      </w:ins>
    </w:p>
    <w:p w:rsidR="009A2AB7" w:rsidRDefault="009A2AB7" w:rsidP="009A2AB7">
      <w:pPr>
        <w:rPr>
          <w:ins w:id="216" w:author="Unknown"/>
          <w:b/>
          <w:bCs/>
          <w:lang w:val="en-US"/>
        </w:rPr>
      </w:pPr>
    </w:p>
    <w:p w:rsidR="009A2AB7" w:rsidRPr="006A0E9F" w:rsidRDefault="009A2AB7" w:rsidP="009A2AB7">
      <w:pPr>
        <w:rPr>
          <w:ins w:id="217" w:author="Unknown"/>
          <w:i/>
          <w:lang w:val="en-US"/>
        </w:rPr>
      </w:pPr>
      <w:ins w:id="218" w:author="Unknown">
        <w:r w:rsidRPr="006A0E9F">
          <w:rPr>
            <w:bCs/>
            <w:i/>
            <w:lang w:val="en-US"/>
          </w:rPr>
          <w:t>NOTE</w:t>
        </w:r>
        <w:r>
          <w:rPr>
            <w:bCs/>
            <w:i/>
            <w:lang w:val="en-US"/>
          </w:rPr>
          <w:t>:</w:t>
        </w:r>
      </w:ins>
    </w:p>
    <w:p w:rsidR="009A2AB7" w:rsidRPr="006A0E9F" w:rsidRDefault="009A2AB7" w:rsidP="009A2AB7">
      <w:pPr>
        <w:rPr>
          <w:ins w:id="219" w:author="Unknown"/>
          <w:i/>
          <w:lang w:val="en-US"/>
        </w:rPr>
      </w:pPr>
      <w:ins w:id="220" w:author="Unknown">
        <w:r w:rsidRPr="006A0E9F">
          <w:rPr>
            <w:i/>
            <w:lang w:val="en-US"/>
          </w:rPr>
          <w:t>Do not run signal or communication wiring and power wiring in the same wire conduit. To avoid interference, wires with different signal characteristics should be routed separately.</w:t>
        </w:r>
      </w:ins>
    </w:p>
    <w:p w:rsidR="009A2AB7" w:rsidRPr="006A0E9F" w:rsidRDefault="009A2AB7" w:rsidP="009A2AB7">
      <w:pPr>
        <w:rPr>
          <w:ins w:id="221" w:author="Unknown"/>
          <w:lang w:val="en-US"/>
        </w:rPr>
      </w:pPr>
    </w:p>
    <w:p w:rsidR="009A2AB7" w:rsidRDefault="009A2AB7" w:rsidP="00D5559F">
      <w:pPr>
        <w:numPr>
          <w:ilvl w:val="0"/>
          <w:numId w:val="18"/>
        </w:numPr>
        <w:rPr>
          <w:ins w:id="222" w:author="Unknown"/>
          <w:lang w:val="en-US"/>
        </w:rPr>
      </w:pPr>
      <w:ins w:id="223" w:author="Unknown">
        <w:r w:rsidRPr="006A0E9F">
          <w:rPr>
            <w:lang w:val="en-US"/>
          </w:rPr>
          <w:t>Use separate paths to route wiring for power and devices. If power wiring and device wiring</w:t>
        </w:r>
        <w:r>
          <w:rPr>
            <w:lang w:val="en-US"/>
          </w:rPr>
          <w:t xml:space="preserve"> </w:t>
        </w:r>
        <w:r w:rsidRPr="006A0E9F">
          <w:rPr>
            <w:lang w:val="en-US"/>
          </w:rPr>
          <w:t>paths must cross make sure the wires are perpendicular at the intersection point.</w:t>
        </w:r>
      </w:ins>
    </w:p>
    <w:p w:rsidR="009A2AB7" w:rsidRDefault="009A2AB7" w:rsidP="00D5559F">
      <w:pPr>
        <w:numPr>
          <w:ilvl w:val="0"/>
          <w:numId w:val="18"/>
        </w:numPr>
        <w:rPr>
          <w:ins w:id="224" w:author="Unknown"/>
          <w:lang w:val="en-US"/>
        </w:rPr>
      </w:pPr>
      <w:ins w:id="225" w:author="Unknown">
        <w:r w:rsidRPr="006A0E9F">
          <w:rPr>
            <w:lang w:val="en-US"/>
          </w:rPr>
          <w:t>Use the type of signal transmitted through a wire to determine which wires should be kept</w:t>
        </w:r>
        <w:r>
          <w:rPr>
            <w:lang w:val="en-US"/>
          </w:rPr>
          <w:t xml:space="preserve"> </w:t>
        </w:r>
        <w:r w:rsidRPr="006A0E9F">
          <w:rPr>
            <w:lang w:val="en-US"/>
          </w:rPr>
          <w:t>separate. The rule of thumb is that wiring that shares similar electrical characteristics can be</w:t>
        </w:r>
        <w:r>
          <w:rPr>
            <w:lang w:val="en-US"/>
          </w:rPr>
          <w:t xml:space="preserve"> </w:t>
        </w:r>
        <w:r w:rsidRPr="006A0E9F">
          <w:rPr>
            <w:lang w:val="en-US"/>
          </w:rPr>
          <w:t>bundled together</w:t>
        </w:r>
        <w:r>
          <w:rPr>
            <w:lang w:val="en-US"/>
          </w:rPr>
          <w:t>.</w:t>
        </w:r>
      </w:ins>
    </w:p>
    <w:p w:rsidR="009A2AB7" w:rsidRDefault="009A2AB7" w:rsidP="00D5559F">
      <w:pPr>
        <w:numPr>
          <w:ilvl w:val="0"/>
          <w:numId w:val="18"/>
        </w:numPr>
        <w:rPr>
          <w:ins w:id="226" w:author="Unknown"/>
          <w:lang w:val="en-US"/>
        </w:rPr>
      </w:pPr>
      <w:ins w:id="227" w:author="Unknown">
        <w:r w:rsidRPr="006A0E9F">
          <w:rPr>
            <w:lang w:val="en-US"/>
          </w:rPr>
          <w:t>Keep input wiring and output wiring separate</w:t>
        </w:r>
        <w:r>
          <w:rPr>
            <w:lang w:val="en-US"/>
          </w:rPr>
          <w:t>.</w:t>
        </w:r>
      </w:ins>
    </w:p>
    <w:p w:rsidR="009A2AB7" w:rsidRDefault="009A2AB7" w:rsidP="009A2AB7">
      <w:pPr>
        <w:rPr>
          <w:lang w:val="en-US"/>
        </w:rPr>
      </w:pPr>
      <w:ins w:id="228" w:author="Unknown">
        <w:r w:rsidRPr="006A0E9F">
          <w:rPr>
            <w:lang w:val="en-US"/>
          </w:rPr>
          <w:t>It is advisable to label the wiring to all devices in the system.</w:t>
        </w:r>
      </w:ins>
    </w:p>
    <w:p w:rsidR="009A2AB7" w:rsidRDefault="009A2AB7" w:rsidP="009A2AB7">
      <w:pPr>
        <w:rPr>
          <w:lang w:val="en-US"/>
        </w:rPr>
      </w:pPr>
    </w:p>
    <w:p w:rsidR="009A2AB7" w:rsidRDefault="009A2AB7" w:rsidP="00D5559F">
      <w:pPr>
        <w:pStyle w:val="Kop3"/>
        <w:numPr>
          <w:ilvl w:val="2"/>
          <w:numId w:val="1"/>
        </w:numPr>
      </w:pPr>
      <w:bookmarkStart w:id="229" w:name="_Toc253143255"/>
      <w:bookmarkStart w:id="230" w:name="_Toc270409736"/>
      <w:bookmarkStart w:id="231" w:name="_Toc345528630"/>
      <w:bookmarkStart w:id="232" w:name="_Toc349645709"/>
      <w:r>
        <w:t>LED indicators</w:t>
      </w:r>
      <w:bookmarkEnd w:id="229"/>
      <w:bookmarkEnd w:id="230"/>
      <w:bookmarkEnd w:id="231"/>
      <w:bookmarkEnd w:id="232"/>
    </w:p>
    <w:p w:rsidR="009A2AB7" w:rsidRDefault="009A2AB7" w:rsidP="009A2AB7">
      <w:pPr>
        <w:rPr>
          <w:ins w:id="233" w:author="Unknown"/>
        </w:rPr>
      </w:pPr>
    </w:p>
    <w:tbl>
      <w:tblPr>
        <w:tblStyle w:val="Tabelraster"/>
        <w:tblW w:w="0" w:type="auto"/>
        <w:tblLook w:val="01E0" w:firstRow="1" w:lastRow="1" w:firstColumn="1" w:lastColumn="1" w:noHBand="0" w:noVBand="0"/>
      </w:tblPr>
      <w:tblGrid>
        <w:gridCol w:w="1648"/>
        <w:gridCol w:w="1870"/>
        <w:gridCol w:w="4510"/>
      </w:tblGrid>
      <w:tr w:rsidR="009A2AB7" w:rsidTr="00781683">
        <w:trPr>
          <w:ins w:id="234" w:author="Unknown"/>
        </w:trPr>
        <w:tc>
          <w:tcPr>
            <w:tcW w:w="1648" w:type="dxa"/>
            <w:shd w:val="clear" w:color="auto" w:fill="0C0C0C"/>
            <w:vAlign w:val="center"/>
          </w:tcPr>
          <w:p w:rsidR="009A2AB7" w:rsidRPr="003702C7" w:rsidRDefault="009A2AB7" w:rsidP="00781683">
            <w:pPr>
              <w:jc w:val="center"/>
              <w:rPr>
                <w:ins w:id="235" w:author="Unknown"/>
                <w:b/>
              </w:rPr>
            </w:pPr>
            <w:ins w:id="236" w:author="Unknown">
              <w:r w:rsidRPr="003702C7">
                <w:rPr>
                  <w:b/>
                </w:rPr>
                <w:t>LED name</w:t>
              </w:r>
            </w:ins>
          </w:p>
        </w:tc>
        <w:tc>
          <w:tcPr>
            <w:tcW w:w="1870" w:type="dxa"/>
            <w:shd w:val="clear" w:color="auto" w:fill="0C0C0C"/>
            <w:vAlign w:val="center"/>
          </w:tcPr>
          <w:p w:rsidR="009A2AB7" w:rsidRPr="003702C7" w:rsidRDefault="009A2AB7" w:rsidP="00781683">
            <w:pPr>
              <w:jc w:val="center"/>
              <w:rPr>
                <w:ins w:id="237" w:author="Unknown"/>
                <w:b/>
              </w:rPr>
            </w:pPr>
            <w:ins w:id="238" w:author="Unknown">
              <w:r w:rsidRPr="003702C7">
                <w:rPr>
                  <w:b/>
                </w:rPr>
                <w:t>LED colour</w:t>
              </w:r>
            </w:ins>
          </w:p>
        </w:tc>
        <w:tc>
          <w:tcPr>
            <w:tcW w:w="4510" w:type="dxa"/>
            <w:shd w:val="clear" w:color="auto" w:fill="0C0C0C"/>
            <w:vAlign w:val="center"/>
          </w:tcPr>
          <w:p w:rsidR="009A2AB7" w:rsidRPr="003702C7" w:rsidRDefault="009A2AB7" w:rsidP="00781683">
            <w:pPr>
              <w:jc w:val="center"/>
              <w:rPr>
                <w:ins w:id="239" w:author="Unknown"/>
                <w:b/>
              </w:rPr>
            </w:pPr>
            <w:ins w:id="240" w:author="Unknown">
              <w:r w:rsidRPr="003702C7">
                <w:rPr>
                  <w:b/>
                </w:rPr>
                <w:t>LED function</w:t>
              </w:r>
            </w:ins>
          </w:p>
        </w:tc>
      </w:tr>
      <w:tr w:rsidR="009A2AB7" w:rsidTr="00781683">
        <w:trPr>
          <w:ins w:id="241" w:author="Unknown"/>
        </w:trPr>
        <w:tc>
          <w:tcPr>
            <w:tcW w:w="1648" w:type="dxa"/>
            <w:vAlign w:val="center"/>
          </w:tcPr>
          <w:p w:rsidR="009A2AB7" w:rsidRDefault="009A2AB7" w:rsidP="00781683">
            <w:pPr>
              <w:jc w:val="center"/>
              <w:rPr>
                <w:ins w:id="242" w:author="Unknown"/>
              </w:rPr>
            </w:pPr>
            <w:ins w:id="243" w:author="Unknown">
              <w:r>
                <w:t>Ready</w:t>
              </w:r>
            </w:ins>
          </w:p>
        </w:tc>
        <w:tc>
          <w:tcPr>
            <w:tcW w:w="1870" w:type="dxa"/>
            <w:vAlign w:val="center"/>
          </w:tcPr>
          <w:p w:rsidR="009A2AB7" w:rsidRDefault="009A2AB7" w:rsidP="00781683">
            <w:pPr>
              <w:jc w:val="center"/>
              <w:rPr>
                <w:ins w:id="244" w:author="Unknown"/>
              </w:rPr>
            </w:pPr>
            <w:ins w:id="245" w:author="Unknown">
              <w:r>
                <w:t>Green</w:t>
              </w:r>
            </w:ins>
          </w:p>
        </w:tc>
        <w:tc>
          <w:tcPr>
            <w:tcW w:w="4510" w:type="dxa"/>
            <w:vAlign w:val="center"/>
          </w:tcPr>
          <w:p w:rsidR="009A2AB7" w:rsidRDefault="009A2AB7" w:rsidP="00781683">
            <w:pPr>
              <w:rPr>
                <w:ins w:id="246" w:author="Unknown"/>
              </w:rPr>
            </w:pPr>
            <w:ins w:id="247" w:author="Unknown">
              <w:r>
                <w:t>Power is on and functioning normally</w:t>
              </w:r>
            </w:ins>
          </w:p>
        </w:tc>
      </w:tr>
      <w:tr w:rsidR="009A2AB7" w:rsidTr="00781683">
        <w:trPr>
          <w:ins w:id="248" w:author="Unknown"/>
        </w:trPr>
        <w:tc>
          <w:tcPr>
            <w:tcW w:w="1648" w:type="dxa"/>
            <w:vMerge w:val="restart"/>
            <w:vAlign w:val="center"/>
          </w:tcPr>
          <w:p w:rsidR="009A2AB7" w:rsidRDefault="009A2AB7" w:rsidP="00781683">
            <w:pPr>
              <w:jc w:val="center"/>
              <w:rPr>
                <w:ins w:id="249" w:author="Unknown"/>
              </w:rPr>
            </w:pPr>
            <w:ins w:id="250" w:author="Unknown">
              <w:r>
                <w:t>P1/P2 (</w:t>
              </w:r>
              <w:proofErr w:type="spellStart"/>
              <w:r>
                <w:t>Tx</w:t>
              </w:r>
              <w:proofErr w:type="spellEnd"/>
              <w:r>
                <w:t>)</w:t>
              </w:r>
            </w:ins>
          </w:p>
        </w:tc>
        <w:tc>
          <w:tcPr>
            <w:tcW w:w="1870" w:type="dxa"/>
            <w:vAlign w:val="center"/>
          </w:tcPr>
          <w:p w:rsidR="009A2AB7" w:rsidRDefault="009A2AB7" w:rsidP="00781683">
            <w:pPr>
              <w:jc w:val="center"/>
              <w:rPr>
                <w:ins w:id="251" w:author="Unknown"/>
              </w:rPr>
            </w:pPr>
            <w:ins w:id="252" w:author="Unknown">
              <w:r>
                <w:t>Green</w:t>
              </w:r>
            </w:ins>
          </w:p>
        </w:tc>
        <w:tc>
          <w:tcPr>
            <w:tcW w:w="4510" w:type="dxa"/>
            <w:vAlign w:val="center"/>
          </w:tcPr>
          <w:p w:rsidR="009A2AB7" w:rsidRDefault="009A2AB7" w:rsidP="00781683">
            <w:pPr>
              <w:rPr>
                <w:ins w:id="253" w:author="Unknown"/>
              </w:rPr>
            </w:pPr>
            <w:ins w:id="254" w:author="Unknown">
              <w:r>
                <w:t>Serial port 1 or 2 is transmitting data</w:t>
              </w:r>
            </w:ins>
          </w:p>
        </w:tc>
      </w:tr>
      <w:tr w:rsidR="009A2AB7" w:rsidTr="00781683">
        <w:trPr>
          <w:ins w:id="255" w:author="Unknown"/>
        </w:trPr>
        <w:tc>
          <w:tcPr>
            <w:tcW w:w="1648" w:type="dxa"/>
            <w:vMerge/>
            <w:vAlign w:val="center"/>
          </w:tcPr>
          <w:p w:rsidR="009A2AB7" w:rsidRDefault="009A2AB7" w:rsidP="00781683">
            <w:pPr>
              <w:jc w:val="center"/>
              <w:rPr>
                <w:ins w:id="256" w:author="Unknown"/>
              </w:rPr>
            </w:pPr>
          </w:p>
        </w:tc>
        <w:tc>
          <w:tcPr>
            <w:tcW w:w="1870" w:type="dxa"/>
            <w:vAlign w:val="center"/>
          </w:tcPr>
          <w:p w:rsidR="009A2AB7" w:rsidRDefault="009A2AB7" w:rsidP="00781683">
            <w:pPr>
              <w:jc w:val="center"/>
              <w:rPr>
                <w:ins w:id="257" w:author="Unknown"/>
              </w:rPr>
            </w:pPr>
            <w:ins w:id="258" w:author="Unknown">
              <w:r>
                <w:t>Off</w:t>
              </w:r>
            </w:ins>
          </w:p>
        </w:tc>
        <w:tc>
          <w:tcPr>
            <w:tcW w:w="4510" w:type="dxa"/>
            <w:vAlign w:val="center"/>
          </w:tcPr>
          <w:p w:rsidR="009A2AB7" w:rsidRDefault="009A2AB7" w:rsidP="00781683">
            <w:pPr>
              <w:rPr>
                <w:ins w:id="259" w:author="Unknown"/>
              </w:rPr>
            </w:pPr>
            <w:ins w:id="260" w:author="Unknown">
              <w:r>
                <w:t>Serial port 1 or 2 is not transmitting data</w:t>
              </w:r>
            </w:ins>
          </w:p>
        </w:tc>
      </w:tr>
      <w:tr w:rsidR="009A2AB7" w:rsidTr="00781683">
        <w:trPr>
          <w:ins w:id="261" w:author="Unknown"/>
        </w:trPr>
        <w:tc>
          <w:tcPr>
            <w:tcW w:w="1648" w:type="dxa"/>
            <w:vMerge w:val="restart"/>
            <w:vAlign w:val="center"/>
          </w:tcPr>
          <w:p w:rsidR="009A2AB7" w:rsidRDefault="009A2AB7" w:rsidP="00781683">
            <w:pPr>
              <w:jc w:val="center"/>
              <w:rPr>
                <w:ins w:id="262" w:author="Unknown"/>
              </w:rPr>
            </w:pPr>
            <w:ins w:id="263" w:author="Unknown">
              <w:r>
                <w:t>P1/P2 (Rx)</w:t>
              </w:r>
            </w:ins>
          </w:p>
        </w:tc>
        <w:tc>
          <w:tcPr>
            <w:tcW w:w="1870" w:type="dxa"/>
            <w:vAlign w:val="center"/>
          </w:tcPr>
          <w:p w:rsidR="009A2AB7" w:rsidRDefault="009A2AB7" w:rsidP="00781683">
            <w:pPr>
              <w:jc w:val="center"/>
              <w:rPr>
                <w:ins w:id="264" w:author="Unknown"/>
              </w:rPr>
            </w:pPr>
            <w:ins w:id="265" w:author="Unknown">
              <w:r>
                <w:t>Yellow</w:t>
              </w:r>
            </w:ins>
          </w:p>
        </w:tc>
        <w:tc>
          <w:tcPr>
            <w:tcW w:w="4510" w:type="dxa"/>
            <w:vAlign w:val="center"/>
          </w:tcPr>
          <w:p w:rsidR="009A2AB7" w:rsidRDefault="009A2AB7" w:rsidP="00781683">
            <w:pPr>
              <w:rPr>
                <w:ins w:id="266" w:author="Unknown"/>
              </w:rPr>
            </w:pPr>
            <w:ins w:id="267" w:author="Unknown">
              <w:r>
                <w:t>Serial port 1 or 2 is receiving data</w:t>
              </w:r>
            </w:ins>
          </w:p>
        </w:tc>
      </w:tr>
      <w:tr w:rsidR="009A2AB7" w:rsidTr="00781683">
        <w:trPr>
          <w:ins w:id="268" w:author="Unknown"/>
        </w:trPr>
        <w:tc>
          <w:tcPr>
            <w:tcW w:w="1648" w:type="dxa"/>
            <w:vMerge/>
            <w:vAlign w:val="center"/>
          </w:tcPr>
          <w:p w:rsidR="009A2AB7" w:rsidRDefault="009A2AB7" w:rsidP="00781683">
            <w:pPr>
              <w:jc w:val="center"/>
              <w:rPr>
                <w:ins w:id="269" w:author="Unknown"/>
              </w:rPr>
            </w:pPr>
          </w:p>
        </w:tc>
        <w:tc>
          <w:tcPr>
            <w:tcW w:w="1870" w:type="dxa"/>
            <w:vAlign w:val="center"/>
          </w:tcPr>
          <w:p w:rsidR="009A2AB7" w:rsidRDefault="009A2AB7" w:rsidP="00781683">
            <w:pPr>
              <w:jc w:val="center"/>
              <w:rPr>
                <w:ins w:id="270" w:author="Unknown"/>
              </w:rPr>
            </w:pPr>
            <w:ins w:id="271" w:author="Unknown">
              <w:r>
                <w:t>Off</w:t>
              </w:r>
            </w:ins>
          </w:p>
        </w:tc>
        <w:tc>
          <w:tcPr>
            <w:tcW w:w="4510" w:type="dxa"/>
            <w:vAlign w:val="center"/>
          </w:tcPr>
          <w:p w:rsidR="009A2AB7" w:rsidRDefault="009A2AB7" w:rsidP="00781683">
            <w:pPr>
              <w:rPr>
                <w:ins w:id="272" w:author="Unknown"/>
              </w:rPr>
            </w:pPr>
            <w:ins w:id="273" w:author="Unknown">
              <w:r>
                <w:t>Serial port 1 or 2 is not receiving data</w:t>
              </w:r>
            </w:ins>
          </w:p>
        </w:tc>
      </w:tr>
    </w:tbl>
    <w:p w:rsidR="009A2AB7" w:rsidRPr="00A12BDB" w:rsidRDefault="009A2AB7" w:rsidP="009A2AB7">
      <w:pPr>
        <w:pStyle w:val="Onderschrift"/>
        <w:rPr>
          <w:ins w:id="274" w:author="Unknown"/>
        </w:rPr>
      </w:pPr>
      <w:bookmarkStart w:id="275" w:name="_Toc345528696"/>
      <w:bookmarkStart w:id="276" w:name="_Toc349645983"/>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r>
        <w:t>: Moxa Led Indicators</w:t>
      </w:r>
      <w:bookmarkEnd w:id="275"/>
      <w:bookmarkEnd w:id="276"/>
    </w:p>
    <w:p w:rsidR="009A2AB7" w:rsidRPr="004566AC" w:rsidRDefault="009A2AB7" w:rsidP="00D5559F">
      <w:pPr>
        <w:pStyle w:val="Kop3"/>
        <w:numPr>
          <w:ilvl w:val="2"/>
          <w:numId w:val="1"/>
        </w:numPr>
        <w:rPr>
          <w:lang w:val="en-US"/>
        </w:rPr>
      </w:pPr>
      <w:bookmarkStart w:id="277" w:name="_Ref245259172"/>
      <w:bookmarkStart w:id="278" w:name="_Toc253143256"/>
      <w:bookmarkStart w:id="279" w:name="_Toc270409737"/>
      <w:bookmarkStart w:id="280" w:name="_Toc345528631"/>
      <w:bookmarkStart w:id="281" w:name="_Toc349645710"/>
      <w:r>
        <w:rPr>
          <w:lang w:val="en-US"/>
        </w:rPr>
        <w:lastRenderedPageBreak/>
        <w:t>Connecting to the n</w:t>
      </w:r>
      <w:r w:rsidRPr="004566AC">
        <w:rPr>
          <w:lang w:val="en-US"/>
        </w:rPr>
        <w:t>etwork</w:t>
      </w:r>
      <w:bookmarkEnd w:id="277"/>
      <w:bookmarkEnd w:id="278"/>
      <w:bookmarkEnd w:id="279"/>
      <w:bookmarkEnd w:id="280"/>
      <w:bookmarkEnd w:id="281"/>
    </w:p>
    <w:p w:rsidR="009A2AB7" w:rsidRPr="004566AC" w:rsidRDefault="009A2AB7" w:rsidP="009A2AB7">
      <w:pPr>
        <w:rPr>
          <w:ins w:id="282" w:author="Unknown"/>
          <w:lang w:val="en-US"/>
        </w:rPr>
      </w:pPr>
      <w:ins w:id="283" w:author="Unknown">
        <w:r w:rsidRPr="004566AC">
          <w:rPr>
            <w:lang w:val="en-US"/>
          </w:rPr>
          <w:t xml:space="preserve">Connect one end of the Ethernet cable to UC-7110’s 10/100M </w:t>
        </w:r>
        <w:r>
          <w:rPr>
            <w:lang w:val="en-US"/>
          </w:rPr>
          <w:t xml:space="preserve">LAN1/LAN2 </w:t>
        </w:r>
        <w:r w:rsidRPr="004566AC">
          <w:rPr>
            <w:lang w:val="en-US"/>
          </w:rPr>
          <w:t xml:space="preserve">Ethernet port </w:t>
        </w:r>
        <w:r>
          <w:rPr>
            <w:lang w:val="en-US"/>
          </w:rPr>
          <w:t xml:space="preserve">(see </w:t>
        </w:r>
        <w:r>
          <w:rPr>
            <w:lang w:val="en-US"/>
          </w:rPr>
          <w:fldChar w:fldCharType="begin"/>
        </w:r>
        <w:r>
          <w:rPr>
            <w:lang w:val="en-US"/>
          </w:rPr>
          <w:instrText xml:space="preserve"> REF _Ref256151198 \h </w:instrText>
        </w:r>
      </w:ins>
      <w:r>
        <w:rPr>
          <w:lang w:val="en-US"/>
        </w:rPr>
      </w:r>
      <w:ins w:id="284" w:author="Unknown">
        <w:r>
          <w:rPr>
            <w:lang w:val="en-US"/>
          </w:rPr>
          <w:fldChar w:fldCharType="separate"/>
        </w:r>
      </w:ins>
      <w:r>
        <w:t xml:space="preserve">Figure </w:t>
      </w:r>
      <w:r>
        <w:rPr>
          <w:noProof/>
        </w:rPr>
        <w:t>6</w:t>
      </w:r>
      <w:r>
        <w:noBreakHyphen/>
      </w:r>
      <w:r>
        <w:rPr>
          <w:noProof/>
        </w:rPr>
        <w:t>1</w:t>
      </w:r>
      <w:ins w:id="285" w:author="Unknown">
        <w:r>
          <w:rPr>
            <w:lang w:val="en-US"/>
          </w:rPr>
          <w:fldChar w:fldCharType="end"/>
        </w:r>
        <w:r>
          <w:rPr>
            <w:lang w:val="en-US"/>
          </w:rPr>
          <w:t xml:space="preserve">) </w:t>
        </w:r>
        <w:r w:rsidRPr="004566AC">
          <w:rPr>
            <w:lang w:val="en-US"/>
          </w:rPr>
          <w:t>and the other end of</w:t>
        </w:r>
        <w:r>
          <w:rPr>
            <w:lang w:val="en-US"/>
          </w:rPr>
          <w:t xml:space="preserve"> </w:t>
        </w:r>
        <w:r w:rsidRPr="004566AC">
          <w:rPr>
            <w:lang w:val="en-US"/>
          </w:rPr>
          <w:t xml:space="preserve">the cable to the Ethernet network. </w:t>
        </w:r>
        <w:r>
          <w:rPr>
            <w:lang w:val="en-US"/>
          </w:rPr>
          <w:br/>
        </w:r>
        <w:r w:rsidRPr="004566AC">
          <w:rPr>
            <w:lang w:val="en-US"/>
          </w:rPr>
          <w:t>If the cable is properly connected, UC-7110 will indicate a valid</w:t>
        </w:r>
        <w:r>
          <w:rPr>
            <w:lang w:val="en-US"/>
          </w:rPr>
          <w:t xml:space="preserve"> </w:t>
        </w:r>
        <w:r w:rsidRPr="004566AC">
          <w:rPr>
            <w:lang w:val="en-US"/>
          </w:rPr>
          <w:t>connection to the Ethernet in the following ways:</w:t>
        </w:r>
      </w:ins>
    </w:p>
    <w:p w:rsidR="009A2AB7" w:rsidRDefault="009A2AB7" w:rsidP="00D5559F">
      <w:pPr>
        <w:numPr>
          <w:ilvl w:val="0"/>
          <w:numId w:val="19"/>
        </w:numPr>
        <w:rPr>
          <w:ins w:id="286" w:author="Unknown"/>
          <w:lang w:val="en-US"/>
        </w:rPr>
      </w:pPr>
      <w:ins w:id="287" w:author="Unknown">
        <w:r w:rsidRPr="004566AC">
          <w:rPr>
            <w:lang w:val="en-US"/>
          </w:rPr>
          <w:t xml:space="preserve">The top-right LED on the connector maintains a solid green </w:t>
        </w:r>
        <w:proofErr w:type="spellStart"/>
        <w:r w:rsidRPr="004566AC">
          <w:rPr>
            <w:lang w:val="en-US"/>
          </w:rPr>
          <w:t>colo</w:t>
        </w:r>
        <w:r>
          <w:rPr>
            <w:lang w:val="en-US"/>
          </w:rPr>
          <w:t>u</w:t>
        </w:r>
        <w:r w:rsidRPr="004566AC">
          <w:rPr>
            <w:lang w:val="en-US"/>
          </w:rPr>
          <w:t>r</w:t>
        </w:r>
        <w:proofErr w:type="spellEnd"/>
        <w:r w:rsidRPr="004566AC">
          <w:rPr>
            <w:lang w:val="en-US"/>
          </w:rPr>
          <w:t xml:space="preserve"> when connected to a 100</w:t>
        </w:r>
        <w:r>
          <w:rPr>
            <w:lang w:val="en-US"/>
          </w:rPr>
          <w:t xml:space="preserve"> </w:t>
        </w:r>
        <w:r w:rsidRPr="004566AC">
          <w:rPr>
            <w:lang w:val="en-US"/>
          </w:rPr>
          <w:t>Mbps Ethernet network</w:t>
        </w:r>
        <w:r>
          <w:rPr>
            <w:lang w:val="en-US"/>
          </w:rPr>
          <w:t xml:space="preserve"> (see </w:t>
        </w:r>
        <w:r>
          <w:rPr>
            <w:lang w:val="en-US"/>
          </w:rPr>
          <w:fldChar w:fldCharType="begin"/>
        </w:r>
        <w:r>
          <w:rPr>
            <w:lang w:val="en-US"/>
          </w:rPr>
          <w:instrText xml:space="preserve"> REF _Ref245098560 \h </w:instrText>
        </w:r>
      </w:ins>
      <w:r>
        <w:rPr>
          <w:lang w:val="en-US"/>
        </w:rPr>
      </w:r>
      <w:ins w:id="288" w:author="Unknown">
        <w:r>
          <w:rPr>
            <w:lang w:val="en-US"/>
          </w:rPr>
          <w:fldChar w:fldCharType="separate"/>
        </w:r>
      </w:ins>
      <w:r>
        <w:t xml:space="preserve">Figure </w:t>
      </w:r>
      <w:r>
        <w:rPr>
          <w:noProof/>
        </w:rPr>
        <w:t>6</w:t>
      </w:r>
      <w:r>
        <w:noBreakHyphen/>
      </w:r>
      <w:r>
        <w:rPr>
          <w:noProof/>
        </w:rPr>
        <w:t>2</w:t>
      </w:r>
      <w:ins w:id="289" w:author="Unknown">
        <w:r>
          <w:rPr>
            <w:lang w:val="en-US"/>
          </w:rPr>
          <w:fldChar w:fldCharType="end"/>
        </w:r>
        <w:r>
          <w:rPr>
            <w:lang w:val="en-US"/>
          </w:rPr>
          <w:t>)</w:t>
        </w:r>
      </w:ins>
    </w:p>
    <w:p w:rsidR="009A2AB7" w:rsidRDefault="009A2AB7" w:rsidP="00D5559F">
      <w:pPr>
        <w:numPr>
          <w:ilvl w:val="0"/>
          <w:numId w:val="19"/>
        </w:numPr>
        <w:rPr>
          <w:ins w:id="290" w:author="Unknown"/>
          <w:lang w:val="en-US"/>
        </w:rPr>
      </w:pPr>
      <w:ins w:id="291" w:author="Unknown">
        <w:r w:rsidRPr="004566AC">
          <w:rPr>
            <w:lang w:val="en-US"/>
          </w:rPr>
          <w:t>The top-left LED on the connector maintains a solid orange color when connected to a 10</w:t>
        </w:r>
        <w:r>
          <w:rPr>
            <w:lang w:val="en-US"/>
          </w:rPr>
          <w:t xml:space="preserve"> </w:t>
        </w:r>
        <w:r w:rsidRPr="004566AC">
          <w:rPr>
            <w:lang w:val="en-US"/>
          </w:rPr>
          <w:t>Mbps Ethernet network</w:t>
        </w:r>
      </w:ins>
    </w:p>
    <w:p w:rsidR="009A2AB7" w:rsidRDefault="009A2AB7" w:rsidP="00D5559F">
      <w:pPr>
        <w:numPr>
          <w:ilvl w:val="0"/>
          <w:numId w:val="19"/>
        </w:numPr>
        <w:rPr>
          <w:ins w:id="292" w:author="Unknown"/>
          <w:lang w:val="en-US"/>
        </w:rPr>
      </w:pPr>
      <w:ins w:id="293" w:author="Unknown">
        <w:r w:rsidRPr="004566AC">
          <w:rPr>
            <w:lang w:val="en-US"/>
          </w:rPr>
          <w:t>The LEDs will flash when Ethernet packets are being transmitted or received.</w:t>
        </w:r>
      </w:ins>
    </w:p>
    <w:p w:rsidR="009A2AB7" w:rsidRDefault="009A2AB7" w:rsidP="00D5559F">
      <w:pPr>
        <w:pStyle w:val="Kop3"/>
        <w:numPr>
          <w:ilvl w:val="2"/>
          <w:numId w:val="1"/>
        </w:numPr>
      </w:pPr>
      <w:bookmarkStart w:id="294" w:name="_Toc253143257"/>
      <w:bookmarkStart w:id="295" w:name="_Toc270409738"/>
      <w:bookmarkStart w:id="296" w:name="_Toc345528632"/>
      <w:bookmarkStart w:id="297" w:name="_Toc349645711"/>
      <w:proofErr w:type="spellStart"/>
      <w:r>
        <w:t>Pinouts</w:t>
      </w:r>
      <w:bookmarkEnd w:id="294"/>
      <w:bookmarkEnd w:id="295"/>
      <w:bookmarkEnd w:id="296"/>
      <w:bookmarkEnd w:id="297"/>
      <w:proofErr w:type="spellEnd"/>
    </w:p>
    <w:p w:rsidR="009A2AB7" w:rsidRDefault="009A2AB7" w:rsidP="009A2AB7">
      <w:pPr>
        <w:pStyle w:val="Text"/>
        <w:rPr>
          <w:lang w:val="en-US"/>
        </w:rPr>
      </w:pPr>
      <w:r w:rsidRPr="004833C3">
        <w:rPr>
          <w:lang w:val="en-US"/>
        </w:rPr>
        <w:t xml:space="preserve">The 10/100 Mbps Ethernet LAN 1 and LAN 2 ports use 8-pin RJ45 connectors. </w:t>
      </w:r>
      <w:proofErr w:type="spellStart"/>
      <w:r>
        <w:rPr>
          <w:lang w:val="en-US"/>
        </w:rPr>
        <w:t>Pin</w:t>
      </w:r>
      <w:r w:rsidRPr="004833C3">
        <w:rPr>
          <w:lang w:val="en-US"/>
        </w:rPr>
        <w:t>outs</w:t>
      </w:r>
      <w:proofErr w:type="spellEnd"/>
      <w:r w:rsidRPr="004833C3">
        <w:rPr>
          <w:lang w:val="en-US"/>
        </w:rPr>
        <w:t xml:space="preserve"> for these</w:t>
      </w:r>
      <w:r>
        <w:rPr>
          <w:lang w:val="en-US"/>
        </w:rPr>
        <w:t xml:space="preserve"> </w:t>
      </w:r>
      <w:r w:rsidRPr="004833C3">
        <w:rPr>
          <w:lang w:val="en-US"/>
        </w:rPr>
        <w:t>ports are given in the following diagram</w:t>
      </w:r>
      <w:r>
        <w:rPr>
          <w:lang w:val="en-US"/>
        </w:rPr>
        <w:t xml:space="preserve"> (see </w:t>
      </w:r>
      <w:r>
        <w:rPr>
          <w:lang w:val="en-US"/>
        </w:rPr>
        <w:fldChar w:fldCharType="begin"/>
      </w:r>
      <w:r>
        <w:rPr>
          <w:lang w:val="en-US"/>
        </w:rPr>
        <w:instrText xml:space="preserve"> REF _Ref245098560 \h </w:instrText>
      </w:r>
      <w:r>
        <w:rPr>
          <w:lang w:val="en-US"/>
        </w:rPr>
      </w:r>
      <w:r>
        <w:rPr>
          <w:lang w:val="en-US"/>
        </w:rPr>
        <w:fldChar w:fldCharType="separate"/>
      </w:r>
      <w:r>
        <w:t xml:space="preserve">Figure </w:t>
      </w:r>
      <w:r>
        <w:rPr>
          <w:noProof/>
        </w:rPr>
        <w:t>6</w:t>
      </w:r>
      <w:r>
        <w:noBreakHyphen/>
      </w:r>
      <w:r>
        <w:rPr>
          <w:noProof/>
        </w:rPr>
        <w:t>2</w:t>
      </w:r>
      <w:r>
        <w:rPr>
          <w:lang w:val="en-US"/>
        </w:rPr>
        <w:fldChar w:fldCharType="end"/>
      </w:r>
      <w:r>
        <w:rPr>
          <w:lang w:val="en-US"/>
        </w:rPr>
        <w:t>)</w:t>
      </w:r>
      <w:r w:rsidRPr="004833C3">
        <w:rPr>
          <w:lang w:val="en-US"/>
        </w:rPr>
        <w:t>.</w:t>
      </w:r>
    </w:p>
    <w:p w:rsidR="009A2AB7" w:rsidRDefault="009A2AB7" w:rsidP="009A2AB7">
      <w:pPr>
        <w:pStyle w:val="Text"/>
        <w:rPr>
          <w:lang w:val="en-US"/>
        </w:rPr>
      </w:pPr>
    </w:p>
    <w:p w:rsidR="009A2AB7" w:rsidRDefault="009A2AB7" w:rsidP="009A2AB7">
      <w:pPr>
        <w:pStyle w:val="Text"/>
        <w:keepNext/>
      </w:pPr>
      <w:r>
        <w:rPr>
          <w:noProof/>
          <w:lang w:val="nl-NL" w:eastAsia="nl-NL"/>
        </w:rPr>
        <w:drawing>
          <wp:inline distT="0" distB="0" distL="0" distR="0" wp14:anchorId="4278011D" wp14:editId="10CF9838">
            <wp:extent cx="3429000" cy="1924050"/>
            <wp:effectExtent l="0" t="0" r="0" b="0"/>
            <wp:docPr id="14" name="Afbeelding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9000" cy="1924050"/>
                    </a:xfrm>
                    <a:prstGeom prst="rect">
                      <a:avLst/>
                    </a:prstGeom>
                    <a:noFill/>
                    <a:ln>
                      <a:noFill/>
                    </a:ln>
                  </pic:spPr>
                </pic:pic>
              </a:graphicData>
            </a:graphic>
          </wp:inline>
        </w:drawing>
      </w:r>
    </w:p>
    <w:p w:rsidR="009A2AB7" w:rsidRDefault="009A2AB7" w:rsidP="009A2AB7">
      <w:pPr>
        <w:pStyle w:val="Onderschrift"/>
      </w:pPr>
      <w:bookmarkStart w:id="298" w:name="_Ref245098560"/>
      <w:bookmarkStart w:id="299" w:name="_Toc253143310"/>
      <w:bookmarkStart w:id="300" w:name="_Toc270409743"/>
      <w:bookmarkStart w:id="301" w:name="_Toc345528657"/>
      <w:bookmarkStart w:id="302" w:name="_Toc349645839"/>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2</w:t>
      </w:r>
      <w:r>
        <w:fldChar w:fldCharType="end"/>
      </w:r>
      <w:bookmarkEnd w:id="298"/>
      <w:r>
        <w:t>: 8-pin RJ</w:t>
      </w:r>
      <w:r>
        <w:rPr>
          <w:noProof/>
        </w:rPr>
        <w:t xml:space="preserve"> connector and pinouts</w:t>
      </w:r>
      <w:bookmarkEnd w:id="299"/>
      <w:bookmarkEnd w:id="300"/>
      <w:bookmarkEnd w:id="301"/>
      <w:bookmarkEnd w:id="302"/>
    </w:p>
    <w:p w:rsidR="009A2AB7" w:rsidRDefault="009A2AB7" w:rsidP="00D5559F">
      <w:pPr>
        <w:pStyle w:val="Kop3"/>
        <w:numPr>
          <w:ilvl w:val="2"/>
          <w:numId w:val="1"/>
        </w:numPr>
        <w:rPr>
          <w:lang w:val="en-US"/>
        </w:rPr>
      </w:pPr>
      <w:r>
        <w:rPr>
          <w:lang w:val="en-US"/>
        </w:rPr>
        <w:br w:type="page"/>
      </w:r>
      <w:bookmarkStart w:id="303" w:name="_Toc253143258"/>
      <w:bookmarkStart w:id="304" w:name="_Toc270409739"/>
      <w:bookmarkStart w:id="305" w:name="_Toc345528633"/>
      <w:bookmarkStart w:id="306" w:name="_Toc349645712"/>
      <w:r>
        <w:rPr>
          <w:lang w:val="en-US"/>
        </w:rPr>
        <w:lastRenderedPageBreak/>
        <w:t>Connecting to a serial device</w:t>
      </w:r>
      <w:bookmarkEnd w:id="303"/>
      <w:bookmarkEnd w:id="304"/>
      <w:bookmarkEnd w:id="305"/>
      <w:bookmarkEnd w:id="306"/>
    </w:p>
    <w:p w:rsidR="009A2AB7" w:rsidRPr="00D7379D" w:rsidRDefault="009A2AB7" w:rsidP="009A2AB7">
      <w:pPr>
        <w:rPr>
          <w:ins w:id="307" w:author="Unknown"/>
          <w:lang w:val="en-US"/>
        </w:rPr>
      </w:pPr>
      <w:ins w:id="308" w:author="Unknown">
        <w:r w:rsidRPr="00D7379D">
          <w:rPr>
            <w:lang w:val="en-US"/>
          </w:rPr>
          <w:t>Connect the serial cable between UC-7110 and the serial device(s).</w:t>
        </w:r>
      </w:ins>
    </w:p>
    <w:p w:rsidR="009A2AB7" w:rsidRPr="00D7379D" w:rsidRDefault="009A2AB7" w:rsidP="009A2AB7">
      <w:pPr>
        <w:rPr>
          <w:ins w:id="309" w:author="Unknown"/>
          <w:lang w:val="en-US"/>
        </w:rPr>
      </w:pPr>
      <w:ins w:id="310" w:author="Unknown">
        <w:r w:rsidRPr="00D7379D">
          <w:rPr>
            <w:lang w:val="en-US"/>
          </w:rPr>
          <w:t>Serial ports P1 and P2 use male DB9 connectors, and can be configured for RS-232/422/485</w:t>
        </w:r>
        <w:r>
          <w:rPr>
            <w:lang w:val="en-US"/>
          </w:rPr>
          <w:t xml:space="preserve"> </w:t>
        </w:r>
        <w:r w:rsidRPr="00D7379D">
          <w:rPr>
            <w:lang w:val="en-US"/>
          </w:rPr>
          <w:t>by</w:t>
        </w:r>
        <w:r>
          <w:rPr>
            <w:lang w:val="en-US"/>
          </w:rPr>
          <w:t xml:space="preserve"> </w:t>
        </w:r>
        <w:r w:rsidRPr="00D7379D">
          <w:rPr>
            <w:lang w:val="en-US"/>
          </w:rPr>
          <w:t>software. The pin assignments are shown in the following table:</w:t>
        </w:r>
      </w:ins>
    </w:p>
    <w:p w:rsidR="009A2AB7" w:rsidRDefault="009A2AB7" w:rsidP="009A2AB7">
      <w:pPr>
        <w:pStyle w:val="Text"/>
        <w:rPr>
          <w:lang w:val="en-US"/>
        </w:rPr>
      </w:pPr>
    </w:p>
    <w:p w:rsidR="009A2AB7" w:rsidRDefault="009A2AB7" w:rsidP="009A2AB7">
      <w:pPr>
        <w:pStyle w:val="Text"/>
        <w:rPr>
          <w:lang w:val="en-US"/>
        </w:rPr>
      </w:pPr>
    </w:p>
    <w:p w:rsidR="009A2AB7" w:rsidRDefault="009A2AB7" w:rsidP="009A2AB7">
      <w:pPr>
        <w:pStyle w:val="Text"/>
        <w:keepNext/>
        <w:jc w:val="center"/>
      </w:pPr>
      <w:r>
        <w:rPr>
          <w:noProof/>
          <w:lang w:val="nl-NL" w:eastAsia="nl-NL"/>
        </w:rPr>
        <w:drawing>
          <wp:inline distT="0" distB="0" distL="0" distR="0" wp14:anchorId="390896BA" wp14:editId="198B1FCF">
            <wp:extent cx="5724525" cy="2409825"/>
            <wp:effectExtent l="0" t="0" r="9525" b="9525"/>
            <wp:docPr id="15" name="Afbeelding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409825"/>
                    </a:xfrm>
                    <a:prstGeom prst="rect">
                      <a:avLst/>
                    </a:prstGeom>
                    <a:noFill/>
                    <a:ln>
                      <a:noFill/>
                    </a:ln>
                  </pic:spPr>
                </pic:pic>
              </a:graphicData>
            </a:graphic>
          </wp:inline>
        </w:drawing>
      </w:r>
    </w:p>
    <w:p w:rsidR="009A2AB7" w:rsidRDefault="009A2AB7" w:rsidP="009A2AB7">
      <w:pPr>
        <w:pStyle w:val="Onderschrift"/>
      </w:pPr>
      <w:bookmarkStart w:id="311" w:name="_Toc253143311"/>
      <w:bookmarkStart w:id="312" w:name="_Toc270409744"/>
      <w:bookmarkStart w:id="313" w:name="_Toc345528658"/>
      <w:bookmarkStart w:id="314" w:name="_Toc349645840"/>
      <w:r w:rsidRPr="00D7379D">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3</w:t>
      </w:r>
      <w:r>
        <w:fldChar w:fldCharType="end"/>
      </w:r>
      <w:r w:rsidRPr="00D7379D">
        <w:t>: Pin assignments (DB9 male port)</w:t>
      </w:r>
      <w:bookmarkEnd w:id="311"/>
      <w:bookmarkEnd w:id="312"/>
      <w:bookmarkEnd w:id="313"/>
      <w:bookmarkEnd w:id="314"/>
    </w:p>
    <w:p w:rsidR="009A2AB7" w:rsidRDefault="009A2AB7" w:rsidP="00D5559F">
      <w:pPr>
        <w:pStyle w:val="Kop3"/>
        <w:numPr>
          <w:ilvl w:val="2"/>
          <w:numId w:val="1"/>
        </w:numPr>
        <w:rPr>
          <w:noProof/>
          <w:lang w:eastAsia="nl-NL"/>
        </w:rPr>
      </w:pPr>
      <w:bookmarkStart w:id="315" w:name="_Toc335863639"/>
      <w:bookmarkStart w:id="316" w:name="_Toc345528634"/>
      <w:bookmarkStart w:id="317" w:name="_Toc349645713"/>
      <w:r>
        <w:rPr>
          <w:noProof/>
          <w:lang w:eastAsia="nl-NL"/>
        </w:rPr>
        <w:t>Serial</w:t>
      </w:r>
      <w:r>
        <w:rPr>
          <w:noProof/>
          <w:lang w:eastAsia="nl-NL"/>
        </w:rPr>
        <w:fldChar w:fldCharType="begin"/>
      </w:r>
      <w:r>
        <w:rPr>
          <w:noProof/>
          <w:lang w:eastAsia="nl-NL"/>
        </w:rPr>
        <w:instrText xml:space="preserve"> XE "</w:instrText>
      </w:r>
      <w:r>
        <w:instrText>Serial"</w:instrText>
      </w:r>
      <w:r>
        <w:rPr>
          <w:noProof/>
          <w:lang w:eastAsia="nl-NL"/>
        </w:rPr>
        <w:instrText xml:space="preserve"> </w:instrText>
      </w:r>
      <w:r>
        <w:rPr>
          <w:noProof/>
          <w:lang w:eastAsia="nl-NL"/>
        </w:rPr>
        <w:fldChar w:fldCharType="end"/>
      </w:r>
      <w:r>
        <w:rPr>
          <w:noProof/>
          <w:lang w:eastAsia="nl-NL"/>
        </w:rPr>
        <w:t xml:space="preserve"> LAN</w:t>
      </w:r>
      <w:r>
        <w:rPr>
          <w:noProof/>
          <w:lang w:eastAsia="nl-NL"/>
        </w:rPr>
        <w:fldChar w:fldCharType="begin"/>
      </w:r>
      <w:r>
        <w:rPr>
          <w:noProof/>
          <w:lang w:eastAsia="nl-NL"/>
        </w:rPr>
        <w:instrText xml:space="preserve"> XE "</w:instrText>
      </w:r>
      <w:r>
        <w:instrText>LAN"</w:instrText>
      </w:r>
      <w:r>
        <w:rPr>
          <w:noProof/>
          <w:lang w:eastAsia="nl-NL"/>
        </w:rPr>
        <w:instrText xml:space="preserve"> </w:instrText>
      </w:r>
      <w:r>
        <w:rPr>
          <w:noProof/>
          <w:lang w:eastAsia="nl-NL"/>
        </w:rPr>
        <w:fldChar w:fldCharType="end"/>
      </w:r>
      <w:r>
        <w:rPr>
          <w:noProof/>
          <w:lang w:eastAsia="nl-NL"/>
        </w:rPr>
        <w:t xml:space="preserve"> server</w:t>
      </w:r>
      <w:bookmarkEnd w:id="315"/>
      <w:r>
        <w:rPr>
          <w:noProof/>
          <w:lang w:eastAsia="nl-NL"/>
        </w:rPr>
        <w:t xml:space="preserve"> for Moxa</w:t>
      </w:r>
      <w:bookmarkEnd w:id="316"/>
      <w:bookmarkEnd w:id="317"/>
    </w:p>
    <w:p w:rsidR="009A2AB7" w:rsidRDefault="009A2AB7" w:rsidP="009A2AB7">
      <w:pPr>
        <w:rPr>
          <w:noProof/>
          <w:lang w:val="en-US"/>
        </w:rPr>
      </w:pPr>
      <w:r>
        <w:rPr>
          <w:lang w:val="en-US"/>
        </w:rPr>
        <w:t>Under “Serial</w:t>
      </w:r>
      <w:r>
        <w:rPr>
          <w:lang w:val="en-US"/>
        </w:rPr>
        <w:fldChar w:fldCharType="begin"/>
      </w:r>
      <w:r>
        <w:rPr>
          <w:lang w:val="en-US"/>
        </w:rPr>
        <w:instrText xml:space="preserve"> XE "</w:instrText>
      </w:r>
      <w:r w:rsidRPr="00CA46A0">
        <w:rPr>
          <w:lang w:val="en-US"/>
        </w:rPr>
        <w:instrText>Serial"</w:instrText>
      </w:r>
      <w:r>
        <w:rPr>
          <w:lang w:val="en-US"/>
        </w:rPr>
        <w:instrText xml:space="preserve"> </w:instrText>
      </w:r>
      <w:r>
        <w:rPr>
          <w:lang w:val="en-US"/>
        </w:rPr>
        <w:fldChar w:fldCharType="end"/>
      </w:r>
      <w:r>
        <w:rPr>
          <w:lang w:val="en-US"/>
        </w:rPr>
        <w:t xml:space="preserve"> LAN</w:t>
      </w:r>
      <w:r>
        <w:rPr>
          <w:lang w:val="en-US"/>
        </w:rPr>
        <w:fldChar w:fldCharType="begin"/>
      </w:r>
      <w:r>
        <w:rPr>
          <w:lang w:val="en-US"/>
        </w:rPr>
        <w:instrText xml:space="preserve"> XE "</w:instrText>
      </w:r>
      <w:r w:rsidRPr="00CA46A0">
        <w:rPr>
          <w:lang w:val="en-US"/>
        </w:rPr>
        <w:instrText>LAN"</w:instrText>
      </w:r>
      <w:r>
        <w:rPr>
          <w:lang w:val="en-US"/>
        </w:rPr>
        <w:instrText xml:space="preserve"> </w:instrText>
      </w:r>
      <w:r>
        <w:rPr>
          <w:lang w:val="en-US"/>
        </w:rPr>
        <w:fldChar w:fldCharType="end"/>
      </w:r>
      <w:r>
        <w:rPr>
          <w:lang w:val="en-US"/>
        </w:rPr>
        <w:t xml:space="preserve"> ports &gt; Serial LAN server” (see </w:t>
      </w:r>
      <w:r>
        <w:rPr>
          <w:lang w:val="en-US"/>
        </w:rPr>
        <w:fldChar w:fldCharType="begin"/>
      </w:r>
      <w:r>
        <w:rPr>
          <w:lang w:val="en-US"/>
        </w:rPr>
        <w:instrText xml:space="preserve"> REF _Ref330820529 \h </w:instrText>
      </w:r>
      <w:r>
        <w:rPr>
          <w:lang w:val="en-US"/>
        </w:rPr>
      </w:r>
      <w:r>
        <w:rPr>
          <w:lang w:val="en-US"/>
        </w:rPr>
        <w:fldChar w:fldCharType="separate"/>
      </w:r>
      <w:r w:rsidRPr="00D92197">
        <w:t xml:space="preserve">Figure </w:t>
      </w:r>
      <w:r>
        <w:rPr>
          <w:noProof/>
        </w:rPr>
        <w:t>6</w:t>
      </w:r>
      <w:r>
        <w:noBreakHyphen/>
      </w:r>
      <w:r>
        <w:rPr>
          <w:noProof/>
        </w:rPr>
        <w:t>4</w:t>
      </w:r>
      <w:r>
        <w:rPr>
          <w:lang w:val="en-US"/>
        </w:rPr>
        <w:fldChar w:fldCharType="end"/>
      </w:r>
      <w:r>
        <w:rPr>
          <w:lang w:val="en-US"/>
        </w:rPr>
        <w:t>) the server to be assigned can be selected. In addition under “Type” the LAN server type can be selected.</w:t>
      </w:r>
    </w:p>
    <w:p w:rsidR="009A2AB7" w:rsidRDefault="009A2AB7" w:rsidP="009A2AB7">
      <w:pPr>
        <w:rPr>
          <w:noProof/>
          <w:lang w:val="en-US"/>
        </w:rPr>
      </w:pPr>
    </w:p>
    <w:p w:rsidR="009A2AB7" w:rsidRDefault="009A2AB7" w:rsidP="009A2AB7">
      <w:pPr>
        <w:keepNext/>
      </w:pPr>
      <w:r>
        <w:rPr>
          <w:noProof/>
          <w:lang w:val="nl-NL" w:eastAsia="nl-NL"/>
        </w:rPr>
        <w:drawing>
          <wp:inline distT="0" distB="0" distL="0" distR="0" wp14:anchorId="758B7324" wp14:editId="01CD2132">
            <wp:extent cx="5934075" cy="3876675"/>
            <wp:effectExtent l="19050" t="0" r="9525" b="0"/>
            <wp:docPr id="16" name="Afbeelding 16" descr="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ݻ°"/>
                    <pic:cNvPicPr>
                      <a:picLocks noChangeAspect="1" noChangeArrowheads="1"/>
                    </pic:cNvPicPr>
                  </pic:nvPicPr>
                  <pic:blipFill>
                    <a:blip r:embed="rId25" cstate="print"/>
                    <a:srcRect/>
                    <a:stretch>
                      <a:fillRect/>
                    </a:stretch>
                  </pic:blipFill>
                  <pic:spPr bwMode="auto">
                    <a:xfrm>
                      <a:off x="0" y="0"/>
                      <a:ext cx="5934075" cy="3876675"/>
                    </a:xfrm>
                    <a:prstGeom prst="rect">
                      <a:avLst/>
                    </a:prstGeom>
                    <a:noFill/>
                    <a:ln w="9525">
                      <a:noFill/>
                      <a:miter lim="800000"/>
                      <a:headEnd/>
                      <a:tailEnd/>
                    </a:ln>
                  </pic:spPr>
                </pic:pic>
              </a:graphicData>
            </a:graphic>
          </wp:inline>
        </w:drawing>
      </w:r>
    </w:p>
    <w:p w:rsidR="009A2AB7" w:rsidRPr="00D92197" w:rsidRDefault="009A2AB7" w:rsidP="009A2AB7">
      <w:pPr>
        <w:pStyle w:val="Onderschrift"/>
      </w:pPr>
      <w:bookmarkStart w:id="318" w:name="_Ref330820529"/>
      <w:bookmarkStart w:id="319" w:name="_Toc335863835"/>
      <w:bookmarkStart w:id="320" w:name="_Toc345528659"/>
      <w:bookmarkStart w:id="321" w:name="_Toc349645841"/>
      <w:r w:rsidRPr="00D92197">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4</w:t>
      </w:r>
      <w:r>
        <w:fldChar w:fldCharType="end"/>
      </w:r>
      <w:bookmarkEnd w:id="318"/>
      <w:r w:rsidRPr="00D92197">
        <w:t>: Type (Moxa</w:t>
      </w:r>
      <w:r>
        <w:fldChar w:fldCharType="begin"/>
      </w:r>
      <w:r>
        <w:instrText xml:space="preserve"> XE "Moxa" </w:instrText>
      </w:r>
      <w:r>
        <w:fldChar w:fldCharType="end"/>
      </w:r>
      <w:r w:rsidRPr="00D92197">
        <w:t>)</w:t>
      </w:r>
      <w:bookmarkEnd w:id="319"/>
      <w:bookmarkEnd w:id="320"/>
      <w:bookmarkEnd w:id="321"/>
    </w:p>
    <w:p w:rsidR="009A2AB7" w:rsidRDefault="009A2AB7" w:rsidP="00D5559F">
      <w:pPr>
        <w:pStyle w:val="Kop4"/>
        <w:numPr>
          <w:ilvl w:val="3"/>
          <w:numId w:val="1"/>
        </w:numPr>
        <w:rPr>
          <w:lang w:eastAsia="nl-NL"/>
        </w:rPr>
      </w:pPr>
      <w:bookmarkStart w:id="322" w:name="_Toc335863640"/>
      <w:bookmarkStart w:id="323" w:name="_Toc345528635"/>
      <w:bookmarkStart w:id="324" w:name="_Toc349645714"/>
      <w:r>
        <w:rPr>
          <w:lang w:eastAsia="nl-NL"/>
        </w:rPr>
        <w:lastRenderedPageBreak/>
        <w:t>Type (Moxa</w:t>
      </w:r>
      <w:r>
        <w:rPr>
          <w:lang w:eastAsia="nl-NL"/>
        </w:rPr>
        <w:fldChar w:fldCharType="begin"/>
      </w:r>
      <w:r>
        <w:rPr>
          <w:lang w:eastAsia="nl-NL"/>
        </w:rPr>
        <w:instrText xml:space="preserve"> XE "</w:instrText>
      </w:r>
      <w:r>
        <w:instrText>Moxa"</w:instrText>
      </w:r>
      <w:r>
        <w:rPr>
          <w:lang w:eastAsia="nl-NL"/>
        </w:rPr>
        <w:instrText xml:space="preserve"> </w:instrText>
      </w:r>
      <w:r>
        <w:rPr>
          <w:lang w:eastAsia="nl-NL"/>
        </w:rPr>
        <w:fldChar w:fldCharType="end"/>
      </w:r>
      <w:r>
        <w:rPr>
          <w:lang w:eastAsia="nl-NL"/>
        </w:rPr>
        <w:t xml:space="preserve"> UC-711X)</w:t>
      </w:r>
      <w:bookmarkEnd w:id="322"/>
      <w:bookmarkEnd w:id="323"/>
      <w:bookmarkEnd w:id="324"/>
    </w:p>
    <w:p w:rsidR="009A2AB7" w:rsidRDefault="009A2AB7" w:rsidP="009A2AB7">
      <w:pPr>
        <w:rPr>
          <w:lang w:val="en-US"/>
        </w:rPr>
      </w:pPr>
      <w:r>
        <w:rPr>
          <w:lang w:val="en-US"/>
        </w:rPr>
        <w:t>The Moxa</w:t>
      </w:r>
      <w:r>
        <w:rPr>
          <w:lang w:val="en-US"/>
        </w:rPr>
        <w:fldChar w:fldCharType="begin"/>
      </w:r>
      <w:r>
        <w:rPr>
          <w:lang w:val="en-US"/>
        </w:rPr>
        <w:instrText xml:space="preserve"> XE "</w:instrText>
      </w:r>
      <w:r w:rsidRPr="00CA46A0">
        <w:rPr>
          <w:lang w:val="en-US"/>
        </w:rPr>
        <w:instrText>Moxa"</w:instrText>
      </w:r>
      <w:r>
        <w:rPr>
          <w:lang w:val="en-US"/>
        </w:rPr>
        <w:instrText xml:space="preserve"> </w:instrText>
      </w:r>
      <w:r>
        <w:rPr>
          <w:lang w:val="en-US"/>
        </w:rPr>
        <w:fldChar w:fldCharType="end"/>
      </w:r>
      <w:r>
        <w:rPr>
          <w:lang w:val="en-US"/>
        </w:rPr>
        <w:t xml:space="preserve"> is found under “Type” &gt; “Moxa UC-711X” (see </w:t>
      </w:r>
      <w:r>
        <w:rPr>
          <w:lang w:val="en-US"/>
        </w:rPr>
        <w:fldChar w:fldCharType="begin"/>
      </w:r>
      <w:r>
        <w:rPr>
          <w:lang w:val="en-US"/>
        </w:rPr>
        <w:instrText xml:space="preserve"> REF _Ref330820529 \h </w:instrText>
      </w:r>
      <w:r>
        <w:rPr>
          <w:lang w:val="en-US"/>
        </w:rPr>
      </w:r>
      <w:r>
        <w:rPr>
          <w:lang w:val="en-US"/>
        </w:rPr>
        <w:fldChar w:fldCharType="separate"/>
      </w:r>
      <w:r w:rsidRPr="00D92197">
        <w:t xml:space="preserve">Figure </w:t>
      </w:r>
      <w:r>
        <w:rPr>
          <w:noProof/>
        </w:rPr>
        <w:t>6</w:t>
      </w:r>
      <w:r>
        <w:noBreakHyphen/>
      </w:r>
      <w:r>
        <w:rPr>
          <w:noProof/>
        </w:rPr>
        <w:t>4</w:t>
      </w:r>
      <w:r>
        <w:rPr>
          <w:lang w:val="en-US"/>
        </w:rPr>
        <w:fldChar w:fldCharType="end"/>
      </w:r>
      <w:r>
        <w:rPr>
          <w:lang w:val="en-US"/>
        </w:rPr>
        <w:t xml:space="preserve">). </w:t>
      </w:r>
      <w:r>
        <w:rPr>
          <w:lang w:val="en-US"/>
        </w:rPr>
        <w:br/>
        <w:t>Fill in the IP</w:t>
      </w:r>
      <w:r>
        <w:rPr>
          <w:lang w:val="en-US"/>
        </w:rPr>
        <w:fldChar w:fldCharType="begin"/>
      </w:r>
      <w:r>
        <w:rPr>
          <w:lang w:val="en-US"/>
        </w:rPr>
        <w:instrText xml:space="preserve"> XE "</w:instrText>
      </w:r>
      <w:r w:rsidRPr="00CA46A0">
        <w:rPr>
          <w:lang w:val="en-US"/>
        </w:rPr>
        <w:instrText>IP"</w:instrText>
      </w:r>
      <w:r>
        <w:rPr>
          <w:lang w:val="en-US"/>
        </w:rPr>
        <w:instrText xml:space="preserve"> </w:instrText>
      </w:r>
      <w:r>
        <w:rPr>
          <w:lang w:val="en-US"/>
        </w:rPr>
        <w:fldChar w:fldCharType="end"/>
      </w:r>
      <w:r>
        <w:rPr>
          <w:lang w:val="en-US"/>
        </w:rPr>
        <w:t xml:space="preserve"> address of the Moxa unit under “IP Address” (use same range as the PC i.e. 172.16.x.x, for Moxa the last digits are in the 40 range). </w:t>
      </w:r>
      <w:r>
        <w:rPr>
          <w:lang w:val="en-US"/>
        </w:rPr>
        <w:br/>
        <w:t>The very first connected Moxa unit is set to IP address 172.16.1.41 and the next available to 172.16.1.42 etc.</w:t>
      </w:r>
    </w:p>
    <w:p w:rsidR="009A2AB7" w:rsidRDefault="009A2AB7" w:rsidP="009A2AB7">
      <w:pPr>
        <w:rPr>
          <w:lang w:val="en-US"/>
        </w:rPr>
      </w:pPr>
    </w:p>
    <w:p w:rsidR="009A2AB7" w:rsidRDefault="009A2AB7" w:rsidP="009A2AB7">
      <w:pPr>
        <w:rPr>
          <w:i/>
          <w:lang w:val="en-US"/>
        </w:rPr>
      </w:pPr>
      <w:r w:rsidRPr="00E1041F">
        <w:rPr>
          <w:i/>
          <w:lang w:val="en-US"/>
        </w:rPr>
        <w:t>NOTE</w:t>
      </w:r>
      <w:r>
        <w:rPr>
          <w:i/>
          <w:lang w:val="en-US"/>
        </w:rPr>
        <w:t>:</w:t>
      </w:r>
    </w:p>
    <w:p w:rsidR="009A2AB7" w:rsidRPr="00E1041F" w:rsidRDefault="009A2AB7" w:rsidP="009A2AB7">
      <w:pPr>
        <w:rPr>
          <w:i/>
          <w:lang w:val="en-US"/>
        </w:rPr>
      </w:pPr>
      <w:r w:rsidRPr="00E1041F">
        <w:rPr>
          <w:i/>
          <w:lang w:val="en-US"/>
        </w:rPr>
        <w:t>The MAC address can be found on the sticker underneath the unit.</w:t>
      </w:r>
    </w:p>
    <w:p w:rsidR="009A2AB7" w:rsidRDefault="009A2AB7" w:rsidP="009A2AB7">
      <w:pPr>
        <w:rPr>
          <w:lang w:val="en-US"/>
        </w:rPr>
      </w:pPr>
    </w:p>
    <w:p w:rsidR="009A2AB7" w:rsidRDefault="009A2AB7" w:rsidP="009A2AB7">
      <w:pPr>
        <w:rPr>
          <w:lang w:val="en-US"/>
        </w:rPr>
      </w:pPr>
      <w:r>
        <w:rPr>
          <w:lang w:val="en-US"/>
        </w:rPr>
        <w:t>For the Moxa</w:t>
      </w:r>
      <w:r>
        <w:rPr>
          <w:lang w:val="en-US"/>
        </w:rPr>
        <w:fldChar w:fldCharType="begin"/>
      </w:r>
      <w:r>
        <w:rPr>
          <w:lang w:val="en-US"/>
        </w:rPr>
        <w:instrText xml:space="preserve"> XE "</w:instrText>
      </w:r>
      <w:r w:rsidRPr="00CA46A0">
        <w:rPr>
          <w:lang w:val="en-US"/>
        </w:rPr>
        <w:instrText>Moxa"</w:instrText>
      </w:r>
      <w:r>
        <w:rPr>
          <w:lang w:val="en-US"/>
        </w:rPr>
        <w:instrText xml:space="preserve"> </w:instrText>
      </w:r>
      <w:r>
        <w:rPr>
          <w:lang w:val="en-US"/>
        </w:rPr>
        <w:fldChar w:fldCharType="end"/>
      </w:r>
      <w:r>
        <w:rPr>
          <w:lang w:val="en-US"/>
        </w:rPr>
        <w:t xml:space="preserve"> unit it is necessary to use a MAC address specified under “MAC Address”. </w:t>
      </w:r>
    </w:p>
    <w:p w:rsidR="009A2AB7" w:rsidRDefault="009A2AB7" w:rsidP="009A2AB7">
      <w:pPr>
        <w:rPr>
          <w:lang w:val="en-US"/>
        </w:rPr>
      </w:pPr>
      <w:r>
        <w:rPr>
          <w:lang w:val="en-US"/>
        </w:rPr>
        <w:t xml:space="preserve">If necessary, verify the LAN1 and/or LAN2 settings and choose the appropriate device interface / protocol (see chapter </w:t>
      </w:r>
      <w:r>
        <w:rPr>
          <w:lang w:val="en-US"/>
        </w:rPr>
        <w:fldChar w:fldCharType="begin"/>
      </w:r>
      <w:r>
        <w:rPr>
          <w:lang w:val="en-US"/>
        </w:rPr>
        <w:instrText xml:space="preserve"> REF _Ref333581187 \r \h </w:instrText>
      </w:r>
      <w:r>
        <w:rPr>
          <w:lang w:val="en-US"/>
        </w:rPr>
      </w:r>
      <w:r>
        <w:rPr>
          <w:lang w:val="en-US"/>
        </w:rPr>
        <w:fldChar w:fldCharType="separate"/>
      </w:r>
      <w:r>
        <w:rPr>
          <w:lang w:val="en-US"/>
        </w:rPr>
        <w:t>6.4</w:t>
      </w:r>
      <w:r>
        <w:rPr>
          <w:lang w:val="en-US"/>
        </w:rPr>
        <w:fldChar w:fldCharType="end"/>
      </w:r>
      <w:r>
        <w:rPr>
          <w:lang w:val="en-US"/>
        </w:rPr>
        <w:t xml:space="preserve"> Installation and commissioning manual).</w:t>
      </w:r>
    </w:p>
    <w:p w:rsidR="009A2AB7" w:rsidRDefault="009A2AB7" w:rsidP="009A2AB7">
      <w:pPr>
        <w:rPr>
          <w:lang w:val="en-US"/>
        </w:rPr>
      </w:pPr>
      <w:r>
        <w:rPr>
          <w:lang w:val="en-US"/>
        </w:rPr>
        <w:t>To confirm the settings, click “Accept and restart communication” and verify if the serial data is working within FT NavVision®.</w:t>
      </w:r>
    </w:p>
    <w:p w:rsidR="009A2AB7" w:rsidRDefault="009A2AB7" w:rsidP="009A2AB7">
      <w:pPr>
        <w:rPr>
          <w:lang w:val="en-US"/>
        </w:rPr>
      </w:pPr>
    </w:p>
    <w:p w:rsidR="009A2AB7" w:rsidRPr="00AA4AE2" w:rsidRDefault="009A2AB7" w:rsidP="009A2AB7">
      <w:pPr>
        <w:rPr>
          <w:lang w:val="en-US"/>
        </w:rPr>
      </w:pPr>
      <w:r w:rsidRPr="00CA0364">
        <w:rPr>
          <w:lang w:val="en-US"/>
        </w:rPr>
        <w:t xml:space="preserve">Additional information on the selected port can be configured by clicking on the sign behind the drop-down menu. </w:t>
      </w:r>
      <w:r w:rsidRPr="00AA4AE2">
        <w:rPr>
          <w:lang w:val="en-US"/>
        </w:rPr>
        <w:t>A new box will open.</w:t>
      </w:r>
    </w:p>
    <w:p w:rsidR="009A2AB7" w:rsidRPr="00AA4AE2" w:rsidRDefault="009A2AB7" w:rsidP="009A2AB7">
      <w:pPr>
        <w:rPr>
          <w:lang w:val="en-US"/>
        </w:rPr>
      </w:pPr>
    </w:p>
    <w:p w:rsidR="009A2AB7" w:rsidRPr="00D92197" w:rsidRDefault="009A2AB7" w:rsidP="009A2AB7">
      <w:pPr>
        <w:rPr>
          <w:ins w:id="325" w:author="Unknown"/>
        </w:rPr>
      </w:pPr>
    </w:p>
    <w:p w:rsidR="009A2AB7" w:rsidRDefault="009A2AB7" w:rsidP="009A2AB7">
      <w:pPr>
        <w:pStyle w:val="Bijschrift"/>
      </w:pPr>
      <w:r>
        <w:rPr>
          <w:noProof/>
          <w:lang w:eastAsia="nl-NL"/>
        </w:rPr>
        <w:drawing>
          <wp:inline distT="0" distB="0" distL="0" distR="0" wp14:anchorId="08AE761E" wp14:editId="27F619AB">
            <wp:extent cx="5934075" cy="3038475"/>
            <wp:effectExtent l="19050" t="0" r="9525"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9A2AB7" w:rsidRPr="00D92197" w:rsidRDefault="009A2AB7" w:rsidP="009A2AB7">
      <w:pPr>
        <w:pStyle w:val="Onderschrift"/>
      </w:pPr>
      <w:bookmarkStart w:id="326" w:name="_Ref330820391"/>
      <w:bookmarkStart w:id="327" w:name="_Toc335863833"/>
      <w:bookmarkStart w:id="328" w:name="_Toc345528660"/>
      <w:bookmarkStart w:id="329" w:name="_Toc349645842"/>
      <w:r w:rsidRPr="00D92197">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5</w:t>
      </w:r>
      <w:r>
        <w:fldChar w:fldCharType="end"/>
      </w:r>
      <w:bookmarkEnd w:id="326"/>
      <w:r w:rsidRPr="00D92197">
        <w:t xml:space="preserve">: </w:t>
      </w:r>
      <w:proofErr w:type="spellStart"/>
      <w:r w:rsidRPr="00D92197">
        <w:t>Comm</w:t>
      </w:r>
      <w:proofErr w:type="spellEnd"/>
      <w:r w:rsidRPr="00D92197">
        <w:t xml:space="preserve"> Port Settings</w:t>
      </w:r>
      <w:bookmarkEnd w:id="327"/>
      <w:bookmarkEnd w:id="328"/>
      <w:bookmarkEnd w:id="329"/>
      <w:r>
        <w:fldChar w:fldCharType="begin"/>
      </w:r>
      <w:r>
        <w:instrText xml:space="preserve"> XE "Settings" </w:instrText>
      </w:r>
      <w:r>
        <w:fldChar w:fldCharType="end"/>
      </w:r>
    </w:p>
    <w:p w:rsidR="009A2AB7" w:rsidRPr="009A2AB7" w:rsidRDefault="009A2AB7" w:rsidP="009A2AB7">
      <w:pPr>
        <w:pStyle w:val="Bijschrift"/>
        <w:rPr>
          <w:lang w:val="en-US"/>
        </w:rPr>
      </w:pPr>
    </w:p>
    <w:p w:rsidR="009A2AB7" w:rsidRPr="009A2AB7" w:rsidRDefault="009A2AB7" w:rsidP="009A2AB7">
      <w:pPr>
        <w:pStyle w:val="Bijschrift"/>
        <w:rPr>
          <w:lang w:val="en-US"/>
        </w:rPr>
      </w:pPr>
    </w:p>
    <w:p w:rsidR="009A2AB7" w:rsidRDefault="009A2AB7" w:rsidP="009A2AB7">
      <w:pPr>
        <w:rPr>
          <w:lang w:val="en-US"/>
        </w:rPr>
      </w:pPr>
      <w:r w:rsidRPr="00CA0364">
        <w:rPr>
          <w:lang w:val="en-US"/>
        </w:rPr>
        <w:t xml:space="preserve">In this additional configuration menu (see </w:t>
      </w:r>
      <w:r>
        <w:fldChar w:fldCharType="begin"/>
      </w:r>
      <w:r w:rsidRPr="00CA0364">
        <w:rPr>
          <w:lang w:val="en-US"/>
        </w:rPr>
        <w:instrText xml:space="preserve"> REF _Ref330820391 \h </w:instrText>
      </w:r>
      <w:r>
        <w:fldChar w:fldCharType="separate"/>
      </w:r>
      <w:r w:rsidRPr="00D92197">
        <w:t xml:space="preserve">Figure </w:t>
      </w:r>
      <w:r>
        <w:rPr>
          <w:noProof/>
        </w:rPr>
        <w:t>6</w:t>
      </w:r>
      <w:r>
        <w:noBreakHyphen/>
      </w:r>
      <w:r>
        <w:rPr>
          <w:noProof/>
        </w:rPr>
        <w:t>5</w:t>
      </w:r>
      <w:r>
        <w:fldChar w:fldCharType="end"/>
      </w:r>
      <w:r w:rsidRPr="00CA0364">
        <w:rPr>
          <w:lang w:val="en-US"/>
        </w:rPr>
        <w:t xml:space="preserve">) you can force all the settings for the regarding </w:t>
      </w:r>
      <w:proofErr w:type="spellStart"/>
      <w:r w:rsidRPr="00CA0364">
        <w:rPr>
          <w:lang w:val="en-US"/>
        </w:rPr>
        <w:t>Comm</w:t>
      </w:r>
      <w:proofErr w:type="spellEnd"/>
      <w:r w:rsidRPr="00CA0364">
        <w:rPr>
          <w:lang w:val="en-US"/>
        </w:rPr>
        <w:t xml:space="preserve"> port. </w:t>
      </w:r>
      <w:r w:rsidRPr="00AA4AE2">
        <w:rPr>
          <w:lang w:val="en-US"/>
        </w:rPr>
        <w:t>The following fields apply:</w:t>
      </w:r>
    </w:p>
    <w:p w:rsidR="00781683" w:rsidRPr="00AA4AE2" w:rsidRDefault="00781683" w:rsidP="009A2AB7">
      <w:pPr>
        <w:rPr>
          <w:lang w:val="en-US"/>
        </w:rPr>
      </w:pPr>
    </w:p>
    <w:p w:rsidR="009A2AB7" w:rsidRPr="00781683" w:rsidRDefault="009A2AB7" w:rsidP="00781683">
      <w:pPr>
        <w:pStyle w:val="Lijstalinea"/>
        <w:numPr>
          <w:ilvl w:val="0"/>
          <w:numId w:val="25"/>
        </w:numPr>
        <w:rPr>
          <w:b/>
          <w:lang w:val="en-US"/>
        </w:rPr>
      </w:pPr>
      <w:r w:rsidRPr="00781683">
        <w:rPr>
          <w:lang w:val="en-US"/>
        </w:rPr>
        <w:t xml:space="preserve">Baud Rate: Set the appropriate </w:t>
      </w:r>
      <w:proofErr w:type="spellStart"/>
      <w:r w:rsidRPr="00781683">
        <w:rPr>
          <w:lang w:val="en-US"/>
        </w:rPr>
        <w:t>baudrate</w:t>
      </w:r>
      <w:proofErr w:type="spellEnd"/>
      <w:r w:rsidRPr="00781683">
        <w:rPr>
          <w:lang w:val="en-US"/>
        </w:rPr>
        <w:t xml:space="preserve"> (see manual attached device)</w:t>
      </w:r>
    </w:p>
    <w:p w:rsidR="009A2AB7" w:rsidRPr="00781683" w:rsidRDefault="009A2AB7" w:rsidP="00781683">
      <w:pPr>
        <w:pStyle w:val="Lijstalinea"/>
        <w:numPr>
          <w:ilvl w:val="0"/>
          <w:numId w:val="25"/>
        </w:numPr>
        <w:rPr>
          <w:b/>
          <w:lang w:val="en-US"/>
        </w:rPr>
      </w:pPr>
      <w:r w:rsidRPr="00781683">
        <w:rPr>
          <w:lang w:val="en-US"/>
        </w:rPr>
        <w:t xml:space="preserve">Data Bits: The number of data bits in each character can be 5 (for </w:t>
      </w:r>
      <w:proofErr w:type="spellStart"/>
      <w:r w:rsidRPr="00781683">
        <w:rPr>
          <w:lang w:val="en-US"/>
        </w:rPr>
        <w:t>Baudot</w:t>
      </w:r>
      <w:proofErr w:type="spellEnd"/>
      <w:r w:rsidRPr="00781683">
        <w:rPr>
          <w:lang w:val="en-US"/>
        </w:rPr>
        <w:t xml:space="preserve"> code), 6 (rarely used), 7 (for true ASCII), 8 (for any kind of data, as this matches the size of a byte), or 9 (rarely used). 8 data bits are almost universally used in newer applications. 5 or 7 bits generally only make sense with older equipment such as </w:t>
      </w:r>
      <w:proofErr w:type="spellStart"/>
      <w:r w:rsidRPr="00781683">
        <w:rPr>
          <w:lang w:val="en-US"/>
        </w:rPr>
        <w:t>teleprinters</w:t>
      </w:r>
      <w:proofErr w:type="spellEnd"/>
      <w:r w:rsidRPr="00781683">
        <w:rPr>
          <w:lang w:val="en-US"/>
        </w:rPr>
        <w:t>.</w:t>
      </w:r>
    </w:p>
    <w:p w:rsidR="009A2AB7" w:rsidRPr="00781683" w:rsidRDefault="009A2AB7" w:rsidP="00781683">
      <w:pPr>
        <w:pStyle w:val="Lijstalinea"/>
        <w:numPr>
          <w:ilvl w:val="0"/>
          <w:numId w:val="25"/>
        </w:numPr>
        <w:rPr>
          <w:lang w:val="en-US"/>
        </w:rPr>
      </w:pPr>
      <w:r w:rsidRPr="00781683">
        <w:rPr>
          <w:lang w:val="en-US"/>
        </w:rPr>
        <w:t xml:space="preserve">Parity: The parity bit in each character can be set to none (N), odd (O), even (E), mark (M), or space (S). None means that no parity bit is sent at all. Mark parity means </w:t>
      </w:r>
      <w:r w:rsidRPr="00781683">
        <w:rPr>
          <w:lang w:val="en-US"/>
        </w:rPr>
        <w:lastRenderedPageBreak/>
        <w:t xml:space="preserve">that the parity bit is always set to the mark signal condition (logical 1) and likewise space parity always sends the parity bit in the space signal condition. Aside from uncommon applications that use the 9th (parity) bit for some form of addressing or special </w:t>
      </w:r>
      <w:proofErr w:type="spellStart"/>
      <w:r w:rsidRPr="00781683">
        <w:rPr>
          <w:lang w:val="en-US"/>
        </w:rPr>
        <w:t>signalling</w:t>
      </w:r>
      <w:proofErr w:type="spellEnd"/>
      <w:r w:rsidRPr="00781683">
        <w:rPr>
          <w:lang w:val="en-US"/>
        </w:rPr>
        <w:t>, mark or space parity is uncommon, as it adds no error detection information. Odd parity is more common than even, since it ensures that at least one state transition occurs in each character, which makes it more reliable. The most common parity setting, however, is "none", with error detection handled by a communication protocol.</w:t>
      </w:r>
    </w:p>
    <w:p w:rsidR="009A2AB7" w:rsidRPr="00B81B30" w:rsidRDefault="009A2AB7" w:rsidP="00781683">
      <w:pPr>
        <w:pStyle w:val="Lijstalinea"/>
        <w:numPr>
          <w:ilvl w:val="0"/>
          <w:numId w:val="25"/>
        </w:numPr>
      </w:pPr>
      <w:r w:rsidRPr="00781683">
        <w:rPr>
          <w:lang w:val="en-US"/>
        </w:rPr>
        <w:t xml:space="preserve">Stop Bits: Stop bits sent at the end of every character allow the receiving signal hardware to detect the end of a character and to </w:t>
      </w:r>
      <w:r w:rsidR="00781683" w:rsidRPr="00781683">
        <w:rPr>
          <w:b/>
          <w:lang w:val="en-US"/>
        </w:rPr>
        <w:t>resynchronize</w:t>
      </w:r>
      <w:r w:rsidRPr="00781683">
        <w:rPr>
          <w:lang w:val="en-US"/>
        </w:rPr>
        <w:t xml:space="preserve"> with the character stream. </w:t>
      </w:r>
      <w:r w:rsidRPr="00B81B30">
        <w:t xml:space="preserve">Electronic </w:t>
      </w:r>
      <w:proofErr w:type="spellStart"/>
      <w:r w:rsidRPr="00B81B30">
        <w:t>devices</w:t>
      </w:r>
      <w:proofErr w:type="spellEnd"/>
      <w:r w:rsidRPr="00B81B30">
        <w:t xml:space="preserve"> </w:t>
      </w:r>
      <w:proofErr w:type="spellStart"/>
      <w:r w:rsidRPr="00B81B30">
        <w:t>usually</w:t>
      </w:r>
      <w:proofErr w:type="spellEnd"/>
      <w:r w:rsidRPr="00B81B30">
        <w:t xml:space="preserve"> </w:t>
      </w:r>
      <w:proofErr w:type="spellStart"/>
      <w:r w:rsidRPr="00B81B30">
        <w:t>use</w:t>
      </w:r>
      <w:proofErr w:type="spellEnd"/>
      <w:r w:rsidRPr="00B81B30">
        <w:t xml:space="preserve"> </w:t>
      </w:r>
      <w:proofErr w:type="spellStart"/>
      <w:r w:rsidRPr="00B81B30">
        <w:t>one</w:t>
      </w:r>
      <w:proofErr w:type="spellEnd"/>
      <w:r w:rsidRPr="00B81B30">
        <w:t xml:space="preserve"> stop bit.</w:t>
      </w:r>
    </w:p>
    <w:p w:rsidR="009A2AB7" w:rsidRPr="00781683" w:rsidRDefault="009A2AB7" w:rsidP="00781683">
      <w:pPr>
        <w:pStyle w:val="Lijstalinea"/>
        <w:numPr>
          <w:ilvl w:val="0"/>
          <w:numId w:val="25"/>
        </w:numPr>
        <w:rPr>
          <w:lang w:val="en-US"/>
        </w:rPr>
      </w:pPr>
      <w:r w:rsidRPr="00781683">
        <w:rPr>
          <w:lang w:val="en-US"/>
        </w:rPr>
        <w:t>Mode: In mode you can set the protocol that the serial port is using to communicate. Refer to your device for the proper protocol. You can choose between RS232, RS422 and RS485. In some occasions you can’t choose Mode cause the interface protocol can only work in a predefined Mode (</w:t>
      </w:r>
      <w:proofErr w:type="spellStart"/>
      <w:r w:rsidRPr="00781683">
        <w:rPr>
          <w:lang w:val="en-US"/>
        </w:rPr>
        <w:t>i.e</w:t>
      </w:r>
      <w:proofErr w:type="spellEnd"/>
      <w:r w:rsidRPr="00781683">
        <w:rPr>
          <w:lang w:val="en-US"/>
        </w:rPr>
        <w:t xml:space="preserve"> NMEA is always RS232).</w:t>
      </w:r>
    </w:p>
    <w:p w:rsidR="009A2AB7" w:rsidRPr="00781683" w:rsidRDefault="009A2AB7" w:rsidP="00781683">
      <w:pPr>
        <w:pStyle w:val="Lijstalinea"/>
        <w:numPr>
          <w:ilvl w:val="0"/>
          <w:numId w:val="25"/>
        </w:numPr>
        <w:rPr>
          <w:lang w:val="en-US"/>
        </w:rPr>
      </w:pPr>
      <w:r w:rsidRPr="00781683">
        <w:rPr>
          <w:lang w:val="en-US"/>
        </w:rPr>
        <w:t>DTR: Data Terminal Ready, indicates presence of DTE to DCE (set high or low)</w:t>
      </w:r>
    </w:p>
    <w:p w:rsidR="009A2AB7" w:rsidRPr="00781683" w:rsidRDefault="009A2AB7" w:rsidP="00781683">
      <w:pPr>
        <w:pStyle w:val="Lijstalinea"/>
        <w:numPr>
          <w:ilvl w:val="0"/>
          <w:numId w:val="25"/>
        </w:numPr>
        <w:rPr>
          <w:lang w:val="en-US"/>
        </w:rPr>
      </w:pPr>
      <w:r w:rsidRPr="00781683">
        <w:rPr>
          <w:lang w:val="en-US"/>
        </w:rPr>
        <w:t>RTS: Request to send, DTE requests the DCE prepare to receive data (set high or low)</w:t>
      </w:r>
    </w:p>
    <w:p w:rsidR="009A2AB7" w:rsidRPr="00781683" w:rsidRDefault="009A2AB7" w:rsidP="00781683">
      <w:pPr>
        <w:pStyle w:val="Lijstalinea"/>
        <w:numPr>
          <w:ilvl w:val="0"/>
          <w:numId w:val="25"/>
        </w:numPr>
        <w:rPr>
          <w:lang w:val="en-US"/>
        </w:rPr>
      </w:pPr>
      <w:r w:rsidRPr="00781683">
        <w:rPr>
          <w:lang w:val="en-US"/>
        </w:rPr>
        <w:t xml:space="preserve">Alarm on no data: Gives an alarm when there is no data on the </w:t>
      </w:r>
      <w:proofErr w:type="spellStart"/>
      <w:r w:rsidRPr="00781683">
        <w:rPr>
          <w:lang w:val="en-US"/>
        </w:rPr>
        <w:t>Comm</w:t>
      </w:r>
      <w:proofErr w:type="spellEnd"/>
      <w:r w:rsidRPr="00781683">
        <w:rPr>
          <w:lang w:val="en-US"/>
        </w:rPr>
        <w:t xml:space="preserve"> port</w:t>
      </w:r>
    </w:p>
    <w:p w:rsidR="009A2AB7" w:rsidRPr="00781683" w:rsidRDefault="009A2AB7" w:rsidP="00781683">
      <w:pPr>
        <w:pStyle w:val="Lijstalinea"/>
        <w:numPr>
          <w:ilvl w:val="0"/>
          <w:numId w:val="25"/>
        </w:numPr>
        <w:rPr>
          <w:noProof/>
          <w:lang w:val="en-US" w:eastAsia="nl-NL"/>
        </w:rPr>
      </w:pPr>
      <w:r w:rsidRPr="00781683">
        <w:rPr>
          <w:lang w:val="en-US"/>
        </w:rPr>
        <w:t>Reset to protocol default: Resets standard configuration for chosen protocol</w:t>
      </w:r>
    </w:p>
    <w:p w:rsidR="009A2AB7" w:rsidRDefault="009A2AB7" w:rsidP="00D5559F">
      <w:pPr>
        <w:pStyle w:val="Kop2"/>
        <w:numPr>
          <w:ilvl w:val="1"/>
          <w:numId w:val="1"/>
        </w:numPr>
        <w:rPr>
          <w:lang w:val="en-US"/>
        </w:rPr>
      </w:pPr>
      <w:bookmarkStart w:id="330" w:name="_Toc345528636"/>
      <w:bookmarkStart w:id="331" w:name="_Toc349645715"/>
      <w:r w:rsidRPr="00FA4074">
        <w:rPr>
          <w:lang w:val="en-US"/>
        </w:rPr>
        <w:t xml:space="preserve">ICP DAS </w:t>
      </w:r>
      <w:r>
        <w:rPr>
          <w:lang w:val="en-US"/>
        </w:rPr>
        <w:t>i-7540D</w:t>
      </w:r>
      <w:bookmarkEnd w:id="330"/>
      <w:bookmarkEnd w:id="331"/>
    </w:p>
    <w:p w:rsidR="009A2AB7" w:rsidRDefault="009A2AB7" w:rsidP="00D5559F">
      <w:pPr>
        <w:pStyle w:val="Kop3"/>
        <w:numPr>
          <w:ilvl w:val="2"/>
          <w:numId w:val="1"/>
        </w:numPr>
        <w:rPr>
          <w:lang w:val="en-US"/>
        </w:rPr>
      </w:pPr>
      <w:bookmarkStart w:id="332" w:name="_Toc270411062"/>
      <w:bookmarkStart w:id="333" w:name="_Toc345528637"/>
      <w:bookmarkStart w:id="334" w:name="_Toc349645716"/>
      <w:r>
        <w:rPr>
          <w:lang w:val="en-US"/>
        </w:rPr>
        <w:t>Power supply connection</w:t>
      </w:r>
      <w:bookmarkEnd w:id="332"/>
      <w:bookmarkEnd w:id="333"/>
      <w:bookmarkEnd w:id="334"/>
    </w:p>
    <w:p w:rsidR="009A2AB7" w:rsidRPr="00023032" w:rsidRDefault="009A2AB7" w:rsidP="009A2AB7">
      <w:pPr>
        <w:rPr>
          <w:ins w:id="335" w:author="Unknown"/>
          <w:lang w:val="en-US"/>
        </w:rPr>
      </w:pPr>
      <w:ins w:id="336" w:author="Unknown">
        <w:r>
          <w:rPr>
            <w:lang w:val="en-US"/>
          </w:rPr>
          <w:t xml:space="preserve">The </w:t>
        </w:r>
        <w:r w:rsidRPr="00FA4074">
          <w:rPr>
            <w:lang w:val="en-US"/>
          </w:rPr>
          <w:t xml:space="preserve">ICP DAS </w:t>
        </w:r>
        <w:r>
          <w:rPr>
            <w:lang w:val="en-US"/>
          </w:rPr>
          <w:t xml:space="preserve">i-7540D must be supplied with 10 – 30 VDC electrical power. The VS+ and GND are easily recognizable on the lower front of the gateway housing (see </w:t>
        </w:r>
        <w:r>
          <w:rPr>
            <w:lang w:val="en-US"/>
          </w:rPr>
          <w:fldChar w:fldCharType="begin"/>
        </w:r>
        <w:r>
          <w:rPr>
            <w:lang w:val="en-US"/>
          </w:rPr>
          <w:instrText xml:space="preserve"> REF _Ref258568577 \h </w:instrText>
        </w:r>
      </w:ins>
      <w:r>
        <w:rPr>
          <w:lang w:val="en-US"/>
        </w:rPr>
      </w:r>
      <w:ins w:id="337" w:author="Unknown">
        <w:r>
          <w:rPr>
            <w:lang w:val="en-US"/>
          </w:rPr>
          <w:fldChar w:fldCharType="separate"/>
        </w:r>
      </w:ins>
      <w:r>
        <w:t xml:space="preserve">Figure </w:t>
      </w:r>
      <w:r>
        <w:rPr>
          <w:noProof/>
        </w:rPr>
        <w:t>6</w:t>
      </w:r>
      <w:r>
        <w:noBreakHyphen/>
      </w:r>
      <w:r>
        <w:rPr>
          <w:noProof/>
        </w:rPr>
        <w:t>6</w:t>
      </w:r>
      <w:ins w:id="338" w:author="Unknown">
        <w:r>
          <w:rPr>
            <w:lang w:val="en-US"/>
          </w:rPr>
          <w:fldChar w:fldCharType="end"/>
        </w:r>
        <w:r>
          <w:rPr>
            <w:lang w:val="en-US"/>
          </w:rPr>
          <w:t>).</w:t>
        </w:r>
      </w:ins>
    </w:p>
    <w:p w:rsidR="009A2AB7" w:rsidRDefault="009A2AB7" w:rsidP="009A2AB7">
      <w:pPr>
        <w:pStyle w:val="Text"/>
        <w:rPr>
          <w:lang w:val="en-US"/>
        </w:rPr>
      </w:pPr>
    </w:p>
    <w:p w:rsidR="009A2AB7" w:rsidRDefault="009A2AB7" w:rsidP="009A2AB7">
      <w:pPr>
        <w:pStyle w:val="Text"/>
        <w:keepNext/>
      </w:pPr>
      <w:r>
        <w:rPr>
          <w:noProof/>
          <w:lang w:val="nl-NL" w:eastAsia="nl-NL"/>
        </w:rPr>
        <w:drawing>
          <wp:inline distT="0" distB="0" distL="0" distR="0" wp14:anchorId="6185BFF7" wp14:editId="63224E0E">
            <wp:extent cx="4191000" cy="2686050"/>
            <wp:effectExtent l="0" t="0" r="0" b="0"/>
            <wp:docPr id="20" name="Afbeelding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0" cy="2686050"/>
                    </a:xfrm>
                    <a:prstGeom prst="rect">
                      <a:avLst/>
                    </a:prstGeom>
                    <a:noFill/>
                    <a:ln>
                      <a:noFill/>
                    </a:ln>
                  </pic:spPr>
                </pic:pic>
              </a:graphicData>
            </a:graphic>
          </wp:inline>
        </w:drawing>
      </w:r>
    </w:p>
    <w:p w:rsidR="009A2AB7" w:rsidRDefault="009A2AB7" w:rsidP="009A2AB7">
      <w:pPr>
        <w:pStyle w:val="Onderschrift"/>
      </w:pPr>
      <w:bookmarkStart w:id="339" w:name="_Ref258568577"/>
      <w:bookmarkStart w:id="340" w:name="_Toc253143319"/>
      <w:bookmarkStart w:id="341" w:name="_Toc270411074"/>
      <w:bookmarkStart w:id="342" w:name="_Toc345528661"/>
      <w:bookmarkStart w:id="343" w:name="_Toc349645843"/>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w:t>
      </w:r>
      <w:r>
        <w:fldChar w:fldCharType="end"/>
      </w:r>
      <w:bookmarkEnd w:id="339"/>
      <w:r>
        <w:t>: Power connection</w:t>
      </w:r>
      <w:bookmarkEnd w:id="340"/>
      <w:bookmarkEnd w:id="341"/>
      <w:bookmarkEnd w:id="342"/>
      <w:bookmarkEnd w:id="343"/>
    </w:p>
    <w:p w:rsidR="009A2AB7" w:rsidRDefault="009A2AB7" w:rsidP="00D5559F">
      <w:pPr>
        <w:pStyle w:val="Kop3"/>
        <w:numPr>
          <w:ilvl w:val="2"/>
          <w:numId w:val="1"/>
        </w:numPr>
        <w:rPr>
          <w:lang w:val="en-US"/>
        </w:rPr>
      </w:pPr>
      <w:bookmarkStart w:id="344" w:name="_Toc270411063"/>
      <w:bookmarkStart w:id="345" w:name="_Toc345528638"/>
      <w:bookmarkStart w:id="346" w:name="_Toc349645717"/>
      <w:r>
        <w:rPr>
          <w:lang w:val="en-US"/>
        </w:rPr>
        <w:t>Connection to CAN bus</w:t>
      </w:r>
      <w:bookmarkEnd w:id="344"/>
      <w:bookmarkEnd w:id="345"/>
      <w:bookmarkEnd w:id="346"/>
    </w:p>
    <w:p w:rsidR="009A2AB7" w:rsidRDefault="009A2AB7" w:rsidP="009A2AB7">
      <w:pPr>
        <w:rPr>
          <w:ins w:id="347" w:author="Unknown"/>
          <w:lang w:val="en-US"/>
        </w:rPr>
      </w:pPr>
      <w:ins w:id="348" w:author="Unknown">
        <w:r>
          <w:rPr>
            <w:lang w:val="en-US"/>
          </w:rPr>
          <w:t xml:space="preserve">In order to provide an easy CAN bus wiring, the I-7540D supplies one CAN port with two CAN bus connector interfaces. Each connector built on the I-7540D looks like </w:t>
        </w:r>
        <w:r>
          <w:rPr>
            <w:lang w:val="en-US"/>
          </w:rPr>
          <w:fldChar w:fldCharType="begin"/>
        </w:r>
        <w:r>
          <w:rPr>
            <w:lang w:val="en-US"/>
          </w:rPr>
          <w:instrText xml:space="preserve"> REF _Ref258567119 \h </w:instrText>
        </w:r>
      </w:ins>
      <w:r>
        <w:rPr>
          <w:lang w:val="en-US"/>
        </w:rPr>
      </w:r>
      <w:ins w:id="349" w:author="Unknown">
        <w:r>
          <w:rPr>
            <w:lang w:val="en-US"/>
          </w:rPr>
          <w:fldChar w:fldCharType="separate"/>
        </w:r>
      </w:ins>
      <w:r>
        <w:t xml:space="preserve">Figure </w:t>
      </w:r>
      <w:r>
        <w:rPr>
          <w:noProof/>
        </w:rPr>
        <w:t>6</w:t>
      </w:r>
      <w:r>
        <w:noBreakHyphen/>
      </w:r>
      <w:r>
        <w:rPr>
          <w:noProof/>
        </w:rPr>
        <w:t>7</w:t>
      </w:r>
      <w:ins w:id="350" w:author="Unknown">
        <w:r>
          <w:rPr>
            <w:lang w:val="en-US"/>
          </w:rPr>
          <w:fldChar w:fldCharType="end"/>
        </w:r>
        <w:r>
          <w:rPr>
            <w:lang w:val="en-US"/>
          </w:rPr>
          <w:t>.</w:t>
        </w:r>
      </w:ins>
    </w:p>
    <w:p w:rsidR="009A2AB7" w:rsidRPr="00DD6144" w:rsidRDefault="009A2AB7" w:rsidP="009A2AB7">
      <w:pPr>
        <w:rPr>
          <w:ins w:id="351" w:author="Unknown"/>
          <w:lang w:val="en-US"/>
        </w:rPr>
      </w:pPr>
    </w:p>
    <w:p w:rsidR="009A2AB7" w:rsidRDefault="009A2AB7" w:rsidP="009A2AB7">
      <w:pPr>
        <w:keepNext/>
        <w:rPr>
          <w:ins w:id="352" w:author="Unknown"/>
        </w:rPr>
      </w:pPr>
      <w:r>
        <w:rPr>
          <w:noProof/>
          <w:lang w:val="nl-NL" w:eastAsia="nl-NL"/>
        </w:rPr>
        <w:lastRenderedPageBreak/>
        <w:drawing>
          <wp:inline distT="0" distB="0" distL="0" distR="0" wp14:anchorId="6F2423DA" wp14:editId="5880519D">
            <wp:extent cx="2447925" cy="1190625"/>
            <wp:effectExtent l="0" t="0" r="9525" b="9525"/>
            <wp:docPr id="19" name="Afbeelding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7925" cy="1190625"/>
                    </a:xfrm>
                    <a:prstGeom prst="rect">
                      <a:avLst/>
                    </a:prstGeom>
                    <a:noFill/>
                    <a:ln>
                      <a:noFill/>
                    </a:ln>
                  </pic:spPr>
                </pic:pic>
              </a:graphicData>
            </a:graphic>
          </wp:inline>
        </w:drawing>
      </w:r>
    </w:p>
    <w:p w:rsidR="009A2AB7" w:rsidRDefault="009A2AB7" w:rsidP="009A2AB7">
      <w:pPr>
        <w:pStyle w:val="Onderschrift"/>
      </w:pPr>
      <w:bookmarkStart w:id="353" w:name="_Ref258567119"/>
      <w:bookmarkStart w:id="354" w:name="_Toc253143320"/>
      <w:bookmarkStart w:id="355" w:name="_Toc270411075"/>
      <w:bookmarkStart w:id="356" w:name="_Toc345528662"/>
      <w:bookmarkStart w:id="357" w:name="_Toc349645844"/>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7</w:t>
      </w:r>
      <w:r>
        <w:fldChar w:fldCharType="end"/>
      </w:r>
      <w:bookmarkEnd w:id="353"/>
      <w:r>
        <w:t>: CAN bus connector</w:t>
      </w:r>
      <w:bookmarkEnd w:id="354"/>
      <w:bookmarkEnd w:id="355"/>
      <w:bookmarkEnd w:id="356"/>
      <w:bookmarkEnd w:id="357"/>
    </w:p>
    <w:tbl>
      <w:tblPr>
        <w:tblStyle w:val="Tabelraster"/>
        <w:tblW w:w="0" w:type="auto"/>
        <w:tblLook w:val="01E0" w:firstRow="1" w:lastRow="1" w:firstColumn="1" w:lastColumn="1" w:noHBand="0" w:noVBand="0"/>
      </w:tblPr>
      <w:tblGrid>
        <w:gridCol w:w="559"/>
        <w:gridCol w:w="1320"/>
        <w:gridCol w:w="3520"/>
      </w:tblGrid>
      <w:tr w:rsidR="009A2AB7" w:rsidRPr="00097AD4" w:rsidTr="00781683">
        <w:trPr>
          <w:ins w:id="358" w:author="Unknown"/>
        </w:trPr>
        <w:tc>
          <w:tcPr>
            <w:tcW w:w="548" w:type="dxa"/>
            <w:shd w:val="clear" w:color="auto" w:fill="0C0C0C"/>
          </w:tcPr>
          <w:p w:rsidR="009A2AB7" w:rsidRPr="00097AD4" w:rsidRDefault="009A2AB7" w:rsidP="00781683">
            <w:pPr>
              <w:rPr>
                <w:ins w:id="359" w:author="Unknown"/>
                <w:b/>
              </w:rPr>
            </w:pPr>
            <w:ins w:id="360" w:author="Unknown">
              <w:r w:rsidRPr="00097AD4">
                <w:rPr>
                  <w:b/>
                </w:rPr>
                <w:t>Pin</w:t>
              </w:r>
            </w:ins>
          </w:p>
        </w:tc>
        <w:tc>
          <w:tcPr>
            <w:tcW w:w="1320" w:type="dxa"/>
            <w:shd w:val="clear" w:color="auto" w:fill="0C0C0C"/>
          </w:tcPr>
          <w:p w:rsidR="009A2AB7" w:rsidRPr="00097AD4" w:rsidRDefault="009A2AB7" w:rsidP="00781683">
            <w:pPr>
              <w:rPr>
                <w:ins w:id="361" w:author="Unknown"/>
                <w:b/>
              </w:rPr>
            </w:pPr>
            <w:ins w:id="362" w:author="Unknown">
              <w:r w:rsidRPr="00097AD4">
                <w:rPr>
                  <w:b/>
                </w:rPr>
                <w:t>Signal</w:t>
              </w:r>
            </w:ins>
          </w:p>
        </w:tc>
        <w:tc>
          <w:tcPr>
            <w:tcW w:w="3520" w:type="dxa"/>
            <w:shd w:val="clear" w:color="auto" w:fill="0C0C0C"/>
          </w:tcPr>
          <w:p w:rsidR="009A2AB7" w:rsidRPr="00097AD4" w:rsidRDefault="009A2AB7" w:rsidP="00781683">
            <w:pPr>
              <w:rPr>
                <w:ins w:id="363" w:author="Unknown"/>
                <w:b/>
              </w:rPr>
            </w:pPr>
            <w:ins w:id="364" w:author="Unknown">
              <w:r w:rsidRPr="00097AD4">
                <w:rPr>
                  <w:b/>
                </w:rPr>
                <w:t>Description</w:t>
              </w:r>
            </w:ins>
          </w:p>
        </w:tc>
      </w:tr>
      <w:tr w:rsidR="009A2AB7" w:rsidTr="00781683">
        <w:trPr>
          <w:ins w:id="365" w:author="Unknown"/>
        </w:trPr>
        <w:tc>
          <w:tcPr>
            <w:tcW w:w="548" w:type="dxa"/>
          </w:tcPr>
          <w:p w:rsidR="009A2AB7" w:rsidRDefault="009A2AB7" w:rsidP="00781683">
            <w:pPr>
              <w:rPr>
                <w:ins w:id="366" w:author="Unknown"/>
              </w:rPr>
            </w:pPr>
            <w:ins w:id="367" w:author="Unknown">
              <w:r>
                <w:t>1</w:t>
              </w:r>
            </w:ins>
          </w:p>
        </w:tc>
        <w:tc>
          <w:tcPr>
            <w:tcW w:w="1320" w:type="dxa"/>
          </w:tcPr>
          <w:p w:rsidR="009A2AB7" w:rsidRDefault="009A2AB7" w:rsidP="00781683">
            <w:pPr>
              <w:rPr>
                <w:ins w:id="368" w:author="Unknown"/>
              </w:rPr>
            </w:pPr>
            <w:ins w:id="369" w:author="Unknown">
              <w:r>
                <w:t>N/A</w:t>
              </w:r>
            </w:ins>
          </w:p>
        </w:tc>
        <w:tc>
          <w:tcPr>
            <w:tcW w:w="3520" w:type="dxa"/>
          </w:tcPr>
          <w:p w:rsidR="009A2AB7" w:rsidRDefault="009A2AB7" w:rsidP="00781683">
            <w:pPr>
              <w:rPr>
                <w:ins w:id="370" w:author="Unknown"/>
              </w:rPr>
            </w:pPr>
            <w:ins w:id="371" w:author="Unknown">
              <w:r>
                <w:t>Not connected</w:t>
              </w:r>
            </w:ins>
          </w:p>
        </w:tc>
      </w:tr>
      <w:tr w:rsidR="009A2AB7" w:rsidTr="00781683">
        <w:trPr>
          <w:ins w:id="372" w:author="Unknown"/>
        </w:trPr>
        <w:tc>
          <w:tcPr>
            <w:tcW w:w="548" w:type="dxa"/>
          </w:tcPr>
          <w:p w:rsidR="009A2AB7" w:rsidRDefault="009A2AB7" w:rsidP="00781683">
            <w:pPr>
              <w:rPr>
                <w:ins w:id="373" w:author="Unknown"/>
              </w:rPr>
            </w:pPr>
            <w:ins w:id="374" w:author="Unknown">
              <w:r>
                <w:t>2</w:t>
              </w:r>
            </w:ins>
          </w:p>
        </w:tc>
        <w:tc>
          <w:tcPr>
            <w:tcW w:w="1320" w:type="dxa"/>
          </w:tcPr>
          <w:p w:rsidR="009A2AB7" w:rsidRDefault="009A2AB7" w:rsidP="00781683">
            <w:pPr>
              <w:rPr>
                <w:ins w:id="375" w:author="Unknown"/>
              </w:rPr>
            </w:pPr>
            <w:ins w:id="376" w:author="Unknown">
              <w:r>
                <w:t>CAN_L</w:t>
              </w:r>
            </w:ins>
          </w:p>
        </w:tc>
        <w:tc>
          <w:tcPr>
            <w:tcW w:w="3520" w:type="dxa"/>
          </w:tcPr>
          <w:p w:rsidR="009A2AB7" w:rsidRDefault="009A2AB7" w:rsidP="00781683">
            <w:pPr>
              <w:rPr>
                <w:ins w:id="377" w:author="Unknown"/>
              </w:rPr>
            </w:pPr>
            <w:ins w:id="378" w:author="Unknown">
              <w:r>
                <w:t>CAN_L bus line (dominant low)</w:t>
              </w:r>
            </w:ins>
          </w:p>
        </w:tc>
      </w:tr>
      <w:tr w:rsidR="009A2AB7" w:rsidTr="00781683">
        <w:trPr>
          <w:ins w:id="379" w:author="Unknown"/>
        </w:trPr>
        <w:tc>
          <w:tcPr>
            <w:tcW w:w="548" w:type="dxa"/>
          </w:tcPr>
          <w:p w:rsidR="009A2AB7" w:rsidRDefault="009A2AB7" w:rsidP="00781683">
            <w:pPr>
              <w:rPr>
                <w:ins w:id="380" w:author="Unknown"/>
              </w:rPr>
            </w:pPr>
            <w:ins w:id="381" w:author="Unknown">
              <w:r>
                <w:t>3</w:t>
              </w:r>
            </w:ins>
          </w:p>
        </w:tc>
        <w:tc>
          <w:tcPr>
            <w:tcW w:w="1320" w:type="dxa"/>
          </w:tcPr>
          <w:p w:rsidR="009A2AB7" w:rsidRDefault="009A2AB7" w:rsidP="00781683">
            <w:pPr>
              <w:rPr>
                <w:ins w:id="382" w:author="Unknown"/>
              </w:rPr>
            </w:pPr>
            <w:ins w:id="383" w:author="Unknown">
              <w:r>
                <w:t>N/A</w:t>
              </w:r>
            </w:ins>
          </w:p>
        </w:tc>
        <w:tc>
          <w:tcPr>
            <w:tcW w:w="3520" w:type="dxa"/>
          </w:tcPr>
          <w:p w:rsidR="009A2AB7" w:rsidRDefault="009A2AB7" w:rsidP="00781683">
            <w:pPr>
              <w:rPr>
                <w:ins w:id="384" w:author="Unknown"/>
              </w:rPr>
            </w:pPr>
            <w:ins w:id="385" w:author="Unknown">
              <w:r>
                <w:t>Not connected</w:t>
              </w:r>
            </w:ins>
          </w:p>
        </w:tc>
      </w:tr>
      <w:tr w:rsidR="009A2AB7" w:rsidTr="00781683">
        <w:trPr>
          <w:ins w:id="386" w:author="Unknown"/>
        </w:trPr>
        <w:tc>
          <w:tcPr>
            <w:tcW w:w="548" w:type="dxa"/>
          </w:tcPr>
          <w:p w:rsidR="009A2AB7" w:rsidRDefault="009A2AB7" w:rsidP="00781683">
            <w:pPr>
              <w:rPr>
                <w:ins w:id="387" w:author="Unknown"/>
              </w:rPr>
            </w:pPr>
            <w:ins w:id="388" w:author="Unknown">
              <w:r>
                <w:t>4</w:t>
              </w:r>
            </w:ins>
          </w:p>
        </w:tc>
        <w:tc>
          <w:tcPr>
            <w:tcW w:w="1320" w:type="dxa"/>
          </w:tcPr>
          <w:p w:rsidR="009A2AB7" w:rsidRDefault="009A2AB7" w:rsidP="00781683">
            <w:pPr>
              <w:rPr>
                <w:ins w:id="389" w:author="Unknown"/>
              </w:rPr>
            </w:pPr>
            <w:ins w:id="390" w:author="Unknown">
              <w:r>
                <w:t>CAN_H</w:t>
              </w:r>
            </w:ins>
          </w:p>
        </w:tc>
        <w:tc>
          <w:tcPr>
            <w:tcW w:w="3520" w:type="dxa"/>
          </w:tcPr>
          <w:p w:rsidR="009A2AB7" w:rsidRDefault="009A2AB7" w:rsidP="00781683">
            <w:pPr>
              <w:rPr>
                <w:ins w:id="391" w:author="Unknown"/>
              </w:rPr>
            </w:pPr>
            <w:ins w:id="392" w:author="Unknown">
              <w:r>
                <w:t>CAN_H bus line (dominant high)</w:t>
              </w:r>
            </w:ins>
          </w:p>
        </w:tc>
      </w:tr>
      <w:tr w:rsidR="009A2AB7" w:rsidTr="00781683">
        <w:trPr>
          <w:ins w:id="393" w:author="Unknown"/>
        </w:trPr>
        <w:tc>
          <w:tcPr>
            <w:tcW w:w="548" w:type="dxa"/>
          </w:tcPr>
          <w:p w:rsidR="009A2AB7" w:rsidRDefault="009A2AB7" w:rsidP="00781683">
            <w:pPr>
              <w:rPr>
                <w:ins w:id="394" w:author="Unknown"/>
              </w:rPr>
            </w:pPr>
            <w:ins w:id="395" w:author="Unknown">
              <w:r>
                <w:t>5</w:t>
              </w:r>
            </w:ins>
          </w:p>
        </w:tc>
        <w:tc>
          <w:tcPr>
            <w:tcW w:w="1320" w:type="dxa"/>
          </w:tcPr>
          <w:p w:rsidR="009A2AB7" w:rsidRDefault="009A2AB7" w:rsidP="00781683">
            <w:pPr>
              <w:rPr>
                <w:ins w:id="396" w:author="Unknown"/>
              </w:rPr>
            </w:pPr>
            <w:ins w:id="397" w:author="Unknown">
              <w:r>
                <w:t>N/A</w:t>
              </w:r>
            </w:ins>
          </w:p>
        </w:tc>
        <w:tc>
          <w:tcPr>
            <w:tcW w:w="3520" w:type="dxa"/>
          </w:tcPr>
          <w:p w:rsidR="009A2AB7" w:rsidRDefault="009A2AB7" w:rsidP="00781683">
            <w:pPr>
              <w:keepNext/>
              <w:rPr>
                <w:ins w:id="398" w:author="Unknown"/>
              </w:rPr>
            </w:pPr>
            <w:ins w:id="399" w:author="Unknown">
              <w:r>
                <w:t>Not connected</w:t>
              </w:r>
            </w:ins>
          </w:p>
        </w:tc>
      </w:tr>
    </w:tbl>
    <w:p w:rsidR="009A2AB7" w:rsidRDefault="009A2AB7" w:rsidP="009A2AB7">
      <w:pPr>
        <w:pStyle w:val="Onderschrift"/>
      </w:pPr>
      <w:bookmarkStart w:id="400" w:name="_Toc270411084"/>
      <w:bookmarkStart w:id="401" w:name="_Toc345528697"/>
      <w:bookmarkStart w:id="402" w:name="_Toc349645984"/>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2</w:t>
      </w:r>
      <w:r>
        <w:fldChar w:fldCharType="end"/>
      </w:r>
      <w:r>
        <w:t xml:space="preserve">: </w:t>
      </w:r>
      <w:r w:rsidRPr="00797790">
        <w:t>Pin assignment (CAN bus)</w:t>
      </w:r>
      <w:bookmarkEnd w:id="400"/>
      <w:bookmarkEnd w:id="401"/>
      <w:bookmarkEnd w:id="402"/>
    </w:p>
    <w:p w:rsidR="009A2AB7" w:rsidRPr="00A60983" w:rsidRDefault="009A2AB7" w:rsidP="009A2AB7">
      <w:pPr>
        <w:pStyle w:val="Text"/>
        <w:rPr>
          <w:i/>
        </w:rPr>
      </w:pPr>
      <w:r>
        <w:br/>
      </w:r>
      <w:r w:rsidRPr="00A60983">
        <w:rPr>
          <w:i/>
        </w:rPr>
        <w:t xml:space="preserve">NOTE: </w:t>
      </w:r>
      <w:r>
        <w:rPr>
          <w:i/>
        </w:rPr>
        <w:br/>
      </w:r>
      <w:r w:rsidRPr="00A60983">
        <w:rPr>
          <w:i/>
        </w:rPr>
        <w:t xml:space="preserve">The electronic circuit comprises of a 120 </w:t>
      </w:r>
      <w:r w:rsidRPr="00A60983">
        <w:rPr>
          <w:rFonts w:cs="Arial"/>
          <w:i/>
        </w:rPr>
        <w:t>Ω</w:t>
      </w:r>
      <w:r w:rsidRPr="00A60983">
        <w:rPr>
          <w:i/>
        </w:rPr>
        <w:t xml:space="preserve"> resistor. </w:t>
      </w:r>
    </w:p>
    <w:p w:rsidR="009A2AB7" w:rsidRPr="00A60983" w:rsidRDefault="009A2AB7" w:rsidP="009A2AB7">
      <w:pPr>
        <w:pStyle w:val="Text"/>
        <w:rPr>
          <w:i/>
        </w:rPr>
      </w:pPr>
    </w:p>
    <w:p w:rsidR="009A2AB7" w:rsidRDefault="009A2AB7" w:rsidP="009A2AB7">
      <w:pPr>
        <w:pStyle w:val="Text"/>
      </w:pPr>
      <w:r>
        <w:t xml:space="preserve">Note that the bypass CAN bus wiring, the I-7540D supplies one CAN port with two CAN bus connector interfaces. Each connector built on the I-7540D and looks like </w:t>
      </w:r>
      <w:r>
        <w:fldChar w:fldCharType="begin"/>
      </w:r>
      <w:r>
        <w:instrText xml:space="preserve"> REF _Ref246828314 \h </w:instrText>
      </w:r>
      <w:r>
        <w:fldChar w:fldCharType="separate"/>
      </w:r>
      <w:r>
        <w:t xml:space="preserve">Figure </w:t>
      </w:r>
      <w:r>
        <w:rPr>
          <w:noProof/>
        </w:rPr>
        <w:t>6</w:t>
      </w:r>
      <w:r>
        <w:noBreakHyphen/>
      </w:r>
      <w:r>
        <w:rPr>
          <w:noProof/>
        </w:rPr>
        <w:t>8</w:t>
      </w:r>
      <w:r>
        <w:fldChar w:fldCharType="end"/>
      </w:r>
      <w:r>
        <w:t>.</w:t>
      </w:r>
    </w:p>
    <w:p w:rsidR="009A2AB7" w:rsidRDefault="009A2AB7" w:rsidP="009A2AB7">
      <w:pPr>
        <w:pStyle w:val="Bijschrift10"/>
      </w:pPr>
      <w:r>
        <w:rPr>
          <w:noProof/>
          <w:lang w:val="nl-NL" w:eastAsia="nl-NL"/>
        </w:rPr>
        <w:drawing>
          <wp:inline distT="0" distB="0" distL="0" distR="0" wp14:anchorId="0ADC255A" wp14:editId="3A919C9A">
            <wp:extent cx="3514725" cy="2419350"/>
            <wp:effectExtent l="0" t="0" r="9525" b="0"/>
            <wp:docPr id="18" name="Afbeelding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4725" cy="2419350"/>
                    </a:xfrm>
                    <a:prstGeom prst="rect">
                      <a:avLst/>
                    </a:prstGeom>
                    <a:noFill/>
                    <a:ln>
                      <a:noFill/>
                    </a:ln>
                  </pic:spPr>
                </pic:pic>
              </a:graphicData>
            </a:graphic>
          </wp:inline>
        </w:drawing>
      </w:r>
    </w:p>
    <w:p w:rsidR="009A2AB7" w:rsidRDefault="009A2AB7" w:rsidP="009A2AB7">
      <w:pPr>
        <w:pStyle w:val="Onderschrift"/>
      </w:pPr>
      <w:bookmarkStart w:id="403" w:name="_Ref246828314"/>
      <w:bookmarkStart w:id="404" w:name="_Toc253143321"/>
      <w:bookmarkStart w:id="405" w:name="_Toc270411076"/>
      <w:bookmarkStart w:id="406" w:name="_Toc345528663"/>
      <w:bookmarkStart w:id="407" w:name="_Toc34964584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8</w:t>
      </w:r>
      <w:r>
        <w:fldChar w:fldCharType="end"/>
      </w:r>
      <w:bookmarkEnd w:id="403"/>
      <w:r>
        <w:t>: Electronic circuit CAN bus connector</w:t>
      </w:r>
      <w:bookmarkEnd w:id="404"/>
      <w:bookmarkEnd w:id="405"/>
      <w:bookmarkEnd w:id="406"/>
      <w:bookmarkEnd w:id="407"/>
    </w:p>
    <w:p w:rsidR="009A2AB7" w:rsidRDefault="009A2AB7" w:rsidP="00D5559F">
      <w:pPr>
        <w:pStyle w:val="Kop3"/>
        <w:numPr>
          <w:ilvl w:val="2"/>
          <w:numId w:val="1"/>
        </w:numPr>
      </w:pPr>
      <w:bookmarkStart w:id="408" w:name="_Toc270411064"/>
      <w:bookmarkStart w:id="409" w:name="_Toc345528639"/>
      <w:bookmarkStart w:id="410" w:name="_Toc349645718"/>
      <w:r>
        <w:t>Resistance check</w:t>
      </w:r>
      <w:bookmarkEnd w:id="408"/>
      <w:bookmarkEnd w:id="409"/>
      <w:bookmarkEnd w:id="410"/>
    </w:p>
    <w:p w:rsidR="009A2AB7" w:rsidRDefault="009A2AB7" w:rsidP="009A2AB7">
      <w:pPr>
        <w:rPr>
          <w:ins w:id="411" w:author="Unknown"/>
        </w:rPr>
      </w:pPr>
      <w:ins w:id="412" w:author="Unknown">
        <w:r>
          <w:t xml:space="preserve">Users should check the resistances of their CAN bus, before installing a new network as shown in </w:t>
        </w:r>
        <w:r>
          <w:fldChar w:fldCharType="begin"/>
        </w:r>
        <w:r>
          <w:instrText xml:space="preserve"> REF _Ref245530618 \h </w:instrText>
        </w:r>
      </w:ins>
      <w:ins w:id="413" w:author="Unknown">
        <w:r>
          <w:fldChar w:fldCharType="separate"/>
        </w:r>
      </w:ins>
      <w:r>
        <w:t xml:space="preserve">Figure </w:t>
      </w:r>
      <w:r>
        <w:rPr>
          <w:noProof/>
        </w:rPr>
        <w:t>6</w:t>
      </w:r>
      <w:r>
        <w:noBreakHyphen/>
      </w:r>
      <w:r>
        <w:rPr>
          <w:noProof/>
        </w:rPr>
        <w:t>9</w:t>
      </w:r>
      <w:ins w:id="414" w:author="Unknown">
        <w:r>
          <w:fldChar w:fldCharType="end"/>
        </w:r>
        <w:r>
          <w:t>.</w:t>
        </w:r>
      </w:ins>
    </w:p>
    <w:p w:rsidR="009A2AB7" w:rsidRDefault="009A2AB7" w:rsidP="009A2AB7">
      <w:pPr>
        <w:rPr>
          <w:ins w:id="415" w:author="Unknown"/>
        </w:rPr>
      </w:pPr>
    </w:p>
    <w:p w:rsidR="009A2AB7" w:rsidRDefault="009A2AB7" w:rsidP="009A2AB7">
      <w:pPr>
        <w:keepNext/>
        <w:jc w:val="center"/>
        <w:rPr>
          <w:ins w:id="416" w:author="Unknown"/>
        </w:rPr>
      </w:pPr>
      <w:r>
        <w:rPr>
          <w:noProof/>
          <w:lang w:val="nl-NL" w:eastAsia="nl-NL"/>
        </w:rPr>
        <w:lastRenderedPageBreak/>
        <w:drawing>
          <wp:inline distT="0" distB="0" distL="0" distR="0" wp14:anchorId="31C78D11" wp14:editId="4F7B969F">
            <wp:extent cx="4333875" cy="1495425"/>
            <wp:effectExtent l="0" t="0" r="9525" b="9525"/>
            <wp:docPr id="21" name="Afbeelding 21" descr="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ˌ°"/>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3875" cy="1495425"/>
                    </a:xfrm>
                    <a:prstGeom prst="rect">
                      <a:avLst/>
                    </a:prstGeom>
                    <a:noFill/>
                    <a:ln>
                      <a:noFill/>
                    </a:ln>
                  </pic:spPr>
                </pic:pic>
              </a:graphicData>
            </a:graphic>
          </wp:inline>
        </w:drawing>
      </w:r>
    </w:p>
    <w:p w:rsidR="009A2AB7" w:rsidRDefault="009A2AB7" w:rsidP="009A2AB7">
      <w:pPr>
        <w:pStyle w:val="Onderschrift"/>
      </w:pPr>
      <w:bookmarkStart w:id="417" w:name="_Ref245530618"/>
      <w:bookmarkStart w:id="418" w:name="_Toc253143316"/>
      <w:bookmarkStart w:id="419" w:name="_Toc270411077"/>
      <w:bookmarkStart w:id="420" w:name="_Toc345528664"/>
      <w:bookmarkStart w:id="421" w:name="_Toc349645846"/>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9</w:t>
      </w:r>
      <w:r>
        <w:fldChar w:fldCharType="end"/>
      </w:r>
      <w:bookmarkEnd w:id="417"/>
      <w:r>
        <w:t>: Terminator resistor</w:t>
      </w:r>
      <w:bookmarkEnd w:id="418"/>
      <w:bookmarkEnd w:id="419"/>
      <w:bookmarkEnd w:id="420"/>
      <w:bookmarkEnd w:id="421"/>
    </w:p>
    <w:p w:rsidR="009A2AB7" w:rsidRDefault="009A2AB7" w:rsidP="00D5559F">
      <w:pPr>
        <w:pStyle w:val="Kop3"/>
        <w:numPr>
          <w:ilvl w:val="2"/>
          <w:numId w:val="1"/>
        </w:numPr>
        <w:rPr>
          <w:lang w:val="en-US"/>
        </w:rPr>
      </w:pPr>
      <w:bookmarkStart w:id="422" w:name="_Toc345528640"/>
      <w:bookmarkStart w:id="423" w:name="_Toc349645719"/>
      <w:r>
        <w:rPr>
          <w:lang w:val="en-US"/>
        </w:rPr>
        <w:t>Com Ports</w:t>
      </w:r>
      <w:bookmarkEnd w:id="422"/>
      <w:bookmarkEnd w:id="423"/>
    </w:p>
    <w:p w:rsidR="009A2AB7" w:rsidRDefault="009A2AB7" w:rsidP="009A2AB7">
      <w:pPr>
        <w:rPr>
          <w:lang w:val="en-US"/>
        </w:rPr>
      </w:pPr>
      <w:r>
        <w:rPr>
          <w:lang w:val="en-US"/>
        </w:rPr>
        <w:t xml:space="preserve">In addition there are also two Com-ports available on the </w:t>
      </w:r>
      <w:r w:rsidRPr="00FA4074">
        <w:rPr>
          <w:lang w:val="en-US"/>
        </w:rPr>
        <w:t xml:space="preserve">ICP DAS </w:t>
      </w:r>
      <w:r>
        <w:rPr>
          <w:lang w:val="en-US"/>
        </w:rPr>
        <w:t xml:space="preserve">i-7540D (see </w:t>
      </w:r>
      <w:r>
        <w:rPr>
          <w:lang w:val="en-US"/>
        </w:rPr>
        <w:fldChar w:fldCharType="begin"/>
      </w:r>
      <w:r>
        <w:rPr>
          <w:lang w:val="en-US"/>
        </w:rPr>
        <w:instrText xml:space="preserve"> REF _Ref258568577 \h </w:instrText>
      </w:r>
      <w:r>
        <w:rPr>
          <w:lang w:val="en-US"/>
        </w:rPr>
      </w:r>
      <w:r>
        <w:rPr>
          <w:lang w:val="en-US"/>
        </w:rPr>
        <w:fldChar w:fldCharType="separate"/>
      </w:r>
      <w:r>
        <w:t xml:space="preserve">Figure </w:t>
      </w:r>
      <w:r>
        <w:rPr>
          <w:noProof/>
        </w:rPr>
        <w:t>6</w:t>
      </w:r>
      <w:r>
        <w:noBreakHyphen/>
      </w:r>
      <w:r>
        <w:rPr>
          <w:noProof/>
        </w:rPr>
        <w:t>6</w:t>
      </w:r>
      <w:r>
        <w:rPr>
          <w:lang w:val="en-US"/>
        </w:rPr>
        <w:fldChar w:fldCharType="end"/>
      </w:r>
      <w:r>
        <w:rPr>
          <w:lang w:val="en-US"/>
        </w:rPr>
        <w:t>). COM1 is a RS232 connection and COM2 is a RS485H connection.</w:t>
      </w:r>
    </w:p>
    <w:p w:rsidR="009A2AB7" w:rsidRDefault="009A2AB7" w:rsidP="009A2AB7">
      <w:pPr>
        <w:rPr>
          <w:lang w:val="en-US"/>
        </w:rPr>
      </w:pPr>
    </w:p>
    <w:p w:rsidR="009A2AB7" w:rsidRPr="00E76B6F" w:rsidRDefault="009A2AB7" w:rsidP="00D5559F">
      <w:pPr>
        <w:pStyle w:val="Kop3"/>
        <w:numPr>
          <w:ilvl w:val="2"/>
          <w:numId w:val="1"/>
        </w:numPr>
        <w:rPr>
          <w:lang w:val="en-US"/>
        </w:rPr>
      </w:pPr>
      <w:bookmarkStart w:id="424" w:name="_Toc335863643"/>
      <w:bookmarkStart w:id="425" w:name="_Toc345528641"/>
      <w:bookmarkStart w:id="426" w:name="_Toc349645720"/>
      <w:r w:rsidRPr="00E76B6F">
        <w:rPr>
          <w:lang w:val="en-US"/>
        </w:rPr>
        <w:t>CAN ports</w:t>
      </w:r>
      <w:bookmarkEnd w:id="424"/>
      <w:bookmarkEnd w:id="425"/>
      <w:bookmarkEnd w:id="426"/>
    </w:p>
    <w:p w:rsidR="009A2AB7" w:rsidRPr="00E76B6F" w:rsidRDefault="009A2AB7" w:rsidP="009A2AB7">
      <w:pPr>
        <w:rPr>
          <w:lang w:val="en-US"/>
        </w:rPr>
      </w:pPr>
      <w:r w:rsidRPr="00E76B6F">
        <w:rPr>
          <w:lang w:val="en-US"/>
        </w:rPr>
        <w:t>Under “Serial</w:t>
      </w:r>
      <w:r>
        <w:rPr>
          <w:lang w:val="en-US"/>
        </w:rPr>
        <w:fldChar w:fldCharType="begin"/>
      </w:r>
      <w:r>
        <w:rPr>
          <w:lang w:val="en-US"/>
        </w:rPr>
        <w:instrText xml:space="preserve"> XE "</w:instrText>
      </w:r>
      <w:r w:rsidRPr="00CA46A0">
        <w:rPr>
          <w:lang w:val="en-US"/>
        </w:rPr>
        <w:instrText>Serial"</w:instrText>
      </w:r>
      <w:r>
        <w:rPr>
          <w:lang w:val="en-US"/>
        </w:rPr>
        <w:instrText xml:space="preserve"> </w:instrText>
      </w:r>
      <w:r>
        <w:rPr>
          <w:lang w:val="en-US"/>
        </w:rPr>
        <w:fldChar w:fldCharType="end"/>
      </w:r>
      <w:r w:rsidRPr="00E76B6F">
        <w:rPr>
          <w:lang w:val="en-US"/>
        </w:rPr>
        <w:t xml:space="preserve"> &gt; CAN ports” the following menus are available:</w:t>
      </w:r>
    </w:p>
    <w:p w:rsidR="009A2AB7" w:rsidRPr="00E76B6F" w:rsidRDefault="009A2AB7" w:rsidP="00D5559F">
      <w:pPr>
        <w:numPr>
          <w:ilvl w:val="0"/>
          <w:numId w:val="21"/>
        </w:numPr>
        <w:rPr>
          <w:lang w:val="en-US"/>
        </w:rPr>
      </w:pPr>
      <w:r w:rsidRPr="00E76B6F">
        <w:rPr>
          <w:lang w:val="en-US"/>
        </w:rPr>
        <w:t>Interface</w:t>
      </w:r>
    </w:p>
    <w:p w:rsidR="009A2AB7" w:rsidRPr="00E76B6F" w:rsidRDefault="009A2AB7" w:rsidP="00D5559F">
      <w:pPr>
        <w:numPr>
          <w:ilvl w:val="0"/>
          <w:numId w:val="21"/>
        </w:numPr>
        <w:rPr>
          <w:lang w:val="en-US"/>
        </w:rPr>
      </w:pPr>
      <w:r w:rsidRPr="00E76B6F">
        <w:rPr>
          <w:lang w:val="en-US"/>
        </w:rPr>
        <w:t>Standard</w:t>
      </w:r>
    </w:p>
    <w:p w:rsidR="009A2AB7" w:rsidRPr="00E76B6F" w:rsidRDefault="009A2AB7" w:rsidP="00D5559F">
      <w:pPr>
        <w:numPr>
          <w:ilvl w:val="0"/>
          <w:numId w:val="21"/>
        </w:numPr>
        <w:rPr>
          <w:lang w:val="en-US"/>
        </w:rPr>
      </w:pPr>
      <w:r w:rsidRPr="00E76B6F">
        <w:rPr>
          <w:lang w:val="en-US"/>
        </w:rPr>
        <w:t>IP</w:t>
      </w:r>
      <w:r>
        <w:rPr>
          <w:lang w:val="en-US"/>
        </w:rPr>
        <w:fldChar w:fldCharType="begin"/>
      </w:r>
      <w:r>
        <w:rPr>
          <w:lang w:val="en-US"/>
        </w:rPr>
        <w:instrText xml:space="preserve"> XE "</w:instrText>
      </w:r>
      <w:r>
        <w:instrText>IP"</w:instrText>
      </w:r>
      <w:r>
        <w:rPr>
          <w:lang w:val="en-US"/>
        </w:rPr>
        <w:instrText xml:space="preserve"> </w:instrText>
      </w:r>
      <w:r>
        <w:rPr>
          <w:lang w:val="en-US"/>
        </w:rPr>
        <w:fldChar w:fldCharType="end"/>
      </w:r>
    </w:p>
    <w:p w:rsidR="009A2AB7" w:rsidRPr="00E76B6F" w:rsidRDefault="009A2AB7" w:rsidP="00D5559F">
      <w:pPr>
        <w:numPr>
          <w:ilvl w:val="0"/>
          <w:numId w:val="21"/>
        </w:numPr>
        <w:rPr>
          <w:lang w:val="en-US"/>
        </w:rPr>
      </w:pPr>
      <w:r w:rsidRPr="00E76B6F">
        <w:rPr>
          <w:lang w:val="en-US"/>
        </w:rPr>
        <w:t>Group.</w:t>
      </w:r>
    </w:p>
    <w:p w:rsidR="009A2AB7" w:rsidRPr="00E76B6F" w:rsidRDefault="009A2AB7" w:rsidP="009A2AB7">
      <w:pPr>
        <w:rPr>
          <w:rFonts w:cs="Arial"/>
          <w:b/>
          <w:sz w:val="18"/>
          <w:lang w:val="en-US"/>
        </w:rPr>
      </w:pPr>
    </w:p>
    <w:p w:rsidR="009A2AB7" w:rsidRPr="00E76B6F" w:rsidRDefault="009A2AB7" w:rsidP="009A2AB7">
      <w:pPr>
        <w:rPr>
          <w:rFonts w:cs="Arial"/>
          <w:b/>
          <w:sz w:val="18"/>
          <w:lang w:val="en-US"/>
        </w:rPr>
      </w:pPr>
    </w:p>
    <w:p w:rsidR="009A2AB7" w:rsidRPr="00E76B6F" w:rsidRDefault="009A2AB7" w:rsidP="009A2AB7">
      <w:pPr>
        <w:keepNext/>
        <w:rPr>
          <w:rFonts w:cs="Arial"/>
          <w:b/>
          <w:sz w:val="18"/>
          <w:lang w:val="en-US"/>
        </w:rPr>
      </w:pPr>
      <w:r>
        <w:rPr>
          <w:rFonts w:cs="Arial"/>
          <w:b/>
          <w:noProof/>
          <w:sz w:val="18"/>
          <w:lang w:val="nl-NL" w:eastAsia="nl-NL"/>
        </w:rPr>
        <w:drawing>
          <wp:inline distT="0" distB="0" distL="0" distR="0" wp14:anchorId="425A06DD" wp14:editId="12C62321">
            <wp:extent cx="5934075" cy="3095625"/>
            <wp:effectExtent l="19050" t="0" r="9525"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5934075" cy="3095625"/>
                    </a:xfrm>
                    <a:prstGeom prst="rect">
                      <a:avLst/>
                    </a:prstGeom>
                    <a:noFill/>
                    <a:ln w="9525">
                      <a:noFill/>
                      <a:miter lim="800000"/>
                      <a:headEnd/>
                      <a:tailEnd/>
                    </a:ln>
                  </pic:spPr>
                </pic:pic>
              </a:graphicData>
            </a:graphic>
          </wp:inline>
        </w:drawing>
      </w:r>
    </w:p>
    <w:p w:rsidR="009A2AB7" w:rsidRPr="00D92197" w:rsidRDefault="009A2AB7" w:rsidP="009A2AB7">
      <w:pPr>
        <w:pStyle w:val="Onderschrift"/>
      </w:pPr>
      <w:bookmarkStart w:id="427" w:name="_Ref330820689"/>
      <w:bookmarkStart w:id="428" w:name="_Toc335863838"/>
      <w:bookmarkStart w:id="429" w:name="_Toc345528665"/>
      <w:bookmarkStart w:id="430" w:name="_Toc349645847"/>
      <w:r w:rsidRPr="00D92197">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10</w:t>
      </w:r>
      <w:r>
        <w:fldChar w:fldCharType="end"/>
      </w:r>
      <w:bookmarkEnd w:id="427"/>
      <w:r w:rsidRPr="00D92197">
        <w:t xml:space="preserve">: </w:t>
      </w:r>
      <w:r>
        <w:t>Interface</w:t>
      </w:r>
      <w:bookmarkEnd w:id="428"/>
      <w:bookmarkEnd w:id="429"/>
      <w:bookmarkEnd w:id="430"/>
    </w:p>
    <w:p w:rsidR="009A2AB7" w:rsidRDefault="009A2AB7" w:rsidP="009A2AB7">
      <w:pPr>
        <w:rPr>
          <w:lang w:val="en-US"/>
        </w:rPr>
      </w:pPr>
      <w:r>
        <w:rPr>
          <w:lang w:val="en-US"/>
        </w:rPr>
        <w:t>Under interface you can choose different kinds of Can</w:t>
      </w:r>
      <w:r>
        <w:rPr>
          <w:lang w:val="en-US"/>
        </w:rPr>
        <w:fldChar w:fldCharType="begin"/>
      </w:r>
      <w:r>
        <w:rPr>
          <w:lang w:val="en-US"/>
        </w:rPr>
        <w:instrText xml:space="preserve"> XE "</w:instrText>
      </w:r>
      <w:r w:rsidRPr="00CA46A0">
        <w:rPr>
          <w:lang w:val="en-US"/>
        </w:rPr>
        <w:instrText>Can"</w:instrText>
      </w:r>
      <w:r>
        <w:rPr>
          <w:lang w:val="en-US"/>
        </w:rPr>
        <w:instrText xml:space="preserve"> </w:instrText>
      </w:r>
      <w:r>
        <w:rPr>
          <w:lang w:val="en-US"/>
        </w:rPr>
        <w:fldChar w:fldCharType="end"/>
      </w:r>
      <w:r>
        <w:rPr>
          <w:lang w:val="en-US"/>
        </w:rPr>
        <w:t>-interfaces. The most used one is the ICP</w:t>
      </w:r>
      <w:r>
        <w:rPr>
          <w:lang w:val="en-US"/>
        </w:rPr>
        <w:fldChar w:fldCharType="begin"/>
      </w:r>
      <w:r>
        <w:rPr>
          <w:lang w:val="en-US"/>
        </w:rPr>
        <w:instrText xml:space="preserve"> XE "</w:instrText>
      </w:r>
      <w:r w:rsidRPr="00CA46A0">
        <w:rPr>
          <w:lang w:val="en-US"/>
        </w:rPr>
        <w:instrText>ICP"</w:instrText>
      </w:r>
      <w:r>
        <w:rPr>
          <w:lang w:val="en-US"/>
        </w:rPr>
        <w:instrText xml:space="preserve"> </w:instrText>
      </w:r>
      <w:r>
        <w:rPr>
          <w:lang w:val="en-US"/>
        </w:rPr>
        <w:fldChar w:fldCharType="end"/>
      </w:r>
      <w:r>
        <w:rPr>
          <w:lang w:val="en-US"/>
        </w:rPr>
        <w:t>. If you come across an older version, you can choose it here. (see</w:t>
      </w:r>
      <w:r>
        <w:t xml:space="preserve"> </w:t>
      </w:r>
      <w:r>
        <w:fldChar w:fldCharType="begin"/>
      </w:r>
      <w:r>
        <w:instrText xml:space="preserve"> REF _Ref330820689 \h </w:instrText>
      </w:r>
      <w:r>
        <w:fldChar w:fldCharType="separate"/>
      </w:r>
      <w:r w:rsidRPr="00D92197">
        <w:t xml:space="preserve">Figure </w:t>
      </w:r>
      <w:r>
        <w:rPr>
          <w:noProof/>
        </w:rPr>
        <w:t>6</w:t>
      </w:r>
      <w:r>
        <w:noBreakHyphen/>
      </w:r>
      <w:r>
        <w:rPr>
          <w:noProof/>
        </w:rPr>
        <w:t>10</w:t>
      </w:r>
      <w:r>
        <w:fldChar w:fldCharType="end"/>
      </w:r>
      <w:r>
        <w:rPr>
          <w:lang w:val="en-US"/>
        </w:rPr>
        <w:t>).</w:t>
      </w:r>
    </w:p>
    <w:p w:rsidR="009A2AB7" w:rsidRDefault="009A2AB7" w:rsidP="009A2AB7">
      <w:pPr>
        <w:pStyle w:val="Bijschrift"/>
        <w:rPr>
          <w:b w:val="0"/>
          <w:lang w:val="en-US" w:eastAsia="nl-NL"/>
        </w:rPr>
      </w:pPr>
      <w:r>
        <w:rPr>
          <w:b w:val="0"/>
          <w:noProof/>
          <w:lang w:eastAsia="nl-NL"/>
        </w:rPr>
        <w:lastRenderedPageBreak/>
        <w:drawing>
          <wp:inline distT="0" distB="0" distL="0" distR="0" wp14:anchorId="7C924C5E" wp14:editId="1388BB32">
            <wp:extent cx="5934075" cy="3105150"/>
            <wp:effectExtent l="19050" t="0" r="9525"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5934075" cy="3105150"/>
                    </a:xfrm>
                    <a:prstGeom prst="rect">
                      <a:avLst/>
                    </a:prstGeom>
                    <a:noFill/>
                    <a:ln w="9525">
                      <a:noFill/>
                      <a:miter lim="800000"/>
                      <a:headEnd/>
                      <a:tailEnd/>
                    </a:ln>
                  </pic:spPr>
                </pic:pic>
              </a:graphicData>
            </a:graphic>
          </wp:inline>
        </w:drawing>
      </w:r>
    </w:p>
    <w:p w:rsidR="009A2AB7" w:rsidRPr="00D92197" w:rsidRDefault="009A2AB7" w:rsidP="009A2AB7">
      <w:pPr>
        <w:pStyle w:val="Onderschrift"/>
      </w:pPr>
      <w:bookmarkStart w:id="431" w:name="_Ref330820720"/>
      <w:bookmarkStart w:id="432" w:name="_Toc335863839"/>
      <w:bookmarkStart w:id="433" w:name="_Toc345528666"/>
      <w:bookmarkStart w:id="434" w:name="_Toc349645848"/>
      <w:r w:rsidRPr="00D92197">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11</w:t>
      </w:r>
      <w:r>
        <w:fldChar w:fldCharType="end"/>
      </w:r>
      <w:bookmarkEnd w:id="431"/>
      <w:r w:rsidRPr="00D92197">
        <w:t xml:space="preserve">: </w:t>
      </w:r>
      <w:r>
        <w:t>Standard</w:t>
      </w:r>
      <w:bookmarkEnd w:id="432"/>
      <w:bookmarkEnd w:id="433"/>
      <w:bookmarkEnd w:id="434"/>
    </w:p>
    <w:p w:rsidR="009A2AB7" w:rsidRDefault="009A2AB7" w:rsidP="009A2AB7">
      <w:pPr>
        <w:rPr>
          <w:lang w:val="en-US"/>
        </w:rPr>
      </w:pPr>
      <w:r>
        <w:rPr>
          <w:lang w:val="en-US"/>
        </w:rPr>
        <w:t>Under Standard you choose the protocol you want to use with the interface (see</w:t>
      </w:r>
      <w:r w:rsidRPr="00CA0364">
        <w:rPr>
          <w:lang w:val="en-US"/>
        </w:rPr>
        <w:t xml:space="preserve"> </w:t>
      </w:r>
      <w:r>
        <w:fldChar w:fldCharType="begin"/>
      </w:r>
      <w:r w:rsidRPr="00CA0364">
        <w:rPr>
          <w:lang w:val="en-US"/>
        </w:rPr>
        <w:instrText xml:space="preserve"> REF _Ref330820720 \h </w:instrText>
      </w:r>
      <w:r>
        <w:fldChar w:fldCharType="separate"/>
      </w:r>
      <w:r w:rsidRPr="00D92197">
        <w:t xml:space="preserve">Figure </w:t>
      </w:r>
      <w:r>
        <w:rPr>
          <w:noProof/>
        </w:rPr>
        <w:t>6</w:t>
      </w:r>
      <w:r>
        <w:noBreakHyphen/>
      </w:r>
      <w:r>
        <w:rPr>
          <w:noProof/>
        </w:rPr>
        <w:t>11</w:t>
      </w:r>
      <w:r>
        <w:fldChar w:fldCharType="end"/>
      </w:r>
      <w:r>
        <w:rPr>
          <w:lang w:val="en-US"/>
        </w:rPr>
        <w:t>). Most widely used are the NMEA 2000 and the SAE J1939</w:t>
      </w:r>
      <w:r>
        <w:rPr>
          <w:lang w:val="en-US"/>
        </w:rPr>
        <w:fldChar w:fldCharType="begin"/>
      </w:r>
      <w:r>
        <w:rPr>
          <w:lang w:val="en-US"/>
        </w:rPr>
        <w:instrText xml:space="preserve"> XE "</w:instrText>
      </w:r>
      <w:r w:rsidRPr="00CA46A0">
        <w:rPr>
          <w:lang w:val="en-US"/>
        </w:rPr>
        <w:instrText>J1939"</w:instrText>
      </w:r>
      <w:r>
        <w:rPr>
          <w:lang w:val="en-US"/>
        </w:rPr>
        <w:instrText xml:space="preserve"> </w:instrText>
      </w:r>
      <w:r>
        <w:rPr>
          <w:lang w:val="en-US"/>
        </w:rPr>
        <w:fldChar w:fldCharType="end"/>
      </w:r>
      <w:r>
        <w:rPr>
          <w:lang w:val="en-US"/>
        </w:rPr>
        <w:t>. Which to use is depending on your attached protocol.</w:t>
      </w:r>
    </w:p>
    <w:p w:rsidR="009A2AB7" w:rsidRDefault="009A2AB7" w:rsidP="009A2AB7">
      <w:pPr>
        <w:pStyle w:val="Bijschrift"/>
        <w:rPr>
          <w:b w:val="0"/>
          <w:lang w:val="en-US" w:eastAsia="nl-NL"/>
        </w:rPr>
      </w:pPr>
      <w:r>
        <w:rPr>
          <w:b w:val="0"/>
          <w:lang w:val="en-US" w:eastAsia="nl-NL"/>
        </w:rPr>
        <w:t>Under IP</w:t>
      </w:r>
      <w:r>
        <w:rPr>
          <w:b w:val="0"/>
          <w:lang w:val="en-US" w:eastAsia="nl-NL"/>
        </w:rPr>
        <w:fldChar w:fldCharType="begin"/>
      </w:r>
      <w:r>
        <w:rPr>
          <w:b w:val="0"/>
          <w:lang w:val="en-US" w:eastAsia="nl-NL"/>
        </w:rPr>
        <w:instrText xml:space="preserve"> XE "</w:instrText>
      </w:r>
      <w:r w:rsidRPr="009A2AB7">
        <w:rPr>
          <w:lang w:val="en-US"/>
        </w:rPr>
        <w:instrText>IP"</w:instrText>
      </w:r>
      <w:r>
        <w:rPr>
          <w:b w:val="0"/>
          <w:lang w:val="en-US" w:eastAsia="nl-NL"/>
        </w:rPr>
        <w:instrText xml:space="preserve"> </w:instrText>
      </w:r>
      <w:r>
        <w:rPr>
          <w:b w:val="0"/>
          <w:lang w:val="en-US" w:eastAsia="nl-NL"/>
        </w:rPr>
        <w:fldChar w:fldCharType="end"/>
      </w:r>
      <w:r>
        <w:rPr>
          <w:b w:val="0"/>
          <w:lang w:val="en-US" w:eastAsia="nl-NL"/>
        </w:rPr>
        <w:t xml:space="preserve"> you can select the right IP address that reflects the connected ICP</w:t>
      </w:r>
      <w:r>
        <w:rPr>
          <w:b w:val="0"/>
          <w:lang w:val="en-US" w:eastAsia="nl-NL"/>
        </w:rPr>
        <w:fldChar w:fldCharType="begin"/>
      </w:r>
      <w:r>
        <w:rPr>
          <w:b w:val="0"/>
          <w:lang w:val="en-US" w:eastAsia="nl-NL"/>
        </w:rPr>
        <w:instrText xml:space="preserve"> XE "</w:instrText>
      </w:r>
      <w:r w:rsidRPr="009A2AB7">
        <w:rPr>
          <w:lang w:val="en-US"/>
        </w:rPr>
        <w:instrText>ICP"</w:instrText>
      </w:r>
      <w:r>
        <w:rPr>
          <w:b w:val="0"/>
          <w:lang w:val="en-US" w:eastAsia="nl-NL"/>
        </w:rPr>
        <w:instrText xml:space="preserve"> </w:instrText>
      </w:r>
      <w:r>
        <w:rPr>
          <w:b w:val="0"/>
          <w:lang w:val="en-US" w:eastAsia="nl-NL"/>
        </w:rPr>
        <w:fldChar w:fldCharType="end"/>
      </w:r>
      <w:r>
        <w:rPr>
          <w:b w:val="0"/>
          <w:lang w:val="en-US" w:eastAsia="nl-NL"/>
        </w:rPr>
        <w:t xml:space="preserve"> for example. You can best leave it as it is by default (which will become the 172.16.1.x range). For information on how to set the right IP-address in the ICP, please refer to the ICP installation manual.</w:t>
      </w:r>
    </w:p>
    <w:p w:rsidR="009A2AB7" w:rsidRDefault="009A2AB7" w:rsidP="009A2AB7">
      <w:pPr>
        <w:rPr>
          <w:lang w:val="en-US"/>
        </w:rPr>
      </w:pPr>
      <w:r>
        <w:rPr>
          <w:lang w:val="en-US"/>
        </w:rPr>
        <w:t>The group you choose reflects under which group the information will be stored in NavVision. If you, for example, want the information from the interface to show up under Engine Port, you select that under Group (see</w:t>
      </w:r>
      <w:r w:rsidRPr="00CA0364">
        <w:rPr>
          <w:lang w:val="en-US"/>
        </w:rPr>
        <w:t xml:space="preserve"> </w:t>
      </w:r>
      <w:r>
        <w:fldChar w:fldCharType="begin"/>
      </w:r>
      <w:r w:rsidRPr="00CA0364">
        <w:rPr>
          <w:lang w:val="en-US"/>
        </w:rPr>
        <w:instrText xml:space="preserve"> REF _Ref330820720 \h </w:instrText>
      </w:r>
      <w:r>
        <w:fldChar w:fldCharType="separate"/>
      </w:r>
      <w:r w:rsidRPr="00D92197">
        <w:t xml:space="preserve">Figure </w:t>
      </w:r>
      <w:r>
        <w:rPr>
          <w:noProof/>
        </w:rPr>
        <w:t>6</w:t>
      </w:r>
      <w:r>
        <w:noBreakHyphen/>
      </w:r>
      <w:r>
        <w:rPr>
          <w:noProof/>
        </w:rPr>
        <w:t>11</w:t>
      </w:r>
      <w:r>
        <w:fldChar w:fldCharType="end"/>
      </w:r>
      <w:r>
        <w:rPr>
          <w:lang w:val="en-US"/>
        </w:rPr>
        <w:t>).</w:t>
      </w:r>
    </w:p>
    <w:p w:rsidR="009A2AB7" w:rsidRDefault="009A2AB7" w:rsidP="009A2AB7">
      <w:pPr>
        <w:pStyle w:val="Bijschrift"/>
        <w:rPr>
          <w:b w:val="0"/>
          <w:lang w:val="en-US" w:eastAsia="nl-NL"/>
        </w:rPr>
      </w:pPr>
      <w:r>
        <w:rPr>
          <w:b w:val="0"/>
          <w:lang w:val="en-US" w:eastAsia="nl-NL"/>
        </w:rPr>
        <w:t>After each change you need to hit “Accept and restart communication” to save it to the system.</w:t>
      </w:r>
    </w:p>
    <w:p w:rsidR="009A2AB7" w:rsidRDefault="009A2AB7" w:rsidP="00D5559F">
      <w:pPr>
        <w:pStyle w:val="Kop3"/>
        <w:numPr>
          <w:ilvl w:val="2"/>
          <w:numId w:val="1"/>
        </w:numPr>
        <w:rPr>
          <w:lang w:eastAsia="nl-NL"/>
        </w:rPr>
      </w:pPr>
      <w:bookmarkStart w:id="435" w:name="_Toc335863642"/>
      <w:bookmarkStart w:id="436" w:name="_Toc345528642"/>
      <w:bookmarkStart w:id="437" w:name="_Toc349645721"/>
      <w:r>
        <w:rPr>
          <w:lang w:eastAsia="nl-NL"/>
        </w:rPr>
        <w:t>Type (</w:t>
      </w:r>
      <w:proofErr w:type="spellStart"/>
      <w:r>
        <w:rPr>
          <w:lang w:eastAsia="nl-NL"/>
        </w:rPr>
        <w:t>ICPdas</w:t>
      </w:r>
      <w:proofErr w:type="spellEnd"/>
      <w:r>
        <w:rPr>
          <w:lang w:eastAsia="nl-NL"/>
        </w:rPr>
        <w:t xml:space="preserve"> i7540D)</w:t>
      </w:r>
      <w:bookmarkEnd w:id="435"/>
      <w:bookmarkEnd w:id="436"/>
      <w:bookmarkEnd w:id="437"/>
    </w:p>
    <w:p w:rsidR="009A2AB7" w:rsidRPr="00CA0364" w:rsidRDefault="009A2AB7" w:rsidP="009A2AB7">
      <w:pPr>
        <w:rPr>
          <w:lang w:val="en-US"/>
        </w:rPr>
      </w:pPr>
      <w:r>
        <w:rPr>
          <w:lang w:val="en-US"/>
        </w:rPr>
        <w:t xml:space="preserve">The </w:t>
      </w:r>
      <w:proofErr w:type="spellStart"/>
      <w:r>
        <w:rPr>
          <w:lang w:val="en-US"/>
        </w:rPr>
        <w:t>ICPdas</w:t>
      </w:r>
      <w:proofErr w:type="spellEnd"/>
      <w:r>
        <w:rPr>
          <w:lang w:val="en-US"/>
        </w:rPr>
        <w:t xml:space="preserve"> is found under “Type” “</w:t>
      </w:r>
      <w:proofErr w:type="spellStart"/>
      <w:r>
        <w:rPr>
          <w:lang w:val="en-US"/>
        </w:rPr>
        <w:t>ICPdas</w:t>
      </w:r>
      <w:proofErr w:type="spellEnd"/>
      <w:r>
        <w:rPr>
          <w:lang w:val="en-US"/>
        </w:rPr>
        <w:t xml:space="preserve"> i7540D” (see </w:t>
      </w:r>
      <w:r>
        <w:rPr>
          <w:lang w:val="en-US"/>
        </w:rPr>
        <w:fldChar w:fldCharType="begin"/>
      </w:r>
      <w:r>
        <w:rPr>
          <w:lang w:val="en-US"/>
        </w:rPr>
        <w:instrText xml:space="preserve"> REF _Ref330820598 \h </w:instrText>
      </w:r>
      <w:r>
        <w:rPr>
          <w:lang w:val="en-US"/>
        </w:rPr>
      </w:r>
      <w:r>
        <w:rPr>
          <w:lang w:val="en-US"/>
        </w:rPr>
        <w:fldChar w:fldCharType="separate"/>
      </w:r>
      <w:r w:rsidRPr="00D92197">
        <w:t xml:space="preserve">Figure </w:t>
      </w:r>
      <w:r>
        <w:rPr>
          <w:noProof/>
        </w:rPr>
        <w:t>6</w:t>
      </w:r>
      <w:r>
        <w:noBreakHyphen/>
      </w:r>
      <w:r>
        <w:rPr>
          <w:noProof/>
        </w:rPr>
        <w:t>12</w:t>
      </w:r>
      <w:r>
        <w:rPr>
          <w:lang w:val="en-US"/>
        </w:rPr>
        <w:fldChar w:fldCharType="end"/>
      </w:r>
      <w:r>
        <w:rPr>
          <w:lang w:val="en-US"/>
        </w:rPr>
        <w:t xml:space="preserve">). </w:t>
      </w:r>
      <w:r>
        <w:rPr>
          <w:lang w:val="en-US"/>
        </w:rPr>
        <w:br/>
        <w:t>Fill in the IP</w:t>
      </w:r>
      <w:r>
        <w:rPr>
          <w:lang w:val="en-US"/>
        </w:rPr>
        <w:fldChar w:fldCharType="begin"/>
      </w:r>
      <w:r>
        <w:rPr>
          <w:lang w:val="en-US"/>
        </w:rPr>
        <w:instrText xml:space="preserve"> XE "</w:instrText>
      </w:r>
      <w:r w:rsidRPr="00CA46A0">
        <w:rPr>
          <w:lang w:val="en-US"/>
        </w:rPr>
        <w:instrText>IP"</w:instrText>
      </w:r>
      <w:r>
        <w:rPr>
          <w:lang w:val="en-US"/>
        </w:rPr>
        <w:instrText xml:space="preserve"> </w:instrText>
      </w:r>
      <w:r>
        <w:rPr>
          <w:lang w:val="en-US"/>
        </w:rPr>
        <w:fldChar w:fldCharType="end"/>
      </w:r>
      <w:r>
        <w:rPr>
          <w:lang w:val="en-US"/>
        </w:rPr>
        <w:t xml:space="preserve"> address of the </w:t>
      </w:r>
      <w:proofErr w:type="spellStart"/>
      <w:r>
        <w:rPr>
          <w:lang w:val="en-US"/>
        </w:rPr>
        <w:t>ICPdas</w:t>
      </w:r>
      <w:proofErr w:type="spellEnd"/>
      <w:r>
        <w:rPr>
          <w:lang w:val="en-US"/>
        </w:rPr>
        <w:t xml:space="preserve"> server under “IP Address” (same range as the PC i.e. 172.168.x.x, for ICP</w:t>
      </w:r>
      <w:r>
        <w:rPr>
          <w:lang w:val="en-US"/>
        </w:rPr>
        <w:fldChar w:fldCharType="begin"/>
      </w:r>
      <w:r>
        <w:rPr>
          <w:lang w:val="en-US"/>
        </w:rPr>
        <w:instrText xml:space="preserve"> XE "</w:instrText>
      </w:r>
      <w:r w:rsidRPr="00CA46A0">
        <w:rPr>
          <w:lang w:val="en-US"/>
        </w:rPr>
        <w:instrText>ICP"</w:instrText>
      </w:r>
      <w:r>
        <w:rPr>
          <w:lang w:val="en-US"/>
        </w:rPr>
        <w:instrText xml:space="preserve"> </w:instrText>
      </w:r>
      <w:r>
        <w:rPr>
          <w:lang w:val="en-US"/>
        </w:rPr>
        <w:fldChar w:fldCharType="end"/>
      </w:r>
      <w:r>
        <w:rPr>
          <w:lang w:val="en-US"/>
        </w:rPr>
        <w:t xml:space="preserve"> the last digits are in the 30 range). The very first connected ICP</w:t>
      </w:r>
      <w:r>
        <w:rPr>
          <w:lang w:val="en-US"/>
        </w:rPr>
        <w:fldChar w:fldCharType="begin"/>
      </w:r>
      <w:r>
        <w:rPr>
          <w:lang w:val="en-US"/>
        </w:rPr>
        <w:instrText xml:space="preserve"> XE "</w:instrText>
      </w:r>
      <w:r w:rsidRPr="00CA46A0">
        <w:rPr>
          <w:lang w:val="en-US"/>
        </w:rPr>
        <w:instrText>ICP"</w:instrText>
      </w:r>
      <w:r>
        <w:rPr>
          <w:lang w:val="en-US"/>
        </w:rPr>
        <w:instrText xml:space="preserve"> </w:instrText>
      </w:r>
      <w:r>
        <w:rPr>
          <w:lang w:val="en-US"/>
        </w:rPr>
        <w:fldChar w:fldCharType="end"/>
      </w:r>
      <w:r>
        <w:rPr>
          <w:lang w:val="en-US"/>
        </w:rPr>
        <w:t xml:space="preserve"> is set to IP</w:t>
      </w:r>
      <w:r>
        <w:rPr>
          <w:lang w:val="en-US"/>
        </w:rPr>
        <w:fldChar w:fldCharType="begin"/>
      </w:r>
      <w:r>
        <w:rPr>
          <w:lang w:val="en-US"/>
        </w:rPr>
        <w:instrText xml:space="preserve"> XE "</w:instrText>
      </w:r>
      <w:r w:rsidRPr="00CA46A0">
        <w:rPr>
          <w:lang w:val="en-US"/>
        </w:rPr>
        <w:instrText>IP"</w:instrText>
      </w:r>
      <w:r>
        <w:rPr>
          <w:lang w:val="en-US"/>
        </w:rPr>
        <w:instrText xml:space="preserve"> </w:instrText>
      </w:r>
      <w:r>
        <w:rPr>
          <w:lang w:val="en-US"/>
        </w:rPr>
        <w:fldChar w:fldCharType="end"/>
      </w:r>
      <w:r>
        <w:rPr>
          <w:lang w:val="en-US"/>
        </w:rPr>
        <w:t xml:space="preserve"> address 172.16.1.31 and the next available to 172.16.1.32 etc.</w:t>
      </w:r>
    </w:p>
    <w:p w:rsidR="009A2AB7" w:rsidRPr="00CA0364" w:rsidRDefault="009A2AB7" w:rsidP="009A2AB7">
      <w:pPr>
        <w:keepNext/>
        <w:rPr>
          <w:noProof/>
          <w:lang w:val="en-US"/>
        </w:rPr>
      </w:pPr>
    </w:p>
    <w:p w:rsidR="009A2AB7" w:rsidRPr="00E76B6F" w:rsidRDefault="009A2AB7" w:rsidP="009A2AB7">
      <w:pPr>
        <w:keepNext/>
        <w:rPr>
          <w:rFonts w:cs="Arial"/>
          <w:b/>
          <w:sz w:val="18"/>
          <w:lang w:val="en-US"/>
        </w:rPr>
      </w:pPr>
      <w:r>
        <w:rPr>
          <w:noProof/>
          <w:lang w:val="nl-NL" w:eastAsia="nl-NL"/>
        </w:rPr>
        <w:drawing>
          <wp:inline distT="0" distB="0" distL="0" distR="0" wp14:anchorId="46A776FC" wp14:editId="218C7518">
            <wp:extent cx="5934075" cy="3895725"/>
            <wp:effectExtent l="19050" t="0" r="9525" b="0"/>
            <wp:docPr id="24" name="Afbeelding 24" descr="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ݻ°"/>
                    <pic:cNvPicPr>
                      <a:picLocks noChangeAspect="1" noChangeArrowheads="1"/>
                    </pic:cNvPicPr>
                  </pic:nvPicPr>
                  <pic:blipFill>
                    <a:blip r:embed="rId33" cstate="print"/>
                    <a:srcRect/>
                    <a:stretch>
                      <a:fillRect/>
                    </a:stretch>
                  </pic:blipFill>
                  <pic:spPr bwMode="auto">
                    <a:xfrm>
                      <a:off x="0" y="0"/>
                      <a:ext cx="5934075" cy="3895725"/>
                    </a:xfrm>
                    <a:prstGeom prst="rect">
                      <a:avLst/>
                    </a:prstGeom>
                    <a:noFill/>
                    <a:ln w="9525">
                      <a:noFill/>
                      <a:miter lim="800000"/>
                      <a:headEnd/>
                      <a:tailEnd/>
                    </a:ln>
                  </pic:spPr>
                </pic:pic>
              </a:graphicData>
            </a:graphic>
          </wp:inline>
        </w:drawing>
      </w:r>
    </w:p>
    <w:p w:rsidR="009A2AB7" w:rsidRPr="00D92197" w:rsidRDefault="009A2AB7" w:rsidP="009A2AB7">
      <w:pPr>
        <w:pStyle w:val="Onderschrift"/>
      </w:pPr>
      <w:bookmarkStart w:id="438" w:name="_Ref330820598"/>
      <w:bookmarkStart w:id="439" w:name="_Toc335863837"/>
      <w:bookmarkStart w:id="440" w:name="_Toc345528667"/>
      <w:bookmarkStart w:id="441" w:name="_Toc349645849"/>
      <w:r w:rsidRPr="00D92197">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12</w:t>
      </w:r>
      <w:r>
        <w:fldChar w:fldCharType="end"/>
      </w:r>
      <w:bookmarkEnd w:id="438"/>
      <w:r w:rsidRPr="00D92197">
        <w:t>: Type (</w:t>
      </w:r>
      <w:proofErr w:type="spellStart"/>
      <w:r w:rsidRPr="00D92197">
        <w:t>ICPdas</w:t>
      </w:r>
      <w:proofErr w:type="spellEnd"/>
      <w:r w:rsidRPr="00D92197">
        <w:t xml:space="preserve"> i7540D)</w:t>
      </w:r>
      <w:bookmarkEnd w:id="439"/>
      <w:bookmarkEnd w:id="440"/>
      <w:bookmarkEnd w:id="441"/>
    </w:p>
    <w:p w:rsidR="009A2AB7" w:rsidRPr="00E76B6F" w:rsidRDefault="009A2AB7" w:rsidP="009A2AB7">
      <w:pPr>
        <w:rPr>
          <w:lang w:val="en-US"/>
        </w:rPr>
      </w:pPr>
      <w:r w:rsidRPr="00E76B6F">
        <w:rPr>
          <w:lang w:val="en-US"/>
        </w:rPr>
        <w:t>Verify the LAN1 and LAN2 settings (if available) and select the appropriate protocol (see</w:t>
      </w:r>
      <w:r>
        <w:rPr>
          <w:lang w:val="en-US"/>
        </w:rPr>
        <w:t xml:space="preserve"> chapter 4.9.2.1 Hardware installation and commissioning manual</w:t>
      </w:r>
      <w:r w:rsidRPr="00E76B6F">
        <w:rPr>
          <w:lang w:val="en-US"/>
        </w:rPr>
        <w:t>).</w:t>
      </w:r>
    </w:p>
    <w:p w:rsidR="009A2AB7" w:rsidRDefault="009A2AB7" w:rsidP="009A2AB7">
      <w:pPr>
        <w:rPr>
          <w:lang w:val="en-US"/>
        </w:rPr>
      </w:pPr>
      <w:r w:rsidRPr="00E76B6F">
        <w:rPr>
          <w:lang w:val="en-US"/>
        </w:rPr>
        <w:t xml:space="preserve">To confirm the settings, click “Accept and restart communication” and verify if the serial data is working within </w:t>
      </w:r>
      <w:r>
        <w:rPr>
          <w:lang w:val="en-US"/>
        </w:rPr>
        <w:t>FT NavVision</w:t>
      </w:r>
      <w:r w:rsidRPr="00E76B6F">
        <w:rPr>
          <w:lang w:val="en-US"/>
        </w:rPr>
        <w:t>®.</w:t>
      </w:r>
    </w:p>
    <w:p w:rsidR="009A2AB7" w:rsidRDefault="009A2AB7" w:rsidP="009A2AB7">
      <w:pPr>
        <w:rPr>
          <w:lang w:val="en-US"/>
        </w:rPr>
      </w:pPr>
    </w:p>
    <w:p w:rsidR="009A2AB7" w:rsidRDefault="009A2AB7" w:rsidP="00D5559F">
      <w:pPr>
        <w:pStyle w:val="Kop2"/>
        <w:numPr>
          <w:ilvl w:val="1"/>
          <w:numId w:val="1"/>
        </w:numPr>
      </w:pPr>
      <w:bookmarkStart w:id="442" w:name="_Ref262725580"/>
      <w:bookmarkStart w:id="443" w:name="_Ref262725581"/>
      <w:bookmarkStart w:id="444" w:name="_Ref262726705"/>
      <w:bookmarkStart w:id="445" w:name="_Ref262729423"/>
      <w:bookmarkStart w:id="446" w:name="_Ref333581077"/>
      <w:bookmarkStart w:id="447" w:name="_Ref333581173"/>
      <w:bookmarkStart w:id="448" w:name="_Ref333581187"/>
      <w:bookmarkStart w:id="449" w:name="_Ref333581356"/>
      <w:bookmarkStart w:id="450" w:name="_Ref333581370"/>
      <w:bookmarkStart w:id="451" w:name="_Ref333581576"/>
      <w:bookmarkStart w:id="452" w:name="_Toc335863637"/>
      <w:bookmarkStart w:id="453" w:name="_Toc345528643"/>
      <w:bookmarkStart w:id="454" w:name="_Toc349645722"/>
      <w:r>
        <w:t xml:space="preserve">COM port </w:t>
      </w:r>
      <w:bookmarkEnd w:id="442"/>
      <w:bookmarkEnd w:id="443"/>
      <w:bookmarkEnd w:id="444"/>
      <w:bookmarkEnd w:id="445"/>
      <w:r>
        <w:t>assignment</w:t>
      </w:r>
      <w:bookmarkEnd w:id="446"/>
      <w:bookmarkEnd w:id="447"/>
      <w:bookmarkEnd w:id="448"/>
      <w:bookmarkEnd w:id="449"/>
      <w:bookmarkEnd w:id="450"/>
      <w:bookmarkEnd w:id="451"/>
      <w:bookmarkEnd w:id="452"/>
      <w:bookmarkEnd w:id="453"/>
      <w:bookmarkEnd w:id="454"/>
    </w:p>
    <w:p w:rsidR="009A2AB7" w:rsidRDefault="009A2AB7" w:rsidP="009A2AB7">
      <w:pPr>
        <w:rPr>
          <w:lang w:val="en-US"/>
        </w:rPr>
      </w:pPr>
    </w:p>
    <w:p w:rsidR="009A2AB7" w:rsidRDefault="009A2AB7" w:rsidP="009A2AB7">
      <w:pPr>
        <w:rPr>
          <w:i/>
          <w:noProof/>
          <w:lang w:val="en-US"/>
        </w:rPr>
      </w:pPr>
      <w:r w:rsidRPr="00ED4BCB">
        <w:rPr>
          <w:i/>
          <w:noProof/>
          <w:lang w:val="en-US"/>
        </w:rPr>
        <w:t>NOTE</w:t>
      </w:r>
      <w:r>
        <w:rPr>
          <w:i/>
          <w:noProof/>
          <w:lang w:val="en-US"/>
        </w:rPr>
        <w:t>:</w:t>
      </w:r>
    </w:p>
    <w:p w:rsidR="009A2AB7" w:rsidRPr="00ED4BCB" w:rsidRDefault="009A2AB7" w:rsidP="009A2AB7">
      <w:pPr>
        <w:rPr>
          <w:i/>
          <w:noProof/>
          <w:lang w:val="en-US"/>
        </w:rPr>
      </w:pPr>
      <w:r>
        <w:rPr>
          <w:i/>
          <w:noProof/>
          <w:lang w:val="en-US"/>
        </w:rPr>
        <w:t>U</w:t>
      </w:r>
      <w:r w:rsidRPr="00ED4BCB">
        <w:rPr>
          <w:i/>
          <w:noProof/>
          <w:lang w:val="en-US"/>
        </w:rPr>
        <w:t xml:space="preserve">se the right </w:t>
      </w:r>
      <w:r>
        <w:rPr>
          <w:i/>
          <w:noProof/>
          <w:lang w:val="en-US"/>
        </w:rPr>
        <w:t>device interface (</w:t>
      </w:r>
      <w:r w:rsidRPr="00ED4BCB">
        <w:rPr>
          <w:i/>
          <w:noProof/>
          <w:lang w:val="en-US"/>
        </w:rPr>
        <w:t>protocol</w:t>
      </w:r>
      <w:r>
        <w:rPr>
          <w:i/>
          <w:noProof/>
          <w:lang w:val="en-US"/>
        </w:rPr>
        <w:t xml:space="preserve">) and verify the </w:t>
      </w:r>
      <w:r w:rsidRPr="00ED4BCB">
        <w:rPr>
          <w:i/>
          <w:noProof/>
          <w:lang w:val="en-US"/>
        </w:rPr>
        <w:t>baudrate etc.</w:t>
      </w:r>
    </w:p>
    <w:p w:rsidR="009A2AB7" w:rsidRPr="00536886" w:rsidRDefault="009A2AB7" w:rsidP="009A2AB7">
      <w:pPr>
        <w:rPr>
          <w:lang w:val="en-US"/>
        </w:rPr>
      </w:pPr>
    </w:p>
    <w:p w:rsidR="009A2AB7" w:rsidRDefault="009A2AB7" w:rsidP="009A2AB7">
      <w:pPr>
        <w:rPr>
          <w:noProof/>
          <w:lang w:val="en-US"/>
        </w:rPr>
      </w:pPr>
      <w:r>
        <w:rPr>
          <w:lang w:val="en-US"/>
        </w:rPr>
        <w:t xml:space="preserve">Check the respective wiring schematics to determine the COM port arrangement and assignment. Tick off the relevant COM port (1, 2, 3, etc.) and select the required device interface (protocol) by means of the drop-down menu (see </w:t>
      </w:r>
      <w:r>
        <w:rPr>
          <w:lang w:val="en-US"/>
        </w:rPr>
        <w:fldChar w:fldCharType="begin"/>
      </w:r>
      <w:r>
        <w:rPr>
          <w:lang w:val="en-US"/>
        </w:rPr>
        <w:instrText xml:space="preserve"> REF _Ref261421099 \h </w:instrText>
      </w:r>
      <w:r>
        <w:rPr>
          <w:lang w:val="en-US"/>
        </w:rPr>
      </w:r>
      <w:r>
        <w:rPr>
          <w:lang w:val="en-US"/>
        </w:rPr>
        <w:fldChar w:fldCharType="separate"/>
      </w:r>
      <w:r w:rsidRPr="00D92197">
        <w:t xml:space="preserve">Figure </w:t>
      </w:r>
      <w:r>
        <w:rPr>
          <w:noProof/>
        </w:rPr>
        <w:t>6</w:t>
      </w:r>
      <w:r>
        <w:noBreakHyphen/>
      </w:r>
      <w:r>
        <w:rPr>
          <w:noProof/>
        </w:rPr>
        <w:t>13</w:t>
      </w:r>
      <w:r>
        <w:rPr>
          <w:lang w:val="en-US"/>
        </w:rPr>
        <w:fldChar w:fldCharType="end"/>
      </w:r>
      <w:r>
        <w:rPr>
          <w:lang w:val="en-US"/>
        </w:rPr>
        <w:t xml:space="preserve">). </w:t>
      </w:r>
    </w:p>
    <w:p w:rsidR="009A2AB7" w:rsidRDefault="009A2AB7" w:rsidP="009A2AB7">
      <w:pPr>
        <w:rPr>
          <w:noProof/>
          <w:lang w:val="en-US"/>
        </w:rPr>
      </w:pPr>
    </w:p>
    <w:p w:rsidR="009A2AB7" w:rsidRDefault="009A2AB7" w:rsidP="009A2AB7">
      <w:pPr>
        <w:keepNext/>
      </w:pPr>
      <w:r>
        <w:rPr>
          <w:noProof/>
          <w:lang w:val="nl-NL" w:eastAsia="nl-NL"/>
        </w:rPr>
        <w:lastRenderedPageBreak/>
        <w:drawing>
          <wp:inline distT="0" distB="0" distL="0" distR="0" wp14:anchorId="3B910BC1" wp14:editId="467CAEB3">
            <wp:extent cx="5934075" cy="3124200"/>
            <wp:effectExtent l="19050" t="0" r="9525"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5934075" cy="3124200"/>
                    </a:xfrm>
                    <a:prstGeom prst="rect">
                      <a:avLst/>
                    </a:prstGeom>
                    <a:noFill/>
                    <a:ln w="9525">
                      <a:noFill/>
                      <a:miter lim="800000"/>
                      <a:headEnd/>
                      <a:tailEnd/>
                    </a:ln>
                  </pic:spPr>
                </pic:pic>
              </a:graphicData>
            </a:graphic>
          </wp:inline>
        </w:drawing>
      </w:r>
    </w:p>
    <w:p w:rsidR="009A2AB7" w:rsidRPr="00D92197" w:rsidRDefault="009A2AB7" w:rsidP="009A2AB7">
      <w:pPr>
        <w:pStyle w:val="Onderschrift"/>
      </w:pPr>
      <w:bookmarkStart w:id="455" w:name="_Ref261421099"/>
      <w:bookmarkStart w:id="456" w:name="_Ref262720752"/>
      <w:bookmarkStart w:id="457" w:name="_Toc335863830"/>
      <w:bookmarkStart w:id="458" w:name="_Toc345528668"/>
      <w:bookmarkStart w:id="459" w:name="_Toc349645850"/>
      <w:r w:rsidRPr="00D92197">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13</w:t>
      </w:r>
      <w:r>
        <w:fldChar w:fldCharType="end"/>
      </w:r>
      <w:bookmarkEnd w:id="455"/>
      <w:r w:rsidRPr="00D92197">
        <w:t>: Drop-down menu</w:t>
      </w:r>
      <w:bookmarkEnd w:id="456"/>
      <w:r w:rsidRPr="00D92197">
        <w:t xml:space="preserve"> (device interfaces)</w:t>
      </w:r>
      <w:bookmarkEnd w:id="457"/>
      <w:bookmarkEnd w:id="458"/>
      <w:bookmarkEnd w:id="459"/>
    </w:p>
    <w:p w:rsidR="009A2AB7" w:rsidRDefault="009A2AB7" w:rsidP="009A2AB7">
      <w:pPr>
        <w:rPr>
          <w:noProof/>
          <w:lang w:val="en-US"/>
        </w:rPr>
      </w:pPr>
      <w:r>
        <w:rPr>
          <w:noProof/>
          <w:lang w:val="en-US"/>
        </w:rPr>
        <w:t xml:space="preserve">At completion, confirm the settings by clicking “Accept and restart communication” (see </w:t>
      </w:r>
      <w:r>
        <w:rPr>
          <w:noProof/>
          <w:lang w:val="en-US"/>
        </w:rPr>
        <w:fldChar w:fldCharType="begin"/>
      </w:r>
      <w:r>
        <w:rPr>
          <w:noProof/>
          <w:lang w:val="en-US"/>
        </w:rPr>
        <w:instrText xml:space="preserve"> REF _Ref261421099 \h </w:instrText>
      </w:r>
      <w:r>
        <w:rPr>
          <w:noProof/>
          <w:lang w:val="en-US"/>
        </w:rPr>
      </w:r>
      <w:r>
        <w:rPr>
          <w:noProof/>
          <w:lang w:val="en-US"/>
        </w:rPr>
        <w:fldChar w:fldCharType="separate"/>
      </w:r>
      <w:r w:rsidRPr="00D92197">
        <w:t xml:space="preserve">Figure </w:t>
      </w:r>
      <w:r>
        <w:rPr>
          <w:noProof/>
        </w:rPr>
        <w:t>6</w:t>
      </w:r>
      <w:r>
        <w:noBreakHyphen/>
      </w:r>
      <w:r>
        <w:rPr>
          <w:noProof/>
        </w:rPr>
        <w:t>13</w:t>
      </w:r>
      <w:r>
        <w:rPr>
          <w:noProof/>
          <w:lang w:val="en-US"/>
        </w:rPr>
        <w:fldChar w:fldCharType="end"/>
      </w:r>
      <w:r>
        <w:rPr>
          <w:noProof/>
          <w:lang w:val="en-US"/>
        </w:rPr>
        <w:t>).</w:t>
      </w:r>
    </w:p>
    <w:p w:rsidR="009A2AB7" w:rsidRDefault="009A2AB7" w:rsidP="009A2AB7">
      <w:pPr>
        <w:rPr>
          <w:noProof/>
          <w:lang w:val="en-US"/>
        </w:rPr>
      </w:pPr>
    </w:p>
    <w:p w:rsidR="009A2AB7" w:rsidRDefault="009A2AB7" w:rsidP="009A2AB7">
      <w:pPr>
        <w:rPr>
          <w:lang w:val="en-US"/>
        </w:rPr>
      </w:pPr>
      <w:r>
        <w:rPr>
          <w:lang w:val="en-US"/>
        </w:rPr>
        <w:t xml:space="preserve">Check the appropriate FT NavVision® </w:t>
      </w:r>
      <w:r w:rsidRPr="006D7BA7">
        <w:rPr>
          <w:rFonts w:cs="Arial"/>
          <w:vertAlign w:val="superscript"/>
          <w:lang w:val="en-US"/>
        </w:rPr>
        <w:t>®</w:t>
      </w:r>
      <w:r>
        <w:rPr>
          <w:lang w:val="en-US"/>
        </w:rPr>
        <w:t xml:space="preserve"> viewer to verify if the COM-port is correct and if there is any data communication. For example: select the “Video Sounder” viewer (see </w:t>
      </w:r>
      <w:r>
        <w:rPr>
          <w:lang w:val="en-US"/>
        </w:rPr>
        <w:fldChar w:fldCharType="begin"/>
      </w:r>
      <w:r>
        <w:rPr>
          <w:lang w:val="en-US"/>
        </w:rPr>
        <w:instrText xml:space="preserve"> REF _Ref262807031 \h </w:instrText>
      </w:r>
      <w:r>
        <w:rPr>
          <w:lang w:val="en-US"/>
        </w:rPr>
      </w:r>
      <w:r>
        <w:rPr>
          <w:lang w:val="en-US"/>
        </w:rPr>
        <w:fldChar w:fldCharType="separate"/>
      </w:r>
      <w:r w:rsidRPr="00D92197">
        <w:t xml:space="preserve">Figure </w:t>
      </w:r>
      <w:r>
        <w:rPr>
          <w:noProof/>
        </w:rPr>
        <w:t>6</w:t>
      </w:r>
      <w:r>
        <w:noBreakHyphen/>
      </w:r>
      <w:r>
        <w:rPr>
          <w:noProof/>
        </w:rPr>
        <w:t>14</w:t>
      </w:r>
      <w:r>
        <w:rPr>
          <w:lang w:val="en-US"/>
        </w:rPr>
        <w:fldChar w:fldCharType="end"/>
      </w:r>
      <w:r>
        <w:rPr>
          <w:lang w:val="en-US"/>
        </w:rPr>
        <w:t>) to verify that the device interface (protocol) on “COM1” is correct. Repeat this procedure for all other listed COM ports.</w:t>
      </w:r>
    </w:p>
    <w:p w:rsidR="009A2AB7" w:rsidRPr="00A646F0" w:rsidRDefault="009A2AB7" w:rsidP="009A2AB7">
      <w:pPr>
        <w:rPr>
          <w:lang w:val="en-US"/>
        </w:rPr>
      </w:pPr>
    </w:p>
    <w:p w:rsidR="009A2AB7" w:rsidRDefault="009A2AB7" w:rsidP="009A2AB7">
      <w:pPr>
        <w:keepNext/>
      </w:pPr>
      <w:r>
        <w:rPr>
          <w:noProof/>
          <w:lang w:val="nl-NL" w:eastAsia="nl-NL"/>
        </w:rPr>
        <w:lastRenderedPageBreak/>
        <w:drawing>
          <wp:inline distT="0" distB="0" distL="0" distR="0" wp14:anchorId="49BDE7EC" wp14:editId="1577269F">
            <wp:extent cx="5934075" cy="3838575"/>
            <wp:effectExtent l="19050" t="0" r="9525" b="0"/>
            <wp:docPr id="26" name="Afbeelding 26" descr="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ݻ°"/>
                    <pic:cNvPicPr>
                      <a:picLocks noChangeAspect="1" noChangeArrowheads="1"/>
                    </pic:cNvPicPr>
                  </pic:nvPicPr>
                  <pic:blipFill>
                    <a:blip r:embed="rId35" cstate="print"/>
                    <a:srcRect/>
                    <a:stretch>
                      <a:fillRect/>
                    </a:stretch>
                  </pic:blipFill>
                  <pic:spPr bwMode="auto">
                    <a:xfrm>
                      <a:off x="0" y="0"/>
                      <a:ext cx="5934075" cy="3838575"/>
                    </a:xfrm>
                    <a:prstGeom prst="rect">
                      <a:avLst/>
                    </a:prstGeom>
                    <a:noFill/>
                    <a:ln w="9525">
                      <a:noFill/>
                      <a:miter lim="800000"/>
                      <a:headEnd/>
                      <a:tailEnd/>
                    </a:ln>
                  </pic:spPr>
                </pic:pic>
              </a:graphicData>
            </a:graphic>
          </wp:inline>
        </w:drawing>
      </w:r>
    </w:p>
    <w:p w:rsidR="009A2AB7" w:rsidRPr="00D92197" w:rsidRDefault="009A2AB7" w:rsidP="009A2AB7">
      <w:pPr>
        <w:pStyle w:val="Onderschrift"/>
      </w:pPr>
      <w:bookmarkStart w:id="460" w:name="_Ref262807031"/>
      <w:bookmarkStart w:id="461" w:name="_Toc335863831"/>
      <w:bookmarkStart w:id="462" w:name="_Toc345528669"/>
      <w:bookmarkStart w:id="463" w:name="_Toc349645851"/>
      <w:r w:rsidRPr="00D92197">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14</w:t>
      </w:r>
      <w:r>
        <w:fldChar w:fldCharType="end"/>
      </w:r>
      <w:bookmarkEnd w:id="460"/>
      <w:r w:rsidRPr="00D92197">
        <w:t>: COM port assignment</w:t>
      </w:r>
      <w:bookmarkEnd w:id="461"/>
      <w:bookmarkEnd w:id="462"/>
      <w:bookmarkEnd w:id="463"/>
    </w:p>
    <w:p w:rsidR="009A2AB7" w:rsidRPr="00AA4AE2" w:rsidRDefault="009A2AB7" w:rsidP="009A2AB7">
      <w:pPr>
        <w:rPr>
          <w:lang w:val="en-US"/>
        </w:rPr>
      </w:pPr>
      <w:r w:rsidRPr="00CA0364">
        <w:rPr>
          <w:lang w:val="en-US"/>
        </w:rPr>
        <w:t xml:space="preserve">Additional information on the selected port can be configured by clicking on the sign behind the drop-down menu (see </w:t>
      </w:r>
      <w:r>
        <w:fldChar w:fldCharType="begin"/>
      </w:r>
      <w:r w:rsidRPr="00CA0364">
        <w:rPr>
          <w:lang w:val="en-US"/>
        </w:rPr>
        <w:instrText xml:space="preserve"> REF _Ref330820306 \h  \* MERGEFORMAT </w:instrText>
      </w:r>
      <w:r>
        <w:fldChar w:fldCharType="separate"/>
      </w:r>
      <w:r w:rsidRPr="009A2AB7">
        <w:rPr>
          <w:lang w:val="en-US"/>
        </w:rPr>
        <w:t xml:space="preserve">Figure </w:t>
      </w:r>
      <w:r w:rsidRPr="009A2AB7">
        <w:rPr>
          <w:noProof/>
          <w:lang w:val="en-US"/>
        </w:rPr>
        <w:t>6</w:t>
      </w:r>
      <w:r w:rsidRPr="009A2AB7">
        <w:rPr>
          <w:noProof/>
          <w:lang w:val="en-US"/>
        </w:rPr>
        <w:noBreakHyphen/>
        <w:t>15</w:t>
      </w:r>
      <w:r>
        <w:fldChar w:fldCharType="end"/>
      </w:r>
      <w:r w:rsidRPr="00CA0364">
        <w:rPr>
          <w:lang w:val="en-US"/>
        </w:rPr>
        <w:t xml:space="preserve">). </w:t>
      </w:r>
      <w:r w:rsidRPr="00AA4AE2">
        <w:rPr>
          <w:lang w:val="en-US"/>
        </w:rPr>
        <w:t>A new box will open.</w:t>
      </w:r>
    </w:p>
    <w:p w:rsidR="009A2AB7" w:rsidRPr="00AA4AE2" w:rsidRDefault="009A2AB7" w:rsidP="009A2AB7">
      <w:pPr>
        <w:rPr>
          <w:lang w:val="en-US"/>
        </w:rPr>
      </w:pPr>
    </w:p>
    <w:p w:rsidR="009A2AB7" w:rsidRPr="00D92197" w:rsidRDefault="009A2AB7" w:rsidP="009A2AB7">
      <w:pPr>
        <w:rPr>
          <w:ins w:id="464" w:author="Unknown"/>
        </w:rPr>
      </w:pPr>
      <w:r w:rsidRPr="00D92197">
        <w:rPr>
          <w:noProof/>
          <w:lang w:val="nl-NL" w:eastAsia="nl-NL"/>
        </w:rPr>
        <w:drawing>
          <wp:inline distT="0" distB="0" distL="0" distR="0" wp14:anchorId="214C60F2" wp14:editId="0A2FDA51">
            <wp:extent cx="5934075" cy="3095625"/>
            <wp:effectExtent l="19050" t="0" r="952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934075" cy="3095625"/>
                    </a:xfrm>
                    <a:prstGeom prst="rect">
                      <a:avLst/>
                    </a:prstGeom>
                    <a:noFill/>
                    <a:ln w="9525">
                      <a:noFill/>
                      <a:miter lim="800000"/>
                      <a:headEnd/>
                      <a:tailEnd/>
                    </a:ln>
                  </pic:spPr>
                </pic:pic>
              </a:graphicData>
            </a:graphic>
          </wp:inline>
        </w:drawing>
      </w:r>
    </w:p>
    <w:p w:rsidR="009A2AB7" w:rsidRPr="00D92197" w:rsidRDefault="009A2AB7" w:rsidP="009A2AB7">
      <w:pPr>
        <w:pStyle w:val="Onderschrift"/>
        <w:rPr>
          <w:szCs w:val="18"/>
        </w:rPr>
      </w:pPr>
      <w:bookmarkStart w:id="465" w:name="_Ref330820306"/>
      <w:bookmarkStart w:id="466" w:name="_Toc335863832"/>
      <w:bookmarkStart w:id="467" w:name="_Toc345528670"/>
      <w:bookmarkStart w:id="468" w:name="_Toc349645852"/>
      <w:r w:rsidRPr="00D92197">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15</w:t>
      </w:r>
      <w:r>
        <w:fldChar w:fldCharType="end"/>
      </w:r>
      <w:bookmarkEnd w:id="465"/>
      <w:r w:rsidRPr="00D92197">
        <w:t>: additional configuration</w:t>
      </w:r>
      <w:bookmarkEnd w:id="466"/>
      <w:bookmarkEnd w:id="467"/>
      <w:bookmarkEnd w:id="468"/>
    </w:p>
    <w:p w:rsidR="009A2AB7" w:rsidRPr="00D92197" w:rsidRDefault="009A2AB7" w:rsidP="009A2AB7">
      <w:pPr>
        <w:pStyle w:val="Bijschrift10"/>
      </w:pPr>
    </w:p>
    <w:p w:rsidR="009A2AB7" w:rsidRDefault="009A2AB7" w:rsidP="009A2AB7">
      <w:pPr>
        <w:pStyle w:val="Bijschrift"/>
      </w:pPr>
      <w:r>
        <w:rPr>
          <w:noProof/>
          <w:lang w:eastAsia="nl-NL"/>
        </w:rPr>
        <w:lastRenderedPageBreak/>
        <w:drawing>
          <wp:inline distT="0" distB="0" distL="0" distR="0" wp14:anchorId="3F5FFDEF" wp14:editId="609D9709">
            <wp:extent cx="5934075" cy="3038475"/>
            <wp:effectExtent l="19050" t="0" r="9525"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9A2AB7" w:rsidRPr="00D92197" w:rsidRDefault="009A2AB7" w:rsidP="009A2AB7">
      <w:pPr>
        <w:pStyle w:val="Onderschrift"/>
      </w:pPr>
      <w:bookmarkStart w:id="469" w:name="_Toc345528671"/>
      <w:bookmarkStart w:id="470" w:name="_Toc349645853"/>
      <w:r w:rsidRPr="00D92197">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16</w:t>
      </w:r>
      <w:r>
        <w:fldChar w:fldCharType="end"/>
      </w:r>
      <w:r w:rsidRPr="00D92197">
        <w:t xml:space="preserve">: </w:t>
      </w:r>
      <w:proofErr w:type="spellStart"/>
      <w:r w:rsidRPr="00D92197">
        <w:t>Comm</w:t>
      </w:r>
      <w:proofErr w:type="spellEnd"/>
      <w:r w:rsidRPr="00D92197">
        <w:t xml:space="preserve"> Port Settings</w:t>
      </w:r>
      <w:bookmarkEnd w:id="469"/>
      <w:bookmarkEnd w:id="470"/>
      <w:r>
        <w:fldChar w:fldCharType="begin"/>
      </w:r>
      <w:r>
        <w:instrText xml:space="preserve"> XE "Settings" </w:instrText>
      </w:r>
      <w:r>
        <w:fldChar w:fldCharType="end"/>
      </w:r>
    </w:p>
    <w:p w:rsidR="009A2AB7" w:rsidRPr="009A2AB7" w:rsidRDefault="009A2AB7" w:rsidP="009A2AB7">
      <w:pPr>
        <w:pStyle w:val="Bijschrift"/>
        <w:rPr>
          <w:lang w:val="en-US"/>
        </w:rPr>
      </w:pPr>
    </w:p>
    <w:p w:rsidR="009A2AB7" w:rsidRPr="009A2AB7" w:rsidRDefault="009A2AB7" w:rsidP="009A2AB7">
      <w:pPr>
        <w:pStyle w:val="Bijschrift"/>
        <w:rPr>
          <w:lang w:val="en-US"/>
        </w:rPr>
      </w:pPr>
    </w:p>
    <w:p w:rsidR="009A2AB7" w:rsidRDefault="009A2AB7" w:rsidP="009A2AB7">
      <w:pPr>
        <w:rPr>
          <w:lang w:val="en-US"/>
        </w:rPr>
      </w:pPr>
      <w:r w:rsidRPr="00CA0364">
        <w:rPr>
          <w:lang w:val="en-US"/>
        </w:rPr>
        <w:t xml:space="preserve">In this additional configuration menu (see </w:t>
      </w:r>
      <w:r>
        <w:fldChar w:fldCharType="begin"/>
      </w:r>
      <w:r w:rsidRPr="00CA0364">
        <w:rPr>
          <w:lang w:val="en-US"/>
        </w:rPr>
        <w:instrText xml:space="preserve"> REF _Ref330820391 \h </w:instrText>
      </w:r>
      <w:r>
        <w:fldChar w:fldCharType="separate"/>
      </w:r>
      <w:r w:rsidRPr="00D92197">
        <w:t xml:space="preserve">Figure </w:t>
      </w:r>
      <w:r>
        <w:rPr>
          <w:noProof/>
        </w:rPr>
        <w:t>6</w:t>
      </w:r>
      <w:r>
        <w:noBreakHyphen/>
      </w:r>
      <w:r>
        <w:rPr>
          <w:noProof/>
        </w:rPr>
        <w:t>5</w:t>
      </w:r>
      <w:r>
        <w:fldChar w:fldCharType="end"/>
      </w:r>
      <w:r w:rsidRPr="00CA0364">
        <w:rPr>
          <w:lang w:val="en-US"/>
        </w:rPr>
        <w:t xml:space="preserve">) you can force all the settings for the regarding </w:t>
      </w:r>
      <w:proofErr w:type="spellStart"/>
      <w:r w:rsidRPr="00CA0364">
        <w:rPr>
          <w:lang w:val="en-US"/>
        </w:rPr>
        <w:t>Comm</w:t>
      </w:r>
      <w:proofErr w:type="spellEnd"/>
      <w:r w:rsidRPr="00CA0364">
        <w:rPr>
          <w:lang w:val="en-US"/>
        </w:rPr>
        <w:t xml:space="preserve"> port. </w:t>
      </w:r>
      <w:r w:rsidRPr="00AA4AE2">
        <w:rPr>
          <w:lang w:val="en-US"/>
        </w:rPr>
        <w:t>The following fields apply:</w:t>
      </w:r>
    </w:p>
    <w:p w:rsidR="009A2AB7" w:rsidRPr="00AA4AE2" w:rsidRDefault="009A2AB7" w:rsidP="009A2AB7">
      <w:pPr>
        <w:rPr>
          <w:lang w:val="en-US"/>
        </w:rPr>
      </w:pPr>
    </w:p>
    <w:p w:rsidR="009A2AB7" w:rsidRPr="00781683" w:rsidRDefault="009A2AB7" w:rsidP="00781683">
      <w:pPr>
        <w:pStyle w:val="Lijstalinea"/>
        <w:numPr>
          <w:ilvl w:val="0"/>
          <w:numId w:val="26"/>
        </w:numPr>
        <w:rPr>
          <w:b/>
          <w:lang w:val="en-US"/>
        </w:rPr>
      </w:pPr>
      <w:r w:rsidRPr="00781683">
        <w:rPr>
          <w:lang w:val="en-US"/>
        </w:rPr>
        <w:t xml:space="preserve">Baud Rate: Set the appropriate </w:t>
      </w:r>
      <w:proofErr w:type="spellStart"/>
      <w:r w:rsidRPr="00781683">
        <w:rPr>
          <w:lang w:val="en-US"/>
        </w:rPr>
        <w:t>baudrate</w:t>
      </w:r>
      <w:proofErr w:type="spellEnd"/>
      <w:r w:rsidRPr="00781683">
        <w:rPr>
          <w:lang w:val="en-US"/>
        </w:rPr>
        <w:t xml:space="preserve"> (see manual attached device)</w:t>
      </w:r>
    </w:p>
    <w:p w:rsidR="009A2AB7" w:rsidRPr="00781683" w:rsidRDefault="009A2AB7" w:rsidP="00781683">
      <w:pPr>
        <w:pStyle w:val="Lijstalinea"/>
        <w:numPr>
          <w:ilvl w:val="0"/>
          <w:numId w:val="26"/>
        </w:numPr>
        <w:rPr>
          <w:b/>
          <w:lang w:val="en-US"/>
        </w:rPr>
      </w:pPr>
      <w:r w:rsidRPr="00781683">
        <w:rPr>
          <w:lang w:val="en-US"/>
        </w:rPr>
        <w:t xml:space="preserve">Data Bits: The number of data bits in each character can be 5 (for </w:t>
      </w:r>
      <w:proofErr w:type="spellStart"/>
      <w:r w:rsidRPr="00781683">
        <w:rPr>
          <w:lang w:val="en-US"/>
        </w:rPr>
        <w:t>Baudot</w:t>
      </w:r>
      <w:proofErr w:type="spellEnd"/>
      <w:r w:rsidRPr="00781683">
        <w:rPr>
          <w:lang w:val="en-US"/>
        </w:rPr>
        <w:t xml:space="preserve"> code), 6 (rarely used), 7 (for true ASCII), 8 (for any kind of data, as this matches the size of a byte), or 9 (rarely used). 8 data bits are almost universally used in newer applications. 5 or 7 bits generally only make sense with older equipment such as </w:t>
      </w:r>
      <w:proofErr w:type="spellStart"/>
      <w:r w:rsidRPr="00781683">
        <w:rPr>
          <w:lang w:val="en-US"/>
        </w:rPr>
        <w:t>teleprinters</w:t>
      </w:r>
      <w:proofErr w:type="spellEnd"/>
      <w:r w:rsidRPr="00781683">
        <w:rPr>
          <w:lang w:val="en-US"/>
        </w:rPr>
        <w:t>.</w:t>
      </w:r>
    </w:p>
    <w:p w:rsidR="009A2AB7" w:rsidRPr="00781683" w:rsidRDefault="009A2AB7" w:rsidP="00781683">
      <w:pPr>
        <w:pStyle w:val="Lijstalinea"/>
        <w:numPr>
          <w:ilvl w:val="0"/>
          <w:numId w:val="26"/>
        </w:numPr>
        <w:rPr>
          <w:lang w:val="en-US"/>
        </w:rPr>
      </w:pPr>
      <w:r w:rsidRPr="00781683">
        <w:rPr>
          <w:lang w:val="en-US"/>
        </w:rPr>
        <w:t xml:space="preserve">Parity: The parity bit in each character can be set to none (N), odd (O), even (E), mark (M), or space (S). None means that no parity bit is sent at all. Mark parity means that the parity bit is always set to the mark signal condition (logical 1) and likewise space parity always sends the parity bit in the space signal condition. Aside from uncommon applications that use the 9th (parity) bit for some form of addressing or special </w:t>
      </w:r>
      <w:proofErr w:type="spellStart"/>
      <w:r w:rsidRPr="00781683">
        <w:rPr>
          <w:lang w:val="en-US"/>
        </w:rPr>
        <w:t>signalling</w:t>
      </w:r>
      <w:proofErr w:type="spellEnd"/>
      <w:r w:rsidRPr="00781683">
        <w:rPr>
          <w:lang w:val="en-US"/>
        </w:rPr>
        <w:t>, mark or space parity is uncommon, as it adds no error detection information. Odd parity is more common than even, since it ensures that at least one state transition occurs in each character, which makes it more reliable. The most common parity setting, however, is "none", with error detection handled by a communication protocol.</w:t>
      </w:r>
    </w:p>
    <w:p w:rsidR="009A2AB7" w:rsidRPr="00B81B30" w:rsidRDefault="009A2AB7" w:rsidP="00781683">
      <w:pPr>
        <w:pStyle w:val="Lijstalinea"/>
        <w:numPr>
          <w:ilvl w:val="0"/>
          <w:numId w:val="26"/>
        </w:numPr>
      </w:pPr>
      <w:r w:rsidRPr="00781683">
        <w:rPr>
          <w:lang w:val="en-US"/>
        </w:rPr>
        <w:t xml:space="preserve">Stop Bits: Stop bits sent at the end of every character allow the receiving signal hardware to detect the end of a character and to </w:t>
      </w:r>
      <w:proofErr w:type="spellStart"/>
      <w:r w:rsidRPr="00781683">
        <w:rPr>
          <w:lang w:val="en-US"/>
        </w:rPr>
        <w:t>resynchronise</w:t>
      </w:r>
      <w:proofErr w:type="spellEnd"/>
      <w:r w:rsidRPr="00781683">
        <w:rPr>
          <w:lang w:val="en-US"/>
        </w:rPr>
        <w:t xml:space="preserve"> with the character stream. </w:t>
      </w:r>
      <w:r w:rsidRPr="00B81B30">
        <w:t xml:space="preserve">Electronic </w:t>
      </w:r>
      <w:proofErr w:type="spellStart"/>
      <w:r w:rsidRPr="00B81B30">
        <w:t>devices</w:t>
      </w:r>
      <w:proofErr w:type="spellEnd"/>
      <w:r w:rsidRPr="00B81B30">
        <w:t xml:space="preserve"> </w:t>
      </w:r>
      <w:proofErr w:type="spellStart"/>
      <w:r w:rsidRPr="00B81B30">
        <w:t>usually</w:t>
      </w:r>
      <w:proofErr w:type="spellEnd"/>
      <w:r w:rsidRPr="00B81B30">
        <w:t xml:space="preserve"> </w:t>
      </w:r>
      <w:proofErr w:type="spellStart"/>
      <w:r w:rsidRPr="00B81B30">
        <w:t>use</w:t>
      </w:r>
      <w:proofErr w:type="spellEnd"/>
      <w:r w:rsidRPr="00B81B30">
        <w:t xml:space="preserve"> </w:t>
      </w:r>
      <w:proofErr w:type="spellStart"/>
      <w:r w:rsidRPr="00B81B30">
        <w:t>one</w:t>
      </w:r>
      <w:proofErr w:type="spellEnd"/>
      <w:r w:rsidRPr="00B81B30">
        <w:t xml:space="preserve"> stop bit.</w:t>
      </w:r>
    </w:p>
    <w:p w:rsidR="009A2AB7" w:rsidRPr="00781683" w:rsidRDefault="009A2AB7" w:rsidP="00781683">
      <w:pPr>
        <w:pStyle w:val="Lijstalinea"/>
        <w:numPr>
          <w:ilvl w:val="0"/>
          <w:numId w:val="26"/>
        </w:numPr>
        <w:rPr>
          <w:lang w:val="en-US"/>
        </w:rPr>
      </w:pPr>
      <w:r w:rsidRPr="00781683">
        <w:rPr>
          <w:lang w:val="en-US"/>
        </w:rPr>
        <w:t>Mode: In mode you can set the protocol that the serial port is using to communicate. Refer to your device for the proper protocol. You can choose between RS232, RS422 and RS485. In some occasions you can’t choose Mode cause the interface protocol can only work in a predefined Mode (</w:t>
      </w:r>
      <w:proofErr w:type="spellStart"/>
      <w:r w:rsidRPr="00781683">
        <w:rPr>
          <w:lang w:val="en-US"/>
        </w:rPr>
        <w:t>i.e</w:t>
      </w:r>
      <w:proofErr w:type="spellEnd"/>
      <w:r w:rsidRPr="00781683">
        <w:rPr>
          <w:lang w:val="en-US"/>
        </w:rPr>
        <w:t xml:space="preserve"> NMEA is always RS232).</w:t>
      </w:r>
    </w:p>
    <w:p w:rsidR="009A2AB7" w:rsidRPr="00781683" w:rsidRDefault="009A2AB7" w:rsidP="00781683">
      <w:pPr>
        <w:pStyle w:val="Lijstalinea"/>
        <w:numPr>
          <w:ilvl w:val="0"/>
          <w:numId w:val="26"/>
        </w:numPr>
        <w:rPr>
          <w:lang w:val="en-US"/>
        </w:rPr>
      </w:pPr>
      <w:r w:rsidRPr="00781683">
        <w:rPr>
          <w:lang w:val="en-US"/>
        </w:rPr>
        <w:t>DTR: Data Terminal Ready, indicates presence of DTE to DCE (set high or low)</w:t>
      </w:r>
    </w:p>
    <w:p w:rsidR="009A2AB7" w:rsidRPr="00781683" w:rsidRDefault="009A2AB7" w:rsidP="00781683">
      <w:pPr>
        <w:pStyle w:val="Lijstalinea"/>
        <w:numPr>
          <w:ilvl w:val="0"/>
          <w:numId w:val="26"/>
        </w:numPr>
        <w:rPr>
          <w:lang w:val="en-US"/>
        </w:rPr>
      </w:pPr>
      <w:r w:rsidRPr="00781683">
        <w:rPr>
          <w:lang w:val="en-US"/>
        </w:rPr>
        <w:t>RTS: Request to send, DTE requests the DCE prepare to receive data (set high or low)</w:t>
      </w:r>
    </w:p>
    <w:p w:rsidR="009A2AB7" w:rsidRPr="00781683" w:rsidRDefault="009A2AB7" w:rsidP="00781683">
      <w:pPr>
        <w:pStyle w:val="Lijstalinea"/>
        <w:numPr>
          <w:ilvl w:val="0"/>
          <w:numId w:val="26"/>
        </w:numPr>
        <w:rPr>
          <w:lang w:val="en-US"/>
        </w:rPr>
      </w:pPr>
      <w:r w:rsidRPr="00781683">
        <w:rPr>
          <w:lang w:val="en-US"/>
        </w:rPr>
        <w:t xml:space="preserve">Alarm on no data: Gives an alarm when there is no data on the </w:t>
      </w:r>
      <w:proofErr w:type="spellStart"/>
      <w:r w:rsidRPr="00781683">
        <w:rPr>
          <w:lang w:val="en-US"/>
        </w:rPr>
        <w:t>Comm</w:t>
      </w:r>
      <w:proofErr w:type="spellEnd"/>
      <w:r w:rsidRPr="00781683">
        <w:rPr>
          <w:lang w:val="en-US"/>
        </w:rPr>
        <w:t xml:space="preserve"> port</w:t>
      </w:r>
    </w:p>
    <w:p w:rsidR="009A2AB7" w:rsidRPr="00781683" w:rsidRDefault="009A2AB7" w:rsidP="00781683">
      <w:pPr>
        <w:pStyle w:val="Lijstalinea"/>
        <w:numPr>
          <w:ilvl w:val="0"/>
          <w:numId w:val="26"/>
        </w:numPr>
        <w:rPr>
          <w:noProof/>
          <w:lang w:val="en-US" w:eastAsia="nl-NL"/>
        </w:rPr>
      </w:pPr>
      <w:r w:rsidRPr="00781683">
        <w:rPr>
          <w:lang w:val="en-US"/>
        </w:rPr>
        <w:t>Reset to protocol default: Resets standard configuration for chosen protocol</w:t>
      </w:r>
    </w:p>
    <w:p w:rsidR="009A2AB7" w:rsidRDefault="009A2AB7" w:rsidP="00D5559F">
      <w:pPr>
        <w:pStyle w:val="Kop2"/>
        <w:numPr>
          <w:ilvl w:val="1"/>
          <w:numId w:val="1"/>
        </w:numPr>
      </w:pPr>
      <w:bookmarkStart w:id="471" w:name="_Toc345528644"/>
      <w:bookmarkStart w:id="472" w:name="_Toc349645723"/>
      <w:r w:rsidRPr="00AB426F">
        <w:lastRenderedPageBreak/>
        <w:t>485LDRC9</w:t>
      </w:r>
      <w:bookmarkEnd w:id="471"/>
      <w:bookmarkEnd w:id="472"/>
    </w:p>
    <w:p w:rsidR="009A2AB7" w:rsidRDefault="009A2AB7" w:rsidP="009A2AB7">
      <w:r>
        <w:t>The 485LDRC9 is an industrial RS-232 to RS-422/485 converter. RS-232 signals interface via a terminal block or a convenient DB9 (DCE) female connector. RS-422/485 signals are connect to a terminal block. B&amp;B’s Automatic Send Data Control circuitry eliminates the requirement for software control of the RS-422/RS-485 handshake signals. Position the DIP Switches in accordance with tables one and two to change the communications mode and data rate. You can also use a pair of these converters to extend and isolate RS-232 signals. An external 10 – 30 VDC power supply (not included), is required.</w:t>
      </w:r>
    </w:p>
    <w:p w:rsidR="009A2AB7" w:rsidRDefault="009A2AB7" w:rsidP="009A2AB7"/>
    <w:p w:rsidR="009A2AB7" w:rsidRDefault="009A2AB7" w:rsidP="00D5559F">
      <w:pPr>
        <w:pStyle w:val="Kop3"/>
        <w:numPr>
          <w:ilvl w:val="2"/>
          <w:numId w:val="1"/>
        </w:numPr>
      </w:pPr>
      <w:bookmarkStart w:id="473" w:name="_Toc345528645"/>
      <w:bookmarkStart w:id="474" w:name="_Toc349645724"/>
      <w:r>
        <w:t>Operation</w:t>
      </w:r>
      <w:bookmarkEnd w:id="473"/>
      <w:bookmarkEnd w:id="474"/>
    </w:p>
    <w:p w:rsidR="009A2AB7" w:rsidRDefault="009A2AB7" w:rsidP="009A2AB7">
      <w:r w:rsidRPr="009931FF">
        <w:t xml:space="preserve">Select Data rate and mode by positioning the DIP Switches in accordance with </w:t>
      </w:r>
      <w:r>
        <w:fldChar w:fldCharType="begin"/>
      </w:r>
      <w:r>
        <w:instrText xml:space="preserve"> REF _Ref338797839 \h </w:instrText>
      </w:r>
      <w:r>
        <w:fldChar w:fldCharType="separate"/>
      </w:r>
      <w:r>
        <w:t xml:space="preserve">Table </w:t>
      </w:r>
      <w:r>
        <w:rPr>
          <w:noProof/>
        </w:rPr>
        <w:t>6</w:t>
      </w:r>
      <w:r>
        <w:noBreakHyphen/>
      </w:r>
      <w:r>
        <w:rPr>
          <w:noProof/>
        </w:rPr>
        <w:t>3</w:t>
      </w:r>
      <w:r>
        <w:fldChar w:fldCharType="end"/>
      </w:r>
      <w:r>
        <w:t xml:space="preserve"> </w:t>
      </w:r>
      <w:r w:rsidRPr="009931FF">
        <w:t xml:space="preserve">and </w:t>
      </w:r>
      <w:r>
        <w:fldChar w:fldCharType="begin"/>
      </w:r>
      <w:r>
        <w:instrText xml:space="preserve"> REF _Ref338797849 \h </w:instrText>
      </w:r>
      <w:r>
        <w:fldChar w:fldCharType="separate"/>
      </w:r>
      <w:r>
        <w:t xml:space="preserve">Table </w:t>
      </w:r>
      <w:r>
        <w:rPr>
          <w:noProof/>
        </w:rPr>
        <w:t>6</w:t>
      </w:r>
      <w:r>
        <w:noBreakHyphen/>
      </w:r>
      <w:r>
        <w:rPr>
          <w:noProof/>
        </w:rPr>
        <w:t>4</w:t>
      </w:r>
      <w:r>
        <w:fldChar w:fldCharType="end"/>
      </w:r>
      <w:r>
        <w:t>.</w:t>
      </w:r>
    </w:p>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57"/>
        <w:gridCol w:w="1858"/>
        <w:gridCol w:w="1857"/>
        <w:gridCol w:w="1858"/>
        <w:gridCol w:w="1858"/>
      </w:tblGrid>
      <w:tr w:rsidR="009A2AB7" w:rsidRPr="00A4227F" w:rsidTr="00781683">
        <w:trPr>
          <w:trHeight w:val="255"/>
        </w:trPr>
        <w:tc>
          <w:tcPr>
            <w:tcW w:w="1857" w:type="dxa"/>
            <w:shd w:val="clear" w:color="auto" w:fill="0C0C0C"/>
          </w:tcPr>
          <w:p w:rsidR="009A2AB7" w:rsidRPr="00A4227F" w:rsidRDefault="009A2AB7" w:rsidP="00781683">
            <w:pPr>
              <w:jc w:val="center"/>
              <w:rPr>
                <w:b/>
                <w:lang w:val="es-ES"/>
              </w:rPr>
            </w:pPr>
            <w:r>
              <w:rPr>
                <w:b/>
                <w:lang w:val="es-ES"/>
              </w:rPr>
              <w:t>RS</w:t>
            </w:r>
          </w:p>
        </w:tc>
        <w:tc>
          <w:tcPr>
            <w:tcW w:w="1858" w:type="dxa"/>
            <w:shd w:val="clear" w:color="auto" w:fill="0C0C0C"/>
          </w:tcPr>
          <w:p w:rsidR="009A2AB7" w:rsidRDefault="009A2AB7" w:rsidP="00781683">
            <w:pPr>
              <w:jc w:val="center"/>
              <w:rPr>
                <w:b/>
                <w:lang w:val="es-ES"/>
              </w:rPr>
            </w:pPr>
            <w:r>
              <w:rPr>
                <w:b/>
                <w:lang w:val="es-ES"/>
              </w:rPr>
              <w:t>Switch 1</w:t>
            </w:r>
          </w:p>
          <w:p w:rsidR="009A2AB7" w:rsidRPr="00A4227F" w:rsidRDefault="009A2AB7" w:rsidP="00781683">
            <w:pPr>
              <w:jc w:val="center"/>
              <w:rPr>
                <w:b/>
                <w:lang w:val="es-ES"/>
              </w:rPr>
            </w:pPr>
            <w:r>
              <w:rPr>
                <w:b/>
                <w:lang w:val="es-ES"/>
              </w:rPr>
              <w:t>Tx Enable</w:t>
            </w:r>
          </w:p>
        </w:tc>
        <w:tc>
          <w:tcPr>
            <w:tcW w:w="1857" w:type="dxa"/>
            <w:shd w:val="clear" w:color="auto" w:fill="0C0C0C"/>
          </w:tcPr>
          <w:p w:rsidR="009A2AB7" w:rsidRDefault="009A2AB7" w:rsidP="00781683">
            <w:pPr>
              <w:jc w:val="center"/>
              <w:rPr>
                <w:b/>
                <w:lang w:val="es-ES"/>
              </w:rPr>
            </w:pPr>
            <w:r>
              <w:rPr>
                <w:b/>
                <w:lang w:val="es-ES"/>
              </w:rPr>
              <w:t>Switch 2</w:t>
            </w:r>
          </w:p>
          <w:p w:rsidR="009A2AB7" w:rsidRPr="00A4227F" w:rsidRDefault="009A2AB7" w:rsidP="00781683">
            <w:pPr>
              <w:jc w:val="center"/>
              <w:rPr>
                <w:b/>
                <w:lang w:val="es-ES"/>
              </w:rPr>
            </w:pPr>
            <w:r>
              <w:rPr>
                <w:b/>
                <w:lang w:val="es-ES"/>
              </w:rPr>
              <w:t>RX Enable</w:t>
            </w:r>
          </w:p>
        </w:tc>
        <w:tc>
          <w:tcPr>
            <w:tcW w:w="1858" w:type="dxa"/>
            <w:shd w:val="clear" w:color="auto" w:fill="0C0C0C"/>
          </w:tcPr>
          <w:p w:rsidR="009A2AB7" w:rsidRDefault="009A2AB7" w:rsidP="00781683">
            <w:pPr>
              <w:jc w:val="center"/>
              <w:rPr>
                <w:b/>
                <w:lang w:val="es-ES"/>
              </w:rPr>
            </w:pPr>
            <w:r>
              <w:rPr>
                <w:b/>
                <w:lang w:val="es-ES"/>
              </w:rPr>
              <w:t>Switch 3</w:t>
            </w:r>
          </w:p>
          <w:p w:rsidR="009A2AB7" w:rsidRPr="00A4227F" w:rsidRDefault="009A2AB7" w:rsidP="00781683">
            <w:pPr>
              <w:jc w:val="center"/>
              <w:rPr>
                <w:b/>
                <w:lang w:val="es-ES"/>
              </w:rPr>
            </w:pPr>
            <w:r>
              <w:rPr>
                <w:b/>
                <w:lang w:val="es-ES"/>
              </w:rPr>
              <w:t>2/4 Wire</w:t>
            </w:r>
          </w:p>
        </w:tc>
        <w:tc>
          <w:tcPr>
            <w:tcW w:w="1858" w:type="dxa"/>
            <w:shd w:val="clear" w:color="auto" w:fill="0C0C0C"/>
          </w:tcPr>
          <w:p w:rsidR="009A2AB7" w:rsidRDefault="009A2AB7" w:rsidP="00781683">
            <w:pPr>
              <w:jc w:val="center"/>
              <w:rPr>
                <w:b/>
                <w:lang w:val="es-ES"/>
              </w:rPr>
            </w:pPr>
            <w:r>
              <w:rPr>
                <w:b/>
                <w:lang w:val="es-ES"/>
              </w:rPr>
              <w:t>Switch 4</w:t>
            </w:r>
          </w:p>
          <w:p w:rsidR="009A2AB7" w:rsidRDefault="009A2AB7" w:rsidP="00781683">
            <w:pPr>
              <w:jc w:val="center"/>
              <w:rPr>
                <w:b/>
                <w:lang w:val="es-ES"/>
              </w:rPr>
            </w:pPr>
            <w:r>
              <w:rPr>
                <w:b/>
                <w:lang w:val="es-ES"/>
              </w:rPr>
              <w:t>2/4 Wire</w:t>
            </w:r>
          </w:p>
        </w:tc>
      </w:tr>
      <w:tr w:rsidR="009A2AB7" w:rsidRPr="00A4227F" w:rsidTr="00781683">
        <w:trPr>
          <w:trHeight w:val="255"/>
        </w:trPr>
        <w:tc>
          <w:tcPr>
            <w:tcW w:w="1857" w:type="dxa"/>
          </w:tcPr>
          <w:p w:rsidR="009A2AB7" w:rsidRDefault="009A2AB7" w:rsidP="00781683">
            <w:pPr>
              <w:jc w:val="center"/>
              <w:rPr>
                <w:lang w:val="es-ES"/>
              </w:rPr>
            </w:pPr>
            <w:r>
              <w:rPr>
                <w:lang w:val="es-ES"/>
              </w:rPr>
              <w:t>RS485 2-wire</w:t>
            </w:r>
          </w:p>
          <w:p w:rsidR="009A2AB7" w:rsidRPr="00A4227F" w:rsidRDefault="009A2AB7" w:rsidP="00781683">
            <w:pPr>
              <w:jc w:val="center"/>
              <w:rPr>
                <w:lang w:val="es-ES"/>
              </w:rPr>
            </w:pPr>
            <w:r>
              <w:rPr>
                <w:lang w:val="es-ES"/>
              </w:rPr>
              <w:t>(Half-Duplex)</w:t>
            </w:r>
          </w:p>
        </w:tc>
        <w:tc>
          <w:tcPr>
            <w:tcW w:w="1858" w:type="dxa"/>
          </w:tcPr>
          <w:p w:rsidR="009A2AB7" w:rsidRPr="00A4227F" w:rsidRDefault="009A2AB7" w:rsidP="00781683">
            <w:pPr>
              <w:jc w:val="center"/>
              <w:rPr>
                <w:lang w:val="es-ES"/>
              </w:rPr>
            </w:pPr>
            <w:r>
              <w:rPr>
                <w:lang w:val="es-ES"/>
              </w:rPr>
              <w:t>ON</w:t>
            </w:r>
          </w:p>
        </w:tc>
        <w:tc>
          <w:tcPr>
            <w:tcW w:w="1857" w:type="dxa"/>
          </w:tcPr>
          <w:p w:rsidR="009A2AB7" w:rsidRPr="00A4227F" w:rsidRDefault="009A2AB7" w:rsidP="00781683">
            <w:pPr>
              <w:jc w:val="center"/>
              <w:rPr>
                <w:lang w:val="es-ES"/>
              </w:rPr>
            </w:pPr>
            <w:r>
              <w:rPr>
                <w:lang w:val="es-ES"/>
              </w:rPr>
              <w:t>ON</w:t>
            </w:r>
          </w:p>
        </w:tc>
        <w:tc>
          <w:tcPr>
            <w:tcW w:w="1858" w:type="dxa"/>
          </w:tcPr>
          <w:p w:rsidR="009A2AB7" w:rsidRPr="00A4227F" w:rsidRDefault="009A2AB7" w:rsidP="00781683">
            <w:pPr>
              <w:jc w:val="center"/>
              <w:rPr>
                <w:lang w:val="es-ES"/>
              </w:rPr>
            </w:pPr>
            <w:r>
              <w:rPr>
                <w:lang w:val="es-ES"/>
              </w:rPr>
              <w:t>ON</w:t>
            </w:r>
          </w:p>
        </w:tc>
        <w:tc>
          <w:tcPr>
            <w:tcW w:w="1858" w:type="dxa"/>
          </w:tcPr>
          <w:p w:rsidR="009A2AB7" w:rsidRPr="00A4227F" w:rsidRDefault="009A2AB7" w:rsidP="00781683">
            <w:pPr>
              <w:jc w:val="center"/>
              <w:rPr>
                <w:lang w:val="es-ES"/>
              </w:rPr>
            </w:pPr>
            <w:r>
              <w:rPr>
                <w:lang w:val="es-ES"/>
              </w:rPr>
              <w:t>ON</w:t>
            </w:r>
          </w:p>
        </w:tc>
      </w:tr>
      <w:tr w:rsidR="009A2AB7" w:rsidRPr="00A4227F" w:rsidTr="00781683">
        <w:trPr>
          <w:trHeight w:val="255"/>
        </w:trPr>
        <w:tc>
          <w:tcPr>
            <w:tcW w:w="1857" w:type="dxa"/>
          </w:tcPr>
          <w:p w:rsidR="009A2AB7" w:rsidRDefault="009A2AB7" w:rsidP="00781683">
            <w:pPr>
              <w:jc w:val="center"/>
              <w:rPr>
                <w:lang w:val="es-ES"/>
              </w:rPr>
            </w:pPr>
            <w:r>
              <w:rPr>
                <w:lang w:val="es-ES"/>
              </w:rPr>
              <w:t>RS485 4-wire</w:t>
            </w:r>
          </w:p>
          <w:p w:rsidR="009A2AB7" w:rsidRPr="00A4227F" w:rsidRDefault="009A2AB7" w:rsidP="00781683">
            <w:pPr>
              <w:jc w:val="center"/>
              <w:rPr>
                <w:lang w:val="es-ES"/>
              </w:rPr>
            </w:pPr>
            <w:r>
              <w:rPr>
                <w:lang w:val="es-ES"/>
              </w:rPr>
              <w:t>(Full-Duplex)</w:t>
            </w:r>
          </w:p>
        </w:tc>
        <w:tc>
          <w:tcPr>
            <w:tcW w:w="1858" w:type="dxa"/>
          </w:tcPr>
          <w:p w:rsidR="009A2AB7" w:rsidRPr="00A4227F" w:rsidRDefault="009A2AB7" w:rsidP="00781683">
            <w:pPr>
              <w:jc w:val="center"/>
              <w:rPr>
                <w:lang w:val="es-ES"/>
              </w:rPr>
            </w:pPr>
            <w:r>
              <w:rPr>
                <w:lang w:val="es-ES"/>
              </w:rPr>
              <w:t>ON</w:t>
            </w:r>
          </w:p>
        </w:tc>
        <w:tc>
          <w:tcPr>
            <w:tcW w:w="1857" w:type="dxa"/>
          </w:tcPr>
          <w:p w:rsidR="009A2AB7" w:rsidRPr="00A4227F" w:rsidRDefault="009A2AB7" w:rsidP="00781683">
            <w:pPr>
              <w:jc w:val="center"/>
              <w:rPr>
                <w:lang w:val="es-ES"/>
              </w:rPr>
            </w:pPr>
            <w:r>
              <w:rPr>
                <w:lang w:val="es-ES"/>
              </w:rPr>
              <w:t>OFF</w:t>
            </w:r>
          </w:p>
        </w:tc>
        <w:tc>
          <w:tcPr>
            <w:tcW w:w="1858" w:type="dxa"/>
          </w:tcPr>
          <w:p w:rsidR="009A2AB7" w:rsidRPr="00A4227F" w:rsidRDefault="009A2AB7" w:rsidP="00781683">
            <w:pPr>
              <w:jc w:val="center"/>
              <w:rPr>
                <w:lang w:val="es-ES"/>
              </w:rPr>
            </w:pPr>
            <w:r>
              <w:rPr>
                <w:lang w:val="es-ES"/>
              </w:rPr>
              <w:t>OFF</w:t>
            </w:r>
          </w:p>
        </w:tc>
        <w:tc>
          <w:tcPr>
            <w:tcW w:w="1858" w:type="dxa"/>
          </w:tcPr>
          <w:p w:rsidR="009A2AB7" w:rsidRPr="00A4227F" w:rsidRDefault="009A2AB7" w:rsidP="00781683">
            <w:pPr>
              <w:jc w:val="center"/>
              <w:rPr>
                <w:lang w:val="es-ES"/>
              </w:rPr>
            </w:pPr>
            <w:r>
              <w:rPr>
                <w:lang w:val="es-ES"/>
              </w:rPr>
              <w:t>OFF</w:t>
            </w:r>
          </w:p>
        </w:tc>
      </w:tr>
      <w:tr w:rsidR="009A2AB7" w:rsidRPr="00A4227F" w:rsidTr="00781683">
        <w:trPr>
          <w:trHeight w:val="255"/>
        </w:trPr>
        <w:tc>
          <w:tcPr>
            <w:tcW w:w="1857" w:type="dxa"/>
          </w:tcPr>
          <w:p w:rsidR="009A2AB7" w:rsidRDefault="009A2AB7" w:rsidP="00781683">
            <w:pPr>
              <w:jc w:val="center"/>
              <w:rPr>
                <w:lang w:val="es-ES"/>
              </w:rPr>
            </w:pPr>
            <w:r>
              <w:rPr>
                <w:lang w:val="es-ES"/>
              </w:rPr>
              <w:t>RS422</w:t>
            </w:r>
          </w:p>
          <w:p w:rsidR="009A2AB7" w:rsidRPr="00A4227F" w:rsidRDefault="009A2AB7" w:rsidP="00781683">
            <w:pPr>
              <w:jc w:val="center"/>
              <w:rPr>
                <w:lang w:val="es-ES"/>
              </w:rPr>
            </w:pPr>
            <w:r>
              <w:rPr>
                <w:lang w:val="es-ES"/>
              </w:rPr>
              <w:t>(Full-Duplex)</w:t>
            </w:r>
          </w:p>
        </w:tc>
        <w:tc>
          <w:tcPr>
            <w:tcW w:w="1858" w:type="dxa"/>
          </w:tcPr>
          <w:p w:rsidR="009A2AB7" w:rsidRPr="00A4227F" w:rsidRDefault="009A2AB7" w:rsidP="00781683">
            <w:pPr>
              <w:jc w:val="center"/>
              <w:rPr>
                <w:lang w:val="es-ES"/>
              </w:rPr>
            </w:pPr>
            <w:r>
              <w:rPr>
                <w:lang w:val="es-ES"/>
              </w:rPr>
              <w:t>OFF</w:t>
            </w:r>
          </w:p>
        </w:tc>
        <w:tc>
          <w:tcPr>
            <w:tcW w:w="1857" w:type="dxa"/>
          </w:tcPr>
          <w:p w:rsidR="009A2AB7" w:rsidRPr="00A4227F" w:rsidRDefault="009A2AB7" w:rsidP="00781683">
            <w:pPr>
              <w:jc w:val="center"/>
              <w:rPr>
                <w:lang w:val="es-ES"/>
              </w:rPr>
            </w:pPr>
            <w:r>
              <w:rPr>
                <w:lang w:val="es-ES"/>
              </w:rPr>
              <w:t>OFF</w:t>
            </w:r>
          </w:p>
        </w:tc>
        <w:tc>
          <w:tcPr>
            <w:tcW w:w="1858" w:type="dxa"/>
          </w:tcPr>
          <w:p w:rsidR="009A2AB7" w:rsidRPr="00A4227F" w:rsidRDefault="009A2AB7" w:rsidP="00781683">
            <w:pPr>
              <w:jc w:val="center"/>
              <w:rPr>
                <w:lang w:val="es-ES"/>
              </w:rPr>
            </w:pPr>
            <w:r>
              <w:rPr>
                <w:lang w:val="es-ES"/>
              </w:rPr>
              <w:t>OFF</w:t>
            </w:r>
          </w:p>
        </w:tc>
        <w:tc>
          <w:tcPr>
            <w:tcW w:w="1858" w:type="dxa"/>
          </w:tcPr>
          <w:p w:rsidR="009A2AB7" w:rsidRPr="00A4227F" w:rsidRDefault="009A2AB7" w:rsidP="00781683">
            <w:pPr>
              <w:jc w:val="center"/>
              <w:rPr>
                <w:lang w:val="es-ES"/>
              </w:rPr>
            </w:pPr>
            <w:r>
              <w:rPr>
                <w:lang w:val="es-ES"/>
              </w:rPr>
              <w:t>OFF</w:t>
            </w:r>
          </w:p>
        </w:tc>
      </w:tr>
    </w:tbl>
    <w:p w:rsidR="009A2AB7" w:rsidRDefault="009A2AB7" w:rsidP="009A2AB7">
      <w:pPr>
        <w:pStyle w:val="Onderschrift"/>
      </w:pPr>
      <w:bookmarkStart w:id="475" w:name="_Ref338797839"/>
      <w:bookmarkStart w:id="476" w:name="_Toc345528698"/>
      <w:bookmarkStart w:id="477" w:name="_Toc349645985"/>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3</w:t>
      </w:r>
      <w:r>
        <w:fldChar w:fldCharType="end"/>
      </w:r>
      <w:bookmarkEnd w:id="475"/>
      <w:r>
        <w:t>: Communications mode selection</w:t>
      </w:r>
      <w:bookmarkEnd w:id="476"/>
      <w:bookmarkEnd w:id="477"/>
    </w:p>
    <w:tbl>
      <w:tblPr>
        <w:tblW w:w="8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01"/>
        <w:gridCol w:w="1601"/>
        <w:gridCol w:w="1601"/>
        <w:gridCol w:w="1601"/>
        <w:gridCol w:w="1601"/>
      </w:tblGrid>
      <w:tr w:rsidR="009A2AB7" w:rsidRPr="00A4227F" w:rsidTr="00781683">
        <w:trPr>
          <w:trHeight w:val="320"/>
        </w:trPr>
        <w:tc>
          <w:tcPr>
            <w:tcW w:w="1601" w:type="dxa"/>
            <w:shd w:val="clear" w:color="auto" w:fill="0C0C0C"/>
          </w:tcPr>
          <w:p w:rsidR="009A2AB7" w:rsidRPr="00A4227F" w:rsidRDefault="009A2AB7" w:rsidP="00781683">
            <w:pPr>
              <w:jc w:val="center"/>
              <w:rPr>
                <w:b/>
                <w:lang w:val="es-ES"/>
              </w:rPr>
            </w:pPr>
            <w:r>
              <w:rPr>
                <w:b/>
                <w:lang w:val="es-ES"/>
              </w:rPr>
              <w:t>Baud rate</w:t>
            </w:r>
          </w:p>
        </w:tc>
        <w:tc>
          <w:tcPr>
            <w:tcW w:w="1601" w:type="dxa"/>
            <w:shd w:val="clear" w:color="auto" w:fill="0C0C0C"/>
          </w:tcPr>
          <w:p w:rsidR="009A2AB7" w:rsidRPr="00A4227F" w:rsidRDefault="009A2AB7" w:rsidP="00781683">
            <w:pPr>
              <w:jc w:val="center"/>
              <w:rPr>
                <w:b/>
                <w:lang w:val="es-ES"/>
              </w:rPr>
            </w:pPr>
            <w:r>
              <w:rPr>
                <w:b/>
                <w:lang w:val="es-ES"/>
              </w:rPr>
              <w:t>Switch 6</w:t>
            </w:r>
          </w:p>
        </w:tc>
        <w:tc>
          <w:tcPr>
            <w:tcW w:w="1601" w:type="dxa"/>
            <w:shd w:val="clear" w:color="auto" w:fill="0C0C0C"/>
          </w:tcPr>
          <w:p w:rsidR="009A2AB7" w:rsidRPr="00A4227F" w:rsidRDefault="009A2AB7" w:rsidP="00781683">
            <w:pPr>
              <w:jc w:val="center"/>
              <w:rPr>
                <w:b/>
                <w:lang w:val="es-ES"/>
              </w:rPr>
            </w:pPr>
            <w:r>
              <w:rPr>
                <w:b/>
                <w:lang w:val="es-ES"/>
              </w:rPr>
              <w:t>Switch 7</w:t>
            </w:r>
          </w:p>
        </w:tc>
        <w:tc>
          <w:tcPr>
            <w:tcW w:w="1601" w:type="dxa"/>
            <w:shd w:val="clear" w:color="auto" w:fill="0C0C0C"/>
          </w:tcPr>
          <w:p w:rsidR="009A2AB7" w:rsidRPr="00A4227F" w:rsidRDefault="009A2AB7" w:rsidP="00781683">
            <w:pPr>
              <w:jc w:val="center"/>
              <w:rPr>
                <w:b/>
                <w:lang w:val="es-ES"/>
              </w:rPr>
            </w:pPr>
            <w:r>
              <w:rPr>
                <w:b/>
                <w:lang w:val="es-ES"/>
              </w:rPr>
              <w:t>Switch 8</w:t>
            </w:r>
          </w:p>
        </w:tc>
        <w:tc>
          <w:tcPr>
            <w:tcW w:w="1601" w:type="dxa"/>
            <w:shd w:val="clear" w:color="auto" w:fill="0C0C0C"/>
          </w:tcPr>
          <w:p w:rsidR="009A2AB7" w:rsidRDefault="009A2AB7" w:rsidP="00781683">
            <w:pPr>
              <w:jc w:val="center"/>
              <w:rPr>
                <w:b/>
                <w:lang w:val="es-ES"/>
              </w:rPr>
            </w:pPr>
            <w:r>
              <w:rPr>
                <w:b/>
                <w:lang w:val="es-ES"/>
              </w:rPr>
              <w:t>R11</w:t>
            </w:r>
          </w:p>
        </w:tc>
      </w:tr>
      <w:tr w:rsidR="009A2AB7" w:rsidRPr="00A4227F" w:rsidTr="00781683">
        <w:trPr>
          <w:trHeight w:val="255"/>
        </w:trPr>
        <w:tc>
          <w:tcPr>
            <w:tcW w:w="1601" w:type="dxa"/>
          </w:tcPr>
          <w:p w:rsidR="009A2AB7" w:rsidRPr="00A4227F" w:rsidRDefault="009A2AB7" w:rsidP="00781683">
            <w:pPr>
              <w:jc w:val="center"/>
              <w:rPr>
                <w:lang w:val="es-ES"/>
              </w:rPr>
            </w:pPr>
            <w:r>
              <w:rPr>
                <w:lang w:val="es-ES"/>
              </w:rPr>
              <w:t>1200</w:t>
            </w:r>
          </w:p>
        </w:tc>
        <w:tc>
          <w:tcPr>
            <w:tcW w:w="1601" w:type="dxa"/>
          </w:tcPr>
          <w:p w:rsidR="009A2AB7" w:rsidRPr="00A4227F" w:rsidRDefault="009A2AB7" w:rsidP="00781683">
            <w:pPr>
              <w:jc w:val="center"/>
              <w:rPr>
                <w:lang w:val="es-ES"/>
              </w:rPr>
            </w:pPr>
            <w:r>
              <w:rPr>
                <w:lang w:val="es-ES"/>
              </w:rPr>
              <w:t>OFF</w:t>
            </w:r>
          </w:p>
        </w:tc>
        <w:tc>
          <w:tcPr>
            <w:tcW w:w="1601" w:type="dxa"/>
          </w:tcPr>
          <w:p w:rsidR="009A2AB7" w:rsidRPr="00A4227F" w:rsidRDefault="009A2AB7" w:rsidP="00781683">
            <w:pPr>
              <w:jc w:val="center"/>
              <w:rPr>
                <w:lang w:val="es-ES"/>
              </w:rPr>
            </w:pPr>
            <w:r>
              <w:rPr>
                <w:lang w:val="es-ES"/>
              </w:rPr>
              <w:t>OFF</w:t>
            </w:r>
          </w:p>
        </w:tc>
        <w:tc>
          <w:tcPr>
            <w:tcW w:w="1601" w:type="dxa"/>
          </w:tcPr>
          <w:p w:rsidR="009A2AB7" w:rsidRPr="00A4227F" w:rsidRDefault="009A2AB7" w:rsidP="00781683">
            <w:pPr>
              <w:jc w:val="center"/>
              <w:rPr>
                <w:lang w:val="es-ES"/>
              </w:rPr>
            </w:pPr>
            <w:r>
              <w:rPr>
                <w:lang w:val="es-ES"/>
              </w:rPr>
              <w:t>OFF</w:t>
            </w:r>
          </w:p>
        </w:tc>
        <w:tc>
          <w:tcPr>
            <w:tcW w:w="1601" w:type="dxa"/>
          </w:tcPr>
          <w:p w:rsidR="009A2AB7" w:rsidRDefault="009A2AB7" w:rsidP="00781683">
            <w:pPr>
              <w:jc w:val="center"/>
              <w:rPr>
                <w:lang w:val="es-ES"/>
              </w:rPr>
            </w:pPr>
            <w:r>
              <w:rPr>
                <w:lang w:val="es-ES"/>
              </w:rPr>
              <w:t>820 KΩ</w:t>
            </w:r>
          </w:p>
        </w:tc>
      </w:tr>
      <w:tr w:rsidR="009A2AB7" w:rsidRPr="00A4227F" w:rsidTr="00781683">
        <w:trPr>
          <w:trHeight w:val="255"/>
        </w:trPr>
        <w:tc>
          <w:tcPr>
            <w:tcW w:w="1601" w:type="dxa"/>
          </w:tcPr>
          <w:p w:rsidR="009A2AB7" w:rsidRPr="00A4227F" w:rsidRDefault="009A2AB7" w:rsidP="00781683">
            <w:pPr>
              <w:jc w:val="center"/>
              <w:rPr>
                <w:lang w:val="es-ES"/>
              </w:rPr>
            </w:pPr>
            <w:r>
              <w:rPr>
                <w:lang w:val="es-ES"/>
              </w:rPr>
              <w:t>2400</w:t>
            </w:r>
          </w:p>
        </w:tc>
        <w:tc>
          <w:tcPr>
            <w:tcW w:w="1601" w:type="dxa"/>
          </w:tcPr>
          <w:p w:rsidR="009A2AB7" w:rsidRPr="00A4227F" w:rsidRDefault="009A2AB7" w:rsidP="00781683">
            <w:pPr>
              <w:jc w:val="center"/>
              <w:rPr>
                <w:lang w:val="es-ES"/>
              </w:rPr>
            </w:pPr>
            <w:r>
              <w:rPr>
                <w:lang w:val="es-ES"/>
              </w:rPr>
              <w:t>OFF</w:t>
            </w:r>
          </w:p>
        </w:tc>
        <w:tc>
          <w:tcPr>
            <w:tcW w:w="1601" w:type="dxa"/>
          </w:tcPr>
          <w:p w:rsidR="009A2AB7" w:rsidRPr="00A4227F" w:rsidRDefault="009A2AB7" w:rsidP="00781683">
            <w:pPr>
              <w:jc w:val="center"/>
              <w:rPr>
                <w:lang w:val="es-ES"/>
              </w:rPr>
            </w:pPr>
            <w:r>
              <w:rPr>
                <w:lang w:val="es-ES"/>
              </w:rPr>
              <w:t>OFF</w:t>
            </w:r>
          </w:p>
        </w:tc>
        <w:tc>
          <w:tcPr>
            <w:tcW w:w="1601" w:type="dxa"/>
          </w:tcPr>
          <w:p w:rsidR="009A2AB7" w:rsidRPr="00A4227F" w:rsidRDefault="009A2AB7" w:rsidP="00781683">
            <w:pPr>
              <w:jc w:val="center"/>
              <w:rPr>
                <w:lang w:val="es-ES"/>
              </w:rPr>
            </w:pPr>
            <w:r>
              <w:rPr>
                <w:lang w:val="es-ES"/>
              </w:rPr>
              <w:t>ON</w:t>
            </w:r>
          </w:p>
        </w:tc>
        <w:tc>
          <w:tcPr>
            <w:tcW w:w="1601" w:type="dxa"/>
          </w:tcPr>
          <w:p w:rsidR="009A2AB7" w:rsidRDefault="009A2AB7" w:rsidP="00781683">
            <w:pPr>
              <w:jc w:val="center"/>
              <w:rPr>
                <w:lang w:val="es-ES"/>
              </w:rPr>
            </w:pPr>
            <w:r>
              <w:rPr>
                <w:lang w:val="es-ES"/>
              </w:rPr>
              <w:t>Not Used</w:t>
            </w:r>
          </w:p>
        </w:tc>
      </w:tr>
      <w:tr w:rsidR="009A2AB7" w:rsidRPr="00A4227F" w:rsidTr="00781683">
        <w:trPr>
          <w:trHeight w:val="255"/>
        </w:trPr>
        <w:tc>
          <w:tcPr>
            <w:tcW w:w="1601" w:type="dxa"/>
          </w:tcPr>
          <w:p w:rsidR="009A2AB7" w:rsidRPr="00A4227F" w:rsidRDefault="009A2AB7" w:rsidP="00781683">
            <w:pPr>
              <w:jc w:val="center"/>
              <w:rPr>
                <w:lang w:val="es-ES"/>
              </w:rPr>
            </w:pPr>
            <w:r>
              <w:rPr>
                <w:lang w:val="es-ES"/>
              </w:rPr>
              <w:t>4800</w:t>
            </w:r>
          </w:p>
        </w:tc>
        <w:tc>
          <w:tcPr>
            <w:tcW w:w="1601" w:type="dxa"/>
          </w:tcPr>
          <w:p w:rsidR="009A2AB7" w:rsidRPr="00A4227F" w:rsidRDefault="009A2AB7" w:rsidP="00781683">
            <w:pPr>
              <w:jc w:val="center"/>
              <w:rPr>
                <w:lang w:val="es-ES"/>
              </w:rPr>
            </w:pPr>
            <w:r>
              <w:rPr>
                <w:lang w:val="es-ES"/>
              </w:rPr>
              <w:t>OFF</w:t>
            </w:r>
          </w:p>
        </w:tc>
        <w:tc>
          <w:tcPr>
            <w:tcW w:w="1601" w:type="dxa"/>
          </w:tcPr>
          <w:p w:rsidR="009A2AB7" w:rsidRPr="00A4227F" w:rsidRDefault="009A2AB7" w:rsidP="00781683">
            <w:pPr>
              <w:jc w:val="center"/>
              <w:rPr>
                <w:lang w:val="es-ES"/>
              </w:rPr>
            </w:pPr>
            <w:r>
              <w:rPr>
                <w:lang w:val="es-ES"/>
              </w:rPr>
              <w:t>ON</w:t>
            </w:r>
          </w:p>
        </w:tc>
        <w:tc>
          <w:tcPr>
            <w:tcW w:w="1601" w:type="dxa"/>
          </w:tcPr>
          <w:p w:rsidR="009A2AB7" w:rsidRPr="00A4227F" w:rsidRDefault="009A2AB7" w:rsidP="00781683">
            <w:pPr>
              <w:jc w:val="center"/>
              <w:rPr>
                <w:lang w:val="es-ES"/>
              </w:rPr>
            </w:pPr>
            <w:r>
              <w:rPr>
                <w:lang w:val="es-ES"/>
              </w:rPr>
              <w:t>OFF</w:t>
            </w:r>
          </w:p>
        </w:tc>
        <w:tc>
          <w:tcPr>
            <w:tcW w:w="1601" w:type="dxa"/>
          </w:tcPr>
          <w:p w:rsidR="009A2AB7" w:rsidRDefault="009A2AB7" w:rsidP="00781683">
            <w:pPr>
              <w:jc w:val="center"/>
              <w:rPr>
                <w:lang w:val="es-ES"/>
              </w:rPr>
            </w:pPr>
            <w:r>
              <w:rPr>
                <w:lang w:val="es-ES"/>
              </w:rPr>
              <w:t>Not Used</w:t>
            </w:r>
          </w:p>
        </w:tc>
      </w:tr>
      <w:tr w:rsidR="009A2AB7" w:rsidRPr="00A4227F" w:rsidTr="00781683">
        <w:trPr>
          <w:trHeight w:val="255"/>
        </w:trPr>
        <w:tc>
          <w:tcPr>
            <w:tcW w:w="1601" w:type="dxa"/>
          </w:tcPr>
          <w:p w:rsidR="009A2AB7" w:rsidRDefault="009A2AB7" w:rsidP="00781683">
            <w:pPr>
              <w:jc w:val="center"/>
              <w:rPr>
                <w:lang w:val="es-ES"/>
              </w:rPr>
            </w:pPr>
            <w:r>
              <w:rPr>
                <w:lang w:val="es-ES"/>
              </w:rPr>
              <w:t>9600</w:t>
            </w:r>
          </w:p>
        </w:tc>
        <w:tc>
          <w:tcPr>
            <w:tcW w:w="1601" w:type="dxa"/>
          </w:tcPr>
          <w:p w:rsidR="009A2AB7" w:rsidRDefault="009A2AB7" w:rsidP="00781683">
            <w:pPr>
              <w:jc w:val="center"/>
              <w:rPr>
                <w:lang w:val="es-ES"/>
              </w:rPr>
            </w:pPr>
            <w:r>
              <w:rPr>
                <w:lang w:val="es-ES"/>
              </w:rPr>
              <w:t>ON</w:t>
            </w:r>
          </w:p>
        </w:tc>
        <w:tc>
          <w:tcPr>
            <w:tcW w:w="1601" w:type="dxa"/>
          </w:tcPr>
          <w:p w:rsidR="009A2AB7" w:rsidRDefault="009A2AB7" w:rsidP="00781683">
            <w:pPr>
              <w:jc w:val="center"/>
              <w:rPr>
                <w:lang w:val="es-ES"/>
              </w:rPr>
            </w:pPr>
            <w:r>
              <w:rPr>
                <w:lang w:val="es-ES"/>
              </w:rPr>
              <w:t>OFF</w:t>
            </w:r>
          </w:p>
        </w:tc>
        <w:tc>
          <w:tcPr>
            <w:tcW w:w="1601" w:type="dxa"/>
          </w:tcPr>
          <w:p w:rsidR="009A2AB7" w:rsidRDefault="009A2AB7" w:rsidP="00781683">
            <w:pPr>
              <w:jc w:val="center"/>
              <w:rPr>
                <w:lang w:val="es-ES"/>
              </w:rPr>
            </w:pPr>
            <w:r>
              <w:rPr>
                <w:lang w:val="es-ES"/>
              </w:rPr>
              <w:t>OFF</w:t>
            </w:r>
          </w:p>
        </w:tc>
        <w:tc>
          <w:tcPr>
            <w:tcW w:w="1601" w:type="dxa"/>
          </w:tcPr>
          <w:p w:rsidR="009A2AB7" w:rsidRDefault="009A2AB7" w:rsidP="00781683">
            <w:pPr>
              <w:jc w:val="center"/>
              <w:rPr>
                <w:lang w:val="es-ES"/>
              </w:rPr>
            </w:pPr>
            <w:r>
              <w:rPr>
                <w:lang w:val="es-ES"/>
              </w:rPr>
              <w:t>Not Used</w:t>
            </w:r>
          </w:p>
        </w:tc>
      </w:tr>
      <w:tr w:rsidR="009A2AB7" w:rsidRPr="00A4227F" w:rsidTr="00781683">
        <w:trPr>
          <w:trHeight w:val="255"/>
        </w:trPr>
        <w:tc>
          <w:tcPr>
            <w:tcW w:w="1601" w:type="dxa"/>
          </w:tcPr>
          <w:p w:rsidR="009A2AB7" w:rsidRDefault="009A2AB7" w:rsidP="00781683">
            <w:pPr>
              <w:jc w:val="center"/>
              <w:rPr>
                <w:lang w:val="es-ES"/>
              </w:rPr>
            </w:pPr>
            <w:r>
              <w:rPr>
                <w:lang w:val="es-ES"/>
              </w:rPr>
              <w:t>19200</w:t>
            </w:r>
          </w:p>
        </w:tc>
        <w:tc>
          <w:tcPr>
            <w:tcW w:w="1601" w:type="dxa"/>
          </w:tcPr>
          <w:p w:rsidR="009A2AB7" w:rsidRDefault="009A2AB7" w:rsidP="00781683">
            <w:pPr>
              <w:jc w:val="center"/>
              <w:rPr>
                <w:lang w:val="es-ES"/>
              </w:rPr>
            </w:pPr>
            <w:r>
              <w:rPr>
                <w:lang w:val="es-ES"/>
              </w:rPr>
              <w:t>ON</w:t>
            </w:r>
          </w:p>
        </w:tc>
        <w:tc>
          <w:tcPr>
            <w:tcW w:w="1601" w:type="dxa"/>
          </w:tcPr>
          <w:p w:rsidR="009A2AB7" w:rsidRDefault="009A2AB7" w:rsidP="00781683">
            <w:pPr>
              <w:jc w:val="center"/>
              <w:rPr>
                <w:lang w:val="es-ES"/>
              </w:rPr>
            </w:pPr>
            <w:r>
              <w:rPr>
                <w:lang w:val="es-ES"/>
              </w:rPr>
              <w:t>ON</w:t>
            </w:r>
          </w:p>
        </w:tc>
        <w:tc>
          <w:tcPr>
            <w:tcW w:w="1601" w:type="dxa"/>
          </w:tcPr>
          <w:p w:rsidR="009A2AB7" w:rsidRDefault="009A2AB7" w:rsidP="00781683">
            <w:pPr>
              <w:jc w:val="center"/>
              <w:rPr>
                <w:lang w:val="es-ES"/>
              </w:rPr>
            </w:pPr>
            <w:r>
              <w:rPr>
                <w:lang w:val="es-ES"/>
              </w:rPr>
              <w:t>ON</w:t>
            </w:r>
          </w:p>
        </w:tc>
        <w:tc>
          <w:tcPr>
            <w:tcW w:w="1601" w:type="dxa"/>
          </w:tcPr>
          <w:p w:rsidR="009A2AB7" w:rsidRDefault="009A2AB7" w:rsidP="00781683">
            <w:pPr>
              <w:jc w:val="center"/>
              <w:rPr>
                <w:lang w:val="es-ES"/>
              </w:rPr>
            </w:pPr>
            <w:r>
              <w:rPr>
                <w:lang w:val="es-ES"/>
              </w:rPr>
              <w:t>Not Used</w:t>
            </w:r>
          </w:p>
        </w:tc>
      </w:tr>
      <w:tr w:rsidR="009A2AB7" w:rsidRPr="00A4227F" w:rsidTr="00781683">
        <w:trPr>
          <w:trHeight w:val="255"/>
        </w:trPr>
        <w:tc>
          <w:tcPr>
            <w:tcW w:w="1601" w:type="dxa"/>
          </w:tcPr>
          <w:p w:rsidR="009A2AB7" w:rsidRDefault="009A2AB7" w:rsidP="00781683">
            <w:pPr>
              <w:jc w:val="center"/>
              <w:rPr>
                <w:lang w:val="es-ES"/>
              </w:rPr>
            </w:pPr>
            <w:r>
              <w:rPr>
                <w:lang w:val="es-ES"/>
              </w:rPr>
              <w:t>38400</w:t>
            </w:r>
          </w:p>
        </w:tc>
        <w:tc>
          <w:tcPr>
            <w:tcW w:w="1601" w:type="dxa"/>
          </w:tcPr>
          <w:p w:rsidR="009A2AB7" w:rsidRPr="00A4227F" w:rsidRDefault="009A2AB7" w:rsidP="00781683">
            <w:pPr>
              <w:jc w:val="center"/>
              <w:rPr>
                <w:lang w:val="es-ES"/>
              </w:rPr>
            </w:pPr>
            <w:r>
              <w:rPr>
                <w:lang w:val="es-ES"/>
              </w:rPr>
              <w:t>OFF</w:t>
            </w:r>
          </w:p>
        </w:tc>
        <w:tc>
          <w:tcPr>
            <w:tcW w:w="1601" w:type="dxa"/>
          </w:tcPr>
          <w:p w:rsidR="009A2AB7" w:rsidRPr="00A4227F" w:rsidRDefault="009A2AB7" w:rsidP="00781683">
            <w:pPr>
              <w:jc w:val="center"/>
              <w:rPr>
                <w:lang w:val="es-ES"/>
              </w:rPr>
            </w:pPr>
            <w:r>
              <w:rPr>
                <w:lang w:val="es-ES"/>
              </w:rPr>
              <w:t>OFF</w:t>
            </w:r>
          </w:p>
        </w:tc>
        <w:tc>
          <w:tcPr>
            <w:tcW w:w="1601" w:type="dxa"/>
          </w:tcPr>
          <w:p w:rsidR="009A2AB7" w:rsidRPr="00A4227F" w:rsidRDefault="009A2AB7" w:rsidP="00781683">
            <w:pPr>
              <w:jc w:val="center"/>
              <w:rPr>
                <w:lang w:val="es-ES"/>
              </w:rPr>
            </w:pPr>
            <w:r>
              <w:rPr>
                <w:lang w:val="es-ES"/>
              </w:rPr>
              <w:t>OFF</w:t>
            </w:r>
          </w:p>
        </w:tc>
        <w:tc>
          <w:tcPr>
            <w:tcW w:w="1601" w:type="dxa"/>
          </w:tcPr>
          <w:p w:rsidR="009A2AB7" w:rsidRDefault="009A2AB7" w:rsidP="00781683">
            <w:pPr>
              <w:jc w:val="center"/>
              <w:rPr>
                <w:lang w:val="es-ES"/>
              </w:rPr>
            </w:pPr>
            <w:r>
              <w:rPr>
                <w:lang w:val="es-ES"/>
              </w:rPr>
              <w:t>27 KΩ</w:t>
            </w:r>
          </w:p>
        </w:tc>
      </w:tr>
      <w:tr w:rsidR="009A2AB7" w:rsidRPr="00A4227F" w:rsidTr="00781683">
        <w:trPr>
          <w:trHeight w:val="255"/>
        </w:trPr>
        <w:tc>
          <w:tcPr>
            <w:tcW w:w="1601" w:type="dxa"/>
          </w:tcPr>
          <w:p w:rsidR="009A2AB7" w:rsidRDefault="009A2AB7" w:rsidP="00781683">
            <w:pPr>
              <w:jc w:val="center"/>
              <w:rPr>
                <w:lang w:val="es-ES"/>
              </w:rPr>
            </w:pPr>
            <w:r>
              <w:rPr>
                <w:lang w:val="es-ES"/>
              </w:rPr>
              <w:t>57600</w:t>
            </w:r>
          </w:p>
        </w:tc>
        <w:tc>
          <w:tcPr>
            <w:tcW w:w="1601" w:type="dxa"/>
          </w:tcPr>
          <w:p w:rsidR="009A2AB7" w:rsidRPr="00A4227F" w:rsidRDefault="009A2AB7" w:rsidP="00781683">
            <w:pPr>
              <w:jc w:val="center"/>
              <w:rPr>
                <w:lang w:val="es-ES"/>
              </w:rPr>
            </w:pPr>
            <w:r>
              <w:rPr>
                <w:lang w:val="es-ES"/>
              </w:rPr>
              <w:t>OFF</w:t>
            </w:r>
          </w:p>
        </w:tc>
        <w:tc>
          <w:tcPr>
            <w:tcW w:w="1601" w:type="dxa"/>
          </w:tcPr>
          <w:p w:rsidR="009A2AB7" w:rsidRPr="00A4227F" w:rsidRDefault="009A2AB7" w:rsidP="00781683">
            <w:pPr>
              <w:jc w:val="center"/>
              <w:rPr>
                <w:lang w:val="es-ES"/>
              </w:rPr>
            </w:pPr>
            <w:r>
              <w:rPr>
                <w:lang w:val="es-ES"/>
              </w:rPr>
              <w:t>OFF</w:t>
            </w:r>
          </w:p>
        </w:tc>
        <w:tc>
          <w:tcPr>
            <w:tcW w:w="1601" w:type="dxa"/>
          </w:tcPr>
          <w:p w:rsidR="009A2AB7" w:rsidRPr="00A4227F" w:rsidRDefault="009A2AB7" w:rsidP="00781683">
            <w:pPr>
              <w:jc w:val="center"/>
              <w:rPr>
                <w:lang w:val="es-ES"/>
              </w:rPr>
            </w:pPr>
            <w:r>
              <w:rPr>
                <w:lang w:val="es-ES"/>
              </w:rPr>
              <w:t>OFF</w:t>
            </w:r>
          </w:p>
        </w:tc>
        <w:tc>
          <w:tcPr>
            <w:tcW w:w="1601" w:type="dxa"/>
          </w:tcPr>
          <w:p w:rsidR="009A2AB7" w:rsidRDefault="009A2AB7" w:rsidP="00781683">
            <w:pPr>
              <w:jc w:val="center"/>
              <w:rPr>
                <w:lang w:val="es-ES"/>
              </w:rPr>
            </w:pPr>
            <w:r>
              <w:rPr>
                <w:lang w:val="es-ES"/>
              </w:rPr>
              <w:t>16 KΩ</w:t>
            </w:r>
          </w:p>
        </w:tc>
      </w:tr>
      <w:tr w:rsidR="009A2AB7" w:rsidRPr="00A4227F" w:rsidTr="00781683">
        <w:trPr>
          <w:trHeight w:val="255"/>
        </w:trPr>
        <w:tc>
          <w:tcPr>
            <w:tcW w:w="1601" w:type="dxa"/>
          </w:tcPr>
          <w:p w:rsidR="009A2AB7" w:rsidRDefault="009A2AB7" w:rsidP="00781683">
            <w:pPr>
              <w:jc w:val="center"/>
              <w:rPr>
                <w:lang w:val="es-ES"/>
              </w:rPr>
            </w:pPr>
            <w:r>
              <w:rPr>
                <w:lang w:val="es-ES"/>
              </w:rPr>
              <w:t>115200</w:t>
            </w:r>
          </w:p>
        </w:tc>
        <w:tc>
          <w:tcPr>
            <w:tcW w:w="1601" w:type="dxa"/>
          </w:tcPr>
          <w:p w:rsidR="009A2AB7" w:rsidRPr="00A4227F" w:rsidRDefault="009A2AB7" w:rsidP="00781683">
            <w:pPr>
              <w:jc w:val="center"/>
              <w:rPr>
                <w:lang w:val="es-ES"/>
              </w:rPr>
            </w:pPr>
            <w:r>
              <w:rPr>
                <w:lang w:val="es-ES"/>
              </w:rPr>
              <w:t>OFF</w:t>
            </w:r>
          </w:p>
        </w:tc>
        <w:tc>
          <w:tcPr>
            <w:tcW w:w="1601" w:type="dxa"/>
          </w:tcPr>
          <w:p w:rsidR="009A2AB7" w:rsidRPr="00A4227F" w:rsidRDefault="009A2AB7" w:rsidP="00781683">
            <w:pPr>
              <w:jc w:val="center"/>
              <w:rPr>
                <w:lang w:val="es-ES"/>
              </w:rPr>
            </w:pPr>
            <w:r>
              <w:rPr>
                <w:lang w:val="es-ES"/>
              </w:rPr>
              <w:t>OFF</w:t>
            </w:r>
          </w:p>
        </w:tc>
        <w:tc>
          <w:tcPr>
            <w:tcW w:w="1601" w:type="dxa"/>
          </w:tcPr>
          <w:p w:rsidR="009A2AB7" w:rsidRPr="00A4227F" w:rsidRDefault="009A2AB7" w:rsidP="00781683">
            <w:pPr>
              <w:jc w:val="center"/>
              <w:rPr>
                <w:lang w:val="es-ES"/>
              </w:rPr>
            </w:pPr>
            <w:r>
              <w:rPr>
                <w:lang w:val="es-ES"/>
              </w:rPr>
              <w:t>OFF</w:t>
            </w:r>
          </w:p>
        </w:tc>
        <w:tc>
          <w:tcPr>
            <w:tcW w:w="1601" w:type="dxa"/>
          </w:tcPr>
          <w:p w:rsidR="009A2AB7" w:rsidRDefault="009A2AB7" w:rsidP="00781683">
            <w:pPr>
              <w:jc w:val="center"/>
              <w:rPr>
                <w:lang w:val="es-ES"/>
              </w:rPr>
            </w:pPr>
            <w:r>
              <w:rPr>
                <w:lang w:val="es-ES"/>
              </w:rPr>
              <w:t>8.2 KΩ</w:t>
            </w:r>
          </w:p>
        </w:tc>
      </w:tr>
    </w:tbl>
    <w:p w:rsidR="009A2AB7" w:rsidRDefault="009A2AB7" w:rsidP="009A2AB7">
      <w:pPr>
        <w:pStyle w:val="Onderschrift"/>
      </w:pPr>
      <w:bookmarkStart w:id="478" w:name="_Ref338797849"/>
      <w:bookmarkStart w:id="479" w:name="_Toc345528699"/>
      <w:bookmarkStart w:id="480" w:name="_Toc349645986"/>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4</w:t>
      </w:r>
      <w:r>
        <w:fldChar w:fldCharType="end"/>
      </w:r>
      <w:bookmarkEnd w:id="478"/>
      <w:r>
        <w:t>: Data rate selection</w:t>
      </w:r>
      <w:bookmarkEnd w:id="479"/>
      <w:bookmarkEnd w:id="480"/>
    </w:p>
    <w:p w:rsidR="009A2AB7" w:rsidRDefault="009A2AB7" w:rsidP="009A2AB7">
      <w:r>
        <w:t xml:space="preserve">Automatic Send Data Control: The first bit of data from the RS-232 side enables the transmitter and disables the receiver. After receiving the last RS-232 data bit, the timeout circuit waits one character length, then disables the transmitter and enables the receiver. Select the timeout by positioning the DIP Switches or changing the value of R-11. Refer to </w:t>
      </w:r>
      <w:r>
        <w:fldChar w:fldCharType="begin"/>
      </w:r>
      <w:r>
        <w:instrText xml:space="preserve"> REF _Ref338797849 \h </w:instrText>
      </w:r>
      <w:r>
        <w:fldChar w:fldCharType="separate"/>
      </w:r>
      <w:r>
        <w:t xml:space="preserve">Table </w:t>
      </w:r>
      <w:r>
        <w:rPr>
          <w:noProof/>
        </w:rPr>
        <w:t>6</w:t>
      </w:r>
      <w:r>
        <w:noBreakHyphen/>
      </w:r>
      <w:r>
        <w:rPr>
          <w:noProof/>
        </w:rPr>
        <w:t>4</w:t>
      </w:r>
      <w:r>
        <w:fldChar w:fldCharType="end"/>
      </w:r>
      <w:r>
        <w:t xml:space="preserve"> for R-11 values and DIP Switch positions.</w:t>
      </w:r>
    </w:p>
    <w:p w:rsidR="009A2AB7" w:rsidRDefault="009A2AB7" w:rsidP="009A2AB7"/>
    <w:p w:rsidR="009A2AB7" w:rsidRDefault="009A2AB7" w:rsidP="009A2AB7">
      <w:r>
        <w:t>If necessary, use termination resistance for high data rates or long cable runs by positioning Switch 5 to “on.”</w:t>
      </w:r>
    </w:p>
    <w:p w:rsidR="009A2AB7" w:rsidRDefault="009A2AB7" w:rsidP="009A2AB7"/>
    <w:p w:rsidR="009A2AB7" w:rsidRDefault="009A2AB7" w:rsidP="009A2AB7">
      <w:pPr>
        <w:rPr>
          <w:lang w:val="en-US" w:eastAsia="nl-NL"/>
        </w:rPr>
      </w:pPr>
      <w:r>
        <w:rPr>
          <w:lang w:val="en-US" w:eastAsia="nl-NL"/>
        </w:rPr>
        <w:fldChar w:fldCharType="begin"/>
      </w:r>
      <w:r>
        <w:rPr>
          <w:lang w:val="en-US" w:eastAsia="nl-NL"/>
        </w:rPr>
        <w:instrText xml:space="preserve"> REF _Ref338798870 \h </w:instrText>
      </w:r>
      <w:r>
        <w:rPr>
          <w:lang w:val="en-US" w:eastAsia="nl-NL"/>
        </w:rPr>
      </w:r>
      <w:r>
        <w:rPr>
          <w:lang w:val="en-US" w:eastAsia="nl-NL"/>
        </w:rPr>
        <w:fldChar w:fldCharType="separate"/>
      </w:r>
      <w:r>
        <w:t xml:space="preserve">Figure </w:t>
      </w:r>
      <w:r>
        <w:rPr>
          <w:noProof/>
        </w:rPr>
        <w:t>6</w:t>
      </w:r>
      <w:r>
        <w:noBreakHyphen/>
      </w:r>
      <w:r>
        <w:rPr>
          <w:noProof/>
        </w:rPr>
        <w:t>17</w:t>
      </w:r>
      <w:r>
        <w:rPr>
          <w:lang w:val="en-US" w:eastAsia="nl-NL"/>
        </w:rPr>
        <w:fldChar w:fldCharType="end"/>
      </w:r>
      <w:r>
        <w:rPr>
          <w:lang w:val="en-US" w:eastAsia="nl-NL"/>
        </w:rPr>
        <w:t xml:space="preserve">, </w:t>
      </w:r>
      <w:r>
        <w:rPr>
          <w:lang w:val="en-US" w:eastAsia="nl-NL"/>
        </w:rPr>
        <w:fldChar w:fldCharType="begin"/>
      </w:r>
      <w:r>
        <w:rPr>
          <w:lang w:val="en-US" w:eastAsia="nl-NL"/>
        </w:rPr>
        <w:instrText xml:space="preserve"> REF _Ref338798879 \h </w:instrText>
      </w:r>
      <w:r>
        <w:rPr>
          <w:lang w:val="en-US" w:eastAsia="nl-NL"/>
        </w:rPr>
      </w:r>
      <w:r>
        <w:rPr>
          <w:lang w:val="en-US" w:eastAsia="nl-NL"/>
        </w:rPr>
        <w:fldChar w:fldCharType="separate"/>
      </w:r>
      <w:r>
        <w:t xml:space="preserve">Figure </w:t>
      </w:r>
      <w:r>
        <w:rPr>
          <w:noProof/>
        </w:rPr>
        <w:t>6</w:t>
      </w:r>
      <w:r>
        <w:noBreakHyphen/>
      </w:r>
      <w:r>
        <w:rPr>
          <w:noProof/>
        </w:rPr>
        <w:t>18</w:t>
      </w:r>
      <w:r>
        <w:rPr>
          <w:lang w:val="en-US" w:eastAsia="nl-NL"/>
        </w:rPr>
        <w:fldChar w:fldCharType="end"/>
      </w:r>
      <w:r>
        <w:rPr>
          <w:lang w:val="en-US" w:eastAsia="nl-NL"/>
        </w:rPr>
        <w:t xml:space="preserve"> and </w:t>
      </w:r>
      <w:r>
        <w:rPr>
          <w:lang w:val="en-US" w:eastAsia="nl-NL"/>
        </w:rPr>
        <w:fldChar w:fldCharType="begin"/>
      </w:r>
      <w:r>
        <w:rPr>
          <w:lang w:val="en-US" w:eastAsia="nl-NL"/>
        </w:rPr>
        <w:instrText xml:space="preserve"> REF _Ref338798889 \h </w:instrText>
      </w:r>
      <w:r>
        <w:rPr>
          <w:lang w:val="en-US" w:eastAsia="nl-NL"/>
        </w:rPr>
      </w:r>
      <w:r>
        <w:rPr>
          <w:lang w:val="en-US" w:eastAsia="nl-NL"/>
        </w:rPr>
        <w:fldChar w:fldCharType="separate"/>
      </w:r>
      <w:r>
        <w:t xml:space="preserve">Figure </w:t>
      </w:r>
      <w:r>
        <w:rPr>
          <w:noProof/>
        </w:rPr>
        <w:t>6</w:t>
      </w:r>
      <w:r>
        <w:noBreakHyphen/>
      </w:r>
      <w:r>
        <w:rPr>
          <w:noProof/>
        </w:rPr>
        <w:t>19</w:t>
      </w:r>
      <w:r>
        <w:rPr>
          <w:lang w:val="en-US" w:eastAsia="nl-NL"/>
        </w:rPr>
        <w:fldChar w:fldCharType="end"/>
      </w:r>
      <w:r>
        <w:rPr>
          <w:lang w:val="en-US" w:eastAsia="nl-NL"/>
        </w:rPr>
        <w:t xml:space="preserve"> </w:t>
      </w:r>
      <w:r w:rsidRPr="0070739A">
        <w:rPr>
          <w:lang w:val="en-US" w:eastAsia="nl-NL"/>
        </w:rPr>
        <w:t>are examples of a DTE to DCE connection. The DB9 female connector on</w:t>
      </w:r>
      <w:r>
        <w:rPr>
          <w:lang w:val="en-US" w:eastAsia="nl-NL"/>
        </w:rPr>
        <w:t xml:space="preserve"> </w:t>
      </w:r>
      <w:r w:rsidRPr="0070739A">
        <w:rPr>
          <w:lang w:val="en-US" w:eastAsia="nl-NL"/>
        </w:rPr>
        <w:t xml:space="preserve">this converter will make the same connections using a straight </w:t>
      </w:r>
      <w:r w:rsidRPr="0070739A">
        <w:rPr>
          <w:lang w:val="en-US" w:eastAsia="nl-NL"/>
        </w:rPr>
        <w:lastRenderedPageBreak/>
        <w:t>through DB9F to DB9M cable. If the</w:t>
      </w:r>
      <w:r>
        <w:rPr>
          <w:lang w:val="en-US" w:eastAsia="nl-NL"/>
        </w:rPr>
        <w:t xml:space="preserve"> </w:t>
      </w:r>
      <w:r w:rsidRPr="0070739A">
        <w:rPr>
          <w:lang w:val="en-US" w:eastAsia="nl-NL"/>
        </w:rPr>
        <w:t>RS-232 device is wired for DCE, then cross pins 2 and 3.</w:t>
      </w:r>
    </w:p>
    <w:p w:rsidR="009A2AB7" w:rsidRDefault="009A2AB7" w:rsidP="009A2AB7">
      <w:pPr>
        <w:rPr>
          <w:lang w:val="en-US" w:eastAsia="nl-NL"/>
        </w:rPr>
      </w:pPr>
    </w:p>
    <w:p w:rsidR="009A2AB7" w:rsidRDefault="009A2AB7" w:rsidP="009A2AB7">
      <w:pPr>
        <w:rPr>
          <w:lang w:val="en-US"/>
        </w:rPr>
      </w:pPr>
      <w:r>
        <w:rPr>
          <w:noProof/>
          <w:lang w:val="nl-NL" w:eastAsia="nl-NL"/>
        </w:rPr>
        <w:drawing>
          <wp:inline distT="0" distB="0" distL="0" distR="0" wp14:anchorId="03BD94BB" wp14:editId="1AFF6D74">
            <wp:extent cx="3600000" cy="2480400"/>
            <wp:effectExtent l="0" t="0" r="63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00000" cy="2480400"/>
                    </a:xfrm>
                    <a:prstGeom prst="rect">
                      <a:avLst/>
                    </a:prstGeom>
                  </pic:spPr>
                </pic:pic>
              </a:graphicData>
            </a:graphic>
          </wp:inline>
        </w:drawing>
      </w:r>
    </w:p>
    <w:p w:rsidR="009A2AB7" w:rsidRDefault="009A2AB7" w:rsidP="009A2AB7">
      <w:pPr>
        <w:pStyle w:val="Onderschrift"/>
      </w:pPr>
      <w:bookmarkStart w:id="481" w:name="_Ref338798870"/>
      <w:bookmarkStart w:id="482" w:name="_Ref338798850"/>
      <w:bookmarkStart w:id="483" w:name="_Toc345528672"/>
      <w:bookmarkStart w:id="484" w:name="_Toc349645854"/>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17</w:t>
      </w:r>
      <w:r>
        <w:fldChar w:fldCharType="end"/>
      </w:r>
      <w:bookmarkEnd w:id="481"/>
      <w:r>
        <w:t>: 2-wire RS485</w:t>
      </w:r>
      <w:bookmarkEnd w:id="482"/>
      <w:bookmarkEnd w:id="483"/>
      <w:bookmarkEnd w:id="484"/>
    </w:p>
    <w:p w:rsidR="009A2AB7" w:rsidRDefault="009A2AB7" w:rsidP="009A2AB7">
      <w:pPr>
        <w:rPr>
          <w:lang w:val="en-US"/>
        </w:rPr>
      </w:pPr>
      <w:r>
        <w:rPr>
          <w:noProof/>
          <w:lang w:val="nl-NL" w:eastAsia="nl-NL"/>
        </w:rPr>
        <w:drawing>
          <wp:inline distT="0" distB="0" distL="0" distR="0" wp14:anchorId="2C2BBED3" wp14:editId="25448025">
            <wp:extent cx="3600000" cy="2682000"/>
            <wp:effectExtent l="0" t="0" r="635" b="444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00000" cy="2682000"/>
                    </a:xfrm>
                    <a:prstGeom prst="rect">
                      <a:avLst/>
                    </a:prstGeom>
                  </pic:spPr>
                </pic:pic>
              </a:graphicData>
            </a:graphic>
          </wp:inline>
        </w:drawing>
      </w:r>
    </w:p>
    <w:p w:rsidR="009A2AB7" w:rsidRDefault="009A2AB7" w:rsidP="009A2AB7">
      <w:pPr>
        <w:pStyle w:val="Onderschrift"/>
      </w:pPr>
      <w:bookmarkStart w:id="485" w:name="_Ref338798879"/>
      <w:bookmarkStart w:id="486" w:name="_Toc345528673"/>
      <w:bookmarkStart w:id="487" w:name="_Toc34964585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18</w:t>
      </w:r>
      <w:r>
        <w:fldChar w:fldCharType="end"/>
      </w:r>
      <w:bookmarkEnd w:id="485"/>
      <w:r>
        <w:t>: 4-wire RS485</w:t>
      </w:r>
      <w:bookmarkEnd w:id="486"/>
      <w:bookmarkEnd w:id="487"/>
    </w:p>
    <w:p w:rsidR="009A2AB7" w:rsidRDefault="009A2AB7" w:rsidP="009A2AB7">
      <w:pPr>
        <w:rPr>
          <w:lang w:val="en-US"/>
        </w:rPr>
      </w:pPr>
      <w:r>
        <w:rPr>
          <w:noProof/>
          <w:lang w:val="nl-NL" w:eastAsia="nl-NL"/>
        </w:rPr>
        <w:drawing>
          <wp:inline distT="0" distB="0" distL="0" distR="0" wp14:anchorId="013AF603" wp14:editId="4DFC7DBF">
            <wp:extent cx="3600000" cy="2163600"/>
            <wp:effectExtent l="0" t="0" r="635" b="825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00000" cy="2163600"/>
                    </a:xfrm>
                    <a:prstGeom prst="rect">
                      <a:avLst/>
                    </a:prstGeom>
                  </pic:spPr>
                </pic:pic>
              </a:graphicData>
            </a:graphic>
          </wp:inline>
        </w:drawing>
      </w:r>
    </w:p>
    <w:p w:rsidR="009A2AB7" w:rsidRDefault="009A2AB7" w:rsidP="009A2AB7">
      <w:pPr>
        <w:pStyle w:val="Onderschrift"/>
      </w:pPr>
      <w:bookmarkStart w:id="488" w:name="_Ref338798889"/>
      <w:bookmarkStart w:id="489" w:name="_Toc345528674"/>
      <w:bookmarkStart w:id="490" w:name="_Toc349645856"/>
      <w:r>
        <w:lastRenderedPageBreak/>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19</w:t>
      </w:r>
      <w:r>
        <w:fldChar w:fldCharType="end"/>
      </w:r>
      <w:bookmarkEnd w:id="488"/>
      <w:r>
        <w:t>: RS422</w:t>
      </w:r>
      <w:bookmarkEnd w:id="489"/>
      <w:bookmarkEnd w:id="490"/>
    </w:p>
    <w:p w:rsidR="009A2AB7" w:rsidRDefault="009A2AB7" w:rsidP="009A2AB7">
      <w:r>
        <w:fldChar w:fldCharType="begin"/>
      </w:r>
      <w:r>
        <w:instrText xml:space="preserve"> REF _Ref338799033 \h </w:instrText>
      </w:r>
      <w:r>
        <w:fldChar w:fldCharType="separate"/>
      </w:r>
      <w:r>
        <w:t xml:space="preserve">Figure </w:t>
      </w:r>
      <w:r>
        <w:rPr>
          <w:noProof/>
        </w:rPr>
        <w:t>6</w:t>
      </w:r>
      <w:r>
        <w:noBreakHyphen/>
      </w:r>
      <w:r>
        <w:rPr>
          <w:noProof/>
        </w:rPr>
        <w:t>20</w:t>
      </w:r>
      <w:r>
        <w:fldChar w:fldCharType="end"/>
      </w:r>
      <w:r w:rsidRPr="0070739A">
        <w:t xml:space="preserve"> demonstrates how to use two converters to extend and isolate RS-232 signals.</w:t>
      </w:r>
    </w:p>
    <w:p w:rsidR="009A2AB7" w:rsidRDefault="009A2AB7" w:rsidP="009A2AB7"/>
    <w:p w:rsidR="009A2AB7" w:rsidRDefault="009A2AB7" w:rsidP="009A2AB7">
      <w:r>
        <w:rPr>
          <w:noProof/>
          <w:lang w:val="nl-NL" w:eastAsia="nl-NL"/>
        </w:rPr>
        <w:drawing>
          <wp:inline distT="0" distB="0" distL="0" distR="0" wp14:anchorId="164733CF" wp14:editId="449B50FC">
            <wp:extent cx="5760720" cy="2688663"/>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2688663"/>
                    </a:xfrm>
                    <a:prstGeom prst="rect">
                      <a:avLst/>
                    </a:prstGeom>
                  </pic:spPr>
                </pic:pic>
              </a:graphicData>
            </a:graphic>
          </wp:inline>
        </w:drawing>
      </w:r>
    </w:p>
    <w:p w:rsidR="009A2AB7" w:rsidRDefault="009A2AB7" w:rsidP="009A2AB7">
      <w:pPr>
        <w:pStyle w:val="Onderschrift"/>
      </w:pPr>
      <w:bookmarkStart w:id="491" w:name="_Ref338799033"/>
      <w:bookmarkStart w:id="492" w:name="_Toc345528675"/>
      <w:bookmarkStart w:id="493" w:name="_Toc349645857"/>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20</w:t>
      </w:r>
      <w:r>
        <w:fldChar w:fldCharType="end"/>
      </w:r>
      <w:bookmarkEnd w:id="491"/>
      <w:r>
        <w:t>: Extend and isolate RS232</w:t>
      </w:r>
      <w:bookmarkEnd w:id="492"/>
      <w:bookmarkEnd w:id="493"/>
    </w:p>
    <w:p w:rsidR="0044290D" w:rsidRDefault="0044290D" w:rsidP="0044290D">
      <w:pPr>
        <w:rPr>
          <w:lang w:val="nl-NL"/>
        </w:rPr>
      </w:pPr>
    </w:p>
    <w:p w:rsidR="0044290D" w:rsidRDefault="0044290D" w:rsidP="0044290D">
      <w:pPr>
        <w:rPr>
          <w:lang w:val="nl-NL"/>
        </w:rPr>
      </w:pPr>
    </w:p>
    <w:p w:rsidR="0044290D" w:rsidRDefault="0044290D" w:rsidP="0044290D">
      <w:pPr>
        <w:rPr>
          <w:lang w:val="nl-NL"/>
        </w:rPr>
      </w:pPr>
    </w:p>
    <w:p w:rsidR="0044290D" w:rsidRDefault="0044290D" w:rsidP="0044290D">
      <w:pPr>
        <w:rPr>
          <w:lang w:val="nl-NL"/>
        </w:rPr>
      </w:pPr>
    </w:p>
    <w:p w:rsidR="0044290D" w:rsidRDefault="0044290D" w:rsidP="0044290D">
      <w:pPr>
        <w:rPr>
          <w:lang w:val="nl-NL"/>
        </w:rPr>
      </w:pPr>
    </w:p>
    <w:p w:rsidR="0044290D" w:rsidRDefault="0044290D" w:rsidP="0044290D">
      <w:pPr>
        <w:rPr>
          <w:lang w:val="nl-NL"/>
        </w:rPr>
      </w:pPr>
    </w:p>
    <w:p w:rsidR="0044290D" w:rsidRDefault="0044290D" w:rsidP="0044290D">
      <w:pPr>
        <w:rPr>
          <w:lang w:val="nl-NL"/>
        </w:rPr>
      </w:pPr>
    </w:p>
    <w:p w:rsidR="009A2AB7" w:rsidRDefault="009A2AB7" w:rsidP="00D5559F">
      <w:pPr>
        <w:pStyle w:val="Heading1noNr"/>
        <w:numPr>
          <w:ilvl w:val="0"/>
          <w:numId w:val="1"/>
        </w:numPr>
        <w:ind w:left="850" w:hanging="850"/>
      </w:pPr>
      <w:bookmarkStart w:id="494" w:name="_Ref210437134"/>
      <w:bookmarkStart w:id="495" w:name="_Toc210614733"/>
      <w:bookmarkStart w:id="496" w:name="_Toc346187070"/>
      <w:r>
        <w:t>Introduction</w:t>
      </w:r>
      <w:bookmarkEnd w:id="494"/>
      <w:bookmarkEnd w:id="495"/>
      <w:bookmarkEnd w:id="496"/>
      <w:r>
        <w:t xml:space="preserve"> Sensorlist</w:t>
      </w:r>
    </w:p>
    <w:p w:rsidR="009A2AB7" w:rsidRPr="00CA0364" w:rsidRDefault="009A2AB7" w:rsidP="009A2AB7"/>
    <w:p w:rsidR="009A2AB7" w:rsidRDefault="009A2AB7" w:rsidP="009A2AB7">
      <w:pPr>
        <w:pStyle w:val="Plattetekst"/>
      </w:pPr>
      <w:r>
        <w:t xml:space="preserve">In the course of time changing or altering settings in FT NavVision© has become quite time consuming. Due to the large infrastructure of the program, the vast amount of data and protocols we embed and the complexity of the large vessels that FT NavVision© is used on, just changing a simple connection type on a lot of sensors is a lot of work. </w:t>
      </w:r>
    </w:p>
    <w:p w:rsidR="009A2AB7" w:rsidRDefault="009A2AB7" w:rsidP="009A2AB7">
      <w:pPr>
        <w:pStyle w:val="Plattetekst"/>
      </w:pPr>
      <w:r>
        <w:t xml:space="preserve">To automate this work we developed the “sensorlist” This list is a combination of a devicelist and a sensorlist in which all connections will be defined. The advantage is the fact that for changes, you can now work in a more simple “excel” document which allows you to change data more accurate and quicker and all in the same place. </w:t>
      </w:r>
    </w:p>
    <w:p w:rsidR="009A2AB7" w:rsidRDefault="009A2AB7" w:rsidP="009A2AB7">
      <w:pPr>
        <w:pStyle w:val="Plattetekst"/>
      </w:pPr>
      <w:r>
        <w:t>This sensorlist has to be imported in FT NavVision© and after a new start-up the program will be up to date again.</w:t>
      </w:r>
    </w:p>
    <w:p w:rsidR="009A2AB7" w:rsidRDefault="009A2AB7" w:rsidP="009A2AB7">
      <w:pPr>
        <w:pStyle w:val="Plattetekst"/>
      </w:pPr>
      <w:r>
        <w:t>This sounds easy. But you will need clear knowledge on how the sensorlist works to enjoy the full benefits of it. This manual will try to teach you everything you need to know about the sensorlist.</w:t>
      </w:r>
    </w:p>
    <w:p w:rsidR="0044290D" w:rsidRPr="009A2AB7" w:rsidRDefault="0044290D" w:rsidP="0044290D"/>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9A2AB7" w:rsidRDefault="009A2AB7" w:rsidP="00D5559F">
      <w:pPr>
        <w:pStyle w:val="Kop1"/>
        <w:numPr>
          <w:ilvl w:val="0"/>
          <w:numId w:val="1"/>
        </w:numPr>
      </w:pPr>
      <w:bookmarkStart w:id="497" w:name="_Toc346187074"/>
      <w:bookmarkStart w:id="498" w:name="_Toc349645725"/>
      <w:r>
        <w:t>What is the Sensorlist</w:t>
      </w:r>
      <w:bookmarkEnd w:id="497"/>
      <w:bookmarkEnd w:id="498"/>
    </w:p>
    <w:p w:rsidR="009A2AB7" w:rsidRDefault="009A2AB7" w:rsidP="00D5559F">
      <w:pPr>
        <w:pStyle w:val="Kop2"/>
        <w:numPr>
          <w:ilvl w:val="1"/>
          <w:numId w:val="1"/>
        </w:numPr>
      </w:pPr>
      <w:bookmarkStart w:id="499" w:name="_Toc346187075"/>
      <w:bookmarkStart w:id="500" w:name="_Toc349645726"/>
      <w:r>
        <w:t>Introduction</w:t>
      </w:r>
      <w:bookmarkEnd w:id="499"/>
      <w:bookmarkEnd w:id="500"/>
    </w:p>
    <w:p w:rsidR="009A2AB7" w:rsidRDefault="009A2AB7" w:rsidP="009A2AB7">
      <w:r>
        <w:t xml:space="preserve">The sensorlist is a validated description of the total FT system. Everything that is connected, whether it is a sensor, a serial connection, an engine etc. is represented in the sensorlist. The sensorlist is the start of where we build the topology, the network and all connected devices. Once imported, the sensorlist will be updated into a sensorlist_generated file that is pretty much automated. Missing files, wrong connections, etc. will be highlighted or even changed. New connections will be highlighted and fails will be highlighted as well. </w:t>
      </w:r>
    </w:p>
    <w:p w:rsidR="009A2AB7" w:rsidRDefault="009A2AB7" w:rsidP="009A2AB7"/>
    <w:p w:rsidR="009A2AB7" w:rsidRDefault="009A2AB7" w:rsidP="009A2AB7">
      <w:r>
        <w:t xml:space="preserve">If the sensorlist is kept well up to date all changes to the system can be made from within the sensorlist. It will be your ultimate tool to easily change your setup, change names or even add new sensors or complete devices. Also the sensorlist is a </w:t>
      </w:r>
      <w:r w:rsidR="00781683">
        <w:t>nice</w:t>
      </w:r>
      <w:r>
        <w:t xml:space="preserve"> tool to troubleshoot the system. It makes it easy to find double connections, wrong terminations, strange values etc.</w:t>
      </w:r>
    </w:p>
    <w:p w:rsidR="009A2AB7" w:rsidRDefault="009A2AB7" w:rsidP="009A2AB7"/>
    <w:p w:rsidR="009A2AB7" w:rsidRDefault="009A2AB7" w:rsidP="009A2AB7">
      <w:r>
        <w:t>Learn how to work with the sensorlist and you’ve got half the job done.</w:t>
      </w:r>
    </w:p>
    <w:p w:rsidR="009A2AB7" w:rsidRDefault="009A2AB7" w:rsidP="00D5559F">
      <w:pPr>
        <w:pStyle w:val="Kop2"/>
        <w:numPr>
          <w:ilvl w:val="1"/>
          <w:numId w:val="1"/>
        </w:numPr>
      </w:pPr>
      <w:bookmarkStart w:id="501" w:name="_Ref343205678"/>
      <w:bookmarkStart w:id="502" w:name="_Toc346187076"/>
      <w:bookmarkStart w:id="503" w:name="_Toc349645727"/>
      <w:r>
        <w:t>Excel</w:t>
      </w:r>
      <w:bookmarkEnd w:id="501"/>
      <w:bookmarkEnd w:id="502"/>
      <w:bookmarkEnd w:id="503"/>
    </w:p>
    <w:p w:rsidR="009A2AB7" w:rsidRDefault="009A2AB7" w:rsidP="009A2AB7">
      <w:r>
        <w:t xml:space="preserve">The sensorlist is composed in Microsoft Excel. Some knowledge on working with Excel is  absolutely necessary. That part of training lies beyond the scope of this manual. We refer to books and courses  for Microsoft excel to learn the basics. </w:t>
      </w:r>
    </w:p>
    <w:p w:rsidR="009A2AB7" w:rsidRDefault="009A2AB7" w:rsidP="009A2AB7"/>
    <w:p w:rsidR="009A2AB7" w:rsidRDefault="009A2AB7" w:rsidP="009A2AB7">
      <w:r>
        <w:t xml:space="preserve">It is enough to have basic knowledge because the sensorlist itself is merely a form you have to fill in with the appropriate data. The sensorlist exists of two parts (tabs) which are the “devicelist” and the “sensorlist”. The devicelist (see </w:t>
      </w:r>
      <w:r>
        <w:fldChar w:fldCharType="begin"/>
      </w:r>
      <w:r>
        <w:instrText xml:space="preserve"> REF _Ref341683989 \h </w:instrText>
      </w:r>
      <w:r>
        <w:fldChar w:fldCharType="separate"/>
      </w:r>
      <w:r>
        <w:t xml:space="preserve">Figure </w:t>
      </w:r>
      <w:r>
        <w:rPr>
          <w:noProof/>
        </w:rPr>
        <w:t>8</w:t>
      </w:r>
      <w:r>
        <w:noBreakHyphen/>
      </w:r>
      <w:r>
        <w:rPr>
          <w:noProof/>
        </w:rPr>
        <w:t>1</w:t>
      </w:r>
      <w:r>
        <w:fldChar w:fldCharType="end"/>
      </w:r>
      <w:r>
        <w:t xml:space="preserve">) contains all the devices where he system consists of and is namely an enumeration of the topology of the system. The sensorlist (see </w:t>
      </w:r>
      <w:r>
        <w:fldChar w:fldCharType="begin"/>
      </w:r>
      <w:r>
        <w:instrText xml:space="preserve"> REF _Ref341684018 \h </w:instrText>
      </w:r>
      <w:r>
        <w:fldChar w:fldCharType="separate"/>
      </w:r>
      <w:r>
        <w:t xml:space="preserve">Figure </w:t>
      </w:r>
      <w:r>
        <w:rPr>
          <w:noProof/>
        </w:rPr>
        <w:t>8</w:t>
      </w:r>
      <w:r>
        <w:noBreakHyphen/>
      </w:r>
      <w:r>
        <w:rPr>
          <w:noProof/>
        </w:rPr>
        <w:t>2</w:t>
      </w:r>
      <w:r>
        <w:fldChar w:fldCharType="end"/>
      </w:r>
      <w:r>
        <w:t>) on the other hand is a list of all the sensors attached to the system together with the necessary information for the connection.</w:t>
      </w:r>
    </w:p>
    <w:p w:rsidR="009A2AB7" w:rsidRDefault="009A2AB7" w:rsidP="009A2AB7"/>
    <w:p w:rsidR="009A2AB7" w:rsidRDefault="00AD5DAB" w:rsidP="009A2AB7">
      <w:r>
        <w:rPr>
          <w:noProof/>
          <w:lang w:val="nl-NL" w:eastAsia="nl-NL"/>
        </w:rPr>
        <w:drawing>
          <wp:inline distT="0" distB="0" distL="0" distR="0" wp14:anchorId="41DD27FC" wp14:editId="079F5FFD">
            <wp:extent cx="5760720" cy="2462668"/>
            <wp:effectExtent l="0" t="0" r="0" b="0"/>
            <wp:docPr id="187" name="Afbeelding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462668"/>
                    </a:xfrm>
                    <a:prstGeom prst="rect">
                      <a:avLst/>
                    </a:prstGeom>
                  </pic:spPr>
                </pic:pic>
              </a:graphicData>
            </a:graphic>
          </wp:inline>
        </w:drawing>
      </w:r>
    </w:p>
    <w:p w:rsidR="009A2AB7" w:rsidRDefault="009A2AB7" w:rsidP="009A2AB7">
      <w:pPr>
        <w:pStyle w:val="Onderschrift"/>
      </w:pPr>
      <w:bookmarkStart w:id="504" w:name="_Ref341683989"/>
      <w:bookmarkStart w:id="505" w:name="_Toc346187177"/>
      <w:bookmarkStart w:id="506" w:name="_Toc349645858"/>
      <w:r>
        <w:t xml:space="preserve">Figure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Figure \* ARABIC \s 1 </w:instrText>
      </w:r>
      <w:r>
        <w:fldChar w:fldCharType="separate"/>
      </w:r>
      <w:r>
        <w:rPr>
          <w:noProof/>
        </w:rPr>
        <w:t>1</w:t>
      </w:r>
      <w:r>
        <w:fldChar w:fldCharType="end"/>
      </w:r>
      <w:bookmarkEnd w:id="504"/>
      <w:r>
        <w:t>: devicelist</w:t>
      </w:r>
      <w:bookmarkEnd w:id="505"/>
      <w:bookmarkEnd w:id="506"/>
    </w:p>
    <w:p w:rsidR="009A2AB7" w:rsidRDefault="00AD5DAB" w:rsidP="009A2AB7">
      <w:r>
        <w:rPr>
          <w:noProof/>
          <w:lang w:val="nl-NL" w:eastAsia="nl-NL"/>
        </w:rPr>
        <w:lastRenderedPageBreak/>
        <w:drawing>
          <wp:inline distT="0" distB="0" distL="0" distR="0" wp14:anchorId="5F6D9D19" wp14:editId="2CC293E8">
            <wp:extent cx="5760720" cy="2236061"/>
            <wp:effectExtent l="0" t="0" r="0" b="0"/>
            <wp:docPr id="188" name="Afbeelding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2236061"/>
                    </a:xfrm>
                    <a:prstGeom prst="rect">
                      <a:avLst/>
                    </a:prstGeom>
                  </pic:spPr>
                </pic:pic>
              </a:graphicData>
            </a:graphic>
          </wp:inline>
        </w:drawing>
      </w:r>
    </w:p>
    <w:p w:rsidR="009A2AB7" w:rsidRDefault="009A2AB7" w:rsidP="009A2AB7">
      <w:pPr>
        <w:pStyle w:val="Onderschrift"/>
      </w:pPr>
      <w:bookmarkStart w:id="507" w:name="_Ref341684018"/>
      <w:bookmarkStart w:id="508" w:name="_Toc346187178"/>
      <w:bookmarkStart w:id="509" w:name="_Toc349645859"/>
      <w:r>
        <w:t xml:space="preserve">Figure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Figure \* ARABIC \s 1 </w:instrText>
      </w:r>
      <w:r>
        <w:fldChar w:fldCharType="separate"/>
      </w:r>
      <w:r>
        <w:rPr>
          <w:noProof/>
        </w:rPr>
        <w:t>2</w:t>
      </w:r>
      <w:r>
        <w:fldChar w:fldCharType="end"/>
      </w:r>
      <w:bookmarkEnd w:id="507"/>
      <w:r>
        <w:t>: Sensorlist</w:t>
      </w:r>
      <w:bookmarkEnd w:id="508"/>
      <w:bookmarkEnd w:id="509"/>
    </w:p>
    <w:p w:rsidR="009A2AB7" w:rsidRDefault="009A2AB7" w:rsidP="009A2AB7">
      <w:r>
        <w:t xml:space="preserve">It goes unsaid that for filling in the sensorlist properly, you need to make sure that you have all the appropriate data form the shipyard available. </w:t>
      </w:r>
    </w:p>
    <w:p w:rsidR="009A2AB7" w:rsidRDefault="009A2AB7" w:rsidP="009A2AB7"/>
    <w:p w:rsidR="009A2AB7" w:rsidRDefault="009A2AB7" w:rsidP="009A2AB7">
      <w:pPr>
        <w:rPr>
          <w:i/>
        </w:rPr>
      </w:pPr>
      <w:r>
        <w:rPr>
          <w:noProof/>
          <w:lang w:val="nl-NL" w:eastAsia="nl-NL"/>
        </w:rPr>
        <w:drawing>
          <wp:inline distT="0" distB="0" distL="0" distR="0" wp14:anchorId="1F35030D" wp14:editId="4FC2CE6E">
            <wp:extent cx="416379" cy="342900"/>
            <wp:effectExtent l="0" t="0" r="3175" b="0"/>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6379" cy="342900"/>
                    </a:xfrm>
                    <a:prstGeom prst="rect">
                      <a:avLst/>
                    </a:prstGeom>
                  </pic:spPr>
                </pic:pic>
              </a:graphicData>
            </a:graphic>
          </wp:inline>
        </w:drawing>
      </w:r>
      <w:r>
        <w:rPr>
          <w:i/>
        </w:rPr>
        <w:t>:</w:t>
      </w:r>
    </w:p>
    <w:p w:rsidR="009A2AB7" w:rsidRPr="005C0D5A" w:rsidRDefault="009A2AB7" w:rsidP="009A2AB7">
      <w:pPr>
        <w:rPr>
          <w:i/>
        </w:rPr>
      </w:pPr>
      <w:r w:rsidRPr="005C0D5A">
        <w:rPr>
          <w:i/>
        </w:rPr>
        <w:t>Always ask Free Technics for the latest sensorlist. The sensorlist changes with upgrades in FT NavVision©.</w:t>
      </w:r>
    </w:p>
    <w:p w:rsidR="009A2AB7" w:rsidRDefault="009A2AB7" w:rsidP="00D5559F">
      <w:pPr>
        <w:pStyle w:val="Kop2"/>
        <w:numPr>
          <w:ilvl w:val="1"/>
          <w:numId w:val="1"/>
        </w:numPr>
      </w:pPr>
      <w:bookmarkStart w:id="510" w:name="_Toc346187077"/>
      <w:bookmarkStart w:id="511" w:name="_Toc349645728"/>
      <w:r>
        <w:t>Saving and naming</w:t>
      </w:r>
      <w:bookmarkEnd w:id="510"/>
      <w:bookmarkEnd w:id="511"/>
    </w:p>
    <w:p w:rsidR="009A2AB7" w:rsidRDefault="009A2AB7" w:rsidP="009A2AB7">
      <w:r>
        <w:t>For working with the sensorlist always make sure that you use the latest version of Microsoft Excel. At this moment this is Microsoft Excel 2010. Although it is also possible to work with an earlier version, we will use this version as an example in this manual.</w:t>
      </w:r>
    </w:p>
    <w:p w:rsidR="009A2AB7" w:rsidRDefault="009A2AB7" w:rsidP="009A2AB7"/>
    <w:p w:rsidR="009A2AB7" w:rsidRDefault="009A2AB7" w:rsidP="009A2AB7">
      <w:r>
        <w:t xml:space="preserve">While working on the sensorlist, make sure that you save your work regularly to prevent loss of data. Goto startbutton&gt;save as&gt;Excel workfolder (See </w:t>
      </w:r>
      <w:r>
        <w:fldChar w:fldCharType="begin"/>
      </w:r>
      <w:r>
        <w:instrText xml:space="preserve"> REF _Ref341685527 \h </w:instrText>
      </w:r>
      <w:r>
        <w:fldChar w:fldCharType="separate"/>
      </w:r>
      <w:r>
        <w:t xml:space="preserve">Figure </w:t>
      </w:r>
      <w:r>
        <w:rPr>
          <w:noProof/>
        </w:rPr>
        <w:t>8</w:t>
      </w:r>
      <w:r>
        <w:noBreakHyphen/>
      </w:r>
      <w:r>
        <w:rPr>
          <w:noProof/>
        </w:rPr>
        <w:t>3</w:t>
      </w:r>
      <w:r>
        <w:fldChar w:fldCharType="end"/>
      </w:r>
      <w:r>
        <w:t>).</w:t>
      </w:r>
    </w:p>
    <w:p w:rsidR="009A2AB7" w:rsidRDefault="009A2AB7" w:rsidP="009A2AB7"/>
    <w:p w:rsidR="009A2AB7" w:rsidRDefault="009A2AB7" w:rsidP="009A2AB7">
      <w:r>
        <w:t>Make sure you choose the right folder to save to and the right format (in this case .</w:t>
      </w:r>
      <w:proofErr w:type="spellStart"/>
      <w:r>
        <w:t>xlsx</w:t>
      </w:r>
      <w:proofErr w:type="spellEnd"/>
      <w:r>
        <w:t>) and save the sensorlist with a distinctive name. When working on ship A you can use for example “sensorlist_shipA_v1.1.xlsx”. When renewing or changing the sensorlist you can add a new version number to distinguish the different versions (i.e. “sensorlist_shipA_v1.2”).</w:t>
      </w:r>
    </w:p>
    <w:p w:rsidR="009A2AB7" w:rsidRDefault="009A2AB7" w:rsidP="009A2AB7"/>
    <w:p w:rsidR="009A2AB7" w:rsidRDefault="009A2AB7" w:rsidP="009A2AB7">
      <w:r>
        <w:t>When working on the ship or on the original configuration, make sure that, together with the newest sensorlist, you take a backup of the complete NavVision folder.</w:t>
      </w:r>
    </w:p>
    <w:p w:rsidR="009A2AB7" w:rsidRDefault="009A2AB7" w:rsidP="009A2AB7">
      <w:r>
        <w:rPr>
          <w:noProof/>
          <w:lang w:val="nl-NL" w:eastAsia="nl-NL"/>
        </w:rPr>
        <w:lastRenderedPageBreak/>
        <w:drawing>
          <wp:inline distT="0" distB="0" distL="0" distR="0" wp14:anchorId="3E1903CC" wp14:editId="60B38801">
            <wp:extent cx="5400000" cy="3373200"/>
            <wp:effectExtent l="0" t="0" r="0" b="0"/>
            <wp:docPr id="181" name="Afbeelding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0" y="0"/>
                      <a:ext cx="5400000" cy="3373200"/>
                    </a:xfrm>
                    <a:prstGeom prst="rect">
                      <a:avLst/>
                    </a:prstGeom>
                  </pic:spPr>
                </pic:pic>
              </a:graphicData>
            </a:graphic>
          </wp:inline>
        </w:drawing>
      </w:r>
    </w:p>
    <w:p w:rsidR="009A2AB7" w:rsidRDefault="009A2AB7" w:rsidP="009A2AB7">
      <w:pPr>
        <w:pStyle w:val="Onderschrift"/>
      </w:pPr>
      <w:bookmarkStart w:id="512" w:name="_Ref341685527"/>
      <w:bookmarkStart w:id="513" w:name="_Toc346187179"/>
      <w:bookmarkStart w:id="514" w:name="_Toc349645860"/>
      <w:r>
        <w:t xml:space="preserve">Figure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Figure \* ARABIC \s 1 </w:instrText>
      </w:r>
      <w:r>
        <w:fldChar w:fldCharType="separate"/>
      </w:r>
      <w:r>
        <w:rPr>
          <w:noProof/>
        </w:rPr>
        <w:t>3</w:t>
      </w:r>
      <w:r>
        <w:fldChar w:fldCharType="end"/>
      </w:r>
      <w:bookmarkEnd w:id="512"/>
      <w:r>
        <w:t>: Excel saving</w:t>
      </w:r>
      <w:bookmarkEnd w:id="513"/>
      <w:bookmarkEnd w:id="514"/>
    </w:p>
    <w:p w:rsidR="009A2AB7" w:rsidRDefault="009A2AB7" w:rsidP="009A2AB7"/>
    <w:p w:rsidR="009A2AB7" w:rsidRDefault="009A2AB7" w:rsidP="00D5559F">
      <w:pPr>
        <w:pStyle w:val="Kop2"/>
        <w:numPr>
          <w:ilvl w:val="1"/>
          <w:numId w:val="1"/>
        </w:numPr>
      </w:pPr>
      <w:bookmarkStart w:id="515" w:name="_Ref343077065"/>
      <w:bookmarkStart w:id="516" w:name="_Toc346187078"/>
      <w:bookmarkStart w:id="517" w:name="_Toc349645729"/>
      <w:r>
        <w:t>Saving as sensorlist for import</w:t>
      </w:r>
      <w:bookmarkEnd w:id="515"/>
      <w:bookmarkEnd w:id="516"/>
      <w:bookmarkEnd w:id="517"/>
    </w:p>
    <w:p w:rsidR="009A2AB7" w:rsidRDefault="009A2AB7" w:rsidP="009A2AB7">
      <w:r>
        <w:t>When saving the sensorlist to be used as import-file for FT NavVision© you need to do two things:</w:t>
      </w:r>
    </w:p>
    <w:p w:rsidR="009A2AB7" w:rsidRDefault="009A2AB7" w:rsidP="009A2AB7"/>
    <w:p w:rsidR="009A2AB7" w:rsidRPr="005D4D94" w:rsidRDefault="009A2AB7" w:rsidP="009A2AB7">
      <w:r w:rsidRPr="005D4D94">
        <w:t xml:space="preserve">After choosing “save as” you go to the drop-down menu for the file type and choose </w:t>
      </w:r>
    </w:p>
    <w:p w:rsidR="009A2AB7" w:rsidRDefault="009A2AB7" w:rsidP="009A2AB7">
      <w:r>
        <w:t xml:space="preserve">     </w:t>
      </w:r>
      <w:r w:rsidRPr="005D4D94">
        <w:t>“Excel 97-2003-workfolder (*.</w:t>
      </w:r>
      <w:proofErr w:type="spellStart"/>
      <w:r w:rsidRPr="005D4D94">
        <w:t>xls</w:t>
      </w:r>
      <w:proofErr w:type="spellEnd"/>
      <w:r w:rsidRPr="005D4D94">
        <w:t>)”</w:t>
      </w:r>
      <w:r>
        <w:t xml:space="preserve"> (see </w:t>
      </w:r>
      <w:r>
        <w:fldChar w:fldCharType="begin"/>
      </w:r>
      <w:r>
        <w:instrText xml:space="preserve"> REF _Ref341691360 \h  \* MERGEFORMAT </w:instrText>
      </w:r>
      <w:r>
        <w:fldChar w:fldCharType="separate"/>
      </w:r>
      <w:r>
        <w:t xml:space="preserve">Figure </w:t>
      </w:r>
      <w:r>
        <w:rPr>
          <w:noProof/>
        </w:rPr>
        <w:t>8</w:t>
      </w:r>
      <w:r>
        <w:rPr>
          <w:noProof/>
        </w:rPr>
        <w:noBreakHyphen/>
        <w:t>4</w:t>
      </w:r>
      <w:r>
        <w:fldChar w:fldCharType="end"/>
      </w:r>
      <w:r>
        <w:t>)</w:t>
      </w:r>
      <w:r w:rsidRPr="005D4D94">
        <w:t xml:space="preserve"> while this is the supported format </w:t>
      </w:r>
    </w:p>
    <w:p w:rsidR="009A2AB7" w:rsidRPr="005D4D94" w:rsidRDefault="009A2AB7" w:rsidP="009A2AB7">
      <w:r>
        <w:t xml:space="preserve">      </w:t>
      </w:r>
      <w:r w:rsidRPr="005D4D94">
        <w:t>for importing a</w:t>
      </w:r>
      <w:r>
        <w:t xml:space="preserve"> </w:t>
      </w:r>
      <w:r w:rsidRPr="005D4D94">
        <w:t>sensorlist.</w:t>
      </w:r>
    </w:p>
    <w:p w:rsidR="009A2AB7" w:rsidRDefault="009A2AB7" w:rsidP="009A2AB7"/>
    <w:p w:rsidR="009A2AB7" w:rsidRDefault="009A2AB7" w:rsidP="009A2AB7">
      <w:r w:rsidRPr="005D4D94">
        <w:t>Save the sensorlist as “sensorlist.xls” no capitals.</w:t>
      </w:r>
    </w:p>
    <w:p w:rsidR="009A2AB7" w:rsidRDefault="009A2AB7" w:rsidP="009A2AB7"/>
    <w:p w:rsidR="009A2AB7" w:rsidRDefault="009A2AB7" w:rsidP="009A2AB7">
      <w:r>
        <w:t>Save this “sensorlist.xls” in the same folder as the sensorlist.xlsx you derived it from, so you can always check what has been changed and/or you can get back to previous versions.</w:t>
      </w:r>
    </w:p>
    <w:p w:rsidR="009A2AB7" w:rsidRDefault="009A2AB7" w:rsidP="009A2AB7"/>
    <w:p w:rsidR="009A2AB7" w:rsidRDefault="009A2AB7" w:rsidP="009A2AB7">
      <w:r>
        <w:t xml:space="preserve">For importing the sensorlist into FT NavVision© we refer you to Chapter </w:t>
      </w:r>
      <w:r>
        <w:fldChar w:fldCharType="begin"/>
      </w:r>
      <w:r>
        <w:instrText xml:space="preserve"> REF _Ref341691236 \r \h </w:instrText>
      </w:r>
      <w:r>
        <w:fldChar w:fldCharType="separate"/>
      </w:r>
      <w:r>
        <w:t>11</w:t>
      </w:r>
      <w:r>
        <w:fldChar w:fldCharType="end"/>
      </w:r>
      <w:r>
        <w:t>.</w:t>
      </w:r>
    </w:p>
    <w:p w:rsidR="009A2AB7" w:rsidRDefault="009A2AB7" w:rsidP="009A2AB7"/>
    <w:p w:rsidR="009A2AB7" w:rsidRDefault="009A2AB7" w:rsidP="009A2AB7">
      <w:r>
        <w:rPr>
          <w:noProof/>
          <w:lang w:val="nl-NL" w:eastAsia="nl-NL"/>
        </w:rPr>
        <w:lastRenderedPageBreak/>
        <w:drawing>
          <wp:inline distT="0" distB="0" distL="0" distR="0" wp14:anchorId="658A58C3" wp14:editId="077C25BB">
            <wp:extent cx="5760720" cy="3597541"/>
            <wp:effectExtent l="0" t="0" r="0" b="3175"/>
            <wp:docPr id="185" name="Afbeeld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597541"/>
                    </a:xfrm>
                    <a:prstGeom prst="rect">
                      <a:avLst/>
                    </a:prstGeom>
                  </pic:spPr>
                </pic:pic>
              </a:graphicData>
            </a:graphic>
          </wp:inline>
        </w:drawing>
      </w:r>
    </w:p>
    <w:p w:rsidR="009A2AB7" w:rsidRPr="005D4D94" w:rsidRDefault="009A2AB7" w:rsidP="009A2AB7">
      <w:pPr>
        <w:pStyle w:val="Onderschrift"/>
      </w:pPr>
      <w:bookmarkStart w:id="518" w:name="_Ref341691360"/>
      <w:bookmarkStart w:id="519" w:name="_Toc346187180"/>
      <w:bookmarkStart w:id="520" w:name="_Toc349645861"/>
      <w:r>
        <w:t xml:space="preserve">Figure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Figure \* ARABIC \s 1 </w:instrText>
      </w:r>
      <w:r>
        <w:fldChar w:fldCharType="separate"/>
      </w:r>
      <w:r>
        <w:rPr>
          <w:noProof/>
        </w:rPr>
        <w:t>4</w:t>
      </w:r>
      <w:r>
        <w:fldChar w:fldCharType="end"/>
      </w:r>
      <w:bookmarkEnd w:id="518"/>
      <w:r>
        <w:t>: saving as sensorlist.xls</w:t>
      </w:r>
      <w:bookmarkEnd w:id="519"/>
      <w:bookmarkEnd w:id="520"/>
    </w:p>
    <w:p w:rsidR="009A2AB7" w:rsidRPr="00D94F0F" w:rsidRDefault="009A2AB7" w:rsidP="00D5559F">
      <w:pPr>
        <w:pStyle w:val="Kop1"/>
        <w:numPr>
          <w:ilvl w:val="0"/>
          <w:numId w:val="1"/>
        </w:numPr>
      </w:pPr>
      <w:bookmarkStart w:id="521" w:name="_Toc346187079"/>
      <w:bookmarkStart w:id="522" w:name="_Toc349645730"/>
      <w:r>
        <w:t>Devicelist</w:t>
      </w:r>
      <w:bookmarkEnd w:id="521"/>
      <w:bookmarkEnd w:id="522"/>
    </w:p>
    <w:p w:rsidR="009A2AB7" w:rsidRPr="00D94F0F" w:rsidRDefault="009A2AB7" w:rsidP="009A2AB7">
      <w:r>
        <w:t xml:space="preserve">The devicelist is the part of the sensorlist that contains all the devices that are connected to FT NavVision© together with all the specific data concerning that connection. When opening a sensorlist framework you will see 2 tabs from which you will have to choose the tab named “devicelist”. (see </w:t>
      </w:r>
      <w:r>
        <w:fldChar w:fldCharType="begin"/>
      </w:r>
      <w:r>
        <w:instrText xml:space="preserve"> REF _Ref341683989 \h </w:instrText>
      </w:r>
      <w:r>
        <w:fldChar w:fldCharType="separate"/>
      </w:r>
      <w:r>
        <w:t xml:space="preserve">Figure </w:t>
      </w:r>
      <w:r>
        <w:rPr>
          <w:noProof/>
        </w:rPr>
        <w:t>8</w:t>
      </w:r>
      <w:r>
        <w:noBreakHyphen/>
      </w:r>
      <w:r>
        <w:rPr>
          <w:noProof/>
        </w:rPr>
        <w:t>1</w:t>
      </w:r>
      <w:r>
        <w:fldChar w:fldCharType="end"/>
      </w:r>
      <w:r>
        <w:t>).</w:t>
      </w:r>
    </w:p>
    <w:p w:rsidR="009A2AB7" w:rsidRDefault="009A2AB7" w:rsidP="00D5559F">
      <w:pPr>
        <w:pStyle w:val="Kop2"/>
        <w:numPr>
          <w:ilvl w:val="1"/>
          <w:numId w:val="1"/>
        </w:numPr>
      </w:pPr>
      <w:bookmarkStart w:id="523" w:name="_Toc346187080"/>
      <w:bookmarkStart w:id="524" w:name="_Toc349645731"/>
      <w:r>
        <w:t>Introduction</w:t>
      </w:r>
      <w:bookmarkEnd w:id="523"/>
      <w:bookmarkEnd w:id="524"/>
    </w:p>
    <w:p w:rsidR="009A2AB7" w:rsidRDefault="009A2AB7" w:rsidP="009A2AB7">
      <w:r>
        <w:t xml:space="preserve">The devicelist is separated in different columns which need to be filled with the right data. A few of the columns are optional and merely there for you to put your own comment. These columns are white. The other columns are almost all necessary for the proper working of the system and are </w:t>
      </w:r>
      <w:proofErr w:type="spellStart"/>
      <w:r>
        <w:t>colored</w:t>
      </w:r>
      <w:proofErr w:type="spellEnd"/>
      <w:r>
        <w:t xml:space="preserve"> differently. These </w:t>
      </w:r>
      <w:proofErr w:type="spellStart"/>
      <w:r>
        <w:t>colors</w:t>
      </w:r>
      <w:proofErr w:type="spellEnd"/>
      <w:r>
        <w:t xml:space="preserve"> belong to the different groups which can be divided into interface, port and device. Columns with the same </w:t>
      </w:r>
      <w:proofErr w:type="spellStart"/>
      <w:r>
        <w:t>color</w:t>
      </w:r>
      <w:proofErr w:type="spellEnd"/>
      <w:r>
        <w:t xml:space="preserve"> belong to the same group. </w:t>
      </w:r>
    </w:p>
    <w:p w:rsidR="009A2AB7" w:rsidRDefault="009A2AB7" w:rsidP="009A2AB7"/>
    <w:p w:rsidR="009A2AB7" w:rsidRDefault="009A2AB7" w:rsidP="009A2AB7">
      <w:r>
        <w:t xml:space="preserve">By defining all the devices the right way in the devicelist you will get a properly closed network once you import the sensorlist into the system. To do so you need to make a plan on how you need the network to be applied, a list of all the devices and a list of how everything will be connected. To make it visual it is best to make a single-line drawing of the topology for reference (see </w:t>
      </w:r>
      <w:r>
        <w:fldChar w:fldCharType="begin"/>
      </w:r>
      <w:r>
        <w:instrText xml:space="preserve"> REF _Ref341695574 \h </w:instrText>
      </w:r>
      <w:r>
        <w:fldChar w:fldCharType="separate"/>
      </w:r>
      <w:r>
        <w:t xml:space="preserve">Figure </w:t>
      </w:r>
      <w:r>
        <w:rPr>
          <w:noProof/>
        </w:rPr>
        <w:t>9</w:t>
      </w:r>
      <w:r>
        <w:noBreakHyphen/>
      </w:r>
      <w:r>
        <w:rPr>
          <w:noProof/>
        </w:rPr>
        <w:t>1</w:t>
      </w:r>
      <w:r>
        <w:fldChar w:fldCharType="end"/>
      </w:r>
      <w:r>
        <w:t>).</w:t>
      </w:r>
    </w:p>
    <w:p w:rsidR="009A2AB7" w:rsidRDefault="009A2AB7" w:rsidP="009A2AB7"/>
    <w:p w:rsidR="009A2AB7" w:rsidRDefault="009A2AB7" w:rsidP="009A2AB7">
      <w:r>
        <w:rPr>
          <w:noProof/>
          <w:lang w:val="nl-NL" w:eastAsia="nl-NL"/>
        </w:rPr>
        <w:lastRenderedPageBreak/>
        <w:drawing>
          <wp:inline distT="0" distB="0" distL="0" distR="0" wp14:anchorId="4494B36D" wp14:editId="17B441AE">
            <wp:extent cx="4352925" cy="2683671"/>
            <wp:effectExtent l="0" t="0" r="0" b="2540"/>
            <wp:docPr id="186" name="Afbeelding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51486" cy="2682784"/>
                    </a:xfrm>
                    <a:prstGeom prst="rect">
                      <a:avLst/>
                    </a:prstGeom>
                  </pic:spPr>
                </pic:pic>
              </a:graphicData>
            </a:graphic>
          </wp:inline>
        </w:drawing>
      </w:r>
    </w:p>
    <w:p w:rsidR="009A2AB7" w:rsidRPr="00D94F0F" w:rsidRDefault="009A2AB7" w:rsidP="009A2AB7">
      <w:pPr>
        <w:pStyle w:val="Onderschrift"/>
      </w:pPr>
      <w:bookmarkStart w:id="525" w:name="_Ref341695574"/>
      <w:bookmarkStart w:id="526" w:name="_Toc346187181"/>
      <w:bookmarkStart w:id="527" w:name="_Toc349645862"/>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1</w:t>
      </w:r>
      <w:r>
        <w:fldChar w:fldCharType="end"/>
      </w:r>
      <w:bookmarkEnd w:id="525"/>
      <w:r>
        <w:t>: single line drawing</w:t>
      </w:r>
      <w:bookmarkEnd w:id="526"/>
      <w:bookmarkEnd w:id="527"/>
    </w:p>
    <w:p w:rsidR="009A2AB7" w:rsidRDefault="009A2AB7" w:rsidP="00D5559F">
      <w:pPr>
        <w:pStyle w:val="Kop2"/>
        <w:numPr>
          <w:ilvl w:val="1"/>
          <w:numId w:val="1"/>
        </w:numPr>
      </w:pPr>
      <w:bookmarkStart w:id="528" w:name="_Toc346187081"/>
      <w:bookmarkStart w:id="529" w:name="_Toc349645732"/>
      <w:r>
        <w:t>Columns</w:t>
      </w:r>
      <w:bookmarkEnd w:id="528"/>
      <w:bookmarkEnd w:id="529"/>
    </w:p>
    <w:p w:rsidR="009A2AB7" w:rsidRDefault="009A2AB7" w:rsidP="009A2AB7">
      <w:r>
        <w:t xml:space="preserve">The columns in the devicelist are </w:t>
      </w:r>
      <w:proofErr w:type="spellStart"/>
      <w:r>
        <w:t>labeled</w:t>
      </w:r>
      <w:proofErr w:type="spellEnd"/>
      <w:r>
        <w:t xml:space="preserve"> in the first row. The fields underneath can be filled with free text or have a drop-down menu where you can choose a tag. These tags are mandatory and the devicelist won’t except tags that are not in the list for these columns.</w:t>
      </w:r>
    </w:p>
    <w:p w:rsidR="009A2AB7" w:rsidRDefault="009A2AB7" w:rsidP="009A2AB7"/>
    <w:p w:rsidR="009A2AB7" w:rsidRDefault="009A2AB7" w:rsidP="009A2AB7">
      <w:r>
        <w:t>The following columns are in the devicelist:</w:t>
      </w:r>
    </w:p>
    <w:p w:rsidR="009A2AB7" w:rsidRDefault="009A2AB7" w:rsidP="009A2AB7"/>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2197"/>
        <w:gridCol w:w="1268"/>
        <w:gridCol w:w="5715"/>
      </w:tblGrid>
      <w:tr w:rsidR="00AD5DAB" w:rsidRPr="00A00367" w:rsidTr="00966D10">
        <w:tc>
          <w:tcPr>
            <w:tcW w:w="2197" w:type="dxa"/>
            <w:shd w:val="clear" w:color="auto" w:fill="333333"/>
          </w:tcPr>
          <w:p w:rsidR="00AD5DAB" w:rsidRPr="00A00367" w:rsidRDefault="00AD5DAB" w:rsidP="00966D10">
            <w:pPr>
              <w:rPr>
                <w:b/>
              </w:rPr>
            </w:pPr>
            <w:bookmarkStart w:id="530" w:name="_Toc346187282"/>
            <w:bookmarkStart w:id="531" w:name="_Toc349645987"/>
            <w:r>
              <w:rPr>
                <w:b/>
              </w:rPr>
              <w:t>Column</w:t>
            </w:r>
          </w:p>
        </w:tc>
        <w:tc>
          <w:tcPr>
            <w:tcW w:w="1268" w:type="dxa"/>
            <w:shd w:val="clear" w:color="auto" w:fill="333333"/>
          </w:tcPr>
          <w:p w:rsidR="00AD5DAB" w:rsidRDefault="00AD5DAB" w:rsidP="00966D10">
            <w:pPr>
              <w:rPr>
                <w:b/>
              </w:rPr>
            </w:pPr>
            <w:r>
              <w:rPr>
                <w:b/>
              </w:rPr>
              <w:t>Type</w:t>
            </w:r>
          </w:p>
        </w:tc>
        <w:tc>
          <w:tcPr>
            <w:tcW w:w="5715" w:type="dxa"/>
            <w:shd w:val="clear" w:color="auto" w:fill="333333"/>
          </w:tcPr>
          <w:p w:rsidR="00AD5DAB" w:rsidRPr="00A00367" w:rsidRDefault="00AD5DAB" w:rsidP="00966D10">
            <w:pPr>
              <w:rPr>
                <w:b/>
              </w:rPr>
            </w:pPr>
            <w:r>
              <w:rPr>
                <w:b/>
              </w:rPr>
              <w:t>Description</w:t>
            </w:r>
          </w:p>
        </w:tc>
      </w:tr>
      <w:tr w:rsidR="00AD5DAB" w:rsidRPr="002C5A3C" w:rsidTr="00966D10">
        <w:tc>
          <w:tcPr>
            <w:tcW w:w="2197" w:type="dxa"/>
            <w:shd w:val="clear" w:color="auto" w:fill="auto"/>
          </w:tcPr>
          <w:p w:rsidR="00AD5DAB" w:rsidRDefault="00AD5DAB" w:rsidP="00966D10">
            <w:r>
              <w:t>Import Result</w:t>
            </w:r>
          </w:p>
        </w:tc>
        <w:tc>
          <w:tcPr>
            <w:tcW w:w="1268" w:type="dxa"/>
          </w:tcPr>
          <w:p w:rsidR="00AD5DAB" w:rsidRDefault="00AD5DAB" w:rsidP="00966D10">
            <w:r>
              <w:t>Text</w:t>
            </w:r>
          </w:p>
        </w:tc>
        <w:tc>
          <w:tcPr>
            <w:tcW w:w="5715" w:type="dxa"/>
            <w:shd w:val="clear" w:color="auto" w:fill="auto"/>
          </w:tcPr>
          <w:p w:rsidR="00AD5DAB" w:rsidRDefault="00AD5DAB" w:rsidP="00966D10">
            <w:pPr>
              <w:pStyle w:val="Lijstalinea"/>
              <w:ind w:left="0"/>
            </w:pPr>
            <w:r>
              <w:t xml:space="preserve">Checking value by FT NavVision© </w:t>
            </w:r>
          </w:p>
        </w:tc>
      </w:tr>
      <w:tr w:rsidR="00AD5DAB" w:rsidRPr="002C5A3C" w:rsidTr="00966D10">
        <w:tc>
          <w:tcPr>
            <w:tcW w:w="2197" w:type="dxa"/>
            <w:shd w:val="clear" w:color="auto" w:fill="auto"/>
          </w:tcPr>
          <w:p w:rsidR="00AD5DAB" w:rsidRDefault="00AD5DAB" w:rsidP="00966D10">
            <w:r>
              <w:t>ID</w:t>
            </w:r>
          </w:p>
        </w:tc>
        <w:tc>
          <w:tcPr>
            <w:tcW w:w="1268" w:type="dxa"/>
          </w:tcPr>
          <w:p w:rsidR="00AD5DAB" w:rsidRDefault="00AD5DAB" w:rsidP="00966D10">
            <w:r>
              <w:t>Text</w:t>
            </w:r>
          </w:p>
        </w:tc>
        <w:tc>
          <w:tcPr>
            <w:tcW w:w="5715" w:type="dxa"/>
            <w:shd w:val="clear" w:color="auto" w:fill="auto"/>
          </w:tcPr>
          <w:p w:rsidR="00AD5DAB" w:rsidRDefault="00AD5DAB" w:rsidP="00966D10">
            <w:pPr>
              <w:pStyle w:val="Lijstalinea"/>
              <w:ind w:left="0"/>
            </w:pPr>
            <w:r>
              <w:t>Any given ID you want or need.</w:t>
            </w:r>
          </w:p>
        </w:tc>
      </w:tr>
      <w:tr w:rsidR="00AD5DAB" w:rsidRPr="002C5A3C" w:rsidTr="00966D10">
        <w:tc>
          <w:tcPr>
            <w:tcW w:w="2197" w:type="dxa"/>
            <w:shd w:val="clear" w:color="auto" w:fill="auto"/>
          </w:tcPr>
          <w:p w:rsidR="00AD5DAB" w:rsidRPr="002C5A3C" w:rsidRDefault="00AD5DAB" w:rsidP="00966D10">
            <w:r>
              <w:t>Device</w:t>
            </w:r>
          </w:p>
        </w:tc>
        <w:tc>
          <w:tcPr>
            <w:tcW w:w="1268" w:type="dxa"/>
          </w:tcPr>
          <w:p w:rsidR="00AD5DAB" w:rsidRDefault="00AD5DAB" w:rsidP="00966D10">
            <w:r>
              <w:t>Text</w:t>
            </w:r>
          </w:p>
        </w:tc>
        <w:tc>
          <w:tcPr>
            <w:tcW w:w="5715" w:type="dxa"/>
            <w:shd w:val="clear" w:color="auto" w:fill="auto"/>
          </w:tcPr>
          <w:p w:rsidR="00AD5DAB" w:rsidRPr="00703CAA" w:rsidRDefault="00AD5DAB" w:rsidP="00966D10">
            <w:pPr>
              <w:pStyle w:val="Lijstalinea"/>
              <w:ind w:left="0"/>
            </w:pPr>
            <w:r>
              <w:t xml:space="preserve">Identification of the device where the sensor/control or serial device is connected to. This text should be unique for each FT NavVision® device. </w:t>
            </w:r>
            <w:r w:rsidRPr="00703CAA">
              <w:t xml:space="preserve">The </w:t>
            </w:r>
            <w:r>
              <w:t>text</w:t>
            </w:r>
            <w:r w:rsidRPr="00703CAA">
              <w:t xml:space="preserve"> is case sensitive</w:t>
            </w:r>
          </w:p>
        </w:tc>
      </w:tr>
      <w:tr w:rsidR="00AD5DAB" w:rsidRPr="002C5A3C" w:rsidTr="00966D10">
        <w:tc>
          <w:tcPr>
            <w:tcW w:w="2197" w:type="dxa"/>
            <w:shd w:val="clear" w:color="auto" w:fill="auto"/>
          </w:tcPr>
          <w:p w:rsidR="00AD5DAB" w:rsidRPr="002C5A3C" w:rsidRDefault="00AD5DAB" w:rsidP="00966D10">
            <w:r>
              <w:t>Comment</w:t>
            </w:r>
          </w:p>
        </w:tc>
        <w:tc>
          <w:tcPr>
            <w:tcW w:w="1268" w:type="dxa"/>
          </w:tcPr>
          <w:p w:rsidR="00AD5DAB" w:rsidRDefault="00AD5DAB" w:rsidP="00966D10">
            <w:r>
              <w:t>Text</w:t>
            </w:r>
          </w:p>
        </w:tc>
        <w:tc>
          <w:tcPr>
            <w:tcW w:w="5715" w:type="dxa"/>
            <w:shd w:val="clear" w:color="auto" w:fill="auto"/>
          </w:tcPr>
          <w:p w:rsidR="00AD5DAB" w:rsidRPr="002C5A3C" w:rsidRDefault="00AD5DAB" w:rsidP="00966D10">
            <w:r>
              <w:t>Freely to add comment</w:t>
            </w:r>
          </w:p>
        </w:tc>
      </w:tr>
      <w:tr w:rsidR="00AD5DAB" w:rsidRPr="002C5A3C" w:rsidTr="00966D10">
        <w:tc>
          <w:tcPr>
            <w:tcW w:w="2197" w:type="dxa"/>
            <w:shd w:val="clear" w:color="auto" w:fill="auto"/>
          </w:tcPr>
          <w:p w:rsidR="00AD5DAB" w:rsidRPr="002C5A3C" w:rsidRDefault="00AD5DAB" w:rsidP="00966D10">
            <w:r>
              <w:t>Location</w:t>
            </w:r>
          </w:p>
        </w:tc>
        <w:tc>
          <w:tcPr>
            <w:tcW w:w="1268" w:type="dxa"/>
          </w:tcPr>
          <w:p w:rsidR="00AD5DAB" w:rsidRDefault="00AD5DAB" w:rsidP="00966D10">
            <w:r>
              <w:t>Text</w:t>
            </w:r>
          </w:p>
        </w:tc>
        <w:tc>
          <w:tcPr>
            <w:tcW w:w="5715" w:type="dxa"/>
            <w:shd w:val="clear" w:color="auto" w:fill="auto"/>
          </w:tcPr>
          <w:p w:rsidR="00AD5DAB" w:rsidRPr="002C5A3C" w:rsidRDefault="00AD5DAB" w:rsidP="00966D10">
            <w:r w:rsidRPr="00703CAA">
              <w:t>Identification of the substation where the sensor</w:t>
            </w:r>
            <w:r>
              <w:t>/control</w:t>
            </w:r>
            <w:r w:rsidRPr="00703CAA">
              <w:t xml:space="preserve"> is connected to</w:t>
            </w:r>
            <w:r>
              <w:t xml:space="preserve"> in </w:t>
            </w:r>
            <w:r w:rsidRPr="00703CAA">
              <w:t xml:space="preserve">the FT NavVision® system. </w:t>
            </w:r>
            <w:r>
              <w:t>(i.e. ER or WH)</w:t>
            </w:r>
          </w:p>
        </w:tc>
      </w:tr>
      <w:tr w:rsidR="00AD5DAB" w:rsidRPr="002C5A3C" w:rsidTr="00966D10">
        <w:tc>
          <w:tcPr>
            <w:tcW w:w="2197" w:type="dxa"/>
            <w:shd w:val="clear" w:color="auto" w:fill="auto"/>
          </w:tcPr>
          <w:p w:rsidR="00AD5DAB" w:rsidRPr="002C5A3C" w:rsidRDefault="00AD5DAB" w:rsidP="00966D10">
            <w:r>
              <w:t>Protocol</w:t>
            </w:r>
          </w:p>
        </w:tc>
        <w:tc>
          <w:tcPr>
            <w:tcW w:w="1268" w:type="dxa"/>
          </w:tcPr>
          <w:p w:rsidR="00AD5DAB" w:rsidRDefault="00AD5DAB" w:rsidP="00966D10">
            <w:r>
              <w:t>Select</w:t>
            </w:r>
          </w:p>
        </w:tc>
        <w:tc>
          <w:tcPr>
            <w:tcW w:w="5715" w:type="dxa"/>
            <w:shd w:val="clear" w:color="auto" w:fill="auto"/>
          </w:tcPr>
          <w:p w:rsidR="00AD5DAB" w:rsidRPr="002C5A3C" w:rsidRDefault="00AD5DAB" w:rsidP="00966D10">
            <w:r>
              <w:t xml:space="preserve">The protocol used for serial connections. (for options see </w:t>
            </w:r>
            <w:r>
              <w:fldChar w:fldCharType="begin"/>
            </w:r>
            <w:r>
              <w:instrText xml:space="preserve"> REF _Ref341708031 \h </w:instrText>
            </w:r>
            <w:r>
              <w:fldChar w:fldCharType="separate"/>
            </w:r>
            <w:r>
              <w:t xml:space="preserve">Table </w:t>
            </w:r>
            <w:r>
              <w:rPr>
                <w:noProof/>
              </w:rPr>
              <w:t>10</w:t>
            </w:r>
            <w:r>
              <w:noBreakHyphen/>
            </w:r>
            <w:r>
              <w:rPr>
                <w:noProof/>
              </w:rPr>
              <w:t>2</w:t>
            </w:r>
            <w:r>
              <w:fldChar w:fldCharType="end"/>
            </w:r>
            <w:r>
              <w:t>)</w:t>
            </w:r>
          </w:p>
        </w:tc>
      </w:tr>
      <w:tr w:rsidR="00AD5DAB" w:rsidRPr="002C5A3C" w:rsidTr="00966D10">
        <w:tc>
          <w:tcPr>
            <w:tcW w:w="2197" w:type="dxa"/>
            <w:shd w:val="clear" w:color="auto" w:fill="auto"/>
          </w:tcPr>
          <w:p w:rsidR="00AD5DAB" w:rsidRPr="002C5A3C" w:rsidRDefault="00AD5DAB" w:rsidP="00966D10">
            <w:r>
              <w:t>Interface</w:t>
            </w:r>
          </w:p>
        </w:tc>
        <w:tc>
          <w:tcPr>
            <w:tcW w:w="1268" w:type="dxa"/>
          </w:tcPr>
          <w:p w:rsidR="00AD5DAB" w:rsidRDefault="00AD5DAB" w:rsidP="00966D10">
            <w:r>
              <w:t>Text</w:t>
            </w:r>
          </w:p>
          <w:p w:rsidR="00AD5DAB" w:rsidRDefault="00AD5DAB" w:rsidP="00966D10">
            <w:r>
              <w:t>(Index)</w:t>
            </w:r>
          </w:p>
        </w:tc>
        <w:tc>
          <w:tcPr>
            <w:tcW w:w="5715" w:type="dxa"/>
            <w:shd w:val="clear" w:color="auto" w:fill="auto"/>
          </w:tcPr>
          <w:p w:rsidR="00AD5DAB" w:rsidRPr="002C5A3C" w:rsidRDefault="00AD5DAB" w:rsidP="00966D10">
            <w:r>
              <w:t xml:space="preserve">Choose the appropriate interface to distinguish the different interfaces in the system (for options see </w:t>
            </w:r>
            <w:r>
              <w:fldChar w:fldCharType="begin"/>
            </w:r>
            <w:r>
              <w:instrText xml:space="preserve"> REF _Ref341708828 \h </w:instrText>
            </w:r>
            <w:r>
              <w:fldChar w:fldCharType="separate"/>
            </w:r>
            <w:r>
              <w:t xml:space="preserve">Table </w:t>
            </w:r>
            <w:r>
              <w:rPr>
                <w:noProof/>
              </w:rPr>
              <w:t>10</w:t>
            </w:r>
            <w:r>
              <w:noBreakHyphen/>
            </w:r>
            <w:r>
              <w:rPr>
                <w:noProof/>
              </w:rPr>
              <w:t>3</w:t>
            </w:r>
            <w:r>
              <w:fldChar w:fldCharType="end"/>
            </w:r>
            <w:r>
              <w:t>)</w:t>
            </w:r>
          </w:p>
        </w:tc>
      </w:tr>
      <w:tr w:rsidR="00AD5DAB" w:rsidRPr="002C5A3C" w:rsidTr="00966D10">
        <w:tc>
          <w:tcPr>
            <w:tcW w:w="2197" w:type="dxa"/>
            <w:shd w:val="clear" w:color="auto" w:fill="auto"/>
          </w:tcPr>
          <w:p w:rsidR="00AD5DAB" w:rsidRPr="002C5A3C" w:rsidRDefault="00AD5DAB" w:rsidP="00966D10">
            <w:r>
              <w:t>Port</w:t>
            </w:r>
          </w:p>
        </w:tc>
        <w:tc>
          <w:tcPr>
            <w:tcW w:w="1268" w:type="dxa"/>
          </w:tcPr>
          <w:p w:rsidR="00AD5DAB" w:rsidRDefault="00AD5DAB" w:rsidP="00966D10">
            <w:pPr>
              <w:pStyle w:val="Lijstalinea"/>
              <w:ind w:left="0"/>
            </w:pPr>
            <w:r>
              <w:t>Value</w:t>
            </w:r>
          </w:p>
          <w:p w:rsidR="00AD5DAB" w:rsidRDefault="00AD5DAB" w:rsidP="00966D10">
            <w:r>
              <w:t>(Index)</w:t>
            </w:r>
          </w:p>
        </w:tc>
        <w:tc>
          <w:tcPr>
            <w:tcW w:w="5715" w:type="dxa"/>
            <w:shd w:val="clear" w:color="auto" w:fill="auto"/>
          </w:tcPr>
          <w:p w:rsidR="00AD5DAB" w:rsidRPr="002C5A3C" w:rsidRDefault="00AD5DAB" w:rsidP="00966D10">
            <w:r>
              <w:t>Port number on the FT NavVision® interface. For MOXA serial servers it’s 1 or 2. On a WAGO it’s always 1.</w:t>
            </w:r>
          </w:p>
        </w:tc>
      </w:tr>
      <w:tr w:rsidR="00AD5DAB" w:rsidRPr="002C5A3C" w:rsidTr="00966D10">
        <w:tc>
          <w:tcPr>
            <w:tcW w:w="2197" w:type="dxa"/>
            <w:shd w:val="clear" w:color="auto" w:fill="auto"/>
          </w:tcPr>
          <w:p w:rsidR="00AD5DAB" w:rsidRPr="002C5A3C" w:rsidRDefault="00AD5DAB" w:rsidP="00966D10">
            <w:r>
              <w:t>Source</w:t>
            </w:r>
          </w:p>
        </w:tc>
        <w:tc>
          <w:tcPr>
            <w:tcW w:w="1268" w:type="dxa"/>
          </w:tcPr>
          <w:p w:rsidR="00AD5DAB" w:rsidRDefault="00AD5DAB" w:rsidP="00966D10">
            <w:pPr>
              <w:pStyle w:val="Lijstalinea"/>
              <w:ind w:left="0"/>
            </w:pPr>
            <w:r>
              <w:t>Value</w:t>
            </w:r>
          </w:p>
          <w:p w:rsidR="00AD5DAB" w:rsidRPr="002C5A3C" w:rsidRDefault="00AD5DAB" w:rsidP="00966D10">
            <w:r>
              <w:t>(Index)</w:t>
            </w:r>
          </w:p>
        </w:tc>
        <w:tc>
          <w:tcPr>
            <w:tcW w:w="5715" w:type="dxa"/>
            <w:shd w:val="clear" w:color="auto" w:fill="auto"/>
          </w:tcPr>
          <w:p w:rsidR="00AD5DAB" w:rsidRPr="002C5A3C" w:rsidRDefault="00AD5DAB" w:rsidP="00966D10">
            <w:r>
              <w:t>Identification of multiple devices on a bus protocol. Used for example for Mod bus (ID byte) and CAN bus (SA byte). Default address is 1.</w:t>
            </w:r>
          </w:p>
        </w:tc>
      </w:tr>
      <w:tr w:rsidR="00AD5DAB" w:rsidRPr="002C5A3C" w:rsidTr="00966D10">
        <w:tc>
          <w:tcPr>
            <w:tcW w:w="2197" w:type="dxa"/>
            <w:shd w:val="clear" w:color="auto" w:fill="auto"/>
          </w:tcPr>
          <w:p w:rsidR="00AD5DAB" w:rsidRDefault="00AD5DAB" w:rsidP="00966D10">
            <w:r>
              <w:t>Server</w:t>
            </w:r>
          </w:p>
        </w:tc>
        <w:tc>
          <w:tcPr>
            <w:tcW w:w="1268" w:type="dxa"/>
          </w:tcPr>
          <w:p w:rsidR="00AD5DAB" w:rsidRDefault="00AD5DAB" w:rsidP="00966D10">
            <w:pPr>
              <w:pStyle w:val="Lijstalinea"/>
              <w:ind w:left="0"/>
            </w:pPr>
            <w:r>
              <w:t>Text</w:t>
            </w:r>
          </w:p>
        </w:tc>
        <w:tc>
          <w:tcPr>
            <w:tcW w:w="5715" w:type="dxa"/>
            <w:shd w:val="clear" w:color="auto" w:fill="auto"/>
          </w:tcPr>
          <w:p w:rsidR="00AD5DAB" w:rsidRDefault="00AD5DAB" w:rsidP="00966D10">
            <w:r>
              <w:t xml:space="preserve">In some cases (like with OPC and </w:t>
            </w:r>
            <w:proofErr w:type="spellStart"/>
            <w:r>
              <w:t>WatchIO</w:t>
            </w:r>
            <w:proofErr w:type="spellEnd"/>
            <w:r>
              <w:t>), you need to specify a server name.</w:t>
            </w:r>
          </w:p>
        </w:tc>
      </w:tr>
      <w:tr w:rsidR="00AD5DAB" w:rsidRPr="002C5A3C" w:rsidTr="00966D10">
        <w:tc>
          <w:tcPr>
            <w:tcW w:w="2197" w:type="dxa"/>
            <w:shd w:val="clear" w:color="auto" w:fill="auto"/>
          </w:tcPr>
          <w:p w:rsidR="00AD5DAB" w:rsidRPr="002C5A3C" w:rsidRDefault="00AD5DAB" w:rsidP="00966D10">
            <w:r>
              <w:t>Type</w:t>
            </w:r>
          </w:p>
        </w:tc>
        <w:tc>
          <w:tcPr>
            <w:tcW w:w="1268" w:type="dxa"/>
          </w:tcPr>
          <w:p w:rsidR="00AD5DAB" w:rsidRDefault="00AD5DAB" w:rsidP="00966D10">
            <w:pPr>
              <w:pStyle w:val="Lijstalinea"/>
              <w:ind w:left="0"/>
            </w:pPr>
            <w:r>
              <w:t>Text</w:t>
            </w:r>
          </w:p>
          <w:p w:rsidR="00AD5DAB" w:rsidRPr="002C5A3C" w:rsidRDefault="00AD5DAB" w:rsidP="00966D10">
            <w:r>
              <w:t>(Index)</w:t>
            </w:r>
          </w:p>
        </w:tc>
        <w:tc>
          <w:tcPr>
            <w:tcW w:w="5715" w:type="dxa"/>
            <w:shd w:val="clear" w:color="auto" w:fill="auto"/>
          </w:tcPr>
          <w:p w:rsidR="00AD5DAB" w:rsidRPr="002C5A3C" w:rsidRDefault="00AD5DAB" w:rsidP="00966D10">
            <w:r>
              <w:t xml:space="preserve">defines the type of module used to read/control the I/O. (for options see </w:t>
            </w:r>
            <w:r>
              <w:fldChar w:fldCharType="begin"/>
            </w:r>
            <w:r>
              <w:instrText xml:space="preserve"> REF _Ref341713028 \h </w:instrText>
            </w:r>
            <w:r>
              <w:fldChar w:fldCharType="separate"/>
            </w:r>
            <w:r>
              <w:t xml:space="preserve">Table </w:t>
            </w:r>
            <w:r>
              <w:rPr>
                <w:noProof/>
              </w:rPr>
              <w:t>10</w:t>
            </w:r>
            <w:r>
              <w:noBreakHyphen/>
            </w:r>
            <w:r>
              <w:rPr>
                <w:noProof/>
              </w:rPr>
              <w:t>4</w:t>
            </w:r>
            <w:r>
              <w:fldChar w:fldCharType="end"/>
            </w:r>
            <w:r>
              <w:t>)</w:t>
            </w:r>
          </w:p>
        </w:tc>
      </w:tr>
      <w:tr w:rsidR="00AD5DAB" w:rsidRPr="002C5A3C" w:rsidTr="00966D10">
        <w:tc>
          <w:tcPr>
            <w:tcW w:w="2197" w:type="dxa"/>
            <w:shd w:val="clear" w:color="auto" w:fill="auto"/>
          </w:tcPr>
          <w:p w:rsidR="00AD5DAB" w:rsidRPr="002C5A3C" w:rsidRDefault="00AD5DAB" w:rsidP="00966D10">
            <w:r>
              <w:t>Speed</w:t>
            </w:r>
          </w:p>
        </w:tc>
        <w:tc>
          <w:tcPr>
            <w:tcW w:w="1268" w:type="dxa"/>
          </w:tcPr>
          <w:p w:rsidR="00AD5DAB" w:rsidRDefault="00AD5DAB" w:rsidP="00966D10">
            <w:pPr>
              <w:pStyle w:val="Lijstalinea"/>
              <w:ind w:left="0"/>
            </w:pPr>
            <w:r>
              <w:t>Value</w:t>
            </w:r>
          </w:p>
          <w:p w:rsidR="00AD5DAB" w:rsidRPr="002C5A3C" w:rsidRDefault="00AD5DAB" w:rsidP="00966D10">
            <w:r>
              <w:lastRenderedPageBreak/>
              <w:t>(Index)</w:t>
            </w:r>
          </w:p>
        </w:tc>
        <w:tc>
          <w:tcPr>
            <w:tcW w:w="5715" w:type="dxa"/>
            <w:shd w:val="clear" w:color="auto" w:fill="auto"/>
          </w:tcPr>
          <w:p w:rsidR="00AD5DAB" w:rsidRPr="002C5A3C" w:rsidRDefault="00AD5DAB" w:rsidP="00966D10">
            <w:r>
              <w:lastRenderedPageBreak/>
              <w:t xml:space="preserve">The </w:t>
            </w:r>
            <w:proofErr w:type="spellStart"/>
            <w:r>
              <w:t>Baudrate</w:t>
            </w:r>
            <w:proofErr w:type="spellEnd"/>
            <w:r>
              <w:t xml:space="preserve"> the device is communicating with. See </w:t>
            </w:r>
            <w:r>
              <w:lastRenderedPageBreak/>
              <w:t>devices manual for the appropriate speed.</w:t>
            </w:r>
          </w:p>
        </w:tc>
      </w:tr>
      <w:tr w:rsidR="00AD5DAB" w:rsidRPr="002C5A3C" w:rsidTr="00966D10">
        <w:tc>
          <w:tcPr>
            <w:tcW w:w="2197" w:type="dxa"/>
            <w:shd w:val="clear" w:color="auto" w:fill="auto"/>
          </w:tcPr>
          <w:p w:rsidR="00AD5DAB" w:rsidRPr="002C5A3C" w:rsidRDefault="00AD5DAB" w:rsidP="00966D10">
            <w:proofErr w:type="spellStart"/>
            <w:r>
              <w:lastRenderedPageBreak/>
              <w:t>Datalink</w:t>
            </w:r>
            <w:proofErr w:type="spellEnd"/>
          </w:p>
        </w:tc>
        <w:tc>
          <w:tcPr>
            <w:tcW w:w="1268" w:type="dxa"/>
          </w:tcPr>
          <w:p w:rsidR="00AD5DAB" w:rsidRDefault="00AD5DAB" w:rsidP="00966D10">
            <w:r>
              <w:t>Value</w:t>
            </w:r>
          </w:p>
          <w:p w:rsidR="00AD5DAB" w:rsidRPr="002C5A3C" w:rsidRDefault="00AD5DAB" w:rsidP="00966D10">
            <w:r>
              <w:t>(Index)</w:t>
            </w:r>
          </w:p>
        </w:tc>
        <w:tc>
          <w:tcPr>
            <w:tcW w:w="5715" w:type="dxa"/>
            <w:shd w:val="clear" w:color="auto" w:fill="auto"/>
          </w:tcPr>
          <w:p w:rsidR="00AD5DAB" w:rsidRPr="002C5A3C" w:rsidRDefault="00AD5DAB" w:rsidP="00966D10">
            <w:r>
              <w:t xml:space="preserve">Defines the parity, </w:t>
            </w:r>
            <w:proofErr w:type="spellStart"/>
            <w:r>
              <w:t>databits</w:t>
            </w:r>
            <w:proofErr w:type="spellEnd"/>
            <w:r>
              <w:t xml:space="preserve"> and </w:t>
            </w:r>
            <w:proofErr w:type="spellStart"/>
            <w:r>
              <w:t>stopbit</w:t>
            </w:r>
            <w:proofErr w:type="spellEnd"/>
            <w:r>
              <w:t>. See devices manual for appropriate settings</w:t>
            </w:r>
          </w:p>
        </w:tc>
      </w:tr>
      <w:tr w:rsidR="00AD5DAB" w:rsidRPr="002C5A3C" w:rsidTr="00966D10">
        <w:tc>
          <w:tcPr>
            <w:tcW w:w="2197" w:type="dxa"/>
            <w:shd w:val="clear" w:color="auto" w:fill="auto"/>
          </w:tcPr>
          <w:p w:rsidR="00AD5DAB" w:rsidRPr="002C5A3C" w:rsidRDefault="00AD5DAB" w:rsidP="00966D10">
            <w:r>
              <w:t>Hardware</w:t>
            </w:r>
          </w:p>
        </w:tc>
        <w:tc>
          <w:tcPr>
            <w:tcW w:w="1268" w:type="dxa"/>
          </w:tcPr>
          <w:p w:rsidR="00AD5DAB" w:rsidRDefault="00AD5DAB" w:rsidP="00966D10">
            <w:r>
              <w:t>Value</w:t>
            </w:r>
          </w:p>
          <w:p w:rsidR="00AD5DAB" w:rsidRPr="002C5A3C" w:rsidRDefault="00AD5DAB" w:rsidP="00966D10">
            <w:r>
              <w:t>(Index)</w:t>
            </w:r>
          </w:p>
        </w:tc>
        <w:tc>
          <w:tcPr>
            <w:tcW w:w="5715" w:type="dxa"/>
            <w:shd w:val="clear" w:color="auto" w:fill="auto"/>
          </w:tcPr>
          <w:p w:rsidR="00AD5DAB" w:rsidRPr="002C5A3C" w:rsidRDefault="00AD5DAB" w:rsidP="00966D10">
            <w:r>
              <w:t>Serial communication protocol</w:t>
            </w:r>
          </w:p>
        </w:tc>
      </w:tr>
      <w:tr w:rsidR="00AD5DAB" w:rsidRPr="002C5A3C" w:rsidTr="00966D10">
        <w:tc>
          <w:tcPr>
            <w:tcW w:w="2197" w:type="dxa"/>
            <w:shd w:val="clear" w:color="auto" w:fill="auto"/>
          </w:tcPr>
          <w:p w:rsidR="00AD5DAB" w:rsidRPr="002C5A3C" w:rsidRDefault="00AD5DAB" w:rsidP="00966D10">
            <w:r>
              <w:t>Options</w:t>
            </w:r>
          </w:p>
        </w:tc>
        <w:tc>
          <w:tcPr>
            <w:tcW w:w="1268" w:type="dxa"/>
          </w:tcPr>
          <w:p w:rsidR="00AD5DAB" w:rsidRDefault="00AD5DAB" w:rsidP="00966D10">
            <w:r>
              <w:t>Text</w:t>
            </w:r>
          </w:p>
          <w:p w:rsidR="00AD5DAB" w:rsidRPr="002C5A3C" w:rsidRDefault="00AD5DAB" w:rsidP="00966D10">
            <w:r>
              <w:t>(comma separated)</w:t>
            </w:r>
          </w:p>
        </w:tc>
        <w:tc>
          <w:tcPr>
            <w:tcW w:w="5715" w:type="dxa"/>
            <w:shd w:val="clear" w:color="auto" w:fill="auto"/>
          </w:tcPr>
          <w:p w:rsidR="00AD5DAB" w:rsidRPr="002C5A3C" w:rsidRDefault="00AD5DAB" w:rsidP="00966D10">
            <w:r>
              <w:t xml:space="preserve">Divers special settings for various devices. See devices manual for need of these special demands. (for options see </w:t>
            </w:r>
            <w:r>
              <w:fldChar w:fldCharType="begin"/>
            </w:r>
            <w:r>
              <w:instrText xml:space="preserve"> REF _Ref341872013 \h </w:instrText>
            </w:r>
            <w:r>
              <w:fldChar w:fldCharType="separate"/>
            </w:r>
            <w:r>
              <w:t xml:space="preserve">Table </w:t>
            </w:r>
            <w:r>
              <w:rPr>
                <w:noProof/>
              </w:rPr>
              <w:t>10</w:t>
            </w:r>
            <w:r>
              <w:noBreakHyphen/>
            </w:r>
            <w:r>
              <w:rPr>
                <w:noProof/>
              </w:rPr>
              <w:t>5</w:t>
            </w:r>
            <w:r>
              <w:fldChar w:fldCharType="end"/>
            </w:r>
            <w:r>
              <w:t>).</w:t>
            </w:r>
          </w:p>
        </w:tc>
      </w:tr>
      <w:tr w:rsidR="00AD5DAB" w:rsidRPr="002C5A3C" w:rsidTr="00966D10">
        <w:tc>
          <w:tcPr>
            <w:tcW w:w="2197" w:type="dxa"/>
            <w:shd w:val="clear" w:color="auto" w:fill="auto"/>
          </w:tcPr>
          <w:p w:rsidR="00AD5DAB" w:rsidRPr="002C5A3C" w:rsidRDefault="00AD5DAB" w:rsidP="00966D10">
            <w:r>
              <w:t>IPAddressUp</w:t>
            </w:r>
          </w:p>
        </w:tc>
        <w:tc>
          <w:tcPr>
            <w:tcW w:w="1268" w:type="dxa"/>
          </w:tcPr>
          <w:p w:rsidR="00AD5DAB" w:rsidRPr="002C5A3C" w:rsidRDefault="00AD5DAB" w:rsidP="00966D10">
            <w:r>
              <w:t>IP-address</w:t>
            </w:r>
          </w:p>
        </w:tc>
        <w:tc>
          <w:tcPr>
            <w:tcW w:w="5715" w:type="dxa"/>
            <w:shd w:val="clear" w:color="auto" w:fill="auto"/>
          </w:tcPr>
          <w:p w:rsidR="00AD5DAB" w:rsidRPr="002C5A3C" w:rsidRDefault="00AD5DAB" w:rsidP="00966D10">
            <w:r>
              <w:t xml:space="preserve">IP address of the FT NavVision® interface that’s connected to the device or sensor/control. Up-side (for explanation see Chapter </w:t>
            </w:r>
            <w:r>
              <w:fldChar w:fldCharType="begin"/>
            </w:r>
            <w:r>
              <w:instrText xml:space="preserve"> REF _Ref341701341 \r \h </w:instrText>
            </w:r>
            <w:r>
              <w:fldChar w:fldCharType="separate"/>
            </w:r>
            <w:r>
              <w:t>10.3</w:t>
            </w:r>
            <w:r>
              <w:fldChar w:fldCharType="end"/>
            </w:r>
            <w:r>
              <w:t>).</w:t>
            </w:r>
          </w:p>
        </w:tc>
      </w:tr>
      <w:tr w:rsidR="00AD5DAB" w:rsidRPr="002C5A3C" w:rsidTr="00966D10">
        <w:tc>
          <w:tcPr>
            <w:tcW w:w="2197" w:type="dxa"/>
            <w:shd w:val="clear" w:color="auto" w:fill="auto"/>
          </w:tcPr>
          <w:p w:rsidR="00AD5DAB" w:rsidRDefault="00AD5DAB" w:rsidP="00966D10">
            <w:proofErr w:type="spellStart"/>
            <w:r>
              <w:t>MACAddressUp</w:t>
            </w:r>
            <w:proofErr w:type="spellEnd"/>
          </w:p>
        </w:tc>
        <w:tc>
          <w:tcPr>
            <w:tcW w:w="1268" w:type="dxa"/>
          </w:tcPr>
          <w:p w:rsidR="00AD5DAB" w:rsidRPr="002C5A3C" w:rsidRDefault="00AD5DAB" w:rsidP="00966D10">
            <w:r>
              <w:t>MAC-address</w:t>
            </w:r>
          </w:p>
        </w:tc>
        <w:tc>
          <w:tcPr>
            <w:tcW w:w="5715" w:type="dxa"/>
            <w:shd w:val="clear" w:color="auto" w:fill="auto"/>
          </w:tcPr>
          <w:p w:rsidR="00AD5DAB" w:rsidRPr="002C5A3C" w:rsidRDefault="00AD5DAB" w:rsidP="00966D10">
            <w:r>
              <w:t xml:space="preserve">MAC address of the FT NavVision® interface that’s connected to the device or sensor/control. Up-side (for explanation see Chapter </w:t>
            </w:r>
            <w:r>
              <w:fldChar w:fldCharType="begin"/>
            </w:r>
            <w:r>
              <w:instrText xml:space="preserve"> REF _Ref341701633 \r \h </w:instrText>
            </w:r>
            <w:r>
              <w:fldChar w:fldCharType="separate"/>
            </w:r>
            <w:r>
              <w:t>10.4</w:t>
            </w:r>
            <w:r>
              <w:fldChar w:fldCharType="end"/>
            </w:r>
            <w:r>
              <w:t>).</w:t>
            </w:r>
          </w:p>
        </w:tc>
      </w:tr>
      <w:tr w:rsidR="00AD5DAB" w:rsidRPr="002C5A3C" w:rsidTr="00966D10">
        <w:tc>
          <w:tcPr>
            <w:tcW w:w="2197" w:type="dxa"/>
            <w:shd w:val="clear" w:color="auto" w:fill="auto"/>
          </w:tcPr>
          <w:p w:rsidR="00AD5DAB" w:rsidRDefault="00AD5DAB" w:rsidP="00966D10">
            <w:r>
              <w:t>IPAddressDown</w:t>
            </w:r>
          </w:p>
        </w:tc>
        <w:tc>
          <w:tcPr>
            <w:tcW w:w="1268" w:type="dxa"/>
          </w:tcPr>
          <w:p w:rsidR="00AD5DAB" w:rsidRPr="002C5A3C" w:rsidRDefault="00AD5DAB" w:rsidP="00966D10">
            <w:r>
              <w:t>IP-address</w:t>
            </w:r>
          </w:p>
        </w:tc>
        <w:tc>
          <w:tcPr>
            <w:tcW w:w="5715" w:type="dxa"/>
            <w:shd w:val="clear" w:color="auto" w:fill="auto"/>
          </w:tcPr>
          <w:p w:rsidR="00AD5DAB" w:rsidRPr="002C5A3C" w:rsidRDefault="00AD5DAB" w:rsidP="00966D10">
            <w:r>
              <w:t xml:space="preserve">IP address of the FT NavVision® interface that’s connected to the device or sensor/control. Down-side (for explanation see Chapter </w:t>
            </w:r>
            <w:r>
              <w:fldChar w:fldCharType="begin"/>
            </w:r>
            <w:r>
              <w:instrText xml:space="preserve"> REF _Ref341701341 \r \h </w:instrText>
            </w:r>
            <w:r>
              <w:fldChar w:fldCharType="separate"/>
            </w:r>
            <w:r>
              <w:t>10.3</w:t>
            </w:r>
            <w:r>
              <w:fldChar w:fldCharType="end"/>
            </w:r>
            <w:r>
              <w:t>).</w:t>
            </w:r>
          </w:p>
        </w:tc>
      </w:tr>
      <w:tr w:rsidR="00AD5DAB" w:rsidRPr="002C5A3C" w:rsidTr="00966D10">
        <w:tc>
          <w:tcPr>
            <w:tcW w:w="2197" w:type="dxa"/>
            <w:shd w:val="clear" w:color="auto" w:fill="auto"/>
          </w:tcPr>
          <w:p w:rsidR="00AD5DAB" w:rsidRDefault="00AD5DAB" w:rsidP="00966D10">
            <w:proofErr w:type="spellStart"/>
            <w:r>
              <w:t>MACAddressDown</w:t>
            </w:r>
            <w:proofErr w:type="spellEnd"/>
          </w:p>
        </w:tc>
        <w:tc>
          <w:tcPr>
            <w:tcW w:w="1268" w:type="dxa"/>
          </w:tcPr>
          <w:p w:rsidR="00AD5DAB" w:rsidRPr="002C5A3C" w:rsidRDefault="00AD5DAB" w:rsidP="00966D10">
            <w:r>
              <w:t>MAC-address</w:t>
            </w:r>
          </w:p>
        </w:tc>
        <w:tc>
          <w:tcPr>
            <w:tcW w:w="5715" w:type="dxa"/>
            <w:shd w:val="clear" w:color="auto" w:fill="auto"/>
          </w:tcPr>
          <w:p w:rsidR="00AD5DAB" w:rsidRPr="002C5A3C" w:rsidRDefault="00AD5DAB" w:rsidP="00966D10">
            <w:r>
              <w:t xml:space="preserve">MAC address of the FT NavVision® interface that’s connected to the device or sensor/control. Down-side (for explanation see Chapter </w:t>
            </w:r>
            <w:r>
              <w:fldChar w:fldCharType="begin"/>
            </w:r>
            <w:r>
              <w:instrText xml:space="preserve"> REF _Ref341701633 \r \h </w:instrText>
            </w:r>
            <w:r>
              <w:fldChar w:fldCharType="separate"/>
            </w:r>
            <w:r>
              <w:t>10.4</w:t>
            </w:r>
            <w:r>
              <w:fldChar w:fldCharType="end"/>
            </w:r>
            <w:r>
              <w:t>).</w:t>
            </w:r>
          </w:p>
        </w:tc>
      </w:tr>
      <w:tr w:rsidR="00AD5DAB" w:rsidRPr="002C5A3C" w:rsidTr="00966D10">
        <w:tc>
          <w:tcPr>
            <w:tcW w:w="2197" w:type="dxa"/>
            <w:shd w:val="clear" w:color="auto" w:fill="auto"/>
          </w:tcPr>
          <w:p w:rsidR="00AD5DAB" w:rsidRDefault="00AD5DAB" w:rsidP="00966D10">
            <w:r>
              <w:t>Connection</w:t>
            </w:r>
          </w:p>
        </w:tc>
        <w:tc>
          <w:tcPr>
            <w:tcW w:w="1268" w:type="dxa"/>
          </w:tcPr>
          <w:p w:rsidR="00AD5DAB" w:rsidRPr="002C5A3C" w:rsidRDefault="00AD5DAB" w:rsidP="00966D10">
            <w:r>
              <w:t>Text</w:t>
            </w:r>
          </w:p>
        </w:tc>
        <w:tc>
          <w:tcPr>
            <w:tcW w:w="5715" w:type="dxa"/>
            <w:shd w:val="clear" w:color="auto" w:fill="auto"/>
          </w:tcPr>
          <w:p w:rsidR="00AD5DAB" w:rsidRPr="002C5A3C" w:rsidRDefault="00AD5DAB" w:rsidP="00966D10">
            <w:r>
              <w:t>Specify the device (see first column) to which this device is connected</w:t>
            </w:r>
          </w:p>
        </w:tc>
      </w:tr>
      <w:tr w:rsidR="00AD5DAB" w:rsidRPr="002C5A3C" w:rsidTr="00966D10">
        <w:tc>
          <w:tcPr>
            <w:tcW w:w="2197" w:type="dxa"/>
            <w:shd w:val="clear" w:color="auto" w:fill="auto"/>
          </w:tcPr>
          <w:p w:rsidR="00AD5DAB" w:rsidRDefault="00AD5DAB" w:rsidP="00966D10">
            <w:r>
              <w:t>Connection Port</w:t>
            </w:r>
          </w:p>
        </w:tc>
        <w:tc>
          <w:tcPr>
            <w:tcW w:w="1268" w:type="dxa"/>
          </w:tcPr>
          <w:p w:rsidR="00AD5DAB" w:rsidRPr="002C5A3C" w:rsidRDefault="00AD5DAB" w:rsidP="00966D10">
            <w:r>
              <w:t>Value</w:t>
            </w:r>
          </w:p>
        </w:tc>
        <w:tc>
          <w:tcPr>
            <w:tcW w:w="5715" w:type="dxa"/>
            <w:shd w:val="clear" w:color="auto" w:fill="auto"/>
          </w:tcPr>
          <w:p w:rsidR="00AD5DAB" w:rsidRPr="002C5A3C" w:rsidRDefault="00AD5DAB" w:rsidP="00966D10">
            <w:r>
              <w:t>Specify the port on the device where this device is connected to</w:t>
            </w:r>
          </w:p>
        </w:tc>
      </w:tr>
      <w:tr w:rsidR="00AD5DAB" w:rsidRPr="002C5A3C" w:rsidTr="00966D10">
        <w:tc>
          <w:tcPr>
            <w:tcW w:w="2197" w:type="dxa"/>
            <w:shd w:val="clear" w:color="auto" w:fill="auto"/>
          </w:tcPr>
          <w:p w:rsidR="00AD5DAB" w:rsidRDefault="00AD5DAB" w:rsidP="00966D10">
            <w:r>
              <w:t>Visible</w:t>
            </w:r>
          </w:p>
        </w:tc>
        <w:tc>
          <w:tcPr>
            <w:tcW w:w="1268" w:type="dxa"/>
          </w:tcPr>
          <w:p w:rsidR="00AD5DAB" w:rsidRDefault="00AD5DAB" w:rsidP="00966D10">
            <w:r>
              <w:t>Yes/No</w:t>
            </w:r>
          </w:p>
        </w:tc>
        <w:tc>
          <w:tcPr>
            <w:tcW w:w="5715" w:type="dxa"/>
            <w:shd w:val="clear" w:color="auto" w:fill="auto"/>
          </w:tcPr>
          <w:p w:rsidR="00AD5DAB" w:rsidRDefault="00AD5DAB" w:rsidP="00966D10">
            <w:r>
              <w:t>Non mandatory field to tell FT NavVision© if the node needs to be visible in the network topology.</w:t>
            </w:r>
          </w:p>
        </w:tc>
      </w:tr>
    </w:tbl>
    <w:p w:rsidR="009A2AB7" w:rsidRDefault="009A2AB7" w:rsidP="009A2AB7">
      <w:pPr>
        <w:pStyle w:val="Onderschrift"/>
      </w:pPr>
      <w:r>
        <w:t xml:space="preserve">Table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Table \* ARABIC \s 1 </w:instrText>
      </w:r>
      <w:r>
        <w:fldChar w:fldCharType="separate"/>
      </w:r>
      <w:r>
        <w:rPr>
          <w:noProof/>
        </w:rPr>
        <w:t>1</w:t>
      </w:r>
      <w:r>
        <w:fldChar w:fldCharType="end"/>
      </w:r>
      <w:r>
        <w:t>: Devicelist Columns</w:t>
      </w:r>
      <w:bookmarkEnd w:id="530"/>
      <w:bookmarkEnd w:id="531"/>
    </w:p>
    <w:tbl>
      <w:tblPr>
        <w:tblStyle w:val="Lichtelijst-accent1"/>
        <w:tblW w:w="0" w:type="auto"/>
        <w:tblInd w:w="108" w:type="dxa"/>
        <w:tblBorders>
          <w:insideH w:val="single" w:sz="8" w:space="0" w:color="4F81BD" w:themeColor="accent1"/>
          <w:insideV w:val="single" w:sz="8" w:space="0" w:color="4F81BD" w:themeColor="accent1"/>
        </w:tblBorders>
        <w:tblLook w:val="04A0" w:firstRow="1" w:lastRow="0" w:firstColumn="1" w:lastColumn="0" w:noHBand="0" w:noVBand="1"/>
      </w:tblPr>
      <w:tblGrid>
        <w:gridCol w:w="2092"/>
        <w:gridCol w:w="1554"/>
        <w:gridCol w:w="5534"/>
      </w:tblGrid>
      <w:tr w:rsidR="009A2AB7" w:rsidRPr="00BD78AB" w:rsidTr="00781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9A2AB7" w:rsidRPr="00BD78AB" w:rsidRDefault="009A2AB7" w:rsidP="00781683">
            <w:pPr>
              <w:rPr>
                <w:lang w:val="es-ES"/>
              </w:rPr>
            </w:pPr>
            <w:r>
              <w:rPr>
                <w:lang w:val="es-ES"/>
              </w:rPr>
              <w:t xml:space="preserve">Option </w:t>
            </w:r>
          </w:p>
        </w:tc>
        <w:tc>
          <w:tcPr>
            <w:tcW w:w="1559" w:type="dxa"/>
          </w:tcPr>
          <w:p w:rsidR="009A2AB7" w:rsidRPr="00BD78AB" w:rsidRDefault="009A2AB7" w:rsidP="00781683">
            <w:pPr>
              <w:cnfStyle w:val="100000000000" w:firstRow="1" w:lastRow="0" w:firstColumn="0" w:lastColumn="0" w:oddVBand="0" w:evenVBand="0" w:oddHBand="0" w:evenHBand="0" w:firstRowFirstColumn="0" w:firstRowLastColumn="0" w:lastRowFirstColumn="0" w:lastRowLastColumn="0"/>
              <w:rPr>
                <w:lang w:val="es-ES"/>
              </w:rPr>
            </w:pPr>
            <w:r>
              <w:rPr>
                <w:lang w:val="es-ES"/>
              </w:rPr>
              <w:t>Devicetype</w:t>
            </w:r>
          </w:p>
        </w:tc>
        <w:tc>
          <w:tcPr>
            <w:tcW w:w="5636" w:type="dxa"/>
          </w:tcPr>
          <w:p w:rsidR="009A2AB7" w:rsidRPr="00BD78AB" w:rsidRDefault="009A2AB7" w:rsidP="00781683">
            <w:pPr>
              <w:cnfStyle w:val="100000000000" w:firstRow="1" w:lastRow="0" w:firstColumn="0" w:lastColumn="0" w:oddVBand="0" w:evenVBand="0" w:oddHBand="0" w:evenHBand="0" w:firstRowFirstColumn="0" w:firstRowLastColumn="0" w:lastRowFirstColumn="0" w:lastRowLastColumn="0"/>
              <w:rPr>
                <w:lang w:val="es-ES"/>
              </w:rPr>
            </w:pPr>
            <w:r>
              <w:rPr>
                <w:lang w:val="es-ES"/>
              </w:rPr>
              <w:t>Description</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9A2AB7" w:rsidRPr="005418F4" w:rsidRDefault="009A2AB7" w:rsidP="00781683">
            <w:pPr>
              <w:rPr>
                <w:b w:val="0"/>
                <w:lang w:val="es-ES"/>
              </w:rPr>
            </w:pPr>
            <w:r w:rsidRPr="005418F4">
              <w:rPr>
                <w:b w:val="0"/>
                <w:lang w:val="es-ES"/>
              </w:rPr>
              <w:t>Adam</w:t>
            </w:r>
          </w:p>
        </w:tc>
        <w:tc>
          <w:tcPr>
            <w:tcW w:w="1559" w:type="dxa"/>
            <w:tcBorders>
              <w:top w:val="none" w:sz="0" w:space="0" w:color="auto"/>
              <w:bottom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Borders>
              <w:top w:val="none" w:sz="0" w:space="0" w:color="auto"/>
              <w:bottom w:val="none" w:sz="0" w:space="0" w:color="auto"/>
              <w:right w:val="none" w:sz="0" w:space="0" w:color="auto"/>
            </w:tcBorders>
          </w:tcPr>
          <w:p w:rsidR="009A2AB7" w:rsidRPr="004A1D0A" w:rsidRDefault="009A2AB7" w:rsidP="00781683">
            <w:pPr>
              <w:cnfStyle w:val="000000100000" w:firstRow="0" w:lastRow="0" w:firstColumn="0" w:lastColumn="0" w:oddVBand="0" w:evenVBand="0" w:oddHBand="1" w:evenHBand="0" w:firstRowFirstColumn="0" w:firstRowLastColumn="0" w:lastRowFirstColumn="0" w:lastRowLastColumn="0"/>
            </w:pPr>
            <w:r>
              <w:t>Advantech 4500/5000 series</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lang w:val="es-ES"/>
              </w:rPr>
            </w:pPr>
            <w:r w:rsidRPr="005418F4">
              <w:rPr>
                <w:b w:val="0"/>
                <w:lang w:val="es-ES"/>
              </w:rPr>
              <w:t>AIS</w:t>
            </w:r>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t xml:space="preserve">AIS Data over </w:t>
            </w:r>
            <w:proofErr w:type="spellStart"/>
            <w:r>
              <w:t>Nmea</w:t>
            </w:r>
            <w:proofErr w:type="spellEnd"/>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9A2AB7" w:rsidRPr="005418F4" w:rsidRDefault="009A2AB7" w:rsidP="00781683">
            <w:pPr>
              <w:rPr>
                <w:b w:val="0"/>
                <w:lang w:val="es-ES"/>
              </w:rPr>
            </w:pPr>
            <w:r w:rsidRPr="005418F4">
              <w:rPr>
                <w:b w:val="0"/>
                <w:lang w:val="es-ES"/>
              </w:rPr>
              <w:t>Algodue</w:t>
            </w:r>
          </w:p>
        </w:tc>
        <w:tc>
          <w:tcPr>
            <w:tcW w:w="1559" w:type="dxa"/>
            <w:tcBorders>
              <w:top w:val="none" w:sz="0" w:space="0" w:color="auto"/>
              <w:bottom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Borders>
              <w:top w:val="none" w:sz="0" w:space="0" w:color="auto"/>
              <w:bottom w:val="none" w:sz="0" w:space="0" w:color="auto"/>
              <w:right w:val="none" w:sz="0" w:space="0" w:color="auto"/>
            </w:tcBorders>
          </w:tcPr>
          <w:p w:rsidR="009A2AB7" w:rsidRPr="004A1D0A" w:rsidRDefault="009A2AB7" w:rsidP="00781683">
            <w:pPr>
              <w:cnfStyle w:val="000000100000" w:firstRow="0" w:lastRow="0" w:firstColumn="0" w:lastColumn="0" w:oddVBand="0" w:evenVBand="0" w:oddHBand="1" w:evenHBand="0" w:firstRowFirstColumn="0" w:firstRowLastColumn="0" w:lastRowFirstColumn="0" w:lastRowLastColumn="0"/>
            </w:pPr>
            <w:proofErr w:type="spellStart"/>
            <w:r>
              <w:t>Algodue</w:t>
            </w:r>
            <w:proofErr w:type="spellEnd"/>
            <w:r>
              <w:t xml:space="preserve"> AC monitoring module</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lang w:val="es-ES"/>
              </w:rPr>
            </w:pPr>
            <w:r w:rsidRPr="005418F4">
              <w:rPr>
                <w:b w:val="0"/>
                <w:lang w:val="es-ES"/>
              </w:rPr>
              <w:t>Asea</w:t>
            </w:r>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proofErr w:type="spellStart"/>
            <w:r>
              <w:rPr>
                <w:color w:val="000000"/>
              </w:rPr>
              <w:t>Asea</w:t>
            </w:r>
            <w:proofErr w:type="spellEnd"/>
            <w:r>
              <w:rPr>
                <w:color w:val="000000"/>
              </w:rPr>
              <w:t xml:space="preserve"> Shore converters</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9A2AB7" w:rsidRPr="005418F4" w:rsidRDefault="009A2AB7" w:rsidP="00781683">
            <w:pPr>
              <w:rPr>
                <w:b w:val="0"/>
                <w:lang w:val="es-ES"/>
              </w:rPr>
            </w:pPr>
            <w:r w:rsidRPr="005418F4">
              <w:rPr>
                <w:b w:val="0"/>
                <w:lang w:val="es-ES"/>
              </w:rPr>
              <w:t>AutoAnchor601</w:t>
            </w:r>
          </w:p>
        </w:tc>
        <w:tc>
          <w:tcPr>
            <w:tcW w:w="1559" w:type="dxa"/>
            <w:tcBorders>
              <w:top w:val="none" w:sz="0" w:space="0" w:color="auto"/>
              <w:bottom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Borders>
              <w:top w:val="none" w:sz="0" w:space="0" w:color="auto"/>
              <w:bottom w:val="none" w:sz="0" w:space="0" w:color="auto"/>
              <w:right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Chaincounter</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lang w:val="es-ES"/>
              </w:rPr>
            </w:pPr>
            <w:r w:rsidRPr="005418F4">
              <w:rPr>
                <w:b w:val="0"/>
                <w:lang w:val="es-ES"/>
              </w:rPr>
              <w:t>BMV501</w:t>
            </w:r>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proofErr w:type="spellStart"/>
            <w:r>
              <w:rPr>
                <w:color w:val="000000"/>
              </w:rPr>
              <w:t>Victron</w:t>
            </w:r>
            <w:proofErr w:type="spellEnd"/>
            <w:r>
              <w:rPr>
                <w:color w:val="000000"/>
              </w:rPr>
              <w:t xml:space="preserve"> battery monitoring modules</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9A2AB7" w:rsidRPr="005418F4" w:rsidRDefault="009A2AB7" w:rsidP="00781683">
            <w:pPr>
              <w:rPr>
                <w:b w:val="0"/>
              </w:rPr>
            </w:pPr>
            <w:r w:rsidRPr="005418F4">
              <w:rPr>
                <w:b w:val="0"/>
              </w:rPr>
              <w:t>BMV602</w:t>
            </w:r>
          </w:p>
        </w:tc>
        <w:tc>
          <w:tcPr>
            <w:tcW w:w="1559" w:type="dxa"/>
            <w:tcBorders>
              <w:top w:val="none" w:sz="0" w:space="0" w:color="auto"/>
              <w:bottom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Borders>
              <w:top w:val="none" w:sz="0" w:space="0" w:color="auto"/>
              <w:bottom w:val="none" w:sz="0" w:space="0" w:color="auto"/>
              <w:right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pPr>
            <w:proofErr w:type="spellStart"/>
            <w:r>
              <w:rPr>
                <w:color w:val="000000"/>
              </w:rPr>
              <w:t>Victron</w:t>
            </w:r>
            <w:proofErr w:type="spellEnd"/>
            <w:r>
              <w:rPr>
                <w:color w:val="000000"/>
              </w:rPr>
              <w:t xml:space="preserve"> battery monitoring modules</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sidRPr="005418F4">
              <w:rPr>
                <w:b w:val="0"/>
              </w:rPr>
              <w:t>BTM1</w:t>
            </w:r>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9A2AB7" w:rsidRPr="004A1D0A" w:rsidRDefault="009A2AB7" w:rsidP="00781683">
            <w:pPr>
              <w:cnfStyle w:val="000000000000" w:firstRow="0" w:lastRow="0" w:firstColumn="0" w:lastColumn="0" w:oddVBand="0" w:evenVBand="0" w:oddHBand="0" w:evenHBand="0" w:firstRowFirstColumn="0" w:firstRowLastColumn="0" w:lastRowFirstColumn="0" w:lastRowLastColumn="0"/>
            </w:pPr>
            <w:proofErr w:type="spellStart"/>
            <w:r>
              <w:t>Mastervolt</w:t>
            </w:r>
            <w:proofErr w:type="spellEnd"/>
            <w:r>
              <w:t xml:space="preserve"> battery monitoring modules</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9A2AB7" w:rsidRPr="005418F4" w:rsidRDefault="009A2AB7" w:rsidP="00781683">
            <w:pPr>
              <w:rPr>
                <w:b w:val="0"/>
              </w:rPr>
            </w:pPr>
            <w:r w:rsidRPr="005418F4">
              <w:rPr>
                <w:b w:val="0"/>
              </w:rPr>
              <w:t>Can</w:t>
            </w:r>
          </w:p>
        </w:tc>
        <w:tc>
          <w:tcPr>
            <w:tcW w:w="1559" w:type="dxa"/>
            <w:tcBorders>
              <w:top w:val="none" w:sz="0" w:space="0" w:color="auto"/>
              <w:bottom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pPr>
            <w:r>
              <w:t>I7540D</w:t>
            </w:r>
          </w:p>
        </w:tc>
        <w:tc>
          <w:tcPr>
            <w:tcW w:w="5636" w:type="dxa"/>
            <w:tcBorders>
              <w:top w:val="none" w:sz="0" w:space="0" w:color="auto"/>
              <w:bottom w:val="none" w:sz="0" w:space="0" w:color="auto"/>
              <w:right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pPr>
            <w:r>
              <w:rPr>
                <w:color w:val="000000"/>
              </w:rPr>
              <w:t>CAN bus</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sidRPr="005418F4">
              <w:rPr>
                <w:b w:val="0"/>
              </w:rPr>
              <w:t>Cat</w:t>
            </w:r>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9A2AB7" w:rsidRPr="004A1D0A" w:rsidRDefault="009A2AB7" w:rsidP="00781683">
            <w:pPr>
              <w:cnfStyle w:val="000000000000" w:firstRow="0" w:lastRow="0" w:firstColumn="0" w:lastColumn="0" w:oddVBand="0" w:evenVBand="0" w:oddHBand="0" w:evenHBand="0" w:firstRowFirstColumn="0" w:firstRowLastColumn="0" w:lastRowFirstColumn="0" w:lastRowLastColumn="0"/>
            </w:pPr>
            <w:r>
              <w:t>Caterpillar CAT-Link protocol. Link via CCM</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9A2AB7" w:rsidRPr="005418F4" w:rsidRDefault="009A2AB7" w:rsidP="00781683">
            <w:pPr>
              <w:rPr>
                <w:b w:val="0"/>
              </w:rPr>
            </w:pPr>
            <w:r w:rsidRPr="005418F4">
              <w:rPr>
                <w:b w:val="0"/>
              </w:rPr>
              <w:t xml:space="preserve">CF </w:t>
            </w:r>
            <w:proofErr w:type="spellStart"/>
            <w:r w:rsidRPr="005418F4">
              <w:rPr>
                <w:b w:val="0"/>
              </w:rPr>
              <w:t>Smartview</w:t>
            </w:r>
            <w:proofErr w:type="spellEnd"/>
          </w:p>
        </w:tc>
        <w:tc>
          <w:tcPr>
            <w:tcW w:w="1559" w:type="dxa"/>
            <w:tcBorders>
              <w:top w:val="none" w:sz="0" w:space="0" w:color="auto"/>
              <w:bottom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Borders>
              <w:top w:val="none" w:sz="0" w:space="0" w:color="auto"/>
              <w:bottom w:val="none" w:sz="0" w:space="0" w:color="auto"/>
              <w:right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pPr>
            <w:r>
              <w:t>Broadband</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sidRPr="005418F4">
              <w:rPr>
                <w:b w:val="0"/>
              </w:rPr>
              <w:t>Crompton</w:t>
            </w:r>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9A2AB7" w:rsidRPr="004A1D0A" w:rsidRDefault="009A2AB7" w:rsidP="00781683">
            <w:pPr>
              <w:cnfStyle w:val="000000000000" w:firstRow="0" w:lastRow="0" w:firstColumn="0" w:lastColumn="0" w:oddVBand="0" w:evenVBand="0" w:oddHBand="0" w:evenHBand="0" w:firstRowFirstColumn="0" w:firstRowLastColumn="0" w:lastRowFirstColumn="0" w:lastRowLastColumn="0"/>
            </w:pPr>
            <w:r>
              <w:t>Crompton AC monitoring module</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9A2AB7" w:rsidRPr="005418F4" w:rsidRDefault="009A2AB7" w:rsidP="00781683">
            <w:pPr>
              <w:rPr>
                <w:b w:val="0"/>
              </w:rPr>
            </w:pPr>
            <w:proofErr w:type="spellStart"/>
            <w:r w:rsidRPr="005418F4">
              <w:rPr>
                <w:b w:val="0"/>
              </w:rPr>
              <w:t>DssKeypad</w:t>
            </w:r>
            <w:proofErr w:type="spellEnd"/>
          </w:p>
        </w:tc>
        <w:tc>
          <w:tcPr>
            <w:tcW w:w="1559" w:type="dxa"/>
            <w:tcBorders>
              <w:top w:val="none" w:sz="0" w:space="0" w:color="auto"/>
              <w:bottom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Borders>
              <w:top w:val="none" w:sz="0" w:space="0" w:color="auto"/>
              <w:bottom w:val="none" w:sz="0" w:space="0" w:color="auto"/>
              <w:right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pPr>
            <w:r>
              <w:t>CAN-based keypad</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sidRPr="005418F4">
              <w:rPr>
                <w:b w:val="0"/>
              </w:rPr>
              <w:t>EM4000</w:t>
            </w:r>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9A2AB7" w:rsidRPr="004A1D0A" w:rsidRDefault="009A2AB7" w:rsidP="00781683">
            <w:pPr>
              <w:cnfStyle w:val="000000000000" w:firstRow="0" w:lastRow="0" w:firstColumn="0" w:lastColumn="0" w:oddVBand="0" w:evenVBand="0" w:oddHBand="0" w:evenHBand="0" w:firstRowFirstColumn="0" w:firstRowLastColumn="0" w:lastRowFirstColumn="0" w:lastRowLastColumn="0"/>
            </w:pPr>
            <w:r>
              <w:t>ELEQ AC monitoring module</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9A2AB7" w:rsidRPr="005418F4" w:rsidRDefault="009A2AB7" w:rsidP="00781683">
            <w:pPr>
              <w:rPr>
                <w:b w:val="0"/>
              </w:rPr>
            </w:pPr>
            <w:proofErr w:type="spellStart"/>
            <w:r w:rsidRPr="005418F4">
              <w:rPr>
                <w:b w:val="0"/>
              </w:rPr>
              <w:t>EmpirBus</w:t>
            </w:r>
            <w:proofErr w:type="spellEnd"/>
          </w:p>
        </w:tc>
        <w:tc>
          <w:tcPr>
            <w:tcW w:w="1559" w:type="dxa"/>
            <w:tcBorders>
              <w:top w:val="none" w:sz="0" w:space="0" w:color="auto"/>
              <w:bottom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Borders>
              <w:top w:val="none" w:sz="0" w:space="0" w:color="auto"/>
              <w:bottom w:val="none" w:sz="0" w:space="0" w:color="auto"/>
              <w:right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pPr>
            <w:r>
              <w:rPr>
                <w:rStyle w:val="st"/>
                <w:rFonts w:eastAsiaTheme="majorEastAsia"/>
              </w:rPr>
              <w:t>power supply systems</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sidRPr="005418F4">
              <w:rPr>
                <w:b w:val="0"/>
              </w:rPr>
              <w:t>Frigomar_626C</w:t>
            </w:r>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pPr>
            <w:proofErr w:type="spellStart"/>
            <w:r>
              <w:t>Airconditioning</w:t>
            </w:r>
            <w:proofErr w:type="spellEnd"/>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9A2AB7" w:rsidRPr="005418F4" w:rsidRDefault="009A2AB7" w:rsidP="00781683">
            <w:pPr>
              <w:rPr>
                <w:b w:val="0"/>
              </w:rPr>
            </w:pPr>
            <w:r w:rsidRPr="005418F4">
              <w:rPr>
                <w:b w:val="0"/>
              </w:rPr>
              <w:t>FSI_2DACM</w:t>
            </w:r>
          </w:p>
        </w:tc>
        <w:tc>
          <w:tcPr>
            <w:tcW w:w="1559" w:type="dxa"/>
            <w:tcBorders>
              <w:top w:val="none" w:sz="0" w:space="0" w:color="auto"/>
              <w:bottom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Borders>
              <w:top w:val="none" w:sz="0" w:space="0" w:color="auto"/>
              <w:bottom w:val="none" w:sz="0" w:space="0" w:color="auto"/>
              <w:right w:val="none" w:sz="0" w:space="0" w:color="auto"/>
            </w:tcBorders>
          </w:tcPr>
          <w:p w:rsidR="009A2AB7" w:rsidRPr="00DE6F99" w:rsidRDefault="009A2AB7" w:rsidP="00781683">
            <w:pPr>
              <w:cnfStyle w:val="000000100000" w:firstRow="0" w:lastRow="0" w:firstColumn="0" w:lastColumn="0" w:oddVBand="0" w:evenVBand="0" w:oddHBand="1" w:evenHBand="0" w:firstRowFirstColumn="0" w:firstRowLastColumn="0" w:lastRowFirstColumn="0" w:lastRowLastColumn="0"/>
            </w:pPr>
            <w:r>
              <w:t xml:space="preserve">Current measurement sensors from </w:t>
            </w:r>
            <w:r w:rsidRPr="00DE6F99">
              <w:t>Falmouth Scientific Instruments</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sidRPr="005418F4">
              <w:rPr>
                <w:b w:val="0"/>
              </w:rPr>
              <w:t>Generic</w:t>
            </w:r>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pPr>
            <w:r>
              <w:t>Gen-set</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9A2AB7" w:rsidRPr="005418F4" w:rsidRDefault="009A2AB7" w:rsidP="00781683">
            <w:pPr>
              <w:rPr>
                <w:b w:val="0"/>
              </w:rPr>
            </w:pPr>
            <w:proofErr w:type="spellStart"/>
            <w:r w:rsidRPr="005418F4">
              <w:rPr>
                <w:b w:val="0"/>
              </w:rPr>
              <w:t>Gensys</w:t>
            </w:r>
            <w:proofErr w:type="spellEnd"/>
          </w:p>
        </w:tc>
        <w:tc>
          <w:tcPr>
            <w:tcW w:w="1559" w:type="dxa"/>
            <w:tcBorders>
              <w:top w:val="none" w:sz="0" w:space="0" w:color="auto"/>
              <w:bottom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Borders>
              <w:top w:val="none" w:sz="0" w:space="0" w:color="auto"/>
              <w:bottom w:val="none" w:sz="0" w:space="0" w:color="auto"/>
              <w:right w:val="none" w:sz="0" w:space="0" w:color="auto"/>
            </w:tcBorders>
          </w:tcPr>
          <w:p w:rsidR="009A2AB7" w:rsidRPr="004A1D0A" w:rsidRDefault="009A2AB7" w:rsidP="00781683">
            <w:pPr>
              <w:cnfStyle w:val="000000100000" w:firstRow="0" w:lastRow="0" w:firstColumn="0" w:lastColumn="0" w:oddVBand="0" w:evenVBand="0" w:oddHBand="1" w:evenHBand="0" w:firstRowFirstColumn="0" w:firstRowLastColumn="0" w:lastRowFirstColumn="0" w:lastRowLastColumn="0"/>
            </w:pPr>
            <w:proofErr w:type="spellStart"/>
            <w:r>
              <w:t>GenSYS</w:t>
            </w:r>
            <w:proofErr w:type="spellEnd"/>
            <w:r>
              <w:t xml:space="preserve"> power management system (PMS) monitoring</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sidRPr="005418F4">
              <w:rPr>
                <w:b w:val="0"/>
              </w:rPr>
              <w:lastRenderedPageBreak/>
              <w:t>J1708</w:t>
            </w:r>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pPr>
            <w:r>
              <w:t>I7540D</w:t>
            </w:r>
          </w:p>
        </w:tc>
        <w:tc>
          <w:tcPr>
            <w:tcW w:w="5636"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pPr>
            <w:r>
              <w:t>SAE J1708</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9A2AB7" w:rsidRPr="005418F4" w:rsidRDefault="009A2AB7" w:rsidP="00781683">
            <w:pPr>
              <w:rPr>
                <w:b w:val="0"/>
              </w:rPr>
            </w:pPr>
            <w:r w:rsidRPr="005418F4">
              <w:rPr>
                <w:b w:val="0"/>
              </w:rPr>
              <w:t>J1939</w:t>
            </w:r>
          </w:p>
        </w:tc>
        <w:tc>
          <w:tcPr>
            <w:tcW w:w="1559" w:type="dxa"/>
            <w:tcBorders>
              <w:top w:val="none" w:sz="0" w:space="0" w:color="auto"/>
              <w:bottom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pPr>
            <w:r>
              <w:t>I7540D</w:t>
            </w:r>
          </w:p>
        </w:tc>
        <w:tc>
          <w:tcPr>
            <w:tcW w:w="5636" w:type="dxa"/>
            <w:tcBorders>
              <w:top w:val="none" w:sz="0" w:space="0" w:color="auto"/>
              <w:bottom w:val="none" w:sz="0" w:space="0" w:color="auto"/>
              <w:right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pPr>
            <w:r>
              <w:t>SAE J1939</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proofErr w:type="spellStart"/>
            <w:r w:rsidRPr="005418F4">
              <w:rPr>
                <w:b w:val="0"/>
              </w:rPr>
              <w:t>KiloPakIguard</w:t>
            </w:r>
            <w:proofErr w:type="spellEnd"/>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9A2AB7" w:rsidRPr="004A1D0A" w:rsidRDefault="009A2AB7" w:rsidP="00781683">
            <w:pPr>
              <w:cnfStyle w:val="000000000000" w:firstRow="0" w:lastRow="0" w:firstColumn="0" w:lastColumn="0" w:oddVBand="0" w:evenVBand="0" w:oddHBand="0" w:evenHBand="0" w:firstRowFirstColumn="0" w:firstRowLastColumn="0" w:lastRowFirstColumn="0" w:lastRowLastColumn="0"/>
            </w:pPr>
            <w:proofErr w:type="spellStart"/>
            <w:r>
              <w:t>Kilopak</w:t>
            </w:r>
            <w:proofErr w:type="spellEnd"/>
            <w:r>
              <w:t xml:space="preserve"> I-Guard Generators</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9A2AB7" w:rsidRPr="005418F4" w:rsidRDefault="009A2AB7" w:rsidP="00781683">
            <w:pPr>
              <w:rPr>
                <w:b w:val="0"/>
              </w:rPr>
            </w:pPr>
            <w:proofErr w:type="spellStart"/>
            <w:r w:rsidRPr="005418F4">
              <w:rPr>
                <w:b w:val="0"/>
              </w:rPr>
              <w:t>Littau</w:t>
            </w:r>
            <w:proofErr w:type="spellEnd"/>
            <w:r w:rsidRPr="005418F4">
              <w:rPr>
                <w:b w:val="0"/>
              </w:rPr>
              <w:t xml:space="preserve"> Anchor</w:t>
            </w:r>
          </w:p>
        </w:tc>
        <w:tc>
          <w:tcPr>
            <w:tcW w:w="1559" w:type="dxa"/>
            <w:tcBorders>
              <w:top w:val="none" w:sz="0" w:space="0" w:color="auto"/>
              <w:bottom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Borders>
              <w:top w:val="none" w:sz="0" w:space="0" w:color="auto"/>
              <w:bottom w:val="none" w:sz="0" w:space="0" w:color="auto"/>
              <w:right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pPr>
            <w:r>
              <w:t>Anchoring</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proofErr w:type="spellStart"/>
            <w:r w:rsidRPr="005418F4">
              <w:rPr>
                <w:b w:val="0"/>
              </w:rPr>
              <w:t>Lutron</w:t>
            </w:r>
            <w:proofErr w:type="spellEnd"/>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pPr>
            <w:proofErr w:type="spellStart"/>
            <w:r>
              <w:t>Lutron</w:t>
            </w:r>
            <w:proofErr w:type="spellEnd"/>
            <w:r>
              <w:t xml:space="preserve"> Light system</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9A2AB7" w:rsidRPr="005418F4" w:rsidRDefault="009A2AB7" w:rsidP="00781683">
            <w:pPr>
              <w:rPr>
                <w:b w:val="0"/>
              </w:rPr>
            </w:pPr>
            <w:proofErr w:type="spellStart"/>
            <w:r w:rsidRPr="005418F4">
              <w:rPr>
                <w:b w:val="0"/>
              </w:rPr>
              <w:t>MalinDraught</w:t>
            </w:r>
            <w:proofErr w:type="spellEnd"/>
          </w:p>
        </w:tc>
        <w:tc>
          <w:tcPr>
            <w:tcW w:w="1559" w:type="dxa"/>
            <w:tcBorders>
              <w:top w:val="none" w:sz="0" w:space="0" w:color="auto"/>
              <w:bottom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Borders>
              <w:top w:val="none" w:sz="0" w:space="0" w:color="auto"/>
              <w:bottom w:val="none" w:sz="0" w:space="0" w:color="auto"/>
              <w:right w:val="none" w:sz="0" w:space="0" w:color="auto"/>
            </w:tcBorders>
          </w:tcPr>
          <w:p w:rsidR="009A2AB7" w:rsidRPr="004A1D0A" w:rsidRDefault="009A2AB7" w:rsidP="00781683">
            <w:pPr>
              <w:cnfStyle w:val="000000100000" w:firstRow="0" w:lastRow="0" w:firstColumn="0" w:lastColumn="0" w:oddVBand="0" w:evenVBand="0" w:oddHBand="1" w:evenHBand="0" w:firstRowFirstColumn="0" w:firstRowLastColumn="0" w:lastRowFirstColumn="0" w:lastRowLastColumn="0"/>
            </w:pPr>
            <w:r>
              <w:t>Draft System</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proofErr w:type="spellStart"/>
            <w:r w:rsidRPr="005418F4">
              <w:rPr>
                <w:b w:val="0"/>
              </w:rPr>
              <w:t>Masterbus</w:t>
            </w:r>
            <w:proofErr w:type="spellEnd"/>
            <w:r w:rsidRPr="005418F4">
              <w:rPr>
                <w:b w:val="0"/>
              </w:rPr>
              <w:t xml:space="preserve"> Modbus</w:t>
            </w:r>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pPr>
            <w:proofErr w:type="spellStart"/>
            <w:r>
              <w:t>Mastervolt</w:t>
            </w:r>
            <w:proofErr w:type="spellEnd"/>
            <w:r>
              <w:t xml:space="preserve"> charger/inverter modules through Modbus</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9A2AB7" w:rsidRPr="005418F4" w:rsidRDefault="009A2AB7" w:rsidP="00781683">
            <w:pPr>
              <w:rPr>
                <w:b w:val="0"/>
              </w:rPr>
            </w:pPr>
            <w:proofErr w:type="spellStart"/>
            <w:r w:rsidRPr="005418F4">
              <w:rPr>
                <w:b w:val="0"/>
              </w:rPr>
              <w:t>Mastervolt</w:t>
            </w:r>
            <w:proofErr w:type="spellEnd"/>
          </w:p>
        </w:tc>
        <w:tc>
          <w:tcPr>
            <w:tcW w:w="1559" w:type="dxa"/>
            <w:tcBorders>
              <w:top w:val="none" w:sz="0" w:space="0" w:color="auto"/>
              <w:bottom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Borders>
              <w:top w:val="none" w:sz="0" w:space="0" w:color="auto"/>
              <w:bottom w:val="none" w:sz="0" w:space="0" w:color="auto"/>
              <w:right w:val="none" w:sz="0" w:space="0" w:color="auto"/>
            </w:tcBorders>
          </w:tcPr>
          <w:p w:rsidR="009A2AB7" w:rsidRPr="004A1D0A" w:rsidRDefault="009A2AB7" w:rsidP="00781683">
            <w:pPr>
              <w:cnfStyle w:val="000000100000" w:firstRow="0" w:lastRow="0" w:firstColumn="0" w:lastColumn="0" w:oddVBand="0" w:evenVBand="0" w:oddHBand="1" w:evenHBand="0" w:firstRowFirstColumn="0" w:firstRowLastColumn="0" w:lastRowFirstColumn="0" w:lastRowLastColumn="0"/>
            </w:pPr>
            <w:proofErr w:type="spellStart"/>
            <w:r>
              <w:t>Mastervolt</w:t>
            </w:r>
            <w:proofErr w:type="spellEnd"/>
            <w:r>
              <w:t xml:space="preserve"> charger/inverter modules</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proofErr w:type="spellStart"/>
            <w:r w:rsidRPr="005418F4">
              <w:rPr>
                <w:b w:val="0"/>
              </w:rPr>
              <w:t>Mitsubishi_DMS_II</w:t>
            </w:r>
            <w:proofErr w:type="spellEnd"/>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pP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9A2AB7" w:rsidRPr="005418F4" w:rsidRDefault="009A2AB7" w:rsidP="00781683">
            <w:pPr>
              <w:rPr>
                <w:b w:val="0"/>
              </w:rPr>
            </w:pPr>
            <w:proofErr w:type="spellStart"/>
            <w:r w:rsidRPr="005418F4">
              <w:rPr>
                <w:b w:val="0"/>
              </w:rPr>
              <w:t>ModBus</w:t>
            </w:r>
            <w:proofErr w:type="spellEnd"/>
          </w:p>
        </w:tc>
        <w:tc>
          <w:tcPr>
            <w:tcW w:w="1559" w:type="dxa"/>
            <w:tcBorders>
              <w:top w:val="none" w:sz="0" w:space="0" w:color="auto"/>
              <w:bottom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Serial/IP</w:t>
            </w:r>
          </w:p>
        </w:tc>
        <w:tc>
          <w:tcPr>
            <w:tcW w:w="5636" w:type="dxa"/>
            <w:tcBorders>
              <w:top w:val="none" w:sz="0" w:space="0" w:color="auto"/>
              <w:bottom w:val="none" w:sz="0" w:space="0" w:color="auto"/>
              <w:right w:val="none" w:sz="0" w:space="0" w:color="auto"/>
            </w:tcBorders>
          </w:tcPr>
          <w:p w:rsidR="009A2AB7" w:rsidRPr="004A1D0A" w:rsidRDefault="009A2AB7" w:rsidP="00781683">
            <w:pPr>
              <w:cnfStyle w:val="000000100000" w:firstRow="0" w:lastRow="0" w:firstColumn="0" w:lastColumn="0" w:oddVBand="0" w:evenVBand="0" w:oddHBand="1" w:evenHBand="0" w:firstRowFirstColumn="0" w:firstRowLastColumn="0" w:lastRowFirstColumn="0" w:lastRowLastColumn="0"/>
            </w:pPr>
            <w:r>
              <w:t>Modbus ASCII/RTU Serial or TCP/IP</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proofErr w:type="spellStart"/>
            <w:r w:rsidRPr="005418F4">
              <w:rPr>
                <w:b w:val="0"/>
              </w:rPr>
              <w:t>ModBus</w:t>
            </w:r>
            <w:proofErr w:type="spellEnd"/>
            <w:r w:rsidRPr="005418F4">
              <w:rPr>
                <w:b w:val="0"/>
              </w:rPr>
              <w:t xml:space="preserve"> Slave</w:t>
            </w:r>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Serial/IP</w:t>
            </w:r>
          </w:p>
        </w:tc>
        <w:tc>
          <w:tcPr>
            <w:tcW w:w="5636"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pPr>
            <w:r>
              <w:t>Modbus ASCII/RTU Serial or TCP/IP</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9A2AB7" w:rsidRPr="005418F4" w:rsidRDefault="009A2AB7" w:rsidP="00781683">
            <w:pPr>
              <w:rPr>
                <w:b w:val="0"/>
              </w:rPr>
            </w:pPr>
            <w:r w:rsidRPr="005418F4">
              <w:rPr>
                <w:b w:val="0"/>
              </w:rPr>
              <w:t>MPC30</w:t>
            </w:r>
          </w:p>
        </w:tc>
        <w:tc>
          <w:tcPr>
            <w:tcW w:w="1559" w:type="dxa"/>
            <w:tcBorders>
              <w:top w:val="none" w:sz="0" w:space="0" w:color="auto"/>
              <w:bottom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Borders>
              <w:top w:val="none" w:sz="0" w:space="0" w:color="auto"/>
              <w:bottom w:val="none" w:sz="0" w:space="0" w:color="auto"/>
              <w:right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pPr>
            <w:r>
              <w:t>Inkjet printer</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sidRPr="005418F4">
              <w:rPr>
                <w:b w:val="0"/>
              </w:rPr>
              <w:t>MTU</w:t>
            </w:r>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9A2AB7" w:rsidRPr="004A1D0A" w:rsidRDefault="009A2AB7" w:rsidP="00781683">
            <w:pPr>
              <w:cnfStyle w:val="000000000000" w:firstRow="0" w:lastRow="0" w:firstColumn="0" w:lastColumn="0" w:oddVBand="0" w:evenVBand="0" w:oddHBand="0" w:evenHBand="0" w:firstRowFirstColumn="0" w:firstRowLastColumn="0" w:lastRowFirstColumn="0" w:lastRowLastColumn="0"/>
            </w:pPr>
            <w:r>
              <w:t>MTU MCS-5 system. Connections to be made through LOP, PIM or PCS.</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9A2AB7" w:rsidRPr="005418F4" w:rsidRDefault="009A2AB7" w:rsidP="00781683">
            <w:pPr>
              <w:rPr>
                <w:b w:val="0"/>
              </w:rPr>
            </w:pPr>
            <w:r w:rsidRPr="005418F4">
              <w:rPr>
                <w:b w:val="0"/>
              </w:rPr>
              <w:t>MVECP</w:t>
            </w:r>
          </w:p>
        </w:tc>
        <w:tc>
          <w:tcPr>
            <w:tcW w:w="1559" w:type="dxa"/>
            <w:tcBorders>
              <w:top w:val="none" w:sz="0" w:space="0" w:color="auto"/>
              <w:bottom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Borders>
              <w:top w:val="none" w:sz="0" w:space="0" w:color="auto"/>
              <w:bottom w:val="none" w:sz="0" w:space="0" w:color="auto"/>
              <w:right w:val="none" w:sz="0" w:space="0" w:color="auto"/>
            </w:tcBorders>
          </w:tcPr>
          <w:p w:rsidR="009A2AB7" w:rsidRPr="004A1D0A" w:rsidRDefault="009A2AB7" w:rsidP="00781683">
            <w:pPr>
              <w:cnfStyle w:val="000000100000" w:firstRow="0" w:lastRow="0" w:firstColumn="0" w:lastColumn="0" w:oddVBand="0" w:evenVBand="0" w:oddHBand="1" w:evenHBand="0" w:firstRowFirstColumn="0" w:firstRowLastColumn="0" w:lastRowFirstColumn="0" w:lastRowLastColumn="0"/>
            </w:pPr>
            <w:proofErr w:type="spellStart"/>
            <w:r>
              <w:t>PaxMAN</w:t>
            </w:r>
            <w:proofErr w:type="spellEnd"/>
            <w:r>
              <w:t xml:space="preserve"> Engine Control Unit</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proofErr w:type="spellStart"/>
            <w:r w:rsidRPr="005418F4">
              <w:rPr>
                <w:b w:val="0"/>
              </w:rPr>
              <w:t>Nke</w:t>
            </w:r>
            <w:proofErr w:type="spellEnd"/>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pPr>
            <w:r>
              <w:rPr>
                <w:lang w:val="es-ES"/>
              </w:rPr>
              <w:t>Serial</w:t>
            </w:r>
          </w:p>
        </w:tc>
        <w:tc>
          <w:tcPr>
            <w:tcW w:w="5636" w:type="dxa"/>
          </w:tcPr>
          <w:p w:rsidR="009A2AB7" w:rsidRPr="004A1D0A" w:rsidRDefault="009A2AB7" w:rsidP="00781683">
            <w:pPr>
              <w:cnfStyle w:val="000000000000" w:firstRow="0" w:lastRow="0" w:firstColumn="0" w:lastColumn="0" w:oddVBand="0" w:evenVBand="0" w:oddHBand="0" w:evenHBand="0" w:firstRowFirstColumn="0" w:firstRowLastColumn="0" w:lastRowFirstColumn="0" w:lastRowLastColumn="0"/>
            </w:pPr>
            <w:r>
              <w:t>NKE Navigation Instruments and Autopilots</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9A2AB7" w:rsidRPr="005418F4" w:rsidRDefault="009A2AB7" w:rsidP="00781683">
            <w:pPr>
              <w:rPr>
                <w:b w:val="0"/>
              </w:rPr>
            </w:pPr>
            <w:proofErr w:type="spellStart"/>
            <w:r w:rsidRPr="005418F4">
              <w:rPr>
                <w:b w:val="0"/>
              </w:rPr>
              <w:t>Nmea</w:t>
            </w:r>
            <w:proofErr w:type="spellEnd"/>
          </w:p>
        </w:tc>
        <w:tc>
          <w:tcPr>
            <w:tcW w:w="1559" w:type="dxa"/>
            <w:tcBorders>
              <w:top w:val="none" w:sz="0" w:space="0" w:color="auto"/>
              <w:bottom w:val="none" w:sz="0" w:space="0" w:color="auto"/>
            </w:tcBorders>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Borders>
              <w:top w:val="none" w:sz="0" w:space="0" w:color="auto"/>
              <w:bottom w:val="none" w:sz="0" w:space="0" w:color="auto"/>
              <w:right w:val="none" w:sz="0" w:space="0" w:color="auto"/>
            </w:tcBorders>
          </w:tcPr>
          <w:p w:rsidR="009A2AB7" w:rsidRPr="004A1D0A" w:rsidRDefault="009A2AB7" w:rsidP="00781683">
            <w:pPr>
              <w:cnfStyle w:val="000000100000" w:firstRow="0" w:lastRow="0" w:firstColumn="0" w:lastColumn="0" w:oddVBand="0" w:evenVBand="0" w:oddHBand="1" w:evenHBand="0" w:firstRowFirstColumn="0" w:firstRowLastColumn="0" w:lastRowFirstColumn="0" w:lastRowLastColumn="0"/>
            </w:pPr>
            <w:r>
              <w:t>NMEA 183</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sidRPr="005418F4">
              <w:rPr>
                <w:b w:val="0"/>
              </w:rPr>
              <w:t>Nmea2000</w:t>
            </w:r>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pPr>
            <w:r>
              <w:t>I7540D</w:t>
            </w:r>
          </w:p>
        </w:tc>
        <w:tc>
          <w:tcPr>
            <w:tcW w:w="5636" w:type="dxa"/>
          </w:tcPr>
          <w:p w:rsidR="009A2AB7" w:rsidRPr="004A1D0A" w:rsidRDefault="009A2AB7" w:rsidP="00781683">
            <w:pPr>
              <w:cnfStyle w:val="000000000000" w:firstRow="0" w:lastRow="0" w:firstColumn="0" w:lastColumn="0" w:oddVBand="0" w:evenVBand="0" w:oddHBand="0" w:evenHBand="0" w:firstRowFirstColumn="0" w:firstRowLastColumn="0" w:lastRowFirstColumn="0" w:lastRowLastColumn="0"/>
            </w:pPr>
            <w:r>
              <w:t>NMEA 2000 over CAN.</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Pr>
                <w:b w:val="0"/>
              </w:rPr>
              <w:t>PC</w:t>
            </w:r>
          </w:p>
        </w:tc>
        <w:tc>
          <w:tcPr>
            <w:tcW w:w="1559" w:type="dxa"/>
          </w:tcPr>
          <w:p w:rsidR="009A2AB7" w:rsidRDefault="009A2AB7" w:rsidP="00781683">
            <w:pPr>
              <w:cnfStyle w:val="000000100000" w:firstRow="0" w:lastRow="0" w:firstColumn="0" w:lastColumn="0" w:oddVBand="0" w:evenVBand="0" w:oddHBand="1" w:evenHBand="0" w:firstRowFirstColumn="0" w:firstRowLastColumn="0" w:lastRowFirstColumn="0" w:lastRowLastColumn="0"/>
            </w:pPr>
          </w:p>
        </w:tc>
        <w:tc>
          <w:tcPr>
            <w:tcW w:w="5636" w:type="dxa"/>
          </w:tcPr>
          <w:p w:rsidR="009A2AB7" w:rsidRDefault="009A2AB7" w:rsidP="00781683">
            <w:pPr>
              <w:cnfStyle w:val="000000100000" w:firstRow="0" w:lastRow="0" w:firstColumn="0" w:lastColumn="0" w:oddVBand="0" w:evenVBand="0" w:oddHBand="1" w:evenHBand="0" w:firstRowFirstColumn="0" w:firstRowLastColumn="0" w:lastRowFirstColumn="0" w:lastRowLastColumn="0"/>
            </w:pPr>
            <w:r>
              <w:t>Server or Client PC</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sidRPr="005418F4">
              <w:rPr>
                <w:b w:val="0"/>
              </w:rPr>
              <w:t>PPM3</w:t>
            </w:r>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9A2AB7" w:rsidRPr="004A1D0A" w:rsidRDefault="009A2AB7" w:rsidP="00781683">
            <w:pPr>
              <w:cnfStyle w:val="000000000000" w:firstRow="0" w:lastRow="0" w:firstColumn="0" w:lastColumn="0" w:oddVBand="0" w:evenVBand="0" w:oddHBand="0" w:evenHBand="0" w:firstRowFirstColumn="0" w:firstRowLastColumn="0" w:lastRowFirstColumn="0" w:lastRowLastColumn="0"/>
            </w:pPr>
            <w:proofErr w:type="spellStart"/>
            <w:r>
              <w:t>Deif</w:t>
            </w:r>
            <w:proofErr w:type="spellEnd"/>
            <w:r>
              <w:t xml:space="preserve"> power management system (PMS) monitoring</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sidRPr="005418F4">
              <w:rPr>
                <w:b w:val="0"/>
              </w:rPr>
              <w:t>Printer</w:t>
            </w:r>
          </w:p>
        </w:tc>
        <w:tc>
          <w:tcPr>
            <w:tcW w:w="1559" w:type="dxa"/>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pPr>
            <w:r>
              <w:t>Printer</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sidRPr="005418F4">
              <w:rPr>
                <w:b w:val="0"/>
              </w:rPr>
              <w:t>Sae</w:t>
            </w:r>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pPr>
            <w:r>
              <w:t>I7540D</w:t>
            </w:r>
          </w:p>
        </w:tc>
        <w:tc>
          <w:tcPr>
            <w:tcW w:w="5636"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pPr>
            <w:r>
              <w:t>SAE</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sidRPr="005418F4">
              <w:rPr>
                <w:b w:val="0"/>
              </w:rPr>
              <w:t>SD41</w:t>
            </w:r>
          </w:p>
        </w:tc>
        <w:tc>
          <w:tcPr>
            <w:tcW w:w="1559" w:type="dxa"/>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pP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sidRPr="005418F4">
              <w:rPr>
                <w:b w:val="0"/>
              </w:rPr>
              <w:t>SMS</w:t>
            </w:r>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pPr>
            <w:r>
              <w:t>SMS Module (Tango blackbox modem)</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sidRPr="005418F4">
              <w:rPr>
                <w:b w:val="0"/>
              </w:rPr>
              <w:t>Sounder</w:t>
            </w:r>
          </w:p>
        </w:tc>
        <w:tc>
          <w:tcPr>
            <w:tcW w:w="1559" w:type="dxa"/>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9A2AB7" w:rsidRPr="004A1D0A" w:rsidRDefault="009A2AB7" w:rsidP="00781683">
            <w:pPr>
              <w:cnfStyle w:val="000000100000" w:firstRow="0" w:lastRow="0" w:firstColumn="0" w:lastColumn="0" w:oddVBand="0" w:evenVBand="0" w:oddHBand="1" w:evenHBand="0" w:firstRowFirstColumn="0" w:firstRowLastColumn="0" w:lastRowFirstColumn="0" w:lastRowLastColumn="0"/>
            </w:pPr>
            <w:r>
              <w:t>Black box video sounder</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proofErr w:type="spellStart"/>
            <w:r w:rsidRPr="005418F4">
              <w:rPr>
                <w:b w:val="0"/>
              </w:rPr>
              <w:t>SygoDraft</w:t>
            </w:r>
            <w:proofErr w:type="spellEnd"/>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9A2AB7" w:rsidRPr="004A1D0A" w:rsidRDefault="009A2AB7" w:rsidP="00781683">
            <w:pPr>
              <w:cnfStyle w:val="000000000000" w:firstRow="0" w:lastRow="0" w:firstColumn="0" w:lastColumn="0" w:oddVBand="0" w:evenVBand="0" w:oddHBand="0" w:evenHBand="0" w:firstRowFirstColumn="0" w:firstRowLastColumn="0" w:lastRowFirstColumn="0" w:lastRowLastColumn="0"/>
            </w:pPr>
            <w:proofErr w:type="spellStart"/>
            <w:r>
              <w:t>Sygo</w:t>
            </w:r>
            <w:proofErr w:type="spellEnd"/>
            <w:r>
              <w:t xml:space="preserve"> Draft systems</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sidRPr="005418F4">
              <w:rPr>
                <w:b w:val="0"/>
              </w:rPr>
              <w:t>TMA4S</w:t>
            </w:r>
          </w:p>
        </w:tc>
        <w:tc>
          <w:tcPr>
            <w:tcW w:w="1559" w:type="dxa"/>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9A2AB7" w:rsidRPr="004A1D0A" w:rsidRDefault="009A2AB7" w:rsidP="00781683">
            <w:pPr>
              <w:cnfStyle w:val="000000100000" w:firstRow="0" w:lastRow="0" w:firstColumn="0" w:lastColumn="0" w:oddVBand="0" w:evenVBand="0" w:oddHBand="1" w:evenHBand="0" w:firstRowFirstColumn="0" w:firstRowLastColumn="0" w:lastRowFirstColumn="0" w:lastRowLastColumn="0"/>
            </w:pPr>
            <w:r>
              <w:t>Tank Gauging System</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sidRPr="005418F4">
              <w:rPr>
                <w:b w:val="0"/>
              </w:rPr>
              <w:t>Vaisala_CL31</w:t>
            </w:r>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9A2AB7" w:rsidRPr="004A1D0A" w:rsidRDefault="009A2AB7" w:rsidP="00781683">
            <w:pPr>
              <w:cnfStyle w:val="000000000000" w:firstRow="0" w:lastRow="0" w:firstColumn="0" w:lastColumn="0" w:oddVBand="0" w:evenVBand="0" w:oddHBand="0" w:evenHBand="0" w:firstRowFirstColumn="0" w:firstRowLastColumn="0" w:lastRowFirstColumn="0" w:lastRowLastColumn="0"/>
            </w:pPr>
            <w:proofErr w:type="spellStart"/>
            <w:r>
              <w:t>Vaisala</w:t>
            </w:r>
            <w:proofErr w:type="spellEnd"/>
            <w:r>
              <w:t xml:space="preserve"> cloud detection sensor</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sidRPr="005418F4">
              <w:rPr>
                <w:b w:val="0"/>
              </w:rPr>
              <w:t>Vaisala_LT31</w:t>
            </w:r>
          </w:p>
        </w:tc>
        <w:tc>
          <w:tcPr>
            <w:tcW w:w="1559" w:type="dxa"/>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9A2AB7" w:rsidRPr="004A1D0A" w:rsidRDefault="009A2AB7" w:rsidP="00781683">
            <w:pPr>
              <w:cnfStyle w:val="000000100000" w:firstRow="0" w:lastRow="0" w:firstColumn="0" w:lastColumn="0" w:oddVBand="0" w:evenVBand="0" w:oddHBand="1" w:evenHBand="0" w:firstRowFirstColumn="0" w:firstRowLastColumn="0" w:lastRowFirstColumn="0" w:lastRowLastColumn="0"/>
            </w:pPr>
            <w:proofErr w:type="spellStart"/>
            <w:r>
              <w:t>Vaisala</w:t>
            </w:r>
            <w:proofErr w:type="spellEnd"/>
            <w:r>
              <w:t xml:space="preserve"> LT series visibility sensor</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lang w:val="es-ES"/>
              </w:rPr>
            </w:pPr>
            <w:r w:rsidRPr="005418F4">
              <w:rPr>
                <w:b w:val="0"/>
                <w:lang w:val="es-ES"/>
              </w:rPr>
              <w:t>Vaisala_PTB330</w:t>
            </w:r>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Vaisala Digital Barometer</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lang w:val="es-ES"/>
              </w:rPr>
            </w:pPr>
            <w:r w:rsidRPr="005418F4">
              <w:rPr>
                <w:b w:val="0"/>
                <w:lang w:val="es-ES"/>
              </w:rPr>
              <w:t>Vaisala_PW</w:t>
            </w:r>
          </w:p>
        </w:tc>
        <w:tc>
          <w:tcPr>
            <w:tcW w:w="1559" w:type="dxa"/>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9A2AB7" w:rsidRPr="004A1D0A" w:rsidRDefault="009A2AB7" w:rsidP="00781683">
            <w:pPr>
              <w:cnfStyle w:val="000000100000" w:firstRow="0" w:lastRow="0" w:firstColumn="0" w:lastColumn="0" w:oddVBand="0" w:evenVBand="0" w:oddHBand="1" w:evenHBand="0" w:firstRowFirstColumn="0" w:firstRowLastColumn="0" w:lastRowFirstColumn="0" w:lastRowLastColumn="0"/>
            </w:pPr>
            <w:proofErr w:type="spellStart"/>
            <w:r>
              <w:t>Vaisala</w:t>
            </w:r>
            <w:proofErr w:type="spellEnd"/>
            <w:r>
              <w:t xml:space="preserve"> PW series visibility sensor</w:t>
            </w:r>
          </w:p>
        </w:tc>
      </w:tr>
      <w:tr w:rsidR="009A2AB7" w:rsidRPr="00ED38BE"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lang w:val="es-ES"/>
              </w:rPr>
            </w:pPr>
            <w:r w:rsidRPr="005418F4">
              <w:rPr>
                <w:b w:val="0"/>
                <w:lang w:val="es-ES"/>
              </w:rPr>
              <w:t>VDR</w:t>
            </w:r>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9A2AB7" w:rsidRPr="004A1D0A" w:rsidRDefault="009A2AB7" w:rsidP="00781683">
            <w:pPr>
              <w:cnfStyle w:val="000000000000" w:firstRow="0" w:lastRow="0" w:firstColumn="0" w:lastColumn="0" w:oddVBand="0" w:evenVBand="0" w:oddHBand="0" w:evenHBand="0" w:firstRowFirstColumn="0" w:firstRowLastColumn="0" w:lastRowFirstColumn="0" w:lastRowLastColumn="0"/>
            </w:pPr>
            <w:r>
              <w:t>VDR output connection (NMEA 183 based)</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lang w:val="es-ES"/>
              </w:rPr>
            </w:pPr>
            <w:r w:rsidRPr="005418F4">
              <w:rPr>
                <w:b w:val="0"/>
                <w:lang w:val="es-ES"/>
              </w:rPr>
              <w:t>Victron</w:t>
            </w:r>
          </w:p>
        </w:tc>
        <w:tc>
          <w:tcPr>
            <w:tcW w:w="1559" w:type="dxa"/>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9A2AB7" w:rsidRPr="004A1D0A" w:rsidRDefault="009A2AB7" w:rsidP="00781683">
            <w:pPr>
              <w:cnfStyle w:val="000000100000" w:firstRow="0" w:lastRow="0" w:firstColumn="0" w:lastColumn="0" w:oddVBand="0" w:evenVBand="0" w:oddHBand="1" w:evenHBand="0" w:firstRowFirstColumn="0" w:firstRowLastColumn="0" w:lastRowFirstColumn="0" w:lastRowLastColumn="0"/>
            </w:pPr>
            <w:proofErr w:type="spellStart"/>
            <w:r>
              <w:t>Victron</w:t>
            </w:r>
            <w:proofErr w:type="spellEnd"/>
            <w:r>
              <w:t xml:space="preserve"> charger/inverter modules</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proofErr w:type="spellStart"/>
            <w:r w:rsidRPr="005418F4">
              <w:rPr>
                <w:b w:val="0"/>
              </w:rPr>
              <w:t>VictronVEBus</w:t>
            </w:r>
            <w:proofErr w:type="spellEnd"/>
          </w:p>
        </w:tc>
        <w:tc>
          <w:tcPr>
            <w:tcW w:w="1559" w:type="dxa"/>
          </w:tcPr>
          <w:p w:rsidR="009A2AB7" w:rsidRPr="00BD78AB" w:rsidRDefault="009A2AB7" w:rsidP="00781683">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9A2AB7" w:rsidRPr="004A1D0A" w:rsidRDefault="009A2AB7" w:rsidP="00781683">
            <w:pPr>
              <w:cnfStyle w:val="000000000000" w:firstRow="0" w:lastRow="0" w:firstColumn="0" w:lastColumn="0" w:oddVBand="0" w:evenVBand="0" w:oddHBand="0" w:evenHBand="0" w:firstRowFirstColumn="0" w:firstRowLastColumn="0" w:lastRowFirstColumn="0" w:lastRowLastColumn="0"/>
            </w:pPr>
            <w:proofErr w:type="spellStart"/>
            <w:r>
              <w:t>Victron</w:t>
            </w:r>
            <w:proofErr w:type="spellEnd"/>
            <w:r>
              <w:t xml:space="preserve"> BUS</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proofErr w:type="spellStart"/>
            <w:r w:rsidRPr="005418F4">
              <w:rPr>
                <w:b w:val="0"/>
              </w:rPr>
              <w:t>VisiplexPaging</w:t>
            </w:r>
            <w:proofErr w:type="spellEnd"/>
          </w:p>
        </w:tc>
        <w:tc>
          <w:tcPr>
            <w:tcW w:w="1559" w:type="dxa"/>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9A2AB7" w:rsidRDefault="009A2AB7" w:rsidP="00781683">
            <w:pPr>
              <w:cnfStyle w:val="000000100000" w:firstRow="0" w:lastRow="0" w:firstColumn="0" w:lastColumn="0" w:oddVBand="0" w:evenVBand="0" w:oddHBand="1" w:evenHBand="0" w:firstRowFirstColumn="0" w:firstRowLastColumn="0" w:lastRowFirstColumn="0" w:lastRowLastColumn="0"/>
            </w:pPr>
            <w:r>
              <w:t>Alarm paging system</w:t>
            </w:r>
          </w:p>
        </w:tc>
      </w:tr>
    </w:tbl>
    <w:p w:rsidR="009A2AB7" w:rsidRDefault="009A2AB7" w:rsidP="009A2AB7">
      <w:pPr>
        <w:pStyle w:val="Onderschrift"/>
      </w:pPr>
      <w:bookmarkStart w:id="532" w:name="_Ref341708031"/>
      <w:bookmarkStart w:id="533" w:name="_Ref341708002"/>
      <w:bookmarkStart w:id="534" w:name="_Toc346187283"/>
      <w:bookmarkStart w:id="535" w:name="_Toc349645988"/>
      <w:r>
        <w:t xml:space="preserve">Table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Table \* ARABIC \s 1 </w:instrText>
      </w:r>
      <w:r>
        <w:fldChar w:fldCharType="separate"/>
      </w:r>
      <w:r>
        <w:rPr>
          <w:noProof/>
        </w:rPr>
        <w:t>2</w:t>
      </w:r>
      <w:r>
        <w:fldChar w:fldCharType="end"/>
      </w:r>
      <w:bookmarkEnd w:id="532"/>
      <w:r>
        <w:t>: Protocol Options</w:t>
      </w:r>
      <w:bookmarkEnd w:id="533"/>
      <w:bookmarkEnd w:id="534"/>
      <w:bookmarkEnd w:id="535"/>
    </w:p>
    <w:tbl>
      <w:tblPr>
        <w:tblStyle w:val="Lichtelijst-accent1"/>
        <w:tblW w:w="0" w:type="auto"/>
        <w:tblInd w:w="108" w:type="dxa"/>
        <w:tblBorders>
          <w:insideH w:val="single" w:sz="8" w:space="0" w:color="4F81BD" w:themeColor="accent1"/>
          <w:insideV w:val="single" w:sz="8" w:space="0" w:color="4F81BD" w:themeColor="accent1"/>
        </w:tblBorders>
        <w:tblLook w:val="04A0" w:firstRow="1" w:lastRow="0" w:firstColumn="1" w:lastColumn="0" w:noHBand="0" w:noVBand="1"/>
      </w:tblPr>
      <w:tblGrid>
        <w:gridCol w:w="2093"/>
        <w:gridCol w:w="5636"/>
      </w:tblGrid>
      <w:tr w:rsidR="009A2AB7" w:rsidRPr="00BD78AB" w:rsidTr="00781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9A2AB7" w:rsidRPr="00BD78AB" w:rsidRDefault="009A2AB7" w:rsidP="00781683">
            <w:pPr>
              <w:rPr>
                <w:lang w:val="es-ES"/>
              </w:rPr>
            </w:pPr>
            <w:r>
              <w:rPr>
                <w:lang w:val="es-ES"/>
              </w:rPr>
              <w:t>Interface</w:t>
            </w:r>
          </w:p>
        </w:tc>
        <w:tc>
          <w:tcPr>
            <w:tcW w:w="5636" w:type="dxa"/>
          </w:tcPr>
          <w:p w:rsidR="009A2AB7" w:rsidRPr="00BD78AB" w:rsidRDefault="009A2AB7" w:rsidP="00781683">
            <w:pPr>
              <w:cnfStyle w:val="100000000000" w:firstRow="1" w:lastRow="0" w:firstColumn="0" w:lastColumn="0" w:oddVBand="0" w:evenVBand="0" w:oddHBand="0" w:evenHBand="0" w:firstRowFirstColumn="0" w:firstRowLastColumn="0" w:lastRowFirstColumn="0" w:lastRowLastColumn="0"/>
              <w:rPr>
                <w:lang w:val="es-ES"/>
              </w:rPr>
            </w:pPr>
            <w:r>
              <w:rPr>
                <w:lang w:val="es-ES"/>
              </w:rPr>
              <w:t>Description</w:t>
            </w:r>
          </w:p>
        </w:tc>
      </w:tr>
      <w:tr w:rsidR="009A2AB7" w:rsidRPr="009369D1"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lang w:val="es-ES"/>
              </w:rPr>
            </w:pPr>
            <w:r>
              <w:rPr>
                <w:b w:val="0"/>
                <w:lang w:val="es-ES"/>
              </w:rPr>
              <w:t>Camera 01, Camera 02, etc.</w:t>
            </w:r>
          </w:p>
        </w:tc>
        <w:tc>
          <w:tcPr>
            <w:tcW w:w="5636" w:type="dxa"/>
          </w:tcPr>
          <w:p w:rsidR="009A2AB7" w:rsidRPr="004A1D0A" w:rsidRDefault="009A2AB7" w:rsidP="00781683">
            <w:pPr>
              <w:cnfStyle w:val="000000100000" w:firstRow="0" w:lastRow="0" w:firstColumn="0" w:lastColumn="0" w:oddVBand="0" w:evenVBand="0" w:oddHBand="1" w:evenHBand="0" w:firstRowFirstColumn="0" w:firstRowLastColumn="0" w:lastRowFirstColumn="0" w:lastRowLastColumn="0"/>
            </w:pPr>
            <w:r>
              <w:t>Define the different IP cameras on the network. Do not use the same Camera twice.</w:t>
            </w:r>
          </w:p>
        </w:tc>
      </w:tr>
      <w:tr w:rsidR="009A2AB7" w:rsidRPr="009369D1"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9369D1" w:rsidRDefault="009A2AB7" w:rsidP="00781683">
            <w:pPr>
              <w:rPr>
                <w:b w:val="0"/>
              </w:rPr>
            </w:pPr>
            <w:r>
              <w:rPr>
                <w:b w:val="0"/>
              </w:rPr>
              <w:t>CAN 01, CAN 02, etc.</w:t>
            </w:r>
          </w:p>
        </w:tc>
        <w:tc>
          <w:tcPr>
            <w:tcW w:w="5636" w:type="dxa"/>
          </w:tcPr>
          <w:p w:rsidR="009A2AB7" w:rsidRPr="009369D1" w:rsidRDefault="009A2AB7" w:rsidP="00781683">
            <w:pPr>
              <w:cnfStyle w:val="000000000000" w:firstRow="0" w:lastRow="0" w:firstColumn="0" w:lastColumn="0" w:oddVBand="0" w:evenVBand="0" w:oddHBand="0" w:evenHBand="0" w:firstRowFirstColumn="0" w:firstRowLastColumn="0" w:lastRowFirstColumn="0" w:lastRowLastColumn="0"/>
            </w:pPr>
            <w:r>
              <w:t xml:space="preserve">Use a separate interface-ID for each </w:t>
            </w:r>
            <w:proofErr w:type="spellStart"/>
            <w:r>
              <w:t>Canbus</w:t>
            </w:r>
            <w:proofErr w:type="spellEnd"/>
            <w:r>
              <w:t xml:space="preserve"> device. If you, for example, have two I7540D devices, you choose CAN 01 for the first and CAN 02 for the second</w:t>
            </w:r>
          </w:p>
        </w:tc>
      </w:tr>
      <w:tr w:rsidR="009A2AB7" w:rsidRPr="009369D1"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9A2AB7" w:rsidRPr="009369D1" w:rsidRDefault="009A2AB7" w:rsidP="00781683">
            <w:pPr>
              <w:rPr>
                <w:b w:val="0"/>
              </w:rPr>
            </w:pPr>
            <w:r>
              <w:rPr>
                <w:b w:val="0"/>
              </w:rPr>
              <w:t>Client 01, Client 02, etc.</w:t>
            </w:r>
          </w:p>
        </w:tc>
        <w:tc>
          <w:tcPr>
            <w:tcW w:w="5636" w:type="dxa"/>
          </w:tcPr>
          <w:p w:rsidR="009A2AB7" w:rsidRPr="004A1D0A" w:rsidRDefault="009A2AB7" w:rsidP="00781683">
            <w:pPr>
              <w:cnfStyle w:val="000000100000" w:firstRow="0" w:lastRow="0" w:firstColumn="0" w:lastColumn="0" w:oddVBand="0" w:evenVBand="0" w:oddHBand="1" w:evenHBand="0" w:firstRowFirstColumn="0" w:firstRowLastColumn="0" w:lastRowFirstColumn="0" w:lastRowLastColumn="0"/>
            </w:pPr>
            <w:r>
              <w:t>Clients, can be DAP’s, Client PC;s and al workstations that aren’t servers. Each one needs to be provided with a separate Client-ID</w:t>
            </w:r>
          </w:p>
        </w:tc>
      </w:tr>
      <w:tr w:rsidR="009A2AB7" w:rsidRPr="001428B0"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9369D1" w:rsidRDefault="009A2AB7" w:rsidP="00781683">
            <w:pPr>
              <w:rPr>
                <w:b w:val="0"/>
              </w:rPr>
            </w:pPr>
            <w:r>
              <w:rPr>
                <w:b w:val="0"/>
              </w:rPr>
              <w:t>Local Serial</w:t>
            </w:r>
          </w:p>
        </w:tc>
        <w:tc>
          <w:tcPr>
            <w:tcW w:w="5636" w:type="dxa"/>
          </w:tcPr>
          <w:p w:rsidR="009A2AB7" w:rsidRPr="001428B0" w:rsidRDefault="009A2AB7" w:rsidP="00781683">
            <w:pPr>
              <w:cnfStyle w:val="000000000000" w:firstRow="0" w:lastRow="0" w:firstColumn="0" w:lastColumn="0" w:oddVBand="0" w:evenVBand="0" w:oddHBand="0" w:evenHBand="0" w:firstRowFirstColumn="0" w:firstRowLastColumn="0" w:lastRowFirstColumn="0" w:lastRowLastColumn="0"/>
            </w:pPr>
            <w:r>
              <w:t>Choose this interface setting for a serial connection that is directly connected to the server.</w:t>
            </w:r>
          </w:p>
        </w:tc>
      </w:tr>
      <w:tr w:rsidR="009A2AB7" w:rsidRPr="009369D1"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9A2AB7" w:rsidRPr="009369D1" w:rsidRDefault="009A2AB7" w:rsidP="00781683">
            <w:pPr>
              <w:rPr>
                <w:b w:val="0"/>
              </w:rPr>
            </w:pPr>
            <w:r w:rsidRPr="009369D1">
              <w:rPr>
                <w:b w:val="0"/>
              </w:rPr>
              <w:t xml:space="preserve">Network Serial 01, Network Serial 02, </w:t>
            </w:r>
            <w:r w:rsidRPr="009369D1">
              <w:rPr>
                <w:b w:val="0"/>
              </w:rPr>
              <w:lastRenderedPageBreak/>
              <w:t>etc.</w:t>
            </w:r>
          </w:p>
        </w:tc>
        <w:tc>
          <w:tcPr>
            <w:tcW w:w="5636" w:type="dxa"/>
          </w:tcPr>
          <w:p w:rsidR="009A2AB7" w:rsidRPr="009369D1" w:rsidRDefault="009A2AB7" w:rsidP="00781683">
            <w:pPr>
              <w:cnfStyle w:val="000000100000" w:firstRow="0" w:lastRow="0" w:firstColumn="0" w:lastColumn="0" w:oddVBand="0" w:evenVBand="0" w:oddHBand="1" w:evenHBand="0" w:firstRowFirstColumn="0" w:firstRowLastColumn="0" w:lastRowFirstColumn="0" w:lastRowLastColumn="0"/>
            </w:pPr>
            <w:r>
              <w:lastRenderedPageBreak/>
              <w:t xml:space="preserve">Network Serial devices are devices like the MOXA that are used as an interface between serial to LAN. Each </w:t>
            </w:r>
            <w:r>
              <w:lastRenderedPageBreak/>
              <w:t>interface needs a distinctive interface. More ports on the same device will get the same interface</w:t>
            </w:r>
          </w:p>
        </w:tc>
      </w:tr>
      <w:tr w:rsidR="009A2AB7" w:rsidRPr="001428B0"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1428B0" w:rsidRDefault="009A2AB7" w:rsidP="00781683">
            <w:pPr>
              <w:rPr>
                <w:b w:val="0"/>
              </w:rPr>
            </w:pPr>
            <w:r w:rsidRPr="001428B0">
              <w:rPr>
                <w:b w:val="0"/>
              </w:rPr>
              <w:lastRenderedPageBreak/>
              <w:t>Printer</w:t>
            </w:r>
          </w:p>
        </w:tc>
        <w:tc>
          <w:tcPr>
            <w:tcW w:w="5636" w:type="dxa"/>
          </w:tcPr>
          <w:p w:rsidR="009A2AB7" w:rsidRPr="001428B0" w:rsidRDefault="009A2AB7" w:rsidP="00781683">
            <w:pPr>
              <w:cnfStyle w:val="000000000000" w:firstRow="0" w:lastRow="0" w:firstColumn="0" w:lastColumn="0" w:oddVBand="0" w:evenVBand="0" w:oddHBand="0" w:evenHBand="0" w:firstRowFirstColumn="0" w:firstRowLastColumn="0" w:lastRowFirstColumn="0" w:lastRowLastColumn="0"/>
            </w:pPr>
            <w:r>
              <w:t>When a printer is connected</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Pr>
                <w:b w:val="0"/>
              </w:rPr>
              <w:t>Server 01, Server 02, etc.</w:t>
            </w:r>
          </w:p>
        </w:tc>
        <w:tc>
          <w:tcPr>
            <w:tcW w:w="5636" w:type="dxa"/>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pPr>
            <w:r>
              <w:t>The main workstations will act as server. Each server gets its own interface</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Pr>
                <w:b w:val="0"/>
              </w:rPr>
              <w:t>Settings</w:t>
            </w:r>
          </w:p>
        </w:tc>
        <w:tc>
          <w:tcPr>
            <w:tcW w:w="5636" w:type="dxa"/>
          </w:tcPr>
          <w:p w:rsidR="009A2AB7" w:rsidRPr="004A1D0A" w:rsidRDefault="009A2AB7" w:rsidP="00781683">
            <w:pPr>
              <w:cnfStyle w:val="000000000000" w:firstRow="0" w:lastRow="0" w:firstColumn="0" w:lastColumn="0" w:oddVBand="0" w:evenVBand="0" w:oddHBand="0" w:evenHBand="0" w:firstRowFirstColumn="0" w:firstRowLastColumn="0" w:lastRowFirstColumn="0" w:lastRowLastColumn="0"/>
            </w:pPr>
            <w:r>
              <w:t>Use if the line contains a setting for FT NavVision©</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Pr>
                <w:b w:val="0"/>
              </w:rPr>
              <w:t>Switch 01, Switch 02, etc.</w:t>
            </w:r>
          </w:p>
        </w:tc>
        <w:tc>
          <w:tcPr>
            <w:tcW w:w="5636" w:type="dxa"/>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pPr>
            <w:r>
              <w:t>Interface for network switches. Although the switches have multiple ports, you only use one interface for each switch.</w:t>
            </w:r>
          </w:p>
        </w:tc>
      </w:tr>
      <w:tr w:rsidR="009A2AB7" w:rsidRPr="00BD78AB" w:rsidTr="00781683">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r>
              <w:rPr>
                <w:b w:val="0"/>
              </w:rPr>
              <w:t>Wago 01, Wago 02, etc.</w:t>
            </w:r>
          </w:p>
        </w:tc>
        <w:tc>
          <w:tcPr>
            <w:tcW w:w="5636" w:type="dxa"/>
          </w:tcPr>
          <w:p w:rsidR="009A2AB7" w:rsidRPr="004A1D0A" w:rsidRDefault="009A2AB7" w:rsidP="00781683">
            <w:pPr>
              <w:cnfStyle w:val="000000000000" w:firstRow="0" w:lastRow="0" w:firstColumn="0" w:lastColumn="0" w:oddVBand="0" w:evenVBand="0" w:oddHBand="0" w:evenHBand="0" w:firstRowFirstColumn="0" w:firstRowLastColumn="0" w:lastRowFirstColumn="0" w:lastRowLastColumn="0"/>
            </w:pPr>
            <w:r>
              <w:t>When a Wago is connected, choose Wago as interface. Each Wago gets its own interface</w:t>
            </w:r>
          </w:p>
        </w:tc>
      </w:tr>
      <w:tr w:rsidR="009A2AB7" w:rsidRPr="00BD78AB"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9A2AB7" w:rsidRPr="005418F4" w:rsidRDefault="009A2AB7" w:rsidP="00781683">
            <w:pPr>
              <w:rPr>
                <w:b w:val="0"/>
              </w:rPr>
            </w:pPr>
            <w:proofErr w:type="spellStart"/>
            <w:r>
              <w:rPr>
                <w:b w:val="0"/>
              </w:rPr>
              <w:t>WatchIO</w:t>
            </w:r>
            <w:proofErr w:type="spellEnd"/>
          </w:p>
        </w:tc>
        <w:tc>
          <w:tcPr>
            <w:tcW w:w="5636" w:type="dxa"/>
          </w:tcPr>
          <w:p w:rsidR="009A2AB7" w:rsidRPr="00BD78AB" w:rsidRDefault="009A2AB7" w:rsidP="00781683">
            <w:pPr>
              <w:cnfStyle w:val="000000100000" w:firstRow="0" w:lastRow="0" w:firstColumn="0" w:lastColumn="0" w:oddVBand="0" w:evenVBand="0" w:oddHBand="1" w:evenHBand="0" w:firstRowFirstColumn="0" w:firstRowLastColumn="0" w:lastRowFirstColumn="0" w:lastRowLastColumn="0"/>
            </w:pPr>
            <w:r>
              <w:t xml:space="preserve">Special connection type for </w:t>
            </w:r>
            <w:proofErr w:type="spellStart"/>
            <w:r>
              <w:t>WatchIO</w:t>
            </w:r>
            <w:proofErr w:type="spellEnd"/>
          </w:p>
        </w:tc>
      </w:tr>
    </w:tbl>
    <w:p w:rsidR="009A2AB7" w:rsidRDefault="009A2AB7" w:rsidP="009A2AB7">
      <w:pPr>
        <w:pStyle w:val="Onderschrift"/>
      </w:pPr>
      <w:bookmarkStart w:id="536" w:name="_Ref341708828"/>
      <w:bookmarkStart w:id="537" w:name="_Toc346187284"/>
      <w:bookmarkStart w:id="538" w:name="_Toc349645989"/>
      <w:r>
        <w:t xml:space="preserve">Table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Table \* ARABIC \s 1 </w:instrText>
      </w:r>
      <w:r>
        <w:fldChar w:fldCharType="separate"/>
      </w:r>
      <w:r>
        <w:rPr>
          <w:noProof/>
        </w:rPr>
        <w:t>3</w:t>
      </w:r>
      <w:r>
        <w:fldChar w:fldCharType="end"/>
      </w:r>
      <w:bookmarkEnd w:id="536"/>
      <w:r>
        <w:t>: Interface Options</w:t>
      </w:r>
      <w:bookmarkEnd w:id="537"/>
      <w:bookmarkEnd w:id="538"/>
    </w:p>
    <w:tbl>
      <w:tblPr>
        <w:tblStyle w:val="Lichtelijst-accent1"/>
        <w:tblW w:w="0" w:type="auto"/>
        <w:tblInd w:w="108" w:type="dxa"/>
        <w:tblBorders>
          <w:insideH w:val="single" w:sz="8" w:space="0" w:color="4F81BD" w:themeColor="accent1"/>
          <w:insideV w:val="single" w:sz="8" w:space="0" w:color="4F81BD" w:themeColor="accent1"/>
        </w:tblBorders>
        <w:tblLook w:val="04A0" w:firstRow="1" w:lastRow="0" w:firstColumn="1" w:lastColumn="0" w:noHBand="0" w:noVBand="1"/>
      </w:tblPr>
      <w:tblGrid>
        <w:gridCol w:w="2776"/>
        <w:gridCol w:w="6404"/>
      </w:tblGrid>
      <w:tr w:rsidR="009A2AB7" w:rsidRPr="00D47F72" w:rsidTr="00781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9A2AB7" w:rsidRPr="00D47F72" w:rsidRDefault="009A2AB7" w:rsidP="00781683">
            <w:r>
              <w:t>Type</w:t>
            </w:r>
          </w:p>
        </w:tc>
        <w:tc>
          <w:tcPr>
            <w:tcW w:w="6486" w:type="dxa"/>
          </w:tcPr>
          <w:p w:rsidR="009A2AB7" w:rsidRPr="00D47F72" w:rsidRDefault="009A2AB7" w:rsidP="00781683">
            <w:pPr>
              <w:cnfStyle w:val="100000000000" w:firstRow="1" w:lastRow="0" w:firstColumn="0" w:lastColumn="0" w:oddVBand="0" w:evenVBand="0" w:oddHBand="0" w:evenHBand="0" w:firstRowFirstColumn="0" w:firstRowLastColumn="0" w:lastRowFirstColumn="0" w:lastRowLastColumn="0"/>
            </w:pPr>
            <w:r>
              <w:t>Description</w:t>
            </w:r>
          </w:p>
        </w:tc>
      </w:tr>
      <w:tr w:rsidR="009A2AB7" w:rsidRPr="00D47F72"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one" w:sz="0" w:space="0" w:color="auto"/>
              <w:left w:val="none" w:sz="0" w:space="0" w:color="auto"/>
              <w:bottom w:val="none" w:sz="0" w:space="0" w:color="auto"/>
            </w:tcBorders>
          </w:tcPr>
          <w:p w:rsidR="009A2AB7" w:rsidRPr="00B42F38" w:rsidRDefault="009A2AB7" w:rsidP="00781683">
            <w:pPr>
              <w:rPr>
                <w:b w:val="0"/>
              </w:rPr>
            </w:pPr>
            <w:r w:rsidRPr="00B42F38">
              <w:rPr>
                <w:b w:val="0"/>
              </w:rPr>
              <w:t>Axis 241Q</w:t>
            </w:r>
          </w:p>
        </w:tc>
        <w:tc>
          <w:tcPr>
            <w:tcW w:w="6486" w:type="dxa"/>
            <w:tcBorders>
              <w:top w:val="none" w:sz="0" w:space="0" w:color="auto"/>
              <w:bottom w:val="none" w:sz="0" w:space="0" w:color="auto"/>
              <w:right w:val="none" w:sz="0" w:space="0" w:color="auto"/>
            </w:tcBorders>
          </w:tcPr>
          <w:p w:rsidR="009A2AB7" w:rsidRPr="00D47F72" w:rsidRDefault="009A2AB7" w:rsidP="00781683">
            <w:pPr>
              <w:cnfStyle w:val="000000100000" w:firstRow="0" w:lastRow="0" w:firstColumn="0" w:lastColumn="0" w:oddVBand="0" w:evenVBand="0" w:oddHBand="1" w:evenHBand="0" w:firstRowFirstColumn="0" w:firstRowLastColumn="0" w:lastRowFirstColumn="0" w:lastRowLastColumn="0"/>
            </w:pPr>
            <w:r>
              <w:t>Axis IP camera interface</w:t>
            </w:r>
          </w:p>
        </w:tc>
      </w:tr>
      <w:tr w:rsidR="009A2AB7" w:rsidRPr="00D47F72" w:rsidTr="00781683">
        <w:tc>
          <w:tcPr>
            <w:cnfStyle w:val="001000000000" w:firstRow="0" w:lastRow="0" w:firstColumn="1" w:lastColumn="0" w:oddVBand="0" w:evenVBand="0" w:oddHBand="0" w:evenHBand="0" w:firstRowFirstColumn="0" w:firstRowLastColumn="0" w:lastRowFirstColumn="0" w:lastRowLastColumn="0"/>
            <w:tcW w:w="2802" w:type="dxa"/>
          </w:tcPr>
          <w:p w:rsidR="009A2AB7" w:rsidRPr="00B42F38" w:rsidRDefault="009A2AB7" w:rsidP="00781683">
            <w:pPr>
              <w:rPr>
                <w:b w:val="0"/>
              </w:rPr>
            </w:pPr>
            <w:r w:rsidRPr="00B42F38">
              <w:rPr>
                <w:b w:val="0"/>
              </w:rPr>
              <w:t>Carlisle Finch</w:t>
            </w:r>
          </w:p>
        </w:tc>
        <w:tc>
          <w:tcPr>
            <w:tcW w:w="6486" w:type="dxa"/>
          </w:tcPr>
          <w:p w:rsidR="009A2AB7" w:rsidRPr="00D47F72" w:rsidRDefault="009A2AB7" w:rsidP="00781683">
            <w:pPr>
              <w:cnfStyle w:val="000000000000" w:firstRow="0" w:lastRow="0" w:firstColumn="0" w:lastColumn="0" w:oddVBand="0" w:evenVBand="0" w:oddHBand="0" w:evenHBand="0" w:firstRowFirstColumn="0" w:firstRowLastColumn="0" w:lastRowFirstColumn="0" w:lastRowLastColumn="0"/>
            </w:pPr>
            <w:r>
              <w:t>Searchlight interface</w:t>
            </w:r>
          </w:p>
        </w:tc>
      </w:tr>
      <w:tr w:rsidR="009A2AB7" w:rsidRPr="00D47F72"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one" w:sz="0" w:space="0" w:color="auto"/>
              <w:left w:val="none" w:sz="0" w:space="0" w:color="auto"/>
              <w:bottom w:val="none" w:sz="0" w:space="0" w:color="auto"/>
            </w:tcBorders>
          </w:tcPr>
          <w:p w:rsidR="009A2AB7" w:rsidRPr="00B42F38" w:rsidRDefault="009A2AB7" w:rsidP="00781683">
            <w:pPr>
              <w:rPr>
                <w:b w:val="0"/>
              </w:rPr>
            </w:pPr>
            <w:r w:rsidRPr="00B42F38">
              <w:rPr>
                <w:b w:val="0"/>
              </w:rPr>
              <w:t>GW003</w:t>
            </w:r>
          </w:p>
        </w:tc>
        <w:tc>
          <w:tcPr>
            <w:tcW w:w="6486" w:type="dxa"/>
            <w:tcBorders>
              <w:top w:val="none" w:sz="0" w:space="0" w:color="auto"/>
              <w:bottom w:val="none" w:sz="0" w:space="0" w:color="auto"/>
              <w:right w:val="none" w:sz="0" w:space="0" w:color="auto"/>
            </w:tcBorders>
          </w:tcPr>
          <w:p w:rsidR="009A2AB7" w:rsidRPr="00D47F72" w:rsidRDefault="009A2AB7" w:rsidP="00781683">
            <w:pPr>
              <w:cnfStyle w:val="000000100000" w:firstRow="0" w:lastRow="0" w:firstColumn="0" w:lastColumn="0" w:oddVBand="0" w:evenVBand="0" w:oddHBand="1" w:evenHBand="0" w:firstRowFirstColumn="0" w:firstRowLastColumn="0" w:lastRowFirstColumn="0" w:lastRowLastColumn="0"/>
            </w:pPr>
          </w:p>
        </w:tc>
      </w:tr>
      <w:tr w:rsidR="009A2AB7" w:rsidRPr="00D47F72" w:rsidTr="00781683">
        <w:tc>
          <w:tcPr>
            <w:cnfStyle w:val="001000000000" w:firstRow="0" w:lastRow="0" w:firstColumn="1" w:lastColumn="0" w:oddVBand="0" w:evenVBand="0" w:oddHBand="0" w:evenHBand="0" w:firstRowFirstColumn="0" w:firstRowLastColumn="0" w:lastRowFirstColumn="0" w:lastRowLastColumn="0"/>
            <w:tcW w:w="2802" w:type="dxa"/>
          </w:tcPr>
          <w:p w:rsidR="009A2AB7" w:rsidRPr="00B42F38" w:rsidRDefault="009A2AB7" w:rsidP="00781683">
            <w:pPr>
              <w:rPr>
                <w:b w:val="0"/>
              </w:rPr>
            </w:pPr>
            <w:proofErr w:type="spellStart"/>
            <w:r w:rsidRPr="00B42F38">
              <w:rPr>
                <w:b w:val="0"/>
              </w:rPr>
              <w:t>ICPdas</w:t>
            </w:r>
            <w:proofErr w:type="spellEnd"/>
            <w:r w:rsidRPr="00B42F38">
              <w:rPr>
                <w:b w:val="0"/>
              </w:rPr>
              <w:t xml:space="preserve"> i7540D</w:t>
            </w:r>
          </w:p>
        </w:tc>
        <w:tc>
          <w:tcPr>
            <w:tcW w:w="6486" w:type="dxa"/>
          </w:tcPr>
          <w:p w:rsidR="009A2AB7" w:rsidRPr="00D47F72" w:rsidRDefault="009A2AB7" w:rsidP="00781683">
            <w:pPr>
              <w:cnfStyle w:val="000000000000" w:firstRow="0" w:lastRow="0" w:firstColumn="0" w:lastColumn="0" w:oddVBand="0" w:evenVBand="0" w:oddHBand="0" w:evenHBand="0" w:firstRowFirstColumn="0" w:firstRowLastColumn="0" w:lastRowFirstColumn="0" w:lastRowLastColumn="0"/>
            </w:pPr>
            <w:proofErr w:type="spellStart"/>
            <w:r>
              <w:t>CANbus</w:t>
            </w:r>
            <w:proofErr w:type="spellEnd"/>
            <w:r>
              <w:t xml:space="preserve"> to serial interface</w:t>
            </w:r>
          </w:p>
        </w:tc>
      </w:tr>
      <w:tr w:rsidR="009A2AB7" w:rsidRPr="00D47F72"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one" w:sz="0" w:space="0" w:color="auto"/>
              <w:left w:val="none" w:sz="0" w:space="0" w:color="auto"/>
              <w:bottom w:val="none" w:sz="0" w:space="0" w:color="auto"/>
            </w:tcBorders>
          </w:tcPr>
          <w:p w:rsidR="009A2AB7" w:rsidRPr="00B42F38" w:rsidRDefault="009A2AB7" w:rsidP="00781683">
            <w:pPr>
              <w:rPr>
                <w:b w:val="0"/>
              </w:rPr>
            </w:pPr>
            <w:proofErr w:type="spellStart"/>
            <w:r w:rsidRPr="00B42F38">
              <w:rPr>
                <w:b w:val="0"/>
              </w:rPr>
              <w:t>ModBus</w:t>
            </w:r>
            <w:proofErr w:type="spellEnd"/>
            <w:r w:rsidRPr="00B42F38">
              <w:rPr>
                <w:b w:val="0"/>
              </w:rPr>
              <w:t xml:space="preserve"> TCP/IP</w:t>
            </w:r>
          </w:p>
        </w:tc>
        <w:tc>
          <w:tcPr>
            <w:tcW w:w="6486" w:type="dxa"/>
            <w:tcBorders>
              <w:top w:val="none" w:sz="0" w:space="0" w:color="auto"/>
              <w:bottom w:val="none" w:sz="0" w:space="0" w:color="auto"/>
              <w:right w:val="none" w:sz="0" w:space="0" w:color="auto"/>
            </w:tcBorders>
          </w:tcPr>
          <w:p w:rsidR="009A2AB7" w:rsidRPr="00D47F72" w:rsidRDefault="009A2AB7" w:rsidP="00781683">
            <w:pPr>
              <w:cnfStyle w:val="000000100000" w:firstRow="0" w:lastRow="0" w:firstColumn="0" w:lastColumn="0" w:oddVBand="0" w:evenVBand="0" w:oddHBand="1" w:evenHBand="0" w:firstRowFirstColumn="0" w:firstRowLastColumn="0" w:lastRowFirstColumn="0" w:lastRowLastColumn="0"/>
            </w:pPr>
            <w:r>
              <w:t>Modbus over TCP/IP</w:t>
            </w:r>
          </w:p>
        </w:tc>
      </w:tr>
      <w:tr w:rsidR="009A2AB7" w:rsidRPr="00D47F72" w:rsidTr="00781683">
        <w:tc>
          <w:tcPr>
            <w:cnfStyle w:val="001000000000" w:firstRow="0" w:lastRow="0" w:firstColumn="1" w:lastColumn="0" w:oddVBand="0" w:evenVBand="0" w:oddHBand="0" w:evenHBand="0" w:firstRowFirstColumn="0" w:firstRowLastColumn="0" w:lastRowFirstColumn="0" w:lastRowLastColumn="0"/>
            <w:tcW w:w="2802" w:type="dxa"/>
          </w:tcPr>
          <w:p w:rsidR="009A2AB7" w:rsidRPr="00B42F38" w:rsidRDefault="009A2AB7" w:rsidP="00781683">
            <w:pPr>
              <w:rPr>
                <w:b w:val="0"/>
              </w:rPr>
            </w:pPr>
            <w:proofErr w:type="spellStart"/>
            <w:r w:rsidRPr="00B42F38">
              <w:rPr>
                <w:b w:val="0"/>
              </w:rPr>
              <w:t>ModBus</w:t>
            </w:r>
            <w:proofErr w:type="spellEnd"/>
            <w:r w:rsidRPr="00B42F38">
              <w:rPr>
                <w:b w:val="0"/>
              </w:rPr>
              <w:t xml:space="preserve"> TCP/IP Slave</w:t>
            </w:r>
          </w:p>
        </w:tc>
        <w:tc>
          <w:tcPr>
            <w:tcW w:w="6486" w:type="dxa"/>
          </w:tcPr>
          <w:p w:rsidR="009A2AB7" w:rsidRPr="00D47F72" w:rsidRDefault="009A2AB7" w:rsidP="00781683">
            <w:pPr>
              <w:cnfStyle w:val="000000000000" w:firstRow="0" w:lastRow="0" w:firstColumn="0" w:lastColumn="0" w:oddVBand="0" w:evenVBand="0" w:oddHBand="0" w:evenHBand="0" w:firstRowFirstColumn="0" w:firstRowLastColumn="0" w:lastRowFirstColumn="0" w:lastRowLastColumn="0"/>
            </w:pPr>
            <w:r>
              <w:t xml:space="preserve">Modbus over TCP/IP slave </w:t>
            </w:r>
          </w:p>
        </w:tc>
      </w:tr>
      <w:tr w:rsidR="009A2AB7" w:rsidRPr="00D47F72"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one" w:sz="0" w:space="0" w:color="auto"/>
              <w:left w:val="none" w:sz="0" w:space="0" w:color="auto"/>
              <w:bottom w:val="none" w:sz="0" w:space="0" w:color="auto"/>
            </w:tcBorders>
          </w:tcPr>
          <w:p w:rsidR="009A2AB7" w:rsidRPr="00B42F38" w:rsidRDefault="009A2AB7" w:rsidP="00781683">
            <w:pPr>
              <w:rPr>
                <w:b w:val="0"/>
              </w:rPr>
            </w:pPr>
            <w:r w:rsidRPr="00B42F38">
              <w:rPr>
                <w:b w:val="0"/>
              </w:rPr>
              <w:t>Moxa UC-711X</w:t>
            </w:r>
          </w:p>
        </w:tc>
        <w:tc>
          <w:tcPr>
            <w:tcW w:w="6486" w:type="dxa"/>
            <w:tcBorders>
              <w:top w:val="none" w:sz="0" w:space="0" w:color="auto"/>
              <w:bottom w:val="none" w:sz="0" w:space="0" w:color="auto"/>
              <w:right w:val="none" w:sz="0" w:space="0" w:color="auto"/>
            </w:tcBorders>
          </w:tcPr>
          <w:p w:rsidR="009A2AB7" w:rsidRPr="00D47F72" w:rsidRDefault="009A2AB7" w:rsidP="00781683">
            <w:pPr>
              <w:cnfStyle w:val="000000100000" w:firstRow="0" w:lastRow="0" w:firstColumn="0" w:lastColumn="0" w:oddVBand="0" w:evenVBand="0" w:oddHBand="1" w:evenHBand="0" w:firstRowFirstColumn="0" w:firstRowLastColumn="0" w:lastRowFirstColumn="0" w:lastRowLastColumn="0"/>
            </w:pPr>
            <w:r>
              <w:t>Serial to Ethernet interface</w:t>
            </w:r>
          </w:p>
        </w:tc>
      </w:tr>
      <w:tr w:rsidR="009A2AB7" w:rsidRPr="00D47F72" w:rsidTr="00781683">
        <w:tc>
          <w:tcPr>
            <w:cnfStyle w:val="001000000000" w:firstRow="0" w:lastRow="0" w:firstColumn="1" w:lastColumn="0" w:oddVBand="0" w:evenVBand="0" w:oddHBand="0" w:evenHBand="0" w:firstRowFirstColumn="0" w:firstRowLastColumn="0" w:lastRowFirstColumn="0" w:lastRowLastColumn="0"/>
            <w:tcW w:w="2802" w:type="dxa"/>
          </w:tcPr>
          <w:p w:rsidR="009A2AB7" w:rsidRPr="00B42F38" w:rsidRDefault="009A2AB7" w:rsidP="00781683">
            <w:pPr>
              <w:rPr>
                <w:b w:val="0"/>
              </w:rPr>
            </w:pPr>
            <w:r w:rsidRPr="00B42F38">
              <w:rPr>
                <w:b w:val="0"/>
              </w:rPr>
              <w:t>PC</w:t>
            </w:r>
          </w:p>
        </w:tc>
        <w:tc>
          <w:tcPr>
            <w:tcW w:w="6486" w:type="dxa"/>
          </w:tcPr>
          <w:p w:rsidR="009A2AB7" w:rsidRPr="00D47F72" w:rsidRDefault="009A2AB7" w:rsidP="00781683">
            <w:pPr>
              <w:cnfStyle w:val="000000000000" w:firstRow="0" w:lastRow="0" w:firstColumn="0" w:lastColumn="0" w:oddVBand="0" w:evenVBand="0" w:oddHBand="0" w:evenHBand="0" w:firstRowFirstColumn="0" w:firstRowLastColumn="0" w:lastRowFirstColumn="0" w:lastRowLastColumn="0"/>
            </w:pPr>
            <w:r>
              <w:t>Server, DAP, panel PC, etc.</w:t>
            </w:r>
          </w:p>
        </w:tc>
      </w:tr>
      <w:tr w:rsidR="009A2AB7" w:rsidRPr="00D47F72"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one" w:sz="0" w:space="0" w:color="auto"/>
              <w:left w:val="none" w:sz="0" w:space="0" w:color="auto"/>
              <w:bottom w:val="none" w:sz="0" w:space="0" w:color="auto"/>
            </w:tcBorders>
          </w:tcPr>
          <w:p w:rsidR="009A2AB7" w:rsidRPr="00B42F38" w:rsidRDefault="009A2AB7" w:rsidP="00781683">
            <w:pPr>
              <w:rPr>
                <w:b w:val="0"/>
              </w:rPr>
            </w:pPr>
            <w:r w:rsidRPr="00B42F38">
              <w:rPr>
                <w:b w:val="0"/>
              </w:rPr>
              <w:t>Printer</w:t>
            </w:r>
          </w:p>
        </w:tc>
        <w:tc>
          <w:tcPr>
            <w:tcW w:w="6486" w:type="dxa"/>
            <w:tcBorders>
              <w:top w:val="none" w:sz="0" w:space="0" w:color="auto"/>
              <w:bottom w:val="none" w:sz="0" w:space="0" w:color="auto"/>
              <w:right w:val="none" w:sz="0" w:space="0" w:color="auto"/>
            </w:tcBorders>
          </w:tcPr>
          <w:p w:rsidR="009A2AB7" w:rsidRPr="00D47F72" w:rsidRDefault="009A2AB7" w:rsidP="00781683">
            <w:pPr>
              <w:cnfStyle w:val="000000100000" w:firstRow="0" w:lastRow="0" w:firstColumn="0" w:lastColumn="0" w:oddVBand="0" w:evenVBand="0" w:oddHBand="1" w:evenHBand="0" w:firstRowFirstColumn="0" w:firstRowLastColumn="0" w:lastRowFirstColumn="0" w:lastRowLastColumn="0"/>
            </w:pPr>
            <w:r>
              <w:t>Printer</w:t>
            </w:r>
          </w:p>
        </w:tc>
      </w:tr>
      <w:tr w:rsidR="009A2AB7" w:rsidRPr="00D47F72" w:rsidTr="00781683">
        <w:tc>
          <w:tcPr>
            <w:cnfStyle w:val="001000000000" w:firstRow="0" w:lastRow="0" w:firstColumn="1" w:lastColumn="0" w:oddVBand="0" w:evenVBand="0" w:oddHBand="0" w:evenHBand="0" w:firstRowFirstColumn="0" w:firstRowLastColumn="0" w:lastRowFirstColumn="0" w:lastRowLastColumn="0"/>
            <w:tcW w:w="2802" w:type="dxa"/>
          </w:tcPr>
          <w:p w:rsidR="009A2AB7" w:rsidRPr="00B42F38" w:rsidRDefault="009A2AB7" w:rsidP="00781683">
            <w:pPr>
              <w:rPr>
                <w:b w:val="0"/>
              </w:rPr>
            </w:pPr>
            <w:r w:rsidRPr="00B42F38">
              <w:rPr>
                <w:b w:val="0"/>
              </w:rPr>
              <w:t>Serial TCP/IP Client</w:t>
            </w:r>
          </w:p>
        </w:tc>
        <w:tc>
          <w:tcPr>
            <w:tcW w:w="6486" w:type="dxa"/>
          </w:tcPr>
          <w:p w:rsidR="009A2AB7" w:rsidRPr="00D47F72" w:rsidRDefault="009A2AB7" w:rsidP="00781683">
            <w:pPr>
              <w:cnfStyle w:val="000000000000" w:firstRow="0" w:lastRow="0" w:firstColumn="0" w:lastColumn="0" w:oddVBand="0" w:evenVBand="0" w:oddHBand="0" w:evenHBand="0" w:firstRowFirstColumn="0" w:firstRowLastColumn="0" w:lastRowFirstColumn="0" w:lastRowLastColumn="0"/>
            </w:pPr>
            <w:r>
              <w:t>TCP/IP client over serial connection</w:t>
            </w:r>
          </w:p>
        </w:tc>
      </w:tr>
      <w:tr w:rsidR="009A2AB7" w:rsidRPr="00D47F72"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one" w:sz="0" w:space="0" w:color="auto"/>
              <w:left w:val="none" w:sz="0" w:space="0" w:color="auto"/>
              <w:bottom w:val="none" w:sz="0" w:space="0" w:color="auto"/>
            </w:tcBorders>
          </w:tcPr>
          <w:p w:rsidR="009A2AB7" w:rsidRPr="00B42F38" w:rsidRDefault="009A2AB7" w:rsidP="00781683">
            <w:pPr>
              <w:rPr>
                <w:b w:val="0"/>
              </w:rPr>
            </w:pPr>
            <w:r w:rsidRPr="00B42F38">
              <w:rPr>
                <w:b w:val="0"/>
              </w:rPr>
              <w:t>Serial TCP/IP Server</w:t>
            </w:r>
          </w:p>
        </w:tc>
        <w:tc>
          <w:tcPr>
            <w:tcW w:w="6486" w:type="dxa"/>
            <w:tcBorders>
              <w:top w:val="none" w:sz="0" w:space="0" w:color="auto"/>
              <w:bottom w:val="none" w:sz="0" w:space="0" w:color="auto"/>
              <w:right w:val="none" w:sz="0" w:space="0" w:color="auto"/>
            </w:tcBorders>
          </w:tcPr>
          <w:p w:rsidR="009A2AB7" w:rsidRPr="00D47F72" w:rsidRDefault="009A2AB7" w:rsidP="00781683">
            <w:pPr>
              <w:cnfStyle w:val="000000100000" w:firstRow="0" w:lastRow="0" w:firstColumn="0" w:lastColumn="0" w:oddVBand="0" w:evenVBand="0" w:oddHBand="1" w:evenHBand="0" w:firstRowFirstColumn="0" w:firstRowLastColumn="0" w:lastRowFirstColumn="0" w:lastRowLastColumn="0"/>
            </w:pPr>
            <w:r>
              <w:t>TCP/IP server over serial connection</w:t>
            </w:r>
          </w:p>
        </w:tc>
      </w:tr>
      <w:tr w:rsidR="009A2AB7" w:rsidRPr="00D47F72" w:rsidTr="00781683">
        <w:tc>
          <w:tcPr>
            <w:cnfStyle w:val="001000000000" w:firstRow="0" w:lastRow="0" w:firstColumn="1" w:lastColumn="0" w:oddVBand="0" w:evenVBand="0" w:oddHBand="0" w:evenHBand="0" w:firstRowFirstColumn="0" w:firstRowLastColumn="0" w:lastRowFirstColumn="0" w:lastRowLastColumn="0"/>
            <w:tcW w:w="2802" w:type="dxa"/>
          </w:tcPr>
          <w:p w:rsidR="009A2AB7" w:rsidRPr="00B42F38" w:rsidRDefault="009A2AB7" w:rsidP="00781683">
            <w:pPr>
              <w:rPr>
                <w:b w:val="0"/>
              </w:rPr>
            </w:pPr>
            <w:r w:rsidRPr="00B42F38">
              <w:rPr>
                <w:b w:val="0"/>
              </w:rPr>
              <w:t>Serial UDP/IP Client</w:t>
            </w:r>
          </w:p>
        </w:tc>
        <w:tc>
          <w:tcPr>
            <w:tcW w:w="6486" w:type="dxa"/>
          </w:tcPr>
          <w:p w:rsidR="009A2AB7" w:rsidRPr="00D47F72" w:rsidRDefault="009A2AB7" w:rsidP="00781683">
            <w:pPr>
              <w:cnfStyle w:val="000000000000" w:firstRow="0" w:lastRow="0" w:firstColumn="0" w:lastColumn="0" w:oddVBand="0" w:evenVBand="0" w:oddHBand="0" w:evenHBand="0" w:firstRowFirstColumn="0" w:firstRowLastColumn="0" w:lastRowFirstColumn="0" w:lastRowLastColumn="0"/>
            </w:pPr>
            <w:r>
              <w:t>UDP/IP client over serial connection</w:t>
            </w:r>
          </w:p>
        </w:tc>
      </w:tr>
      <w:tr w:rsidR="009A2AB7" w:rsidRPr="00D47F72"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one" w:sz="0" w:space="0" w:color="auto"/>
              <w:left w:val="none" w:sz="0" w:space="0" w:color="auto"/>
              <w:bottom w:val="none" w:sz="0" w:space="0" w:color="auto"/>
            </w:tcBorders>
          </w:tcPr>
          <w:p w:rsidR="009A2AB7" w:rsidRPr="00B42F38" w:rsidRDefault="009A2AB7" w:rsidP="00781683">
            <w:pPr>
              <w:rPr>
                <w:b w:val="0"/>
              </w:rPr>
            </w:pPr>
            <w:r w:rsidRPr="00B42F38">
              <w:rPr>
                <w:b w:val="0"/>
              </w:rPr>
              <w:t>Serial UDP/IP Broadcast</w:t>
            </w:r>
          </w:p>
        </w:tc>
        <w:tc>
          <w:tcPr>
            <w:tcW w:w="6486" w:type="dxa"/>
            <w:tcBorders>
              <w:top w:val="none" w:sz="0" w:space="0" w:color="auto"/>
              <w:bottom w:val="none" w:sz="0" w:space="0" w:color="auto"/>
              <w:right w:val="none" w:sz="0" w:space="0" w:color="auto"/>
            </w:tcBorders>
          </w:tcPr>
          <w:p w:rsidR="009A2AB7" w:rsidRPr="00D47F72" w:rsidRDefault="009A2AB7" w:rsidP="00781683">
            <w:pPr>
              <w:cnfStyle w:val="000000100000" w:firstRow="0" w:lastRow="0" w:firstColumn="0" w:lastColumn="0" w:oddVBand="0" w:evenVBand="0" w:oddHBand="1" w:evenHBand="0" w:firstRowFirstColumn="0" w:firstRowLastColumn="0" w:lastRowFirstColumn="0" w:lastRowLastColumn="0"/>
            </w:pPr>
            <w:r>
              <w:t>Typical broadcast over UDP/IP</w:t>
            </w:r>
          </w:p>
        </w:tc>
      </w:tr>
      <w:tr w:rsidR="009A2AB7" w:rsidRPr="00D47F72" w:rsidTr="00781683">
        <w:tc>
          <w:tcPr>
            <w:cnfStyle w:val="001000000000" w:firstRow="0" w:lastRow="0" w:firstColumn="1" w:lastColumn="0" w:oddVBand="0" w:evenVBand="0" w:oddHBand="0" w:evenHBand="0" w:firstRowFirstColumn="0" w:firstRowLastColumn="0" w:lastRowFirstColumn="0" w:lastRowLastColumn="0"/>
            <w:tcW w:w="2802" w:type="dxa"/>
          </w:tcPr>
          <w:p w:rsidR="009A2AB7" w:rsidRPr="00B42F38" w:rsidRDefault="009A2AB7" w:rsidP="00781683">
            <w:pPr>
              <w:rPr>
                <w:b w:val="0"/>
              </w:rPr>
            </w:pPr>
            <w:r w:rsidRPr="00B42F38">
              <w:rPr>
                <w:b w:val="0"/>
              </w:rPr>
              <w:t>Switch</w:t>
            </w:r>
          </w:p>
        </w:tc>
        <w:tc>
          <w:tcPr>
            <w:tcW w:w="6486" w:type="dxa"/>
          </w:tcPr>
          <w:p w:rsidR="009A2AB7" w:rsidRPr="00D47F72" w:rsidRDefault="009A2AB7" w:rsidP="00781683">
            <w:pPr>
              <w:cnfStyle w:val="000000000000" w:firstRow="0" w:lastRow="0" w:firstColumn="0" w:lastColumn="0" w:oddVBand="0" w:evenVBand="0" w:oddHBand="0" w:evenHBand="0" w:firstRowFirstColumn="0" w:firstRowLastColumn="0" w:lastRowFirstColumn="0" w:lastRowLastColumn="0"/>
            </w:pPr>
            <w:r>
              <w:t>Switch to connect different devices</w:t>
            </w:r>
          </w:p>
        </w:tc>
      </w:tr>
      <w:tr w:rsidR="009A2AB7" w:rsidRPr="00D47F72"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one" w:sz="0" w:space="0" w:color="auto"/>
              <w:left w:val="none" w:sz="0" w:space="0" w:color="auto"/>
              <w:bottom w:val="none" w:sz="0" w:space="0" w:color="auto"/>
            </w:tcBorders>
          </w:tcPr>
          <w:p w:rsidR="009A2AB7" w:rsidRPr="00B42F38" w:rsidRDefault="009A2AB7" w:rsidP="00781683">
            <w:pPr>
              <w:rPr>
                <w:b w:val="0"/>
              </w:rPr>
            </w:pPr>
            <w:r w:rsidRPr="00B42F38">
              <w:rPr>
                <w:b w:val="0"/>
              </w:rPr>
              <w:t>Telnet</w:t>
            </w:r>
          </w:p>
        </w:tc>
        <w:tc>
          <w:tcPr>
            <w:tcW w:w="6486" w:type="dxa"/>
            <w:tcBorders>
              <w:top w:val="none" w:sz="0" w:space="0" w:color="auto"/>
              <w:bottom w:val="none" w:sz="0" w:space="0" w:color="auto"/>
              <w:right w:val="none" w:sz="0" w:space="0" w:color="auto"/>
            </w:tcBorders>
          </w:tcPr>
          <w:p w:rsidR="009A2AB7" w:rsidRPr="00D47F72" w:rsidRDefault="009A2AB7" w:rsidP="00781683">
            <w:pPr>
              <w:cnfStyle w:val="000000100000" w:firstRow="0" w:lastRow="0" w:firstColumn="0" w:lastColumn="0" w:oddVBand="0" w:evenVBand="0" w:oddHBand="1" w:evenHBand="0" w:firstRowFirstColumn="0" w:firstRowLastColumn="0" w:lastRowFirstColumn="0" w:lastRowLastColumn="0"/>
            </w:pPr>
            <w:r>
              <w:t>Telnet</w:t>
            </w:r>
          </w:p>
        </w:tc>
      </w:tr>
      <w:tr w:rsidR="009A2AB7" w:rsidRPr="00D47F72" w:rsidTr="00781683">
        <w:tc>
          <w:tcPr>
            <w:cnfStyle w:val="001000000000" w:firstRow="0" w:lastRow="0" w:firstColumn="1" w:lastColumn="0" w:oddVBand="0" w:evenVBand="0" w:oddHBand="0" w:evenHBand="0" w:firstRowFirstColumn="0" w:firstRowLastColumn="0" w:lastRowFirstColumn="0" w:lastRowLastColumn="0"/>
            <w:tcW w:w="2802" w:type="dxa"/>
          </w:tcPr>
          <w:p w:rsidR="009A2AB7" w:rsidRPr="00B42F38" w:rsidRDefault="009A2AB7" w:rsidP="00781683">
            <w:pPr>
              <w:rPr>
                <w:b w:val="0"/>
              </w:rPr>
            </w:pPr>
            <w:r w:rsidRPr="00B42F38">
              <w:rPr>
                <w:b w:val="0"/>
              </w:rPr>
              <w:t>V-</w:t>
            </w:r>
            <w:proofErr w:type="spellStart"/>
            <w:r w:rsidRPr="00B42F38">
              <w:rPr>
                <w:b w:val="0"/>
              </w:rPr>
              <w:t>Linx</w:t>
            </w:r>
            <w:proofErr w:type="spellEnd"/>
            <w:r w:rsidRPr="00B42F38">
              <w:rPr>
                <w:b w:val="0"/>
              </w:rPr>
              <w:t xml:space="preserve"> ESR-904</w:t>
            </w:r>
          </w:p>
        </w:tc>
        <w:tc>
          <w:tcPr>
            <w:tcW w:w="6486" w:type="dxa"/>
          </w:tcPr>
          <w:p w:rsidR="009A2AB7" w:rsidRPr="00D47F72" w:rsidRDefault="009A2AB7" w:rsidP="00781683">
            <w:pPr>
              <w:cnfStyle w:val="000000000000" w:firstRow="0" w:lastRow="0" w:firstColumn="0" w:lastColumn="0" w:oddVBand="0" w:evenVBand="0" w:oddHBand="0" w:evenHBand="0" w:firstRowFirstColumn="0" w:firstRowLastColumn="0" w:lastRowFirstColumn="0" w:lastRowLastColumn="0"/>
            </w:pPr>
            <w:r>
              <w:t>Serial to Ethernet interface</w:t>
            </w:r>
          </w:p>
        </w:tc>
      </w:tr>
      <w:tr w:rsidR="009A2AB7" w:rsidRPr="00D47F72"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one" w:sz="0" w:space="0" w:color="auto"/>
              <w:left w:val="none" w:sz="0" w:space="0" w:color="auto"/>
              <w:bottom w:val="none" w:sz="0" w:space="0" w:color="auto"/>
            </w:tcBorders>
          </w:tcPr>
          <w:p w:rsidR="009A2AB7" w:rsidRPr="00B42F38" w:rsidRDefault="009A2AB7" w:rsidP="00781683">
            <w:pPr>
              <w:rPr>
                <w:b w:val="0"/>
              </w:rPr>
            </w:pPr>
            <w:r w:rsidRPr="00B42F38">
              <w:rPr>
                <w:b w:val="0"/>
              </w:rPr>
              <w:t>Wago</w:t>
            </w:r>
          </w:p>
        </w:tc>
        <w:tc>
          <w:tcPr>
            <w:tcW w:w="6486" w:type="dxa"/>
            <w:tcBorders>
              <w:top w:val="none" w:sz="0" w:space="0" w:color="auto"/>
              <w:bottom w:val="none" w:sz="0" w:space="0" w:color="auto"/>
              <w:right w:val="none" w:sz="0" w:space="0" w:color="auto"/>
            </w:tcBorders>
          </w:tcPr>
          <w:p w:rsidR="009A2AB7" w:rsidRPr="00D47F72" w:rsidRDefault="009A2AB7" w:rsidP="00781683">
            <w:pPr>
              <w:cnfStyle w:val="000000100000" w:firstRow="0" w:lastRow="0" w:firstColumn="0" w:lastColumn="0" w:oddVBand="0" w:evenVBand="0" w:oddHBand="1" w:evenHBand="0" w:firstRowFirstColumn="0" w:firstRowLastColumn="0" w:lastRowFirstColumn="0" w:lastRowLastColumn="0"/>
            </w:pPr>
            <w:r>
              <w:t>PLC</w:t>
            </w:r>
          </w:p>
        </w:tc>
      </w:tr>
      <w:tr w:rsidR="009A2AB7" w:rsidRPr="00D47F72" w:rsidTr="00781683">
        <w:tc>
          <w:tcPr>
            <w:cnfStyle w:val="001000000000" w:firstRow="0" w:lastRow="0" w:firstColumn="1" w:lastColumn="0" w:oddVBand="0" w:evenVBand="0" w:oddHBand="0" w:evenHBand="0" w:firstRowFirstColumn="0" w:firstRowLastColumn="0" w:lastRowFirstColumn="0" w:lastRowLastColumn="0"/>
            <w:tcW w:w="2802" w:type="dxa"/>
          </w:tcPr>
          <w:p w:rsidR="009A2AB7" w:rsidRPr="00B42F38" w:rsidRDefault="009A2AB7" w:rsidP="00781683">
            <w:pPr>
              <w:rPr>
                <w:b w:val="0"/>
              </w:rPr>
            </w:pPr>
            <w:r w:rsidRPr="00B42F38">
              <w:rPr>
                <w:b w:val="0"/>
              </w:rPr>
              <w:t>Wago 750-881</w:t>
            </w:r>
          </w:p>
        </w:tc>
        <w:tc>
          <w:tcPr>
            <w:tcW w:w="6486" w:type="dxa"/>
          </w:tcPr>
          <w:p w:rsidR="009A2AB7" w:rsidRPr="00D47F72" w:rsidRDefault="009A2AB7" w:rsidP="00781683">
            <w:pPr>
              <w:cnfStyle w:val="000000000000" w:firstRow="0" w:lastRow="0" w:firstColumn="0" w:lastColumn="0" w:oddVBand="0" w:evenVBand="0" w:oddHBand="0" w:evenHBand="0" w:firstRowFirstColumn="0" w:firstRowLastColumn="0" w:lastRowFirstColumn="0" w:lastRowLastColumn="0"/>
            </w:pPr>
            <w:r>
              <w:t>PLC type specific</w:t>
            </w:r>
          </w:p>
        </w:tc>
      </w:tr>
      <w:tr w:rsidR="009A2AB7" w:rsidRPr="00D47F72"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one" w:sz="0" w:space="0" w:color="auto"/>
              <w:left w:val="none" w:sz="0" w:space="0" w:color="auto"/>
              <w:bottom w:val="none" w:sz="0" w:space="0" w:color="auto"/>
            </w:tcBorders>
          </w:tcPr>
          <w:p w:rsidR="009A2AB7" w:rsidRPr="00B42F38" w:rsidRDefault="009A2AB7" w:rsidP="00781683">
            <w:pPr>
              <w:rPr>
                <w:b w:val="0"/>
              </w:rPr>
            </w:pPr>
            <w:r w:rsidRPr="00B42F38">
              <w:rPr>
                <w:b w:val="0"/>
              </w:rPr>
              <w:t>Wago 750-882</w:t>
            </w:r>
          </w:p>
        </w:tc>
        <w:tc>
          <w:tcPr>
            <w:tcW w:w="6486" w:type="dxa"/>
            <w:tcBorders>
              <w:top w:val="none" w:sz="0" w:space="0" w:color="auto"/>
              <w:bottom w:val="none" w:sz="0" w:space="0" w:color="auto"/>
              <w:right w:val="none" w:sz="0" w:space="0" w:color="auto"/>
            </w:tcBorders>
          </w:tcPr>
          <w:p w:rsidR="009A2AB7" w:rsidRPr="00D47F72" w:rsidRDefault="009A2AB7" w:rsidP="00781683">
            <w:pPr>
              <w:cnfStyle w:val="000000100000" w:firstRow="0" w:lastRow="0" w:firstColumn="0" w:lastColumn="0" w:oddVBand="0" w:evenVBand="0" w:oddHBand="1" w:evenHBand="0" w:firstRowFirstColumn="0" w:firstRowLastColumn="0" w:lastRowFirstColumn="0" w:lastRowLastColumn="0"/>
            </w:pPr>
            <w:r>
              <w:t>PLC type specific</w:t>
            </w:r>
          </w:p>
        </w:tc>
      </w:tr>
    </w:tbl>
    <w:p w:rsidR="009A2AB7" w:rsidRDefault="009A2AB7" w:rsidP="009A2AB7">
      <w:pPr>
        <w:pStyle w:val="Onderschrift"/>
      </w:pPr>
      <w:bookmarkStart w:id="539" w:name="_Ref341713028"/>
      <w:bookmarkStart w:id="540" w:name="_Toc346187285"/>
      <w:bookmarkStart w:id="541" w:name="_Toc349645990"/>
      <w:r>
        <w:t xml:space="preserve">Table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Table \* ARABIC \s 1 </w:instrText>
      </w:r>
      <w:r>
        <w:fldChar w:fldCharType="separate"/>
      </w:r>
      <w:r>
        <w:rPr>
          <w:noProof/>
        </w:rPr>
        <w:t>4</w:t>
      </w:r>
      <w:r>
        <w:fldChar w:fldCharType="end"/>
      </w:r>
      <w:bookmarkEnd w:id="539"/>
      <w:r>
        <w:t>: Type Options</w:t>
      </w:r>
      <w:bookmarkEnd w:id="540"/>
      <w:bookmarkEnd w:id="541"/>
    </w:p>
    <w:tbl>
      <w:tblPr>
        <w:tblStyle w:val="Lichtelijst-accent1"/>
        <w:tblW w:w="0" w:type="auto"/>
        <w:tblInd w:w="108" w:type="dxa"/>
        <w:tblBorders>
          <w:insideH w:val="single" w:sz="8" w:space="0" w:color="4F81BD" w:themeColor="accent1"/>
          <w:insideV w:val="single" w:sz="8" w:space="0" w:color="4F81BD" w:themeColor="accent1"/>
        </w:tblBorders>
        <w:tblLook w:val="04A0" w:firstRow="1" w:lastRow="0" w:firstColumn="1" w:lastColumn="0" w:noHBand="0" w:noVBand="1"/>
      </w:tblPr>
      <w:tblGrid>
        <w:gridCol w:w="2785"/>
        <w:gridCol w:w="6395"/>
      </w:tblGrid>
      <w:tr w:rsidR="00E3595A" w:rsidRPr="00D47F72" w:rsidTr="00966D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E3595A" w:rsidRPr="00D47F72" w:rsidRDefault="00E3595A" w:rsidP="00966D10">
            <w:bookmarkStart w:id="542" w:name="_Ref341872013"/>
            <w:bookmarkStart w:id="543" w:name="_Toc346187286"/>
            <w:bookmarkStart w:id="544" w:name="_Toc349645991"/>
            <w:r>
              <w:t>Device</w:t>
            </w:r>
          </w:p>
        </w:tc>
        <w:tc>
          <w:tcPr>
            <w:tcW w:w="6395" w:type="dxa"/>
          </w:tcPr>
          <w:p w:rsidR="00E3595A" w:rsidRPr="00D47F72" w:rsidRDefault="00E3595A" w:rsidP="00966D10">
            <w:pPr>
              <w:cnfStyle w:val="100000000000" w:firstRow="1" w:lastRow="0" w:firstColumn="0" w:lastColumn="0" w:oddVBand="0" w:evenVBand="0" w:oddHBand="0" w:evenHBand="0" w:firstRowFirstColumn="0" w:firstRowLastColumn="0" w:lastRowFirstColumn="0" w:lastRowLastColumn="0"/>
            </w:pPr>
            <w:r>
              <w:t>Description</w:t>
            </w:r>
          </w:p>
        </w:tc>
      </w:tr>
      <w:tr w:rsidR="00E3595A" w:rsidRPr="00D47F72" w:rsidTr="00966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left w:val="none" w:sz="0" w:space="0" w:color="auto"/>
              <w:bottom w:val="none" w:sz="0" w:space="0" w:color="auto"/>
            </w:tcBorders>
          </w:tcPr>
          <w:p w:rsidR="00E3595A" w:rsidRPr="00B42F38" w:rsidRDefault="00E3595A" w:rsidP="00966D10">
            <w:pPr>
              <w:rPr>
                <w:b w:val="0"/>
              </w:rPr>
            </w:pPr>
            <w:proofErr w:type="spellStart"/>
            <w:r>
              <w:rPr>
                <w:b w:val="0"/>
              </w:rPr>
              <w:t>AlarmDataLoss</w:t>
            </w:r>
            <w:proofErr w:type="spellEnd"/>
          </w:p>
        </w:tc>
        <w:tc>
          <w:tcPr>
            <w:tcW w:w="6395" w:type="dxa"/>
            <w:tcBorders>
              <w:top w:val="none" w:sz="0" w:space="0" w:color="auto"/>
              <w:bottom w:val="none" w:sz="0" w:space="0" w:color="auto"/>
              <w:right w:val="none" w:sz="0" w:space="0" w:color="auto"/>
            </w:tcBorders>
          </w:tcPr>
          <w:p w:rsidR="00E3595A" w:rsidRPr="00D47F72" w:rsidRDefault="00E3595A" w:rsidP="00966D10">
            <w:pPr>
              <w:cnfStyle w:val="000000100000" w:firstRow="0" w:lastRow="0" w:firstColumn="0" w:lastColumn="0" w:oddVBand="0" w:evenVBand="0" w:oddHBand="1" w:evenHBand="0" w:firstRowFirstColumn="0" w:firstRowLastColumn="0" w:lastRowFirstColumn="0" w:lastRowLastColumn="0"/>
            </w:pPr>
            <w:r>
              <w:t>Gives an alarm on loss of data on the specific port. Works only when the interface have had a connection before.</w:t>
            </w:r>
          </w:p>
        </w:tc>
      </w:tr>
      <w:tr w:rsidR="00E3595A" w:rsidRPr="00D47F72" w:rsidTr="00966D10">
        <w:tc>
          <w:tcPr>
            <w:cnfStyle w:val="001000000000" w:firstRow="0" w:lastRow="0" w:firstColumn="1" w:lastColumn="0" w:oddVBand="0" w:evenVBand="0" w:oddHBand="0" w:evenHBand="0" w:firstRowFirstColumn="0" w:firstRowLastColumn="0" w:lastRowFirstColumn="0" w:lastRowLastColumn="0"/>
            <w:tcW w:w="2785" w:type="dxa"/>
          </w:tcPr>
          <w:p w:rsidR="00E3595A" w:rsidRPr="00B42F38" w:rsidRDefault="00E3595A" w:rsidP="00966D10">
            <w:pPr>
              <w:rPr>
                <w:b w:val="0"/>
              </w:rPr>
            </w:pPr>
            <w:r>
              <w:rPr>
                <w:b w:val="0"/>
              </w:rPr>
              <w:t>DTR</w:t>
            </w:r>
          </w:p>
        </w:tc>
        <w:tc>
          <w:tcPr>
            <w:tcW w:w="6395" w:type="dxa"/>
          </w:tcPr>
          <w:p w:rsidR="00E3595A" w:rsidRPr="00D47F72" w:rsidRDefault="00E3595A" w:rsidP="00966D10">
            <w:pPr>
              <w:cnfStyle w:val="000000000000" w:firstRow="0" w:lastRow="0" w:firstColumn="0" w:lastColumn="0" w:oddVBand="0" w:evenVBand="0" w:oddHBand="0" w:evenHBand="0" w:firstRowFirstColumn="0" w:firstRowLastColumn="0" w:lastRowFirstColumn="0" w:lastRowLastColumn="0"/>
            </w:pPr>
            <w:r>
              <w:t>When Data Terminal Ready needs to be set High</w:t>
            </w:r>
          </w:p>
        </w:tc>
      </w:tr>
      <w:tr w:rsidR="00E3595A" w:rsidRPr="00D47F72" w:rsidTr="00966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left w:val="none" w:sz="0" w:space="0" w:color="auto"/>
              <w:bottom w:val="none" w:sz="0" w:space="0" w:color="auto"/>
            </w:tcBorders>
          </w:tcPr>
          <w:p w:rsidR="00E3595A" w:rsidRPr="00B42F38" w:rsidRDefault="00E3595A" w:rsidP="00966D10">
            <w:pPr>
              <w:rPr>
                <w:b w:val="0"/>
              </w:rPr>
            </w:pPr>
            <w:proofErr w:type="spellStart"/>
            <w:r>
              <w:rPr>
                <w:b w:val="0"/>
              </w:rPr>
              <w:t>dtr</w:t>
            </w:r>
            <w:proofErr w:type="spellEnd"/>
          </w:p>
        </w:tc>
        <w:tc>
          <w:tcPr>
            <w:tcW w:w="6395" w:type="dxa"/>
            <w:tcBorders>
              <w:top w:val="none" w:sz="0" w:space="0" w:color="auto"/>
              <w:bottom w:val="none" w:sz="0" w:space="0" w:color="auto"/>
              <w:right w:val="none" w:sz="0" w:space="0" w:color="auto"/>
            </w:tcBorders>
          </w:tcPr>
          <w:p w:rsidR="00E3595A" w:rsidRPr="00D47F72" w:rsidRDefault="00E3595A" w:rsidP="00966D10">
            <w:pPr>
              <w:cnfStyle w:val="000000100000" w:firstRow="0" w:lastRow="0" w:firstColumn="0" w:lastColumn="0" w:oddVBand="0" w:evenVBand="0" w:oddHBand="1" w:evenHBand="0" w:firstRowFirstColumn="0" w:firstRowLastColumn="0" w:lastRowFirstColumn="0" w:lastRowLastColumn="0"/>
            </w:pPr>
            <w:r>
              <w:t>When Data Terminal Ready needs to be set Low</w:t>
            </w:r>
          </w:p>
        </w:tc>
      </w:tr>
      <w:tr w:rsidR="00E3595A" w:rsidRPr="00D47F72" w:rsidTr="00966D10">
        <w:tc>
          <w:tcPr>
            <w:cnfStyle w:val="001000000000" w:firstRow="0" w:lastRow="0" w:firstColumn="1" w:lastColumn="0" w:oddVBand="0" w:evenVBand="0" w:oddHBand="0" w:evenHBand="0" w:firstRowFirstColumn="0" w:firstRowLastColumn="0" w:lastRowFirstColumn="0" w:lastRowLastColumn="0"/>
            <w:tcW w:w="2785" w:type="dxa"/>
          </w:tcPr>
          <w:p w:rsidR="00E3595A" w:rsidRPr="00B42F38" w:rsidRDefault="00E3595A" w:rsidP="00966D10">
            <w:pPr>
              <w:rPr>
                <w:b w:val="0"/>
              </w:rPr>
            </w:pPr>
            <w:r>
              <w:rPr>
                <w:b w:val="0"/>
              </w:rPr>
              <w:t>RTS</w:t>
            </w:r>
          </w:p>
        </w:tc>
        <w:tc>
          <w:tcPr>
            <w:tcW w:w="6395" w:type="dxa"/>
          </w:tcPr>
          <w:p w:rsidR="00E3595A" w:rsidRPr="00D47F72" w:rsidRDefault="00E3595A" w:rsidP="00966D10">
            <w:pPr>
              <w:cnfStyle w:val="000000000000" w:firstRow="0" w:lastRow="0" w:firstColumn="0" w:lastColumn="0" w:oddVBand="0" w:evenVBand="0" w:oddHBand="0" w:evenHBand="0" w:firstRowFirstColumn="0" w:firstRowLastColumn="0" w:lastRowFirstColumn="0" w:lastRowLastColumn="0"/>
            </w:pPr>
            <w:r>
              <w:t>When Request to send needs to be set High</w:t>
            </w:r>
          </w:p>
        </w:tc>
      </w:tr>
      <w:tr w:rsidR="00E3595A" w:rsidRPr="00D47F72" w:rsidTr="00966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left w:val="none" w:sz="0" w:space="0" w:color="auto"/>
              <w:bottom w:val="none" w:sz="0" w:space="0" w:color="auto"/>
            </w:tcBorders>
          </w:tcPr>
          <w:p w:rsidR="00E3595A" w:rsidRPr="00B42F38" w:rsidRDefault="00E3595A" w:rsidP="00966D10">
            <w:pPr>
              <w:rPr>
                <w:b w:val="0"/>
              </w:rPr>
            </w:pPr>
            <w:proofErr w:type="spellStart"/>
            <w:r>
              <w:rPr>
                <w:b w:val="0"/>
              </w:rPr>
              <w:t>rts</w:t>
            </w:r>
            <w:proofErr w:type="spellEnd"/>
          </w:p>
        </w:tc>
        <w:tc>
          <w:tcPr>
            <w:tcW w:w="6395" w:type="dxa"/>
            <w:tcBorders>
              <w:top w:val="none" w:sz="0" w:space="0" w:color="auto"/>
              <w:bottom w:val="none" w:sz="0" w:space="0" w:color="auto"/>
              <w:right w:val="none" w:sz="0" w:space="0" w:color="auto"/>
            </w:tcBorders>
          </w:tcPr>
          <w:p w:rsidR="00E3595A" w:rsidRPr="00D47F72" w:rsidRDefault="00E3595A" w:rsidP="00966D10">
            <w:pPr>
              <w:cnfStyle w:val="000000100000" w:firstRow="0" w:lastRow="0" w:firstColumn="0" w:lastColumn="0" w:oddVBand="0" w:evenVBand="0" w:oddHBand="1" w:evenHBand="0" w:firstRowFirstColumn="0" w:firstRowLastColumn="0" w:lastRowFirstColumn="0" w:lastRowLastColumn="0"/>
            </w:pPr>
            <w:r>
              <w:t>When Request to send needs to be set Low</w:t>
            </w:r>
          </w:p>
        </w:tc>
      </w:tr>
      <w:tr w:rsidR="00E3595A" w:rsidRPr="00D47F72" w:rsidTr="00966D10">
        <w:tc>
          <w:tcPr>
            <w:cnfStyle w:val="001000000000" w:firstRow="0" w:lastRow="0" w:firstColumn="1" w:lastColumn="0" w:oddVBand="0" w:evenVBand="0" w:oddHBand="0" w:evenHBand="0" w:firstRowFirstColumn="0" w:firstRowLastColumn="0" w:lastRowFirstColumn="0" w:lastRowLastColumn="0"/>
            <w:tcW w:w="2785" w:type="dxa"/>
          </w:tcPr>
          <w:p w:rsidR="00E3595A" w:rsidRPr="00B42F38" w:rsidRDefault="00E3595A" w:rsidP="00966D10">
            <w:pPr>
              <w:rPr>
                <w:b w:val="0"/>
              </w:rPr>
            </w:pPr>
            <w:r>
              <w:rPr>
                <w:b w:val="0"/>
              </w:rPr>
              <w:t>RTU</w:t>
            </w:r>
          </w:p>
        </w:tc>
        <w:tc>
          <w:tcPr>
            <w:tcW w:w="6395" w:type="dxa"/>
          </w:tcPr>
          <w:p w:rsidR="00E3595A" w:rsidRPr="00D47F72" w:rsidRDefault="00E3595A" w:rsidP="00966D10">
            <w:pPr>
              <w:cnfStyle w:val="000000000000" w:firstRow="0" w:lastRow="0" w:firstColumn="0" w:lastColumn="0" w:oddVBand="0" w:evenVBand="0" w:oddHBand="0" w:evenHBand="0" w:firstRowFirstColumn="0" w:firstRowLastColumn="0" w:lastRowFirstColumn="0" w:lastRowLastColumn="0"/>
            </w:pPr>
            <w:r>
              <w:t>Sets the port to RTU</w:t>
            </w:r>
          </w:p>
        </w:tc>
      </w:tr>
      <w:tr w:rsidR="00E3595A" w:rsidRPr="00D47F72" w:rsidTr="00966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left w:val="none" w:sz="0" w:space="0" w:color="auto"/>
              <w:bottom w:val="none" w:sz="0" w:space="0" w:color="auto"/>
            </w:tcBorders>
          </w:tcPr>
          <w:p w:rsidR="00E3595A" w:rsidRPr="00B42F38" w:rsidRDefault="00E3595A" w:rsidP="00966D10">
            <w:pPr>
              <w:rPr>
                <w:b w:val="0"/>
              </w:rPr>
            </w:pPr>
            <w:r>
              <w:rPr>
                <w:b w:val="0"/>
              </w:rPr>
              <w:t>ASCII</w:t>
            </w:r>
          </w:p>
        </w:tc>
        <w:tc>
          <w:tcPr>
            <w:tcW w:w="6395" w:type="dxa"/>
            <w:tcBorders>
              <w:top w:val="none" w:sz="0" w:space="0" w:color="auto"/>
              <w:bottom w:val="none" w:sz="0" w:space="0" w:color="auto"/>
              <w:right w:val="none" w:sz="0" w:space="0" w:color="auto"/>
            </w:tcBorders>
          </w:tcPr>
          <w:p w:rsidR="00E3595A" w:rsidRPr="00D47F72" w:rsidRDefault="00E3595A" w:rsidP="00966D10">
            <w:pPr>
              <w:cnfStyle w:val="000000100000" w:firstRow="0" w:lastRow="0" w:firstColumn="0" w:lastColumn="0" w:oddVBand="0" w:evenVBand="0" w:oddHBand="1" w:evenHBand="0" w:firstRowFirstColumn="0" w:firstRowLastColumn="0" w:lastRowFirstColumn="0" w:lastRowLastColumn="0"/>
            </w:pPr>
            <w:r>
              <w:t>Sets the port to ASCII</w:t>
            </w:r>
          </w:p>
        </w:tc>
      </w:tr>
      <w:tr w:rsidR="00E3595A" w:rsidRPr="00D47F72" w:rsidTr="00966D10">
        <w:tc>
          <w:tcPr>
            <w:cnfStyle w:val="001000000000" w:firstRow="0" w:lastRow="0" w:firstColumn="1" w:lastColumn="0" w:oddVBand="0" w:evenVBand="0" w:oddHBand="0" w:evenHBand="0" w:firstRowFirstColumn="0" w:firstRowLastColumn="0" w:lastRowFirstColumn="0" w:lastRowLastColumn="0"/>
            <w:tcW w:w="2785" w:type="dxa"/>
          </w:tcPr>
          <w:p w:rsidR="00E3595A" w:rsidRPr="00B42F38" w:rsidRDefault="00E3595A" w:rsidP="00966D10">
            <w:pPr>
              <w:rPr>
                <w:b w:val="0"/>
              </w:rPr>
            </w:pPr>
            <w:proofErr w:type="spellStart"/>
            <w:r>
              <w:rPr>
                <w:b w:val="0"/>
              </w:rPr>
              <w:t>MSBFirst</w:t>
            </w:r>
            <w:proofErr w:type="spellEnd"/>
          </w:p>
        </w:tc>
        <w:tc>
          <w:tcPr>
            <w:tcW w:w="6395" w:type="dxa"/>
          </w:tcPr>
          <w:p w:rsidR="00E3595A" w:rsidRPr="00D47F72" w:rsidRDefault="00E3595A" w:rsidP="00966D10">
            <w:pPr>
              <w:cnfStyle w:val="000000000000" w:firstRow="0" w:lastRow="0" w:firstColumn="0" w:lastColumn="0" w:oddVBand="0" w:evenVBand="0" w:oddHBand="0" w:evenHBand="0" w:firstRowFirstColumn="0" w:firstRowLastColumn="0" w:lastRowFirstColumn="0" w:lastRowLastColumn="0"/>
            </w:pPr>
            <w:r>
              <w:t>Set reading of Most Significant Bit First</w:t>
            </w:r>
          </w:p>
        </w:tc>
      </w:tr>
      <w:tr w:rsidR="00E3595A" w:rsidRPr="00D47F72" w:rsidTr="00966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left w:val="none" w:sz="0" w:space="0" w:color="auto"/>
              <w:bottom w:val="none" w:sz="0" w:space="0" w:color="auto"/>
            </w:tcBorders>
          </w:tcPr>
          <w:p w:rsidR="00E3595A" w:rsidRPr="00B42F38" w:rsidRDefault="00E3595A" w:rsidP="00966D10">
            <w:pPr>
              <w:rPr>
                <w:b w:val="0"/>
              </w:rPr>
            </w:pPr>
            <w:proofErr w:type="spellStart"/>
            <w:r>
              <w:rPr>
                <w:b w:val="0"/>
              </w:rPr>
              <w:t>LSBFirst</w:t>
            </w:r>
            <w:proofErr w:type="spellEnd"/>
          </w:p>
        </w:tc>
        <w:tc>
          <w:tcPr>
            <w:tcW w:w="6395" w:type="dxa"/>
            <w:tcBorders>
              <w:top w:val="none" w:sz="0" w:space="0" w:color="auto"/>
              <w:bottom w:val="none" w:sz="0" w:space="0" w:color="auto"/>
              <w:right w:val="none" w:sz="0" w:space="0" w:color="auto"/>
            </w:tcBorders>
          </w:tcPr>
          <w:p w:rsidR="00E3595A" w:rsidRPr="00D47F72" w:rsidRDefault="00E3595A" w:rsidP="00966D10">
            <w:pPr>
              <w:cnfStyle w:val="000000100000" w:firstRow="0" w:lastRow="0" w:firstColumn="0" w:lastColumn="0" w:oddVBand="0" w:evenVBand="0" w:oddHBand="1" w:evenHBand="0" w:firstRowFirstColumn="0" w:firstRowLastColumn="0" w:lastRowFirstColumn="0" w:lastRowLastColumn="0"/>
            </w:pPr>
            <w:r>
              <w:t>Set reading of Least Significant Bit First</w:t>
            </w:r>
          </w:p>
        </w:tc>
      </w:tr>
      <w:tr w:rsidR="00E3595A" w:rsidRPr="00D47F72" w:rsidTr="00966D10">
        <w:tc>
          <w:tcPr>
            <w:cnfStyle w:val="001000000000" w:firstRow="0" w:lastRow="0" w:firstColumn="1" w:lastColumn="0" w:oddVBand="0" w:evenVBand="0" w:oddHBand="0" w:evenHBand="0" w:firstRowFirstColumn="0" w:firstRowLastColumn="0" w:lastRowFirstColumn="0" w:lastRowLastColumn="0"/>
            <w:tcW w:w="2785" w:type="dxa"/>
          </w:tcPr>
          <w:p w:rsidR="00E3595A" w:rsidRPr="00B42F38" w:rsidRDefault="00E3595A" w:rsidP="00966D10">
            <w:pPr>
              <w:rPr>
                <w:b w:val="0"/>
              </w:rPr>
            </w:pPr>
            <w:proofErr w:type="spellStart"/>
            <w:r>
              <w:rPr>
                <w:b w:val="0"/>
              </w:rPr>
              <w:t>MSWFirst</w:t>
            </w:r>
            <w:proofErr w:type="spellEnd"/>
          </w:p>
        </w:tc>
        <w:tc>
          <w:tcPr>
            <w:tcW w:w="6395" w:type="dxa"/>
          </w:tcPr>
          <w:p w:rsidR="00E3595A" w:rsidRPr="00D47F72" w:rsidRDefault="00E3595A" w:rsidP="00966D10">
            <w:pPr>
              <w:cnfStyle w:val="000000000000" w:firstRow="0" w:lastRow="0" w:firstColumn="0" w:lastColumn="0" w:oddVBand="0" w:evenVBand="0" w:oddHBand="0" w:evenHBand="0" w:firstRowFirstColumn="0" w:firstRowLastColumn="0" w:lastRowFirstColumn="0" w:lastRowLastColumn="0"/>
            </w:pPr>
            <w:r>
              <w:t>Set reading of Most Significant Word First</w:t>
            </w:r>
          </w:p>
        </w:tc>
      </w:tr>
      <w:tr w:rsidR="00E3595A" w:rsidRPr="00D47F72" w:rsidTr="00966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left w:val="none" w:sz="0" w:space="0" w:color="auto"/>
              <w:bottom w:val="none" w:sz="0" w:space="0" w:color="auto"/>
            </w:tcBorders>
          </w:tcPr>
          <w:p w:rsidR="00E3595A" w:rsidRPr="00B42F38" w:rsidRDefault="00E3595A" w:rsidP="00966D10">
            <w:pPr>
              <w:rPr>
                <w:b w:val="0"/>
              </w:rPr>
            </w:pPr>
            <w:proofErr w:type="spellStart"/>
            <w:r>
              <w:rPr>
                <w:b w:val="0"/>
              </w:rPr>
              <w:t>LSWFirst</w:t>
            </w:r>
            <w:proofErr w:type="spellEnd"/>
          </w:p>
        </w:tc>
        <w:tc>
          <w:tcPr>
            <w:tcW w:w="6395" w:type="dxa"/>
            <w:tcBorders>
              <w:top w:val="none" w:sz="0" w:space="0" w:color="auto"/>
              <w:bottom w:val="none" w:sz="0" w:space="0" w:color="auto"/>
              <w:right w:val="none" w:sz="0" w:space="0" w:color="auto"/>
            </w:tcBorders>
          </w:tcPr>
          <w:p w:rsidR="00E3595A" w:rsidRPr="00D47F72" w:rsidRDefault="00E3595A" w:rsidP="00966D10">
            <w:pPr>
              <w:cnfStyle w:val="000000100000" w:firstRow="0" w:lastRow="0" w:firstColumn="0" w:lastColumn="0" w:oddVBand="0" w:evenVBand="0" w:oddHBand="1" w:evenHBand="0" w:firstRowFirstColumn="0" w:firstRowLastColumn="0" w:lastRowFirstColumn="0" w:lastRowLastColumn="0"/>
            </w:pPr>
            <w:r>
              <w:t>Set reading of Least Significant Word First</w:t>
            </w:r>
          </w:p>
        </w:tc>
      </w:tr>
      <w:tr w:rsidR="00E3595A" w:rsidRPr="00D47F72" w:rsidTr="00966D10">
        <w:tc>
          <w:tcPr>
            <w:cnfStyle w:val="001000000000" w:firstRow="0" w:lastRow="0" w:firstColumn="1" w:lastColumn="0" w:oddVBand="0" w:evenVBand="0" w:oddHBand="0" w:evenHBand="0" w:firstRowFirstColumn="0" w:firstRowLastColumn="0" w:lastRowFirstColumn="0" w:lastRowLastColumn="0"/>
            <w:tcW w:w="2785" w:type="dxa"/>
          </w:tcPr>
          <w:p w:rsidR="00E3595A" w:rsidRPr="00B42F38" w:rsidRDefault="00E3595A" w:rsidP="00966D10">
            <w:pPr>
              <w:rPr>
                <w:b w:val="0"/>
              </w:rPr>
            </w:pPr>
            <w:proofErr w:type="spellStart"/>
            <w:r>
              <w:rPr>
                <w:b w:val="0"/>
              </w:rPr>
              <w:lastRenderedPageBreak/>
              <w:t>MaxWordCount</w:t>
            </w:r>
            <w:proofErr w:type="spellEnd"/>
            <w:r>
              <w:rPr>
                <w:b w:val="0"/>
              </w:rPr>
              <w:t>=</w:t>
            </w:r>
          </w:p>
        </w:tc>
        <w:tc>
          <w:tcPr>
            <w:tcW w:w="6395" w:type="dxa"/>
          </w:tcPr>
          <w:p w:rsidR="00E3595A" w:rsidRPr="00D47F72" w:rsidRDefault="00E3595A" w:rsidP="00966D10">
            <w:pPr>
              <w:cnfStyle w:val="000000000000" w:firstRow="0" w:lastRow="0" w:firstColumn="0" w:lastColumn="0" w:oddVBand="0" w:evenVBand="0" w:oddHBand="0" w:evenHBand="0" w:firstRowFirstColumn="0" w:firstRowLastColumn="0" w:lastRowFirstColumn="0" w:lastRowLastColumn="0"/>
            </w:pPr>
            <w:r>
              <w:t xml:space="preserve">Some Modbus protocols can read only an x-amount of registers at one time. While FT works with the Modbus standard of 123 registers, you need to limit the max value of words that FT is questioning. For </w:t>
            </w:r>
            <w:proofErr w:type="spellStart"/>
            <w:r>
              <w:t>Heinen</w:t>
            </w:r>
            <w:proofErr w:type="spellEnd"/>
            <w:r>
              <w:t xml:space="preserve"> </w:t>
            </w:r>
            <w:proofErr w:type="spellStart"/>
            <w:r>
              <w:t>Hopman</w:t>
            </w:r>
            <w:proofErr w:type="spellEnd"/>
            <w:r>
              <w:t xml:space="preserve"> for example it is “</w:t>
            </w:r>
            <w:proofErr w:type="spellStart"/>
            <w:r>
              <w:t>MaxWordCount</w:t>
            </w:r>
            <w:proofErr w:type="spellEnd"/>
            <w:r>
              <w:t>=10”</w:t>
            </w:r>
          </w:p>
        </w:tc>
      </w:tr>
      <w:tr w:rsidR="00E3595A" w:rsidRPr="00D47F72" w:rsidTr="00966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left w:val="none" w:sz="0" w:space="0" w:color="auto"/>
              <w:bottom w:val="none" w:sz="0" w:space="0" w:color="auto"/>
            </w:tcBorders>
          </w:tcPr>
          <w:p w:rsidR="00E3595A" w:rsidRPr="00B42F38" w:rsidRDefault="00E3595A" w:rsidP="00966D10">
            <w:pPr>
              <w:rPr>
                <w:b w:val="0"/>
              </w:rPr>
            </w:pPr>
            <w:proofErr w:type="spellStart"/>
            <w:r>
              <w:rPr>
                <w:b w:val="0"/>
              </w:rPr>
              <w:t>NoHoles</w:t>
            </w:r>
            <w:proofErr w:type="spellEnd"/>
          </w:p>
        </w:tc>
        <w:tc>
          <w:tcPr>
            <w:tcW w:w="6395" w:type="dxa"/>
            <w:tcBorders>
              <w:top w:val="none" w:sz="0" w:space="0" w:color="auto"/>
              <w:bottom w:val="none" w:sz="0" w:space="0" w:color="auto"/>
              <w:right w:val="none" w:sz="0" w:space="0" w:color="auto"/>
            </w:tcBorders>
          </w:tcPr>
          <w:p w:rsidR="00E3595A" w:rsidRPr="00BD4379" w:rsidRDefault="00E3595A" w:rsidP="00966D10">
            <w:pPr>
              <w:cnfStyle w:val="000000100000" w:firstRow="0" w:lastRow="0" w:firstColumn="0" w:lastColumn="0" w:oddVBand="0" w:evenVBand="0" w:oddHBand="1" w:evenHBand="0" w:firstRowFirstColumn="0" w:firstRowLastColumn="0" w:lastRowFirstColumn="0" w:lastRowLastColumn="0"/>
            </w:pPr>
            <w:r w:rsidRPr="00BD4379">
              <w:t xml:space="preserve">Some Modbus protocols can’t handle it when there are a lot of unused registers between the different calls. </w:t>
            </w:r>
            <w:r>
              <w:t>With the option “</w:t>
            </w:r>
            <w:proofErr w:type="spellStart"/>
            <w:r>
              <w:t>NoHoles</w:t>
            </w:r>
            <w:proofErr w:type="spellEnd"/>
            <w:r>
              <w:t>” all the registers that are not used will be ignored.</w:t>
            </w:r>
          </w:p>
        </w:tc>
      </w:tr>
      <w:tr w:rsidR="00E3595A" w:rsidRPr="00D47F72" w:rsidTr="00966D10">
        <w:tc>
          <w:tcPr>
            <w:cnfStyle w:val="001000000000" w:firstRow="0" w:lastRow="0" w:firstColumn="1" w:lastColumn="0" w:oddVBand="0" w:evenVBand="0" w:oddHBand="0" w:evenHBand="0" w:firstRowFirstColumn="0" w:firstRowLastColumn="0" w:lastRowFirstColumn="0" w:lastRowLastColumn="0"/>
            <w:tcW w:w="2785" w:type="dxa"/>
          </w:tcPr>
          <w:p w:rsidR="00E3595A" w:rsidRPr="00AD3AF4" w:rsidRDefault="00E3595A" w:rsidP="00966D10">
            <w:pPr>
              <w:rPr>
                <w:b w:val="0"/>
              </w:rPr>
            </w:pPr>
            <w:proofErr w:type="spellStart"/>
            <w:r w:rsidRPr="00AD3AF4">
              <w:rPr>
                <w:b w:val="0"/>
              </w:rPr>
              <w:t>KeepAlive</w:t>
            </w:r>
            <w:proofErr w:type="spellEnd"/>
          </w:p>
        </w:tc>
        <w:tc>
          <w:tcPr>
            <w:tcW w:w="6395" w:type="dxa"/>
          </w:tcPr>
          <w:p w:rsidR="00E3595A" w:rsidRPr="00BD4379" w:rsidRDefault="00E3595A" w:rsidP="00966D10">
            <w:pPr>
              <w:cnfStyle w:val="000000000000" w:firstRow="0" w:lastRow="0" w:firstColumn="0" w:lastColumn="0" w:oddVBand="0" w:evenVBand="0" w:oddHBand="0" w:evenHBand="0" w:firstRowFirstColumn="0" w:firstRowLastColumn="0" w:lastRowFirstColumn="0" w:lastRowLastColumn="0"/>
            </w:pPr>
            <w:r>
              <w:t>Especially for H&amp;H interfaces, but can be used in other Modbus protocols. When a Modbus call doesn’t get an answer in the predefined time, it will keep the question alive until answered.</w:t>
            </w:r>
          </w:p>
        </w:tc>
      </w:tr>
      <w:tr w:rsidR="00E3595A" w:rsidRPr="00D47F72" w:rsidTr="00966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E3595A" w:rsidRPr="00AD3AF4" w:rsidRDefault="00E3595A" w:rsidP="00966D10">
            <w:pPr>
              <w:rPr>
                <w:b w:val="0"/>
              </w:rPr>
            </w:pPr>
            <w:proofErr w:type="spellStart"/>
            <w:r w:rsidRPr="00AD3AF4">
              <w:rPr>
                <w:b w:val="0"/>
              </w:rPr>
              <w:t>OutputFirst</w:t>
            </w:r>
            <w:proofErr w:type="spellEnd"/>
          </w:p>
        </w:tc>
        <w:tc>
          <w:tcPr>
            <w:tcW w:w="6395" w:type="dxa"/>
          </w:tcPr>
          <w:p w:rsidR="00E3595A" w:rsidRPr="00BD4379" w:rsidRDefault="00E3595A" w:rsidP="00966D10">
            <w:pPr>
              <w:cnfStyle w:val="000000100000" w:firstRow="0" w:lastRow="0" w:firstColumn="0" w:lastColumn="0" w:oddVBand="0" w:evenVBand="0" w:oddHBand="1" w:evenHBand="0" w:firstRowFirstColumn="0" w:firstRowLastColumn="0" w:lastRowFirstColumn="0" w:lastRowLastColumn="0"/>
            </w:pPr>
            <w:r>
              <w:t>Especially for H&amp;H interfaces, but can be used in other Modbus protocols. If a request is send (Modbus function 6) it will be handled before other questions</w:t>
            </w:r>
          </w:p>
        </w:tc>
      </w:tr>
    </w:tbl>
    <w:p w:rsidR="009A2AB7" w:rsidRDefault="009A2AB7" w:rsidP="009A2AB7">
      <w:pPr>
        <w:pStyle w:val="Onderschrift"/>
      </w:pPr>
      <w:r>
        <w:t xml:space="preserve">Table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Table \* ARABIC \s 1 </w:instrText>
      </w:r>
      <w:r>
        <w:fldChar w:fldCharType="separate"/>
      </w:r>
      <w:r>
        <w:rPr>
          <w:noProof/>
        </w:rPr>
        <w:t>5</w:t>
      </w:r>
      <w:r>
        <w:fldChar w:fldCharType="end"/>
      </w:r>
      <w:bookmarkEnd w:id="542"/>
      <w:r>
        <w:t>: Device options</w:t>
      </w:r>
      <w:bookmarkEnd w:id="543"/>
      <w:bookmarkEnd w:id="544"/>
    </w:p>
    <w:p w:rsidR="009A2AB7" w:rsidRDefault="009A2AB7" w:rsidP="00D5559F">
      <w:pPr>
        <w:pStyle w:val="Kop2"/>
        <w:numPr>
          <w:ilvl w:val="1"/>
          <w:numId w:val="1"/>
        </w:numPr>
      </w:pPr>
      <w:bookmarkStart w:id="545" w:name="_Ref341701341"/>
      <w:bookmarkStart w:id="546" w:name="_Toc346187082"/>
      <w:bookmarkStart w:id="547" w:name="_Toc349645733"/>
      <w:r>
        <w:t>IP-addresses</w:t>
      </w:r>
      <w:bookmarkEnd w:id="545"/>
      <w:bookmarkEnd w:id="546"/>
      <w:bookmarkEnd w:id="547"/>
    </w:p>
    <w:p w:rsidR="009A2AB7" w:rsidRDefault="009A2AB7" w:rsidP="00D5559F">
      <w:pPr>
        <w:pStyle w:val="Kop3"/>
        <w:numPr>
          <w:ilvl w:val="2"/>
          <w:numId w:val="1"/>
        </w:numPr>
      </w:pPr>
      <w:bookmarkStart w:id="548" w:name="_Toc346187083"/>
      <w:bookmarkStart w:id="549" w:name="_Toc349645734"/>
      <w:r>
        <w:t>Introduction</w:t>
      </w:r>
      <w:bookmarkEnd w:id="548"/>
      <w:bookmarkEnd w:id="549"/>
    </w:p>
    <w:p w:rsidR="009A2AB7" w:rsidRDefault="009A2AB7" w:rsidP="009A2AB7">
      <w:r>
        <w:t xml:space="preserve">At Free Technics© we use a specific set of IP-addresses for our connections. We use the 172.16.x.x range for the i/o side of our system and the 172.17.x.x range for the next ring. If there are more rings connected than these two we go on with 172.18.x.x etc. As you can find in the “installation and commissioning manual” we use also specific ranges for the different devices and interfaces (see </w:t>
      </w:r>
      <w:r>
        <w:fldChar w:fldCharType="begin"/>
      </w:r>
      <w:r>
        <w:instrText xml:space="preserve"> REF _Ref341878943 \h </w:instrText>
      </w:r>
      <w:r>
        <w:fldChar w:fldCharType="separate"/>
      </w:r>
      <w:r>
        <w:t xml:space="preserve">Table </w:t>
      </w:r>
      <w:r>
        <w:rPr>
          <w:noProof/>
        </w:rPr>
        <w:t>9</w:t>
      </w:r>
      <w:r>
        <w:noBreakHyphen/>
      </w:r>
      <w:r>
        <w:rPr>
          <w:noProof/>
        </w:rPr>
        <w:t>6</w:t>
      </w:r>
      <w:r>
        <w:fldChar w:fldCharType="end"/>
      </w:r>
      <w:r>
        <w:t>).</w:t>
      </w:r>
    </w:p>
    <w:p w:rsidR="009A2AB7" w:rsidRDefault="009A2AB7" w:rsidP="009A2AB7"/>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1"/>
        <w:gridCol w:w="7139"/>
      </w:tblGrid>
      <w:tr w:rsidR="009A2AB7" w:rsidRPr="00B1180C" w:rsidTr="00781683">
        <w:tc>
          <w:tcPr>
            <w:tcW w:w="2088" w:type="dxa"/>
            <w:shd w:val="clear" w:color="auto" w:fill="0C0C0C"/>
          </w:tcPr>
          <w:p w:rsidR="009A2AB7" w:rsidRPr="00B1180C" w:rsidRDefault="009A2AB7" w:rsidP="00781683">
            <w:pPr>
              <w:rPr>
                <w:b/>
              </w:rPr>
            </w:pPr>
            <w:r w:rsidRPr="00B1180C">
              <w:rPr>
                <w:b/>
              </w:rPr>
              <w:t>Detail</w:t>
            </w:r>
          </w:p>
        </w:tc>
        <w:tc>
          <w:tcPr>
            <w:tcW w:w="7406" w:type="dxa"/>
            <w:shd w:val="clear" w:color="auto" w:fill="0C0C0C"/>
          </w:tcPr>
          <w:p w:rsidR="009A2AB7" w:rsidRPr="00B1180C" w:rsidRDefault="009A2AB7" w:rsidP="00781683">
            <w:pPr>
              <w:rPr>
                <w:b/>
              </w:rPr>
            </w:pPr>
            <w:r w:rsidRPr="00B1180C">
              <w:rPr>
                <w:b/>
              </w:rPr>
              <w:t>IP-Address</w:t>
            </w:r>
          </w:p>
        </w:tc>
      </w:tr>
      <w:tr w:rsidR="009A2AB7" w:rsidRPr="00B1180C" w:rsidTr="00781683">
        <w:tc>
          <w:tcPr>
            <w:tcW w:w="2088" w:type="dxa"/>
          </w:tcPr>
          <w:p w:rsidR="009A2AB7" w:rsidRPr="00B1180C" w:rsidRDefault="009A2AB7" w:rsidP="00781683">
            <w:r w:rsidRPr="00B1180C">
              <w:t>PC I/O</w:t>
            </w:r>
          </w:p>
        </w:tc>
        <w:tc>
          <w:tcPr>
            <w:tcW w:w="7406" w:type="dxa"/>
          </w:tcPr>
          <w:p w:rsidR="009A2AB7" w:rsidRPr="00B1180C" w:rsidRDefault="009A2AB7" w:rsidP="00781683">
            <w:r w:rsidRPr="00B1180C">
              <w:t>1</w:t>
            </w:r>
            <w:r>
              <w:t>72.16</w:t>
            </w:r>
            <w:r w:rsidRPr="00B1180C">
              <w:t>.x.x (1</w:t>
            </w:r>
            <w:r>
              <w:t>7</w:t>
            </w:r>
            <w:r w:rsidRPr="00B1180C">
              <w:t>2.16.24.35 for key number 2435)</w:t>
            </w:r>
          </w:p>
        </w:tc>
      </w:tr>
      <w:tr w:rsidR="009A2AB7" w:rsidRPr="00B1180C" w:rsidTr="00781683">
        <w:tc>
          <w:tcPr>
            <w:tcW w:w="2088" w:type="dxa"/>
          </w:tcPr>
          <w:p w:rsidR="009A2AB7" w:rsidRPr="00B1180C" w:rsidRDefault="009A2AB7" w:rsidP="00781683">
            <w:r w:rsidRPr="00B1180C">
              <w:t xml:space="preserve">PC </w:t>
            </w:r>
            <w:r>
              <w:t>I/O next ring</w:t>
            </w:r>
          </w:p>
        </w:tc>
        <w:tc>
          <w:tcPr>
            <w:tcW w:w="7406" w:type="dxa"/>
          </w:tcPr>
          <w:p w:rsidR="009A2AB7" w:rsidRPr="00B1180C" w:rsidRDefault="009A2AB7" w:rsidP="00781683">
            <w:r w:rsidRPr="00B1180C">
              <w:t>172.1</w:t>
            </w:r>
            <w:r>
              <w:t>7</w:t>
            </w:r>
            <w:r w:rsidRPr="00B1180C">
              <w:t>.x.x (172.1</w:t>
            </w:r>
            <w:r>
              <w:t>7</w:t>
            </w:r>
            <w:r w:rsidRPr="00B1180C">
              <w:t>.24.35 for key number 2435)</w:t>
            </w:r>
          </w:p>
        </w:tc>
      </w:tr>
      <w:tr w:rsidR="009A2AB7" w:rsidRPr="00A67E0F" w:rsidTr="00781683">
        <w:tc>
          <w:tcPr>
            <w:tcW w:w="2088" w:type="dxa"/>
          </w:tcPr>
          <w:p w:rsidR="009A2AB7" w:rsidRPr="00B1180C" w:rsidRDefault="009A2AB7" w:rsidP="00781683">
            <w:r w:rsidRPr="00B1180C">
              <w:t>Duty Alarm Panels</w:t>
            </w:r>
          </w:p>
          <w:p w:rsidR="009A2AB7" w:rsidRPr="00B1180C" w:rsidRDefault="009A2AB7" w:rsidP="00781683">
            <w:r w:rsidRPr="00B1180C">
              <w:t>(DAP)</w:t>
            </w:r>
          </w:p>
        </w:tc>
        <w:tc>
          <w:tcPr>
            <w:tcW w:w="7406" w:type="dxa"/>
          </w:tcPr>
          <w:p w:rsidR="009A2AB7" w:rsidRPr="00B1180C" w:rsidRDefault="009A2AB7" w:rsidP="00781683">
            <w:r w:rsidRPr="00B1180C">
              <w:t>Using range x.x.1.8y</w:t>
            </w:r>
          </w:p>
          <w:p w:rsidR="009A2AB7" w:rsidRPr="00B1180C" w:rsidRDefault="009A2AB7" w:rsidP="00781683">
            <w:r>
              <w:t>Depending on the network connected</w:t>
            </w:r>
            <w:r w:rsidRPr="00B1180C">
              <w:t>, this will result in:</w:t>
            </w:r>
          </w:p>
          <w:p w:rsidR="009A2AB7" w:rsidRPr="00D764FF" w:rsidRDefault="009A2AB7" w:rsidP="00781683">
            <w:pPr>
              <w:rPr>
                <w:lang w:val="nl-NL"/>
              </w:rPr>
            </w:pPr>
            <w:r w:rsidRPr="00D764FF">
              <w:rPr>
                <w:lang w:val="nl-NL"/>
              </w:rPr>
              <w:t xml:space="preserve">DAP 1: 172.16.1.81        </w:t>
            </w:r>
            <w:r w:rsidRPr="00D764FF">
              <w:rPr>
                <w:lang w:val="nl-NL"/>
              </w:rPr>
              <w:br/>
              <w:t xml:space="preserve">DAP 2: 172.16.1.82        </w:t>
            </w:r>
            <w:r w:rsidRPr="00D764FF">
              <w:rPr>
                <w:lang w:val="nl-NL"/>
              </w:rPr>
              <w:br/>
              <w:t xml:space="preserve">DAP 3: 172.16.1.83        </w:t>
            </w:r>
          </w:p>
        </w:tc>
      </w:tr>
      <w:tr w:rsidR="009A2AB7" w:rsidRPr="00B1180C" w:rsidTr="00781683">
        <w:tc>
          <w:tcPr>
            <w:tcW w:w="2088" w:type="dxa"/>
          </w:tcPr>
          <w:p w:rsidR="009A2AB7" w:rsidRPr="00B1180C" w:rsidRDefault="009A2AB7" w:rsidP="00781683">
            <w:r w:rsidRPr="00B1180C">
              <w:t>Serial LAN servers</w:t>
            </w:r>
          </w:p>
        </w:tc>
        <w:tc>
          <w:tcPr>
            <w:tcW w:w="7406" w:type="dxa"/>
          </w:tcPr>
          <w:p w:rsidR="009A2AB7" w:rsidRPr="00B1180C" w:rsidRDefault="009A2AB7" w:rsidP="00781683">
            <w:r w:rsidRPr="00B1180C">
              <w:t>Using range 1</w:t>
            </w:r>
            <w:r>
              <w:t>72.16</w:t>
            </w:r>
            <w:r w:rsidRPr="00B1180C">
              <w:t>.1.4x (attached to I/O subnet</w:t>
            </w:r>
            <w:r>
              <w:t xml:space="preserve"> 172.16</w:t>
            </w:r>
            <w:r w:rsidRPr="00B1180C">
              <w:t>)</w:t>
            </w:r>
            <w:r w:rsidRPr="00B1180C">
              <w:br/>
              <w:t>INT 1: 1</w:t>
            </w:r>
            <w:r>
              <w:t>7</w:t>
            </w:r>
            <w:r w:rsidRPr="00B1180C">
              <w:t>2.16.1.41</w:t>
            </w:r>
            <w:r w:rsidRPr="00B1180C">
              <w:br/>
              <w:t>INT 2: 1</w:t>
            </w:r>
            <w:r>
              <w:t>7</w:t>
            </w:r>
            <w:r w:rsidRPr="00B1180C">
              <w:t>2.16.1.42</w:t>
            </w:r>
            <w:r w:rsidRPr="00B1180C">
              <w:br/>
              <w:t>INT 3: 1</w:t>
            </w:r>
            <w:r>
              <w:t>7</w:t>
            </w:r>
            <w:r w:rsidRPr="00B1180C">
              <w:t>2.16.1.43</w:t>
            </w:r>
          </w:p>
        </w:tc>
      </w:tr>
      <w:tr w:rsidR="009A2AB7" w:rsidRPr="00B1180C" w:rsidTr="00781683">
        <w:tc>
          <w:tcPr>
            <w:tcW w:w="2088" w:type="dxa"/>
          </w:tcPr>
          <w:p w:rsidR="009A2AB7" w:rsidRPr="00B1180C" w:rsidRDefault="009A2AB7" w:rsidP="00781683">
            <w:r w:rsidRPr="00B1180C">
              <w:t>Wago</w:t>
            </w:r>
          </w:p>
        </w:tc>
        <w:tc>
          <w:tcPr>
            <w:tcW w:w="7406" w:type="dxa"/>
          </w:tcPr>
          <w:p w:rsidR="009A2AB7" w:rsidRPr="00B1180C" w:rsidRDefault="009A2AB7" w:rsidP="00781683">
            <w:r w:rsidRPr="00B1180C">
              <w:t>Using range 1</w:t>
            </w:r>
            <w:r>
              <w:t>7</w:t>
            </w:r>
            <w:r w:rsidRPr="00B1180C">
              <w:t>2.16.1.9x (attached to I/O subnet</w:t>
            </w:r>
            <w:r>
              <w:t xml:space="preserve"> 172.16</w:t>
            </w:r>
            <w:r w:rsidRPr="00B1180C">
              <w:t>)</w:t>
            </w:r>
            <w:r w:rsidRPr="00B1180C">
              <w:br/>
              <w:t>Wago substation 1: 1</w:t>
            </w:r>
            <w:r>
              <w:t>7</w:t>
            </w:r>
            <w:r w:rsidRPr="00B1180C">
              <w:t>2.16.1.91</w:t>
            </w:r>
            <w:r w:rsidRPr="00B1180C">
              <w:br/>
              <w:t>Wago substation 2: 1</w:t>
            </w:r>
            <w:r>
              <w:t>7</w:t>
            </w:r>
            <w:r w:rsidRPr="00B1180C">
              <w:t>2.16.1.92</w:t>
            </w:r>
            <w:r w:rsidRPr="00B1180C">
              <w:br/>
              <w:t>Wago substation 3: 1</w:t>
            </w:r>
            <w:r>
              <w:t>7</w:t>
            </w:r>
            <w:r w:rsidRPr="00B1180C">
              <w:t>2.16.1.93</w:t>
            </w:r>
          </w:p>
        </w:tc>
      </w:tr>
      <w:tr w:rsidR="009A2AB7" w:rsidRPr="00B1180C" w:rsidTr="00781683">
        <w:tc>
          <w:tcPr>
            <w:tcW w:w="2088" w:type="dxa"/>
          </w:tcPr>
          <w:p w:rsidR="009A2AB7" w:rsidRPr="00B1180C" w:rsidRDefault="009A2AB7" w:rsidP="00781683">
            <w:r w:rsidRPr="00B1180C">
              <w:t>CAN-Interface</w:t>
            </w:r>
          </w:p>
        </w:tc>
        <w:tc>
          <w:tcPr>
            <w:tcW w:w="7406" w:type="dxa"/>
          </w:tcPr>
          <w:p w:rsidR="009A2AB7" w:rsidRPr="00B1180C" w:rsidRDefault="009A2AB7" w:rsidP="00781683">
            <w:r w:rsidRPr="00B1180C">
              <w:t>Using range 1</w:t>
            </w:r>
            <w:r>
              <w:t>7</w:t>
            </w:r>
            <w:r w:rsidRPr="00B1180C">
              <w:t>2.16.1.3x (attached to I/O subnet</w:t>
            </w:r>
            <w:r>
              <w:t xml:space="preserve"> 172.16</w:t>
            </w:r>
            <w:r w:rsidRPr="00B1180C">
              <w:t>)</w:t>
            </w:r>
            <w:r w:rsidRPr="00B1180C">
              <w:br/>
              <w:t>CAN interface 1: 1</w:t>
            </w:r>
            <w:r>
              <w:t>7</w:t>
            </w:r>
            <w:r w:rsidRPr="00B1180C">
              <w:t>2.16.1.31</w:t>
            </w:r>
            <w:r w:rsidRPr="00B1180C">
              <w:br/>
              <w:t>CAN interface 2: 1</w:t>
            </w:r>
            <w:r>
              <w:t>7</w:t>
            </w:r>
            <w:r w:rsidRPr="00B1180C">
              <w:t>2.16.1.32</w:t>
            </w:r>
            <w:r w:rsidRPr="00B1180C">
              <w:br/>
              <w:t>CAN interface 3: 1</w:t>
            </w:r>
            <w:r>
              <w:t>7</w:t>
            </w:r>
            <w:r w:rsidRPr="00B1180C">
              <w:t>2.16.1.33</w:t>
            </w:r>
          </w:p>
        </w:tc>
      </w:tr>
      <w:tr w:rsidR="009A2AB7" w:rsidRPr="00B1180C" w:rsidTr="00781683">
        <w:tc>
          <w:tcPr>
            <w:tcW w:w="2088" w:type="dxa"/>
          </w:tcPr>
          <w:p w:rsidR="009A2AB7" w:rsidRPr="00B1180C" w:rsidRDefault="009A2AB7" w:rsidP="00781683">
            <w:r w:rsidRPr="00B1180C">
              <w:t>Axis</w:t>
            </w:r>
          </w:p>
        </w:tc>
        <w:tc>
          <w:tcPr>
            <w:tcW w:w="7406" w:type="dxa"/>
          </w:tcPr>
          <w:p w:rsidR="009A2AB7" w:rsidRPr="00B1180C" w:rsidRDefault="009A2AB7" w:rsidP="00781683">
            <w:r w:rsidRPr="00B1180C">
              <w:t>Using range 1</w:t>
            </w:r>
            <w:r>
              <w:t>72</w:t>
            </w:r>
            <w:r w:rsidRPr="00B1180C">
              <w:t>.16.1.24x (attached to I/O subnet</w:t>
            </w:r>
            <w:r>
              <w:t xml:space="preserve"> 172.16</w:t>
            </w:r>
            <w:r w:rsidRPr="00B1180C">
              <w:t>)</w:t>
            </w:r>
            <w:r w:rsidRPr="00B1180C">
              <w:br/>
              <w:t>Axis cam server 1: 1</w:t>
            </w:r>
            <w:r>
              <w:t>7</w:t>
            </w:r>
            <w:r w:rsidRPr="00B1180C">
              <w:t>2.16.1.241</w:t>
            </w:r>
            <w:r w:rsidRPr="00B1180C">
              <w:br/>
              <w:t>Axis cam server 2: 1</w:t>
            </w:r>
            <w:r>
              <w:t>7</w:t>
            </w:r>
            <w:r w:rsidRPr="00B1180C">
              <w:t>2.16.1.242</w:t>
            </w:r>
            <w:r w:rsidRPr="00B1180C">
              <w:br/>
              <w:t>Axis cam s</w:t>
            </w:r>
            <w:r>
              <w:t>erver 3: 172</w:t>
            </w:r>
            <w:r w:rsidRPr="00B1180C">
              <w:t>.16.1.243</w:t>
            </w:r>
          </w:p>
        </w:tc>
      </w:tr>
    </w:tbl>
    <w:p w:rsidR="009A2AB7" w:rsidRDefault="009A2AB7" w:rsidP="009A2AB7">
      <w:pPr>
        <w:pStyle w:val="Onderschrift"/>
      </w:pPr>
      <w:bookmarkStart w:id="550" w:name="_Ref341878943"/>
      <w:bookmarkStart w:id="551" w:name="_Toc346187287"/>
      <w:bookmarkStart w:id="552" w:name="_Toc349645992"/>
      <w:r>
        <w:t xml:space="preserve">Table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Table \* ARABIC \s 1 </w:instrText>
      </w:r>
      <w:r>
        <w:fldChar w:fldCharType="separate"/>
      </w:r>
      <w:r>
        <w:rPr>
          <w:noProof/>
        </w:rPr>
        <w:t>6</w:t>
      </w:r>
      <w:r>
        <w:fldChar w:fldCharType="end"/>
      </w:r>
      <w:bookmarkEnd w:id="550"/>
      <w:r>
        <w:t>: IP Ranges</w:t>
      </w:r>
      <w:bookmarkEnd w:id="551"/>
      <w:bookmarkEnd w:id="552"/>
    </w:p>
    <w:p w:rsidR="009A2AB7" w:rsidRDefault="009A2AB7" w:rsidP="009A2AB7">
      <w:r>
        <w:lastRenderedPageBreak/>
        <w:t>We work from the single line drawing to make it possible to get all the IP-addresses to the right line in the devicelist. Also it is wise to start with building the topology of the single line drawing in to the devicelist. This way you will get closed rings.</w:t>
      </w:r>
    </w:p>
    <w:p w:rsidR="009A2AB7" w:rsidRDefault="009A2AB7" w:rsidP="009A2AB7"/>
    <w:p w:rsidR="009A2AB7" w:rsidRDefault="009A2AB7" w:rsidP="00D5559F">
      <w:pPr>
        <w:pStyle w:val="Kop3"/>
        <w:numPr>
          <w:ilvl w:val="2"/>
          <w:numId w:val="1"/>
        </w:numPr>
      </w:pPr>
      <w:bookmarkStart w:id="553" w:name="_Toc346187084"/>
      <w:bookmarkStart w:id="554" w:name="_Toc349645735"/>
      <w:r>
        <w:t>IPAddressUp- IPAddressDown</w:t>
      </w:r>
      <w:bookmarkEnd w:id="553"/>
      <w:bookmarkEnd w:id="554"/>
    </w:p>
    <w:p w:rsidR="009A2AB7" w:rsidRDefault="009A2AB7" w:rsidP="009A2AB7">
      <w:r>
        <w:t>In the single line drawing you best number all the connections upfront so you minimise the mistakes. Say that the IPAddressUp is number 1 and the IPAddressDown is number 2 (try to make the Up-address to go to the i/o side of the system). The drawing will look like the following:</w:t>
      </w:r>
    </w:p>
    <w:p w:rsidR="009A2AB7" w:rsidRDefault="009A2AB7" w:rsidP="009A2AB7">
      <w:r>
        <w:rPr>
          <w:noProof/>
          <w:lang w:val="nl-NL" w:eastAsia="nl-NL"/>
        </w:rPr>
        <w:drawing>
          <wp:inline distT="0" distB="0" distL="0" distR="0" wp14:anchorId="3D558124" wp14:editId="14481686">
            <wp:extent cx="5760720" cy="2919557"/>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2919557"/>
                    </a:xfrm>
                    <a:prstGeom prst="rect">
                      <a:avLst/>
                    </a:prstGeom>
                  </pic:spPr>
                </pic:pic>
              </a:graphicData>
            </a:graphic>
          </wp:inline>
        </w:drawing>
      </w:r>
    </w:p>
    <w:p w:rsidR="009A2AB7" w:rsidRDefault="009A2AB7" w:rsidP="009A2AB7">
      <w:pPr>
        <w:pStyle w:val="Onderschrift"/>
      </w:pPr>
      <w:bookmarkStart w:id="555" w:name="_Toc346187182"/>
      <w:bookmarkStart w:id="556" w:name="_Toc349645863"/>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2</w:t>
      </w:r>
      <w:r>
        <w:fldChar w:fldCharType="end"/>
      </w:r>
      <w:r>
        <w:t>: numbering the drawing</w:t>
      </w:r>
      <w:bookmarkEnd w:id="555"/>
      <w:bookmarkEnd w:id="556"/>
    </w:p>
    <w:p w:rsidR="009A2AB7" w:rsidRDefault="009A2AB7" w:rsidP="009A2AB7">
      <w:r>
        <w:t>As you can see we have numbered all the devices with the numbers 1 and 2. Now number 1 is the “IPAddressUp” and number 2 is the “IPAddressDown”. So, for example. for the PC (let’s assume it has key number 3035) the number 1 side , in the sensorlist IPAddressUp, will be 172.16.30.35. the number 2 side, in the devicelist the IPAddressDown, will be 172.17.30.35. You’ll notice that de down-side is considered as another ring and will get another IP-range.</w:t>
      </w:r>
    </w:p>
    <w:p w:rsidR="009A2AB7" w:rsidRDefault="009A2AB7" w:rsidP="009A2AB7"/>
    <w:p w:rsidR="009A2AB7" w:rsidRDefault="009A2AB7" w:rsidP="009A2AB7">
      <w:r>
        <w:t>While the Switches do not have an IP-address they need not have one of the above mentioned IP addresses assigned. More on how to build that in to the devicelist in chapter</w:t>
      </w:r>
    </w:p>
    <w:p w:rsidR="009A2AB7" w:rsidRDefault="009A2AB7" w:rsidP="009A2AB7">
      <w:r>
        <w:fldChar w:fldCharType="begin"/>
      </w:r>
      <w:r>
        <w:instrText xml:space="preserve"> REF _Ref342300632 \r \h </w:instrText>
      </w:r>
      <w:r>
        <w:fldChar w:fldCharType="separate"/>
      </w:r>
      <w:r>
        <w:t>9.5.11</w:t>
      </w:r>
      <w:r>
        <w:fldChar w:fldCharType="end"/>
      </w:r>
    </w:p>
    <w:p w:rsidR="009A2AB7" w:rsidRDefault="009A2AB7" w:rsidP="009A2AB7"/>
    <w:p w:rsidR="009A2AB7" w:rsidRPr="00CD77DB" w:rsidRDefault="009A2AB7" w:rsidP="009A2AB7">
      <w:r>
        <w:t xml:space="preserve">The interfaces such as the Wago, the SerialLan etc. will get their own IP address as well as a port connection (also see Chapter </w:t>
      </w:r>
      <w:r>
        <w:fldChar w:fldCharType="begin"/>
      </w:r>
      <w:r>
        <w:instrText xml:space="preserve"> REF _Ref342300632 \r \h </w:instrText>
      </w:r>
      <w:r>
        <w:fldChar w:fldCharType="separate"/>
      </w:r>
      <w:r>
        <w:t>9.5.11</w:t>
      </w:r>
      <w:r>
        <w:fldChar w:fldCharType="end"/>
      </w:r>
      <w:r>
        <w:t>)</w:t>
      </w:r>
    </w:p>
    <w:p w:rsidR="009A2AB7" w:rsidRDefault="009A2AB7" w:rsidP="009A2AB7"/>
    <w:p w:rsidR="009A2AB7" w:rsidRPr="00CD77DB" w:rsidRDefault="009A2AB7" w:rsidP="009A2AB7"/>
    <w:p w:rsidR="009A2AB7" w:rsidRDefault="009A2AB7" w:rsidP="00D5559F">
      <w:pPr>
        <w:pStyle w:val="Kop2"/>
        <w:numPr>
          <w:ilvl w:val="1"/>
          <w:numId w:val="1"/>
        </w:numPr>
      </w:pPr>
      <w:bookmarkStart w:id="557" w:name="_Ref341701633"/>
      <w:bookmarkStart w:id="558" w:name="_Toc346187086"/>
      <w:bookmarkStart w:id="559" w:name="_Toc349645737"/>
      <w:r>
        <w:t>Mac addresses</w:t>
      </w:r>
      <w:bookmarkEnd w:id="557"/>
      <w:bookmarkEnd w:id="558"/>
      <w:bookmarkEnd w:id="559"/>
    </w:p>
    <w:p w:rsidR="009A2AB7" w:rsidRDefault="009A2AB7" w:rsidP="00D5559F">
      <w:pPr>
        <w:pStyle w:val="Kop3"/>
        <w:numPr>
          <w:ilvl w:val="2"/>
          <w:numId w:val="1"/>
        </w:numPr>
      </w:pPr>
      <w:bookmarkStart w:id="560" w:name="_Toc346187087"/>
      <w:bookmarkStart w:id="561" w:name="_Toc349645738"/>
      <w:r>
        <w:t>Introduction</w:t>
      </w:r>
      <w:bookmarkEnd w:id="560"/>
      <w:bookmarkEnd w:id="561"/>
    </w:p>
    <w:p w:rsidR="009A2AB7" w:rsidRDefault="009A2AB7" w:rsidP="009A2AB7">
      <w:r>
        <w:t xml:space="preserve">To be identified in a network it is sometimes needed that the MAC address is available to distinguish two or more of the same devices. The MAC address is a unique number that is only conjugated to one device. So if there are two or more </w:t>
      </w:r>
      <w:proofErr w:type="spellStart"/>
      <w:r>
        <w:t>Moxa’s</w:t>
      </w:r>
      <w:proofErr w:type="spellEnd"/>
      <w:r>
        <w:t xml:space="preserve"> on a network, FT needs to </w:t>
      </w:r>
      <w:r>
        <w:lastRenderedPageBreak/>
        <w:t>separate them with their distinct MAC number. For these devices you need to fill in the MAC address in the devicelist.</w:t>
      </w:r>
    </w:p>
    <w:p w:rsidR="009A2AB7" w:rsidRDefault="009A2AB7" w:rsidP="009A2AB7"/>
    <w:p w:rsidR="009A2AB7" w:rsidRDefault="009A2AB7" w:rsidP="00D5559F">
      <w:pPr>
        <w:pStyle w:val="Kop2"/>
        <w:numPr>
          <w:ilvl w:val="1"/>
          <w:numId w:val="1"/>
        </w:numPr>
      </w:pPr>
      <w:bookmarkStart w:id="562" w:name="_Toc346187089"/>
      <w:bookmarkStart w:id="563" w:name="_Toc349645740"/>
      <w:r>
        <w:t>How to implement this in the devicelist</w:t>
      </w:r>
      <w:bookmarkEnd w:id="562"/>
      <w:bookmarkEnd w:id="563"/>
    </w:p>
    <w:p w:rsidR="009A2AB7" w:rsidRDefault="009A2AB7" w:rsidP="00D5559F">
      <w:pPr>
        <w:pStyle w:val="Kop3"/>
        <w:numPr>
          <w:ilvl w:val="2"/>
          <w:numId w:val="1"/>
        </w:numPr>
      </w:pPr>
      <w:bookmarkStart w:id="564" w:name="_Toc346187090"/>
      <w:bookmarkStart w:id="565" w:name="_Toc349645741"/>
      <w:r>
        <w:t>Introduction</w:t>
      </w:r>
      <w:bookmarkEnd w:id="564"/>
      <w:bookmarkEnd w:id="565"/>
    </w:p>
    <w:p w:rsidR="009A2AB7" w:rsidRDefault="009A2AB7" w:rsidP="009A2AB7">
      <w:r>
        <w:t xml:space="preserve">To implement all the devices in the devicelist we will now give an example on the basis of the single-line drawing we presented earlier. We will try to give you a method that is </w:t>
      </w:r>
      <w:r w:rsidRPr="0036727A">
        <w:t xml:space="preserve"> </w:t>
      </w:r>
      <w:r>
        <w:t>easy to use, yet with the least possibilities to make any mistakes. Once you get familiar with the devicelist, you can derive your own method of working. The ultimate goal of the devicelist is to make the topology connected flawlessly which can be checked in FT NavVision©.</w:t>
      </w:r>
    </w:p>
    <w:p w:rsidR="009A2AB7" w:rsidRDefault="009A2AB7" w:rsidP="009A2AB7"/>
    <w:p w:rsidR="009A2AB7" w:rsidRDefault="009A2AB7" w:rsidP="00D5559F">
      <w:pPr>
        <w:pStyle w:val="Kop3"/>
        <w:numPr>
          <w:ilvl w:val="2"/>
          <w:numId w:val="1"/>
        </w:numPr>
      </w:pPr>
      <w:bookmarkStart w:id="566" w:name="_Ref342477845"/>
      <w:bookmarkStart w:id="567" w:name="_Toc346187091"/>
      <w:bookmarkStart w:id="568" w:name="_Toc349645742"/>
      <w:r>
        <w:t>The devices</w:t>
      </w:r>
      <w:bookmarkEnd w:id="566"/>
      <w:bookmarkEnd w:id="567"/>
      <w:bookmarkEnd w:id="568"/>
    </w:p>
    <w:p w:rsidR="009A2AB7" w:rsidRDefault="009A2AB7" w:rsidP="009A2AB7">
      <w:r>
        <w:t xml:space="preserve">As seen earlier a device name is “Identification of the device where the sensor/control or serial device is connected to. This text should be unique for each FT NavVision® device. </w:t>
      </w:r>
      <w:r w:rsidRPr="00703CAA">
        <w:t xml:space="preserve">The </w:t>
      </w:r>
      <w:r>
        <w:t>text</w:t>
      </w:r>
      <w:r w:rsidRPr="00703CAA">
        <w:t xml:space="preserve"> is case sensitive</w:t>
      </w:r>
      <w:r>
        <w:t>”</w:t>
      </w:r>
    </w:p>
    <w:p w:rsidR="009A2AB7" w:rsidRDefault="009A2AB7" w:rsidP="009A2AB7"/>
    <w:p w:rsidR="009A2AB7" w:rsidRDefault="009A2AB7" w:rsidP="009A2AB7">
      <w:r>
        <w:t xml:space="preserve">So to use it later on in the sensorlist it is mandatory that you give each device a name that is unique. So use names as “GPS” or “Port Engine” or any other name as long as it is descriptive for your device. </w:t>
      </w:r>
    </w:p>
    <w:p w:rsidR="009A2AB7" w:rsidRDefault="009A2AB7" w:rsidP="009A2AB7"/>
    <w:p w:rsidR="009A2AB7" w:rsidRDefault="009A2AB7" w:rsidP="009A2AB7">
      <w:r>
        <w:t xml:space="preserve">As the example single line drawing shows we have two servers that are in the topology. For now let’s call them Server 1 and Server 2. So the first devices that we put into the devicelist are these two. Please remember </w:t>
      </w:r>
      <w:proofErr w:type="spellStart"/>
      <w:r>
        <w:t>wich</w:t>
      </w:r>
      <w:proofErr w:type="spellEnd"/>
      <w:r>
        <w:t xml:space="preserve"> one you call Server 1 and which Server 2 (easiest way to do is to write it down in the drawing). Now let’s put them in the devicelist (see </w:t>
      </w:r>
      <w:r>
        <w:fldChar w:fldCharType="begin"/>
      </w:r>
      <w:r>
        <w:instrText xml:space="preserve"> REF _Ref342049499 \h </w:instrText>
      </w:r>
      <w:r>
        <w:fldChar w:fldCharType="separate"/>
      </w:r>
      <w:r>
        <w:t xml:space="preserve">Figure </w:t>
      </w:r>
      <w:r>
        <w:rPr>
          <w:noProof/>
        </w:rPr>
        <w:t>9</w:t>
      </w:r>
      <w:r>
        <w:noBreakHyphen/>
      </w:r>
      <w:r>
        <w:rPr>
          <w:noProof/>
        </w:rPr>
        <w:t>3</w:t>
      </w:r>
      <w:r>
        <w:fldChar w:fldCharType="end"/>
      </w:r>
      <w:r>
        <w:t>).</w:t>
      </w:r>
    </w:p>
    <w:p w:rsidR="009A2AB7" w:rsidRDefault="009A2AB7" w:rsidP="009A2AB7"/>
    <w:p w:rsidR="009A2AB7" w:rsidRDefault="009A2AB7" w:rsidP="009A2AB7">
      <w:r>
        <w:rPr>
          <w:noProof/>
          <w:lang w:val="nl-NL" w:eastAsia="nl-NL"/>
        </w:rPr>
        <w:drawing>
          <wp:inline distT="0" distB="0" distL="0" distR="0" wp14:anchorId="2AB16CA6" wp14:editId="73A1E7AE">
            <wp:extent cx="990600" cy="146685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990600" cy="1466850"/>
                    </a:xfrm>
                    <a:prstGeom prst="rect">
                      <a:avLst/>
                    </a:prstGeom>
                  </pic:spPr>
                </pic:pic>
              </a:graphicData>
            </a:graphic>
          </wp:inline>
        </w:drawing>
      </w:r>
    </w:p>
    <w:p w:rsidR="009A2AB7" w:rsidRDefault="009A2AB7" w:rsidP="009A2AB7">
      <w:pPr>
        <w:pStyle w:val="Onderschrift"/>
      </w:pPr>
      <w:bookmarkStart w:id="569" w:name="_Ref342049499"/>
      <w:bookmarkStart w:id="570" w:name="_Toc346187183"/>
      <w:bookmarkStart w:id="571" w:name="_Toc349645864"/>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3</w:t>
      </w:r>
      <w:r>
        <w:fldChar w:fldCharType="end"/>
      </w:r>
      <w:bookmarkEnd w:id="569"/>
      <w:r>
        <w:t>: Filling device column 1</w:t>
      </w:r>
      <w:bookmarkEnd w:id="570"/>
      <w:bookmarkEnd w:id="571"/>
    </w:p>
    <w:p w:rsidR="009A2AB7" w:rsidRPr="00FE7483" w:rsidRDefault="009A2AB7" w:rsidP="009A2AB7"/>
    <w:p w:rsidR="009A2AB7" w:rsidRDefault="009A2AB7" w:rsidP="009A2AB7">
      <w:pPr>
        <w:pStyle w:val="Text"/>
      </w:pPr>
      <w:r>
        <w:t>Next thing we find in the drawing are a lot of switches. We can number the switches or give them the location as a tag, or even both. That way we know later on about which switch we are talking. In this case we work with the descriptive name and we get the following:</w:t>
      </w:r>
    </w:p>
    <w:p w:rsidR="009A2AB7" w:rsidRDefault="009A2AB7" w:rsidP="009A2AB7">
      <w:pPr>
        <w:pStyle w:val="Text"/>
      </w:pPr>
    </w:p>
    <w:p w:rsidR="009A2AB7" w:rsidRDefault="009A2AB7" w:rsidP="009A2AB7">
      <w:pPr>
        <w:pStyle w:val="Text"/>
      </w:pPr>
      <w:r>
        <w:rPr>
          <w:noProof/>
          <w:lang w:val="nl-NL" w:eastAsia="nl-NL"/>
        </w:rPr>
        <w:lastRenderedPageBreak/>
        <w:drawing>
          <wp:inline distT="0" distB="0" distL="0" distR="0" wp14:anchorId="0243AE44" wp14:editId="79812ABC">
            <wp:extent cx="1276350" cy="2333625"/>
            <wp:effectExtent l="0" t="0" r="0" b="952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76350" cy="2333625"/>
                    </a:xfrm>
                    <a:prstGeom prst="rect">
                      <a:avLst/>
                    </a:prstGeom>
                  </pic:spPr>
                </pic:pic>
              </a:graphicData>
            </a:graphic>
          </wp:inline>
        </w:drawing>
      </w:r>
    </w:p>
    <w:p w:rsidR="009A2AB7" w:rsidRDefault="009A2AB7" w:rsidP="009A2AB7">
      <w:pPr>
        <w:pStyle w:val="Onderschrift"/>
      </w:pPr>
      <w:bookmarkStart w:id="572" w:name="_Toc346187184"/>
      <w:bookmarkStart w:id="573" w:name="_Toc349645865"/>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4</w:t>
      </w:r>
      <w:r>
        <w:fldChar w:fldCharType="end"/>
      </w:r>
      <w:r>
        <w:t>: Filling device column 2</w:t>
      </w:r>
      <w:bookmarkEnd w:id="572"/>
      <w:bookmarkEnd w:id="573"/>
    </w:p>
    <w:p w:rsidR="009A2AB7" w:rsidRDefault="009A2AB7" w:rsidP="009A2AB7">
      <w:r>
        <w:t xml:space="preserve">Next we take the Wago’s. </w:t>
      </w:r>
      <w:proofErr w:type="spellStart"/>
      <w:r>
        <w:t>Lets</w:t>
      </w:r>
      <w:proofErr w:type="spellEnd"/>
      <w:r>
        <w:t xml:space="preserve"> also take the descriptive name for that and we get the following:</w:t>
      </w:r>
    </w:p>
    <w:p w:rsidR="009A2AB7" w:rsidRDefault="009A2AB7" w:rsidP="009A2AB7"/>
    <w:p w:rsidR="009A2AB7" w:rsidRDefault="009A2AB7" w:rsidP="009A2AB7">
      <w:r>
        <w:rPr>
          <w:noProof/>
          <w:lang w:val="nl-NL" w:eastAsia="nl-NL"/>
        </w:rPr>
        <w:drawing>
          <wp:inline distT="0" distB="0" distL="0" distR="0" wp14:anchorId="67B26F5B" wp14:editId="4366E0D5">
            <wp:extent cx="1495425" cy="3448050"/>
            <wp:effectExtent l="0" t="0" r="9525"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95425" cy="3448050"/>
                    </a:xfrm>
                    <a:prstGeom prst="rect">
                      <a:avLst/>
                    </a:prstGeom>
                  </pic:spPr>
                </pic:pic>
              </a:graphicData>
            </a:graphic>
          </wp:inline>
        </w:drawing>
      </w:r>
    </w:p>
    <w:p w:rsidR="009A2AB7" w:rsidRDefault="009A2AB7" w:rsidP="009A2AB7">
      <w:pPr>
        <w:pStyle w:val="Onderschrift"/>
      </w:pPr>
      <w:bookmarkStart w:id="574" w:name="_Toc346187185"/>
      <w:bookmarkStart w:id="575" w:name="_Toc349645866"/>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5</w:t>
      </w:r>
      <w:r>
        <w:fldChar w:fldCharType="end"/>
      </w:r>
      <w:r>
        <w:t>: Filling device column 3</w:t>
      </w:r>
      <w:bookmarkEnd w:id="574"/>
      <w:bookmarkEnd w:id="575"/>
    </w:p>
    <w:p w:rsidR="009A2AB7" w:rsidRDefault="009A2AB7" w:rsidP="009A2AB7">
      <w:r>
        <w:t>Last items are some serial Lan interfaces and some DAP’s (Duty Alarm Panels). Adding these makes the device column complete and gives the following result:</w:t>
      </w:r>
    </w:p>
    <w:p w:rsidR="009A2AB7" w:rsidRDefault="009A2AB7" w:rsidP="009A2AB7"/>
    <w:p w:rsidR="009A2AB7" w:rsidRDefault="009A2AB7" w:rsidP="009A2AB7">
      <w:r>
        <w:rPr>
          <w:noProof/>
          <w:lang w:val="nl-NL" w:eastAsia="nl-NL"/>
        </w:rPr>
        <w:lastRenderedPageBreak/>
        <w:drawing>
          <wp:inline distT="0" distB="0" distL="0" distR="0" wp14:anchorId="3C97D89D" wp14:editId="285DDDE5">
            <wp:extent cx="1495425" cy="5076825"/>
            <wp:effectExtent l="0" t="0" r="9525" b="952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495425" cy="5076825"/>
                    </a:xfrm>
                    <a:prstGeom prst="rect">
                      <a:avLst/>
                    </a:prstGeom>
                  </pic:spPr>
                </pic:pic>
              </a:graphicData>
            </a:graphic>
          </wp:inline>
        </w:drawing>
      </w:r>
    </w:p>
    <w:p w:rsidR="009A2AB7" w:rsidRDefault="009A2AB7" w:rsidP="009A2AB7">
      <w:pPr>
        <w:pStyle w:val="Onderschrift"/>
      </w:pPr>
      <w:bookmarkStart w:id="576" w:name="_Toc346187186"/>
      <w:bookmarkStart w:id="577" w:name="_Toc349645867"/>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6</w:t>
      </w:r>
      <w:r>
        <w:fldChar w:fldCharType="end"/>
      </w:r>
      <w:r>
        <w:t>: Filling device column 4</w:t>
      </w:r>
      <w:bookmarkEnd w:id="576"/>
      <w:bookmarkEnd w:id="577"/>
    </w:p>
    <w:p w:rsidR="009A2AB7" w:rsidRDefault="009A2AB7" w:rsidP="009A2AB7">
      <w:pPr>
        <w:rPr>
          <w:i/>
        </w:rPr>
      </w:pPr>
      <w:r>
        <w:rPr>
          <w:noProof/>
          <w:lang w:val="nl-NL" w:eastAsia="nl-NL"/>
        </w:rPr>
        <w:drawing>
          <wp:inline distT="0" distB="0" distL="0" distR="0" wp14:anchorId="0F0A7590" wp14:editId="1F4CDB4C">
            <wp:extent cx="624568" cy="514350"/>
            <wp:effectExtent l="0" t="0" r="4445" b="0"/>
            <wp:docPr id="39" name="Afbeelding 39" descr="C:\Users\Vince\Desktop\Werk FT\Figures\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ce\Desktop\Werk FT\Figures\Not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568" cy="514350"/>
                    </a:xfrm>
                    <a:prstGeom prst="rect">
                      <a:avLst/>
                    </a:prstGeom>
                    <a:noFill/>
                    <a:ln>
                      <a:noFill/>
                    </a:ln>
                  </pic:spPr>
                </pic:pic>
              </a:graphicData>
            </a:graphic>
          </wp:inline>
        </w:drawing>
      </w:r>
      <w:r w:rsidRPr="00635607">
        <w:rPr>
          <w:i/>
        </w:rPr>
        <w:t xml:space="preserve">:Serial </w:t>
      </w:r>
      <w:proofErr w:type="spellStart"/>
      <w:r w:rsidRPr="00635607">
        <w:rPr>
          <w:i/>
        </w:rPr>
        <w:t>Lan’s</w:t>
      </w:r>
      <w:proofErr w:type="spellEnd"/>
      <w:r w:rsidRPr="00635607">
        <w:rPr>
          <w:i/>
        </w:rPr>
        <w:t xml:space="preserve"> have multiple ports as well as some other interfaces. Make sure you put both ports (if in use) in the device column. You can give it a name like “serial 1 ER-1”wich is the first port of the first serial Lan interface in the engine room, or you can name it after the sensor or device that is connected to that port (in this case “Port Generator”). We prefer the first option because sometimes you have multiple GPS’s on the system or whatever and you will get confused.</w:t>
      </w:r>
    </w:p>
    <w:p w:rsidR="009A2AB7" w:rsidRDefault="009A2AB7" w:rsidP="009A2AB7">
      <w:pPr>
        <w:rPr>
          <w:i/>
        </w:rPr>
      </w:pPr>
    </w:p>
    <w:p w:rsidR="009A2AB7" w:rsidRDefault="009A2AB7" w:rsidP="009A2AB7">
      <w:r>
        <w:t>This completes the filling of the device column. If you compare it to your drawing, you can see that all the devices in the topology are now in the devicelist. Time to move to the next column.</w:t>
      </w:r>
    </w:p>
    <w:p w:rsidR="009A2AB7" w:rsidRDefault="009A2AB7" w:rsidP="009A2AB7"/>
    <w:p w:rsidR="009A2AB7" w:rsidRDefault="009A2AB7" w:rsidP="00D5559F">
      <w:pPr>
        <w:pStyle w:val="Kop3"/>
        <w:numPr>
          <w:ilvl w:val="2"/>
          <w:numId w:val="1"/>
        </w:numPr>
      </w:pPr>
      <w:bookmarkStart w:id="578" w:name="_Toc346187092"/>
      <w:bookmarkStart w:id="579" w:name="_Toc349645743"/>
      <w:r>
        <w:t>Comment</w:t>
      </w:r>
      <w:bookmarkEnd w:id="578"/>
      <w:bookmarkEnd w:id="579"/>
    </w:p>
    <w:p w:rsidR="009A2AB7" w:rsidRDefault="009A2AB7" w:rsidP="009A2AB7">
      <w:r>
        <w:t>We leave this up to you. If you have something you need to remember with a certain device you can keep it here. FT NavVision© doesn’t use this information.</w:t>
      </w:r>
    </w:p>
    <w:p w:rsidR="009A2AB7" w:rsidRDefault="009A2AB7" w:rsidP="009A2AB7"/>
    <w:p w:rsidR="009A2AB7" w:rsidRDefault="009A2AB7" w:rsidP="00D5559F">
      <w:pPr>
        <w:pStyle w:val="Kop3"/>
        <w:numPr>
          <w:ilvl w:val="2"/>
          <w:numId w:val="1"/>
        </w:numPr>
      </w:pPr>
      <w:bookmarkStart w:id="580" w:name="_Toc346187093"/>
      <w:bookmarkStart w:id="581" w:name="_Toc349645744"/>
      <w:r>
        <w:lastRenderedPageBreak/>
        <w:t>Location</w:t>
      </w:r>
      <w:bookmarkEnd w:id="580"/>
      <w:bookmarkEnd w:id="581"/>
    </w:p>
    <w:p w:rsidR="009A2AB7" w:rsidRDefault="009A2AB7" w:rsidP="009A2AB7">
      <w:r>
        <w:t xml:space="preserve">The location is the </w:t>
      </w:r>
      <w:r w:rsidRPr="00703CAA">
        <w:t>Identification of the substation where the sensor</w:t>
      </w:r>
      <w:r>
        <w:t>/control</w:t>
      </w:r>
      <w:r w:rsidRPr="00703CAA">
        <w:t xml:space="preserve"> is connected to</w:t>
      </w:r>
      <w:r>
        <w:t xml:space="preserve"> in </w:t>
      </w:r>
      <w:r w:rsidRPr="00703CAA">
        <w:t>the FT NavVision® system.</w:t>
      </w:r>
      <w:r>
        <w:t xml:space="preserve"> You can easily get that from the drawing and put it in the Location column. In our case we will get the following:</w:t>
      </w:r>
    </w:p>
    <w:p w:rsidR="009A2AB7" w:rsidRDefault="009A2AB7" w:rsidP="009A2AB7"/>
    <w:p w:rsidR="009A2AB7" w:rsidRDefault="009A2AB7" w:rsidP="009A2AB7">
      <w:r>
        <w:rPr>
          <w:noProof/>
          <w:lang w:val="nl-NL" w:eastAsia="nl-NL"/>
        </w:rPr>
        <w:drawing>
          <wp:inline distT="0" distB="0" distL="0" distR="0" wp14:anchorId="6CBF4329" wp14:editId="00805AD5">
            <wp:extent cx="2362200" cy="5162550"/>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362200" cy="5162550"/>
                    </a:xfrm>
                    <a:prstGeom prst="rect">
                      <a:avLst/>
                    </a:prstGeom>
                  </pic:spPr>
                </pic:pic>
              </a:graphicData>
            </a:graphic>
          </wp:inline>
        </w:drawing>
      </w:r>
      <w:r>
        <w:t>`</w:t>
      </w:r>
    </w:p>
    <w:p w:rsidR="009A2AB7" w:rsidRDefault="009A2AB7" w:rsidP="009A2AB7">
      <w:pPr>
        <w:pStyle w:val="Onderschrift"/>
      </w:pPr>
      <w:bookmarkStart w:id="582" w:name="_Toc346187187"/>
      <w:bookmarkStart w:id="583" w:name="_Toc349645868"/>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7</w:t>
      </w:r>
      <w:r>
        <w:fldChar w:fldCharType="end"/>
      </w:r>
      <w:r>
        <w:t>: Filling location column</w:t>
      </w:r>
      <w:bookmarkEnd w:id="582"/>
      <w:bookmarkEnd w:id="583"/>
    </w:p>
    <w:p w:rsidR="009A2AB7" w:rsidRDefault="009A2AB7" w:rsidP="00D5559F">
      <w:pPr>
        <w:pStyle w:val="Kop3"/>
        <w:numPr>
          <w:ilvl w:val="2"/>
          <w:numId w:val="1"/>
        </w:numPr>
      </w:pPr>
      <w:bookmarkStart w:id="584" w:name="_Toc346187094"/>
      <w:bookmarkStart w:id="585" w:name="_Toc349645745"/>
      <w:r>
        <w:t>Protocol</w:t>
      </w:r>
      <w:bookmarkEnd w:id="584"/>
      <w:bookmarkEnd w:id="585"/>
    </w:p>
    <w:p w:rsidR="009A2AB7" w:rsidRDefault="009A2AB7" w:rsidP="009A2AB7">
      <w:r>
        <w:t xml:space="preserve">To choose the protocol you have a lot of options. To make it easy there is a drop-down box. Just click the appropriate field and look in de drop-down menu if you can find the right protocol. (for explanation on the options see </w:t>
      </w:r>
      <w:r>
        <w:fldChar w:fldCharType="begin"/>
      </w:r>
      <w:r>
        <w:instrText xml:space="preserve"> REF _Ref341708031 \h </w:instrText>
      </w:r>
      <w:r>
        <w:fldChar w:fldCharType="separate"/>
      </w:r>
      <w:r>
        <w:t xml:space="preserve">Table </w:t>
      </w:r>
      <w:r>
        <w:rPr>
          <w:noProof/>
        </w:rPr>
        <w:t>9</w:t>
      </w:r>
      <w:r>
        <w:noBreakHyphen/>
      </w:r>
      <w:r>
        <w:rPr>
          <w:noProof/>
        </w:rPr>
        <w:t>2</w:t>
      </w:r>
      <w:r>
        <w:fldChar w:fldCharType="end"/>
      </w:r>
      <w:r>
        <w:t>).</w:t>
      </w:r>
    </w:p>
    <w:p w:rsidR="009A2AB7" w:rsidRDefault="009A2AB7" w:rsidP="009A2AB7"/>
    <w:p w:rsidR="009A2AB7" w:rsidRDefault="009A2AB7" w:rsidP="009A2AB7">
      <w:r>
        <w:t>The first ones are easy. We have two server and a couple of switches and Wago’s. The protocols for these are quite clear. Fill them in and you get the following:</w:t>
      </w:r>
    </w:p>
    <w:p w:rsidR="009A2AB7" w:rsidRDefault="009A2AB7" w:rsidP="009A2AB7"/>
    <w:p w:rsidR="009A2AB7" w:rsidRDefault="009A2AB7" w:rsidP="009A2AB7">
      <w:r>
        <w:rPr>
          <w:noProof/>
          <w:lang w:val="nl-NL" w:eastAsia="nl-NL"/>
        </w:rPr>
        <w:lastRenderedPageBreak/>
        <w:drawing>
          <wp:inline distT="0" distB="0" distL="0" distR="0" wp14:anchorId="1825B314" wp14:editId="7953B52B">
            <wp:extent cx="2880000" cy="2761200"/>
            <wp:effectExtent l="0" t="0" r="0" b="127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880000" cy="2761200"/>
                    </a:xfrm>
                    <a:prstGeom prst="rect">
                      <a:avLst/>
                    </a:prstGeom>
                  </pic:spPr>
                </pic:pic>
              </a:graphicData>
            </a:graphic>
          </wp:inline>
        </w:drawing>
      </w:r>
    </w:p>
    <w:p w:rsidR="009A2AB7" w:rsidRDefault="009A2AB7" w:rsidP="009A2AB7">
      <w:pPr>
        <w:pStyle w:val="Onderschrift"/>
      </w:pPr>
      <w:bookmarkStart w:id="586" w:name="_Toc346187188"/>
      <w:bookmarkStart w:id="587" w:name="_Toc349645869"/>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8</w:t>
      </w:r>
      <w:r>
        <w:fldChar w:fldCharType="end"/>
      </w:r>
      <w:r>
        <w:t>: Filling protocol column 1</w:t>
      </w:r>
      <w:bookmarkEnd w:id="586"/>
      <w:bookmarkEnd w:id="587"/>
    </w:p>
    <w:p w:rsidR="009A2AB7" w:rsidRDefault="009A2AB7" w:rsidP="009A2AB7">
      <w:r>
        <w:t xml:space="preserve">For the serial </w:t>
      </w:r>
      <w:proofErr w:type="spellStart"/>
      <w:r>
        <w:t>Lan’s</w:t>
      </w:r>
      <w:proofErr w:type="spellEnd"/>
      <w:r>
        <w:t xml:space="preserve"> we need to know what is connected. Look at the drawing and find the right protocol for the connections you see there. For example the GPS and Autopilot are NMEA, the generators and engines are Caterpillar and the printer is a printer. Find these protocols in the drop-down menu and you’ll get the following:</w:t>
      </w:r>
    </w:p>
    <w:p w:rsidR="009A2AB7" w:rsidRDefault="009A2AB7" w:rsidP="009A2AB7"/>
    <w:p w:rsidR="009A2AB7" w:rsidRDefault="009A2AB7" w:rsidP="009A2AB7">
      <w:r>
        <w:rPr>
          <w:noProof/>
          <w:lang w:val="nl-NL" w:eastAsia="nl-NL"/>
        </w:rPr>
        <w:drawing>
          <wp:inline distT="0" distB="0" distL="0" distR="0" wp14:anchorId="264F99C0" wp14:editId="56CA1AAA">
            <wp:extent cx="2880000" cy="3682800"/>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80000" cy="3682800"/>
                    </a:xfrm>
                    <a:prstGeom prst="rect">
                      <a:avLst/>
                    </a:prstGeom>
                  </pic:spPr>
                </pic:pic>
              </a:graphicData>
            </a:graphic>
          </wp:inline>
        </w:drawing>
      </w:r>
    </w:p>
    <w:p w:rsidR="009A2AB7" w:rsidRDefault="009A2AB7" w:rsidP="009A2AB7">
      <w:pPr>
        <w:pStyle w:val="Onderschrift"/>
      </w:pPr>
      <w:bookmarkStart w:id="588" w:name="_Toc346187189"/>
      <w:bookmarkStart w:id="589" w:name="_Toc349645870"/>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9</w:t>
      </w:r>
      <w:r>
        <w:fldChar w:fldCharType="end"/>
      </w:r>
      <w:r>
        <w:t>: Filling protocol column 2</w:t>
      </w:r>
      <w:bookmarkEnd w:id="588"/>
      <w:bookmarkEnd w:id="589"/>
    </w:p>
    <w:p w:rsidR="009A2AB7" w:rsidRDefault="009A2AB7" w:rsidP="009A2AB7">
      <w:r>
        <w:t>The DAP’s are PC’s so that ends the filling of the protocol column as follows:</w:t>
      </w:r>
    </w:p>
    <w:p w:rsidR="009A2AB7" w:rsidRDefault="009A2AB7" w:rsidP="009A2AB7"/>
    <w:p w:rsidR="009A2AB7" w:rsidRDefault="009A2AB7" w:rsidP="009A2AB7">
      <w:r>
        <w:rPr>
          <w:noProof/>
          <w:lang w:val="nl-NL" w:eastAsia="nl-NL"/>
        </w:rPr>
        <w:lastRenderedPageBreak/>
        <w:drawing>
          <wp:inline distT="0" distB="0" distL="0" distR="0" wp14:anchorId="3CB7056C" wp14:editId="5457C94A">
            <wp:extent cx="2880000" cy="4291200"/>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880000" cy="4291200"/>
                    </a:xfrm>
                    <a:prstGeom prst="rect">
                      <a:avLst/>
                    </a:prstGeom>
                  </pic:spPr>
                </pic:pic>
              </a:graphicData>
            </a:graphic>
          </wp:inline>
        </w:drawing>
      </w:r>
    </w:p>
    <w:p w:rsidR="009A2AB7" w:rsidRDefault="009A2AB7" w:rsidP="009A2AB7">
      <w:pPr>
        <w:pStyle w:val="Onderschrift"/>
      </w:pPr>
      <w:bookmarkStart w:id="590" w:name="_Toc346187190"/>
      <w:bookmarkStart w:id="591" w:name="_Toc349645871"/>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10</w:t>
      </w:r>
      <w:r>
        <w:fldChar w:fldCharType="end"/>
      </w:r>
      <w:r>
        <w:t>: Filling protocol column 3</w:t>
      </w:r>
      <w:bookmarkEnd w:id="590"/>
      <w:bookmarkEnd w:id="591"/>
    </w:p>
    <w:p w:rsidR="009A2AB7" w:rsidRDefault="009A2AB7" w:rsidP="00D5559F">
      <w:pPr>
        <w:pStyle w:val="Kop3"/>
        <w:numPr>
          <w:ilvl w:val="2"/>
          <w:numId w:val="1"/>
        </w:numPr>
      </w:pPr>
      <w:bookmarkStart w:id="592" w:name="_Toc346187095"/>
      <w:bookmarkStart w:id="593" w:name="_Toc349645746"/>
      <w:r>
        <w:t>Interface</w:t>
      </w:r>
      <w:bookmarkEnd w:id="592"/>
      <w:bookmarkEnd w:id="593"/>
    </w:p>
    <w:p w:rsidR="009A2AB7" w:rsidRDefault="009A2AB7" w:rsidP="009A2AB7">
      <w:r>
        <w:t>The interface is the name of the sort of interface that is used to get the data into the system. This is used to distinguish the same sort of interfaces by a separate number.</w:t>
      </w:r>
    </w:p>
    <w:p w:rsidR="009A2AB7" w:rsidRDefault="009A2AB7" w:rsidP="009A2AB7"/>
    <w:p w:rsidR="009A2AB7" w:rsidRDefault="009A2AB7" w:rsidP="009A2AB7">
      <w:r>
        <w:t xml:space="preserve">It speaks for itself for most of the interfaces. Only notice that the PC’s will be divided into Servers and Clients and for an interface that has multiple ports you need to add the same interface for each port. (for options see </w:t>
      </w:r>
      <w:r>
        <w:fldChar w:fldCharType="begin"/>
      </w:r>
      <w:r>
        <w:instrText xml:space="preserve"> REF _Ref341708828 \h </w:instrText>
      </w:r>
      <w:r>
        <w:fldChar w:fldCharType="separate"/>
      </w:r>
      <w:r>
        <w:t xml:space="preserve">Table </w:t>
      </w:r>
      <w:r>
        <w:rPr>
          <w:noProof/>
        </w:rPr>
        <w:t>9</w:t>
      </w:r>
      <w:r>
        <w:noBreakHyphen/>
      </w:r>
      <w:r>
        <w:rPr>
          <w:noProof/>
        </w:rPr>
        <w:t>3</w:t>
      </w:r>
      <w:r>
        <w:fldChar w:fldCharType="end"/>
      </w:r>
      <w:r>
        <w:t>).</w:t>
      </w:r>
    </w:p>
    <w:p w:rsidR="009A2AB7" w:rsidRDefault="009A2AB7" w:rsidP="009A2AB7"/>
    <w:p w:rsidR="009A2AB7" w:rsidRDefault="009A2AB7" w:rsidP="009A2AB7">
      <w:r>
        <w:t>The result will be as follows:</w:t>
      </w:r>
    </w:p>
    <w:p w:rsidR="009A2AB7" w:rsidRDefault="009A2AB7" w:rsidP="009A2AB7"/>
    <w:p w:rsidR="009A2AB7" w:rsidRDefault="009A2AB7" w:rsidP="009A2AB7">
      <w:r>
        <w:rPr>
          <w:noProof/>
          <w:lang w:val="nl-NL" w:eastAsia="nl-NL"/>
        </w:rPr>
        <w:lastRenderedPageBreak/>
        <w:drawing>
          <wp:inline distT="0" distB="0" distL="0" distR="0" wp14:anchorId="118876B6" wp14:editId="3B3EE395">
            <wp:extent cx="4514850" cy="5172075"/>
            <wp:effectExtent l="0" t="0" r="0"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514850" cy="5172075"/>
                    </a:xfrm>
                    <a:prstGeom prst="rect">
                      <a:avLst/>
                    </a:prstGeom>
                  </pic:spPr>
                </pic:pic>
              </a:graphicData>
            </a:graphic>
          </wp:inline>
        </w:drawing>
      </w:r>
    </w:p>
    <w:p w:rsidR="009A2AB7" w:rsidRDefault="009A2AB7" w:rsidP="009A2AB7">
      <w:pPr>
        <w:pStyle w:val="Onderschrift"/>
      </w:pPr>
      <w:bookmarkStart w:id="594" w:name="_Toc346187191"/>
      <w:bookmarkStart w:id="595" w:name="_Toc349645872"/>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11</w:t>
      </w:r>
      <w:r>
        <w:fldChar w:fldCharType="end"/>
      </w:r>
      <w:r>
        <w:t>: Filling interface column</w:t>
      </w:r>
      <w:bookmarkEnd w:id="594"/>
      <w:bookmarkEnd w:id="595"/>
    </w:p>
    <w:p w:rsidR="009A2AB7" w:rsidRDefault="009A2AB7" w:rsidP="00D5559F">
      <w:pPr>
        <w:pStyle w:val="Kop3"/>
        <w:numPr>
          <w:ilvl w:val="2"/>
          <w:numId w:val="1"/>
        </w:numPr>
      </w:pPr>
      <w:bookmarkStart w:id="596" w:name="_Toc346187096"/>
      <w:bookmarkStart w:id="597" w:name="_Toc349645747"/>
      <w:r>
        <w:t>Port and Source</w:t>
      </w:r>
      <w:bookmarkEnd w:id="596"/>
      <w:bookmarkEnd w:id="597"/>
    </w:p>
    <w:p w:rsidR="009A2AB7" w:rsidRDefault="009A2AB7" w:rsidP="009A2AB7">
      <w:r>
        <w:t>The port defines the port on the device that the sensor or whatever is connected. So in our case for example we have a port and a stbd engine that are both connected to the same Serial Lan. While they are separately connected one will be on port 1 and one will be on port 2. In this “Port” column you can specify this as follows:</w:t>
      </w:r>
    </w:p>
    <w:p w:rsidR="009A2AB7" w:rsidRDefault="009A2AB7" w:rsidP="009A2AB7"/>
    <w:p w:rsidR="009A2AB7" w:rsidRDefault="009A2AB7" w:rsidP="009A2AB7">
      <w:r>
        <w:rPr>
          <w:noProof/>
          <w:lang w:val="nl-NL" w:eastAsia="nl-NL"/>
        </w:rPr>
        <w:drawing>
          <wp:inline distT="0" distB="0" distL="0" distR="0" wp14:anchorId="0CFA0F0B" wp14:editId="701FD097">
            <wp:extent cx="4981575" cy="314325"/>
            <wp:effectExtent l="0" t="0" r="9525" b="9525"/>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81575" cy="314325"/>
                    </a:xfrm>
                    <a:prstGeom prst="rect">
                      <a:avLst/>
                    </a:prstGeom>
                  </pic:spPr>
                </pic:pic>
              </a:graphicData>
            </a:graphic>
          </wp:inline>
        </w:drawing>
      </w:r>
    </w:p>
    <w:p w:rsidR="009A2AB7" w:rsidRDefault="009A2AB7" w:rsidP="009A2AB7">
      <w:pPr>
        <w:pStyle w:val="Onderschrift"/>
      </w:pPr>
      <w:bookmarkStart w:id="598" w:name="_Toc346187192"/>
      <w:bookmarkStart w:id="599" w:name="_Toc349645873"/>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12</w:t>
      </w:r>
      <w:r>
        <w:fldChar w:fldCharType="end"/>
      </w:r>
      <w:r>
        <w:t>: Port and Source 1</w:t>
      </w:r>
      <w:bookmarkEnd w:id="598"/>
      <w:bookmarkEnd w:id="599"/>
    </w:p>
    <w:p w:rsidR="009A2AB7" w:rsidRDefault="009A2AB7" w:rsidP="009A2AB7">
      <w:r>
        <w:t>As you can see, the first port on the Serial Lan gets number 1 and the second port gets number 2. In this case the “source” will stay at number 1.</w:t>
      </w:r>
    </w:p>
    <w:p w:rsidR="009A2AB7" w:rsidRDefault="009A2AB7" w:rsidP="009A2AB7"/>
    <w:p w:rsidR="009A2AB7" w:rsidRDefault="009A2AB7" w:rsidP="009A2AB7">
      <w:r>
        <w:t xml:space="preserve">Normally the Port and Source will be “1” </w:t>
      </w:r>
    </w:p>
    <w:p w:rsidR="009A2AB7" w:rsidRDefault="009A2AB7" w:rsidP="009A2AB7"/>
    <w:p w:rsidR="009A2AB7" w:rsidRDefault="009A2AB7" w:rsidP="009A2AB7">
      <w:r>
        <w:t>This will result in the following list:</w:t>
      </w:r>
    </w:p>
    <w:p w:rsidR="009A2AB7" w:rsidRDefault="009A2AB7" w:rsidP="009A2AB7"/>
    <w:p w:rsidR="009A2AB7" w:rsidRDefault="009A2AB7" w:rsidP="009A2AB7">
      <w:r>
        <w:rPr>
          <w:noProof/>
          <w:lang w:val="nl-NL" w:eastAsia="nl-NL"/>
        </w:rPr>
        <w:lastRenderedPageBreak/>
        <w:drawing>
          <wp:inline distT="0" distB="0" distL="0" distR="0" wp14:anchorId="74020899" wp14:editId="0D10D0C4">
            <wp:extent cx="4943475" cy="5210175"/>
            <wp:effectExtent l="0" t="0" r="9525" b="952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43475" cy="5210175"/>
                    </a:xfrm>
                    <a:prstGeom prst="rect">
                      <a:avLst/>
                    </a:prstGeom>
                  </pic:spPr>
                </pic:pic>
              </a:graphicData>
            </a:graphic>
          </wp:inline>
        </w:drawing>
      </w:r>
    </w:p>
    <w:p w:rsidR="009A2AB7" w:rsidRDefault="009A2AB7" w:rsidP="009A2AB7">
      <w:pPr>
        <w:pStyle w:val="Onderschrift"/>
      </w:pPr>
      <w:bookmarkStart w:id="600" w:name="_Toc346187193"/>
      <w:bookmarkStart w:id="601" w:name="_Toc349645874"/>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Port and Source 2</w:t>
      </w:r>
      <w:bookmarkEnd w:id="600"/>
      <w:bookmarkEnd w:id="601"/>
    </w:p>
    <w:p w:rsidR="009A2AB7" w:rsidRDefault="009A2AB7" w:rsidP="009A2AB7">
      <w:pPr>
        <w:rPr>
          <w:i/>
        </w:rPr>
      </w:pPr>
      <w:r>
        <w:rPr>
          <w:noProof/>
          <w:lang w:val="nl-NL" w:eastAsia="nl-NL"/>
        </w:rPr>
        <w:drawing>
          <wp:inline distT="0" distB="0" distL="0" distR="0" wp14:anchorId="023872F2" wp14:editId="4A9E5913">
            <wp:extent cx="624568" cy="514350"/>
            <wp:effectExtent l="0" t="0" r="4445" b="0"/>
            <wp:docPr id="47" name="Afbeelding 47" descr="C:\Users\Vince\Desktop\Werk FT\Figures\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ce\Desktop\Werk FT\Figures\Not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568" cy="514350"/>
                    </a:xfrm>
                    <a:prstGeom prst="rect">
                      <a:avLst/>
                    </a:prstGeom>
                    <a:noFill/>
                    <a:ln>
                      <a:noFill/>
                    </a:ln>
                  </pic:spPr>
                </pic:pic>
              </a:graphicData>
            </a:graphic>
          </wp:inline>
        </w:drawing>
      </w:r>
      <w:r w:rsidRPr="0056322D">
        <w:rPr>
          <w:i/>
        </w:rPr>
        <w:t>: The source can be as high as 256. When, for instance, you have Modbus/TCP connected through a serial Lan it is possible that there are multiple devices connected through the same bus. The ID’s of these devices can also be put in the “source”</w:t>
      </w:r>
      <w:r>
        <w:rPr>
          <w:i/>
        </w:rPr>
        <w:t xml:space="preserve"> </w:t>
      </w:r>
      <w:r w:rsidRPr="0056322D">
        <w:rPr>
          <w:i/>
        </w:rPr>
        <w:t>column.</w:t>
      </w:r>
    </w:p>
    <w:p w:rsidR="009A2AB7" w:rsidRDefault="009A2AB7" w:rsidP="009A2AB7">
      <w:pPr>
        <w:rPr>
          <w:i/>
        </w:rPr>
      </w:pPr>
    </w:p>
    <w:p w:rsidR="009A2AB7" w:rsidRDefault="009A2AB7" w:rsidP="00D5559F">
      <w:pPr>
        <w:pStyle w:val="Kop3"/>
        <w:numPr>
          <w:ilvl w:val="2"/>
          <w:numId w:val="1"/>
        </w:numPr>
      </w:pPr>
      <w:bookmarkStart w:id="602" w:name="_Toc346187097"/>
      <w:bookmarkStart w:id="603" w:name="_Toc349645748"/>
      <w:r>
        <w:t>Type</w:t>
      </w:r>
      <w:bookmarkEnd w:id="602"/>
      <w:bookmarkEnd w:id="603"/>
    </w:p>
    <w:p w:rsidR="009A2AB7" w:rsidRDefault="009A2AB7" w:rsidP="009A2AB7">
      <w:r>
        <w:t xml:space="preserve">defines the type of module used to read/control the I/O. (for options see </w:t>
      </w:r>
      <w:r>
        <w:fldChar w:fldCharType="begin"/>
      </w:r>
      <w:r>
        <w:instrText xml:space="preserve"> REF _Ref341713028 \h </w:instrText>
      </w:r>
      <w:r>
        <w:fldChar w:fldCharType="separate"/>
      </w:r>
      <w:r>
        <w:t xml:space="preserve">Table </w:t>
      </w:r>
      <w:r>
        <w:rPr>
          <w:noProof/>
        </w:rPr>
        <w:t>9</w:t>
      </w:r>
      <w:r>
        <w:noBreakHyphen/>
      </w:r>
      <w:r>
        <w:rPr>
          <w:noProof/>
        </w:rPr>
        <w:t>4</w:t>
      </w:r>
      <w:r>
        <w:fldChar w:fldCharType="end"/>
      </w:r>
      <w:r>
        <w:t xml:space="preserve">). As you can tell from the options table it is mostly used when the i/o source is connected to the FT system through some type of interface. This can be Serial Lan, TCP/IP (Modbus or Serial) and a few more options. </w:t>
      </w:r>
    </w:p>
    <w:p w:rsidR="009A2AB7" w:rsidRDefault="009A2AB7" w:rsidP="009A2AB7"/>
    <w:p w:rsidR="009A2AB7" w:rsidRDefault="009A2AB7" w:rsidP="009A2AB7">
      <w:r>
        <w:t xml:space="preserve">Keep in mind that this is part of the interface-side in the sensorlist/devicelist. If the interface needs some extra specification, you will put it here. Most of the fields will be head on what it says but as you may have noticed earlier the Network Serial interface will need some additional information. This is directly shown when you choose Network Serial, the fields “type, speed, </w:t>
      </w:r>
      <w:proofErr w:type="spellStart"/>
      <w:r>
        <w:t>datalink</w:t>
      </w:r>
      <w:proofErr w:type="spellEnd"/>
      <w:r>
        <w:t xml:space="preserve"> and hardware” will change </w:t>
      </w:r>
      <w:proofErr w:type="spellStart"/>
      <w:r>
        <w:t>color</w:t>
      </w:r>
      <w:proofErr w:type="spellEnd"/>
      <w:r>
        <w:t xml:space="preserve"> (see </w:t>
      </w:r>
      <w:r>
        <w:fldChar w:fldCharType="begin"/>
      </w:r>
      <w:r>
        <w:instrText xml:space="preserve"> REF _Ref342296437 \h </w:instrText>
      </w:r>
      <w:r>
        <w:fldChar w:fldCharType="separate"/>
      </w:r>
      <w:r>
        <w:t xml:space="preserve">Figure </w:t>
      </w:r>
      <w:r>
        <w:rPr>
          <w:noProof/>
        </w:rPr>
        <w:t>9</w:t>
      </w:r>
      <w:r>
        <w:noBreakHyphen/>
      </w:r>
      <w:r>
        <w:rPr>
          <w:noProof/>
        </w:rPr>
        <w:t>14</w:t>
      </w:r>
      <w:r>
        <w:fldChar w:fldCharType="end"/>
      </w:r>
      <w:r>
        <w:t>).</w:t>
      </w:r>
    </w:p>
    <w:p w:rsidR="009A2AB7" w:rsidRDefault="009A2AB7" w:rsidP="009A2AB7"/>
    <w:p w:rsidR="009A2AB7" w:rsidRDefault="009A2AB7" w:rsidP="009A2AB7">
      <w:r>
        <w:rPr>
          <w:noProof/>
          <w:lang w:val="nl-NL" w:eastAsia="nl-NL"/>
        </w:rPr>
        <w:drawing>
          <wp:inline distT="0" distB="0" distL="0" distR="0" wp14:anchorId="59019D79" wp14:editId="2E0322D8">
            <wp:extent cx="4667250" cy="1619250"/>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67250" cy="1619250"/>
                    </a:xfrm>
                    <a:prstGeom prst="rect">
                      <a:avLst/>
                    </a:prstGeom>
                  </pic:spPr>
                </pic:pic>
              </a:graphicData>
            </a:graphic>
          </wp:inline>
        </w:drawing>
      </w:r>
    </w:p>
    <w:p w:rsidR="009A2AB7" w:rsidRDefault="009A2AB7" w:rsidP="009A2AB7">
      <w:pPr>
        <w:pStyle w:val="Onderschrift"/>
      </w:pPr>
      <w:bookmarkStart w:id="604" w:name="_Ref342296437"/>
      <w:bookmarkStart w:id="605" w:name="_Toc346187194"/>
      <w:bookmarkStart w:id="606" w:name="_Toc349645875"/>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14</w:t>
      </w:r>
      <w:r>
        <w:fldChar w:fldCharType="end"/>
      </w:r>
      <w:bookmarkEnd w:id="604"/>
      <w:r>
        <w:t>: Network Serial colors</w:t>
      </w:r>
      <w:bookmarkEnd w:id="605"/>
      <w:bookmarkEnd w:id="606"/>
    </w:p>
    <w:p w:rsidR="009A2AB7" w:rsidRDefault="009A2AB7" w:rsidP="009A2AB7">
      <w:r>
        <w:t>In our example, while we do not have any special interfaces, it is quite obvious what to choose. Only some extra information will be needed for the Network Serial. The rest will look like the following:</w:t>
      </w:r>
    </w:p>
    <w:p w:rsidR="009A2AB7" w:rsidRDefault="009A2AB7" w:rsidP="009A2AB7"/>
    <w:p w:rsidR="009A2AB7" w:rsidRDefault="009A2AB7" w:rsidP="009A2AB7">
      <w:r>
        <w:rPr>
          <w:noProof/>
          <w:lang w:val="nl-NL" w:eastAsia="nl-NL"/>
        </w:rPr>
        <w:drawing>
          <wp:inline distT="0" distB="0" distL="0" distR="0" wp14:anchorId="65C7A7FE" wp14:editId="3784B482">
            <wp:extent cx="5760720" cy="5045276"/>
            <wp:effectExtent l="0" t="0" r="0" b="317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5045276"/>
                    </a:xfrm>
                    <a:prstGeom prst="rect">
                      <a:avLst/>
                    </a:prstGeom>
                  </pic:spPr>
                </pic:pic>
              </a:graphicData>
            </a:graphic>
          </wp:inline>
        </w:drawing>
      </w:r>
    </w:p>
    <w:p w:rsidR="009A2AB7" w:rsidRDefault="009A2AB7" w:rsidP="009A2AB7">
      <w:pPr>
        <w:pStyle w:val="Onderschrift"/>
      </w:pPr>
      <w:bookmarkStart w:id="607" w:name="_Toc346187195"/>
      <w:bookmarkStart w:id="608" w:name="_Toc349645876"/>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15</w:t>
      </w:r>
      <w:r>
        <w:fldChar w:fldCharType="end"/>
      </w:r>
      <w:r>
        <w:t>: Filling Type column 1</w:t>
      </w:r>
      <w:bookmarkEnd w:id="607"/>
      <w:bookmarkEnd w:id="608"/>
    </w:p>
    <w:p w:rsidR="009A2AB7" w:rsidRDefault="009A2AB7" w:rsidP="009A2AB7">
      <w:r>
        <w:t xml:space="preserve">For the Network </w:t>
      </w:r>
      <w:r w:rsidRPr="00F24638">
        <w:t xml:space="preserve">Serial you will have to look at the </w:t>
      </w:r>
      <w:r>
        <w:t xml:space="preserve">Interface in the same way you do as in the rest of the “Type” column. Only in this case it will probably be a serial to Ethernet interface </w:t>
      </w:r>
      <w:r>
        <w:lastRenderedPageBreak/>
        <w:t xml:space="preserve">that will go here. You can’t get that directly from the single line drawing, so you need to find out up front. In this example all the network serial interfaces are </w:t>
      </w:r>
      <w:proofErr w:type="spellStart"/>
      <w:r>
        <w:t>Moxa’s</w:t>
      </w:r>
      <w:proofErr w:type="spellEnd"/>
      <w:r>
        <w:t xml:space="preserve"> so we will fill that in. This results the Type column as follows:</w:t>
      </w:r>
    </w:p>
    <w:p w:rsidR="009A2AB7" w:rsidRDefault="009A2AB7" w:rsidP="009A2AB7">
      <w:r>
        <w:rPr>
          <w:noProof/>
          <w:lang w:val="nl-NL" w:eastAsia="nl-NL"/>
        </w:rPr>
        <w:drawing>
          <wp:inline distT="0" distB="0" distL="0" distR="0" wp14:anchorId="56B0CEA6" wp14:editId="57F4A8CB">
            <wp:extent cx="5760720" cy="4770998"/>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4770998"/>
                    </a:xfrm>
                    <a:prstGeom prst="rect">
                      <a:avLst/>
                    </a:prstGeom>
                  </pic:spPr>
                </pic:pic>
              </a:graphicData>
            </a:graphic>
          </wp:inline>
        </w:drawing>
      </w:r>
    </w:p>
    <w:p w:rsidR="009A2AB7" w:rsidRDefault="009A2AB7" w:rsidP="009A2AB7">
      <w:pPr>
        <w:pStyle w:val="Onderschrift"/>
      </w:pPr>
      <w:bookmarkStart w:id="609" w:name="_Toc346187196"/>
      <w:bookmarkStart w:id="610" w:name="_Toc349645877"/>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16</w:t>
      </w:r>
      <w:r>
        <w:fldChar w:fldCharType="end"/>
      </w:r>
      <w:r>
        <w:t>: Filling type column 2</w:t>
      </w:r>
      <w:bookmarkEnd w:id="609"/>
      <w:bookmarkEnd w:id="610"/>
    </w:p>
    <w:p w:rsidR="009A2AB7" w:rsidRDefault="009A2AB7" w:rsidP="00D5559F">
      <w:pPr>
        <w:pStyle w:val="Kop3"/>
        <w:numPr>
          <w:ilvl w:val="2"/>
          <w:numId w:val="1"/>
        </w:numPr>
      </w:pPr>
      <w:bookmarkStart w:id="611" w:name="_Toc346187098"/>
      <w:bookmarkStart w:id="612" w:name="_Toc349645749"/>
      <w:r>
        <w:t xml:space="preserve">Speed, </w:t>
      </w:r>
      <w:proofErr w:type="spellStart"/>
      <w:r>
        <w:t>Datalink</w:t>
      </w:r>
      <w:proofErr w:type="spellEnd"/>
      <w:r>
        <w:t xml:space="preserve"> and Hardware</w:t>
      </w:r>
      <w:bookmarkEnd w:id="611"/>
      <w:bookmarkEnd w:id="612"/>
    </w:p>
    <w:p w:rsidR="009A2AB7" w:rsidRDefault="009A2AB7" w:rsidP="009A2AB7">
      <w:r>
        <w:t xml:space="preserve">The speed, </w:t>
      </w:r>
      <w:proofErr w:type="spellStart"/>
      <w:r>
        <w:t>datalink</w:t>
      </w:r>
      <w:proofErr w:type="spellEnd"/>
      <w:r>
        <w:t xml:space="preserve"> and hardware are figures that you will find in the manuals of the attached sensors, engines, i/o or whatever. If a GPS is connected to the Serial interface, you probably Will find a paragraph describing that it is NMEA, at a speed (</w:t>
      </w:r>
      <w:proofErr w:type="spellStart"/>
      <w:r>
        <w:t>baudrate</w:t>
      </w:r>
      <w:proofErr w:type="spellEnd"/>
      <w:r>
        <w:t>) of 4800. None parity, eight data bits and 1 stop bit and that the serial connection is RS232. (see FT Port Connections and Protocols manual for more information)</w:t>
      </w:r>
    </w:p>
    <w:p w:rsidR="009A2AB7" w:rsidRDefault="009A2AB7" w:rsidP="009A2AB7"/>
    <w:p w:rsidR="009A2AB7" w:rsidRDefault="009A2AB7" w:rsidP="009A2AB7">
      <w:r>
        <w:t>This is the data that you need for these columns. FT NavVision© will set the ports on the devices, accordingly to what you put here. Make sure that you have the data ready before starting to build the devicelist.</w:t>
      </w:r>
    </w:p>
    <w:p w:rsidR="009A2AB7" w:rsidRDefault="009A2AB7" w:rsidP="009A2AB7"/>
    <w:p w:rsidR="009A2AB7" w:rsidRDefault="009A2AB7" w:rsidP="009A2AB7">
      <w:r>
        <w:t>On the basis of our example drawing we know the following:</w:t>
      </w:r>
    </w:p>
    <w:p w:rsidR="009A2AB7" w:rsidRDefault="009A2AB7" w:rsidP="009A2AB7"/>
    <w:p w:rsidR="009A2AB7" w:rsidRPr="00D97FBC" w:rsidRDefault="009A2AB7" w:rsidP="00D5559F">
      <w:pPr>
        <w:pStyle w:val="Lijstalinea"/>
        <w:numPr>
          <w:ilvl w:val="0"/>
          <w:numId w:val="22"/>
        </w:numPr>
      </w:pPr>
      <w:r w:rsidRPr="00D97FBC">
        <w:t xml:space="preserve">GPS </w:t>
      </w:r>
      <w:r w:rsidRPr="00D97FBC">
        <w:tab/>
      </w:r>
      <w:r w:rsidRPr="00D97FBC">
        <w:tab/>
        <w:t>9600      None 8 1 RS232</w:t>
      </w:r>
    </w:p>
    <w:p w:rsidR="009A2AB7" w:rsidRPr="00D97FBC" w:rsidRDefault="009A2AB7" w:rsidP="00D5559F">
      <w:pPr>
        <w:pStyle w:val="Lijstalinea"/>
        <w:numPr>
          <w:ilvl w:val="0"/>
          <w:numId w:val="22"/>
        </w:numPr>
      </w:pPr>
      <w:r w:rsidRPr="00D97FBC">
        <w:t>Autopilot</w:t>
      </w:r>
      <w:r w:rsidRPr="00D97FBC">
        <w:tab/>
        <w:t>115200  None 8 1 RS232</w:t>
      </w:r>
    </w:p>
    <w:p w:rsidR="009A2AB7" w:rsidRPr="00D97FBC" w:rsidRDefault="009A2AB7" w:rsidP="00D5559F">
      <w:pPr>
        <w:pStyle w:val="Lijstalinea"/>
        <w:numPr>
          <w:ilvl w:val="0"/>
          <w:numId w:val="22"/>
        </w:numPr>
      </w:pPr>
      <w:r w:rsidRPr="00D97FBC">
        <w:t>Printer</w:t>
      </w:r>
      <w:r w:rsidRPr="00D97FBC">
        <w:tab/>
      </w:r>
      <w:r w:rsidRPr="00D97FBC">
        <w:tab/>
        <w:t>9600      None 8 1 RS232</w:t>
      </w:r>
    </w:p>
    <w:p w:rsidR="009A2AB7" w:rsidRPr="00D97FBC" w:rsidRDefault="009A2AB7" w:rsidP="00D5559F">
      <w:pPr>
        <w:pStyle w:val="Lijstalinea"/>
        <w:numPr>
          <w:ilvl w:val="0"/>
          <w:numId w:val="22"/>
        </w:numPr>
      </w:pPr>
      <w:r w:rsidRPr="00D97FBC">
        <w:t>Generator</w:t>
      </w:r>
      <w:r w:rsidRPr="00D97FBC">
        <w:tab/>
        <w:t>115200  None 8 1 RS485</w:t>
      </w:r>
    </w:p>
    <w:p w:rsidR="009A2AB7" w:rsidRDefault="009A2AB7" w:rsidP="00D5559F">
      <w:pPr>
        <w:pStyle w:val="Lijstalinea"/>
        <w:numPr>
          <w:ilvl w:val="0"/>
          <w:numId w:val="22"/>
        </w:numPr>
      </w:pPr>
      <w:r w:rsidRPr="00D97FBC">
        <w:t>Engines</w:t>
      </w:r>
      <w:r w:rsidRPr="00D97FBC">
        <w:tab/>
        <w:t>115200  None 8 1 RS485</w:t>
      </w:r>
      <w:r w:rsidRPr="00D97FBC">
        <w:tab/>
      </w:r>
    </w:p>
    <w:p w:rsidR="009A2AB7" w:rsidRDefault="009A2AB7" w:rsidP="009A2AB7"/>
    <w:p w:rsidR="009A2AB7" w:rsidRDefault="009A2AB7" w:rsidP="009A2AB7">
      <w:r>
        <w:t>So with this we can finish these columns and we get the following:</w:t>
      </w:r>
    </w:p>
    <w:p w:rsidR="009A2AB7" w:rsidRDefault="009A2AB7" w:rsidP="009A2AB7"/>
    <w:p w:rsidR="009A2AB7" w:rsidRDefault="009A2AB7" w:rsidP="009A2AB7">
      <w:r>
        <w:rPr>
          <w:noProof/>
          <w:lang w:val="nl-NL" w:eastAsia="nl-NL"/>
        </w:rPr>
        <w:drawing>
          <wp:inline distT="0" distB="0" distL="0" distR="0" wp14:anchorId="62C2D621" wp14:editId="679DACBE">
            <wp:extent cx="5760720" cy="3685734"/>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3685734"/>
                    </a:xfrm>
                    <a:prstGeom prst="rect">
                      <a:avLst/>
                    </a:prstGeom>
                  </pic:spPr>
                </pic:pic>
              </a:graphicData>
            </a:graphic>
          </wp:inline>
        </w:drawing>
      </w:r>
    </w:p>
    <w:p w:rsidR="009A2AB7" w:rsidRDefault="009A2AB7" w:rsidP="009A2AB7">
      <w:pPr>
        <w:pStyle w:val="Onderschrift"/>
      </w:pPr>
      <w:bookmarkStart w:id="613" w:name="_Toc346187197"/>
      <w:bookmarkStart w:id="614" w:name="_Toc349645878"/>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17</w:t>
      </w:r>
      <w:r>
        <w:fldChar w:fldCharType="end"/>
      </w:r>
      <w:r>
        <w:t xml:space="preserve">: speed, </w:t>
      </w:r>
      <w:proofErr w:type="spellStart"/>
      <w:r>
        <w:t>datalink</w:t>
      </w:r>
      <w:proofErr w:type="spellEnd"/>
      <w:r>
        <w:t xml:space="preserve"> and hardware</w:t>
      </w:r>
      <w:bookmarkEnd w:id="613"/>
      <w:bookmarkEnd w:id="614"/>
    </w:p>
    <w:p w:rsidR="009A2AB7" w:rsidRDefault="009A2AB7" w:rsidP="00D5559F">
      <w:pPr>
        <w:pStyle w:val="Kop3"/>
        <w:numPr>
          <w:ilvl w:val="2"/>
          <w:numId w:val="1"/>
        </w:numPr>
      </w:pPr>
      <w:bookmarkStart w:id="615" w:name="_Toc346187099"/>
      <w:bookmarkStart w:id="616" w:name="_Toc349645750"/>
      <w:r>
        <w:t>Options</w:t>
      </w:r>
      <w:bookmarkEnd w:id="615"/>
      <w:bookmarkEnd w:id="616"/>
    </w:p>
    <w:p w:rsidR="009A2AB7" w:rsidRDefault="009A2AB7" w:rsidP="009A2AB7">
      <w:r>
        <w:t xml:space="preserve">Some devices need some special attention. Mostly because they have another interpretation on protocols, or just that their interpretation deviates from the one that Free Technics uses. To make it easier we have made a separate column where we can put those differences. (for options see </w:t>
      </w:r>
      <w:r>
        <w:fldChar w:fldCharType="begin"/>
      </w:r>
      <w:r>
        <w:instrText xml:space="preserve"> REF _Ref341872013 \h </w:instrText>
      </w:r>
      <w:r>
        <w:fldChar w:fldCharType="separate"/>
      </w:r>
      <w:r>
        <w:t xml:space="preserve">Table </w:t>
      </w:r>
      <w:r>
        <w:rPr>
          <w:noProof/>
        </w:rPr>
        <w:t>9</w:t>
      </w:r>
      <w:r>
        <w:noBreakHyphen/>
      </w:r>
      <w:r>
        <w:rPr>
          <w:noProof/>
        </w:rPr>
        <w:t>5</w:t>
      </w:r>
      <w:r>
        <w:fldChar w:fldCharType="end"/>
      </w:r>
      <w:r>
        <w:t>). You can use more options on one device. Just put them in the same cell “comma separated”.</w:t>
      </w:r>
    </w:p>
    <w:p w:rsidR="009A2AB7" w:rsidRDefault="009A2AB7" w:rsidP="009A2AB7"/>
    <w:p w:rsidR="009A2AB7" w:rsidRDefault="009A2AB7" w:rsidP="00D5559F">
      <w:pPr>
        <w:pStyle w:val="Kop3"/>
        <w:numPr>
          <w:ilvl w:val="2"/>
          <w:numId w:val="1"/>
        </w:numPr>
      </w:pPr>
      <w:bookmarkStart w:id="617" w:name="_Ref342300632"/>
      <w:bookmarkStart w:id="618" w:name="_Toc346187100"/>
      <w:bookmarkStart w:id="619" w:name="_Toc349645751"/>
      <w:r>
        <w:t>IP addresses and MAC addresses</w:t>
      </w:r>
      <w:bookmarkEnd w:id="617"/>
      <w:bookmarkEnd w:id="618"/>
      <w:bookmarkEnd w:id="619"/>
    </w:p>
    <w:p w:rsidR="009A2AB7" w:rsidRDefault="009A2AB7" w:rsidP="009A2AB7">
      <w:r>
        <w:t xml:space="preserve">As described earlier in Chapters </w:t>
      </w:r>
      <w:r>
        <w:fldChar w:fldCharType="begin"/>
      </w:r>
      <w:r>
        <w:instrText xml:space="preserve"> REF _Ref341701341 \r \h </w:instrText>
      </w:r>
      <w:r>
        <w:fldChar w:fldCharType="separate"/>
      </w:r>
      <w:r>
        <w:t>9.3</w:t>
      </w:r>
      <w:r>
        <w:fldChar w:fldCharType="end"/>
      </w:r>
      <w:r>
        <w:t xml:space="preserve"> and </w:t>
      </w:r>
      <w:r>
        <w:fldChar w:fldCharType="begin"/>
      </w:r>
      <w:r>
        <w:instrText xml:space="preserve"> REF _Ref341701633 \r \h </w:instrText>
      </w:r>
      <w:r>
        <w:fldChar w:fldCharType="separate"/>
      </w:r>
      <w:r>
        <w:t>9.4</w:t>
      </w:r>
      <w:r>
        <w:fldChar w:fldCharType="end"/>
      </w:r>
      <w:r>
        <w:t>, we now need to put in the diverse IP addresses and MAC addresses to let the system know how everything is connected. This is essential because the system needs to know where to transfer requests and to make sure that the system is connected the right way. Also the alarms on lost connections depends on these figures.</w:t>
      </w:r>
    </w:p>
    <w:p w:rsidR="009A2AB7" w:rsidRDefault="009A2AB7" w:rsidP="009A2AB7"/>
    <w:p w:rsidR="009A2AB7" w:rsidRDefault="009A2AB7" w:rsidP="009A2AB7">
      <w:r>
        <w:t xml:space="preserve">Let’s look back at the single line drawing that we made (see </w:t>
      </w:r>
      <w:r>
        <w:fldChar w:fldCharType="begin"/>
      </w:r>
      <w:r>
        <w:instrText xml:space="preserve"> REF _Ref341695574 \h </w:instrText>
      </w:r>
      <w:r>
        <w:fldChar w:fldCharType="separate"/>
      </w:r>
      <w:r>
        <w:t xml:space="preserve">Figure </w:t>
      </w:r>
      <w:r>
        <w:rPr>
          <w:noProof/>
        </w:rPr>
        <w:t>9</w:t>
      </w:r>
      <w:r>
        <w:noBreakHyphen/>
      </w:r>
      <w:r>
        <w:rPr>
          <w:noProof/>
        </w:rPr>
        <w:t>1</w:t>
      </w:r>
      <w:r>
        <w:fldChar w:fldCharType="end"/>
      </w:r>
      <w:r>
        <w:t>). We already gave the Up-link the number 1 and the Down-link the number 2. These are two separate rings an so they will get a separate IP-range. For the Up-link we start with 172.16.x.x.</w:t>
      </w:r>
    </w:p>
    <w:p w:rsidR="009A2AB7" w:rsidRDefault="009A2AB7" w:rsidP="009A2AB7"/>
    <w:p w:rsidR="009A2AB7" w:rsidRDefault="009A2AB7" w:rsidP="009A2AB7">
      <w:r>
        <w:t xml:space="preserve">Based on our drawing we state that the WH-pc has the key 2637 and the ECR-pc has the key 2636. In this case we can fill in the </w:t>
      </w:r>
      <w:proofErr w:type="spellStart"/>
      <w:r>
        <w:t>x.x</w:t>
      </w:r>
      <w:proofErr w:type="spellEnd"/>
      <w:r>
        <w:t xml:space="preserve"> with the key number. While we always start in the direction of the i/o we will start at the ECR-pc. The ECR-pc port 1 (Up-link) will get the IP address from the first IP range ending with the key number. In this case that will be 172.16.26.36. This address we put in the IPAddressUp behind the Server 2 (see </w:t>
      </w:r>
      <w:r>
        <w:fldChar w:fldCharType="begin"/>
      </w:r>
      <w:r>
        <w:instrText xml:space="preserve"> REF _Ref342301926 \h </w:instrText>
      </w:r>
      <w:r>
        <w:fldChar w:fldCharType="separate"/>
      </w:r>
      <w:r>
        <w:t xml:space="preserve">Figure </w:t>
      </w:r>
      <w:r>
        <w:rPr>
          <w:noProof/>
        </w:rPr>
        <w:t>9</w:t>
      </w:r>
      <w:r>
        <w:noBreakHyphen/>
      </w:r>
      <w:r>
        <w:rPr>
          <w:noProof/>
        </w:rPr>
        <w:t>18</w:t>
      </w:r>
      <w:r>
        <w:fldChar w:fldCharType="end"/>
      </w:r>
      <w:r>
        <w:t>).</w:t>
      </w:r>
    </w:p>
    <w:p w:rsidR="009A2AB7" w:rsidRDefault="009A2AB7" w:rsidP="009A2AB7"/>
    <w:p w:rsidR="009A2AB7" w:rsidRDefault="009A2AB7" w:rsidP="009A2AB7"/>
    <w:p w:rsidR="009A2AB7" w:rsidRDefault="009A2AB7" w:rsidP="009A2AB7">
      <w:r>
        <w:rPr>
          <w:noProof/>
          <w:lang w:val="nl-NL" w:eastAsia="nl-NL"/>
        </w:rPr>
        <w:drawing>
          <wp:inline distT="0" distB="0" distL="0" distR="0" wp14:anchorId="747845E6" wp14:editId="451E77E6">
            <wp:extent cx="5760720" cy="526096"/>
            <wp:effectExtent l="0" t="0" r="0" b="762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526096"/>
                    </a:xfrm>
                    <a:prstGeom prst="rect">
                      <a:avLst/>
                    </a:prstGeom>
                  </pic:spPr>
                </pic:pic>
              </a:graphicData>
            </a:graphic>
          </wp:inline>
        </w:drawing>
      </w:r>
    </w:p>
    <w:p w:rsidR="009A2AB7" w:rsidRDefault="009A2AB7" w:rsidP="009A2AB7">
      <w:pPr>
        <w:pStyle w:val="Onderschrift"/>
      </w:pPr>
      <w:bookmarkStart w:id="620" w:name="_Ref342301926"/>
      <w:bookmarkStart w:id="621" w:name="_Toc346187198"/>
      <w:bookmarkStart w:id="622" w:name="_Toc349645879"/>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18</w:t>
      </w:r>
      <w:r>
        <w:fldChar w:fldCharType="end"/>
      </w:r>
      <w:bookmarkEnd w:id="620"/>
      <w:r>
        <w:t>: Addresses and connection 1</w:t>
      </w:r>
      <w:bookmarkEnd w:id="621"/>
      <w:bookmarkEnd w:id="622"/>
    </w:p>
    <w:p w:rsidR="009A2AB7" w:rsidRDefault="009A2AB7" w:rsidP="009A2AB7">
      <w:r>
        <w:t xml:space="preserve">From port 1 at the ECR pc we come at a switch in the ECR. As we use the single line drawing as our reference, it is easier that we fill in the devicelist as we follow the main lead of this drawing instead of filling the IP addresses one by one following the order in the devicelist. This will also give you a good indication on any mistakes that you might have made in the devicelist. </w:t>
      </w:r>
    </w:p>
    <w:p w:rsidR="009A2AB7" w:rsidRDefault="009A2AB7" w:rsidP="009A2AB7"/>
    <w:p w:rsidR="009A2AB7" w:rsidRDefault="009A2AB7" w:rsidP="009A2AB7">
      <w:r>
        <w:t xml:space="preserve">So the next column we now will look at is the “connection” column. Here you need to put the device that the server 2 is connected to. In this case that will be the “Switch 1 ECR” as we named that switch in the “device” column (see </w:t>
      </w:r>
      <w:r>
        <w:fldChar w:fldCharType="begin"/>
      </w:r>
      <w:r>
        <w:instrText xml:space="preserve"> REF _Ref342302799 \h </w:instrText>
      </w:r>
      <w:r>
        <w:fldChar w:fldCharType="separate"/>
      </w:r>
      <w:r>
        <w:t xml:space="preserve">Figure </w:t>
      </w:r>
      <w:r>
        <w:rPr>
          <w:noProof/>
        </w:rPr>
        <w:t>9</w:t>
      </w:r>
      <w:r>
        <w:noBreakHyphen/>
      </w:r>
      <w:r>
        <w:rPr>
          <w:noProof/>
        </w:rPr>
        <w:t>19</w:t>
      </w:r>
      <w:r>
        <w:fldChar w:fldCharType="end"/>
      </w:r>
      <w:r>
        <w:t>).</w:t>
      </w:r>
    </w:p>
    <w:p w:rsidR="009A2AB7" w:rsidRDefault="009A2AB7" w:rsidP="009A2AB7"/>
    <w:p w:rsidR="009A2AB7" w:rsidRDefault="009A2AB7" w:rsidP="009A2AB7">
      <w:r>
        <w:rPr>
          <w:noProof/>
          <w:lang w:val="nl-NL" w:eastAsia="nl-NL"/>
        </w:rPr>
        <w:drawing>
          <wp:inline distT="0" distB="0" distL="0" distR="0" wp14:anchorId="496E7DEC" wp14:editId="2EE19470">
            <wp:extent cx="5760720" cy="460564"/>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460564"/>
                    </a:xfrm>
                    <a:prstGeom prst="rect">
                      <a:avLst/>
                    </a:prstGeom>
                  </pic:spPr>
                </pic:pic>
              </a:graphicData>
            </a:graphic>
          </wp:inline>
        </w:drawing>
      </w:r>
    </w:p>
    <w:p w:rsidR="009A2AB7" w:rsidRDefault="009A2AB7" w:rsidP="009A2AB7">
      <w:pPr>
        <w:pStyle w:val="Onderschrift"/>
      </w:pPr>
      <w:bookmarkStart w:id="623" w:name="_Ref342302799"/>
      <w:bookmarkStart w:id="624" w:name="_Toc346187199"/>
      <w:bookmarkStart w:id="625" w:name="_Toc349645880"/>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19</w:t>
      </w:r>
      <w:r>
        <w:fldChar w:fldCharType="end"/>
      </w:r>
      <w:bookmarkEnd w:id="623"/>
      <w:r>
        <w:t>: Addresses and connection 2</w:t>
      </w:r>
      <w:bookmarkEnd w:id="624"/>
      <w:bookmarkEnd w:id="625"/>
    </w:p>
    <w:p w:rsidR="009A2AB7" w:rsidRDefault="009A2AB7" w:rsidP="009A2AB7">
      <w:r>
        <w:t>As we connect from the Up-link from one device to the Down-link of the other device, we now that we connect Server 2 Port 1 to the Switch 1 ECR Port 2. So in column “</w:t>
      </w:r>
      <w:proofErr w:type="spellStart"/>
      <w:r>
        <w:t>ConnectionPort</w:t>
      </w:r>
      <w:proofErr w:type="spellEnd"/>
      <w:r>
        <w:t xml:space="preserve">” We type “2” (see </w:t>
      </w:r>
      <w:r>
        <w:fldChar w:fldCharType="begin"/>
      </w:r>
      <w:r>
        <w:instrText xml:space="preserve"> REF _Ref342303100 \h </w:instrText>
      </w:r>
      <w:r>
        <w:fldChar w:fldCharType="separate"/>
      </w:r>
      <w:r>
        <w:t xml:space="preserve">Figure </w:t>
      </w:r>
      <w:r>
        <w:rPr>
          <w:noProof/>
        </w:rPr>
        <w:t>9</w:t>
      </w:r>
      <w:r>
        <w:noBreakHyphen/>
      </w:r>
      <w:r>
        <w:rPr>
          <w:noProof/>
        </w:rPr>
        <w:t>20</w:t>
      </w:r>
      <w:r>
        <w:fldChar w:fldCharType="end"/>
      </w:r>
      <w:r>
        <w:t>).</w:t>
      </w:r>
    </w:p>
    <w:p w:rsidR="009A2AB7" w:rsidRDefault="009A2AB7" w:rsidP="009A2AB7"/>
    <w:p w:rsidR="009A2AB7" w:rsidRDefault="009A2AB7" w:rsidP="009A2AB7">
      <w:r>
        <w:rPr>
          <w:noProof/>
          <w:lang w:val="nl-NL" w:eastAsia="nl-NL"/>
        </w:rPr>
        <w:drawing>
          <wp:inline distT="0" distB="0" distL="0" distR="0" wp14:anchorId="3F908D94" wp14:editId="279448EC">
            <wp:extent cx="5760720" cy="434228"/>
            <wp:effectExtent l="0" t="0" r="0" b="4445"/>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434228"/>
                    </a:xfrm>
                    <a:prstGeom prst="rect">
                      <a:avLst/>
                    </a:prstGeom>
                  </pic:spPr>
                </pic:pic>
              </a:graphicData>
            </a:graphic>
          </wp:inline>
        </w:drawing>
      </w:r>
    </w:p>
    <w:p w:rsidR="009A2AB7" w:rsidRDefault="009A2AB7" w:rsidP="009A2AB7">
      <w:pPr>
        <w:pStyle w:val="Onderschrift"/>
      </w:pPr>
      <w:bookmarkStart w:id="626" w:name="_Ref342303100"/>
      <w:bookmarkStart w:id="627" w:name="_Toc346187200"/>
      <w:bookmarkStart w:id="628" w:name="_Toc349645881"/>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20</w:t>
      </w:r>
      <w:r>
        <w:fldChar w:fldCharType="end"/>
      </w:r>
      <w:bookmarkEnd w:id="626"/>
      <w:r>
        <w:t>: Addresses and connection 3</w:t>
      </w:r>
      <w:bookmarkEnd w:id="627"/>
      <w:bookmarkEnd w:id="628"/>
    </w:p>
    <w:p w:rsidR="009A2AB7" w:rsidRDefault="009A2AB7" w:rsidP="009A2AB7">
      <w:r>
        <w:t>As we mentioned, we will follow the single line drawing. So the next row that we will process is the row of the “Switch 1 ECR”. A switch doesn’t have an IP address nor a MAC address is needed. This only leaves us to fill in where a switch is connected at. Following the drawing we see that the “Switch 1 ECR” is connected to the “Switch 2 ECR”. So in this case we need to fill in that it is connected to “Switch 2 ECR” at Port 2 (the Down-link of that switch). This way we come to the following:</w:t>
      </w:r>
    </w:p>
    <w:p w:rsidR="009A2AB7" w:rsidRDefault="009A2AB7" w:rsidP="009A2AB7"/>
    <w:p w:rsidR="009A2AB7" w:rsidRDefault="009A2AB7" w:rsidP="009A2AB7">
      <w:r>
        <w:rPr>
          <w:noProof/>
          <w:lang w:val="nl-NL" w:eastAsia="nl-NL"/>
        </w:rPr>
        <w:drawing>
          <wp:inline distT="0" distB="0" distL="0" distR="0" wp14:anchorId="70519886" wp14:editId="05554997">
            <wp:extent cx="5760720" cy="530383"/>
            <wp:effectExtent l="0" t="0" r="0" b="3175"/>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530383"/>
                    </a:xfrm>
                    <a:prstGeom prst="rect">
                      <a:avLst/>
                    </a:prstGeom>
                  </pic:spPr>
                </pic:pic>
              </a:graphicData>
            </a:graphic>
          </wp:inline>
        </w:drawing>
      </w:r>
    </w:p>
    <w:p w:rsidR="009A2AB7" w:rsidRDefault="009A2AB7" w:rsidP="009A2AB7">
      <w:pPr>
        <w:pStyle w:val="Onderschrift"/>
      </w:pPr>
      <w:bookmarkStart w:id="629" w:name="_Toc346187201"/>
      <w:bookmarkStart w:id="630" w:name="_Toc349645882"/>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21</w:t>
      </w:r>
      <w:r>
        <w:fldChar w:fldCharType="end"/>
      </w:r>
      <w:r>
        <w:t>: Addresses and connection 4</w:t>
      </w:r>
      <w:bookmarkEnd w:id="629"/>
      <w:bookmarkEnd w:id="630"/>
    </w:p>
    <w:p w:rsidR="009A2AB7" w:rsidRDefault="009A2AB7" w:rsidP="009A2AB7">
      <w:r>
        <w:t>As you can see in the single line drawing, the main ring is connected through a bunch of switches until you come to the WH server. So the rest of the rows are quite the same. After filling in all the switches you will get to the following:</w:t>
      </w:r>
    </w:p>
    <w:p w:rsidR="009A2AB7" w:rsidRDefault="009A2AB7" w:rsidP="009A2AB7"/>
    <w:p w:rsidR="009A2AB7" w:rsidRDefault="009A2AB7" w:rsidP="009A2AB7">
      <w:r>
        <w:rPr>
          <w:noProof/>
          <w:lang w:val="nl-NL" w:eastAsia="nl-NL"/>
        </w:rPr>
        <w:lastRenderedPageBreak/>
        <w:drawing>
          <wp:inline distT="0" distB="0" distL="0" distR="0" wp14:anchorId="29DE666E" wp14:editId="540C417B">
            <wp:extent cx="5760720" cy="1066891"/>
            <wp:effectExtent l="0" t="0" r="0" b="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1066891"/>
                    </a:xfrm>
                    <a:prstGeom prst="rect">
                      <a:avLst/>
                    </a:prstGeom>
                  </pic:spPr>
                </pic:pic>
              </a:graphicData>
            </a:graphic>
          </wp:inline>
        </w:drawing>
      </w:r>
    </w:p>
    <w:p w:rsidR="009A2AB7" w:rsidRDefault="009A2AB7" w:rsidP="009A2AB7">
      <w:pPr>
        <w:pStyle w:val="Onderschrift"/>
      </w:pPr>
      <w:bookmarkStart w:id="631" w:name="_Toc346187202"/>
      <w:bookmarkStart w:id="632" w:name="_Toc349645883"/>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22</w:t>
      </w:r>
      <w:r>
        <w:fldChar w:fldCharType="end"/>
      </w:r>
      <w:r>
        <w:t>: Addresses and connection 5</w:t>
      </w:r>
      <w:bookmarkEnd w:id="631"/>
      <w:bookmarkEnd w:id="632"/>
    </w:p>
    <w:p w:rsidR="009A2AB7" w:rsidRDefault="009A2AB7" w:rsidP="009A2AB7">
      <w:r>
        <w:t>From the last switch we come to the WH Server or as in the devicelist “Server 1”. This is the tricky part. As you find in the single line drawing, that switch is connected to Port 2 of the Server. As we mentioned earlier, the Up- and Down-link are two separate rings. These rings need to go round all the way. So the Port 2 of the WH server has to be in the same IP-range. With the key number of the WH sever being 2637 the IP address of that port will have to be 172.16.26.37. Now while this is Port 2 on the WH server (the Down-link) you will have to put that IP address in the “IPAddressDown” column. See the following figure:</w:t>
      </w:r>
    </w:p>
    <w:p w:rsidR="009A2AB7" w:rsidRDefault="009A2AB7" w:rsidP="009A2AB7"/>
    <w:p w:rsidR="009A2AB7" w:rsidRDefault="009A2AB7" w:rsidP="009A2AB7">
      <w:r>
        <w:rPr>
          <w:noProof/>
          <w:lang w:val="nl-NL" w:eastAsia="nl-NL"/>
        </w:rPr>
        <w:drawing>
          <wp:inline distT="0" distB="0" distL="0" distR="0" wp14:anchorId="77CCE0CC" wp14:editId="09D8F8AF">
            <wp:extent cx="5760720" cy="1066891"/>
            <wp:effectExtent l="0" t="0" r="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1066891"/>
                    </a:xfrm>
                    <a:prstGeom prst="rect">
                      <a:avLst/>
                    </a:prstGeom>
                  </pic:spPr>
                </pic:pic>
              </a:graphicData>
            </a:graphic>
          </wp:inline>
        </w:drawing>
      </w:r>
    </w:p>
    <w:p w:rsidR="009A2AB7" w:rsidRDefault="009A2AB7" w:rsidP="009A2AB7">
      <w:pPr>
        <w:pStyle w:val="Onderschrift"/>
      </w:pPr>
      <w:bookmarkStart w:id="633" w:name="_Toc346187203"/>
      <w:bookmarkStart w:id="634" w:name="_Toc349645884"/>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23</w:t>
      </w:r>
      <w:r>
        <w:fldChar w:fldCharType="end"/>
      </w:r>
      <w:r>
        <w:t>: Addresses and connection 6</w:t>
      </w:r>
      <w:bookmarkEnd w:id="633"/>
      <w:bookmarkEnd w:id="634"/>
    </w:p>
    <w:p w:rsidR="009A2AB7" w:rsidRDefault="009A2AB7" w:rsidP="009A2AB7">
      <w:r>
        <w:t xml:space="preserve">So now the ring is completed. You can use the devicelist to check if the lines are correct. </w:t>
      </w:r>
    </w:p>
    <w:p w:rsidR="009A2AB7" w:rsidRDefault="009A2AB7" w:rsidP="009A2AB7"/>
    <w:p w:rsidR="009A2AB7" w:rsidRDefault="009A2AB7" w:rsidP="009A2AB7">
      <w:r>
        <w:t xml:space="preserve">Next thing we do is close the ring in the opposite direction. This will be the next IP-range, so 172.17.x.x. </w:t>
      </w:r>
    </w:p>
    <w:p w:rsidR="009A2AB7" w:rsidRDefault="009A2AB7" w:rsidP="009A2AB7"/>
    <w:p w:rsidR="009A2AB7" w:rsidRDefault="009A2AB7" w:rsidP="009A2AB7">
      <w:r>
        <w:t>Starting again with the Server 2 the ECR server We are going to address the Down-link port or Port 2 of that server. While it has the key 2636 the IP address for that will be 172.17.26.36 and has to be filled in at the “IPAddressDown” column at the Server 2 row. See following:</w:t>
      </w:r>
    </w:p>
    <w:p w:rsidR="009A2AB7" w:rsidRDefault="009A2AB7" w:rsidP="009A2AB7"/>
    <w:p w:rsidR="009A2AB7" w:rsidRDefault="009A2AB7" w:rsidP="009A2AB7">
      <w:r>
        <w:rPr>
          <w:noProof/>
          <w:lang w:val="nl-NL" w:eastAsia="nl-NL"/>
        </w:rPr>
        <w:drawing>
          <wp:inline distT="0" distB="0" distL="0" distR="0" wp14:anchorId="682D2B2B" wp14:editId="27DE08E2">
            <wp:extent cx="5760720" cy="1041168"/>
            <wp:effectExtent l="0" t="0" r="0" b="698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1041168"/>
                    </a:xfrm>
                    <a:prstGeom prst="rect">
                      <a:avLst/>
                    </a:prstGeom>
                  </pic:spPr>
                </pic:pic>
              </a:graphicData>
            </a:graphic>
          </wp:inline>
        </w:drawing>
      </w:r>
    </w:p>
    <w:p w:rsidR="009A2AB7" w:rsidRDefault="009A2AB7" w:rsidP="009A2AB7">
      <w:pPr>
        <w:pStyle w:val="Onderschrift"/>
      </w:pPr>
      <w:bookmarkStart w:id="635" w:name="_Toc346187204"/>
      <w:bookmarkStart w:id="636" w:name="_Toc349645885"/>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24</w:t>
      </w:r>
      <w:r>
        <w:fldChar w:fldCharType="end"/>
      </w:r>
      <w:r>
        <w:t>: Addresses and connection 7</w:t>
      </w:r>
      <w:bookmarkEnd w:id="635"/>
      <w:bookmarkEnd w:id="636"/>
    </w:p>
    <w:p w:rsidR="009A2AB7" w:rsidRDefault="009A2AB7" w:rsidP="009A2AB7">
      <w:r>
        <w:t>Concluding that it is connected to Port 1 on the WH server (Server 1) we can now say that the IP address in the “IPAddressUp” column at the Server 1 row must be 172.17.26.37. See following:</w:t>
      </w:r>
    </w:p>
    <w:p w:rsidR="009A2AB7" w:rsidRDefault="009A2AB7" w:rsidP="009A2AB7"/>
    <w:p w:rsidR="009A2AB7" w:rsidRDefault="009A2AB7" w:rsidP="009A2AB7">
      <w:r>
        <w:rPr>
          <w:noProof/>
          <w:lang w:val="nl-NL" w:eastAsia="nl-NL"/>
        </w:rPr>
        <w:lastRenderedPageBreak/>
        <w:drawing>
          <wp:inline distT="0" distB="0" distL="0" distR="0" wp14:anchorId="69386C59" wp14:editId="34A17BC2">
            <wp:extent cx="5760720" cy="1066891"/>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1066891"/>
                    </a:xfrm>
                    <a:prstGeom prst="rect">
                      <a:avLst/>
                    </a:prstGeom>
                  </pic:spPr>
                </pic:pic>
              </a:graphicData>
            </a:graphic>
          </wp:inline>
        </w:drawing>
      </w:r>
    </w:p>
    <w:p w:rsidR="009A2AB7" w:rsidRDefault="009A2AB7" w:rsidP="009A2AB7">
      <w:pPr>
        <w:pStyle w:val="Onderschrift"/>
      </w:pPr>
      <w:bookmarkStart w:id="637" w:name="_Toc346187205"/>
      <w:bookmarkStart w:id="638" w:name="_Toc349645886"/>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25</w:t>
      </w:r>
      <w:r>
        <w:fldChar w:fldCharType="end"/>
      </w:r>
      <w:r>
        <w:t>: Addresses and connection 8</w:t>
      </w:r>
      <w:bookmarkEnd w:id="637"/>
      <w:bookmarkEnd w:id="638"/>
    </w:p>
    <w:p w:rsidR="009A2AB7" w:rsidRDefault="009A2AB7" w:rsidP="009A2AB7">
      <w:r>
        <w:t>Now the circle is really connected properly and FT NavVision© can calculate all the connections etc.</w:t>
      </w:r>
    </w:p>
    <w:p w:rsidR="009A2AB7" w:rsidRDefault="009A2AB7" w:rsidP="009A2AB7"/>
    <w:p w:rsidR="009A2AB7" w:rsidRDefault="009A2AB7" w:rsidP="00D5559F">
      <w:pPr>
        <w:pStyle w:val="Kop4"/>
        <w:numPr>
          <w:ilvl w:val="3"/>
          <w:numId w:val="1"/>
        </w:numPr>
      </w:pPr>
      <w:bookmarkStart w:id="639" w:name="_Toc346187101"/>
      <w:bookmarkStart w:id="640" w:name="_Toc349645752"/>
      <w:r>
        <w:t>Other devices</w:t>
      </w:r>
      <w:bookmarkEnd w:id="639"/>
      <w:bookmarkEnd w:id="640"/>
    </w:p>
    <w:p w:rsidR="009A2AB7" w:rsidRDefault="009A2AB7" w:rsidP="009A2AB7">
      <w:r>
        <w:t>The other devices such as Wago, Network Serial and Clients will not have a Down-link (unless they are in a double-wired systems which goes beyond the scope of this manual), but they do need an IP address, a connection port and sometimes a MAC address.</w:t>
      </w:r>
    </w:p>
    <w:p w:rsidR="009A2AB7" w:rsidRDefault="009A2AB7" w:rsidP="009A2AB7"/>
    <w:p w:rsidR="009A2AB7" w:rsidRDefault="009A2AB7" w:rsidP="009A2AB7">
      <w:r>
        <w:t xml:space="preserve">Let’s start at the Wago. As we saw in </w:t>
      </w:r>
      <w:r>
        <w:fldChar w:fldCharType="begin"/>
      </w:r>
      <w:r>
        <w:instrText xml:space="preserve"> REF _Ref341878943 \h </w:instrText>
      </w:r>
      <w:r>
        <w:fldChar w:fldCharType="separate"/>
      </w:r>
      <w:r>
        <w:t xml:space="preserve">Table </w:t>
      </w:r>
      <w:r>
        <w:rPr>
          <w:noProof/>
        </w:rPr>
        <w:t>9</w:t>
      </w:r>
      <w:r>
        <w:noBreakHyphen/>
      </w:r>
      <w:r>
        <w:rPr>
          <w:noProof/>
        </w:rPr>
        <w:t>6</w:t>
      </w:r>
      <w:r>
        <w:fldChar w:fldCharType="end"/>
      </w:r>
      <w:r>
        <w:t xml:space="preserve"> the Wago use the IP range x.x.1.9y. While the connection lies in the 172.16.x.x range the first Wago will get the address 172.16.1.91, the second Wago will get the address 172.16.1.92 etc. Resulting for our example in the following:</w:t>
      </w:r>
    </w:p>
    <w:p w:rsidR="009A2AB7" w:rsidRDefault="009A2AB7" w:rsidP="009A2AB7"/>
    <w:p w:rsidR="009A2AB7" w:rsidRDefault="009A2AB7" w:rsidP="009A2AB7">
      <w:r>
        <w:rPr>
          <w:noProof/>
          <w:lang w:val="nl-NL" w:eastAsia="nl-NL"/>
        </w:rPr>
        <w:drawing>
          <wp:inline distT="0" distB="0" distL="0" distR="0" wp14:anchorId="167AA5D1" wp14:editId="7A37F234">
            <wp:extent cx="5760720" cy="1575226"/>
            <wp:effectExtent l="0" t="0" r="0" b="635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1575226"/>
                    </a:xfrm>
                    <a:prstGeom prst="rect">
                      <a:avLst/>
                    </a:prstGeom>
                  </pic:spPr>
                </pic:pic>
              </a:graphicData>
            </a:graphic>
          </wp:inline>
        </w:drawing>
      </w:r>
    </w:p>
    <w:p w:rsidR="009A2AB7" w:rsidRDefault="009A2AB7" w:rsidP="009A2AB7">
      <w:pPr>
        <w:pStyle w:val="Onderschrift"/>
      </w:pPr>
      <w:bookmarkStart w:id="641" w:name="_Toc346187206"/>
      <w:bookmarkStart w:id="642" w:name="_Toc349645887"/>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26</w:t>
      </w:r>
      <w:r>
        <w:fldChar w:fldCharType="end"/>
      </w:r>
      <w:r>
        <w:t>: Wago Addresses 1</w:t>
      </w:r>
      <w:bookmarkEnd w:id="641"/>
      <w:bookmarkEnd w:id="642"/>
    </w:p>
    <w:p w:rsidR="009A2AB7" w:rsidRDefault="009A2AB7" w:rsidP="009A2AB7">
      <w:r>
        <w:t>Wago does need a MAC address but is doesn’t have a Down-link. The MAC address can be found on the Wago PLC itself and will probably lie in the range of 0030DE. Fill in the MAC address in the appropriate row. Also we do need to fill in where they are connected at. For that we again use the single line drawing. As we started earlier at the ECR server we now start again in the ECR and go clockwise to find all the Wago’s. There is one Wago in the ECR (that is why it gets the address 172.16.1.91) and it is connected at the “Switch 2 ECR”. The first free port at the switch is port 3. This results in the following:</w:t>
      </w:r>
    </w:p>
    <w:p w:rsidR="009A2AB7" w:rsidRDefault="009A2AB7" w:rsidP="009A2AB7"/>
    <w:p w:rsidR="009A2AB7" w:rsidRDefault="009A2AB7" w:rsidP="009A2AB7">
      <w:r>
        <w:rPr>
          <w:noProof/>
          <w:lang w:val="nl-NL" w:eastAsia="nl-NL"/>
        </w:rPr>
        <w:drawing>
          <wp:inline distT="0" distB="0" distL="0" distR="0" wp14:anchorId="3E76BFA8" wp14:editId="6CA35929">
            <wp:extent cx="5760720" cy="1566039"/>
            <wp:effectExtent l="0" t="0" r="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1566039"/>
                    </a:xfrm>
                    <a:prstGeom prst="rect">
                      <a:avLst/>
                    </a:prstGeom>
                  </pic:spPr>
                </pic:pic>
              </a:graphicData>
            </a:graphic>
          </wp:inline>
        </w:drawing>
      </w:r>
    </w:p>
    <w:p w:rsidR="009A2AB7" w:rsidRDefault="009A2AB7" w:rsidP="009A2AB7">
      <w:pPr>
        <w:pStyle w:val="Onderschrift"/>
      </w:pPr>
      <w:bookmarkStart w:id="643" w:name="_Toc346187207"/>
      <w:bookmarkStart w:id="644" w:name="_Toc349645888"/>
      <w:r>
        <w:lastRenderedPageBreak/>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27</w:t>
      </w:r>
      <w:r>
        <w:fldChar w:fldCharType="end"/>
      </w:r>
      <w:r>
        <w:t>: Wago Addresses 2</w:t>
      </w:r>
      <w:bookmarkEnd w:id="643"/>
      <w:bookmarkEnd w:id="644"/>
    </w:p>
    <w:p w:rsidR="009A2AB7" w:rsidRDefault="009A2AB7" w:rsidP="009A2AB7">
      <w:pPr>
        <w:rPr>
          <w:i/>
        </w:rPr>
      </w:pPr>
      <w:r>
        <w:rPr>
          <w:noProof/>
          <w:lang w:val="nl-NL" w:eastAsia="nl-NL"/>
        </w:rPr>
        <w:drawing>
          <wp:inline distT="0" distB="0" distL="0" distR="0" wp14:anchorId="776A879B" wp14:editId="4CE1455C">
            <wp:extent cx="416379" cy="342900"/>
            <wp:effectExtent l="0" t="0" r="3175"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6379" cy="342900"/>
                    </a:xfrm>
                    <a:prstGeom prst="rect">
                      <a:avLst/>
                    </a:prstGeom>
                  </pic:spPr>
                </pic:pic>
              </a:graphicData>
            </a:graphic>
          </wp:inline>
        </w:drawing>
      </w:r>
      <w:r>
        <w:rPr>
          <w:i/>
        </w:rPr>
        <w:t>: FT NavVision© calculates all the port 1 connections itself. So it is not possible that you find a “1” in the “</w:t>
      </w:r>
      <w:proofErr w:type="spellStart"/>
      <w:r>
        <w:rPr>
          <w:i/>
        </w:rPr>
        <w:t>ConnectionPort</w:t>
      </w:r>
      <w:proofErr w:type="spellEnd"/>
      <w:r>
        <w:rPr>
          <w:i/>
        </w:rPr>
        <w:t>” column.</w:t>
      </w:r>
    </w:p>
    <w:p w:rsidR="009A2AB7" w:rsidRDefault="009A2AB7" w:rsidP="009A2AB7"/>
    <w:p w:rsidR="009A2AB7" w:rsidRDefault="009A2AB7" w:rsidP="009A2AB7">
      <w:r>
        <w:t xml:space="preserve">You can follow this for all the Wago’s. If, like in this example, there are two Wago’s on one switch, than you need to give them separate connection ports. In this case the firs adjacent free ports will be port 3 and port 4. </w:t>
      </w:r>
    </w:p>
    <w:p w:rsidR="009A2AB7" w:rsidRDefault="009A2AB7" w:rsidP="009A2AB7"/>
    <w:p w:rsidR="009A2AB7" w:rsidRDefault="009A2AB7" w:rsidP="009A2AB7">
      <w:pPr>
        <w:rPr>
          <w:i/>
        </w:rPr>
      </w:pPr>
      <w:r>
        <w:rPr>
          <w:noProof/>
          <w:lang w:val="nl-NL" w:eastAsia="nl-NL"/>
        </w:rPr>
        <w:drawing>
          <wp:inline distT="0" distB="0" distL="0" distR="0" wp14:anchorId="70D3D4D6" wp14:editId="099904A4">
            <wp:extent cx="416379" cy="342900"/>
            <wp:effectExtent l="0" t="0" r="3175"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6379" cy="342900"/>
                    </a:xfrm>
                    <a:prstGeom prst="rect">
                      <a:avLst/>
                    </a:prstGeom>
                  </pic:spPr>
                </pic:pic>
              </a:graphicData>
            </a:graphic>
          </wp:inline>
        </w:drawing>
      </w:r>
      <w:r>
        <w:rPr>
          <w:i/>
        </w:rPr>
        <w:t>: The ports you assign in the devicelist, must be connected exactly the same in the installation. Because FT NavVision© works with multicast, it would be impossible to troubleshoot the system if you mix up the ports.</w:t>
      </w:r>
    </w:p>
    <w:p w:rsidR="009A2AB7" w:rsidRDefault="009A2AB7" w:rsidP="009A2AB7"/>
    <w:p w:rsidR="009A2AB7" w:rsidRDefault="009A2AB7" w:rsidP="009A2AB7">
      <w:r>
        <w:t>The devicelist will be like the next figure after filling in the information (including the MAC addresses) for the Wago’s:</w:t>
      </w:r>
    </w:p>
    <w:p w:rsidR="009A2AB7" w:rsidRDefault="009A2AB7" w:rsidP="009A2AB7"/>
    <w:p w:rsidR="009A2AB7" w:rsidRDefault="009A2AB7" w:rsidP="009A2AB7">
      <w:r>
        <w:rPr>
          <w:noProof/>
          <w:lang w:val="nl-NL" w:eastAsia="nl-NL"/>
        </w:rPr>
        <w:drawing>
          <wp:inline distT="0" distB="0" distL="0" distR="0" wp14:anchorId="1AE1D318" wp14:editId="646BEF39">
            <wp:extent cx="5760720" cy="1550728"/>
            <wp:effectExtent l="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1550728"/>
                    </a:xfrm>
                    <a:prstGeom prst="rect">
                      <a:avLst/>
                    </a:prstGeom>
                  </pic:spPr>
                </pic:pic>
              </a:graphicData>
            </a:graphic>
          </wp:inline>
        </w:drawing>
      </w:r>
    </w:p>
    <w:p w:rsidR="009A2AB7" w:rsidRDefault="009A2AB7" w:rsidP="009A2AB7">
      <w:pPr>
        <w:pStyle w:val="Onderschrift"/>
      </w:pPr>
      <w:bookmarkStart w:id="645" w:name="_Toc346187208"/>
      <w:bookmarkStart w:id="646" w:name="_Toc349645889"/>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28</w:t>
      </w:r>
      <w:r>
        <w:fldChar w:fldCharType="end"/>
      </w:r>
      <w:r>
        <w:t>: Wago Addresses 3</w:t>
      </w:r>
      <w:bookmarkEnd w:id="645"/>
      <w:bookmarkEnd w:id="646"/>
    </w:p>
    <w:p w:rsidR="009A2AB7" w:rsidRDefault="009A2AB7" w:rsidP="009A2AB7">
      <w:r>
        <w:t xml:space="preserve">The Network Serial connections need some special attention. Network Serial Connections can be a variety of interfaces with different approaches in the devicelist. In our example we have </w:t>
      </w:r>
      <w:proofErr w:type="spellStart"/>
      <w:r>
        <w:t>Moxa’s</w:t>
      </w:r>
      <w:proofErr w:type="spellEnd"/>
      <w:r>
        <w:t xml:space="preserve"> as interface. These </w:t>
      </w:r>
      <w:proofErr w:type="spellStart"/>
      <w:r>
        <w:t>Moxa’s</w:t>
      </w:r>
      <w:proofErr w:type="spellEnd"/>
      <w:r>
        <w:t xml:space="preserve"> have an Up-link and you need to specify the MAC address. Also you must specify the connection and the connection port.</w:t>
      </w:r>
    </w:p>
    <w:p w:rsidR="009A2AB7" w:rsidRDefault="009A2AB7" w:rsidP="009A2AB7"/>
    <w:p w:rsidR="009A2AB7" w:rsidRDefault="009A2AB7" w:rsidP="009A2AB7">
      <w:r>
        <w:t xml:space="preserve">According to </w:t>
      </w:r>
      <w:r>
        <w:fldChar w:fldCharType="begin"/>
      </w:r>
      <w:r>
        <w:instrText xml:space="preserve"> REF _Ref341878943 \h </w:instrText>
      </w:r>
      <w:r>
        <w:fldChar w:fldCharType="separate"/>
      </w:r>
      <w:r>
        <w:t xml:space="preserve">Table </w:t>
      </w:r>
      <w:r>
        <w:rPr>
          <w:noProof/>
        </w:rPr>
        <w:t>9</w:t>
      </w:r>
      <w:r>
        <w:noBreakHyphen/>
      </w:r>
      <w:r>
        <w:rPr>
          <w:noProof/>
        </w:rPr>
        <w:t>6</w:t>
      </w:r>
      <w:r>
        <w:fldChar w:fldCharType="end"/>
      </w:r>
      <w:r>
        <w:t xml:space="preserve"> the Moxa falls in the range of x.x.1.4y. so in this case, starting again in the ECR the first Moxa (Serial Network 01) will get the address 172.16.1.41 (as it exists in the 172.16.x.x. range. </w:t>
      </w:r>
    </w:p>
    <w:p w:rsidR="009A2AB7" w:rsidRDefault="009A2AB7" w:rsidP="009A2AB7"/>
    <w:p w:rsidR="009A2AB7" w:rsidRDefault="009A2AB7" w:rsidP="009A2AB7">
      <w:pPr>
        <w:rPr>
          <w:i/>
        </w:rPr>
      </w:pPr>
      <w:r>
        <w:rPr>
          <w:noProof/>
          <w:lang w:val="nl-NL" w:eastAsia="nl-NL"/>
        </w:rPr>
        <w:drawing>
          <wp:inline distT="0" distB="0" distL="0" distR="0" wp14:anchorId="7AE511C8" wp14:editId="40E82AF4">
            <wp:extent cx="416379" cy="342900"/>
            <wp:effectExtent l="0" t="0" r="3175"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6379" cy="342900"/>
                    </a:xfrm>
                    <a:prstGeom prst="rect">
                      <a:avLst/>
                    </a:prstGeom>
                  </pic:spPr>
                </pic:pic>
              </a:graphicData>
            </a:graphic>
          </wp:inline>
        </w:drawing>
      </w:r>
      <w:r>
        <w:rPr>
          <w:i/>
        </w:rPr>
        <w:t xml:space="preserve">: if you use multiple ports on a Serial Network interface, make sure that you give the same IP address and MAC address to these ports as they are on the same interface. </w:t>
      </w:r>
    </w:p>
    <w:p w:rsidR="009A2AB7" w:rsidRDefault="009A2AB7" w:rsidP="009A2AB7"/>
    <w:p w:rsidR="009A2AB7" w:rsidRDefault="009A2AB7" w:rsidP="009A2AB7">
      <w:r>
        <w:t>The MAC address range of a Moxa will probably be within the 0090E8 range. You’ll find it on the backside of the interface. Put it in the appropriate row.</w:t>
      </w:r>
    </w:p>
    <w:p w:rsidR="009A2AB7" w:rsidRDefault="009A2AB7" w:rsidP="009A2AB7"/>
    <w:p w:rsidR="009A2AB7" w:rsidRDefault="009A2AB7" w:rsidP="009A2AB7">
      <w:r>
        <w:t>The first Moxa we find in the ECR with the printer connected to it. This will get the address 172.16.1.41. While only one port is in use, we only need to fill in one row. See the following:</w:t>
      </w:r>
    </w:p>
    <w:p w:rsidR="009A2AB7" w:rsidRDefault="009A2AB7" w:rsidP="009A2AB7"/>
    <w:p w:rsidR="009A2AB7" w:rsidRDefault="009A2AB7" w:rsidP="009A2AB7">
      <w:r>
        <w:rPr>
          <w:noProof/>
          <w:lang w:val="nl-NL" w:eastAsia="nl-NL"/>
        </w:rPr>
        <w:lastRenderedPageBreak/>
        <w:drawing>
          <wp:inline distT="0" distB="0" distL="0" distR="0" wp14:anchorId="3134EAF6" wp14:editId="5626A739">
            <wp:extent cx="5760720" cy="1597886"/>
            <wp:effectExtent l="0" t="0" r="0" b="254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1597886"/>
                    </a:xfrm>
                    <a:prstGeom prst="rect">
                      <a:avLst/>
                    </a:prstGeom>
                  </pic:spPr>
                </pic:pic>
              </a:graphicData>
            </a:graphic>
          </wp:inline>
        </w:drawing>
      </w:r>
    </w:p>
    <w:p w:rsidR="009A2AB7" w:rsidRDefault="009A2AB7" w:rsidP="009A2AB7">
      <w:pPr>
        <w:pStyle w:val="Onderschrift"/>
      </w:pPr>
      <w:bookmarkStart w:id="647" w:name="_Toc346187209"/>
      <w:bookmarkStart w:id="648" w:name="_Toc349645890"/>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29</w:t>
      </w:r>
      <w:r>
        <w:fldChar w:fldCharType="end"/>
      </w:r>
      <w:r>
        <w:t>: Network Serial addresses 1</w:t>
      </w:r>
      <w:bookmarkEnd w:id="647"/>
      <w:bookmarkEnd w:id="648"/>
    </w:p>
    <w:p w:rsidR="009A2AB7" w:rsidRDefault="009A2AB7" w:rsidP="009A2AB7">
      <w:r>
        <w:t xml:space="preserve">Now we can do that for the rest of the Network Serial connections. Be sure that you fill in the same addresses at multiple port connections. </w:t>
      </w:r>
    </w:p>
    <w:p w:rsidR="009A2AB7" w:rsidRDefault="009A2AB7" w:rsidP="009A2AB7"/>
    <w:p w:rsidR="009A2AB7" w:rsidRDefault="009A2AB7" w:rsidP="009A2AB7">
      <w:r>
        <w:rPr>
          <w:noProof/>
          <w:lang w:val="nl-NL" w:eastAsia="nl-NL"/>
        </w:rPr>
        <w:drawing>
          <wp:inline distT="0" distB="0" distL="0" distR="0" wp14:anchorId="1D2B095B" wp14:editId="17129C36">
            <wp:extent cx="5760720" cy="2054163"/>
            <wp:effectExtent l="0" t="0" r="0" b="381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2054163"/>
                    </a:xfrm>
                    <a:prstGeom prst="rect">
                      <a:avLst/>
                    </a:prstGeom>
                  </pic:spPr>
                </pic:pic>
              </a:graphicData>
            </a:graphic>
          </wp:inline>
        </w:drawing>
      </w:r>
    </w:p>
    <w:p w:rsidR="009A2AB7" w:rsidRDefault="009A2AB7" w:rsidP="009A2AB7">
      <w:pPr>
        <w:pStyle w:val="Onderschrift"/>
      </w:pPr>
      <w:bookmarkStart w:id="649" w:name="_Toc346187210"/>
      <w:bookmarkStart w:id="650" w:name="_Toc349645891"/>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30</w:t>
      </w:r>
      <w:r>
        <w:fldChar w:fldCharType="end"/>
      </w:r>
      <w:r>
        <w:t>: Network Serial addresses 2</w:t>
      </w:r>
      <w:bookmarkEnd w:id="649"/>
      <w:bookmarkEnd w:id="650"/>
    </w:p>
    <w:p w:rsidR="009A2AB7" w:rsidRDefault="009A2AB7" w:rsidP="009A2AB7">
      <w:r>
        <w:t xml:space="preserve">Finally assign the Connection and </w:t>
      </w:r>
      <w:proofErr w:type="spellStart"/>
      <w:r>
        <w:t>ConnectionPort</w:t>
      </w:r>
      <w:proofErr w:type="spellEnd"/>
      <w:r>
        <w:t xml:space="preserve"> </w:t>
      </w:r>
      <w:proofErr w:type="spellStart"/>
      <w:r>
        <w:t>Wher</w:t>
      </w:r>
      <w:proofErr w:type="spellEnd"/>
      <w:r>
        <w:t xml:space="preserve"> the </w:t>
      </w:r>
      <w:proofErr w:type="spellStart"/>
      <w:r>
        <w:t>ConnectionPort</w:t>
      </w:r>
      <w:proofErr w:type="spellEnd"/>
      <w:r>
        <w:t xml:space="preserve"> will be the first free port on the switch and you will get the following:</w:t>
      </w:r>
    </w:p>
    <w:p w:rsidR="009A2AB7" w:rsidRDefault="009A2AB7" w:rsidP="009A2AB7"/>
    <w:p w:rsidR="009A2AB7" w:rsidRDefault="009A2AB7" w:rsidP="009A2AB7">
      <w:r>
        <w:rPr>
          <w:noProof/>
          <w:lang w:val="nl-NL" w:eastAsia="nl-NL"/>
        </w:rPr>
        <w:drawing>
          <wp:inline distT="0" distB="0" distL="0" distR="0" wp14:anchorId="58EB4A03" wp14:editId="55834AF3">
            <wp:extent cx="5760720" cy="2045588"/>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2045588"/>
                    </a:xfrm>
                    <a:prstGeom prst="rect">
                      <a:avLst/>
                    </a:prstGeom>
                  </pic:spPr>
                </pic:pic>
              </a:graphicData>
            </a:graphic>
          </wp:inline>
        </w:drawing>
      </w:r>
    </w:p>
    <w:p w:rsidR="009A2AB7" w:rsidRDefault="009A2AB7" w:rsidP="009A2AB7">
      <w:pPr>
        <w:pStyle w:val="Onderschrift"/>
      </w:pPr>
      <w:bookmarkStart w:id="651" w:name="_Toc346187211"/>
      <w:bookmarkStart w:id="652" w:name="_Toc349645892"/>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31</w:t>
      </w:r>
      <w:r>
        <w:fldChar w:fldCharType="end"/>
      </w:r>
      <w:r>
        <w:t>: Network Serial addresses 3</w:t>
      </w:r>
      <w:bookmarkEnd w:id="651"/>
      <w:bookmarkEnd w:id="652"/>
    </w:p>
    <w:p w:rsidR="009A2AB7" w:rsidRDefault="009A2AB7" w:rsidP="009A2AB7">
      <w:pPr>
        <w:rPr>
          <w:i/>
        </w:rPr>
      </w:pPr>
      <w:r>
        <w:rPr>
          <w:noProof/>
          <w:lang w:val="nl-NL" w:eastAsia="nl-NL"/>
        </w:rPr>
        <w:drawing>
          <wp:inline distT="0" distB="0" distL="0" distR="0" wp14:anchorId="260E4216" wp14:editId="0C0A0503">
            <wp:extent cx="416379" cy="342900"/>
            <wp:effectExtent l="0" t="0" r="3175"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6379" cy="342900"/>
                    </a:xfrm>
                    <a:prstGeom prst="rect">
                      <a:avLst/>
                    </a:prstGeom>
                  </pic:spPr>
                </pic:pic>
              </a:graphicData>
            </a:graphic>
          </wp:inline>
        </w:drawing>
      </w:r>
      <w:r>
        <w:rPr>
          <w:i/>
        </w:rPr>
        <w:t xml:space="preserve">: other Network Serial interfaces can be: </w:t>
      </w:r>
      <w:proofErr w:type="spellStart"/>
      <w:r>
        <w:rPr>
          <w:i/>
        </w:rPr>
        <w:t>ICPdas</w:t>
      </w:r>
      <w:proofErr w:type="spellEnd"/>
      <w:r>
        <w:rPr>
          <w:i/>
        </w:rPr>
        <w:t xml:space="preserve"> i7540D, Modbus TCP/IP, Serial TCP/IP and a few others. They mainly work the same way in the devicelist, with the exception that you don’t need a MAC address for TCP/IP.</w:t>
      </w:r>
    </w:p>
    <w:p w:rsidR="009A2AB7" w:rsidRDefault="009A2AB7" w:rsidP="009A2AB7"/>
    <w:p w:rsidR="009A2AB7" w:rsidRDefault="009A2AB7" w:rsidP="009A2AB7">
      <w:r>
        <w:lastRenderedPageBreak/>
        <w:t xml:space="preserve">Finally we have a few clients in the single line drawing. These are the so called DAP’s (Duty Alarm Panels). As we know from </w:t>
      </w:r>
      <w:r>
        <w:fldChar w:fldCharType="begin"/>
      </w:r>
      <w:r>
        <w:instrText xml:space="preserve"> REF _Ref341878943 \h </w:instrText>
      </w:r>
      <w:r>
        <w:fldChar w:fldCharType="separate"/>
      </w:r>
      <w:r>
        <w:t xml:space="preserve">Table </w:t>
      </w:r>
      <w:r>
        <w:rPr>
          <w:noProof/>
        </w:rPr>
        <w:t>9</w:t>
      </w:r>
      <w:r>
        <w:noBreakHyphen/>
      </w:r>
      <w:r>
        <w:rPr>
          <w:noProof/>
        </w:rPr>
        <w:t>6</w:t>
      </w:r>
      <w:r>
        <w:fldChar w:fldCharType="end"/>
      </w:r>
      <w:r>
        <w:t xml:space="preserve"> the IP range for DAP’s lies within the x.x.1.8y range Where the first one will be x.x.1.81 and so on. While these DAP’s are also in the 172.16.x.x. range, the first DAP will get the address 172.16.1.81.</w:t>
      </w:r>
    </w:p>
    <w:p w:rsidR="009A2AB7" w:rsidRDefault="009A2AB7" w:rsidP="009A2AB7"/>
    <w:p w:rsidR="009A2AB7" w:rsidRDefault="009A2AB7" w:rsidP="009A2AB7">
      <w:r>
        <w:t xml:space="preserve">Also the MAC address is necessary so we put that in the devicelist (DAP’s are in the 00506C range) and also the Connection and </w:t>
      </w:r>
      <w:proofErr w:type="spellStart"/>
      <w:r>
        <w:t>ConnectionPort</w:t>
      </w:r>
      <w:proofErr w:type="spellEnd"/>
      <w:r>
        <w:t xml:space="preserve"> has to be put in. We will finish the devicelist like this:</w:t>
      </w:r>
    </w:p>
    <w:p w:rsidR="009A2AB7" w:rsidRDefault="009A2AB7" w:rsidP="009A2AB7"/>
    <w:p w:rsidR="009A2AB7" w:rsidRDefault="009A2AB7" w:rsidP="009A2AB7">
      <w:r>
        <w:rPr>
          <w:noProof/>
          <w:lang w:val="nl-NL" w:eastAsia="nl-NL"/>
        </w:rPr>
        <w:drawing>
          <wp:inline distT="0" distB="0" distL="0" distR="0" wp14:anchorId="246F4009" wp14:editId="5AF8688B">
            <wp:extent cx="5760720" cy="2337115"/>
            <wp:effectExtent l="0" t="0" r="0" b="635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2337115"/>
                    </a:xfrm>
                    <a:prstGeom prst="rect">
                      <a:avLst/>
                    </a:prstGeom>
                  </pic:spPr>
                </pic:pic>
              </a:graphicData>
            </a:graphic>
          </wp:inline>
        </w:drawing>
      </w:r>
    </w:p>
    <w:p w:rsidR="009A2AB7" w:rsidRDefault="009A2AB7" w:rsidP="009A2AB7">
      <w:pPr>
        <w:pStyle w:val="Onderschrift"/>
      </w:pPr>
      <w:bookmarkStart w:id="653" w:name="_Toc346187212"/>
      <w:bookmarkStart w:id="654" w:name="_Toc349645893"/>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32</w:t>
      </w:r>
      <w:r>
        <w:fldChar w:fldCharType="end"/>
      </w:r>
      <w:r>
        <w:t>: Client addresses</w:t>
      </w:r>
      <w:bookmarkEnd w:id="653"/>
      <w:bookmarkEnd w:id="654"/>
    </w:p>
    <w:p w:rsidR="009A2AB7" w:rsidRDefault="009A2AB7" w:rsidP="009A2AB7">
      <w:r>
        <w:t xml:space="preserve">Now the Devicelist is ready you can import it into FT NavVision© to check if it works. We refer to Chapter </w:t>
      </w:r>
      <w:r>
        <w:fldChar w:fldCharType="begin"/>
      </w:r>
      <w:r>
        <w:instrText xml:space="preserve"> REF _Ref341691195 \r \h </w:instrText>
      </w:r>
      <w:r>
        <w:fldChar w:fldCharType="separate"/>
      </w:r>
      <w:r>
        <w:t>11</w:t>
      </w:r>
      <w:r>
        <w:fldChar w:fldCharType="end"/>
      </w:r>
      <w:r>
        <w:t xml:space="preserve"> for further information.</w:t>
      </w:r>
    </w:p>
    <w:p w:rsidR="009A2AB7" w:rsidRDefault="009A2AB7" w:rsidP="009A2AB7"/>
    <w:p w:rsidR="009A2AB7" w:rsidRDefault="009A2AB7" w:rsidP="009A2AB7">
      <w:pPr>
        <w:rPr>
          <w:i/>
        </w:rPr>
      </w:pPr>
      <w:r>
        <w:rPr>
          <w:noProof/>
          <w:lang w:val="nl-NL" w:eastAsia="nl-NL"/>
        </w:rPr>
        <w:drawing>
          <wp:inline distT="0" distB="0" distL="0" distR="0" wp14:anchorId="029C3C1F" wp14:editId="3EBB3034">
            <wp:extent cx="416379" cy="342900"/>
            <wp:effectExtent l="0" t="0" r="3175"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6379" cy="342900"/>
                    </a:xfrm>
                    <a:prstGeom prst="rect">
                      <a:avLst/>
                    </a:prstGeom>
                  </pic:spPr>
                </pic:pic>
              </a:graphicData>
            </a:graphic>
          </wp:inline>
        </w:drawing>
      </w:r>
      <w:r>
        <w:rPr>
          <w:i/>
        </w:rPr>
        <w:t>: We didn’t describe all the possibilities that you can change in the Devicelist, merely the basic ones. Other interfaces or devices can roughly be treated as we described above. If you do find something not working or don’t know how to implement that, please contact Free Technics.</w:t>
      </w:r>
    </w:p>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Pr="000944AB" w:rsidRDefault="009A2AB7" w:rsidP="009A2AB7"/>
    <w:p w:rsidR="009A2AB7" w:rsidRDefault="009A2AB7" w:rsidP="00D5559F">
      <w:pPr>
        <w:pStyle w:val="Kop1"/>
        <w:numPr>
          <w:ilvl w:val="0"/>
          <w:numId w:val="1"/>
        </w:numPr>
      </w:pPr>
      <w:bookmarkStart w:id="655" w:name="_Toc346187102"/>
      <w:bookmarkStart w:id="656" w:name="_Toc349645753"/>
      <w:r>
        <w:t>Sensorlist</w:t>
      </w:r>
      <w:bookmarkEnd w:id="655"/>
      <w:bookmarkEnd w:id="656"/>
    </w:p>
    <w:p w:rsidR="009A2AB7" w:rsidRDefault="009A2AB7" w:rsidP="00D5559F">
      <w:pPr>
        <w:pStyle w:val="Kop2"/>
        <w:numPr>
          <w:ilvl w:val="1"/>
          <w:numId w:val="1"/>
        </w:numPr>
      </w:pPr>
      <w:bookmarkStart w:id="657" w:name="_Toc346187103"/>
      <w:bookmarkStart w:id="658" w:name="_Toc349645754"/>
      <w:r>
        <w:t>Introduction</w:t>
      </w:r>
      <w:bookmarkEnd w:id="657"/>
      <w:bookmarkEnd w:id="658"/>
    </w:p>
    <w:p w:rsidR="009A2AB7" w:rsidRDefault="009A2AB7" w:rsidP="009A2AB7">
      <w:r>
        <w:t xml:space="preserve">In the devicelist we started to list all the devices with their respective interfaces and ports. The sensorlist (tab sensorlist) will break this up even further. It will go from device through I/O to the field that is attached. </w:t>
      </w:r>
    </w:p>
    <w:p w:rsidR="009A2AB7" w:rsidRDefault="009A2AB7" w:rsidP="009A2AB7"/>
    <w:p w:rsidR="009A2AB7" w:rsidRDefault="009A2AB7" w:rsidP="009A2AB7">
      <w:r>
        <w:t>Every single I/O that comes in to the system will have its own line here in the sensorlist. This is done to control all the incoming data as accurate as possible. Every I/O gets its own Field-ID which will be kept in the database of FT NavVision©. Once the program knows that a certain I/O belongs to a specific field, you can add possibilities to that field to control the I/O. Just as example, you can add min/max values, alarm values, unit types, offsets, inhibits and much more. You can even use the specific I/O in PLC programs, Whether internal or external.</w:t>
      </w:r>
    </w:p>
    <w:p w:rsidR="009A2AB7" w:rsidRDefault="009A2AB7" w:rsidP="009A2AB7"/>
    <w:p w:rsidR="009A2AB7" w:rsidRPr="003C707C" w:rsidRDefault="009A2AB7" w:rsidP="009A2AB7">
      <w:r w:rsidRPr="003C707C">
        <w:t xml:space="preserve">With the devices already assigned in the devicelist, you can start out filling the </w:t>
      </w:r>
      <w:r>
        <w:t xml:space="preserve">columns in the sensorlist. Be aware that you need all the information on the I/O’s upfront. So for I/O’s on Wago you need to know the sort and type of I/O, but also for protocols such as Modbus, </w:t>
      </w:r>
      <w:proofErr w:type="spellStart"/>
      <w:r>
        <w:t>Canbus</w:t>
      </w:r>
      <w:proofErr w:type="spellEnd"/>
      <w:r>
        <w:t xml:space="preserve"> and other types you will need the right details. Without these details it is almost impossible to make a good sensorlist</w:t>
      </w:r>
    </w:p>
    <w:p w:rsidR="009A2AB7" w:rsidRDefault="009A2AB7" w:rsidP="00D5559F">
      <w:pPr>
        <w:pStyle w:val="Kop2"/>
        <w:numPr>
          <w:ilvl w:val="1"/>
          <w:numId w:val="1"/>
        </w:numPr>
      </w:pPr>
      <w:bookmarkStart w:id="659" w:name="_Toc346187104"/>
      <w:bookmarkStart w:id="660" w:name="_Toc349645755"/>
      <w:r>
        <w:t>Columns</w:t>
      </w:r>
      <w:bookmarkEnd w:id="659"/>
      <w:bookmarkEnd w:id="660"/>
    </w:p>
    <w:p w:rsidR="009A2AB7" w:rsidRDefault="009A2AB7" w:rsidP="009A2AB7">
      <w:r>
        <w:t xml:space="preserve">The sensorlist is also divided in to columns. Some columns are free for your own information, but the </w:t>
      </w:r>
      <w:proofErr w:type="spellStart"/>
      <w:r>
        <w:t>colored</w:t>
      </w:r>
      <w:proofErr w:type="spellEnd"/>
      <w:r>
        <w:t xml:space="preserve"> ones are mainly mandatory. Same as in the devicelist you can find the columns in the sensorlist are </w:t>
      </w:r>
      <w:proofErr w:type="spellStart"/>
      <w:r>
        <w:t>labeled</w:t>
      </w:r>
      <w:proofErr w:type="spellEnd"/>
      <w:r>
        <w:t xml:space="preserve"> in the first row. The fields underneath can be filled with free text or have a drop-down menu where you can choose a tag. These tags are mandatory and the sensorlist won’t except tags that are not in the list for these columns.</w:t>
      </w:r>
    </w:p>
    <w:p w:rsidR="009A2AB7" w:rsidRDefault="009A2AB7" w:rsidP="009A2AB7"/>
    <w:p w:rsidR="009A2AB7" w:rsidRDefault="009A2AB7" w:rsidP="009A2AB7">
      <w:r>
        <w:t>The following columns are in the sensorlist:</w:t>
      </w:r>
    </w:p>
    <w:p w:rsidR="009A2AB7" w:rsidRDefault="009A2AB7" w:rsidP="009A2AB7"/>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2196"/>
        <w:gridCol w:w="1280"/>
        <w:gridCol w:w="5704"/>
      </w:tblGrid>
      <w:tr w:rsidR="00966D10" w:rsidRPr="00A00367" w:rsidTr="00966D10">
        <w:tc>
          <w:tcPr>
            <w:tcW w:w="2196" w:type="dxa"/>
            <w:shd w:val="clear" w:color="auto" w:fill="333333"/>
          </w:tcPr>
          <w:p w:rsidR="00966D10" w:rsidRPr="00A00367" w:rsidRDefault="00966D10" w:rsidP="00966D10">
            <w:pPr>
              <w:rPr>
                <w:b/>
              </w:rPr>
            </w:pPr>
            <w:bookmarkStart w:id="661" w:name="_Ref342659193"/>
            <w:bookmarkStart w:id="662" w:name="_Toc346187288"/>
            <w:bookmarkStart w:id="663" w:name="_Toc349645993"/>
            <w:r>
              <w:rPr>
                <w:b/>
              </w:rPr>
              <w:t>Column</w:t>
            </w:r>
          </w:p>
        </w:tc>
        <w:tc>
          <w:tcPr>
            <w:tcW w:w="1280" w:type="dxa"/>
            <w:shd w:val="clear" w:color="auto" w:fill="333333"/>
          </w:tcPr>
          <w:p w:rsidR="00966D10" w:rsidRDefault="00966D10" w:rsidP="00966D10">
            <w:pPr>
              <w:rPr>
                <w:b/>
              </w:rPr>
            </w:pPr>
            <w:r>
              <w:rPr>
                <w:b/>
              </w:rPr>
              <w:t>Type</w:t>
            </w:r>
          </w:p>
        </w:tc>
        <w:tc>
          <w:tcPr>
            <w:tcW w:w="5704" w:type="dxa"/>
            <w:shd w:val="clear" w:color="auto" w:fill="333333"/>
          </w:tcPr>
          <w:p w:rsidR="00966D10" w:rsidRPr="00A00367" w:rsidRDefault="00966D10" w:rsidP="00966D10">
            <w:pPr>
              <w:rPr>
                <w:b/>
              </w:rPr>
            </w:pPr>
            <w:r>
              <w:rPr>
                <w:b/>
              </w:rPr>
              <w:t>Description</w:t>
            </w:r>
          </w:p>
        </w:tc>
      </w:tr>
      <w:tr w:rsidR="00966D10" w:rsidRPr="002C5A3C" w:rsidTr="00966D10">
        <w:tc>
          <w:tcPr>
            <w:tcW w:w="2196" w:type="dxa"/>
            <w:shd w:val="clear" w:color="auto" w:fill="auto"/>
          </w:tcPr>
          <w:p w:rsidR="00966D10" w:rsidRPr="002C5A3C" w:rsidRDefault="00966D10" w:rsidP="00966D10">
            <w:r>
              <w:t>Import Result</w:t>
            </w:r>
          </w:p>
        </w:tc>
        <w:tc>
          <w:tcPr>
            <w:tcW w:w="1280" w:type="dxa"/>
          </w:tcPr>
          <w:p w:rsidR="00966D10" w:rsidRDefault="00966D10" w:rsidP="00966D10">
            <w:r>
              <w:t>Text</w:t>
            </w:r>
          </w:p>
        </w:tc>
        <w:tc>
          <w:tcPr>
            <w:tcW w:w="5704" w:type="dxa"/>
            <w:shd w:val="clear" w:color="auto" w:fill="auto"/>
          </w:tcPr>
          <w:p w:rsidR="00966D10" w:rsidRPr="00703CAA" w:rsidRDefault="00966D10" w:rsidP="00966D10">
            <w:pPr>
              <w:pStyle w:val="Lijstalinea"/>
              <w:ind w:left="0"/>
            </w:pPr>
            <w:r>
              <w:t xml:space="preserve">For troubleshooting purposes. See Chapter </w:t>
            </w:r>
            <w:r>
              <w:fldChar w:fldCharType="begin"/>
            </w:r>
            <w:r>
              <w:instrText xml:space="preserve"> REF _Ref342383450 \r \h </w:instrText>
            </w:r>
            <w:r>
              <w:fldChar w:fldCharType="separate"/>
            </w:r>
            <w:r>
              <w:t>12.3</w:t>
            </w:r>
            <w:r>
              <w:fldChar w:fldCharType="end"/>
            </w:r>
          </w:p>
        </w:tc>
      </w:tr>
      <w:tr w:rsidR="00966D10" w:rsidRPr="002C5A3C" w:rsidTr="00966D10">
        <w:tc>
          <w:tcPr>
            <w:tcW w:w="2196" w:type="dxa"/>
            <w:shd w:val="clear" w:color="auto" w:fill="auto"/>
          </w:tcPr>
          <w:p w:rsidR="00966D10" w:rsidRPr="002C5A3C" w:rsidRDefault="00966D10" w:rsidP="00966D10">
            <w:r>
              <w:t>ID</w:t>
            </w:r>
          </w:p>
        </w:tc>
        <w:tc>
          <w:tcPr>
            <w:tcW w:w="1280" w:type="dxa"/>
          </w:tcPr>
          <w:p w:rsidR="00966D10" w:rsidRDefault="00966D10" w:rsidP="00966D10">
            <w:r>
              <w:t>Text</w:t>
            </w:r>
          </w:p>
        </w:tc>
        <w:tc>
          <w:tcPr>
            <w:tcW w:w="5704" w:type="dxa"/>
            <w:shd w:val="clear" w:color="auto" w:fill="auto"/>
          </w:tcPr>
          <w:p w:rsidR="00966D10" w:rsidRPr="002C5A3C" w:rsidRDefault="00966D10" w:rsidP="00966D10">
            <w:r>
              <w:t>A unique ID for the I-O provided by the shipyard or installation company</w:t>
            </w:r>
          </w:p>
        </w:tc>
      </w:tr>
      <w:tr w:rsidR="00966D10" w:rsidRPr="002C5A3C" w:rsidTr="00966D10">
        <w:tc>
          <w:tcPr>
            <w:tcW w:w="2196" w:type="dxa"/>
            <w:shd w:val="clear" w:color="auto" w:fill="auto"/>
          </w:tcPr>
          <w:p w:rsidR="00966D10" w:rsidRPr="002C5A3C" w:rsidRDefault="00966D10" w:rsidP="00966D10">
            <w:r>
              <w:t>CableLabel</w:t>
            </w:r>
          </w:p>
        </w:tc>
        <w:tc>
          <w:tcPr>
            <w:tcW w:w="1280" w:type="dxa"/>
          </w:tcPr>
          <w:p w:rsidR="00966D10" w:rsidRDefault="00966D10" w:rsidP="00966D10">
            <w:r>
              <w:t>Text</w:t>
            </w:r>
          </w:p>
        </w:tc>
        <w:tc>
          <w:tcPr>
            <w:tcW w:w="5704" w:type="dxa"/>
            <w:shd w:val="clear" w:color="auto" w:fill="auto"/>
          </w:tcPr>
          <w:p w:rsidR="00966D10" w:rsidRPr="002C5A3C" w:rsidRDefault="00966D10" w:rsidP="00966D10">
            <w:r>
              <w:t xml:space="preserve">The cable label as </w:t>
            </w:r>
            <w:proofErr w:type="spellStart"/>
            <w:r>
              <w:t>labeled</w:t>
            </w:r>
            <w:proofErr w:type="spellEnd"/>
            <w:r>
              <w:t xml:space="preserve"> in the real installation. Mostly provided by the installation company</w:t>
            </w:r>
          </w:p>
        </w:tc>
      </w:tr>
      <w:tr w:rsidR="00966D10" w:rsidRPr="002C5A3C" w:rsidTr="00966D10">
        <w:tc>
          <w:tcPr>
            <w:tcW w:w="2196" w:type="dxa"/>
            <w:shd w:val="clear" w:color="auto" w:fill="auto"/>
          </w:tcPr>
          <w:p w:rsidR="00966D10" w:rsidRPr="002C5A3C" w:rsidRDefault="00966D10" w:rsidP="00966D10">
            <w:r>
              <w:t>GroupLabel</w:t>
            </w:r>
          </w:p>
        </w:tc>
        <w:tc>
          <w:tcPr>
            <w:tcW w:w="1280" w:type="dxa"/>
          </w:tcPr>
          <w:p w:rsidR="00966D10" w:rsidRDefault="00966D10" w:rsidP="00966D10">
            <w:r>
              <w:t>Text</w:t>
            </w:r>
          </w:p>
        </w:tc>
        <w:tc>
          <w:tcPr>
            <w:tcW w:w="5704" w:type="dxa"/>
            <w:shd w:val="clear" w:color="auto" w:fill="auto"/>
          </w:tcPr>
          <w:p w:rsidR="00966D10" w:rsidRPr="00BD57C0" w:rsidRDefault="00966D10" w:rsidP="00966D10">
            <w:r>
              <w:t>Group labels are for dividing I/O into dedicated groups, like Bilge, Fire, Engines etc.</w:t>
            </w:r>
          </w:p>
        </w:tc>
      </w:tr>
      <w:tr w:rsidR="00966D10" w:rsidRPr="002C5A3C" w:rsidTr="00966D10">
        <w:tc>
          <w:tcPr>
            <w:tcW w:w="2196" w:type="dxa"/>
            <w:shd w:val="clear" w:color="auto" w:fill="auto"/>
          </w:tcPr>
          <w:p w:rsidR="00966D10" w:rsidRPr="002C5A3C" w:rsidRDefault="00966D10" w:rsidP="00966D10">
            <w:r>
              <w:t>Item</w:t>
            </w:r>
          </w:p>
        </w:tc>
        <w:tc>
          <w:tcPr>
            <w:tcW w:w="1280" w:type="dxa"/>
          </w:tcPr>
          <w:p w:rsidR="00966D10" w:rsidRDefault="00966D10" w:rsidP="00966D10">
            <w:r>
              <w:t>Text</w:t>
            </w:r>
          </w:p>
        </w:tc>
        <w:tc>
          <w:tcPr>
            <w:tcW w:w="5704" w:type="dxa"/>
            <w:shd w:val="clear" w:color="auto" w:fill="auto"/>
          </w:tcPr>
          <w:p w:rsidR="00966D10" w:rsidRPr="002C5A3C" w:rsidRDefault="00966D10" w:rsidP="00966D10">
            <w:r w:rsidRPr="006F4CCA">
              <w:t xml:space="preserve">The description of the </w:t>
            </w:r>
            <w:r>
              <w:t>Data F</w:t>
            </w:r>
            <w:r w:rsidRPr="006F4CCA">
              <w:t>ield</w:t>
            </w:r>
            <w:r>
              <w:t xml:space="preserve">. Default item text belonging to the Data Field is preferred. The name of the I/O as you want it to appear in the Alarm List. </w:t>
            </w:r>
          </w:p>
        </w:tc>
      </w:tr>
      <w:tr w:rsidR="00966D10" w:rsidRPr="002C5A3C" w:rsidTr="00966D10">
        <w:tc>
          <w:tcPr>
            <w:tcW w:w="2196" w:type="dxa"/>
            <w:shd w:val="clear" w:color="auto" w:fill="auto"/>
          </w:tcPr>
          <w:p w:rsidR="00966D10" w:rsidRPr="002C5A3C" w:rsidRDefault="00966D10" w:rsidP="00966D10">
            <w:proofErr w:type="spellStart"/>
            <w:r w:rsidRPr="00575520">
              <w:t>SensorType</w:t>
            </w:r>
            <w:proofErr w:type="spellEnd"/>
          </w:p>
        </w:tc>
        <w:tc>
          <w:tcPr>
            <w:tcW w:w="1280" w:type="dxa"/>
          </w:tcPr>
          <w:p w:rsidR="00966D10" w:rsidRDefault="00966D10" w:rsidP="00966D10">
            <w:r>
              <w:t>Select</w:t>
            </w:r>
          </w:p>
          <w:p w:rsidR="00966D10" w:rsidRDefault="00966D10" w:rsidP="00966D10"/>
          <w:p w:rsidR="00966D10" w:rsidRDefault="00966D10" w:rsidP="00966D10">
            <w:r>
              <w:t>(Text)</w:t>
            </w:r>
          </w:p>
        </w:tc>
        <w:tc>
          <w:tcPr>
            <w:tcW w:w="5704" w:type="dxa"/>
            <w:shd w:val="clear" w:color="auto" w:fill="auto"/>
          </w:tcPr>
          <w:p w:rsidR="00966D10" w:rsidRPr="002C5A3C" w:rsidRDefault="00966D10" w:rsidP="00966D10">
            <w:proofErr w:type="spellStart"/>
            <w:r>
              <w:t>SensorType</w:t>
            </w:r>
            <w:proofErr w:type="spellEnd"/>
            <w:r>
              <w:t xml:space="preserve"> defines which subfield or action of the Data Field is set by this value. By default it’s [Standard]. Standard means it’s not defining a subfield or action, but the value of the Data Field itself. (For more options see </w:t>
            </w:r>
            <w:r>
              <w:lastRenderedPageBreak/>
              <w:fldChar w:fldCharType="begin"/>
            </w:r>
            <w:r>
              <w:instrText xml:space="preserve"> REF _Ref342393103 \h </w:instrText>
            </w:r>
            <w:r>
              <w:fldChar w:fldCharType="separate"/>
            </w:r>
            <w:r>
              <w:t xml:space="preserve">Table </w:t>
            </w:r>
            <w:r>
              <w:rPr>
                <w:noProof/>
              </w:rPr>
              <w:t>11</w:t>
            </w:r>
            <w:r>
              <w:noBreakHyphen/>
            </w:r>
            <w:r>
              <w:rPr>
                <w:noProof/>
              </w:rPr>
              <w:t>2</w:t>
            </w:r>
            <w:r>
              <w:fldChar w:fldCharType="end"/>
            </w:r>
            <w:r>
              <w:t xml:space="preserve"> and </w:t>
            </w:r>
            <w:r>
              <w:fldChar w:fldCharType="begin"/>
            </w:r>
            <w:r>
              <w:instrText xml:space="preserve"> REF _Ref342393116 \h </w:instrText>
            </w:r>
            <w:r>
              <w:fldChar w:fldCharType="separate"/>
            </w:r>
            <w:r>
              <w:t xml:space="preserve">Table </w:t>
            </w:r>
            <w:r>
              <w:rPr>
                <w:noProof/>
              </w:rPr>
              <w:t>11</w:t>
            </w:r>
            <w:r>
              <w:noBreakHyphen/>
            </w:r>
            <w:r>
              <w:rPr>
                <w:noProof/>
              </w:rPr>
              <w:t>3</w:t>
            </w:r>
            <w:r>
              <w:fldChar w:fldCharType="end"/>
            </w:r>
            <w:r>
              <w:t>).</w:t>
            </w:r>
          </w:p>
        </w:tc>
      </w:tr>
      <w:tr w:rsidR="00966D10" w:rsidRPr="002C5A3C" w:rsidTr="00966D10">
        <w:tc>
          <w:tcPr>
            <w:tcW w:w="2196" w:type="dxa"/>
            <w:shd w:val="clear" w:color="auto" w:fill="auto"/>
          </w:tcPr>
          <w:p w:rsidR="00966D10" w:rsidRPr="002C5A3C" w:rsidRDefault="00966D10" w:rsidP="00966D10">
            <w:r>
              <w:lastRenderedPageBreak/>
              <w:t>Connection</w:t>
            </w:r>
          </w:p>
        </w:tc>
        <w:tc>
          <w:tcPr>
            <w:tcW w:w="1280" w:type="dxa"/>
          </w:tcPr>
          <w:p w:rsidR="00966D10" w:rsidRDefault="00966D10" w:rsidP="00966D10">
            <w:pPr>
              <w:pStyle w:val="Lijstalinea"/>
              <w:ind w:left="0"/>
            </w:pPr>
            <w:r>
              <w:t>Select</w:t>
            </w:r>
          </w:p>
          <w:p w:rsidR="00966D10" w:rsidRDefault="00966D10" w:rsidP="00966D10">
            <w:pPr>
              <w:pStyle w:val="Lijstalinea"/>
              <w:ind w:left="0"/>
            </w:pPr>
          </w:p>
          <w:p w:rsidR="00966D10" w:rsidRPr="002C5A3C" w:rsidRDefault="00966D10" w:rsidP="00966D10">
            <w:r>
              <w:t>(NO,NC)</w:t>
            </w:r>
          </w:p>
        </w:tc>
        <w:tc>
          <w:tcPr>
            <w:tcW w:w="5704" w:type="dxa"/>
            <w:shd w:val="clear" w:color="auto" w:fill="auto"/>
          </w:tcPr>
          <w:p w:rsidR="00966D10" w:rsidRPr="002C5A3C" w:rsidRDefault="00966D10" w:rsidP="00966D10">
            <w:r>
              <w:t xml:space="preserve">Connection defines the type of connection for digital in- and outputs. Connection is NO by default. If an in- or output is normally closed </w:t>
            </w:r>
            <w:proofErr w:type="spellStart"/>
            <w:r>
              <w:t>it’s</w:t>
            </w:r>
            <w:proofErr w:type="spellEnd"/>
            <w:r>
              <w:t xml:space="preserve"> NC.</w:t>
            </w:r>
          </w:p>
        </w:tc>
      </w:tr>
      <w:tr w:rsidR="00966D10" w:rsidRPr="002C5A3C" w:rsidTr="00966D10">
        <w:tc>
          <w:tcPr>
            <w:tcW w:w="2196" w:type="dxa"/>
            <w:shd w:val="clear" w:color="auto" w:fill="auto"/>
          </w:tcPr>
          <w:p w:rsidR="00966D10" w:rsidRPr="002C5A3C" w:rsidRDefault="00966D10" w:rsidP="00966D10">
            <w:r>
              <w:t>Device</w:t>
            </w:r>
          </w:p>
        </w:tc>
        <w:tc>
          <w:tcPr>
            <w:tcW w:w="1280" w:type="dxa"/>
          </w:tcPr>
          <w:p w:rsidR="00966D10" w:rsidRPr="002C5A3C" w:rsidRDefault="00966D10" w:rsidP="00966D10">
            <w:r>
              <w:t>Select</w:t>
            </w:r>
          </w:p>
        </w:tc>
        <w:tc>
          <w:tcPr>
            <w:tcW w:w="5704" w:type="dxa"/>
            <w:shd w:val="clear" w:color="auto" w:fill="auto"/>
          </w:tcPr>
          <w:p w:rsidR="00966D10" w:rsidRPr="00703CAA" w:rsidRDefault="00966D10" w:rsidP="00966D10">
            <w:pPr>
              <w:pStyle w:val="Lijstalinea"/>
              <w:ind w:left="0"/>
            </w:pPr>
            <w:r>
              <w:t xml:space="preserve">Identification of the device where the sensor/control or serial device is connected to. This text should be unique for each FT NavVision® device. </w:t>
            </w:r>
            <w:r w:rsidRPr="00703CAA">
              <w:t xml:space="preserve">The </w:t>
            </w:r>
            <w:r>
              <w:t>text</w:t>
            </w:r>
            <w:r w:rsidRPr="00703CAA">
              <w:t xml:space="preserve"> is case sensitive</w:t>
            </w:r>
            <w:r>
              <w:t xml:space="preserve"> This comes from the devicelist</w:t>
            </w:r>
          </w:p>
        </w:tc>
      </w:tr>
      <w:tr w:rsidR="00966D10" w:rsidRPr="002C5A3C" w:rsidTr="00966D10">
        <w:tc>
          <w:tcPr>
            <w:tcW w:w="2196" w:type="dxa"/>
            <w:shd w:val="clear" w:color="auto" w:fill="auto"/>
          </w:tcPr>
          <w:p w:rsidR="00966D10" w:rsidRPr="002C5A3C" w:rsidRDefault="00966D10" w:rsidP="00966D10">
            <w:r>
              <w:t>Location</w:t>
            </w:r>
          </w:p>
        </w:tc>
        <w:tc>
          <w:tcPr>
            <w:tcW w:w="1280" w:type="dxa"/>
          </w:tcPr>
          <w:p w:rsidR="00966D10" w:rsidRPr="002C5A3C" w:rsidRDefault="00966D10" w:rsidP="00966D10">
            <w:r>
              <w:t>Text</w:t>
            </w:r>
          </w:p>
        </w:tc>
        <w:tc>
          <w:tcPr>
            <w:tcW w:w="5704" w:type="dxa"/>
            <w:shd w:val="clear" w:color="auto" w:fill="auto"/>
          </w:tcPr>
          <w:p w:rsidR="00966D10" w:rsidRPr="002C5A3C" w:rsidRDefault="00966D10" w:rsidP="00966D10">
            <w:r w:rsidRPr="00703CAA">
              <w:t>Identification of the substation where the sensor</w:t>
            </w:r>
            <w:r>
              <w:t>/control</w:t>
            </w:r>
            <w:r w:rsidRPr="00703CAA">
              <w:t xml:space="preserve"> is connected to</w:t>
            </w:r>
            <w:r>
              <w:t xml:space="preserve"> in </w:t>
            </w:r>
            <w:r w:rsidRPr="00703CAA">
              <w:t xml:space="preserve">the FT NavVision® system. Every substation should have a unique </w:t>
            </w:r>
            <w:r>
              <w:t>text</w:t>
            </w:r>
            <w:r w:rsidRPr="00703CAA">
              <w:t xml:space="preserve">. The </w:t>
            </w:r>
            <w:r>
              <w:t>text</w:t>
            </w:r>
            <w:r w:rsidRPr="00703CAA">
              <w:t xml:space="preserve"> is case sensitive</w:t>
            </w:r>
            <w:r>
              <w:t xml:space="preserve"> </w:t>
            </w:r>
          </w:p>
        </w:tc>
      </w:tr>
      <w:tr w:rsidR="00966D10" w:rsidRPr="002C5A3C" w:rsidTr="00966D10">
        <w:tc>
          <w:tcPr>
            <w:tcW w:w="2196" w:type="dxa"/>
            <w:shd w:val="clear" w:color="auto" w:fill="auto"/>
          </w:tcPr>
          <w:p w:rsidR="00966D10" w:rsidRPr="002C5A3C" w:rsidRDefault="00966D10" w:rsidP="00966D10">
            <w:r>
              <w:t>Interface</w:t>
            </w:r>
          </w:p>
        </w:tc>
        <w:tc>
          <w:tcPr>
            <w:tcW w:w="1280" w:type="dxa"/>
          </w:tcPr>
          <w:p w:rsidR="00966D10" w:rsidRDefault="00966D10" w:rsidP="00966D10">
            <w:r>
              <w:t>Select</w:t>
            </w:r>
          </w:p>
          <w:p w:rsidR="00966D10" w:rsidRDefault="00966D10" w:rsidP="00966D10"/>
          <w:p w:rsidR="00966D10" w:rsidRPr="002C5A3C" w:rsidRDefault="00966D10" w:rsidP="00966D10">
            <w:r>
              <w:t>(text)</w:t>
            </w:r>
          </w:p>
        </w:tc>
        <w:tc>
          <w:tcPr>
            <w:tcW w:w="5704" w:type="dxa"/>
            <w:shd w:val="clear" w:color="auto" w:fill="auto"/>
          </w:tcPr>
          <w:p w:rsidR="00966D10" w:rsidRPr="002C5A3C" w:rsidRDefault="00966D10" w:rsidP="00966D10">
            <w:r>
              <w:t xml:space="preserve">Select the type of interface that the data is coming in. For Wago this is divided in the slice’s type-number. For Modbus, </w:t>
            </w:r>
            <w:proofErr w:type="spellStart"/>
            <w:r>
              <w:t>Canbus</w:t>
            </w:r>
            <w:proofErr w:type="spellEnd"/>
            <w:r>
              <w:t xml:space="preserve"> and other protocols it is Serial (Digital/</w:t>
            </w:r>
            <w:proofErr w:type="spellStart"/>
            <w:r>
              <w:t>Analog</w:t>
            </w:r>
            <w:proofErr w:type="spellEnd"/>
            <w:r>
              <w:t>) in or out.</w:t>
            </w:r>
          </w:p>
        </w:tc>
      </w:tr>
      <w:tr w:rsidR="00966D10" w:rsidRPr="002C5A3C" w:rsidTr="00966D10">
        <w:tc>
          <w:tcPr>
            <w:tcW w:w="2196" w:type="dxa"/>
            <w:shd w:val="clear" w:color="auto" w:fill="auto"/>
          </w:tcPr>
          <w:p w:rsidR="00966D10" w:rsidRPr="002C5A3C" w:rsidRDefault="00966D10" w:rsidP="00966D10">
            <w:r>
              <w:t>Module</w:t>
            </w:r>
          </w:p>
        </w:tc>
        <w:tc>
          <w:tcPr>
            <w:tcW w:w="1280" w:type="dxa"/>
          </w:tcPr>
          <w:p w:rsidR="00966D10" w:rsidRDefault="00966D10" w:rsidP="00966D10">
            <w:pPr>
              <w:pStyle w:val="Lijstalinea"/>
              <w:ind w:left="0"/>
            </w:pPr>
            <w:r>
              <w:t>Value</w:t>
            </w:r>
          </w:p>
          <w:p w:rsidR="00966D10" w:rsidRDefault="00966D10" w:rsidP="00966D10">
            <w:pPr>
              <w:pStyle w:val="Lijstalinea"/>
              <w:ind w:left="0"/>
            </w:pPr>
          </w:p>
          <w:p w:rsidR="00966D10" w:rsidRPr="002C5A3C" w:rsidRDefault="00966D10" w:rsidP="00966D10">
            <w:r>
              <w:t>(Index)</w:t>
            </w:r>
          </w:p>
        </w:tc>
        <w:tc>
          <w:tcPr>
            <w:tcW w:w="5704" w:type="dxa"/>
            <w:shd w:val="clear" w:color="auto" w:fill="auto"/>
          </w:tcPr>
          <w:p w:rsidR="00966D10" w:rsidRPr="00703CAA" w:rsidRDefault="00966D10" w:rsidP="00966D10">
            <w:pPr>
              <w:pStyle w:val="Lijstalinea"/>
              <w:ind w:left="0"/>
            </w:pPr>
            <w:r>
              <w:t>Module index where the sensor/control data can be found. For CAN bus it is the parameter group number (PGN), for Modbus it is the Modbus mapping and for WAGO it is the slice number. Module 1 for WAGO is the first slice after the 750-626 module.</w:t>
            </w:r>
          </w:p>
        </w:tc>
      </w:tr>
      <w:tr w:rsidR="00966D10" w:rsidRPr="002C5A3C" w:rsidTr="00966D10">
        <w:tc>
          <w:tcPr>
            <w:tcW w:w="2196" w:type="dxa"/>
            <w:shd w:val="clear" w:color="auto" w:fill="auto"/>
          </w:tcPr>
          <w:p w:rsidR="00966D10" w:rsidRPr="002C5A3C" w:rsidRDefault="00966D10" w:rsidP="00966D10">
            <w:r>
              <w:t>Pin</w:t>
            </w:r>
          </w:p>
        </w:tc>
        <w:tc>
          <w:tcPr>
            <w:tcW w:w="1280" w:type="dxa"/>
          </w:tcPr>
          <w:p w:rsidR="00966D10" w:rsidRDefault="00966D10" w:rsidP="00966D10">
            <w:pPr>
              <w:pStyle w:val="Lijstalinea"/>
              <w:ind w:left="0"/>
            </w:pPr>
            <w:r>
              <w:t>Value</w:t>
            </w:r>
          </w:p>
          <w:p w:rsidR="00966D10" w:rsidRDefault="00966D10" w:rsidP="00966D10">
            <w:pPr>
              <w:pStyle w:val="Lijstalinea"/>
              <w:ind w:left="0"/>
            </w:pPr>
          </w:p>
          <w:p w:rsidR="00966D10" w:rsidRPr="002C5A3C" w:rsidRDefault="00966D10" w:rsidP="00966D10">
            <w:r>
              <w:t>(Index)</w:t>
            </w:r>
          </w:p>
        </w:tc>
        <w:tc>
          <w:tcPr>
            <w:tcW w:w="5704" w:type="dxa"/>
            <w:shd w:val="clear" w:color="auto" w:fill="auto"/>
          </w:tcPr>
          <w:p w:rsidR="00966D10" w:rsidRPr="002C5A3C" w:rsidRDefault="00966D10" w:rsidP="00966D10">
            <w:r>
              <w:t>The I/O index on the module for WAGO and the bit offset in the message for serial protocols. (NOTE: The pin index is 1 based)</w:t>
            </w:r>
          </w:p>
        </w:tc>
      </w:tr>
      <w:tr w:rsidR="00966D10" w:rsidRPr="002C5A3C" w:rsidTr="00966D10">
        <w:tc>
          <w:tcPr>
            <w:tcW w:w="2196" w:type="dxa"/>
            <w:shd w:val="clear" w:color="auto" w:fill="auto"/>
          </w:tcPr>
          <w:p w:rsidR="00966D10" w:rsidRPr="002C5A3C" w:rsidRDefault="00966D10" w:rsidP="00966D10">
            <w:r>
              <w:t>Type</w:t>
            </w:r>
          </w:p>
        </w:tc>
        <w:tc>
          <w:tcPr>
            <w:tcW w:w="1280" w:type="dxa"/>
          </w:tcPr>
          <w:p w:rsidR="00966D10" w:rsidRDefault="00966D10" w:rsidP="00966D10">
            <w:r>
              <w:t>Select</w:t>
            </w:r>
          </w:p>
          <w:p w:rsidR="00966D10" w:rsidRDefault="00966D10" w:rsidP="00966D10"/>
          <w:p w:rsidR="00966D10" w:rsidRPr="002C5A3C" w:rsidRDefault="00966D10" w:rsidP="00966D10"/>
        </w:tc>
        <w:tc>
          <w:tcPr>
            <w:tcW w:w="5704" w:type="dxa"/>
            <w:shd w:val="clear" w:color="auto" w:fill="auto"/>
          </w:tcPr>
          <w:p w:rsidR="00966D10" w:rsidRPr="002C5A3C" w:rsidRDefault="00966D10" w:rsidP="00966D10">
            <w:r>
              <w:t>defines the type of module used to read/control the I/O. This is mainly used for WAGO. It can be between 750-400 and 750-612. For Modbus here goes the function code.</w:t>
            </w:r>
          </w:p>
        </w:tc>
      </w:tr>
      <w:tr w:rsidR="00966D10" w:rsidRPr="002C5A3C" w:rsidTr="00966D10">
        <w:tc>
          <w:tcPr>
            <w:tcW w:w="2196" w:type="dxa"/>
            <w:shd w:val="clear" w:color="auto" w:fill="auto"/>
          </w:tcPr>
          <w:p w:rsidR="00966D10" w:rsidRDefault="00966D10" w:rsidP="00966D10">
            <w:r>
              <w:t>Min</w:t>
            </w:r>
          </w:p>
        </w:tc>
        <w:tc>
          <w:tcPr>
            <w:tcW w:w="1280" w:type="dxa"/>
          </w:tcPr>
          <w:p w:rsidR="00966D10" w:rsidRPr="002C5A3C" w:rsidRDefault="00966D10" w:rsidP="00966D10">
            <w:r>
              <w:t>Value</w:t>
            </w:r>
          </w:p>
        </w:tc>
        <w:tc>
          <w:tcPr>
            <w:tcW w:w="5704" w:type="dxa"/>
            <w:shd w:val="clear" w:color="auto" w:fill="auto"/>
          </w:tcPr>
          <w:p w:rsidR="00966D10" w:rsidRPr="002C5A3C" w:rsidRDefault="00966D10" w:rsidP="00966D10">
            <w:r>
              <w:t>Minimum instrument value</w:t>
            </w:r>
          </w:p>
        </w:tc>
      </w:tr>
      <w:tr w:rsidR="00966D10" w:rsidRPr="002C5A3C" w:rsidTr="00966D10">
        <w:tc>
          <w:tcPr>
            <w:tcW w:w="2196" w:type="dxa"/>
            <w:shd w:val="clear" w:color="auto" w:fill="auto"/>
          </w:tcPr>
          <w:p w:rsidR="00966D10" w:rsidRDefault="00966D10" w:rsidP="00966D10">
            <w:r>
              <w:t>Max</w:t>
            </w:r>
          </w:p>
        </w:tc>
        <w:tc>
          <w:tcPr>
            <w:tcW w:w="1280" w:type="dxa"/>
          </w:tcPr>
          <w:p w:rsidR="00966D10" w:rsidRPr="002C5A3C" w:rsidRDefault="00966D10" w:rsidP="00966D10">
            <w:r>
              <w:t>Value</w:t>
            </w:r>
          </w:p>
        </w:tc>
        <w:tc>
          <w:tcPr>
            <w:tcW w:w="5704" w:type="dxa"/>
            <w:shd w:val="clear" w:color="auto" w:fill="auto"/>
          </w:tcPr>
          <w:p w:rsidR="00966D10" w:rsidRPr="002C5A3C" w:rsidRDefault="00966D10" w:rsidP="00966D10">
            <w:r>
              <w:t>Maximum instrument value</w:t>
            </w:r>
          </w:p>
        </w:tc>
      </w:tr>
      <w:tr w:rsidR="00966D10" w:rsidRPr="002C5A3C" w:rsidTr="00966D10">
        <w:tc>
          <w:tcPr>
            <w:tcW w:w="2196" w:type="dxa"/>
            <w:shd w:val="clear" w:color="auto" w:fill="auto"/>
          </w:tcPr>
          <w:p w:rsidR="00966D10" w:rsidRPr="00251DF4" w:rsidRDefault="00966D10" w:rsidP="00966D10">
            <w:pPr>
              <w:rPr>
                <w:highlight w:val="yellow"/>
              </w:rPr>
            </w:pPr>
            <w:proofErr w:type="spellStart"/>
            <w:r w:rsidRPr="00B64F6E">
              <w:t>DefaultUnit</w:t>
            </w:r>
            <w:proofErr w:type="spellEnd"/>
          </w:p>
        </w:tc>
        <w:tc>
          <w:tcPr>
            <w:tcW w:w="1280" w:type="dxa"/>
          </w:tcPr>
          <w:p w:rsidR="00966D10" w:rsidRPr="002C5A3C" w:rsidRDefault="00966D10" w:rsidP="00966D10">
            <w:r>
              <w:t>Select</w:t>
            </w:r>
          </w:p>
        </w:tc>
        <w:tc>
          <w:tcPr>
            <w:tcW w:w="5704" w:type="dxa"/>
            <w:shd w:val="clear" w:color="auto" w:fill="auto"/>
          </w:tcPr>
          <w:p w:rsidR="00966D10" w:rsidRPr="002C5A3C" w:rsidRDefault="00966D10" w:rsidP="00966D10">
            <w:r>
              <w:t xml:space="preserve">The default unit used to present this Data Field. (For options see </w:t>
            </w:r>
            <w:r>
              <w:fldChar w:fldCharType="begin"/>
            </w:r>
            <w:r>
              <w:instrText xml:space="preserve"> REF _Ref342393797 \h </w:instrText>
            </w:r>
            <w:r>
              <w:fldChar w:fldCharType="separate"/>
            </w:r>
            <w:r>
              <w:t xml:space="preserve">Table </w:t>
            </w:r>
            <w:r>
              <w:rPr>
                <w:noProof/>
              </w:rPr>
              <w:t>11</w:t>
            </w:r>
            <w:r>
              <w:noBreakHyphen/>
            </w:r>
            <w:r>
              <w:rPr>
                <w:noProof/>
              </w:rPr>
              <w:t>4</w:t>
            </w:r>
            <w:r>
              <w:fldChar w:fldCharType="end"/>
            </w:r>
            <w:r>
              <w:t>)</w:t>
            </w:r>
          </w:p>
        </w:tc>
      </w:tr>
      <w:tr w:rsidR="00966D10" w:rsidRPr="002C5A3C" w:rsidTr="00966D10">
        <w:tc>
          <w:tcPr>
            <w:tcW w:w="2196" w:type="dxa"/>
            <w:shd w:val="clear" w:color="auto" w:fill="auto"/>
          </w:tcPr>
          <w:p w:rsidR="00966D10" w:rsidRDefault="00966D10" w:rsidP="00966D10">
            <w:r>
              <w:t>Manufacturer</w:t>
            </w:r>
          </w:p>
        </w:tc>
        <w:tc>
          <w:tcPr>
            <w:tcW w:w="1280" w:type="dxa"/>
          </w:tcPr>
          <w:p w:rsidR="00966D10" w:rsidRPr="002C5A3C" w:rsidRDefault="00966D10" w:rsidP="00966D10">
            <w:r>
              <w:t>Optional</w:t>
            </w:r>
          </w:p>
        </w:tc>
        <w:tc>
          <w:tcPr>
            <w:tcW w:w="5704" w:type="dxa"/>
            <w:shd w:val="clear" w:color="auto" w:fill="auto"/>
          </w:tcPr>
          <w:p w:rsidR="00966D10" w:rsidRPr="002C5A3C" w:rsidRDefault="00966D10" w:rsidP="00966D10">
            <w:r>
              <w:t>Manufacturer</w:t>
            </w:r>
          </w:p>
        </w:tc>
      </w:tr>
      <w:tr w:rsidR="00966D10" w:rsidRPr="002C5A3C" w:rsidTr="00966D10">
        <w:tc>
          <w:tcPr>
            <w:tcW w:w="2196" w:type="dxa"/>
            <w:shd w:val="clear" w:color="auto" w:fill="auto"/>
          </w:tcPr>
          <w:p w:rsidR="00966D10" w:rsidRDefault="00966D10" w:rsidP="00966D10">
            <w:r>
              <w:t>Supplier</w:t>
            </w:r>
          </w:p>
        </w:tc>
        <w:tc>
          <w:tcPr>
            <w:tcW w:w="1280" w:type="dxa"/>
          </w:tcPr>
          <w:p w:rsidR="00966D10" w:rsidRPr="002C5A3C" w:rsidRDefault="00966D10" w:rsidP="00966D10">
            <w:r>
              <w:t>Optional</w:t>
            </w:r>
          </w:p>
        </w:tc>
        <w:tc>
          <w:tcPr>
            <w:tcW w:w="5704" w:type="dxa"/>
            <w:shd w:val="clear" w:color="auto" w:fill="auto"/>
          </w:tcPr>
          <w:p w:rsidR="00966D10" w:rsidRPr="002C5A3C" w:rsidRDefault="00966D10" w:rsidP="00966D10">
            <w:r>
              <w:t>Supplier</w:t>
            </w:r>
          </w:p>
        </w:tc>
      </w:tr>
      <w:tr w:rsidR="00966D10" w:rsidRPr="002C5A3C" w:rsidTr="00966D10">
        <w:tc>
          <w:tcPr>
            <w:tcW w:w="2196" w:type="dxa"/>
            <w:shd w:val="clear" w:color="auto" w:fill="auto"/>
          </w:tcPr>
          <w:p w:rsidR="00966D10" w:rsidRDefault="00966D10" w:rsidP="00966D10">
            <w:r>
              <w:t>Comment</w:t>
            </w:r>
          </w:p>
        </w:tc>
        <w:tc>
          <w:tcPr>
            <w:tcW w:w="1280" w:type="dxa"/>
          </w:tcPr>
          <w:p w:rsidR="00966D10" w:rsidRPr="002C5A3C" w:rsidRDefault="00966D10" w:rsidP="00966D10">
            <w:r>
              <w:t>Optional</w:t>
            </w:r>
          </w:p>
        </w:tc>
        <w:tc>
          <w:tcPr>
            <w:tcW w:w="5704" w:type="dxa"/>
            <w:shd w:val="clear" w:color="auto" w:fill="auto"/>
          </w:tcPr>
          <w:p w:rsidR="00966D10" w:rsidRPr="002C5A3C" w:rsidRDefault="00966D10" w:rsidP="00966D10">
            <w:r>
              <w:t>Comment</w:t>
            </w:r>
          </w:p>
        </w:tc>
      </w:tr>
      <w:tr w:rsidR="00966D10" w:rsidRPr="002C5A3C" w:rsidTr="00966D10">
        <w:tc>
          <w:tcPr>
            <w:tcW w:w="2196" w:type="dxa"/>
            <w:shd w:val="clear" w:color="auto" w:fill="auto"/>
          </w:tcPr>
          <w:p w:rsidR="00966D10" w:rsidRDefault="00966D10" w:rsidP="00966D10">
            <w:r>
              <w:t>Revision</w:t>
            </w:r>
          </w:p>
        </w:tc>
        <w:tc>
          <w:tcPr>
            <w:tcW w:w="1280" w:type="dxa"/>
          </w:tcPr>
          <w:p w:rsidR="00966D10" w:rsidRPr="002C5A3C" w:rsidRDefault="00966D10" w:rsidP="00966D10">
            <w:r>
              <w:t>Optional</w:t>
            </w:r>
          </w:p>
        </w:tc>
        <w:tc>
          <w:tcPr>
            <w:tcW w:w="5704" w:type="dxa"/>
            <w:shd w:val="clear" w:color="auto" w:fill="auto"/>
          </w:tcPr>
          <w:p w:rsidR="00966D10" w:rsidRPr="002C5A3C" w:rsidRDefault="00966D10" w:rsidP="00966D10">
            <w:r>
              <w:t>Revision</w:t>
            </w:r>
          </w:p>
        </w:tc>
      </w:tr>
      <w:tr w:rsidR="00966D10" w:rsidRPr="002C5A3C" w:rsidTr="00966D10">
        <w:tc>
          <w:tcPr>
            <w:tcW w:w="2196" w:type="dxa"/>
            <w:shd w:val="clear" w:color="auto" w:fill="auto"/>
          </w:tcPr>
          <w:p w:rsidR="00966D10" w:rsidRDefault="00966D10" w:rsidP="00966D10">
            <w:r>
              <w:t>Field</w:t>
            </w:r>
          </w:p>
        </w:tc>
        <w:tc>
          <w:tcPr>
            <w:tcW w:w="1280" w:type="dxa"/>
          </w:tcPr>
          <w:p w:rsidR="00966D10" w:rsidRDefault="00966D10" w:rsidP="00966D10">
            <w:r>
              <w:t>Select</w:t>
            </w:r>
          </w:p>
          <w:p w:rsidR="00966D10" w:rsidRDefault="00966D10" w:rsidP="00966D10"/>
          <w:p w:rsidR="00966D10" w:rsidRPr="002C5A3C" w:rsidRDefault="00966D10" w:rsidP="00966D10">
            <w:r>
              <w:t>(</w:t>
            </w:r>
            <w:proofErr w:type="spellStart"/>
            <w:r>
              <w:t>FTSelect</w:t>
            </w:r>
            <w:proofErr w:type="spellEnd"/>
            <w:r>
              <w:t>)</w:t>
            </w:r>
          </w:p>
        </w:tc>
        <w:tc>
          <w:tcPr>
            <w:tcW w:w="5704" w:type="dxa"/>
            <w:shd w:val="clear" w:color="auto" w:fill="auto"/>
          </w:tcPr>
          <w:p w:rsidR="00966D10" w:rsidRPr="002C5A3C" w:rsidRDefault="00966D10" w:rsidP="00966D10">
            <w:r>
              <w:t>The ID of the Field. References to this ID can be found in the file “fieldlist.txt” that is in the root folder of the FT NavVision® software installation after the first time FT NavVision® has been started.</w:t>
            </w:r>
          </w:p>
        </w:tc>
      </w:tr>
      <w:tr w:rsidR="00966D10" w:rsidRPr="002C5A3C" w:rsidTr="00966D10">
        <w:tc>
          <w:tcPr>
            <w:tcW w:w="2196" w:type="dxa"/>
            <w:shd w:val="clear" w:color="auto" w:fill="auto"/>
          </w:tcPr>
          <w:p w:rsidR="00966D10" w:rsidRDefault="00966D10" w:rsidP="00966D10">
            <w:r>
              <w:t>Label</w:t>
            </w:r>
          </w:p>
        </w:tc>
        <w:tc>
          <w:tcPr>
            <w:tcW w:w="1280" w:type="dxa"/>
          </w:tcPr>
          <w:p w:rsidR="00966D10" w:rsidRPr="002C5A3C" w:rsidRDefault="00966D10" w:rsidP="00966D10">
            <w:r>
              <w:t>Text</w:t>
            </w:r>
          </w:p>
        </w:tc>
        <w:tc>
          <w:tcPr>
            <w:tcW w:w="5704" w:type="dxa"/>
            <w:shd w:val="clear" w:color="auto" w:fill="auto"/>
          </w:tcPr>
          <w:p w:rsidR="00966D10" w:rsidRPr="002C5A3C" w:rsidRDefault="00966D10" w:rsidP="00966D10">
            <w:r w:rsidRPr="006F4CCA">
              <w:t xml:space="preserve">The </w:t>
            </w:r>
            <w:r>
              <w:t xml:space="preserve">short </w:t>
            </w:r>
            <w:r w:rsidRPr="006F4CCA">
              <w:t>description of the</w:t>
            </w:r>
            <w:r>
              <w:t xml:space="preserve"> Data</w:t>
            </w:r>
            <w:r w:rsidRPr="006F4CCA">
              <w:t xml:space="preserve"> </w:t>
            </w:r>
            <w:r>
              <w:t>F</w:t>
            </w:r>
            <w:r w:rsidRPr="006F4CCA">
              <w:t>ield</w:t>
            </w:r>
            <w:r>
              <w:t xml:space="preserve"> when shown in an instrument. Default label text belonging to the Data Field is preferred. The name of the I/O as you want it to appear in an instrument, a value, a button, etc.</w:t>
            </w:r>
          </w:p>
        </w:tc>
      </w:tr>
      <w:tr w:rsidR="00966D10" w:rsidRPr="002C5A3C" w:rsidTr="00966D10">
        <w:tc>
          <w:tcPr>
            <w:tcW w:w="2196" w:type="dxa"/>
            <w:shd w:val="clear" w:color="auto" w:fill="auto"/>
          </w:tcPr>
          <w:p w:rsidR="00966D10" w:rsidRDefault="00966D10" w:rsidP="00966D10">
            <w:r>
              <w:t>Rate</w:t>
            </w:r>
          </w:p>
        </w:tc>
        <w:tc>
          <w:tcPr>
            <w:tcW w:w="1280" w:type="dxa"/>
          </w:tcPr>
          <w:p w:rsidR="00966D10" w:rsidRDefault="00966D10" w:rsidP="00966D10">
            <w:pPr>
              <w:pStyle w:val="Lijstalinea"/>
              <w:ind w:left="0"/>
            </w:pPr>
            <w:r>
              <w:t>Value</w:t>
            </w:r>
          </w:p>
          <w:p w:rsidR="00966D10" w:rsidRDefault="00966D10" w:rsidP="00966D10">
            <w:pPr>
              <w:pStyle w:val="Lijstalinea"/>
              <w:ind w:left="0"/>
            </w:pPr>
          </w:p>
          <w:p w:rsidR="00966D10" w:rsidRPr="002C5A3C" w:rsidRDefault="00966D10" w:rsidP="00966D10">
            <w:r>
              <w:t>(Hz)</w:t>
            </w:r>
          </w:p>
        </w:tc>
        <w:tc>
          <w:tcPr>
            <w:tcW w:w="5704" w:type="dxa"/>
            <w:shd w:val="clear" w:color="auto" w:fill="auto"/>
          </w:tcPr>
          <w:p w:rsidR="00966D10" w:rsidRPr="002C5A3C" w:rsidRDefault="00966D10" w:rsidP="00966D10">
            <w:r>
              <w:t>Rate d</w:t>
            </w:r>
            <w:r w:rsidRPr="001627A3">
              <w:t>escribes the number of samples per second of a sensor</w:t>
            </w:r>
            <w:r>
              <w:t>/control. This is defined by the protocol. Leave empty.</w:t>
            </w:r>
          </w:p>
        </w:tc>
      </w:tr>
      <w:tr w:rsidR="00966D10" w:rsidRPr="002C5A3C" w:rsidTr="00966D10">
        <w:tc>
          <w:tcPr>
            <w:tcW w:w="2196" w:type="dxa"/>
            <w:shd w:val="clear" w:color="auto" w:fill="auto"/>
          </w:tcPr>
          <w:p w:rsidR="00966D10" w:rsidRDefault="00966D10" w:rsidP="00966D10">
            <w:r>
              <w:t>Index</w:t>
            </w:r>
          </w:p>
        </w:tc>
        <w:tc>
          <w:tcPr>
            <w:tcW w:w="1280" w:type="dxa"/>
          </w:tcPr>
          <w:p w:rsidR="00966D10" w:rsidRDefault="00966D10" w:rsidP="00966D10">
            <w:pPr>
              <w:pStyle w:val="Lijstalinea"/>
              <w:ind w:left="0"/>
            </w:pPr>
            <w:r>
              <w:t>Value</w:t>
            </w:r>
          </w:p>
          <w:p w:rsidR="00966D10" w:rsidRDefault="00966D10" w:rsidP="00966D10">
            <w:pPr>
              <w:pStyle w:val="Lijstalinea"/>
              <w:ind w:left="0"/>
            </w:pPr>
          </w:p>
          <w:p w:rsidR="00966D10" w:rsidRPr="002C5A3C" w:rsidRDefault="00966D10" w:rsidP="00966D10">
            <w:r>
              <w:t>(Index)</w:t>
            </w:r>
          </w:p>
        </w:tc>
        <w:tc>
          <w:tcPr>
            <w:tcW w:w="5704" w:type="dxa"/>
            <w:shd w:val="clear" w:color="auto" w:fill="auto"/>
          </w:tcPr>
          <w:p w:rsidR="00966D10" w:rsidRPr="002C5A3C" w:rsidRDefault="00966D10" w:rsidP="00966D10">
            <w:r>
              <w:t xml:space="preserve">Index defines when this Data Field Definition [DFD] is valid. The Index column can only be used in combination with a Data Field Definition [DFD] that has the </w:t>
            </w:r>
            <w:proofErr w:type="spellStart"/>
            <w:r>
              <w:t>SensorType</w:t>
            </w:r>
            <w:proofErr w:type="spellEnd"/>
            <w:r>
              <w:t xml:space="preserve"> set to Index and is in the same message as this DFD. Default is empty.</w:t>
            </w:r>
          </w:p>
        </w:tc>
      </w:tr>
      <w:tr w:rsidR="00966D10" w:rsidRPr="002C5A3C" w:rsidTr="00966D10">
        <w:tc>
          <w:tcPr>
            <w:tcW w:w="2196" w:type="dxa"/>
            <w:shd w:val="clear" w:color="auto" w:fill="auto"/>
          </w:tcPr>
          <w:p w:rsidR="00966D10" w:rsidRDefault="00966D10" w:rsidP="00966D10">
            <w:proofErr w:type="spellStart"/>
            <w:r>
              <w:lastRenderedPageBreak/>
              <w:t>DataType</w:t>
            </w:r>
            <w:proofErr w:type="spellEnd"/>
          </w:p>
        </w:tc>
        <w:tc>
          <w:tcPr>
            <w:tcW w:w="1280" w:type="dxa"/>
          </w:tcPr>
          <w:p w:rsidR="00966D10" w:rsidRDefault="00966D10" w:rsidP="00966D10">
            <w:pPr>
              <w:pStyle w:val="Lijstalinea"/>
              <w:ind w:left="0"/>
            </w:pPr>
            <w:r>
              <w:t>Select</w:t>
            </w:r>
          </w:p>
          <w:p w:rsidR="00966D10" w:rsidRPr="002C5A3C" w:rsidRDefault="00966D10" w:rsidP="00966D10">
            <w:r>
              <w:t xml:space="preserve">(Unsigned, Signed, Bool, </w:t>
            </w:r>
            <w:proofErr w:type="spellStart"/>
            <w:r>
              <w:t>Enum</w:t>
            </w:r>
            <w:proofErr w:type="spellEnd"/>
            <w:r>
              <w:t>, Float)</w:t>
            </w:r>
          </w:p>
        </w:tc>
        <w:tc>
          <w:tcPr>
            <w:tcW w:w="5704" w:type="dxa"/>
            <w:shd w:val="clear" w:color="auto" w:fill="auto"/>
          </w:tcPr>
          <w:p w:rsidR="00966D10" w:rsidRPr="002C5A3C" w:rsidRDefault="00966D10" w:rsidP="00966D10">
            <w:proofErr w:type="spellStart"/>
            <w:r>
              <w:t>DataType</w:t>
            </w:r>
            <w:proofErr w:type="spellEnd"/>
            <w:r>
              <w:t xml:space="preserve"> is used to define the type of value on serial protocols. For analogue values it’s Float, Signed or Unsigned. For digital values it’s Bool. For enumerations this is </w:t>
            </w:r>
            <w:proofErr w:type="spellStart"/>
            <w:r>
              <w:t>Enum</w:t>
            </w:r>
            <w:proofErr w:type="spellEnd"/>
            <w:r>
              <w:t xml:space="preserve">. See </w:t>
            </w:r>
            <w:proofErr w:type="spellStart"/>
            <w:r>
              <w:t>Enum</w:t>
            </w:r>
            <w:proofErr w:type="spellEnd"/>
            <w:r>
              <w:t xml:space="preserve"> column.</w:t>
            </w:r>
          </w:p>
        </w:tc>
      </w:tr>
      <w:tr w:rsidR="00966D10" w:rsidRPr="002C5A3C" w:rsidTr="00966D10">
        <w:tc>
          <w:tcPr>
            <w:tcW w:w="2196" w:type="dxa"/>
            <w:shd w:val="clear" w:color="auto" w:fill="auto"/>
          </w:tcPr>
          <w:p w:rsidR="00966D10" w:rsidRDefault="00966D10" w:rsidP="00966D10">
            <w:proofErr w:type="spellStart"/>
            <w:r>
              <w:t>Enum</w:t>
            </w:r>
            <w:proofErr w:type="spellEnd"/>
          </w:p>
        </w:tc>
        <w:tc>
          <w:tcPr>
            <w:tcW w:w="1280" w:type="dxa"/>
          </w:tcPr>
          <w:p w:rsidR="00966D10" w:rsidRDefault="00966D10" w:rsidP="00966D10">
            <w:pPr>
              <w:pStyle w:val="Lijstalinea"/>
              <w:ind w:left="0"/>
            </w:pPr>
            <w:r>
              <w:t>Value</w:t>
            </w:r>
          </w:p>
          <w:p w:rsidR="00966D10" w:rsidRDefault="00966D10" w:rsidP="00966D10">
            <w:pPr>
              <w:pStyle w:val="Lijstalinea"/>
              <w:ind w:left="0"/>
            </w:pPr>
          </w:p>
          <w:p w:rsidR="00966D10" w:rsidRPr="002C5A3C" w:rsidRDefault="00966D10" w:rsidP="00966D10">
            <w:r>
              <w:t>(Index)</w:t>
            </w:r>
          </w:p>
        </w:tc>
        <w:tc>
          <w:tcPr>
            <w:tcW w:w="5704" w:type="dxa"/>
            <w:shd w:val="clear" w:color="auto" w:fill="auto"/>
          </w:tcPr>
          <w:p w:rsidR="00966D10" w:rsidRPr="001627A3" w:rsidRDefault="00966D10" w:rsidP="00966D10">
            <w:pPr>
              <w:pStyle w:val="Lijstalinea"/>
              <w:ind w:left="0"/>
            </w:pPr>
            <w:proofErr w:type="spellStart"/>
            <w:r>
              <w:t>Enum</w:t>
            </w:r>
            <w:proofErr w:type="spellEnd"/>
            <w:r>
              <w:t xml:space="preserve"> is the index value where the received value should compare to, to switch the Data Field on. If the value is not equal to the </w:t>
            </w:r>
            <w:proofErr w:type="spellStart"/>
            <w:r>
              <w:t>Enum</w:t>
            </w:r>
            <w:proofErr w:type="spellEnd"/>
            <w:r>
              <w:t xml:space="preserve"> index the Data Field is switched off.</w:t>
            </w:r>
          </w:p>
        </w:tc>
      </w:tr>
      <w:tr w:rsidR="00966D10" w:rsidRPr="002C5A3C" w:rsidTr="00966D10">
        <w:tc>
          <w:tcPr>
            <w:tcW w:w="2196" w:type="dxa"/>
            <w:shd w:val="clear" w:color="auto" w:fill="auto"/>
          </w:tcPr>
          <w:p w:rsidR="00966D10" w:rsidRDefault="00966D10" w:rsidP="00966D10">
            <w:r>
              <w:t>Count</w:t>
            </w:r>
          </w:p>
        </w:tc>
        <w:tc>
          <w:tcPr>
            <w:tcW w:w="1280" w:type="dxa"/>
          </w:tcPr>
          <w:p w:rsidR="00966D10" w:rsidRDefault="00966D10" w:rsidP="00966D10">
            <w:pPr>
              <w:pStyle w:val="Lijstalinea"/>
              <w:ind w:left="0"/>
            </w:pPr>
            <w:r>
              <w:t>Value</w:t>
            </w:r>
          </w:p>
          <w:p w:rsidR="00966D10" w:rsidRDefault="00966D10" w:rsidP="00966D10">
            <w:pPr>
              <w:pStyle w:val="Lijstalinea"/>
              <w:ind w:left="0"/>
            </w:pPr>
          </w:p>
          <w:p w:rsidR="00966D10" w:rsidRPr="002C5A3C" w:rsidRDefault="00966D10" w:rsidP="00966D10">
            <w:r>
              <w:t>(Count)</w:t>
            </w:r>
          </w:p>
        </w:tc>
        <w:tc>
          <w:tcPr>
            <w:tcW w:w="5704" w:type="dxa"/>
            <w:shd w:val="clear" w:color="auto" w:fill="auto"/>
          </w:tcPr>
          <w:p w:rsidR="00966D10" w:rsidRPr="002C5A3C" w:rsidRDefault="00966D10" w:rsidP="00966D10">
            <w:r>
              <w:t xml:space="preserve">Count is the number of bits starting from the pin index. For a digital value it’s typically 1 with a pin index between 1 and 16 and for </w:t>
            </w:r>
            <w:proofErr w:type="spellStart"/>
            <w:r>
              <w:t>analog</w:t>
            </w:r>
            <w:proofErr w:type="spellEnd"/>
            <w:r>
              <w:t xml:space="preserve"> values it’s for example for Mod bus typically 16 with pin index 1.</w:t>
            </w:r>
          </w:p>
        </w:tc>
      </w:tr>
      <w:tr w:rsidR="00966D10" w:rsidRPr="002C5A3C" w:rsidTr="00966D10">
        <w:tc>
          <w:tcPr>
            <w:tcW w:w="2196" w:type="dxa"/>
            <w:shd w:val="clear" w:color="auto" w:fill="auto"/>
          </w:tcPr>
          <w:p w:rsidR="00966D10" w:rsidRDefault="00966D10" w:rsidP="00966D10">
            <w:r>
              <w:t>Multiplier</w:t>
            </w:r>
          </w:p>
        </w:tc>
        <w:tc>
          <w:tcPr>
            <w:tcW w:w="1280" w:type="dxa"/>
          </w:tcPr>
          <w:p w:rsidR="00966D10" w:rsidRPr="002C5A3C" w:rsidRDefault="00966D10" w:rsidP="00966D10">
            <w:r>
              <w:t>Value</w:t>
            </w:r>
          </w:p>
        </w:tc>
        <w:tc>
          <w:tcPr>
            <w:tcW w:w="5704" w:type="dxa"/>
            <w:shd w:val="clear" w:color="auto" w:fill="auto"/>
          </w:tcPr>
          <w:p w:rsidR="00966D10" w:rsidRDefault="00966D10" w:rsidP="00966D10">
            <w:pPr>
              <w:pStyle w:val="Lijstalinea"/>
              <w:ind w:left="0"/>
            </w:pPr>
            <w:r>
              <w:t xml:space="preserve">Multiplier defines the factor between the sensor/control value and the real value. </w:t>
            </w:r>
          </w:p>
          <w:p w:rsidR="00966D10" w:rsidRDefault="00966D10" w:rsidP="00966D10">
            <w:pPr>
              <w:pStyle w:val="Lijstalinea"/>
              <w:ind w:left="0"/>
            </w:pPr>
            <w:r>
              <w:t>For inputs/read:</w:t>
            </w:r>
          </w:p>
          <w:p w:rsidR="00966D10" w:rsidRPr="00DF7189" w:rsidRDefault="00966D10" w:rsidP="00966D10">
            <w:pPr>
              <w:pStyle w:val="Lijstalinea"/>
              <w:ind w:left="0"/>
              <w:rPr>
                <w:i/>
              </w:rPr>
            </w:pPr>
            <w:r w:rsidRPr="00DF7189">
              <w:rPr>
                <w:i/>
              </w:rPr>
              <w:t xml:space="preserve">value = sensor value * multiplier + offset </w:t>
            </w:r>
          </w:p>
          <w:p w:rsidR="00966D10" w:rsidRDefault="00966D10" w:rsidP="00966D10">
            <w:pPr>
              <w:pStyle w:val="Lijstalinea"/>
              <w:ind w:left="0"/>
            </w:pPr>
            <w:r>
              <w:t>For outputs/write:</w:t>
            </w:r>
          </w:p>
          <w:p w:rsidR="00966D10" w:rsidRPr="002C5A3C" w:rsidRDefault="00966D10" w:rsidP="00966D10">
            <w:r w:rsidRPr="00DF7189">
              <w:rPr>
                <w:i/>
              </w:rPr>
              <w:t>sensor value = (value – offset) / multiplier</w:t>
            </w:r>
          </w:p>
        </w:tc>
      </w:tr>
      <w:tr w:rsidR="00966D10" w:rsidRPr="002C5A3C" w:rsidTr="00966D10">
        <w:tc>
          <w:tcPr>
            <w:tcW w:w="2196" w:type="dxa"/>
            <w:shd w:val="clear" w:color="auto" w:fill="auto"/>
          </w:tcPr>
          <w:p w:rsidR="00966D10" w:rsidRDefault="00966D10" w:rsidP="00966D10">
            <w:r>
              <w:t>Offset</w:t>
            </w:r>
          </w:p>
        </w:tc>
        <w:tc>
          <w:tcPr>
            <w:tcW w:w="1280" w:type="dxa"/>
          </w:tcPr>
          <w:p w:rsidR="00966D10" w:rsidRPr="002C5A3C" w:rsidRDefault="00966D10" w:rsidP="00966D10">
            <w:r>
              <w:t>Value</w:t>
            </w:r>
          </w:p>
        </w:tc>
        <w:tc>
          <w:tcPr>
            <w:tcW w:w="5704" w:type="dxa"/>
            <w:shd w:val="clear" w:color="auto" w:fill="auto"/>
          </w:tcPr>
          <w:p w:rsidR="00966D10" w:rsidRPr="002C5A3C" w:rsidRDefault="00966D10" w:rsidP="00966D10">
            <w:r>
              <w:t>Offset defines the offset between the sensor/control value and the real value. See Multiplier column.</w:t>
            </w:r>
          </w:p>
        </w:tc>
      </w:tr>
      <w:tr w:rsidR="00966D10" w:rsidRPr="002C5A3C" w:rsidTr="00966D10">
        <w:tc>
          <w:tcPr>
            <w:tcW w:w="2196" w:type="dxa"/>
            <w:shd w:val="clear" w:color="auto" w:fill="auto"/>
          </w:tcPr>
          <w:p w:rsidR="00966D10" w:rsidRPr="00D802CC" w:rsidRDefault="00966D10" w:rsidP="00966D10">
            <w:pPr>
              <w:rPr>
                <w:highlight w:val="yellow"/>
              </w:rPr>
            </w:pPr>
            <w:r w:rsidRPr="00B64F6E">
              <w:t>Unit</w:t>
            </w:r>
          </w:p>
        </w:tc>
        <w:tc>
          <w:tcPr>
            <w:tcW w:w="1280" w:type="dxa"/>
          </w:tcPr>
          <w:p w:rsidR="00966D10" w:rsidRPr="002C5A3C" w:rsidRDefault="00966D10" w:rsidP="00966D10">
            <w:r w:rsidRPr="006F4CCA">
              <w:t>Select</w:t>
            </w:r>
          </w:p>
        </w:tc>
        <w:tc>
          <w:tcPr>
            <w:tcW w:w="5704" w:type="dxa"/>
            <w:shd w:val="clear" w:color="auto" w:fill="auto"/>
          </w:tcPr>
          <w:p w:rsidR="00966D10" w:rsidRPr="002C5A3C" w:rsidRDefault="00966D10" w:rsidP="00966D10">
            <w:r>
              <w:t xml:space="preserve">The Unit in which the sensor/control value is received or send. (See </w:t>
            </w:r>
            <w:r>
              <w:fldChar w:fldCharType="begin"/>
            </w:r>
            <w:r>
              <w:instrText xml:space="preserve"> REF _Ref342393797 \h </w:instrText>
            </w:r>
            <w:r>
              <w:fldChar w:fldCharType="separate"/>
            </w:r>
            <w:r>
              <w:t xml:space="preserve">Table </w:t>
            </w:r>
            <w:r>
              <w:rPr>
                <w:noProof/>
              </w:rPr>
              <w:t>11</w:t>
            </w:r>
            <w:r>
              <w:noBreakHyphen/>
            </w:r>
            <w:r>
              <w:rPr>
                <w:noProof/>
              </w:rPr>
              <w:t>4</w:t>
            </w:r>
            <w:r>
              <w:fldChar w:fldCharType="end"/>
            </w:r>
            <w:r>
              <w:t>)</w:t>
            </w:r>
          </w:p>
        </w:tc>
      </w:tr>
      <w:tr w:rsidR="00966D10" w:rsidRPr="002C5A3C" w:rsidTr="00966D10">
        <w:tc>
          <w:tcPr>
            <w:tcW w:w="2196" w:type="dxa"/>
            <w:shd w:val="clear" w:color="auto" w:fill="auto"/>
          </w:tcPr>
          <w:p w:rsidR="00966D10" w:rsidRPr="00DE4020" w:rsidRDefault="00966D10" w:rsidP="00966D10">
            <w:proofErr w:type="spellStart"/>
            <w:r>
              <w:t>GroupLocal</w:t>
            </w:r>
            <w:proofErr w:type="spellEnd"/>
          </w:p>
        </w:tc>
        <w:tc>
          <w:tcPr>
            <w:tcW w:w="1280" w:type="dxa"/>
          </w:tcPr>
          <w:p w:rsidR="00966D10" w:rsidRDefault="00966D10" w:rsidP="00966D10">
            <w:r>
              <w:t>Text</w:t>
            </w:r>
          </w:p>
        </w:tc>
        <w:tc>
          <w:tcPr>
            <w:tcW w:w="5704" w:type="dxa"/>
            <w:shd w:val="clear" w:color="auto" w:fill="auto"/>
          </w:tcPr>
          <w:p w:rsidR="00966D10" w:rsidRPr="00DE4020" w:rsidRDefault="00966D10" w:rsidP="00966D10">
            <w:r>
              <w:t xml:space="preserve">Local language text (see </w:t>
            </w:r>
            <w:r>
              <w:fldChar w:fldCharType="begin"/>
            </w:r>
            <w:r>
              <w:instrText xml:space="preserve"> REF _Ref359840174 \r \h </w:instrText>
            </w:r>
            <w:r>
              <w:fldChar w:fldCharType="separate"/>
            </w:r>
            <w:r>
              <w:t>11.3.29</w:t>
            </w:r>
            <w:r>
              <w:fldChar w:fldCharType="end"/>
            </w:r>
            <w:r>
              <w:t>) and: chapter 11.1.14 Software installation and commissioning manual 1.9</w:t>
            </w:r>
          </w:p>
        </w:tc>
      </w:tr>
      <w:tr w:rsidR="00966D10" w:rsidRPr="002C5A3C" w:rsidTr="00966D10">
        <w:tc>
          <w:tcPr>
            <w:tcW w:w="2196" w:type="dxa"/>
            <w:shd w:val="clear" w:color="auto" w:fill="auto"/>
          </w:tcPr>
          <w:p w:rsidR="00966D10" w:rsidRPr="00DE4020" w:rsidRDefault="00966D10" w:rsidP="00966D10">
            <w:proofErr w:type="spellStart"/>
            <w:r>
              <w:t>ItemLocal</w:t>
            </w:r>
            <w:proofErr w:type="spellEnd"/>
          </w:p>
        </w:tc>
        <w:tc>
          <w:tcPr>
            <w:tcW w:w="1280" w:type="dxa"/>
          </w:tcPr>
          <w:p w:rsidR="00966D10" w:rsidRDefault="00966D10" w:rsidP="00966D10">
            <w:r>
              <w:t>Text</w:t>
            </w:r>
          </w:p>
        </w:tc>
        <w:tc>
          <w:tcPr>
            <w:tcW w:w="5704" w:type="dxa"/>
            <w:shd w:val="clear" w:color="auto" w:fill="auto"/>
          </w:tcPr>
          <w:p w:rsidR="00966D10" w:rsidRPr="00DE4020" w:rsidRDefault="00966D10" w:rsidP="00966D10">
            <w:r>
              <w:t xml:space="preserve">Local language text (see </w:t>
            </w:r>
            <w:r>
              <w:fldChar w:fldCharType="begin"/>
            </w:r>
            <w:r>
              <w:instrText xml:space="preserve"> REF _Ref359840174 \r \h </w:instrText>
            </w:r>
            <w:r>
              <w:fldChar w:fldCharType="separate"/>
            </w:r>
            <w:r>
              <w:t>11.3.29</w:t>
            </w:r>
            <w:r>
              <w:fldChar w:fldCharType="end"/>
            </w:r>
            <w:r>
              <w:t>) and: chapter 11.1.14 Software installation and commissioning manual 1.9</w:t>
            </w:r>
          </w:p>
        </w:tc>
      </w:tr>
      <w:tr w:rsidR="00966D10" w:rsidRPr="002C5A3C" w:rsidTr="00966D10">
        <w:tc>
          <w:tcPr>
            <w:tcW w:w="2196" w:type="dxa"/>
            <w:shd w:val="clear" w:color="auto" w:fill="auto"/>
          </w:tcPr>
          <w:p w:rsidR="00966D10" w:rsidRPr="00DE4020" w:rsidRDefault="00966D10" w:rsidP="00966D10">
            <w:proofErr w:type="spellStart"/>
            <w:r>
              <w:t>LabelLocal</w:t>
            </w:r>
            <w:proofErr w:type="spellEnd"/>
          </w:p>
        </w:tc>
        <w:tc>
          <w:tcPr>
            <w:tcW w:w="1280" w:type="dxa"/>
          </w:tcPr>
          <w:p w:rsidR="00966D10" w:rsidRDefault="00966D10" w:rsidP="00966D10">
            <w:r>
              <w:t>Text</w:t>
            </w:r>
          </w:p>
        </w:tc>
        <w:tc>
          <w:tcPr>
            <w:tcW w:w="5704" w:type="dxa"/>
            <w:shd w:val="clear" w:color="auto" w:fill="auto"/>
          </w:tcPr>
          <w:p w:rsidR="00966D10" w:rsidRPr="00DE4020" w:rsidRDefault="00966D10" w:rsidP="00966D10">
            <w:r>
              <w:t xml:space="preserve">Local language text (see </w:t>
            </w:r>
            <w:r>
              <w:fldChar w:fldCharType="begin"/>
            </w:r>
            <w:r>
              <w:instrText xml:space="preserve"> REF _Ref359840174 \r \h </w:instrText>
            </w:r>
            <w:r>
              <w:fldChar w:fldCharType="separate"/>
            </w:r>
            <w:r>
              <w:t>11.3.29</w:t>
            </w:r>
            <w:r>
              <w:fldChar w:fldCharType="end"/>
            </w:r>
            <w:r>
              <w:t>) and: chapter 11.1.14 Software installation and commissioning manual 1.9</w:t>
            </w:r>
          </w:p>
        </w:tc>
      </w:tr>
      <w:tr w:rsidR="00966D10" w:rsidRPr="002C5A3C" w:rsidTr="00966D10">
        <w:tc>
          <w:tcPr>
            <w:tcW w:w="2196" w:type="dxa"/>
            <w:shd w:val="clear" w:color="auto" w:fill="auto"/>
          </w:tcPr>
          <w:p w:rsidR="00966D10" w:rsidRDefault="00966D10" w:rsidP="00966D10">
            <w:r>
              <w:t>Filter</w:t>
            </w:r>
          </w:p>
        </w:tc>
        <w:tc>
          <w:tcPr>
            <w:tcW w:w="1280" w:type="dxa"/>
          </w:tcPr>
          <w:p w:rsidR="00966D10" w:rsidRDefault="00966D10" w:rsidP="00966D10">
            <w:pPr>
              <w:pStyle w:val="Lijstalinea"/>
              <w:ind w:left="0"/>
            </w:pPr>
            <w:r w:rsidRPr="006F4CCA">
              <w:t>Value</w:t>
            </w:r>
          </w:p>
          <w:p w:rsidR="00966D10" w:rsidRPr="006F4CCA" w:rsidRDefault="00966D10" w:rsidP="00966D10">
            <w:pPr>
              <w:pStyle w:val="Lijstalinea"/>
              <w:ind w:left="0"/>
            </w:pPr>
          </w:p>
          <w:p w:rsidR="00966D10" w:rsidRPr="006F4CCA" w:rsidRDefault="00966D10" w:rsidP="00966D10">
            <w:pPr>
              <w:pStyle w:val="Lijstalinea"/>
              <w:ind w:left="0"/>
            </w:pPr>
            <w:r w:rsidRPr="006F4CCA">
              <w:t>(Seconds)</w:t>
            </w:r>
          </w:p>
        </w:tc>
        <w:tc>
          <w:tcPr>
            <w:tcW w:w="5704" w:type="dxa"/>
            <w:shd w:val="clear" w:color="auto" w:fill="auto"/>
          </w:tcPr>
          <w:p w:rsidR="00966D10" w:rsidRDefault="00966D10" w:rsidP="00966D10">
            <w:r>
              <w:t>The filter used in the instruments for this Data Field to eliminate short spikes in measurements. Default is 1 second. Maximum is 10 seconds</w:t>
            </w:r>
          </w:p>
        </w:tc>
      </w:tr>
      <w:tr w:rsidR="00966D10" w:rsidRPr="002C5A3C" w:rsidTr="00966D10">
        <w:tc>
          <w:tcPr>
            <w:tcW w:w="2196" w:type="dxa"/>
            <w:shd w:val="clear" w:color="auto" w:fill="auto"/>
          </w:tcPr>
          <w:p w:rsidR="00966D10" w:rsidRPr="00DE4020" w:rsidRDefault="00966D10" w:rsidP="00966D10">
            <w:proofErr w:type="spellStart"/>
            <w:r w:rsidRPr="00DE4020">
              <w:t>SetpointMin</w:t>
            </w:r>
            <w:proofErr w:type="spellEnd"/>
          </w:p>
        </w:tc>
        <w:tc>
          <w:tcPr>
            <w:tcW w:w="1280" w:type="dxa"/>
          </w:tcPr>
          <w:p w:rsidR="00966D10" w:rsidRPr="002C5A3C" w:rsidRDefault="00966D10" w:rsidP="00966D10">
            <w:r>
              <w:t>Optional</w:t>
            </w:r>
          </w:p>
        </w:tc>
        <w:tc>
          <w:tcPr>
            <w:tcW w:w="5704" w:type="dxa"/>
            <w:shd w:val="clear" w:color="auto" w:fill="auto"/>
          </w:tcPr>
          <w:p w:rsidR="00966D10" w:rsidRPr="002C5A3C" w:rsidRDefault="00966D10" w:rsidP="00966D10">
            <w:proofErr w:type="spellStart"/>
            <w:r w:rsidRPr="00DE4020">
              <w:t>SetpointMin</w:t>
            </w:r>
            <w:proofErr w:type="spellEnd"/>
          </w:p>
        </w:tc>
      </w:tr>
      <w:tr w:rsidR="00966D10" w:rsidRPr="002C5A3C" w:rsidTr="00966D10">
        <w:tc>
          <w:tcPr>
            <w:tcW w:w="2196" w:type="dxa"/>
            <w:shd w:val="clear" w:color="auto" w:fill="auto"/>
          </w:tcPr>
          <w:p w:rsidR="00966D10" w:rsidRPr="00DE4020" w:rsidRDefault="00966D10" w:rsidP="00966D10">
            <w:proofErr w:type="spellStart"/>
            <w:r w:rsidRPr="00DE4020">
              <w:t>SetpointMax</w:t>
            </w:r>
            <w:proofErr w:type="spellEnd"/>
          </w:p>
        </w:tc>
        <w:tc>
          <w:tcPr>
            <w:tcW w:w="1280" w:type="dxa"/>
          </w:tcPr>
          <w:p w:rsidR="00966D10" w:rsidRPr="002C5A3C" w:rsidRDefault="00966D10" w:rsidP="00966D10">
            <w:r>
              <w:t>Optional</w:t>
            </w:r>
          </w:p>
        </w:tc>
        <w:tc>
          <w:tcPr>
            <w:tcW w:w="5704" w:type="dxa"/>
            <w:shd w:val="clear" w:color="auto" w:fill="auto"/>
          </w:tcPr>
          <w:p w:rsidR="00966D10" w:rsidRPr="002C5A3C" w:rsidRDefault="00966D10" w:rsidP="00966D10">
            <w:proofErr w:type="spellStart"/>
            <w:r w:rsidRPr="00DE4020">
              <w:t>SetpointMin</w:t>
            </w:r>
            <w:proofErr w:type="spellEnd"/>
          </w:p>
        </w:tc>
      </w:tr>
      <w:tr w:rsidR="00966D10" w:rsidRPr="002C5A3C" w:rsidTr="00966D10">
        <w:tc>
          <w:tcPr>
            <w:tcW w:w="2196" w:type="dxa"/>
            <w:shd w:val="clear" w:color="auto" w:fill="auto"/>
          </w:tcPr>
          <w:p w:rsidR="00966D10" w:rsidRPr="00DE4020" w:rsidRDefault="00966D10" w:rsidP="00966D10">
            <w:proofErr w:type="spellStart"/>
            <w:r w:rsidRPr="00DE4020">
              <w:t>SetpointMinDelay</w:t>
            </w:r>
            <w:proofErr w:type="spellEnd"/>
          </w:p>
        </w:tc>
        <w:tc>
          <w:tcPr>
            <w:tcW w:w="1280" w:type="dxa"/>
          </w:tcPr>
          <w:p w:rsidR="00966D10" w:rsidRPr="002C5A3C" w:rsidRDefault="00966D10" w:rsidP="00966D10">
            <w:r>
              <w:t>Optional</w:t>
            </w:r>
          </w:p>
        </w:tc>
        <w:tc>
          <w:tcPr>
            <w:tcW w:w="5704" w:type="dxa"/>
            <w:shd w:val="clear" w:color="auto" w:fill="auto"/>
          </w:tcPr>
          <w:p w:rsidR="00966D10" w:rsidRPr="002C5A3C" w:rsidRDefault="00966D10" w:rsidP="00966D10">
            <w:proofErr w:type="spellStart"/>
            <w:r w:rsidRPr="00DE4020">
              <w:t>SetpointMinDelay</w:t>
            </w:r>
            <w:proofErr w:type="spellEnd"/>
          </w:p>
        </w:tc>
      </w:tr>
      <w:tr w:rsidR="00966D10" w:rsidRPr="002C5A3C" w:rsidTr="00966D10">
        <w:tc>
          <w:tcPr>
            <w:tcW w:w="2196" w:type="dxa"/>
            <w:shd w:val="clear" w:color="auto" w:fill="auto"/>
          </w:tcPr>
          <w:p w:rsidR="00966D10" w:rsidRPr="00DE4020" w:rsidRDefault="00966D10" w:rsidP="00966D10">
            <w:proofErr w:type="spellStart"/>
            <w:r w:rsidRPr="00DE4020">
              <w:t>SetpointMaxDelay</w:t>
            </w:r>
            <w:proofErr w:type="spellEnd"/>
          </w:p>
        </w:tc>
        <w:tc>
          <w:tcPr>
            <w:tcW w:w="1280" w:type="dxa"/>
          </w:tcPr>
          <w:p w:rsidR="00966D10" w:rsidRPr="002C5A3C" w:rsidRDefault="00966D10" w:rsidP="00966D10">
            <w:r>
              <w:t>Optional</w:t>
            </w:r>
          </w:p>
        </w:tc>
        <w:tc>
          <w:tcPr>
            <w:tcW w:w="5704" w:type="dxa"/>
            <w:shd w:val="clear" w:color="auto" w:fill="auto"/>
          </w:tcPr>
          <w:p w:rsidR="00966D10" w:rsidRPr="002C5A3C" w:rsidRDefault="00966D10" w:rsidP="00966D10">
            <w:proofErr w:type="spellStart"/>
            <w:r w:rsidRPr="00DE4020">
              <w:t>SetpointMaxDelay</w:t>
            </w:r>
            <w:proofErr w:type="spellEnd"/>
          </w:p>
        </w:tc>
      </w:tr>
      <w:tr w:rsidR="00966D10" w:rsidRPr="002C5A3C" w:rsidTr="00966D10">
        <w:tc>
          <w:tcPr>
            <w:tcW w:w="2196" w:type="dxa"/>
            <w:shd w:val="clear" w:color="auto" w:fill="auto"/>
          </w:tcPr>
          <w:p w:rsidR="00966D10" w:rsidRPr="00DE4020" w:rsidRDefault="00966D10" w:rsidP="00966D10">
            <w:proofErr w:type="spellStart"/>
            <w:r w:rsidRPr="00DE4020">
              <w:t>SwitchTime</w:t>
            </w:r>
            <w:proofErr w:type="spellEnd"/>
          </w:p>
        </w:tc>
        <w:tc>
          <w:tcPr>
            <w:tcW w:w="1280" w:type="dxa"/>
          </w:tcPr>
          <w:p w:rsidR="00966D10" w:rsidRPr="002C5A3C" w:rsidRDefault="00966D10" w:rsidP="00966D10">
            <w:r>
              <w:t>Optional</w:t>
            </w:r>
          </w:p>
        </w:tc>
        <w:tc>
          <w:tcPr>
            <w:tcW w:w="5704" w:type="dxa"/>
            <w:shd w:val="clear" w:color="auto" w:fill="auto"/>
          </w:tcPr>
          <w:p w:rsidR="00966D10" w:rsidRPr="002C5A3C" w:rsidRDefault="00966D10" w:rsidP="00966D10">
            <w:proofErr w:type="spellStart"/>
            <w:r w:rsidRPr="00DE4020">
              <w:t>SwitchTime</w:t>
            </w:r>
            <w:proofErr w:type="spellEnd"/>
          </w:p>
        </w:tc>
      </w:tr>
      <w:tr w:rsidR="00966D10" w:rsidRPr="002C5A3C" w:rsidTr="00966D10">
        <w:tc>
          <w:tcPr>
            <w:tcW w:w="2196" w:type="dxa"/>
            <w:shd w:val="clear" w:color="auto" w:fill="auto"/>
          </w:tcPr>
          <w:p w:rsidR="00966D10" w:rsidRPr="00DE4020" w:rsidRDefault="00966D10" w:rsidP="00966D10">
            <w:proofErr w:type="spellStart"/>
            <w:r w:rsidRPr="00DE4020">
              <w:t>PulseTime</w:t>
            </w:r>
            <w:proofErr w:type="spellEnd"/>
          </w:p>
        </w:tc>
        <w:tc>
          <w:tcPr>
            <w:tcW w:w="1280" w:type="dxa"/>
          </w:tcPr>
          <w:p w:rsidR="00966D10" w:rsidRPr="002C5A3C" w:rsidRDefault="00966D10" w:rsidP="00966D10">
            <w:r>
              <w:t>Optional</w:t>
            </w:r>
          </w:p>
        </w:tc>
        <w:tc>
          <w:tcPr>
            <w:tcW w:w="5704" w:type="dxa"/>
            <w:shd w:val="clear" w:color="auto" w:fill="auto"/>
          </w:tcPr>
          <w:p w:rsidR="00966D10" w:rsidRPr="002C5A3C" w:rsidRDefault="00966D10" w:rsidP="00966D10">
            <w:proofErr w:type="spellStart"/>
            <w:r w:rsidRPr="00DE4020">
              <w:t>PulseTime</w:t>
            </w:r>
            <w:proofErr w:type="spellEnd"/>
          </w:p>
        </w:tc>
      </w:tr>
      <w:tr w:rsidR="00966D10" w:rsidRPr="002C5A3C" w:rsidTr="00966D10">
        <w:tc>
          <w:tcPr>
            <w:tcW w:w="2196" w:type="dxa"/>
            <w:shd w:val="clear" w:color="auto" w:fill="auto"/>
          </w:tcPr>
          <w:p w:rsidR="00966D10" w:rsidRPr="00DE4020" w:rsidRDefault="00966D10" w:rsidP="00966D10">
            <w:proofErr w:type="spellStart"/>
            <w:r w:rsidRPr="00DE4020">
              <w:t>ExternalRight</w:t>
            </w:r>
            <w:proofErr w:type="spellEnd"/>
          </w:p>
        </w:tc>
        <w:tc>
          <w:tcPr>
            <w:tcW w:w="1280" w:type="dxa"/>
          </w:tcPr>
          <w:p w:rsidR="00966D10" w:rsidRPr="002C5A3C" w:rsidRDefault="00966D10" w:rsidP="00966D10">
            <w:r>
              <w:t>Optional</w:t>
            </w:r>
          </w:p>
        </w:tc>
        <w:tc>
          <w:tcPr>
            <w:tcW w:w="5704" w:type="dxa"/>
            <w:shd w:val="clear" w:color="auto" w:fill="auto"/>
          </w:tcPr>
          <w:p w:rsidR="00966D10" w:rsidRPr="002C5A3C" w:rsidRDefault="00966D10" w:rsidP="00966D10">
            <w:r>
              <w:t>Read, Write or Read/Write rights</w:t>
            </w:r>
          </w:p>
        </w:tc>
      </w:tr>
      <w:tr w:rsidR="00966D10" w:rsidRPr="002C5A3C" w:rsidTr="00966D10">
        <w:tc>
          <w:tcPr>
            <w:tcW w:w="2196" w:type="dxa"/>
            <w:shd w:val="clear" w:color="auto" w:fill="auto"/>
          </w:tcPr>
          <w:p w:rsidR="00966D10" w:rsidRPr="00DE4020" w:rsidRDefault="00966D10" w:rsidP="00966D10">
            <w:r>
              <w:t>Decimals</w:t>
            </w:r>
          </w:p>
        </w:tc>
        <w:tc>
          <w:tcPr>
            <w:tcW w:w="1280" w:type="dxa"/>
          </w:tcPr>
          <w:p w:rsidR="00966D10" w:rsidRDefault="00966D10" w:rsidP="00966D10">
            <w:r>
              <w:t>Optional</w:t>
            </w:r>
          </w:p>
        </w:tc>
        <w:tc>
          <w:tcPr>
            <w:tcW w:w="5704" w:type="dxa"/>
            <w:shd w:val="clear" w:color="auto" w:fill="auto"/>
          </w:tcPr>
          <w:p w:rsidR="00966D10" w:rsidRPr="006F4CCA" w:rsidRDefault="00966D10" w:rsidP="00966D10">
            <w:r>
              <w:t>Set number of decimals in values. (See also chapter 11.2.2.3 Software installation and commissioning manual 1.9)</w:t>
            </w:r>
          </w:p>
        </w:tc>
      </w:tr>
      <w:tr w:rsidR="00966D10" w:rsidRPr="002C5A3C" w:rsidTr="00966D10">
        <w:tc>
          <w:tcPr>
            <w:tcW w:w="2196" w:type="dxa"/>
            <w:shd w:val="clear" w:color="auto" w:fill="auto"/>
          </w:tcPr>
          <w:p w:rsidR="00966D10" w:rsidRDefault="00966D10" w:rsidP="00966D10">
            <w:r>
              <w:t>Log</w:t>
            </w:r>
          </w:p>
        </w:tc>
        <w:tc>
          <w:tcPr>
            <w:tcW w:w="1280" w:type="dxa"/>
          </w:tcPr>
          <w:p w:rsidR="00966D10" w:rsidRDefault="00966D10" w:rsidP="00966D10">
            <w:r>
              <w:t>“Y” or “N”</w:t>
            </w:r>
          </w:p>
        </w:tc>
        <w:tc>
          <w:tcPr>
            <w:tcW w:w="5704" w:type="dxa"/>
            <w:shd w:val="clear" w:color="auto" w:fill="auto"/>
          </w:tcPr>
          <w:p w:rsidR="00966D10" w:rsidRDefault="00966D10" w:rsidP="00966D10">
            <w:r>
              <w:t xml:space="preserve">Defines whether a field will be logged for remote monitoring (see </w:t>
            </w:r>
            <w:r w:rsidRPr="00C9734A">
              <w:t>Remote monitoring manual v1.0.2</w:t>
            </w:r>
            <w:r>
              <w:t>)</w:t>
            </w:r>
          </w:p>
        </w:tc>
      </w:tr>
      <w:tr w:rsidR="00966D10" w:rsidRPr="002C5A3C" w:rsidTr="00966D10">
        <w:tc>
          <w:tcPr>
            <w:tcW w:w="2196" w:type="dxa"/>
            <w:shd w:val="clear" w:color="auto" w:fill="auto"/>
          </w:tcPr>
          <w:p w:rsidR="00966D10" w:rsidRPr="00DE4020" w:rsidRDefault="00966D10" w:rsidP="00966D10">
            <w:proofErr w:type="spellStart"/>
            <w:r>
              <w:t>AlarmSMS</w:t>
            </w:r>
            <w:proofErr w:type="spellEnd"/>
          </w:p>
        </w:tc>
        <w:tc>
          <w:tcPr>
            <w:tcW w:w="1280" w:type="dxa"/>
          </w:tcPr>
          <w:p w:rsidR="00966D10" w:rsidRDefault="00966D10" w:rsidP="00966D10">
            <w:r>
              <w:t>Obsolete</w:t>
            </w:r>
          </w:p>
        </w:tc>
        <w:tc>
          <w:tcPr>
            <w:tcW w:w="5704" w:type="dxa"/>
            <w:shd w:val="clear" w:color="auto" w:fill="auto"/>
          </w:tcPr>
          <w:p w:rsidR="00966D10" w:rsidRPr="006F4CCA" w:rsidRDefault="00966D10" w:rsidP="00966D10">
            <w:r>
              <w:t>Set if an SMS will be sent at alarm</w:t>
            </w:r>
          </w:p>
        </w:tc>
      </w:tr>
      <w:tr w:rsidR="00966D10" w:rsidRPr="002C5A3C" w:rsidTr="00966D10">
        <w:tc>
          <w:tcPr>
            <w:tcW w:w="2196" w:type="dxa"/>
            <w:shd w:val="clear" w:color="auto" w:fill="auto"/>
          </w:tcPr>
          <w:p w:rsidR="00966D10" w:rsidRPr="00DE4020" w:rsidRDefault="00966D10" w:rsidP="00966D10">
            <w:proofErr w:type="spellStart"/>
            <w:r w:rsidRPr="00DE4020">
              <w:t>AlarmWAV</w:t>
            </w:r>
            <w:proofErr w:type="spellEnd"/>
          </w:p>
        </w:tc>
        <w:tc>
          <w:tcPr>
            <w:tcW w:w="1280" w:type="dxa"/>
          </w:tcPr>
          <w:p w:rsidR="00966D10" w:rsidRPr="002C5A3C" w:rsidRDefault="00966D10" w:rsidP="00966D10">
            <w:r>
              <w:t>Filename</w:t>
            </w:r>
          </w:p>
        </w:tc>
        <w:tc>
          <w:tcPr>
            <w:tcW w:w="5704" w:type="dxa"/>
            <w:shd w:val="clear" w:color="auto" w:fill="auto"/>
          </w:tcPr>
          <w:p w:rsidR="00966D10" w:rsidRPr="002C5A3C" w:rsidRDefault="00966D10" w:rsidP="00966D10">
            <w:r w:rsidRPr="006F4CCA">
              <w:t xml:space="preserve">The filename of the sound that will be played </w:t>
            </w:r>
            <w:r>
              <w:t xml:space="preserve">over the sound card </w:t>
            </w:r>
            <w:r w:rsidRPr="006F4CCA">
              <w:t xml:space="preserve">when this </w:t>
            </w:r>
            <w:r>
              <w:t>Data F</w:t>
            </w:r>
            <w:r w:rsidRPr="006F4CCA">
              <w:t xml:space="preserve">ield is in alarm. </w:t>
            </w:r>
            <w:r>
              <w:t>Default is “alarm.wav”. Files can be found in the “sound” sub folder of the FT NavVision® software installation</w:t>
            </w:r>
          </w:p>
        </w:tc>
      </w:tr>
      <w:tr w:rsidR="00966D10" w:rsidRPr="002C5A3C" w:rsidTr="00966D10">
        <w:tc>
          <w:tcPr>
            <w:tcW w:w="2196" w:type="dxa"/>
            <w:shd w:val="clear" w:color="auto" w:fill="auto"/>
          </w:tcPr>
          <w:p w:rsidR="00966D10" w:rsidRPr="00DE4020" w:rsidRDefault="00966D10" w:rsidP="00966D10">
            <w:proofErr w:type="spellStart"/>
            <w:r w:rsidRPr="00DE4020">
              <w:t>WarningLow</w:t>
            </w:r>
            <w:proofErr w:type="spellEnd"/>
          </w:p>
        </w:tc>
        <w:tc>
          <w:tcPr>
            <w:tcW w:w="1280" w:type="dxa"/>
          </w:tcPr>
          <w:p w:rsidR="00966D10" w:rsidRPr="006F4CCA" w:rsidRDefault="00966D10" w:rsidP="00966D10">
            <w:pPr>
              <w:pStyle w:val="Lijstalinea"/>
              <w:ind w:left="0"/>
            </w:pPr>
            <w:r w:rsidRPr="006F4CCA">
              <w:t>Value</w:t>
            </w:r>
          </w:p>
          <w:p w:rsidR="00966D10" w:rsidRPr="002C5A3C" w:rsidRDefault="00966D10" w:rsidP="00966D10">
            <w:r w:rsidRPr="006F4CCA">
              <w:lastRenderedPageBreak/>
              <w:t>(in “Unit”)</w:t>
            </w:r>
          </w:p>
        </w:tc>
        <w:tc>
          <w:tcPr>
            <w:tcW w:w="5704" w:type="dxa"/>
            <w:shd w:val="clear" w:color="auto" w:fill="auto"/>
          </w:tcPr>
          <w:p w:rsidR="00966D10" w:rsidRPr="002C5A3C" w:rsidRDefault="00966D10" w:rsidP="00966D10">
            <w:r>
              <w:lastRenderedPageBreak/>
              <w:t>The threshold for the low alarm. Empty is off</w:t>
            </w:r>
          </w:p>
        </w:tc>
      </w:tr>
      <w:tr w:rsidR="00966D10" w:rsidRPr="002C5A3C" w:rsidTr="00966D10">
        <w:tc>
          <w:tcPr>
            <w:tcW w:w="2196" w:type="dxa"/>
            <w:shd w:val="clear" w:color="auto" w:fill="auto"/>
          </w:tcPr>
          <w:p w:rsidR="00966D10" w:rsidRPr="00DE4020" w:rsidRDefault="00966D10" w:rsidP="00966D10">
            <w:proofErr w:type="spellStart"/>
            <w:r w:rsidRPr="00DE4020">
              <w:lastRenderedPageBreak/>
              <w:t>WarningHigh</w:t>
            </w:r>
            <w:proofErr w:type="spellEnd"/>
          </w:p>
        </w:tc>
        <w:tc>
          <w:tcPr>
            <w:tcW w:w="1280" w:type="dxa"/>
          </w:tcPr>
          <w:p w:rsidR="00966D10" w:rsidRPr="006F4CCA" w:rsidRDefault="00966D10" w:rsidP="00966D10">
            <w:pPr>
              <w:pStyle w:val="Lijstalinea"/>
              <w:ind w:left="0"/>
            </w:pPr>
            <w:r w:rsidRPr="006F4CCA">
              <w:t>Value</w:t>
            </w:r>
          </w:p>
          <w:p w:rsidR="00966D10" w:rsidRPr="002C5A3C" w:rsidRDefault="00966D10" w:rsidP="00966D10">
            <w:r w:rsidRPr="006F4CCA">
              <w:t>(in “Unit”)</w:t>
            </w:r>
          </w:p>
        </w:tc>
        <w:tc>
          <w:tcPr>
            <w:tcW w:w="5704" w:type="dxa"/>
            <w:shd w:val="clear" w:color="auto" w:fill="auto"/>
          </w:tcPr>
          <w:p w:rsidR="00966D10" w:rsidRPr="006F4CCA" w:rsidRDefault="00966D10" w:rsidP="00966D10">
            <w:pPr>
              <w:pStyle w:val="Lijstalinea"/>
              <w:ind w:left="0"/>
            </w:pPr>
            <w:r>
              <w:t>The threshold for the high alarm. Empty is off</w:t>
            </w:r>
          </w:p>
        </w:tc>
      </w:tr>
      <w:tr w:rsidR="00966D10" w:rsidRPr="002C5A3C" w:rsidTr="00966D10">
        <w:tc>
          <w:tcPr>
            <w:tcW w:w="2196" w:type="dxa"/>
            <w:shd w:val="clear" w:color="auto" w:fill="auto"/>
          </w:tcPr>
          <w:p w:rsidR="00966D10" w:rsidRPr="00DE4020" w:rsidRDefault="00966D10" w:rsidP="00966D10">
            <w:proofErr w:type="spellStart"/>
            <w:r w:rsidRPr="00DE4020">
              <w:t>WarningDelay</w:t>
            </w:r>
            <w:proofErr w:type="spellEnd"/>
          </w:p>
        </w:tc>
        <w:tc>
          <w:tcPr>
            <w:tcW w:w="1280" w:type="dxa"/>
          </w:tcPr>
          <w:p w:rsidR="00966D10" w:rsidRDefault="00966D10" w:rsidP="00966D10">
            <w:pPr>
              <w:pStyle w:val="Lijstalinea"/>
              <w:ind w:left="0"/>
            </w:pPr>
            <w:r>
              <w:t>Value</w:t>
            </w:r>
          </w:p>
          <w:p w:rsidR="00966D10" w:rsidRPr="002C5A3C" w:rsidRDefault="00966D10" w:rsidP="00966D10">
            <w:r>
              <w:t>(Seconds)</w:t>
            </w:r>
          </w:p>
        </w:tc>
        <w:tc>
          <w:tcPr>
            <w:tcW w:w="5704" w:type="dxa"/>
            <w:shd w:val="clear" w:color="auto" w:fill="auto"/>
          </w:tcPr>
          <w:p w:rsidR="00966D10" w:rsidRPr="006F4CCA" w:rsidRDefault="00966D10" w:rsidP="00966D10">
            <w:pPr>
              <w:pStyle w:val="Lijstalinea"/>
              <w:ind w:left="0"/>
            </w:pPr>
            <w:r>
              <w:t>The delay for the low and high alarms</w:t>
            </w:r>
          </w:p>
        </w:tc>
      </w:tr>
      <w:tr w:rsidR="00966D10" w:rsidRPr="002C5A3C" w:rsidTr="00966D10">
        <w:tc>
          <w:tcPr>
            <w:tcW w:w="2196" w:type="dxa"/>
            <w:shd w:val="clear" w:color="auto" w:fill="auto"/>
          </w:tcPr>
          <w:p w:rsidR="00966D10" w:rsidRPr="00DE4020" w:rsidRDefault="00966D10" w:rsidP="00966D10">
            <w:proofErr w:type="spellStart"/>
            <w:r w:rsidRPr="00DE4020">
              <w:t>WarningGroup</w:t>
            </w:r>
            <w:proofErr w:type="spellEnd"/>
          </w:p>
        </w:tc>
        <w:tc>
          <w:tcPr>
            <w:tcW w:w="1280" w:type="dxa"/>
          </w:tcPr>
          <w:p w:rsidR="00966D10" w:rsidRPr="002C5A3C" w:rsidRDefault="00966D10" w:rsidP="00966D10">
            <w:r>
              <w:t>Select</w:t>
            </w:r>
          </w:p>
        </w:tc>
        <w:tc>
          <w:tcPr>
            <w:tcW w:w="5704" w:type="dxa"/>
            <w:shd w:val="clear" w:color="auto" w:fill="auto"/>
          </w:tcPr>
          <w:p w:rsidR="00966D10" w:rsidRPr="006F4CCA" w:rsidRDefault="00966D10" w:rsidP="00966D10">
            <w:pPr>
              <w:pStyle w:val="Lijstalinea"/>
              <w:ind w:left="0"/>
            </w:pPr>
            <w:r>
              <w:t>The ID of the alarm group that the low and high alarms are assigned to. References to this ID can be found in the file “fieldlist.txt”</w:t>
            </w:r>
          </w:p>
        </w:tc>
      </w:tr>
      <w:tr w:rsidR="00966D10" w:rsidRPr="002C5A3C" w:rsidTr="00966D10">
        <w:tc>
          <w:tcPr>
            <w:tcW w:w="2196" w:type="dxa"/>
            <w:shd w:val="clear" w:color="auto" w:fill="auto"/>
          </w:tcPr>
          <w:p w:rsidR="00966D10" w:rsidRPr="00DE4020" w:rsidRDefault="00966D10" w:rsidP="00966D10">
            <w:proofErr w:type="spellStart"/>
            <w:r w:rsidRPr="00DE4020">
              <w:t>WarningAction</w:t>
            </w:r>
            <w:proofErr w:type="spellEnd"/>
          </w:p>
        </w:tc>
        <w:tc>
          <w:tcPr>
            <w:tcW w:w="1280" w:type="dxa"/>
          </w:tcPr>
          <w:p w:rsidR="00966D10" w:rsidRPr="002C5A3C" w:rsidRDefault="00966D10" w:rsidP="00966D10">
            <w:r>
              <w:t>Text</w:t>
            </w:r>
          </w:p>
        </w:tc>
        <w:tc>
          <w:tcPr>
            <w:tcW w:w="5704" w:type="dxa"/>
            <w:shd w:val="clear" w:color="auto" w:fill="auto"/>
          </w:tcPr>
          <w:p w:rsidR="00966D10" w:rsidRPr="006F4CCA" w:rsidRDefault="00966D10" w:rsidP="00966D10">
            <w:pPr>
              <w:pStyle w:val="Lijstalinea"/>
              <w:ind w:left="0"/>
            </w:pPr>
            <w:r>
              <w:t>The action an operator should take when a low or high alarm occurs.</w:t>
            </w:r>
          </w:p>
        </w:tc>
      </w:tr>
      <w:tr w:rsidR="00966D10" w:rsidRPr="002C5A3C" w:rsidTr="00966D10">
        <w:tc>
          <w:tcPr>
            <w:tcW w:w="2196" w:type="dxa"/>
            <w:shd w:val="clear" w:color="auto" w:fill="auto"/>
          </w:tcPr>
          <w:p w:rsidR="00966D10" w:rsidRPr="00DE4020" w:rsidRDefault="00966D10" w:rsidP="00966D10">
            <w:proofErr w:type="spellStart"/>
            <w:r w:rsidRPr="00DE4020">
              <w:t>CriticalLow</w:t>
            </w:r>
            <w:proofErr w:type="spellEnd"/>
          </w:p>
        </w:tc>
        <w:tc>
          <w:tcPr>
            <w:tcW w:w="1280" w:type="dxa"/>
          </w:tcPr>
          <w:p w:rsidR="00966D10" w:rsidRPr="006F4CCA" w:rsidRDefault="00966D10" w:rsidP="00966D10">
            <w:pPr>
              <w:pStyle w:val="Lijstalinea"/>
              <w:ind w:left="0"/>
            </w:pPr>
            <w:r w:rsidRPr="006F4CCA">
              <w:t>Value</w:t>
            </w:r>
          </w:p>
          <w:p w:rsidR="00966D10" w:rsidRPr="002C5A3C" w:rsidRDefault="00966D10" w:rsidP="00966D10">
            <w:r w:rsidRPr="006F4CCA">
              <w:t>(in “Unit”)</w:t>
            </w:r>
          </w:p>
        </w:tc>
        <w:tc>
          <w:tcPr>
            <w:tcW w:w="5704" w:type="dxa"/>
            <w:shd w:val="clear" w:color="auto" w:fill="auto"/>
          </w:tcPr>
          <w:p w:rsidR="00966D10" w:rsidRPr="006F4CCA" w:rsidRDefault="00966D10" w:rsidP="00966D10">
            <w:pPr>
              <w:pStyle w:val="Lijstalinea"/>
              <w:ind w:left="0"/>
            </w:pPr>
            <w:r>
              <w:t>The threshold for the too low alarm. Empty is off</w:t>
            </w:r>
          </w:p>
        </w:tc>
      </w:tr>
      <w:tr w:rsidR="00966D10" w:rsidRPr="002C5A3C" w:rsidTr="00966D10">
        <w:tc>
          <w:tcPr>
            <w:tcW w:w="2196" w:type="dxa"/>
            <w:shd w:val="clear" w:color="auto" w:fill="auto"/>
          </w:tcPr>
          <w:p w:rsidR="00966D10" w:rsidRPr="00DE4020" w:rsidRDefault="00966D10" w:rsidP="00966D10">
            <w:proofErr w:type="spellStart"/>
            <w:r w:rsidRPr="00DE4020">
              <w:t>CriticalHigh</w:t>
            </w:r>
            <w:proofErr w:type="spellEnd"/>
          </w:p>
        </w:tc>
        <w:tc>
          <w:tcPr>
            <w:tcW w:w="1280" w:type="dxa"/>
          </w:tcPr>
          <w:p w:rsidR="00966D10" w:rsidRPr="006F4CCA" w:rsidRDefault="00966D10" w:rsidP="00966D10">
            <w:pPr>
              <w:pStyle w:val="Lijstalinea"/>
              <w:ind w:left="0"/>
            </w:pPr>
            <w:r w:rsidRPr="006F4CCA">
              <w:t>Value</w:t>
            </w:r>
          </w:p>
          <w:p w:rsidR="00966D10" w:rsidRPr="002C5A3C" w:rsidRDefault="00966D10" w:rsidP="00966D10">
            <w:r w:rsidRPr="006F4CCA">
              <w:t>(in “Unit”)</w:t>
            </w:r>
          </w:p>
        </w:tc>
        <w:tc>
          <w:tcPr>
            <w:tcW w:w="5704" w:type="dxa"/>
            <w:shd w:val="clear" w:color="auto" w:fill="auto"/>
          </w:tcPr>
          <w:p w:rsidR="00966D10" w:rsidRPr="006F4CCA" w:rsidRDefault="00966D10" w:rsidP="00966D10">
            <w:pPr>
              <w:pStyle w:val="Lijstalinea"/>
              <w:ind w:left="0"/>
            </w:pPr>
            <w:r>
              <w:t>The threshold for the too high alarm. Empty is off</w:t>
            </w:r>
          </w:p>
        </w:tc>
      </w:tr>
      <w:tr w:rsidR="00966D10" w:rsidRPr="002C5A3C" w:rsidTr="00966D10">
        <w:tc>
          <w:tcPr>
            <w:tcW w:w="2196" w:type="dxa"/>
            <w:shd w:val="clear" w:color="auto" w:fill="auto"/>
          </w:tcPr>
          <w:p w:rsidR="00966D10" w:rsidRPr="00DE4020" w:rsidRDefault="00966D10" w:rsidP="00966D10">
            <w:proofErr w:type="spellStart"/>
            <w:r w:rsidRPr="00DE4020">
              <w:t>CriticalDelay</w:t>
            </w:r>
            <w:proofErr w:type="spellEnd"/>
          </w:p>
        </w:tc>
        <w:tc>
          <w:tcPr>
            <w:tcW w:w="1280" w:type="dxa"/>
          </w:tcPr>
          <w:p w:rsidR="00966D10" w:rsidRDefault="00966D10" w:rsidP="00966D10">
            <w:pPr>
              <w:pStyle w:val="Lijstalinea"/>
              <w:ind w:left="0"/>
            </w:pPr>
            <w:r>
              <w:t>Value</w:t>
            </w:r>
          </w:p>
          <w:p w:rsidR="00966D10" w:rsidRPr="002C5A3C" w:rsidRDefault="00966D10" w:rsidP="00966D10">
            <w:r>
              <w:t>(Seconds)</w:t>
            </w:r>
          </w:p>
        </w:tc>
        <w:tc>
          <w:tcPr>
            <w:tcW w:w="5704" w:type="dxa"/>
            <w:shd w:val="clear" w:color="auto" w:fill="auto"/>
          </w:tcPr>
          <w:p w:rsidR="00966D10" w:rsidRPr="006F4CCA" w:rsidRDefault="00966D10" w:rsidP="00966D10">
            <w:pPr>
              <w:pStyle w:val="Lijstalinea"/>
              <w:ind w:left="0"/>
            </w:pPr>
            <w:r>
              <w:t>The delay for the too low and too high alarms</w:t>
            </w:r>
          </w:p>
        </w:tc>
      </w:tr>
      <w:tr w:rsidR="00966D10" w:rsidRPr="002C5A3C" w:rsidTr="00966D10">
        <w:tc>
          <w:tcPr>
            <w:tcW w:w="2196" w:type="dxa"/>
            <w:shd w:val="clear" w:color="auto" w:fill="auto"/>
          </w:tcPr>
          <w:p w:rsidR="00966D10" w:rsidRPr="00DE4020" w:rsidRDefault="00966D10" w:rsidP="00966D10">
            <w:proofErr w:type="spellStart"/>
            <w:r w:rsidRPr="00DE4020">
              <w:t>CriticalGroup</w:t>
            </w:r>
            <w:proofErr w:type="spellEnd"/>
          </w:p>
        </w:tc>
        <w:tc>
          <w:tcPr>
            <w:tcW w:w="1280" w:type="dxa"/>
          </w:tcPr>
          <w:p w:rsidR="00966D10" w:rsidRPr="002C5A3C" w:rsidRDefault="00966D10" w:rsidP="00966D10">
            <w:r>
              <w:t>Select</w:t>
            </w:r>
          </w:p>
        </w:tc>
        <w:tc>
          <w:tcPr>
            <w:tcW w:w="5704" w:type="dxa"/>
            <w:shd w:val="clear" w:color="auto" w:fill="auto"/>
          </w:tcPr>
          <w:p w:rsidR="00966D10" w:rsidRPr="006F4CCA" w:rsidRDefault="00966D10" w:rsidP="00966D10">
            <w:pPr>
              <w:pStyle w:val="Lijstalinea"/>
              <w:ind w:left="0"/>
            </w:pPr>
            <w:r>
              <w:t>The ID of the alarm group that the too low and too high alarms are assigned to. References to this ID can be found in the file “fieldlist.txt”</w:t>
            </w:r>
          </w:p>
        </w:tc>
      </w:tr>
      <w:tr w:rsidR="00966D10" w:rsidRPr="002C5A3C" w:rsidTr="00966D10">
        <w:tc>
          <w:tcPr>
            <w:tcW w:w="2196" w:type="dxa"/>
            <w:shd w:val="clear" w:color="auto" w:fill="auto"/>
          </w:tcPr>
          <w:p w:rsidR="00966D10" w:rsidRPr="00DE4020" w:rsidRDefault="00966D10" w:rsidP="00966D10">
            <w:proofErr w:type="spellStart"/>
            <w:r w:rsidRPr="00DE4020">
              <w:t>CriticalAction</w:t>
            </w:r>
            <w:proofErr w:type="spellEnd"/>
          </w:p>
        </w:tc>
        <w:tc>
          <w:tcPr>
            <w:tcW w:w="1280" w:type="dxa"/>
          </w:tcPr>
          <w:p w:rsidR="00966D10" w:rsidRPr="002C5A3C" w:rsidRDefault="00966D10" w:rsidP="00966D10">
            <w:r>
              <w:t>Text</w:t>
            </w:r>
          </w:p>
        </w:tc>
        <w:tc>
          <w:tcPr>
            <w:tcW w:w="5704" w:type="dxa"/>
            <w:shd w:val="clear" w:color="auto" w:fill="auto"/>
          </w:tcPr>
          <w:p w:rsidR="00966D10" w:rsidRPr="006F4CCA" w:rsidRDefault="00966D10" w:rsidP="00966D10">
            <w:pPr>
              <w:pStyle w:val="Lijstalinea"/>
              <w:ind w:left="0"/>
            </w:pPr>
            <w:r>
              <w:t>The action an operator should take when a too low or too high alarm occurs.</w:t>
            </w:r>
          </w:p>
        </w:tc>
      </w:tr>
      <w:tr w:rsidR="00966D10" w:rsidRPr="002C5A3C" w:rsidTr="00966D10">
        <w:tc>
          <w:tcPr>
            <w:tcW w:w="2196" w:type="dxa"/>
            <w:shd w:val="clear" w:color="auto" w:fill="auto"/>
          </w:tcPr>
          <w:p w:rsidR="00966D10" w:rsidRPr="00DE4020" w:rsidRDefault="00966D10" w:rsidP="00966D10">
            <w:proofErr w:type="spellStart"/>
            <w:r w:rsidRPr="00DE4020">
              <w:t>InhibitAll</w:t>
            </w:r>
            <w:proofErr w:type="spellEnd"/>
          </w:p>
        </w:tc>
        <w:tc>
          <w:tcPr>
            <w:tcW w:w="1280" w:type="dxa"/>
          </w:tcPr>
          <w:p w:rsidR="00966D10" w:rsidRDefault="00966D10" w:rsidP="00966D10">
            <w:r>
              <w:t>Value</w:t>
            </w:r>
          </w:p>
          <w:p w:rsidR="00966D10" w:rsidRPr="002C5A3C" w:rsidRDefault="00966D10" w:rsidP="00966D10">
            <w:r>
              <w:t>(“” or “Y”)</w:t>
            </w:r>
          </w:p>
        </w:tc>
        <w:tc>
          <w:tcPr>
            <w:tcW w:w="5704" w:type="dxa"/>
            <w:shd w:val="clear" w:color="auto" w:fill="auto"/>
          </w:tcPr>
          <w:p w:rsidR="00966D10" w:rsidRPr="002C5A3C" w:rsidRDefault="00966D10" w:rsidP="00966D10">
            <w:r>
              <w:t xml:space="preserve">Inhibit all alarms for a specific field. This will show in the </w:t>
            </w:r>
            <w:proofErr w:type="spellStart"/>
            <w:r>
              <w:t>alarmlist</w:t>
            </w:r>
            <w:proofErr w:type="spellEnd"/>
            <w:r>
              <w:t>. Empty is off.</w:t>
            </w:r>
          </w:p>
        </w:tc>
      </w:tr>
      <w:tr w:rsidR="00966D10" w:rsidRPr="002C5A3C" w:rsidTr="00966D10">
        <w:tc>
          <w:tcPr>
            <w:tcW w:w="2196" w:type="dxa"/>
            <w:shd w:val="clear" w:color="auto" w:fill="auto"/>
          </w:tcPr>
          <w:p w:rsidR="00966D10" w:rsidRPr="00DE4020" w:rsidRDefault="00966D10" w:rsidP="00966D10">
            <w:proofErr w:type="spellStart"/>
            <w:r w:rsidRPr="00DE4020">
              <w:t>InhibitLevels</w:t>
            </w:r>
            <w:proofErr w:type="spellEnd"/>
          </w:p>
        </w:tc>
        <w:tc>
          <w:tcPr>
            <w:tcW w:w="1280" w:type="dxa"/>
          </w:tcPr>
          <w:p w:rsidR="00966D10" w:rsidRDefault="00966D10" w:rsidP="00966D10">
            <w:r>
              <w:t>Value</w:t>
            </w:r>
          </w:p>
          <w:p w:rsidR="00966D10" w:rsidRPr="002C5A3C" w:rsidRDefault="00966D10" w:rsidP="00966D10">
            <w:r>
              <w:t>(“” or “Y”)</w:t>
            </w:r>
          </w:p>
        </w:tc>
        <w:tc>
          <w:tcPr>
            <w:tcW w:w="5704" w:type="dxa"/>
            <w:shd w:val="clear" w:color="auto" w:fill="auto"/>
          </w:tcPr>
          <w:p w:rsidR="00966D10" w:rsidRPr="002C5A3C" w:rsidRDefault="00966D10" w:rsidP="00966D10">
            <w:r>
              <w:t xml:space="preserve">Inhibit all  Level alarms for a specific field. This will show in the </w:t>
            </w:r>
            <w:proofErr w:type="spellStart"/>
            <w:r>
              <w:t>alarmlist</w:t>
            </w:r>
            <w:proofErr w:type="spellEnd"/>
            <w:r>
              <w:t>. Empty is off.</w:t>
            </w:r>
          </w:p>
        </w:tc>
      </w:tr>
      <w:tr w:rsidR="00966D10" w:rsidRPr="002C5A3C" w:rsidTr="00966D10">
        <w:tc>
          <w:tcPr>
            <w:tcW w:w="2196" w:type="dxa"/>
            <w:shd w:val="clear" w:color="auto" w:fill="auto"/>
          </w:tcPr>
          <w:p w:rsidR="00966D10" w:rsidRPr="00DE4020" w:rsidRDefault="00966D10" w:rsidP="00966D10">
            <w:proofErr w:type="spellStart"/>
            <w:r w:rsidRPr="00DE4020">
              <w:t>InhibitTimeout</w:t>
            </w:r>
            <w:proofErr w:type="spellEnd"/>
          </w:p>
        </w:tc>
        <w:tc>
          <w:tcPr>
            <w:tcW w:w="1280" w:type="dxa"/>
          </w:tcPr>
          <w:p w:rsidR="00966D10" w:rsidRDefault="00966D10" w:rsidP="00966D10">
            <w:r>
              <w:t>Value</w:t>
            </w:r>
          </w:p>
          <w:p w:rsidR="00966D10" w:rsidRPr="002C5A3C" w:rsidRDefault="00966D10" w:rsidP="00966D10">
            <w:r>
              <w:t>(“” or “Y”)</w:t>
            </w:r>
          </w:p>
        </w:tc>
        <w:tc>
          <w:tcPr>
            <w:tcW w:w="5704" w:type="dxa"/>
            <w:shd w:val="clear" w:color="auto" w:fill="auto"/>
          </w:tcPr>
          <w:p w:rsidR="00966D10" w:rsidRPr="002C5A3C" w:rsidRDefault="00966D10" w:rsidP="00966D10">
            <w:r>
              <w:t xml:space="preserve">Inhibit all Timeout alarms for a specific field. This will show in the </w:t>
            </w:r>
            <w:proofErr w:type="spellStart"/>
            <w:r>
              <w:t>alarmlist</w:t>
            </w:r>
            <w:proofErr w:type="spellEnd"/>
            <w:r>
              <w:t>. Empty is off.</w:t>
            </w:r>
          </w:p>
        </w:tc>
      </w:tr>
      <w:tr w:rsidR="00966D10" w:rsidRPr="002C5A3C" w:rsidTr="00966D10">
        <w:tc>
          <w:tcPr>
            <w:tcW w:w="2196" w:type="dxa"/>
            <w:shd w:val="clear" w:color="auto" w:fill="auto"/>
          </w:tcPr>
          <w:p w:rsidR="00966D10" w:rsidRPr="00DE4020" w:rsidRDefault="00966D10" w:rsidP="00966D10">
            <w:proofErr w:type="spellStart"/>
            <w:r w:rsidRPr="00DE4020">
              <w:t>InhibitNotReady</w:t>
            </w:r>
            <w:proofErr w:type="spellEnd"/>
          </w:p>
        </w:tc>
        <w:tc>
          <w:tcPr>
            <w:tcW w:w="1280" w:type="dxa"/>
          </w:tcPr>
          <w:p w:rsidR="00966D10" w:rsidRDefault="00966D10" w:rsidP="00966D10">
            <w:r>
              <w:t>Value</w:t>
            </w:r>
          </w:p>
          <w:p w:rsidR="00966D10" w:rsidRPr="002C5A3C" w:rsidRDefault="00966D10" w:rsidP="00966D10">
            <w:r>
              <w:t>(“” or “Y”)</w:t>
            </w:r>
          </w:p>
        </w:tc>
        <w:tc>
          <w:tcPr>
            <w:tcW w:w="5704" w:type="dxa"/>
            <w:shd w:val="clear" w:color="auto" w:fill="auto"/>
          </w:tcPr>
          <w:p w:rsidR="00966D10" w:rsidRPr="002C5A3C" w:rsidRDefault="00966D10" w:rsidP="00966D10">
            <w:r>
              <w:t xml:space="preserve">Inhibit all </w:t>
            </w:r>
            <w:proofErr w:type="spellStart"/>
            <w:r>
              <w:t>NotReady</w:t>
            </w:r>
            <w:proofErr w:type="spellEnd"/>
            <w:r>
              <w:t xml:space="preserve"> alarms for a specific field. This will show in the </w:t>
            </w:r>
            <w:proofErr w:type="spellStart"/>
            <w:r>
              <w:t>alarmlist</w:t>
            </w:r>
            <w:proofErr w:type="spellEnd"/>
            <w:r>
              <w:t>. Empty is off.</w:t>
            </w:r>
          </w:p>
        </w:tc>
      </w:tr>
      <w:tr w:rsidR="00966D10" w:rsidRPr="002C5A3C" w:rsidTr="00966D10">
        <w:tc>
          <w:tcPr>
            <w:tcW w:w="2196" w:type="dxa"/>
            <w:shd w:val="clear" w:color="auto" w:fill="auto"/>
          </w:tcPr>
          <w:p w:rsidR="00966D10" w:rsidRPr="00DE4020" w:rsidRDefault="00966D10" w:rsidP="00966D10">
            <w:proofErr w:type="spellStart"/>
            <w:r w:rsidRPr="00DE4020">
              <w:t>InhibitDefect</w:t>
            </w:r>
            <w:proofErr w:type="spellEnd"/>
          </w:p>
        </w:tc>
        <w:tc>
          <w:tcPr>
            <w:tcW w:w="1280" w:type="dxa"/>
          </w:tcPr>
          <w:p w:rsidR="00966D10" w:rsidRDefault="00966D10" w:rsidP="00966D10">
            <w:r>
              <w:t>Value</w:t>
            </w:r>
          </w:p>
          <w:p w:rsidR="00966D10" w:rsidRPr="002C5A3C" w:rsidRDefault="00966D10" w:rsidP="00966D10">
            <w:r>
              <w:t>(“” or “Y”)</w:t>
            </w:r>
          </w:p>
        </w:tc>
        <w:tc>
          <w:tcPr>
            <w:tcW w:w="5704" w:type="dxa"/>
            <w:shd w:val="clear" w:color="auto" w:fill="auto"/>
          </w:tcPr>
          <w:p w:rsidR="00966D10" w:rsidRPr="002C5A3C" w:rsidRDefault="00966D10" w:rsidP="00966D10">
            <w:r>
              <w:t xml:space="preserve">Inhibit all Defect alarms for a specific field. This will show in the </w:t>
            </w:r>
            <w:proofErr w:type="spellStart"/>
            <w:r>
              <w:t>alarmlist</w:t>
            </w:r>
            <w:proofErr w:type="spellEnd"/>
            <w:r>
              <w:t>. Empty is off.</w:t>
            </w:r>
          </w:p>
        </w:tc>
      </w:tr>
      <w:tr w:rsidR="00966D10" w:rsidRPr="002C5A3C" w:rsidTr="00966D10">
        <w:tc>
          <w:tcPr>
            <w:tcW w:w="2196" w:type="dxa"/>
            <w:shd w:val="clear" w:color="auto" w:fill="auto"/>
          </w:tcPr>
          <w:p w:rsidR="00966D10" w:rsidRPr="00DE4020" w:rsidRDefault="00966D10" w:rsidP="00966D10">
            <w:r w:rsidRPr="00DE4020">
              <w:t>InhibitField1</w:t>
            </w:r>
          </w:p>
        </w:tc>
        <w:tc>
          <w:tcPr>
            <w:tcW w:w="1280" w:type="dxa"/>
          </w:tcPr>
          <w:p w:rsidR="00966D10" w:rsidRDefault="00966D10" w:rsidP="00966D10">
            <w:r>
              <w:t>Select</w:t>
            </w:r>
          </w:p>
          <w:p w:rsidR="00966D10" w:rsidRDefault="00966D10" w:rsidP="00966D10"/>
          <w:p w:rsidR="00966D10" w:rsidRPr="002C5A3C" w:rsidRDefault="00966D10" w:rsidP="00966D10">
            <w:r>
              <w:t>(</w:t>
            </w:r>
            <w:proofErr w:type="spellStart"/>
            <w:r>
              <w:t>FTSelect</w:t>
            </w:r>
            <w:proofErr w:type="spellEnd"/>
            <w:r>
              <w:t>)</w:t>
            </w:r>
          </w:p>
        </w:tc>
        <w:tc>
          <w:tcPr>
            <w:tcW w:w="5704" w:type="dxa"/>
            <w:shd w:val="clear" w:color="auto" w:fill="auto"/>
          </w:tcPr>
          <w:p w:rsidR="00966D10" w:rsidRPr="002C5A3C" w:rsidRDefault="00966D10" w:rsidP="00966D10">
            <w:r>
              <w:t>Field That this I/O should be inhibited or not inhibited to. Se definition “Field”.</w:t>
            </w:r>
          </w:p>
        </w:tc>
      </w:tr>
      <w:tr w:rsidR="00966D10" w:rsidRPr="002C5A3C" w:rsidTr="00966D10">
        <w:tc>
          <w:tcPr>
            <w:tcW w:w="2196" w:type="dxa"/>
            <w:shd w:val="clear" w:color="auto" w:fill="auto"/>
          </w:tcPr>
          <w:p w:rsidR="00966D10" w:rsidRPr="00DE4020" w:rsidRDefault="00966D10" w:rsidP="00966D10">
            <w:r w:rsidRPr="00DE4020">
              <w:t>InhibitType1</w:t>
            </w:r>
          </w:p>
        </w:tc>
        <w:tc>
          <w:tcPr>
            <w:tcW w:w="1280" w:type="dxa"/>
          </w:tcPr>
          <w:p w:rsidR="00966D10" w:rsidRDefault="00966D10" w:rsidP="00966D10">
            <w:r>
              <w:t>Value</w:t>
            </w:r>
          </w:p>
          <w:p w:rsidR="00966D10" w:rsidRPr="002C5A3C" w:rsidRDefault="00966D10" w:rsidP="00966D10">
            <w:r>
              <w:t>(Higher, Lower)</w:t>
            </w:r>
          </w:p>
        </w:tc>
        <w:tc>
          <w:tcPr>
            <w:tcW w:w="5704" w:type="dxa"/>
            <w:shd w:val="clear" w:color="auto" w:fill="auto"/>
          </w:tcPr>
          <w:p w:rsidR="00966D10" w:rsidRPr="002C5A3C" w:rsidRDefault="00966D10" w:rsidP="00966D10">
            <w:r>
              <w:t>Inhibits the field depending on if the type is Higher or Lower.</w:t>
            </w:r>
          </w:p>
        </w:tc>
      </w:tr>
      <w:tr w:rsidR="00966D10" w:rsidRPr="002C5A3C" w:rsidTr="00966D10">
        <w:tc>
          <w:tcPr>
            <w:tcW w:w="2196" w:type="dxa"/>
            <w:shd w:val="clear" w:color="auto" w:fill="auto"/>
          </w:tcPr>
          <w:p w:rsidR="00966D10" w:rsidRPr="00DE4020" w:rsidRDefault="00966D10" w:rsidP="00966D10">
            <w:r w:rsidRPr="00DE4020">
              <w:t>InhibitValue1</w:t>
            </w:r>
          </w:p>
        </w:tc>
        <w:tc>
          <w:tcPr>
            <w:tcW w:w="1280" w:type="dxa"/>
          </w:tcPr>
          <w:p w:rsidR="00966D10" w:rsidRPr="002C5A3C" w:rsidRDefault="00966D10" w:rsidP="00966D10">
            <w:r>
              <w:t>Value</w:t>
            </w:r>
          </w:p>
        </w:tc>
        <w:tc>
          <w:tcPr>
            <w:tcW w:w="5704" w:type="dxa"/>
            <w:shd w:val="clear" w:color="auto" w:fill="auto"/>
          </w:tcPr>
          <w:p w:rsidR="00966D10" w:rsidRPr="002C5A3C" w:rsidRDefault="00966D10" w:rsidP="00966D10">
            <w:r>
              <w:t xml:space="preserve">Value when to inhibit. ( i.e. Inhibit when RPM is Lower than 500). So choose 500 here. </w:t>
            </w:r>
          </w:p>
        </w:tc>
      </w:tr>
      <w:tr w:rsidR="00966D10" w:rsidRPr="002C5A3C" w:rsidTr="00966D10">
        <w:tc>
          <w:tcPr>
            <w:tcW w:w="2196" w:type="dxa"/>
            <w:shd w:val="clear" w:color="auto" w:fill="auto"/>
          </w:tcPr>
          <w:p w:rsidR="00966D10" w:rsidRPr="00DE4020" w:rsidRDefault="00966D10" w:rsidP="00966D10">
            <w:proofErr w:type="spellStart"/>
            <w:r w:rsidRPr="00DE4020">
              <w:t>InhibitLogic</w:t>
            </w:r>
            <w:proofErr w:type="spellEnd"/>
          </w:p>
        </w:tc>
        <w:tc>
          <w:tcPr>
            <w:tcW w:w="1280" w:type="dxa"/>
          </w:tcPr>
          <w:p w:rsidR="00966D10" w:rsidRDefault="00966D10" w:rsidP="00966D10">
            <w:r>
              <w:t>Value</w:t>
            </w:r>
          </w:p>
          <w:p w:rsidR="00966D10" w:rsidRPr="002C5A3C" w:rsidRDefault="00966D10" w:rsidP="00966D10">
            <w:r>
              <w:t>(AND, OR)</w:t>
            </w:r>
          </w:p>
        </w:tc>
        <w:tc>
          <w:tcPr>
            <w:tcW w:w="5704" w:type="dxa"/>
            <w:shd w:val="clear" w:color="auto" w:fill="auto"/>
          </w:tcPr>
          <w:p w:rsidR="00966D10" w:rsidRPr="002C5A3C" w:rsidRDefault="00966D10" w:rsidP="00966D10">
            <w:r>
              <w:t>Logic for second inhibit field. Choose between different possibilities.</w:t>
            </w:r>
          </w:p>
        </w:tc>
      </w:tr>
      <w:tr w:rsidR="00966D10" w:rsidRPr="002C5A3C" w:rsidTr="00966D10">
        <w:tc>
          <w:tcPr>
            <w:tcW w:w="2196" w:type="dxa"/>
            <w:shd w:val="clear" w:color="auto" w:fill="auto"/>
          </w:tcPr>
          <w:p w:rsidR="00966D10" w:rsidRPr="00DE4020" w:rsidRDefault="00966D10" w:rsidP="00966D10">
            <w:r w:rsidRPr="00DE4020">
              <w:t>InhibitField2</w:t>
            </w:r>
          </w:p>
        </w:tc>
        <w:tc>
          <w:tcPr>
            <w:tcW w:w="1280" w:type="dxa"/>
          </w:tcPr>
          <w:p w:rsidR="00966D10" w:rsidRDefault="00966D10" w:rsidP="00966D10">
            <w:r>
              <w:t>Select</w:t>
            </w:r>
          </w:p>
          <w:p w:rsidR="00966D10" w:rsidRDefault="00966D10" w:rsidP="00966D10"/>
          <w:p w:rsidR="00966D10" w:rsidRPr="002C5A3C" w:rsidRDefault="00966D10" w:rsidP="00966D10">
            <w:r>
              <w:t>(</w:t>
            </w:r>
            <w:proofErr w:type="spellStart"/>
            <w:r>
              <w:t>FTSelect</w:t>
            </w:r>
            <w:proofErr w:type="spellEnd"/>
            <w:r>
              <w:t>)</w:t>
            </w:r>
          </w:p>
        </w:tc>
        <w:tc>
          <w:tcPr>
            <w:tcW w:w="5704" w:type="dxa"/>
            <w:shd w:val="clear" w:color="auto" w:fill="auto"/>
          </w:tcPr>
          <w:p w:rsidR="00966D10" w:rsidRPr="002C5A3C" w:rsidRDefault="00966D10" w:rsidP="00966D10">
            <w:r>
              <w:t>Field That this I/O should be inhibited or not inhibited to. Se definition “Field”.</w:t>
            </w:r>
          </w:p>
        </w:tc>
      </w:tr>
      <w:tr w:rsidR="00966D10" w:rsidRPr="002C5A3C" w:rsidTr="00966D10">
        <w:tc>
          <w:tcPr>
            <w:tcW w:w="2196" w:type="dxa"/>
            <w:shd w:val="clear" w:color="auto" w:fill="auto"/>
          </w:tcPr>
          <w:p w:rsidR="00966D10" w:rsidRPr="00DE4020" w:rsidRDefault="00966D10" w:rsidP="00966D10">
            <w:r w:rsidRPr="00DE4020">
              <w:t>InhibitType2</w:t>
            </w:r>
          </w:p>
        </w:tc>
        <w:tc>
          <w:tcPr>
            <w:tcW w:w="1280" w:type="dxa"/>
          </w:tcPr>
          <w:p w:rsidR="00966D10" w:rsidRDefault="00966D10" w:rsidP="00966D10">
            <w:r>
              <w:t>Value</w:t>
            </w:r>
          </w:p>
          <w:p w:rsidR="00966D10" w:rsidRPr="002C5A3C" w:rsidRDefault="00966D10" w:rsidP="00966D10">
            <w:r>
              <w:t>(Higher, Lower)</w:t>
            </w:r>
          </w:p>
        </w:tc>
        <w:tc>
          <w:tcPr>
            <w:tcW w:w="5704" w:type="dxa"/>
            <w:shd w:val="clear" w:color="auto" w:fill="auto"/>
          </w:tcPr>
          <w:p w:rsidR="00966D10" w:rsidRPr="002C5A3C" w:rsidRDefault="00966D10" w:rsidP="00966D10">
            <w:r>
              <w:t>Inhibits the field depending on if the type is Higher or Lower.</w:t>
            </w:r>
          </w:p>
        </w:tc>
      </w:tr>
      <w:tr w:rsidR="00966D10" w:rsidRPr="002C5A3C" w:rsidTr="00966D10">
        <w:tc>
          <w:tcPr>
            <w:tcW w:w="2196" w:type="dxa"/>
            <w:shd w:val="clear" w:color="auto" w:fill="auto"/>
          </w:tcPr>
          <w:p w:rsidR="00966D10" w:rsidRPr="00DE4020" w:rsidRDefault="00966D10" w:rsidP="00966D10">
            <w:r w:rsidRPr="00DE4020">
              <w:t>InhibitValue2</w:t>
            </w:r>
          </w:p>
        </w:tc>
        <w:tc>
          <w:tcPr>
            <w:tcW w:w="1280" w:type="dxa"/>
          </w:tcPr>
          <w:p w:rsidR="00966D10" w:rsidRPr="002C5A3C" w:rsidRDefault="00966D10" w:rsidP="00966D10">
            <w:r>
              <w:t>Value</w:t>
            </w:r>
          </w:p>
        </w:tc>
        <w:tc>
          <w:tcPr>
            <w:tcW w:w="5704" w:type="dxa"/>
            <w:shd w:val="clear" w:color="auto" w:fill="auto"/>
          </w:tcPr>
          <w:p w:rsidR="00966D10" w:rsidRPr="002C5A3C" w:rsidRDefault="00966D10" w:rsidP="00966D10">
            <w:r>
              <w:t xml:space="preserve">Value when to inhibit. ( i.e. Inhibit when RPM is Lower than 500). So choose 500 here. </w:t>
            </w:r>
          </w:p>
        </w:tc>
      </w:tr>
      <w:tr w:rsidR="00966D10" w:rsidRPr="002C5A3C" w:rsidTr="00966D10">
        <w:tc>
          <w:tcPr>
            <w:tcW w:w="2196" w:type="dxa"/>
            <w:shd w:val="clear" w:color="auto" w:fill="auto"/>
          </w:tcPr>
          <w:p w:rsidR="00966D10" w:rsidRPr="00DE4020" w:rsidRDefault="00966D10" w:rsidP="00966D10">
            <w:proofErr w:type="spellStart"/>
            <w:r w:rsidRPr="00DE4020">
              <w:t>InhibitBeforeDelay</w:t>
            </w:r>
            <w:proofErr w:type="spellEnd"/>
          </w:p>
        </w:tc>
        <w:tc>
          <w:tcPr>
            <w:tcW w:w="1280" w:type="dxa"/>
          </w:tcPr>
          <w:p w:rsidR="00966D10" w:rsidRDefault="00966D10" w:rsidP="00966D10">
            <w:r>
              <w:t>Value</w:t>
            </w:r>
          </w:p>
          <w:p w:rsidR="00966D10" w:rsidRPr="002C5A3C" w:rsidRDefault="00966D10" w:rsidP="00966D10">
            <w:r>
              <w:t>(seconds)</w:t>
            </w:r>
          </w:p>
        </w:tc>
        <w:tc>
          <w:tcPr>
            <w:tcW w:w="5704" w:type="dxa"/>
            <w:shd w:val="clear" w:color="auto" w:fill="auto"/>
          </w:tcPr>
          <w:p w:rsidR="00966D10" w:rsidRPr="002C5A3C" w:rsidRDefault="00966D10" w:rsidP="00966D10">
            <w:r>
              <w:t>Delay before inhibit kicks in</w:t>
            </w:r>
          </w:p>
        </w:tc>
      </w:tr>
      <w:tr w:rsidR="00966D10" w:rsidRPr="002C5A3C" w:rsidTr="00966D10">
        <w:tc>
          <w:tcPr>
            <w:tcW w:w="2196" w:type="dxa"/>
            <w:shd w:val="clear" w:color="auto" w:fill="auto"/>
          </w:tcPr>
          <w:p w:rsidR="00966D10" w:rsidRPr="00DE4020" w:rsidRDefault="00966D10" w:rsidP="00966D10">
            <w:proofErr w:type="spellStart"/>
            <w:r w:rsidRPr="00DE4020">
              <w:lastRenderedPageBreak/>
              <w:t>InhibitAfterDelay</w:t>
            </w:r>
            <w:proofErr w:type="spellEnd"/>
          </w:p>
        </w:tc>
        <w:tc>
          <w:tcPr>
            <w:tcW w:w="1280" w:type="dxa"/>
          </w:tcPr>
          <w:p w:rsidR="00966D10" w:rsidRDefault="00966D10" w:rsidP="00966D10">
            <w:r>
              <w:t>Value</w:t>
            </w:r>
          </w:p>
          <w:p w:rsidR="00966D10" w:rsidRPr="002C5A3C" w:rsidRDefault="00966D10" w:rsidP="00966D10">
            <w:r>
              <w:t>(seconds)</w:t>
            </w:r>
          </w:p>
        </w:tc>
        <w:tc>
          <w:tcPr>
            <w:tcW w:w="5704" w:type="dxa"/>
            <w:shd w:val="clear" w:color="auto" w:fill="auto"/>
          </w:tcPr>
          <w:p w:rsidR="00966D10" w:rsidRPr="002C5A3C" w:rsidRDefault="00966D10" w:rsidP="00966D10">
            <w:r>
              <w:t>Delay after inhibit stops</w:t>
            </w:r>
          </w:p>
        </w:tc>
      </w:tr>
      <w:tr w:rsidR="00966D10" w:rsidRPr="002C5A3C" w:rsidTr="00966D10">
        <w:tc>
          <w:tcPr>
            <w:tcW w:w="2196" w:type="dxa"/>
            <w:shd w:val="clear" w:color="auto" w:fill="auto"/>
          </w:tcPr>
          <w:p w:rsidR="00966D10" w:rsidRPr="00DE4020" w:rsidRDefault="00966D10" w:rsidP="00966D10">
            <w:r w:rsidRPr="00DE4020">
              <w:t>Weight</w:t>
            </w:r>
          </w:p>
        </w:tc>
        <w:tc>
          <w:tcPr>
            <w:tcW w:w="1280" w:type="dxa"/>
          </w:tcPr>
          <w:p w:rsidR="00966D10" w:rsidRPr="002C5A3C" w:rsidRDefault="00966D10" w:rsidP="00966D10">
            <w:r>
              <w:t>Optional</w:t>
            </w:r>
          </w:p>
        </w:tc>
        <w:tc>
          <w:tcPr>
            <w:tcW w:w="5704" w:type="dxa"/>
            <w:shd w:val="clear" w:color="auto" w:fill="auto"/>
          </w:tcPr>
          <w:p w:rsidR="00966D10" w:rsidRPr="002C5A3C" w:rsidRDefault="00966D10" w:rsidP="00966D10">
            <w:r>
              <w:t>Weight</w:t>
            </w:r>
          </w:p>
        </w:tc>
      </w:tr>
      <w:tr w:rsidR="00966D10" w:rsidRPr="002C5A3C" w:rsidTr="00966D10">
        <w:tc>
          <w:tcPr>
            <w:tcW w:w="2196" w:type="dxa"/>
            <w:shd w:val="clear" w:color="auto" w:fill="auto"/>
          </w:tcPr>
          <w:p w:rsidR="00966D10" w:rsidRPr="00DE4020" w:rsidRDefault="00966D10" w:rsidP="00966D10">
            <w:proofErr w:type="spellStart"/>
            <w:r w:rsidRPr="00DE4020">
              <w:t>CableLength</w:t>
            </w:r>
            <w:proofErr w:type="spellEnd"/>
          </w:p>
        </w:tc>
        <w:tc>
          <w:tcPr>
            <w:tcW w:w="1280" w:type="dxa"/>
          </w:tcPr>
          <w:p w:rsidR="00966D10" w:rsidRPr="002C5A3C" w:rsidRDefault="00966D10" w:rsidP="00966D10">
            <w:r>
              <w:t>Optional</w:t>
            </w:r>
          </w:p>
        </w:tc>
        <w:tc>
          <w:tcPr>
            <w:tcW w:w="5704" w:type="dxa"/>
            <w:shd w:val="clear" w:color="auto" w:fill="auto"/>
          </w:tcPr>
          <w:p w:rsidR="00966D10" w:rsidRPr="002C5A3C" w:rsidRDefault="00966D10" w:rsidP="00966D10">
            <w:proofErr w:type="spellStart"/>
            <w:r w:rsidRPr="00DE4020">
              <w:t>CableLength</w:t>
            </w:r>
            <w:proofErr w:type="spellEnd"/>
          </w:p>
        </w:tc>
      </w:tr>
      <w:tr w:rsidR="00966D10" w:rsidRPr="002C5A3C" w:rsidTr="00966D10">
        <w:tc>
          <w:tcPr>
            <w:tcW w:w="2196" w:type="dxa"/>
            <w:shd w:val="clear" w:color="auto" w:fill="auto"/>
          </w:tcPr>
          <w:p w:rsidR="00966D10" w:rsidRPr="00DE4020" w:rsidRDefault="00966D10" w:rsidP="00966D10">
            <w:r w:rsidRPr="00DE4020">
              <w:t>Connector</w:t>
            </w:r>
          </w:p>
        </w:tc>
        <w:tc>
          <w:tcPr>
            <w:tcW w:w="1280" w:type="dxa"/>
          </w:tcPr>
          <w:p w:rsidR="00966D10" w:rsidRPr="002C5A3C" w:rsidRDefault="00966D10" w:rsidP="00966D10">
            <w:r>
              <w:t>Optional</w:t>
            </w:r>
          </w:p>
        </w:tc>
        <w:tc>
          <w:tcPr>
            <w:tcW w:w="5704" w:type="dxa"/>
            <w:shd w:val="clear" w:color="auto" w:fill="auto"/>
          </w:tcPr>
          <w:p w:rsidR="00966D10" w:rsidRPr="002C5A3C" w:rsidRDefault="00966D10" w:rsidP="00966D10">
            <w:r w:rsidRPr="00DE4020">
              <w:t>Connector</w:t>
            </w:r>
          </w:p>
        </w:tc>
      </w:tr>
      <w:tr w:rsidR="00966D10" w:rsidRPr="002C5A3C" w:rsidTr="00966D10">
        <w:tc>
          <w:tcPr>
            <w:tcW w:w="2196" w:type="dxa"/>
            <w:shd w:val="clear" w:color="auto" w:fill="auto"/>
          </w:tcPr>
          <w:p w:rsidR="00966D10" w:rsidRPr="00DE4020" w:rsidRDefault="00966D10" w:rsidP="00966D10">
            <w:r w:rsidRPr="00DE4020">
              <w:t>Supply</w:t>
            </w:r>
          </w:p>
        </w:tc>
        <w:tc>
          <w:tcPr>
            <w:tcW w:w="1280" w:type="dxa"/>
          </w:tcPr>
          <w:p w:rsidR="00966D10" w:rsidRPr="002C5A3C" w:rsidRDefault="00966D10" w:rsidP="00966D10">
            <w:r>
              <w:t>Optional</w:t>
            </w:r>
          </w:p>
        </w:tc>
        <w:tc>
          <w:tcPr>
            <w:tcW w:w="5704" w:type="dxa"/>
            <w:shd w:val="clear" w:color="auto" w:fill="auto"/>
          </w:tcPr>
          <w:p w:rsidR="00966D10" w:rsidRPr="002C5A3C" w:rsidRDefault="00966D10" w:rsidP="00966D10">
            <w:r w:rsidRPr="00DE4020">
              <w:t>Supply</w:t>
            </w:r>
          </w:p>
        </w:tc>
      </w:tr>
      <w:tr w:rsidR="00966D10" w:rsidRPr="002C5A3C" w:rsidTr="00966D10">
        <w:tc>
          <w:tcPr>
            <w:tcW w:w="2196" w:type="dxa"/>
            <w:shd w:val="clear" w:color="auto" w:fill="auto"/>
          </w:tcPr>
          <w:p w:rsidR="00966D10" w:rsidRDefault="00966D10" w:rsidP="00966D10">
            <w:r w:rsidRPr="00DE4020">
              <w:t>Consumption</w:t>
            </w:r>
          </w:p>
        </w:tc>
        <w:tc>
          <w:tcPr>
            <w:tcW w:w="1280" w:type="dxa"/>
          </w:tcPr>
          <w:p w:rsidR="00966D10" w:rsidRPr="002C5A3C" w:rsidRDefault="00966D10" w:rsidP="00966D10">
            <w:r>
              <w:t>Optional</w:t>
            </w:r>
          </w:p>
        </w:tc>
        <w:tc>
          <w:tcPr>
            <w:tcW w:w="5704" w:type="dxa"/>
            <w:shd w:val="clear" w:color="auto" w:fill="auto"/>
          </w:tcPr>
          <w:p w:rsidR="00966D10" w:rsidRPr="002C5A3C" w:rsidRDefault="00966D10" w:rsidP="00966D10">
            <w:r w:rsidRPr="00DE4020">
              <w:t>Consumption</w:t>
            </w:r>
          </w:p>
        </w:tc>
      </w:tr>
    </w:tbl>
    <w:p w:rsidR="009A2AB7" w:rsidRDefault="009A2AB7" w:rsidP="009A2AB7">
      <w:pPr>
        <w:pStyle w:val="Onderschrift"/>
      </w:pPr>
      <w:r>
        <w:t xml:space="preserve">Table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Table \* ARABIC \s 1 </w:instrText>
      </w:r>
      <w:r>
        <w:fldChar w:fldCharType="separate"/>
      </w:r>
      <w:r>
        <w:rPr>
          <w:noProof/>
        </w:rPr>
        <w:t>1</w:t>
      </w:r>
      <w:r>
        <w:fldChar w:fldCharType="end"/>
      </w:r>
      <w:bookmarkEnd w:id="661"/>
      <w:r>
        <w:t>: Sensorlist columns</w:t>
      </w:r>
      <w:bookmarkEnd w:id="662"/>
      <w:bookmarkEnd w:id="663"/>
    </w:p>
    <w:p w:rsidR="009A2AB7" w:rsidRDefault="009A2AB7" w:rsidP="009A2AB7">
      <w:r>
        <w:t>Sensor types can be used for in- and outputs (read/write). The interpretation of the read values and written values differs a bit, so they are described separately</w:t>
      </w:r>
    </w:p>
    <w:p w:rsidR="009A2AB7" w:rsidRPr="0026768C" w:rsidRDefault="009A2AB7" w:rsidP="009A2AB7"/>
    <w:tbl>
      <w:tblPr>
        <w:tblStyle w:val="Lichtelijst-accent1"/>
        <w:tblW w:w="0" w:type="auto"/>
        <w:tblInd w:w="108" w:type="dxa"/>
        <w:tblLook w:val="01E0" w:firstRow="1" w:lastRow="1" w:firstColumn="1" w:lastColumn="1" w:noHBand="0" w:noVBand="0"/>
      </w:tblPr>
      <w:tblGrid>
        <w:gridCol w:w="1307"/>
        <w:gridCol w:w="850"/>
        <w:gridCol w:w="6484"/>
      </w:tblGrid>
      <w:tr w:rsidR="009A2AB7" w:rsidRPr="00575520" w:rsidTr="00781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3"/>
            <w:tcBorders>
              <w:bottom w:val="single" w:sz="8" w:space="0" w:color="4F81BD" w:themeColor="accent1"/>
            </w:tcBorders>
          </w:tcPr>
          <w:p w:rsidR="009A2AB7" w:rsidRPr="00575520" w:rsidRDefault="009A2AB7" w:rsidP="00781683">
            <w:pPr>
              <w:rPr>
                <w:b w:val="0"/>
              </w:rPr>
            </w:pPr>
            <w:proofErr w:type="spellStart"/>
            <w:r w:rsidRPr="00575520">
              <w:rPr>
                <w:b w:val="0"/>
              </w:rPr>
              <w:t>SensorType</w:t>
            </w:r>
            <w:proofErr w:type="spellEnd"/>
            <w:r w:rsidRPr="00575520">
              <w:rPr>
                <w:b w:val="0"/>
              </w:rPr>
              <w:t xml:space="preserve"> (Mode: Read)</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shd w:val="clear" w:color="auto" w:fill="92D050"/>
          </w:tcPr>
          <w:p w:rsidR="009A2AB7" w:rsidRPr="00575520" w:rsidRDefault="009A2AB7" w:rsidP="00781683">
            <w:pPr>
              <w:rPr>
                <w:b w:val="0"/>
              </w:rPr>
            </w:pPr>
            <w:r w:rsidRPr="00575520">
              <w:rPr>
                <w:b w:val="0"/>
              </w:rPr>
              <w:t>Option</w:t>
            </w:r>
          </w:p>
        </w:tc>
        <w:tc>
          <w:tcPr>
            <w:cnfStyle w:val="000010000000" w:firstRow="0" w:lastRow="0" w:firstColumn="0" w:lastColumn="0" w:oddVBand="1" w:evenVBand="0" w:oddHBand="0" w:evenHBand="0" w:firstRowFirstColumn="0" w:firstRowLastColumn="0" w:lastRowFirstColumn="0" w:lastRowLastColumn="0"/>
            <w:tcW w:w="789" w:type="dxa"/>
            <w:shd w:val="clear" w:color="auto" w:fill="92D050"/>
          </w:tcPr>
          <w:p w:rsidR="009A2AB7" w:rsidRPr="00575520" w:rsidRDefault="009A2AB7" w:rsidP="00781683">
            <w:pPr>
              <w:rPr>
                <w:sz w:val="20"/>
              </w:rPr>
            </w:pPr>
            <w:r w:rsidRPr="00575520">
              <w:rPr>
                <w:sz w:val="20"/>
              </w:rPr>
              <w:t>Sensor</w:t>
            </w:r>
          </w:p>
        </w:tc>
        <w:tc>
          <w:tcPr>
            <w:cnfStyle w:val="000100000000" w:firstRow="0" w:lastRow="0" w:firstColumn="0" w:lastColumn="1" w:oddVBand="0" w:evenVBand="0" w:oddHBand="0" w:evenHBand="0" w:firstRowFirstColumn="0" w:firstRowLastColumn="0" w:lastRowFirstColumn="0" w:lastRowLastColumn="0"/>
            <w:tcW w:w="6484" w:type="dxa"/>
            <w:shd w:val="clear" w:color="auto" w:fill="92D050"/>
          </w:tcPr>
          <w:p w:rsidR="009A2AB7" w:rsidRPr="00575520" w:rsidRDefault="009A2AB7" w:rsidP="00781683">
            <w:pPr>
              <w:rPr>
                <w:b w:val="0"/>
              </w:rPr>
            </w:pPr>
            <w:r w:rsidRPr="00575520">
              <w:rPr>
                <w:b w:val="0"/>
              </w:rPr>
              <w:t>Description</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tcPr>
          <w:p w:rsidR="009A2AB7" w:rsidRPr="00575520" w:rsidRDefault="009A2AB7" w:rsidP="00781683">
            <w:pPr>
              <w:rPr>
                <w:b w:val="0"/>
              </w:rPr>
            </w:pPr>
            <w:r w:rsidRPr="00575520">
              <w:rPr>
                <w:b w:val="0"/>
              </w:rPr>
              <w:t>Standard</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r w:rsidRPr="00575520">
              <w:t>Value</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 xml:space="preserve">Sensor value represents the state of the Data Field itself (Default) </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Set</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r w:rsidRPr="00575520">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Request to turn on</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r w:rsidRPr="00575520">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sz w:val="20"/>
              </w:rPr>
              <w:t>No action</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Reset</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r w:rsidRPr="00575520">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Request to turn off</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r w:rsidRPr="00575520">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sz w:val="20"/>
              </w:rPr>
              <w:t>No action</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Pending</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r w:rsidRPr="00575520">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Processing a request.</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r w:rsidRPr="00575520">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sz w:val="20"/>
              </w:rPr>
              <w:t>No action</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Auto</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r w:rsidRPr="00575520">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Switched by an automatic control sequence</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r w:rsidRPr="00575520">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rPr>
              <w:t>Controlled by an operator</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Manual</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r w:rsidRPr="00575520">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Controlled by an operator</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Switched by an automatic control sequence</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Low Speed</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 xml:space="preserve">Running at low speed </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Off, when not in “High Speed”. Otherwise no action</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High Speed</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 xml:space="preserve">Running at high speed </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Off, when not in “Low Speed”. Otherwise no action</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Closed</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Switched off</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Processing a request, when not “Open”</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Open</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Switched on</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Processing a request, when not “Closed”</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Ready</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Ready for use</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sz w:val="20"/>
              </w:rPr>
              <w:t>Not ready for use</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Remote</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Remote control. Controlled by AMCS</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sz w:val="20"/>
              </w:rPr>
              <w:t>Local control. Not controlled by AMCS</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proofErr w:type="spellStart"/>
            <w:r w:rsidRPr="00575520">
              <w:rPr>
                <w:b w:val="0"/>
              </w:rPr>
              <w:t>Ack</w:t>
            </w:r>
            <w:proofErr w:type="spellEnd"/>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Acknowledgement of alarm on the assigned field</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sz w:val="20"/>
              </w:rPr>
              <w:t>No action</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Request</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Request to turn on</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rPr>
              <w:t>Request to turn off</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Push</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Request to turn on, when off.</w:t>
            </w:r>
          </w:p>
          <w:p w:rsidR="009A2AB7" w:rsidRPr="00575520" w:rsidRDefault="009A2AB7" w:rsidP="00781683">
            <w:pPr>
              <w:rPr>
                <w:b w:val="0"/>
              </w:rPr>
            </w:pPr>
            <w:r w:rsidRPr="00575520">
              <w:rPr>
                <w:b w:val="0"/>
              </w:rPr>
              <w:t>Request to turn off, when on.</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sz w:val="20"/>
              </w:rPr>
              <w:t>No action</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Too Low</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Value is too low</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sz w:val="20"/>
              </w:rPr>
              <w:t>Value is not too low</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Low</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Value is low</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sz w:val="20"/>
              </w:rPr>
              <w:t>Value is not low</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High</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Value is high</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sz w:val="20"/>
              </w:rPr>
              <w:t>Value is not high</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Too High</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Value is too high</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sz w:val="20"/>
              </w:rPr>
              <w:t>Value is not too high</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Failure</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Defect</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Not defect</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Precision</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High precision frequency counter in 0.01 Hz accuracy up to 10kHz</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Low precision frequency counter in 1 Hz accuracy up to 100kHz</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rsidR="009A2AB7" w:rsidRPr="00575520" w:rsidRDefault="009A2AB7" w:rsidP="00781683">
            <w:pPr>
              <w:rPr>
                <w:b w:val="0"/>
              </w:rPr>
            </w:pPr>
            <w:r w:rsidRPr="00575520">
              <w:rPr>
                <w:b w:val="0"/>
              </w:rPr>
              <w:t>Counter</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The changes in this counter value will be added to the field</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Sign</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 xml:space="preserve">The value read by “Standard” is negative </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The value read by “Standard” is positive</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tcPr>
          <w:p w:rsidR="009A2AB7" w:rsidRPr="00575520" w:rsidRDefault="009A2AB7" w:rsidP="00781683">
            <w:pPr>
              <w:rPr>
                <w:b w:val="0"/>
              </w:rPr>
            </w:pPr>
            <w:r w:rsidRPr="00575520">
              <w:rPr>
                <w:b w:val="0"/>
              </w:rPr>
              <w:t>Index</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Value is the index of a serial message. See “Index” description</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Pulse</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 xml:space="preserve">Field’s value is counted 1 up </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sz w:val="20"/>
              </w:rPr>
              <w:t>No action</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rsidR="009A2AB7" w:rsidRPr="00575520" w:rsidRDefault="009A2AB7" w:rsidP="00781683">
            <w:pPr>
              <w:rPr>
                <w:b w:val="0"/>
              </w:rPr>
            </w:pPr>
            <w:r w:rsidRPr="00575520">
              <w:rPr>
                <w:b w:val="0"/>
              </w:rPr>
              <w:t>Pulse 1/2</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vMerge w:val="restart"/>
          </w:tcPr>
          <w:p w:rsidR="009A2AB7" w:rsidRPr="00575520" w:rsidRDefault="009A2AB7" w:rsidP="00781683">
            <w:pPr>
              <w:rPr>
                <w:b w:val="0"/>
              </w:rPr>
            </w:pPr>
            <w:r w:rsidRPr="00575520">
              <w:rPr>
                <w:b w:val="0"/>
              </w:rPr>
              <w:t>Used in combination with “Pulse 2/2” to detect movement with two proximity switches.</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tcPr>
          <w:p w:rsidR="009A2AB7" w:rsidRPr="00575520" w:rsidRDefault="009A2AB7" w:rsidP="00781683">
            <w:pPr>
              <w:rPr>
                <w:b w:val="0"/>
              </w:rPr>
            </w:pPr>
            <w:r w:rsidRPr="00575520">
              <w:rPr>
                <w:b w:val="0"/>
              </w:rPr>
              <w:t xml:space="preserve">Pulse 2/2 </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vMerge/>
          </w:tcPr>
          <w:p w:rsidR="009A2AB7" w:rsidRPr="00575520" w:rsidRDefault="009A2AB7" w:rsidP="00781683">
            <w:pPr>
              <w:rPr>
                <w:b w:val="0"/>
              </w:rPr>
            </w:pP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rsidR="009A2AB7" w:rsidRPr="00575520" w:rsidRDefault="009A2AB7" w:rsidP="00781683">
            <w:pPr>
              <w:rPr>
                <w:b w:val="0"/>
              </w:rPr>
            </w:pPr>
            <w:r w:rsidRPr="00575520">
              <w:rPr>
                <w:b w:val="0"/>
              </w:rPr>
              <w:t>Pulse 1/3</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vMerge w:val="restart"/>
          </w:tcPr>
          <w:p w:rsidR="009A2AB7" w:rsidRPr="00575520" w:rsidRDefault="009A2AB7" w:rsidP="00781683">
            <w:pPr>
              <w:rPr>
                <w:b w:val="0"/>
              </w:rPr>
            </w:pPr>
            <w:r w:rsidRPr="00575520">
              <w:rPr>
                <w:b w:val="0"/>
              </w:rPr>
              <w:t>Used in combination with “Pulse 2/3” and “Pulse 3/3” to detect movement with three proximity switches.</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tcBorders>
              <w:top w:val="single" w:sz="8" w:space="0" w:color="4F81BD" w:themeColor="accent1"/>
              <w:bottom w:val="single" w:sz="8" w:space="0" w:color="4F81BD" w:themeColor="accent1"/>
            </w:tcBorders>
          </w:tcPr>
          <w:p w:rsidR="009A2AB7" w:rsidRPr="00575520" w:rsidRDefault="009A2AB7" w:rsidP="00781683">
            <w:pPr>
              <w:rPr>
                <w:b w:val="0"/>
              </w:rPr>
            </w:pPr>
            <w:r w:rsidRPr="00575520">
              <w:rPr>
                <w:b w:val="0"/>
              </w:rPr>
              <w:t>Pulse 2/3</w:t>
            </w:r>
          </w:p>
        </w:tc>
        <w:tc>
          <w:tcPr>
            <w:cnfStyle w:val="000010000000" w:firstRow="0" w:lastRow="0" w:firstColumn="0" w:lastColumn="0" w:oddVBand="1" w:evenVBand="0" w:oddHBand="0" w:evenHBand="0" w:firstRowFirstColumn="0" w:firstRowLastColumn="0" w:lastRowFirstColumn="0" w:lastRowLastColumn="0"/>
            <w:tcW w:w="789" w:type="dxa"/>
            <w:tcBorders>
              <w:top w:val="single" w:sz="8" w:space="0" w:color="4F81BD" w:themeColor="accent1"/>
              <w:bottom w:val="single" w:sz="8" w:space="0" w:color="4F81BD" w:themeColor="accent1"/>
            </w:tcBorders>
          </w:tcPr>
          <w:p w:rsidR="009A2AB7" w:rsidRPr="00575520" w:rsidRDefault="009A2AB7" w:rsidP="00781683">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vMerge/>
          </w:tcPr>
          <w:p w:rsidR="009A2AB7" w:rsidRPr="00575520" w:rsidRDefault="009A2AB7" w:rsidP="00781683">
            <w:pPr>
              <w:rPr>
                <w:b w:val="0"/>
              </w:rPr>
            </w:pPr>
          </w:p>
        </w:tc>
      </w:tr>
      <w:tr w:rsidR="009A2AB7" w:rsidRPr="00575520" w:rsidTr="00781683">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Borders>
              <w:top w:val="single" w:sz="8" w:space="0" w:color="4F81BD" w:themeColor="accent1"/>
            </w:tcBorders>
          </w:tcPr>
          <w:p w:rsidR="009A2AB7" w:rsidRPr="00575520" w:rsidRDefault="009A2AB7" w:rsidP="00781683">
            <w:pPr>
              <w:rPr>
                <w:b w:val="0"/>
              </w:rPr>
            </w:pPr>
            <w:r w:rsidRPr="00575520">
              <w:rPr>
                <w:b w:val="0"/>
              </w:rPr>
              <w:t>Pulse 3/3</w:t>
            </w:r>
          </w:p>
        </w:tc>
        <w:tc>
          <w:tcPr>
            <w:cnfStyle w:val="000010000000" w:firstRow="0" w:lastRow="0" w:firstColumn="0" w:lastColumn="0" w:oddVBand="1" w:evenVBand="0" w:oddHBand="0" w:evenHBand="0" w:firstRowFirstColumn="0" w:firstRowLastColumn="0" w:lastRowFirstColumn="0" w:lastRowLastColumn="0"/>
            <w:tcW w:w="789" w:type="dxa"/>
            <w:tcBorders>
              <w:top w:val="single" w:sz="8" w:space="0" w:color="4F81BD" w:themeColor="accent1"/>
            </w:tcBorders>
          </w:tcPr>
          <w:p w:rsidR="009A2AB7" w:rsidRPr="00575520" w:rsidRDefault="009A2AB7" w:rsidP="00781683">
            <w:pPr>
              <w:rPr>
                <w:b w:val="0"/>
                <w:sz w:val="20"/>
              </w:rPr>
            </w:pPr>
            <w:r w:rsidRPr="00575520">
              <w:rPr>
                <w:b w:val="0"/>
                <w:sz w:val="20"/>
              </w:rPr>
              <w:t>Value</w:t>
            </w:r>
          </w:p>
        </w:tc>
        <w:tc>
          <w:tcPr>
            <w:cnfStyle w:val="000100000000" w:firstRow="0" w:lastRow="0" w:firstColumn="0" w:lastColumn="1" w:oddVBand="0" w:evenVBand="0" w:oddHBand="0" w:evenHBand="0" w:firstRowFirstColumn="0" w:firstRowLastColumn="0" w:lastRowFirstColumn="0" w:lastRowLastColumn="0"/>
            <w:tcW w:w="6484" w:type="dxa"/>
            <w:vMerge/>
          </w:tcPr>
          <w:p w:rsidR="009A2AB7" w:rsidRPr="00575520" w:rsidRDefault="009A2AB7" w:rsidP="00781683">
            <w:pPr>
              <w:rPr>
                <w:b w:val="0"/>
              </w:rPr>
            </w:pPr>
          </w:p>
        </w:tc>
      </w:tr>
    </w:tbl>
    <w:p w:rsidR="009A2AB7" w:rsidRDefault="009A2AB7" w:rsidP="009A2AB7">
      <w:pPr>
        <w:pStyle w:val="Onderschrift"/>
      </w:pPr>
      <w:bookmarkStart w:id="664" w:name="_Ref342393103"/>
      <w:bookmarkStart w:id="665" w:name="_Toc346187289"/>
      <w:bookmarkStart w:id="666" w:name="_Toc349645994"/>
      <w:r>
        <w:t xml:space="preserve">Table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Table \* ARABIC \s 1 </w:instrText>
      </w:r>
      <w:r>
        <w:fldChar w:fldCharType="separate"/>
      </w:r>
      <w:r>
        <w:rPr>
          <w:noProof/>
        </w:rPr>
        <w:t>2</w:t>
      </w:r>
      <w:r>
        <w:fldChar w:fldCharType="end"/>
      </w:r>
      <w:bookmarkEnd w:id="664"/>
      <w:r>
        <w:t>: Sensor Type mode Read</w:t>
      </w:r>
      <w:bookmarkEnd w:id="665"/>
      <w:bookmarkEnd w:id="666"/>
    </w:p>
    <w:tbl>
      <w:tblPr>
        <w:tblStyle w:val="Lichtelijst-accent1"/>
        <w:tblW w:w="0" w:type="auto"/>
        <w:tblInd w:w="108" w:type="dxa"/>
        <w:tblLook w:val="01E0" w:firstRow="1" w:lastRow="1" w:firstColumn="1" w:lastColumn="1" w:noHBand="0" w:noVBand="0"/>
      </w:tblPr>
      <w:tblGrid>
        <w:gridCol w:w="1307"/>
        <w:gridCol w:w="850"/>
        <w:gridCol w:w="6484"/>
      </w:tblGrid>
      <w:tr w:rsidR="009A2AB7" w:rsidRPr="00575520" w:rsidTr="00781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3"/>
            <w:tcBorders>
              <w:bottom w:val="single" w:sz="8" w:space="0" w:color="4F81BD" w:themeColor="accent1"/>
            </w:tcBorders>
          </w:tcPr>
          <w:p w:rsidR="009A2AB7" w:rsidRPr="00575520" w:rsidRDefault="009A2AB7" w:rsidP="00781683">
            <w:pPr>
              <w:rPr>
                <w:b w:val="0"/>
              </w:rPr>
            </w:pPr>
            <w:proofErr w:type="spellStart"/>
            <w:r w:rsidRPr="00575520">
              <w:rPr>
                <w:b w:val="0"/>
              </w:rPr>
              <w:t>SensorType</w:t>
            </w:r>
            <w:proofErr w:type="spellEnd"/>
            <w:r w:rsidRPr="00575520">
              <w:rPr>
                <w:b w:val="0"/>
              </w:rPr>
              <w:t xml:space="preserve"> (Mode: Write)</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shd w:val="clear" w:color="auto" w:fill="92D050"/>
          </w:tcPr>
          <w:p w:rsidR="009A2AB7" w:rsidRPr="00575520" w:rsidRDefault="009A2AB7" w:rsidP="00781683">
            <w:pPr>
              <w:rPr>
                <w:b w:val="0"/>
              </w:rPr>
            </w:pPr>
            <w:r w:rsidRPr="00575520">
              <w:rPr>
                <w:b w:val="0"/>
              </w:rPr>
              <w:t>Option</w:t>
            </w:r>
          </w:p>
        </w:tc>
        <w:tc>
          <w:tcPr>
            <w:cnfStyle w:val="000010000000" w:firstRow="0" w:lastRow="0" w:firstColumn="0" w:lastColumn="0" w:oddVBand="1" w:evenVBand="0" w:oddHBand="0" w:evenHBand="0" w:firstRowFirstColumn="0" w:firstRowLastColumn="0" w:lastRowFirstColumn="0" w:lastRowLastColumn="0"/>
            <w:tcW w:w="789" w:type="dxa"/>
            <w:shd w:val="clear" w:color="auto" w:fill="92D050"/>
          </w:tcPr>
          <w:p w:rsidR="009A2AB7" w:rsidRPr="00575520" w:rsidRDefault="009A2AB7" w:rsidP="00781683">
            <w:pPr>
              <w:rPr>
                <w:sz w:val="20"/>
              </w:rPr>
            </w:pPr>
            <w:r w:rsidRPr="00575520">
              <w:rPr>
                <w:sz w:val="20"/>
              </w:rPr>
              <w:t>Sensor</w:t>
            </w:r>
          </w:p>
        </w:tc>
        <w:tc>
          <w:tcPr>
            <w:cnfStyle w:val="000100000000" w:firstRow="0" w:lastRow="0" w:firstColumn="0" w:lastColumn="1" w:oddVBand="0" w:evenVBand="0" w:oddHBand="0" w:evenHBand="0" w:firstRowFirstColumn="0" w:firstRowLastColumn="0" w:lastRowFirstColumn="0" w:lastRowLastColumn="0"/>
            <w:tcW w:w="6484" w:type="dxa"/>
            <w:shd w:val="clear" w:color="auto" w:fill="92D050"/>
          </w:tcPr>
          <w:p w:rsidR="009A2AB7" w:rsidRPr="00575520" w:rsidRDefault="009A2AB7" w:rsidP="00781683">
            <w:pPr>
              <w:rPr>
                <w:b w:val="0"/>
              </w:rPr>
            </w:pPr>
            <w:r w:rsidRPr="00575520">
              <w:rPr>
                <w:b w:val="0"/>
              </w:rPr>
              <w:t>Description</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tcPr>
          <w:p w:rsidR="009A2AB7" w:rsidRPr="00575520" w:rsidRDefault="009A2AB7" w:rsidP="00781683">
            <w:pPr>
              <w:rPr>
                <w:b w:val="0"/>
              </w:rPr>
            </w:pPr>
            <w:r w:rsidRPr="00575520">
              <w:rPr>
                <w:b w:val="0"/>
              </w:rPr>
              <w:t>Standard</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 xml:space="preserve">Requested state of the Data Field itself (Default) </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Set</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Request to turn on</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sz w:val="20"/>
              </w:rPr>
              <w:t>No action</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Reset</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Request to turn off</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sz w:val="20"/>
              </w:rPr>
              <w:t>No action</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Pending</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Processing a request.</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sz w:val="20"/>
              </w:rPr>
              <w:t>No action</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Auto</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Request to turn automatic control sequence on</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rPr>
              <w:t>Request to turn automatic control sequence off</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Low Speed</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 xml:space="preserve">Request to run at low speed </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Request to turn off, when not in “High Speed”. Otherwise no action</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High Speed</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 xml:space="preserve">Request to run at high speed </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Request to turn off, when not in “Low Speed”. Otherwise no action</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Impulse</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Request to turn on, when off.</w:t>
            </w:r>
          </w:p>
          <w:p w:rsidR="009A2AB7" w:rsidRPr="00575520" w:rsidRDefault="009A2AB7" w:rsidP="00781683">
            <w:pPr>
              <w:rPr>
                <w:b w:val="0"/>
              </w:rPr>
            </w:pPr>
            <w:r w:rsidRPr="00575520">
              <w:rPr>
                <w:b w:val="0"/>
              </w:rPr>
              <w:t>Request to turn off, when on.</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sz w:val="20"/>
              </w:rPr>
              <w:t>No action</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rsidR="009A2AB7" w:rsidRPr="00575520" w:rsidRDefault="009A2AB7" w:rsidP="00781683">
            <w:pPr>
              <w:rPr>
                <w:b w:val="0"/>
              </w:rPr>
            </w:pPr>
            <w:r w:rsidRPr="00575520">
              <w:rPr>
                <w:b w:val="0"/>
              </w:rPr>
              <w:t>Status</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 xml:space="preserve">Output value represents the state of the field/ device itself </w:t>
            </w:r>
          </w:p>
          <w:p w:rsidR="009A2AB7" w:rsidRPr="00575520" w:rsidRDefault="009A2AB7" w:rsidP="00781683">
            <w:pPr>
              <w:rPr>
                <w:b w:val="0"/>
              </w:rPr>
            </w:pPr>
            <w:r w:rsidRPr="00575520">
              <w:rPr>
                <w:b w:val="0"/>
              </w:rPr>
              <w:t>(No control)</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Ready</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Ready for use</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sz w:val="20"/>
              </w:rPr>
              <w:t>Not ready for use</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Remote</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Remote control. Controlled by AMCS</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sz w:val="20"/>
              </w:rPr>
              <w:t>Local control. Not controlled by AMCS</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Too Low</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Value is too low</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sz w:val="20"/>
              </w:rPr>
              <w:t>Value is not too low</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Low</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Value is low</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sz w:val="20"/>
              </w:rPr>
              <w:t>Value is not low</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High</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Value is high</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sz w:val="20"/>
              </w:rPr>
              <w:t>Value is not high</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Too High</w:t>
            </w: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rPr>
            </w:pPr>
            <w:r w:rsidRPr="00575520">
              <w:rPr>
                <w:b w:val="0"/>
              </w:rPr>
              <w:t>Value is too high</w:t>
            </w:r>
          </w:p>
        </w:tc>
      </w:tr>
      <w:tr w:rsidR="009A2AB7" w:rsidRPr="00575520"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9A2AB7" w:rsidRPr="00575520" w:rsidRDefault="009A2AB7" w:rsidP="00781683">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9A2AB7" w:rsidRPr="00575520" w:rsidRDefault="009A2AB7" w:rsidP="00781683">
            <w:pPr>
              <w:rPr>
                <w:b w:val="0"/>
                <w:sz w:val="20"/>
              </w:rPr>
            </w:pPr>
            <w:r w:rsidRPr="00575520">
              <w:rPr>
                <w:b w:val="0"/>
                <w:sz w:val="20"/>
              </w:rPr>
              <w:t>Value is not too high</w:t>
            </w:r>
          </w:p>
        </w:tc>
      </w:tr>
      <w:tr w:rsidR="009A2AB7" w:rsidRPr="00575520" w:rsidTr="00781683">
        <w:tc>
          <w:tcPr>
            <w:cnfStyle w:val="001000000000" w:firstRow="0" w:lastRow="0" w:firstColumn="1" w:lastColumn="0" w:oddVBand="0" w:evenVBand="0" w:oddHBand="0" w:evenHBand="0" w:firstRowFirstColumn="0" w:firstRowLastColumn="0" w:lastRowFirstColumn="0" w:lastRowLastColumn="0"/>
            <w:tcW w:w="1307" w:type="dxa"/>
            <w:vMerge w:val="restart"/>
          </w:tcPr>
          <w:p w:rsidR="009A2AB7" w:rsidRPr="00575520" w:rsidRDefault="009A2AB7" w:rsidP="00781683">
            <w:pPr>
              <w:rPr>
                <w:b w:val="0"/>
              </w:rPr>
            </w:pPr>
            <w:r w:rsidRPr="00575520">
              <w:rPr>
                <w:b w:val="0"/>
              </w:rPr>
              <w:t>Failure</w:t>
            </w:r>
          </w:p>
        </w:tc>
        <w:tc>
          <w:tcPr>
            <w:cnfStyle w:val="000010000000" w:firstRow="0" w:lastRow="0" w:firstColumn="0" w:lastColumn="0" w:oddVBand="1" w:evenVBand="0" w:oddHBand="0" w:evenHBand="0" w:firstRowFirstColumn="0" w:firstRowLastColumn="0" w:lastRowFirstColumn="0" w:lastRowLastColumn="0"/>
            <w:tcW w:w="789" w:type="dxa"/>
            <w:tcBorders>
              <w:top w:val="single" w:sz="8" w:space="0" w:color="4F81BD" w:themeColor="accent1"/>
              <w:bottom w:val="single" w:sz="8" w:space="0" w:color="4F81BD" w:themeColor="accent1"/>
            </w:tcBorders>
          </w:tcPr>
          <w:p w:rsidR="009A2AB7" w:rsidRPr="00575520" w:rsidRDefault="009A2AB7" w:rsidP="00781683">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Borders>
              <w:top w:val="single" w:sz="8" w:space="0" w:color="4F81BD" w:themeColor="accent1"/>
              <w:bottom w:val="single" w:sz="8" w:space="0" w:color="4F81BD" w:themeColor="accent1"/>
            </w:tcBorders>
          </w:tcPr>
          <w:p w:rsidR="009A2AB7" w:rsidRPr="00575520" w:rsidRDefault="009A2AB7" w:rsidP="00781683">
            <w:pPr>
              <w:rPr>
                <w:b w:val="0"/>
              </w:rPr>
            </w:pPr>
            <w:r w:rsidRPr="00575520">
              <w:rPr>
                <w:b w:val="0"/>
              </w:rPr>
              <w:t>Defect</w:t>
            </w:r>
          </w:p>
        </w:tc>
      </w:tr>
      <w:tr w:rsidR="009A2AB7" w:rsidRPr="00575520" w:rsidTr="00781683">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9A2AB7" w:rsidRPr="00575520" w:rsidRDefault="009A2AB7" w:rsidP="00781683">
            <w:pPr>
              <w:rPr>
                <w:b w:val="0"/>
              </w:rPr>
            </w:pPr>
          </w:p>
        </w:tc>
        <w:tc>
          <w:tcPr>
            <w:cnfStyle w:val="000010000000" w:firstRow="0" w:lastRow="0" w:firstColumn="0" w:lastColumn="0" w:oddVBand="1" w:evenVBand="0" w:oddHBand="0" w:evenHBand="0" w:firstRowFirstColumn="0" w:firstRowLastColumn="0" w:lastRowFirstColumn="0" w:lastRowLastColumn="0"/>
            <w:tcW w:w="789" w:type="dxa"/>
            <w:tcBorders>
              <w:top w:val="single" w:sz="8" w:space="0" w:color="4F81BD" w:themeColor="accent1"/>
            </w:tcBorders>
          </w:tcPr>
          <w:p w:rsidR="009A2AB7" w:rsidRPr="00575520" w:rsidRDefault="009A2AB7" w:rsidP="00781683">
            <w:pPr>
              <w:rPr>
                <w:b w:val="0"/>
                <w:sz w:val="20"/>
              </w:rPr>
            </w:pPr>
            <w:r w:rsidRPr="00575520">
              <w:rPr>
                <w:b w:val="0"/>
                <w:sz w:val="20"/>
              </w:rPr>
              <w:t>Off</w:t>
            </w:r>
          </w:p>
        </w:tc>
        <w:tc>
          <w:tcPr>
            <w:cnfStyle w:val="000100000000" w:firstRow="0" w:lastRow="0" w:firstColumn="0" w:lastColumn="1" w:oddVBand="0" w:evenVBand="0" w:oddHBand="0" w:evenHBand="0" w:firstRowFirstColumn="0" w:firstRowLastColumn="0" w:lastRowFirstColumn="0" w:lastRowLastColumn="0"/>
            <w:tcW w:w="6484" w:type="dxa"/>
            <w:tcBorders>
              <w:top w:val="single" w:sz="8" w:space="0" w:color="4F81BD" w:themeColor="accent1"/>
            </w:tcBorders>
          </w:tcPr>
          <w:p w:rsidR="009A2AB7" w:rsidRPr="00575520" w:rsidRDefault="009A2AB7" w:rsidP="00781683">
            <w:pPr>
              <w:rPr>
                <w:b w:val="0"/>
              </w:rPr>
            </w:pPr>
            <w:r w:rsidRPr="00575520">
              <w:rPr>
                <w:b w:val="0"/>
              </w:rPr>
              <w:t>Not defect</w:t>
            </w:r>
          </w:p>
        </w:tc>
      </w:tr>
    </w:tbl>
    <w:p w:rsidR="009A2AB7" w:rsidRDefault="009A2AB7" w:rsidP="009A2AB7">
      <w:pPr>
        <w:pStyle w:val="Onderschrift"/>
      </w:pPr>
      <w:bookmarkStart w:id="667" w:name="_Ref342393116"/>
      <w:bookmarkStart w:id="668" w:name="_Toc346187290"/>
      <w:bookmarkStart w:id="669" w:name="_Toc349645995"/>
      <w:r>
        <w:t xml:space="preserve">Table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Table \* ARABIC \s 1 </w:instrText>
      </w:r>
      <w:r>
        <w:fldChar w:fldCharType="separate"/>
      </w:r>
      <w:r>
        <w:rPr>
          <w:noProof/>
        </w:rPr>
        <w:t>3</w:t>
      </w:r>
      <w:r>
        <w:fldChar w:fldCharType="end"/>
      </w:r>
      <w:bookmarkEnd w:id="667"/>
      <w:r>
        <w:t>: Sensor Type mode Write</w:t>
      </w:r>
      <w:bookmarkEnd w:id="668"/>
      <w:bookmarkEnd w:id="669"/>
    </w:p>
    <w:tbl>
      <w:tblPr>
        <w:tblStyle w:val="Lichtelijst-accent1"/>
        <w:tblW w:w="0" w:type="auto"/>
        <w:tblInd w:w="108" w:type="dxa"/>
        <w:tblLook w:val="01E0" w:firstRow="1" w:lastRow="1" w:firstColumn="1" w:lastColumn="1" w:noHBand="0" w:noVBand="0"/>
      </w:tblPr>
      <w:tblGrid>
        <w:gridCol w:w="2718"/>
        <w:gridCol w:w="1643"/>
        <w:gridCol w:w="3827"/>
      </w:tblGrid>
      <w:tr w:rsidR="009A2AB7" w:rsidRPr="00B814D1" w:rsidTr="0078168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9A2AB7" w:rsidRPr="00B814D1" w:rsidRDefault="009A2AB7" w:rsidP="00781683">
            <w:pPr>
              <w:rPr>
                <w:b w:val="0"/>
              </w:rPr>
            </w:pPr>
            <w:r w:rsidRPr="00B814D1">
              <w:rPr>
                <w:b w:val="0"/>
              </w:rPr>
              <w:t>Unit Type</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b w:val="0"/>
                <w:sz w:val="20"/>
              </w:rPr>
            </w:pPr>
            <w:r w:rsidRPr="00B814D1">
              <w:rPr>
                <w:b w:val="0"/>
                <w:sz w:val="20"/>
              </w:rPr>
              <w:t>Select</w:t>
            </w:r>
          </w:p>
        </w:tc>
        <w:tc>
          <w:tcPr>
            <w:cnfStyle w:val="000100000000" w:firstRow="0" w:lastRow="0" w:firstColumn="0" w:lastColumn="1" w:oddVBand="0" w:evenVBand="0" w:oddHBand="0" w:evenHBand="0" w:firstRowFirstColumn="0" w:firstRowLastColumn="0" w:lastRowFirstColumn="0" w:lastRowLastColumn="0"/>
            <w:tcW w:w="3827" w:type="dxa"/>
          </w:tcPr>
          <w:p w:rsidR="009A2AB7" w:rsidRPr="00B814D1" w:rsidRDefault="009A2AB7" w:rsidP="00781683">
            <w:pPr>
              <w:rPr>
                <w:b w:val="0"/>
              </w:rPr>
            </w:pPr>
            <w:r w:rsidRPr="00B814D1">
              <w:rPr>
                <w:b w:val="0"/>
              </w:rPr>
              <w:t>Description</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9A2AB7" w:rsidRPr="00B814D1" w:rsidRDefault="009A2AB7" w:rsidP="00781683">
            <w:pPr>
              <w:rPr>
                <w:rFonts w:cs="Arial"/>
                <w:b w:val="0"/>
                <w:sz w:val="20"/>
              </w:rPr>
            </w:pPr>
            <w:r w:rsidRPr="00B814D1">
              <w:rPr>
                <w:rFonts w:cs="Arial"/>
                <w:b w:val="0"/>
                <w:sz w:val="20"/>
              </w:rPr>
              <w:t>Alarm</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Alm</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Alarm</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9A2AB7" w:rsidRPr="00B814D1" w:rsidRDefault="009A2AB7" w:rsidP="00781683">
            <w:pPr>
              <w:rPr>
                <w:rFonts w:cs="Arial"/>
                <w:b w:val="0"/>
                <w:sz w:val="20"/>
              </w:rPr>
            </w:pPr>
            <w:r w:rsidRPr="00B814D1">
              <w:rPr>
                <w:rFonts w:cs="Arial"/>
                <w:b w:val="0"/>
                <w:sz w:val="20"/>
              </w:rPr>
              <w:t>Ampere Hour</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Ah</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Ampere hour</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9A2AB7" w:rsidRPr="00B814D1" w:rsidRDefault="009A2AB7" w:rsidP="00781683">
            <w:pPr>
              <w:rPr>
                <w:rFonts w:cs="Arial"/>
                <w:b w:val="0"/>
                <w:sz w:val="20"/>
              </w:rPr>
            </w:pPr>
            <w:r w:rsidRPr="00B814D1">
              <w:rPr>
                <w:rFonts w:cs="Arial"/>
                <w:b w:val="0"/>
                <w:sz w:val="20"/>
              </w:rPr>
              <w:t>Angle</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Angle</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9A2AB7" w:rsidRPr="00B814D1" w:rsidRDefault="009A2AB7" w:rsidP="00781683">
            <w:pPr>
              <w:rPr>
                <w:rFonts w:cs="Arial"/>
                <w:b w:val="0"/>
                <w:sz w:val="20"/>
              </w:rPr>
            </w:pPr>
            <w:r w:rsidRPr="00B814D1">
              <w:rPr>
                <w:rFonts w:cs="Arial"/>
                <w:b w:val="0"/>
                <w:sz w:val="20"/>
              </w:rPr>
              <w:t>Angular Acceleration</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°/s^2</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Degrees per square second</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r w:rsidRPr="00B814D1">
              <w:rPr>
                <w:rFonts w:cs="Arial"/>
                <w:b w:val="0"/>
                <w:sz w:val="20"/>
              </w:rPr>
              <w:t>Angular Speed</w:t>
            </w:r>
          </w:p>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°/sec</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Degrees per second</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°/min</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Degrees per minute</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r w:rsidRPr="00B814D1">
              <w:rPr>
                <w:rFonts w:cs="Arial"/>
                <w:b w:val="0"/>
                <w:sz w:val="20"/>
              </w:rPr>
              <w:t>Content</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Percentage</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G</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Gallon [US]</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M3</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Cubic meter</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L</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Liter</w:t>
            </w:r>
            <w:proofErr w:type="spellEnd"/>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Guk</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Gallon [UK]</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r w:rsidRPr="00B814D1">
              <w:rPr>
                <w:rFonts w:cs="Arial"/>
                <w:b w:val="0"/>
                <w:sz w:val="20"/>
              </w:rPr>
              <w:t>Consumption per Distance</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l/nm</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Liter</w:t>
            </w:r>
            <w:proofErr w:type="spellEnd"/>
            <w:r w:rsidRPr="00B814D1">
              <w:rPr>
                <w:rFonts w:cs="Arial"/>
                <w:b w:val="0"/>
                <w:sz w:val="20"/>
              </w:rPr>
              <w:t xml:space="preserve"> per nautical mile</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l/km</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Liter</w:t>
            </w:r>
            <w:proofErr w:type="spellEnd"/>
            <w:r w:rsidRPr="00B814D1">
              <w:rPr>
                <w:rFonts w:cs="Arial"/>
                <w:b w:val="0"/>
                <w:sz w:val="20"/>
              </w:rPr>
              <w:t xml:space="preserve"> per </w:t>
            </w:r>
            <w:proofErr w:type="spellStart"/>
            <w:r w:rsidRPr="00B814D1">
              <w:rPr>
                <w:rFonts w:cs="Arial"/>
                <w:b w:val="0"/>
                <w:sz w:val="20"/>
              </w:rPr>
              <w:t>kilometer</w:t>
            </w:r>
            <w:proofErr w:type="spellEnd"/>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G/nm</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Gallon [US] per nautical mile</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l/m</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Liter</w:t>
            </w:r>
            <w:proofErr w:type="spellEnd"/>
            <w:r w:rsidRPr="00B814D1">
              <w:rPr>
                <w:rFonts w:cs="Arial"/>
                <w:b w:val="0"/>
                <w:sz w:val="20"/>
              </w:rPr>
              <w:t xml:space="preserve"> per meter</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r w:rsidRPr="00B814D1">
              <w:rPr>
                <w:rFonts w:cs="Arial"/>
                <w:b w:val="0"/>
                <w:sz w:val="20"/>
              </w:rPr>
              <w:t>Consumption per Time</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G/H</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G/H</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G/M</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G/M</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Guk</w:t>
            </w:r>
            <w:proofErr w:type="spellEnd"/>
            <w:r w:rsidRPr="00B814D1">
              <w:rPr>
                <w:rFonts w:cs="Arial"/>
                <w:sz w:val="20"/>
              </w:rPr>
              <w:t>/M</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Guk</w:t>
            </w:r>
            <w:proofErr w:type="spellEnd"/>
            <w:r w:rsidRPr="00B814D1">
              <w:rPr>
                <w:rFonts w:cs="Arial"/>
                <w:b w:val="0"/>
                <w:sz w:val="20"/>
              </w:rPr>
              <w:t>/M</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Guk</w:t>
            </w:r>
            <w:proofErr w:type="spellEnd"/>
            <w:r w:rsidRPr="00B814D1">
              <w:rPr>
                <w:rFonts w:cs="Arial"/>
                <w:sz w:val="20"/>
              </w:rPr>
              <w:t>/H</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Guk</w:t>
            </w:r>
            <w:proofErr w:type="spellEnd"/>
            <w:r w:rsidRPr="00B814D1">
              <w:rPr>
                <w:rFonts w:cs="Arial"/>
                <w:b w:val="0"/>
                <w:sz w:val="20"/>
              </w:rPr>
              <w:t>/H</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l/m</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l/m</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G/S</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G/S</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Guk</w:t>
            </w:r>
            <w:proofErr w:type="spellEnd"/>
            <w:r w:rsidRPr="00B814D1">
              <w:rPr>
                <w:rFonts w:cs="Arial"/>
                <w:sz w:val="20"/>
              </w:rPr>
              <w:t>/S</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Guk</w:t>
            </w:r>
            <w:proofErr w:type="spellEnd"/>
            <w:r w:rsidRPr="00B814D1">
              <w:rPr>
                <w:rFonts w:cs="Arial"/>
                <w:b w:val="0"/>
                <w:sz w:val="20"/>
              </w:rPr>
              <w:t>/S</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l/h</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l/h</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L/S</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L/S</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9A2AB7" w:rsidRPr="00B814D1" w:rsidRDefault="009A2AB7" w:rsidP="00781683">
            <w:pPr>
              <w:rPr>
                <w:rFonts w:cs="Arial"/>
                <w:b w:val="0"/>
                <w:sz w:val="20"/>
              </w:rPr>
            </w:pPr>
            <w:r w:rsidRPr="00B814D1">
              <w:rPr>
                <w:rFonts w:cs="Arial"/>
                <w:b w:val="0"/>
                <w:sz w:val="20"/>
              </w:rPr>
              <w:t>Counter</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x</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Count</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9A2AB7" w:rsidRPr="00B814D1" w:rsidRDefault="009A2AB7" w:rsidP="00781683">
            <w:pPr>
              <w:rPr>
                <w:rFonts w:cs="Arial"/>
                <w:b w:val="0"/>
                <w:sz w:val="20"/>
              </w:rPr>
            </w:pPr>
            <w:r w:rsidRPr="00B814D1">
              <w:rPr>
                <w:rFonts w:cs="Arial"/>
                <w:b w:val="0"/>
                <w:sz w:val="20"/>
              </w:rPr>
              <w:t>Course</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Course</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r w:rsidRPr="00B814D1">
              <w:rPr>
                <w:rFonts w:cs="Arial"/>
                <w:b w:val="0"/>
                <w:sz w:val="20"/>
              </w:rPr>
              <w:t>Current</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mA</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MilliAmpere</w:t>
            </w:r>
            <w:proofErr w:type="spellEnd"/>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kA</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Kilo Ampere</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A</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Ampere</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9A2AB7" w:rsidRPr="00B814D1" w:rsidRDefault="009A2AB7" w:rsidP="00781683">
            <w:pPr>
              <w:rPr>
                <w:rFonts w:cs="Arial"/>
                <w:b w:val="0"/>
                <w:sz w:val="20"/>
              </w:rPr>
            </w:pPr>
            <w:r w:rsidRPr="00B814D1">
              <w:rPr>
                <w:rFonts w:cs="Arial"/>
                <w:b w:val="0"/>
                <w:sz w:val="20"/>
              </w:rPr>
              <w:t>Dampening</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D</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Dampening</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proofErr w:type="spellStart"/>
            <w:r w:rsidRPr="00B814D1">
              <w:rPr>
                <w:rFonts w:cs="Arial"/>
                <w:b w:val="0"/>
                <w:sz w:val="20"/>
              </w:rPr>
              <w:t>DistanceContent</w:t>
            </w:r>
            <w:proofErr w:type="spellEnd"/>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nm/G</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nm/G</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nm/l</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nm/l</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km/l</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km/l</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m/l</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m/l</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r w:rsidRPr="00B814D1">
              <w:rPr>
                <w:rFonts w:cs="Arial"/>
                <w:b w:val="0"/>
                <w:sz w:val="20"/>
              </w:rPr>
              <w:t>Force</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Pdl</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Poundal</w:t>
            </w:r>
            <w:proofErr w:type="spellEnd"/>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Lbf</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Lbf</w:t>
            </w:r>
            <w:proofErr w:type="spellEnd"/>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N</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Newton</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Kgf</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kg</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proofErr w:type="spellStart"/>
            <w:r w:rsidRPr="00B814D1">
              <w:rPr>
                <w:rFonts w:cs="Arial"/>
                <w:b w:val="0"/>
                <w:sz w:val="20"/>
              </w:rPr>
              <w:t>ForceLength</w:t>
            </w:r>
            <w:proofErr w:type="spellEnd"/>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Kgm</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Kgm</w:t>
            </w:r>
            <w:proofErr w:type="spellEnd"/>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Lbf-ft</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Lbf-ft</w:t>
            </w:r>
            <w:proofErr w:type="spellEnd"/>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kips</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Kips</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Nm</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Nm</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9A2AB7" w:rsidRPr="00B814D1" w:rsidRDefault="009A2AB7" w:rsidP="00781683">
            <w:pPr>
              <w:rPr>
                <w:rFonts w:cs="Arial"/>
                <w:b w:val="0"/>
                <w:sz w:val="20"/>
              </w:rPr>
            </w:pPr>
            <w:r w:rsidRPr="00B814D1">
              <w:rPr>
                <w:rFonts w:cs="Arial"/>
                <w:b w:val="0"/>
                <w:sz w:val="20"/>
              </w:rPr>
              <w:t>Frequency</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Hz</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Hertz</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proofErr w:type="spellStart"/>
            <w:r w:rsidRPr="00B814D1">
              <w:rPr>
                <w:rFonts w:cs="Arial"/>
                <w:b w:val="0"/>
                <w:sz w:val="20"/>
              </w:rPr>
              <w:lastRenderedPageBreak/>
              <w:t>FuelEconomyGaseous</w:t>
            </w:r>
            <w:proofErr w:type="spellEnd"/>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nm/kg</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nm/kg</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m/g</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m/g</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km/kg</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Km/Kg</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proofErr w:type="spellStart"/>
            <w:r w:rsidRPr="00B814D1">
              <w:rPr>
                <w:rFonts w:cs="Arial"/>
                <w:b w:val="0"/>
                <w:sz w:val="20"/>
              </w:rPr>
              <w:t>FuelEconomyPower</w:t>
            </w:r>
            <w:proofErr w:type="spellEnd"/>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kWh/l</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kWh/L</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kWh/</w:t>
            </w:r>
            <w:proofErr w:type="spellStart"/>
            <w:r w:rsidRPr="00B814D1">
              <w:rPr>
                <w:rFonts w:cs="Arial"/>
                <w:sz w:val="20"/>
              </w:rPr>
              <w:t>Guk</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kWh/</w:t>
            </w:r>
            <w:proofErr w:type="spellStart"/>
            <w:r w:rsidRPr="00B814D1">
              <w:rPr>
                <w:rFonts w:cs="Arial"/>
                <w:b w:val="0"/>
                <w:sz w:val="20"/>
              </w:rPr>
              <w:t>Guk</w:t>
            </w:r>
            <w:proofErr w:type="spellEnd"/>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kWh/G</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kWh/G</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r w:rsidRPr="00B814D1">
              <w:rPr>
                <w:rFonts w:cs="Arial"/>
                <w:b w:val="0"/>
                <w:sz w:val="20"/>
              </w:rPr>
              <w:t>Length</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km</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Km</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mi</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mi</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cm</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cm</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nm</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NM</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ft</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Feet</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fm</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Fathom</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mm</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mm</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m</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M</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in</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Inch</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9A2AB7" w:rsidRPr="00B814D1" w:rsidRDefault="009A2AB7" w:rsidP="00781683">
            <w:pPr>
              <w:rPr>
                <w:rFonts w:cs="Arial"/>
                <w:b w:val="0"/>
                <w:sz w:val="20"/>
              </w:rPr>
            </w:pPr>
            <w:r w:rsidRPr="00B814D1">
              <w:rPr>
                <w:rFonts w:cs="Arial"/>
                <w:b w:val="0"/>
                <w:sz w:val="20"/>
              </w:rPr>
              <w:t>Luminance</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cd m-2</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cd m-2</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9A2AB7" w:rsidRPr="00B814D1" w:rsidRDefault="009A2AB7" w:rsidP="00781683">
            <w:pPr>
              <w:rPr>
                <w:rFonts w:cs="Arial"/>
                <w:b w:val="0"/>
                <w:sz w:val="20"/>
              </w:rPr>
            </w:pPr>
            <w:r w:rsidRPr="00B814D1">
              <w:rPr>
                <w:rFonts w:cs="Arial"/>
                <w:b w:val="0"/>
                <w:sz w:val="20"/>
              </w:rPr>
              <w:t>Magnetic</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Magnetic</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proofErr w:type="spellStart"/>
            <w:r w:rsidRPr="00B814D1">
              <w:rPr>
                <w:rFonts w:cs="Arial"/>
                <w:b w:val="0"/>
                <w:sz w:val="20"/>
              </w:rPr>
              <w:t>MassSpeed</w:t>
            </w:r>
            <w:proofErr w:type="spellEnd"/>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g/s</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g/s</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t/s</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t/s</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kg/h</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Kg/H</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9A2AB7" w:rsidRPr="00B814D1" w:rsidRDefault="009A2AB7" w:rsidP="00781683">
            <w:pPr>
              <w:rPr>
                <w:rFonts w:cs="Arial"/>
                <w:b w:val="0"/>
                <w:sz w:val="20"/>
              </w:rPr>
            </w:pPr>
            <w:r w:rsidRPr="00B814D1">
              <w:rPr>
                <w:rFonts w:cs="Arial"/>
                <w:b w:val="0"/>
                <w:sz w:val="20"/>
              </w:rPr>
              <w:t>Name</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r w:rsidRPr="00B814D1">
              <w:rPr>
                <w:rFonts w:cs="Arial"/>
                <w:b w:val="0"/>
                <w:sz w:val="20"/>
              </w:rPr>
              <w:t>Number</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okta</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Okta</w:t>
            </w:r>
            <w:proofErr w:type="spellEnd"/>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9A2AB7" w:rsidRPr="00B814D1" w:rsidRDefault="009A2AB7" w:rsidP="00781683">
            <w:pPr>
              <w:rPr>
                <w:rFonts w:cs="Arial"/>
                <w:b w:val="0"/>
                <w:sz w:val="20"/>
              </w:rPr>
            </w:pPr>
            <w:r w:rsidRPr="00B814D1">
              <w:rPr>
                <w:rFonts w:cs="Arial"/>
                <w:b w:val="0"/>
                <w:sz w:val="20"/>
              </w:rPr>
              <w:t>Percentage</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Percentage</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9A2AB7" w:rsidRPr="00B814D1" w:rsidRDefault="009A2AB7" w:rsidP="00781683">
            <w:pPr>
              <w:rPr>
                <w:rFonts w:cs="Arial"/>
                <w:b w:val="0"/>
                <w:sz w:val="20"/>
              </w:rPr>
            </w:pPr>
            <w:r w:rsidRPr="00B814D1">
              <w:rPr>
                <w:rFonts w:cs="Arial"/>
                <w:b w:val="0"/>
                <w:sz w:val="20"/>
              </w:rPr>
              <w:t>Position</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Degrees</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r w:rsidRPr="00B814D1">
              <w:rPr>
                <w:rFonts w:cs="Arial"/>
                <w:b w:val="0"/>
                <w:sz w:val="20"/>
              </w:rPr>
              <w:t>Pressure</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psi</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Psi</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Pa</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Pascal</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kPa</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kPa</w:t>
            </w:r>
            <w:proofErr w:type="spellEnd"/>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mbar</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mBar</w:t>
            </w:r>
            <w:proofErr w:type="spellEnd"/>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hPa</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hPa</w:t>
            </w:r>
            <w:proofErr w:type="spellEnd"/>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Hg</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Hg</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bar</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Bar</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r w:rsidRPr="00B814D1">
              <w:rPr>
                <w:rFonts w:cs="Arial"/>
                <w:b w:val="0"/>
                <w:sz w:val="20"/>
              </w:rPr>
              <w:t>Resistance</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ohm</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Ohm</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mOhm</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MilliOhm</w:t>
            </w:r>
            <w:proofErr w:type="spellEnd"/>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kOhm</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KiloOhm</w:t>
            </w:r>
            <w:proofErr w:type="spellEnd"/>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9A2AB7" w:rsidRPr="00B814D1" w:rsidRDefault="009A2AB7" w:rsidP="00781683">
            <w:pPr>
              <w:rPr>
                <w:rFonts w:cs="Arial"/>
                <w:b w:val="0"/>
                <w:sz w:val="20"/>
              </w:rPr>
            </w:pPr>
            <w:r w:rsidRPr="00B814D1">
              <w:rPr>
                <w:rFonts w:cs="Arial"/>
                <w:b w:val="0"/>
                <w:sz w:val="20"/>
              </w:rPr>
              <w:t>RPM</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rpm</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RPM</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9A2AB7" w:rsidRPr="00B814D1" w:rsidRDefault="009A2AB7" w:rsidP="00781683">
            <w:pPr>
              <w:rPr>
                <w:rFonts w:cs="Arial"/>
                <w:b w:val="0"/>
                <w:sz w:val="20"/>
              </w:rPr>
            </w:pPr>
            <w:proofErr w:type="spellStart"/>
            <w:r w:rsidRPr="00B814D1">
              <w:rPr>
                <w:rFonts w:cs="Arial"/>
                <w:b w:val="0"/>
                <w:sz w:val="20"/>
              </w:rPr>
              <w:t>RPMAccelaration</w:t>
            </w:r>
            <w:proofErr w:type="spellEnd"/>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rpm/s</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RPM/s</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r w:rsidRPr="00B814D1">
              <w:rPr>
                <w:rFonts w:cs="Arial"/>
                <w:b w:val="0"/>
                <w:sz w:val="20"/>
              </w:rPr>
              <w:t>Speed</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km/h</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Km/H</w:t>
            </w:r>
            <w:proofErr w:type="spellEnd"/>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m/min</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M/Min</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m/s</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M/S</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ft</w:t>
            </w:r>
            <w:proofErr w:type="spellEnd"/>
            <w:r w:rsidRPr="00B814D1">
              <w:rPr>
                <w:rFonts w:cs="Arial"/>
                <w:sz w:val="20"/>
              </w:rPr>
              <w:t>/min</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Feet/Min</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kn</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Knots</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B</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Beaufort</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mph</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Miles per hour</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proofErr w:type="spellStart"/>
            <w:r w:rsidRPr="00B814D1">
              <w:rPr>
                <w:rFonts w:cs="Arial"/>
                <w:b w:val="0"/>
                <w:sz w:val="20"/>
              </w:rPr>
              <w:t>SpeedAcceleration</w:t>
            </w:r>
            <w:proofErr w:type="spellEnd"/>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g</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g-force</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m/s2</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M/S2</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r w:rsidRPr="00B814D1">
              <w:rPr>
                <w:rFonts w:cs="Arial"/>
                <w:b w:val="0"/>
                <w:sz w:val="20"/>
              </w:rPr>
              <w:t>Status</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Open</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Open</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On</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OnOff</w:t>
            </w:r>
            <w:proofErr w:type="spellEnd"/>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r w:rsidRPr="00B814D1">
              <w:rPr>
                <w:rFonts w:cs="Arial"/>
                <w:b w:val="0"/>
                <w:sz w:val="20"/>
              </w:rPr>
              <w:t>Switch</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Take Over</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Take Over</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S</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Switch Off</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Alarm Group</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Alarm Group</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General Alarm</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General Alarm</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 xml:space="preserve">Alarm </w:t>
            </w:r>
            <w:proofErr w:type="spellStart"/>
            <w:r w:rsidRPr="00B814D1">
              <w:rPr>
                <w:rFonts w:cs="Arial"/>
                <w:sz w:val="20"/>
              </w:rPr>
              <w:t>Deadman</w:t>
            </w:r>
            <w:proofErr w:type="spellEnd"/>
            <w:r w:rsidRPr="00B814D1">
              <w:rPr>
                <w:rFonts w:cs="Arial"/>
                <w:sz w:val="20"/>
              </w:rPr>
              <w:t xml:space="preserve"> </w:t>
            </w:r>
            <w:r w:rsidRPr="00B814D1">
              <w:rPr>
                <w:rFonts w:cs="Arial"/>
                <w:sz w:val="20"/>
              </w:rPr>
              <w:lastRenderedPageBreak/>
              <w:t>Group</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lastRenderedPageBreak/>
              <w:t xml:space="preserve">Alarm </w:t>
            </w:r>
            <w:proofErr w:type="spellStart"/>
            <w:r w:rsidRPr="00B814D1">
              <w:rPr>
                <w:rFonts w:cs="Arial"/>
                <w:b w:val="0"/>
                <w:sz w:val="20"/>
              </w:rPr>
              <w:t>Deadman</w:t>
            </w:r>
            <w:proofErr w:type="spellEnd"/>
            <w:r w:rsidRPr="00B814D1">
              <w:rPr>
                <w:rFonts w:cs="Arial"/>
                <w:b w:val="0"/>
                <w:sz w:val="20"/>
              </w:rPr>
              <w:t xml:space="preserve"> Group</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P</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Push</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S</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Switch</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PS</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Popup Switch</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r w:rsidRPr="00B814D1">
              <w:rPr>
                <w:rFonts w:cs="Arial"/>
                <w:b w:val="0"/>
                <w:sz w:val="20"/>
              </w:rPr>
              <w:t>Temperature</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K</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Kelvin</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°C</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Celsius</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°F</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°F</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r w:rsidRPr="00B814D1">
              <w:rPr>
                <w:rFonts w:cs="Arial"/>
                <w:b w:val="0"/>
                <w:sz w:val="20"/>
              </w:rPr>
              <w:t>Time</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Mn</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Month</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H</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Hour</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D</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Day</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DTL</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Date &amp; Time Left</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D</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Date</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ms</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mSec</w:t>
            </w:r>
            <w:proofErr w:type="spellEnd"/>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us</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uSec</w:t>
            </w:r>
            <w:proofErr w:type="spellEnd"/>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Wk</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Week</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M</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Min</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T</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Time</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DT</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Date &amp; Time</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S</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Sec</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Yr</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Year</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9A2AB7" w:rsidRPr="00B814D1" w:rsidRDefault="009A2AB7" w:rsidP="00781683">
            <w:pPr>
              <w:rPr>
                <w:rFonts w:cs="Arial"/>
                <w:b w:val="0"/>
                <w:sz w:val="20"/>
              </w:rPr>
            </w:pPr>
            <w:r w:rsidRPr="00B814D1">
              <w:rPr>
                <w:rFonts w:cs="Arial"/>
                <w:b w:val="0"/>
                <w:sz w:val="20"/>
              </w:rPr>
              <w:t>True</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True</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r w:rsidRPr="00B814D1">
              <w:rPr>
                <w:rFonts w:cs="Arial"/>
                <w:b w:val="0"/>
                <w:sz w:val="20"/>
              </w:rPr>
              <w:t>Voltage</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mV</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MilliVolt</w:t>
            </w:r>
            <w:proofErr w:type="spellEnd"/>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kV</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KiloVolt</w:t>
            </w:r>
            <w:proofErr w:type="spellEnd"/>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V</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Volt</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proofErr w:type="spellStart"/>
            <w:r w:rsidRPr="00B814D1">
              <w:rPr>
                <w:rFonts w:cs="Arial"/>
                <w:b w:val="0"/>
                <w:sz w:val="20"/>
              </w:rPr>
              <w:t>VoltAmpere</w:t>
            </w:r>
            <w:proofErr w:type="spellEnd"/>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VA</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VA</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kVA</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kVA</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proofErr w:type="spellStart"/>
            <w:r w:rsidRPr="00B814D1">
              <w:rPr>
                <w:rFonts w:cs="Arial"/>
                <w:b w:val="0"/>
                <w:sz w:val="20"/>
              </w:rPr>
              <w:t>VoltAmpereHour</w:t>
            </w:r>
            <w:proofErr w:type="spellEnd"/>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kVAh</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kVAh</w:t>
            </w:r>
            <w:proofErr w:type="spellEnd"/>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VAh</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VAh</w:t>
            </w:r>
            <w:proofErr w:type="spellEnd"/>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MVAh</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MVAh</w:t>
            </w:r>
            <w:proofErr w:type="spellEnd"/>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r w:rsidRPr="00B814D1">
              <w:rPr>
                <w:rFonts w:cs="Arial"/>
                <w:b w:val="0"/>
                <w:sz w:val="20"/>
              </w:rPr>
              <w:t>Watt</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MW</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MegaWatt</w:t>
            </w:r>
            <w:proofErr w:type="spellEnd"/>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W</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Watt</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kW</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kW</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proofErr w:type="spellStart"/>
            <w:r w:rsidRPr="00B814D1">
              <w:rPr>
                <w:rFonts w:cs="Arial"/>
                <w:b w:val="0"/>
                <w:sz w:val="20"/>
              </w:rPr>
              <w:t>WattHour</w:t>
            </w:r>
            <w:proofErr w:type="spellEnd"/>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Wh</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WattHour</w:t>
            </w:r>
            <w:proofErr w:type="spellEnd"/>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proofErr w:type="spellStart"/>
            <w:r w:rsidRPr="00B814D1">
              <w:rPr>
                <w:rFonts w:cs="Arial"/>
                <w:sz w:val="20"/>
              </w:rPr>
              <w:t>MWh</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proofErr w:type="spellStart"/>
            <w:r w:rsidRPr="00B814D1">
              <w:rPr>
                <w:rFonts w:cs="Arial"/>
                <w:b w:val="0"/>
                <w:sz w:val="20"/>
              </w:rPr>
              <w:t>MegaWattHour</w:t>
            </w:r>
            <w:proofErr w:type="spellEnd"/>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kWh</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kWh</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9A2AB7" w:rsidRPr="00B814D1" w:rsidRDefault="009A2AB7" w:rsidP="00781683">
            <w:pPr>
              <w:rPr>
                <w:rFonts w:cs="Arial"/>
                <w:b w:val="0"/>
                <w:sz w:val="20"/>
              </w:rPr>
            </w:pPr>
            <w:r w:rsidRPr="00B814D1">
              <w:rPr>
                <w:rFonts w:cs="Arial"/>
                <w:b w:val="0"/>
                <w:sz w:val="20"/>
              </w:rPr>
              <w:t>Weight</w:t>
            </w: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lbs</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Lbs</w:t>
            </w:r>
          </w:p>
        </w:tc>
      </w:tr>
      <w:tr w:rsidR="009A2AB7" w:rsidRPr="00B814D1" w:rsidTr="00781683">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Borders>
              <w:bottom w:val="single" w:sz="8" w:space="0" w:color="4F81BD" w:themeColor="accent1"/>
            </w:tcBorders>
          </w:tcPr>
          <w:p w:rsidR="009A2AB7" w:rsidRPr="00B814D1" w:rsidRDefault="009A2AB7" w:rsidP="00781683">
            <w:pPr>
              <w:rPr>
                <w:rFonts w:cs="Arial"/>
                <w:sz w:val="20"/>
              </w:rPr>
            </w:pPr>
            <w:r w:rsidRPr="00B814D1">
              <w:rPr>
                <w:rFonts w:cs="Arial"/>
                <w:sz w:val="20"/>
              </w:rPr>
              <w:t>kg</w:t>
            </w:r>
          </w:p>
        </w:tc>
        <w:tc>
          <w:tcPr>
            <w:cnfStyle w:val="000100000000" w:firstRow="0" w:lastRow="0" w:firstColumn="0" w:lastColumn="1" w:oddVBand="0" w:evenVBand="0" w:oddHBand="0" w:evenHBand="0" w:firstRowFirstColumn="0" w:firstRowLastColumn="0" w:lastRowFirstColumn="0" w:lastRowLastColumn="0"/>
            <w:tcW w:w="3827" w:type="dxa"/>
            <w:tcBorders>
              <w:bottom w:val="single" w:sz="8" w:space="0" w:color="4F81BD" w:themeColor="accent1"/>
            </w:tcBorders>
            <w:noWrap/>
          </w:tcPr>
          <w:p w:rsidR="009A2AB7" w:rsidRPr="00B814D1" w:rsidRDefault="009A2AB7" w:rsidP="00781683">
            <w:pPr>
              <w:rPr>
                <w:rFonts w:cs="Arial"/>
                <w:b w:val="0"/>
                <w:sz w:val="20"/>
              </w:rPr>
            </w:pPr>
            <w:r w:rsidRPr="00B814D1">
              <w:rPr>
                <w:rFonts w:cs="Arial"/>
                <w:b w:val="0"/>
                <w:sz w:val="20"/>
              </w:rPr>
              <w:t>kg</w:t>
            </w:r>
          </w:p>
        </w:tc>
      </w:tr>
      <w:tr w:rsidR="009A2AB7" w:rsidRPr="00B814D1" w:rsidTr="007816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9A2AB7" w:rsidRPr="00B814D1" w:rsidRDefault="009A2AB7" w:rsidP="00781683">
            <w:pPr>
              <w:rPr>
                <w:rFonts w:cs="Arial"/>
                <w:sz w:val="20"/>
              </w:rPr>
            </w:pPr>
            <w:r w:rsidRPr="00B814D1">
              <w:rPr>
                <w:rFonts w:cs="Arial"/>
                <w:sz w:val="20"/>
              </w:rPr>
              <w:t>g</w:t>
            </w:r>
          </w:p>
        </w:tc>
        <w:tc>
          <w:tcPr>
            <w:cnfStyle w:val="000100000000" w:firstRow="0" w:lastRow="0" w:firstColumn="0" w:lastColumn="1" w:oddVBand="0" w:evenVBand="0" w:oddHBand="0" w:evenHBand="0" w:firstRowFirstColumn="0" w:firstRowLastColumn="0" w:lastRowFirstColumn="0" w:lastRowLastColumn="0"/>
            <w:tcW w:w="3827" w:type="dxa"/>
            <w:noWrap/>
          </w:tcPr>
          <w:p w:rsidR="009A2AB7" w:rsidRPr="00B814D1" w:rsidRDefault="009A2AB7" w:rsidP="00781683">
            <w:pPr>
              <w:rPr>
                <w:rFonts w:cs="Arial"/>
                <w:b w:val="0"/>
                <w:sz w:val="20"/>
              </w:rPr>
            </w:pPr>
            <w:r w:rsidRPr="00B814D1">
              <w:rPr>
                <w:rFonts w:cs="Arial"/>
                <w:b w:val="0"/>
                <w:sz w:val="20"/>
              </w:rPr>
              <w:t>Gram</w:t>
            </w:r>
          </w:p>
        </w:tc>
      </w:tr>
      <w:tr w:rsidR="009A2AB7" w:rsidRPr="00B814D1" w:rsidTr="00781683">
        <w:trPr>
          <w:cnfStyle w:val="010000000000" w:firstRow="0" w:lastRow="1"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9A2AB7" w:rsidRPr="00B814D1" w:rsidRDefault="009A2AB7" w:rsidP="00781683">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Borders>
              <w:top w:val="single" w:sz="8" w:space="0" w:color="4F81BD" w:themeColor="accent1"/>
            </w:tcBorders>
          </w:tcPr>
          <w:p w:rsidR="009A2AB7" w:rsidRPr="00B814D1" w:rsidRDefault="009A2AB7" w:rsidP="00781683">
            <w:pPr>
              <w:rPr>
                <w:rFonts w:cs="Arial"/>
                <w:b w:val="0"/>
                <w:sz w:val="20"/>
              </w:rPr>
            </w:pPr>
            <w:r w:rsidRPr="00B814D1">
              <w:rPr>
                <w:rFonts w:cs="Arial"/>
                <w:b w:val="0"/>
                <w:sz w:val="20"/>
              </w:rPr>
              <w:t>t</w:t>
            </w:r>
          </w:p>
        </w:tc>
        <w:tc>
          <w:tcPr>
            <w:cnfStyle w:val="000100000000" w:firstRow="0" w:lastRow="0" w:firstColumn="0" w:lastColumn="1" w:oddVBand="0" w:evenVBand="0" w:oddHBand="0" w:evenHBand="0" w:firstRowFirstColumn="0" w:firstRowLastColumn="0" w:lastRowFirstColumn="0" w:lastRowLastColumn="0"/>
            <w:tcW w:w="3827" w:type="dxa"/>
            <w:tcBorders>
              <w:top w:val="single" w:sz="8" w:space="0" w:color="4F81BD" w:themeColor="accent1"/>
            </w:tcBorders>
            <w:noWrap/>
          </w:tcPr>
          <w:p w:rsidR="009A2AB7" w:rsidRPr="00B814D1" w:rsidRDefault="009A2AB7" w:rsidP="00781683">
            <w:pPr>
              <w:rPr>
                <w:rFonts w:cs="Arial"/>
                <w:b w:val="0"/>
                <w:sz w:val="20"/>
              </w:rPr>
            </w:pPr>
            <w:r w:rsidRPr="00B814D1">
              <w:rPr>
                <w:rFonts w:cs="Arial"/>
                <w:b w:val="0"/>
                <w:sz w:val="20"/>
              </w:rPr>
              <w:t>Ton</w:t>
            </w:r>
          </w:p>
        </w:tc>
      </w:tr>
    </w:tbl>
    <w:p w:rsidR="009A2AB7" w:rsidRDefault="009A2AB7" w:rsidP="009A2AB7">
      <w:pPr>
        <w:pStyle w:val="Onderschrift"/>
      </w:pPr>
      <w:bookmarkStart w:id="670" w:name="_Ref342393797"/>
      <w:bookmarkStart w:id="671" w:name="_Toc346187291"/>
      <w:bookmarkStart w:id="672" w:name="_Toc349645996"/>
      <w:r>
        <w:t xml:space="preserve">Table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Table \* ARABIC \s 1 </w:instrText>
      </w:r>
      <w:r>
        <w:fldChar w:fldCharType="separate"/>
      </w:r>
      <w:r>
        <w:rPr>
          <w:noProof/>
        </w:rPr>
        <w:t>4</w:t>
      </w:r>
      <w:r>
        <w:fldChar w:fldCharType="end"/>
      </w:r>
      <w:bookmarkEnd w:id="670"/>
      <w:r>
        <w:t>: Unit Type</w:t>
      </w:r>
      <w:bookmarkEnd w:id="671"/>
      <w:bookmarkEnd w:id="672"/>
    </w:p>
    <w:p w:rsidR="009A2AB7" w:rsidRPr="00D802CC" w:rsidRDefault="009A2AB7" w:rsidP="009A2AB7"/>
    <w:p w:rsidR="009A2AB7" w:rsidRDefault="009A2AB7" w:rsidP="00D5559F">
      <w:pPr>
        <w:pStyle w:val="Kop2"/>
        <w:numPr>
          <w:ilvl w:val="1"/>
          <w:numId w:val="1"/>
        </w:numPr>
      </w:pPr>
      <w:bookmarkStart w:id="673" w:name="_Toc346187105"/>
      <w:bookmarkStart w:id="674" w:name="_Toc349645756"/>
      <w:r>
        <w:t>Implementation in the sensorlist</w:t>
      </w:r>
      <w:bookmarkEnd w:id="673"/>
      <w:bookmarkEnd w:id="674"/>
    </w:p>
    <w:p w:rsidR="009A2AB7" w:rsidRPr="00766ADA" w:rsidRDefault="009A2AB7" w:rsidP="00D5559F">
      <w:pPr>
        <w:pStyle w:val="Kop3"/>
        <w:numPr>
          <w:ilvl w:val="2"/>
          <w:numId w:val="1"/>
        </w:numPr>
      </w:pPr>
      <w:bookmarkStart w:id="675" w:name="_Toc346187106"/>
      <w:bookmarkStart w:id="676" w:name="_Toc349645757"/>
      <w:r>
        <w:t>Introduction</w:t>
      </w:r>
      <w:bookmarkEnd w:id="675"/>
      <w:bookmarkEnd w:id="676"/>
    </w:p>
    <w:p w:rsidR="009A2AB7" w:rsidRDefault="009A2AB7" w:rsidP="009A2AB7">
      <w:r>
        <w:t>As the sensorlist is way bigger and more complex than the devicelist, we will not fill in all the columns and fields. We will give some excerpts from what you can expect at the different devices and the different columns. On the basis of the single line drawing we used for the explanation of the devicelist, we will give as many examples as possible. After this explanation, you should be capable to work out the rest of the sensorlist.</w:t>
      </w:r>
    </w:p>
    <w:p w:rsidR="009A2AB7" w:rsidRDefault="009A2AB7" w:rsidP="009A2AB7"/>
    <w:p w:rsidR="009A2AB7" w:rsidRDefault="009A2AB7" w:rsidP="009A2AB7">
      <w:pPr>
        <w:rPr>
          <w:i/>
        </w:rPr>
      </w:pPr>
      <w:r>
        <w:rPr>
          <w:noProof/>
          <w:lang w:val="nl-NL" w:eastAsia="nl-NL"/>
        </w:rPr>
        <w:lastRenderedPageBreak/>
        <w:drawing>
          <wp:inline distT="0" distB="0" distL="0" distR="0" wp14:anchorId="135AC7EC" wp14:editId="1CB453E5">
            <wp:extent cx="416379" cy="342900"/>
            <wp:effectExtent l="0" t="0" r="3175" b="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6379" cy="342900"/>
                    </a:xfrm>
                    <a:prstGeom prst="rect">
                      <a:avLst/>
                    </a:prstGeom>
                  </pic:spPr>
                </pic:pic>
              </a:graphicData>
            </a:graphic>
          </wp:inline>
        </w:drawing>
      </w:r>
      <w:r>
        <w:rPr>
          <w:i/>
        </w:rPr>
        <w:t>: Once you have imported the sensorlist into FT NavVision©, most of the fields will be automatically added. This will be done by FT NavVision© on standard basis. This will not always be right, so you need to check that. We will come back at that in a separate Chapter</w:t>
      </w:r>
    </w:p>
    <w:p w:rsidR="009A2AB7" w:rsidRDefault="009A2AB7" w:rsidP="009A2AB7"/>
    <w:p w:rsidR="009A2AB7" w:rsidRDefault="009A2AB7" w:rsidP="00D5559F">
      <w:pPr>
        <w:pStyle w:val="Kop3"/>
        <w:numPr>
          <w:ilvl w:val="2"/>
          <w:numId w:val="1"/>
        </w:numPr>
      </w:pPr>
      <w:bookmarkStart w:id="677" w:name="_Toc346187107"/>
      <w:bookmarkStart w:id="678" w:name="_Toc349645758"/>
      <w:r>
        <w:t>Import Result</w:t>
      </w:r>
      <w:bookmarkEnd w:id="677"/>
      <w:bookmarkEnd w:id="678"/>
      <w:r>
        <w:t xml:space="preserve"> </w:t>
      </w:r>
    </w:p>
    <w:p w:rsidR="009A2AB7" w:rsidRDefault="009A2AB7" w:rsidP="009A2AB7">
      <w:r>
        <w:t xml:space="preserve">The import result is a checklist. When you have imported the sensorlist, FT NavVision© will generate a few files at which we will come back later. One of these files is the sensorlist_generated. In this file you will see in the first column the import result. For more information we refer you to Chapter </w:t>
      </w:r>
      <w:r>
        <w:fldChar w:fldCharType="begin"/>
      </w:r>
      <w:r>
        <w:instrText xml:space="preserve"> REF _Ref342395237 \r \h </w:instrText>
      </w:r>
      <w:r>
        <w:fldChar w:fldCharType="separate"/>
      </w:r>
      <w:r>
        <w:t>11.5</w:t>
      </w:r>
      <w:r>
        <w:fldChar w:fldCharType="end"/>
      </w:r>
      <w:r>
        <w:t>.</w:t>
      </w:r>
    </w:p>
    <w:p w:rsidR="009A2AB7" w:rsidRDefault="009A2AB7" w:rsidP="009A2AB7"/>
    <w:p w:rsidR="009A2AB7" w:rsidRDefault="009A2AB7" w:rsidP="00D5559F">
      <w:pPr>
        <w:pStyle w:val="Kop3"/>
        <w:numPr>
          <w:ilvl w:val="2"/>
          <w:numId w:val="1"/>
        </w:numPr>
      </w:pPr>
      <w:bookmarkStart w:id="679" w:name="_Toc346187108"/>
      <w:bookmarkStart w:id="680" w:name="_Toc349645759"/>
      <w:r>
        <w:t>ID, CableLabel, GroupLabel</w:t>
      </w:r>
      <w:bookmarkEnd w:id="679"/>
      <w:bookmarkEnd w:id="680"/>
    </w:p>
    <w:p w:rsidR="009A2AB7" w:rsidRDefault="009A2AB7" w:rsidP="009A2AB7">
      <w:r>
        <w:t xml:space="preserve">These columns are optional. They are not needed for the proper functioning of the program. However it could come in handy when you fill up some of those fields. </w:t>
      </w:r>
    </w:p>
    <w:p w:rsidR="009A2AB7" w:rsidRDefault="009A2AB7" w:rsidP="009A2AB7"/>
    <w:p w:rsidR="009A2AB7" w:rsidRDefault="009A2AB7" w:rsidP="009A2AB7">
      <w:r>
        <w:t>The ID column you can use for your own reference. Maybe you use some kind of numbering that is different from the one you get from the shipyard.</w:t>
      </w:r>
    </w:p>
    <w:p w:rsidR="009A2AB7" w:rsidRDefault="009A2AB7" w:rsidP="009A2AB7"/>
    <w:p w:rsidR="009A2AB7" w:rsidRDefault="009A2AB7" w:rsidP="009A2AB7">
      <w:r>
        <w:t xml:space="preserve">Many installation companies use cable labels (numbers) for the connections of the wires at the terminals and/or at the sensor/control. If you fill in these Cable labels in this column, you will have a reference in the sensorlist which is searchable. You also get a reference in FT NavVision© where the </w:t>
      </w:r>
      <w:proofErr w:type="spellStart"/>
      <w:r>
        <w:t>Cablelabel</w:t>
      </w:r>
      <w:proofErr w:type="spellEnd"/>
      <w:r>
        <w:t xml:space="preserve"> is shown in the Wago screen.</w:t>
      </w:r>
    </w:p>
    <w:p w:rsidR="009A2AB7" w:rsidRDefault="009A2AB7" w:rsidP="009A2AB7"/>
    <w:p w:rsidR="009A2AB7" w:rsidRDefault="009A2AB7" w:rsidP="009A2AB7">
      <w:r>
        <w:t>In the GroupLabel column you can separate different (alarm)groups and their I/O. This makes it quite easy to search specific I/O or just select a whole group that you need to adjust.</w:t>
      </w:r>
    </w:p>
    <w:p w:rsidR="009A2AB7" w:rsidRDefault="009A2AB7" w:rsidP="009A2AB7"/>
    <w:p w:rsidR="009A2AB7" w:rsidRDefault="009A2AB7" w:rsidP="009A2AB7">
      <w:r>
        <w:t>Next figure will show a small example:</w:t>
      </w:r>
    </w:p>
    <w:p w:rsidR="009A2AB7" w:rsidRDefault="009A2AB7" w:rsidP="009A2AB7"/>
    <w:p w:rsidR="009A2AB7" w:rsidRDefault="009A2AB7" w:rsidP="009A2AB7">
      <w:r>
        <w:rPr>
          <w:noProof/>
          <w:lang w:val="nl-NL" w:eastAsia="nl-NL"/>
        </w:rPr>
        <w:drawing>
          <wp:inline distT="0" distB="0" distL="0" distR="0" wp14:anchorId="650B3D8C" wp14:editId="7B45032A">
            <wp:extent cx="2543175" cy="2695575"/>
            <wp:effectExtent l="0" t="0" r="9525" b="9525"/>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543175" cy="2695575"/>
                    </a:xfrm>
                    <a:prstGeom prst="rect">
                      <a:avLst/>
                    </a:prstGeom>
                  </pic:spPr>
                </pic:pic>
              </a:graphicData>
            </a:graphic>
          </wp:inline>
        </w:drawing>
      </w:r>
    </w:p>
    <w:p w:rsidR="009A2AB7" w:rsidRDefault="009A2AB7" w:rsidP="009A2AB7">
      <w:pPr>
        <w:pStyle w:val="Onderschrift"/>
      </w:pPr>
      <w:bookmarkStart w:id="681" w:name="_Toc346187213"/>
      <w:bookmarkStart w:id="682" w:name="_Toc349645894"/>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1</w:t>
      </w:r>
      <w:r>
        <w:fldChar w:fldCharType="end"/>
      </w:r>
      <w:r>
        <w:t>: ID, CableLabel, GroupLabel Example</w:t>
      </w:r>
      <w:bookmarkEnd w:id="681"/>
      <w:bookmarkEnd w:id="682"/>
    </w:p>
    <w:p w:rsidR="009A2AB7" w:rsidRDefault="009A2AB7" w:rsidP="00D5559F">
      <w:pPr>
        <w:pStyle w:val="Kop3"/>
        <w:numPr>
          <w:ilvl w:val="2"/>
          <w:numId w:val="1"/>
        </w:numPr>
      </w:pPr>
      <w:bookmarkStart w:id="683" w:name="_Toc346187109"/>
      <w:bookmarkStart w:id="684" w:name="_Toc349645760"/>
      <w:r>
        <w:t>Item</w:t>
      </w:r>
      <w:bookmarkEnd w:id="683"/>
      <w:bookmarkEnd w:id="684"/>
    </w:p>
    <w:p w:rsidR="009A2AB7" w:rsidRDefault="009A2AB7" w:rsidP="009A2AB7">
      <w:r>
        <w:t xml:space="preserve">The Item is somewhat different and needs some attention. In consultation with the installer or even with the shipyard, you need to come up with a descriptive name for each field (I/O, </w:t>
      </w:r>
      <w:r>
        <w:lastRenderedPageBreak/>
        <w:t xml:space="preserve">sensor, control). As this is the name that comes up in the logbook and the </w:t>
      </w:r>
      <w:proofErr w:type="spellStart"/>
      <w:r>
        <w:t>alarmlist</w:t>
      </w:r>
      <w:proofErr w:type="spellEnd"/>
      <w:r>
        <w:t xml:space="preserve">, you need to be clear about what it is. </w:t>
      </w:r>
    </w:p>
    <w:p w:rsidR="009A2AB7" w:rsidRDefault="009A2AB7" w:rsidP="009A2AB7"/>
    <w:p w:rsidR="009A2AB7" w:rsidRDefault="009A2AB7" w:rsidP="009A2AB7">
      <w:pPr>
        <w:rPr>
          <w:lang w:eastAsia="nl-NL"/>
        </w:rPr>
      </w:pPr>
      <w:r>
        <w:t>Sometimes people come up with texts like “</w:t>
      </w:r>
      <w:r>
        <w:rPr>
          <w:lang w:eastAsia="nl-NL"/>
        </w:rPr>
        <w:t>Prefere</w:t>
      </w:r>
      <w:r w:rsidRPr="00702734">
        <w:rPr>
          <w:lang w:eastAsia="nl-NL"/>
        </w:rPr>
        <w:t xml:space="preserve">ntial Trip &amp; </w:t>
      </w:r>
      <w:proofErr w:type="spellStart"/>
      <w:r w:rsidRPr="00702734">
        <w:rPr>
          <w:lang w:eastAsia="nl-NL"/>
        </w:rPr>
        <w:t>Em</w:t>
      </w:r>
      <w:proofErr w:type="spellEnd"/>
      <w:r w:rsidRPr="00702734">
        <w:rPr>
          <w:lang w:eastAsia="nl-NL"/>
        </w:rPr>
        <w:t>. Stop System Power Failure</w:t>
      </w:r>
      <w:r>
        <w:rPr>
          <w:lang w:eastAsia="nl-NL"/>
        </w:rPr>
        <w:t xml:space="preserve">”. As you can see it is quite long and also very confusing. It can mean a lot of things. Maybe this one would be easier to understand if you called it “PMS Power Failure”. It is certainly more descriptive and short and concise. </w:t>
      </w:r>
    </w:p>
    <w:p w:rsidR="009A2AB7" w:rsidRDefault="009A2AB7" w:rsidP="009A2AB7">
      <w:pPr>
        <w:rPr>
          <w:lang w:eastAsia="nl-NL"/>
        </w:rPr>
      </w:pPr>
    </w:p>
    <w:p w:rsidR="009A2AB7" w:rsidRDefault="009A2AB7" w:rsidP="009A2AB7">
      <w:pPr>
        <w:rPr>
          <w:lang w:eastAsia="nl-NL"/>
        </w:rPr>
      </w:pPr>
      <w:r>
        <w:rPr>
          <w:lang w:eastAsia="nl-NL"/>
        </w:rPr>
        <w:t>In other cases, the crew can be very familiar with certain names. The example “</w:t>
      </w:r>
      <w:r w:rsidRPr="003D6A4E">
        <w:rPr>
          <w:lang w:eastAsia="nl-NL"/>
        </w:rPr>
        <w:t xml:space="preserve">N.16 Fr 20-21 Bilge Level High Alarm” may seem  confusing, but the crew knows exactly </w:t>
      </w:r>
      <w:r>
        <w:rPr>
          <w:lang w:eastAsia="nl-NL"/>
        </w:rPr>
        <w:t>what it means cause they have been working with this name for years.</w:t>
      </w:r>
    </w:p>
    <w:p w:rsidR="009A2AB7" w:rsidRDefault="009A2AB7" w:rsidP="009A2AB7">
      <w:pPr>
        <w:rPr>
          <w:lang w:eastAsia="nl-NL"/>
        </w:rPr>
      </w:pPr>
    </w:p>
    <w:p w:rsidR="009A2AB7" w:rsidRDefault="009A2AB7" w:rsidP="009A2AB7">
      <w:pPr>
        <w:rPr>
          <w:lang w:eastAsia="nl-NL"/>
        </w:rPr>
      </w:pPr>
      <w:r>
        <w:rPr>
          <w:lang w:eastAsia="nl-NL"/>
        </w:rPr>
        <w:t>Remember however that the text is free to choose, but it will appear in alarm lists and the logbook. So keep it as simple as possible.</w:t>
      </w:r>
    </w:p>
    <w:p w:rsidR="009A2AB7" w:rsidRDefault="009A2AB7" w:rsidP="009A2AB7">
      <w:pPr>
        <w:rPr>
          <w:lang w:eastAsia="nl-NL"/>
        </w:rPr>
      </w:pPr>
    </w:p>
    <w:p w:rsidR="009A2AB7" w:rsidRDefault="009A2AB7" w:rsidP="00D5559F">
      <w:pPr>
        <w:pStyle w:val="Kop4"/>
        <w:numPr>
          <w:ilvl w:val="3"/>
          <w:numId w:val="1"/>
        </w:numPr>
        <w:rPr>
          <w:lang w:eastAsia="nl-NL"/>
        </w:rPr>
      </w:pPr>
      <w:bookmarkStart w:id="685" w:name="_Ref342472312"/>
      <w:bookmarkStart w:id="686" w:name="_Toc346187110"/>
      <w:bookmarkStart w:id="687" w:name="_Toc349645761"/>
      <w:r>
        <w:rPr>
          <w:lang w:eastAsia="nl-NL"/>
        </w:rPr>
        <w:t xml:space="preserve">Conjunction with </w:t>
      </w:r>
      <w:proofErr w:type="spellStart"/>
      <w:r>
        <w:rPr>
          <w:lang w:eastAsia="nl-NL"/>
        </w:rPr>
        <w:t>SensorType</w:t>
      </w:r>
      <w:bookmarkEnd w:id="685"/>
      <w:bookmarkEnd w:id="686"/>
      <w:bookmarkEnd w:id="687"/>
      <w:proofErr w:type="spellEnd"/>
    </w:p>
    <w:p w:rsidR="009A2AB7" w:rsidRDefault="009A2AB7" w:rsidP="009A2AB7">
      <w:r>
        <w:rPr>
          <w:lang w:eastAsia="nl-NL"/>
        </w:rPr>
        <w:t>You also need to understand the conjunction with the “Item” column and the “</w:t>
      </w:r>
      <w:proofErr w:type="spellStart"/>
      <w:r>
        <w:rPr>
          <w:lang w:eastAsia="nl-NL"/>
        </w:rPr>
        <w:t>SensorType</w:t>
      </w:r>
      <w:proofErr w:type="spellEnd"/>
      <w:r>
        <w:rPr>
          <w:lang w:eastAsia="nl-NL"/>
        </w:rPr>
        <w:t xml:space="preserve">” column. As explained in Chapter </w:t>
      </w:r>
      <w:r>
        <w:rPr>
          <w:lang w:eastAsia="nl-NL"/>
        </w:rPr>
        <w:fldChar w:fldCharType="begin"/>
      </w:r>
      <w:r>
        <w:rPr>
          <w:lang w:eastAsia="nl-NL"/>
        </w:rPr>
        <w:instrText xml:space="preserve"> REF _Ref342404227 \r \h </w:instrText>
      </w:r>
      <w:r>
        <w:rPr>
          <w:lang w:eastAsia="nl-NL"/>
        </w:rPr>
      </w:r>
      <w:r>
        <w:rPr>
          <w:lang w:eastAsia="nl-NL"/>
        </w:rPr>
        <w:fldChar w:fldCharType="separate"/>
      </w:r>
      <w:r>
        <w:rPr>
          <w:lang w:eastAsia="nl-NL"/>
        </w:rPr>
        <w:t>10.3.5</w:t>
      </w:r>
      <w:r>
        <w:rPr>
          <w:lang w:eastAsia="nl-NL"/>
        </w:rPr>
        <w:fldChar w:fldCharType="end"/>
      </w:r>
      <w:r>
        <w:rPr>
          <w:lang w:eastAsia="nl-NL"/>
        </w:rPr>
        <w:t xml:space="preserve"> </w:t>
      </w:r>
      <w:proofErr w:type="spellStart"/>
      <w:r>
        <w:t>SensorType</w:t>
      </w:r>
      <w:proofErr w:type="spellEnd"/>
      <w:r>
        <w:t xml:space="preserve"> defines which subfield or action of the Data Field is set by the value in that column. So if it is not “standard” you better check the “Item” text again. </w:t>
      </w:r>
    </w:p>
    <w:p w:rsidR="009A2AB7" w:rsidRDefault="009A2AB7" w:rsidP="009A2AB7"/>
    <w:p w:rsidR="009A2AB7" w:rsidRDefault="009A2AB7" w:rsidP="009A2AB7">
      <w:pPr>
        <w:rPr>
          <w:lang w:eastAsia="nl-NL"/>
        </w:rPr>
      </w:pPr>
      <w:r>
        <w:t xml:space="preserve">For example: A sensortype can be “High Alarm” or “Running” or even just “Alarm”. This means that you trigger an extra action with the sensortype field. Now let’s say that you have the sensortype defined as Alarm. When you put “Bilge ER Alarm” as text in the “Item” field you get it double. With an alarm you now will get “Ext: Bilge ER Alarm </w:t>
      </w:r>
      <w:proofErr w:type="spellStart"/>
      <w:r>
        <w:t>Alarm</w:t>
      </w:r>
      <w:proofErr w:type="spellEnd"/>
      <w:r>
        <w:t>” in your alarm screen. Easy to understand that if you use the sensortype “Alarm” you leave the word Alarm out of the Item-text. This is valid for all the conjunctions between these two columns.</w:t>
      </w:r>
    </w:p>
    <w:p w:rsidR="009A2AB7" w:rsidRDefault="009A2AB7" w:rsidP="009A2AB7">
      <w:pPr>
        <w:rPr>
          <w:lang w:eastAsia="nl-NL"/>
        </w:rPr>
      </w:pPr>
    </w:p>
    <w:p w:rsidR="009A2AB7" w:rsidRDefault="009A2AB7" w:rsidP="009A2AB7">
      <w:pPr>
        <w:rPr>
          <w:lang w:eastAsia="nl-NL"/>
        </w:rPr>
      </w:pPr>
      <w:r>
        <w:rPr>
          <w:noProof/>
          <w:lang w:val="nl-NL" w:eastAsia="nl-NL"/>
        </w:rPr>
        <w:drawing>
          <wp:inline distT="0" distB="0" distL="0" distR="0" wp14:anchorId="70E63404" wp14:editId="4A667171">
            <wp:extent cx="5191125" cy="2714625"/>
            <wp:effectExtent l="0" t="0" r="9525" b="9525"/>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191125" cy="2714625"/>
                    </a:xfrm>
                    <a:prstGeom prst="rect">
                      <a:avLst/>
                    </a:prstGeom>
                  </pic:spPr>
                </pic:pic>
              </a:graphicData>
            </a:graphic>
          </wp:inline>
        </w:drawing>
      </w:r>
    </w:p>
    <w:p w:rsidR="009A2AB7" w:rsidRDefault="009A2AB7" w:rsidP="009A2AB7">
      <w:pPr>
        <w:pStyle w:val="Onderschrift"/>
      </w:pPr>
      <w:bookmarkStart w:id="688" w:name="_Toc346187214"/>
      <w:bookmarkStart w:id="689" w:name="_Toc349645895"/>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2</w:t>
      </w:r>
      <w:r>
        <w:fldChar w:fldCharType="end"/>
      </w:r>
      <w:r>
        <w:t>: Item example</w:t>
      </w:r>
      <w:bookmarkEnd w:id="688"/>
      <w:bookmarkEnd w:id="689"/>
    </w:p>
    <w:p w:rsidR="009A2AB7" w:rsidRDefault="009A2AB7" w:rsidP="009A2AB7">
      <w:pPr>
        <w:rPr>
          <w:lang w:eastAsia="nl-NL"/>
        </w:rPr>
      </w:pPr>
    </w:p>
    <w:p w:rsidR="009A2AB7" w:rsidRPr="003D6A4E" w:rsidRDefault="009A2AB7" w:rsidP="00D5559F">
      <w:pPr>
        <w:pStyle w:val="Kop3"/>
        <w:numPr>
          <w:ilvl w:val="2"/>
          <w:numId w:val="1"/>
        </w:numPr>
        <w:rPr>
          <w:lang w:eastAsia="nl-NL"/>
        </w:rPr>
      </w:pPr>
      <w:bookmarkStart w:id="690" w:name="_Ref342404227"/>
      <w:bookmarkStart w:id="691" w:name="_Toc346187111"/>
      <w:bookmarkStart w:id="692" w:name="_Toc349645762"/>
      <w:proofErr w:type="spellStart"/>
      <w:r>
        <w:rPr>
          <w:lang w:eastAsia="nl-NL"/>
        </w:rPr>
        <w:lastRenderedPageBreak/>
        <w:t>SensorType</w:t>
      </w:r>
      <w:bookmarkEnd w:id="690"/>
      <w:bookmarkEnd w:id="691"/>
      <w:bookmarkEnd w:id="692"/>
      <w:proofErr w:type="spellEnd"/>
    </w:p>
    <w:p w:rsidR="009A2AB7" w:rsidRDefault="009A2AB7" w:rsidP="009A2AB7">
      <w:r>
        <w:rPr>
          <w:lang w:eastAsia="nl-NL"/>
        </w:rPr>
        <w:t xml:space="preserve"> </w:t>
      </w:r>
      <w:proofErr w:type="spellStart"/>
      <w:r>
        <w:t>SensorType</w:t>
      </w:r>
      <w:proofErr w:type="spellEnd"/>
      <w:r>
        <w:t xml:space="preserve"> defines which subfield or action of the Data Field is set by this value. By default it’s “Standard”. Standard means it’s not defining a subfield or action, but the value of the Data Field itself. (For more options see </w:t>
      </w:r>
      <w:r>
        <w:fldChar w:fldCharType="begin"/>
      </w:r>
      <w:r>
        <w:instrText xml:space="preserve"> REF _Ref342393103 \h </w:instrText>
      </w:r>
      <w:r>
        <w:fldChar w:fldCharType="separate"/>
      </w:r>
      <w:r>
        <w:t xml:space="preserve">Table </w:t>
      </w:r>
      <w:r>
        <w:rPr>
          <w:noProof/>
        </w:rPr>
        <w:t>10</w:t>
      </w:r>
      <w:r>
        <w:noBreakHyphen/>
      </w:r>
      <w:r>
        <w:rPr>
          <w:noProof/>
        </w:rPr>
        <w:t>2</w:t>
      </w:r>
      <w:r>
        <w:fldChar w:fldCharType="end"/>
      </w:r>
      <w:r>
        <w:t xml:space="preserve"> and </w:t>
      </w:r>
      <w:r>
        <w:fldChar w:fldCharType="begin"/>
      </w:r>
      <w:r>
        <w:instrText xml:space="preserve"> REF _Ref342393116 \h </w:instrText>
      </w:r>
      <w:r>
        <w:fldChar w:fldCharType="separate"/>
      </w:r>
      <w:r>
        <w:t xml:space="preserve">Table </w:t>
      </w:r>
      <w:r>
        <w:rPr>
          <w:noProof/>
        </w:rPr>
        <w:t>10</w:t>
      </w:r>
      <w:r>
        <w:noBreakHyphen/>
      </w:r>
      <w:r>
        <w:rPr>
          <w:noProof/>
        </w:rPr>
        <w:t>3</w:t>
      </w:r>
      <w:r>
        <w:fldChar w:fldCharType="end"/>
      </w:r>
      <w:r>
        <w:t>).</w:t>
      </w:r>
    </w:p>
    <w:p w:rsidR="009A2AB7" w:rsidRDefault="009A2AB7" w:rsidP="009A2AB7"/>
    <w:p w:rsidR="009A2AB7" w:rsidRDefault="009A2AB7" w:rsidP="009A2AB7">
      <w:r>
        <w:t>With “standard” as option in the sensortype column FT NavVision© will only act upon the field itself. So if the field is an alarmfield FT NavVision© will give an alarm when that field gets triggered. This goes for all the different type of fields. So if for example it is a Pressure field (</w:t>
      </w:r>
      <w:proofErr w:type="spellStart"/>
      <w:r>
        <w:t>analog</w:t>
      </w:r>
      <w:proofErr w:type="spellEnd"/>
      <w:r>
        <w:t xml:space="preserve"> value) FT NavVision© will show the pressure value. If you don’t fill in anything in the sensortype column, it will automatically be “Standard”.</w:t>
      </w:r>
    </w:p>
    <w:p w:rsidR="009A2AB7" w:rsidRDefault="009A2AB7" w:rsidP="009A2AB7"/>
    <w:p w:rsidR="009A2AB7" w:rsidRDefault="009A2AB7" w:rsidP="009A2AB7">
      <w:r>
        <w:t xml:space="preserve">If no extra action is necessary on a field you probably won’t use the sensortype column. This comes in play when you want something extra. An </w:t>
      </w:r>
      <w:proofErr w:type="spellStart"/>
      <w:r>
        <w:t>analog</w:t>
      </w:r>
      <w:proofErr w:type="spellEnd"/>
      <w:r>
        <w:t xml:space="preserve"> field that needs a “high” alarm. An output that needs a “Set” request and so on. Before we elaborate on this we need to explain something about the “Fields” within FT NavVision©.</w:t>
      </w:r>
    </w:p>
    <w:p w:rsidR="009A2AB7" w:rsidRDefault="009A2AB7" w:rsidP="009A2AB7"/>
    <w:p w:rsidR="009A2AB7" w:rsidRDefault="009A2AB7" w:rsidP="00D5559F">
      <w:pPr>
        <w:pStyle w:val="Kop4"/>
        <w:numPr>
          <w:ilvl w:val="3"/>
          <w:numId w:val="1"/>
        </w:numPr>
      </w:pPr>
      <w:bookmarkStart w:id="693" w:name="_Toc346187112"/>
      <w:bookmarkStart w:id="694" w:name="_Toc349645763"/>
      <w:r>
        <w:t>Fields</w:t>
      </w:r>
      <w:bookmarkEnd w:id="693"/>
      <w:bookmarkEnd w:id="694"/>
    </w:p>
    <w:p w:rsidR="009A2AB7" w:rsidRDefault="009A2AB7" w:rsidP="009A2AB7">
      <w:r>
        <w:t xml:space="preserve">FT NavVision© works with a database with all kind of ID’s in it. These ID’s are represented by fields that are divided into sup-parts. Every action in FT NavVision© revolves around this database of field-id’s. You can use one field over and over again cause the main value is set in the database. </w:t>
      </w:r>
    </w:p>
    <w:p w:rsidR="009A2AB7" w:rsidRDefault="009A2AB7" w:rsidP="009A2AB7"/>
    <w:p w:rsidR="009A2AB7" w:rsidRDefault="009A2AB7" w:rsidP="009A2AB7">
      <w:r>
        <w:t>Once you connect a sensor or control to a field you can do almost everything you like. For example if you want to control a pump with a hardwired button, you can connect that pump in FT NavVision© to let’s say the field “Pump1”. Through a Wago PLC you now get to control that pump. On a Wago Digital Input, you connect the field “Pump1” and you hardwire a button to the same Slice. Now if you push the button the Wago input will get high. If you put the same field “Pump1” to an output on the Wago. This output will get active as soon as the input gets active. While this is an output, you can hardwire it to the actual Pump1. So than when you push the button the pump will start to run.</w:t>
      </w:r>
    </w:p>
    <w:p w:rsidR="009A2AB7" w:rsidRDefault="009A2AB7" w:rsidP="009A2AB7"/>
    <w:p w:rsidR="009A2AB7" w:rsidRDefault="009A2AB7" w:rsidP="009A2AB7">
      <w:r>
        <w:t xml:space="preserve">These fields you can find in the “fieldlist.txt”. Once that FT NavVision© is started for the first time, you will find it in the root folder. You can open and control this .txt-file best with Excel. For people not familiar with Excel there is a small explanation in Chapter </w:t>
      </w:r>
      <w:r>
        <w:fldChar w:fldCharType="begin"/>
      </w:r>
      <w:r>
        <w:instrText xml:space="preserve"> REF _Ref343205678 \r \h </w:instrText>
      </w:r>
      <w:r>
        <w:fldChar w:fldCharType="separate"/>
      </w:r>
      <w:r>
        <w:t>8.2</w:t>
      </w:r>
      <w:r>
        <w:fldChar w:fldCharType="end"/>
      </w:r>
      <w:r>
        <w:t xml:space="preserve">. </w:t>
      </w:r>
    </w:p>
    <w:p w:rsidR="009A2AB7" w:rsidRDefault="009A2AB7" w:rsidP="009A2AB7"/>
    <w:p w:rsidR="009A2AB7" w:rsidRDefault="009A2AB7" w:rsidP="009A2AB7">
      <w:r>
        <w:t>As there is a lot of intelligence in the fields already it is good to understand the interaction between the field and the sensortype. You can mess things up when you use this wrong.</w:t>
      </w:r>
    </w:p>
    <w:p w:rsidR="009A2AB7" w:rsidRDefault="009A2AB7" w:rsidP="009A2AB7"/>
    <w:p w:rsidR="009A2AB7" w:rsidRDefault="009A2AB7" w:rsidP="00D5559F">
      <w:pPr>
        <w:pStyle w:val="Kop4"/>
        <w:numPr>
          <w:ilvl w:val="3"/>
          <w:numId w:val="1"/>
        </w:numPr>
      </w:pPr>
      <w:bookmarkStart w:id="695" w:name="_Toc346187113"/>
      <w:bookmarkStart w:id="696" w:name="_Toc349645764"/>
      <w:r>
        <w:t xml:space="preserve">Back to </w:t>
      </w:r>
      <w:proofErr w:type="spellStart"/>
      <w:r>
        <w:t>SensorType</w:t>
      </w:r>
      <w:bookmarkEnd w:id="695"/>
      <w:bookmarkEnd w:id="696"/>
      <w:proofErr w:type="spellEnd"/>
    </w:p>
    <w:p w:rsidR="009A2AB7" w:rsidRDefault="009A2AB7" w:rsidP="009A2AB7">
      <w:r>
        <w:t>So, as mentioned earlier, there is a conjunction between the “Item” and the “</w:t>
      </w:r>
      <w:proofErr w:type="spellStart"/>
      <w:r>
        <w:t>SensorType</w:t>
      </w:r>
      <w:proofErr w:type="spellEnd"/>
      <w:r>
        <w:t>” and now also between the “Field” and the “</w:t>
      </w:r>
      <w:proofErr w:type="spellStart"/>
      <w:r>
        <w:t>SensorType</w:t>
      </w:r>
      <w:proofErr w:type="spellEnd"/>
      <w:r>
        <w:t xml:space="preserve">”. We use the same example as in Chapter </w:t>
      </w:r>
      <w:r>
        <w:fldChar w:fldCharType="begin"/>
      </w:r>
      <w:r>
        <w:instrText xml:space="preserve"> REF _Ref342472312 \r \h </w:instrText>
      </w:r>
      <w:r>
        <w:fldChar w:fldCharType="separate"/>
      </w:r>
      <w:r>
        <w:t>10.3.4.1</w:t>
      </w:r>
      <w:r>
        <w:fldChar w:fldCharType="end"/>
      </w:r>
      <w:r>
        <w:t xml:space="preserve"> to show how it all fits together.</w:t>
      </w:r>
    </w:p>
    <w:p w:rsidR="009A2AB7" w:rsidRDefault="009A2AB7" w:rsidP="009A2AB7"/>
    <w:p w:rsidR="009A2AB7" w:rsidRPr="008F4C2B" w:rsidRDefault="009A2AB7" w:rsidP="009A2AB7">
      <w:r>
        <w:t xml:space="preserve">As we mentioned in that chapter, you need to pay attention to the name you use in the Item-column so you do not get confusing or double values. Same goes for the fields and the sensortype. If you choose a field that is already an alarm-field this means that, when the value gets high, the field will give an alarm. So it is not necessary to put an extra alarm in the sensortype column. This is not only double but also can confuse the system or the user. On the other hand, if you use a field that holds Level information, you might want to trigger an alarm when you get to a certain level. This is possible by putting “High Level” in the </w:t>
      </w:r>
      <w:proofErr w:type="spellStart"/>
      <w:r>
        <w:lastRenderedPageBreak/>
        <w:t>SensorType</w:t>
      </w:r>
      <w:proofErr w:type="spellEnd"/>
      <w:r>
        <w:t xml:space="preserve"> column. You see there is quite some interaction between those different columns.</w:t>
      </w:r>
    </w:p>
    <w:p w:rsidR="009A2AB7" w:rsidRDefault="009A2AB7" w:rsidP="009A2AB7"/>
    <w:p w:rsidR="009A2AB7" w:rsidRDefault="009A2AB7" w:rsidP="009A2AB7">
      <w:r>
        <w:t>You need to practice a lot with the sensorlist to learn how to work with it. For now we will give an example on how it is not supposed to be concerning “Item” “</w:t>
      </w:r>
      <w:proofErr w:type="spellStart"/>
      <w:r>
        <w:t>SensorType</w:t>
      </w:r>
      <w:proofErr w:type="spellEnd"/>
      <w:r>
        <w:t>” and “Field”.</w:t>
      </w:r>
    </w:p>
    <w:p w:rsidR="009A2AB7" w:rsidRDefault="009A2AB7" w:rsidP="009A2AB7"/>
    <w:p w:rsidR="009A2AB7" w:rsidRDefault="009A2AB7" w:rsidP="009A2AB7">
      <w:r>
        <w:rPr>
          <w:noProof/>
          <w:lang w:val="nl-NL" w:eastAsia="nl-NL"/>
        </w:rPr>
        <w:drawing>
          <wp:inline distT="0" distB="0" distL="0" distR="0" wp14:anchorId="7A53B655" wp14:editId="7886CD5E">
            <wp:extent cx="5760720" cy="919902"/>
            <wp:effectExtent l="0" t="0" r="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919902"/>
                    </a:xfrm>
                    <a:prstGeom prst="rect">
                      <a:avLst/>
                    </a:prstGeom>
                  </pic:spPr>
                </pic:pic>
              </a:graphicData>
            </a:graphic>
          </wp:inline>
        </w:drawing>
      </w:r>
    </w:p>
    <w:p w:rsidR="009A2AB7" w:rsidRDefault="009A2AB7" w:rsidP="009A2AB7">
      <w:pPr>
        <w:pStyle w:val="Onderschrift"/>
      </w:pPr>
      <w:bookmarkStart w:id="697" w:name="_Toc346187215"/>
      <w:bookmarkStart w:id="698" w:name="_Toc349645896"/>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3</w:t>
      </w:r>
      <w:r>
        <w:fldChar w:fldCharType="end"/>
      </w:r>
      <w:r>
        <w:t>: Double fault</w:t>
      </w:r>
      <w:bookmarkEnd w:id="697"/>
      <w:bookmarkEnd w:id="698"/>
    </w:p>
    <w:p w:rsidR="009A2AB7" w:rsidRDefault="009A2AB7" w:rsidP="009A2AB7">
      <w:r>
        <w:t>As you can see we have an alarmfield in the field column, a sensortype that triggers an alarm and the name in the Item column that will make it double. Easiest in this case is: keep the alarmfield in the Field column, put Sensortype to “Standard” and take “Alarm” out of the Item column name.</w:t>
      </w:r>
    </w:p>
    <w:p w:rsidR="009A2AB7" w:rsidRDefault="009A2AB7" w:rsidP="009A2AB7"/>
    <w:p w:rsidR="009A2AB7" w:rsidRDefault="009A2AB7" w:rsidP="00D5559F">
      <w:pPr>
        <w:pStyle w:val="Kop3"/>
        <w:numPr>
          <w:ilvl w:val="2"/>
          <w:numId w:val="1"/>
        </w:numPr>
      </w:pPr>
      <w:bookmarkStart w:id="699" w:name="_Toc346187114"/>
      <w:bookmarkStart w:id="700" w:name="_Toc349645765"/>
      <w:r>
        <w:t>Connection</w:t>
      </w:r>
      <w:bookmarkEnd w:id="699"/>
      <w:bookmarkEnd w:id="700"/>
    </w:p>
    <w:p w:rsidR="009A2AB7" w:rsidRDefault="009A2AB7" w:rsidP="009A2AB7">
      <w:r>
        <w:t xml:space="preserve">Connection defines the type of connection for digital in- and outputs. Connection is NO by default. If an in- or output is normally closed </w:t>
      </w:r>
      <w:proofErr w:type="spellStart"/>
      <w:r>
        <w:t>it’s</w:t>
      </w:r>
      <w:proofErr w:type="spellEnd"/>
      <w:r>
        <w:t xml:space="preserve"> NC. If you have problems with switches that go the wrong way around or there is an alarm where the sensor itself is not in alarm, this is the first place to look.</w:t>
      </w:r>
    </w:p>
    <w:p w:rsidR="009A2AB7" w:rsidRDefault="009A2AB7" w:rsidP="009A2AB7"/>
    <w:p w:rsidR="009A2AB7" w:rsidRDefault="009A2AB7" w:rsidP="00D5559F">
      <w:pPr>
        <w:pStyle w:val="Kop3"/>
        <w:numPr>
          <w:ilvl w:val="2"/>
          <w:numId w:val="1"/>
        </w:numPr>
      </w:pPr>
      <w:bookmarkStart w:id="701" w:name="_Toc346187115"/>
      <w:bookmarkStart w:id="702" w:name="_Toc349645766"/>
      <w:r>
        <w:t>Device</w:t>
      </w:r>
      <w:bookmarkEnd w:id="701"/>
      <w:bookmarkEnd w:id="702"/>
    </w:p>
    <w:p w:rsidR="009A2AB7" w:rsidRDefault="009A2AB7" w:rsidP="009A2AB7">
      <w:pPr>
        <w:pStyle w:val="Lijstalinea"/>
        <w:ind w:left="0"/>
      </w:pPr>
      <w:r>
        <w:t xml:space="preserve">Identification of the device where the sensor/control or serial device is connected to. This text should be unique for each FT NavVision® device. </w:t>
      </w:r>
      <w:r w:rsidRPr="00703CAA">
        <w:t xml:space="preserve">The </w:t>
      </w:r>
      <w:r>
        <w:t>text</w:t>
      </w:r>
      <w:r w:rsidRPr="00703CAA">
        <w:t xml:space="preserve"> is case sensitive</w:t>
      </w:r>
      <w:r>
        <w:t xml:space="preserve">. </w:t>
      </w:r>
    </w:p>
    <w:p w:rsidR="009A2AB7" w:rsidRDefault="009A2AB7" w:rsidP="009A2AB7">
      <w:pPr>
        <w:pStyle w:val="Lijstalinea"/>
        <w:ind w:left="0"/>
      </w:pPr>
    </w:p>
    <w:p w:rsidR="009A2AB7" w:rsidRDefault="009A2AB7" w:rsidP="009A2AB7">
      <w:pPr>
        <w:pStyle w:val="Lijstalinea"/>
        <w:ind w:left="0"/>
      </w:pPr>
      <w:r>
        <w:t xml:space="preserve">This device is already been set in the devicelist. See chapter </w:t>
      </w:r>
      <w:r>
        <w:fldChar w:fldCharType="begin"/>
      </w:r>
      <w:r>
        <w:instrText xml:space="preserve"> REF _Ref342477845 \r \h </w:instrText>
      </w:r>
      <w:r>
        <w:fldChar w:fldCharType="separate"/>
      </w:r>
      <w:r>
        <w:t>9.5.2</w:t>
      </w:r>
      <w:r>
        <w:fldChar w:fldCharType="end"/>
      </w:r>
      <w:r>
        <w:t xml:space="preserve"> to see how you’ve done that. Now all the I/O that you put into the sensorlist must be connected to the right device, so FT NavVision© knows where to look for it and how to process it.</w:t>
      </w:r>
    </w:p>
    <w:p w:rsidR="009A2AB7" w:rsidRDefault="009A2AB7" w:rsidP="009A2AB7">
      <w:pPr>
        <w:pStyle w:val="Lijstalinea"/>
        <w:ind w:left="0"/>
      </w:pPr>
    </w:p>
    <w:p w:rsidR="009A2AB7" w:rsidRDefault="009A2AB7" w:rsidP="009A2AB7">
      <w:pPr>
        <w:pStyle w:val="Lijstalinea"/>
        <w:ind w:left="0"/>
      </w:pPr>
      <w:r>
        <w:t xml:space="preserve">When you click on a field you can see there is a drop0down menu. In the menu you will find all the previous assigned devices. All you have to do now is choose the right device. </w:t>
      </w:r>
    </w:p>
    <w:p w:rsidR="009A2AB7" w:rsidRDefault="009A2AB7" w:rsidP="009A2AB7">
      <w:pPr>
        <w:pStyle w:val="Lijstalinea"/>
        <w:ind w:left="0"/>
      </w:pPr>
    </w:p>
    <w:p w:rsidR="009A2AB7" w:rsidRDefault="009A2AB7" w:rsidP="009A2AB7">
      <w:pPr>
        <w:pStyle w:val="Lijstalinea"/>
        <w:ind w:left="0"/>
      </w:pPr>
      <w:r>
        <w:t xml:space="preserve">As we look at the single line drawing and we take the example we had earlier we can tell that the Fore Peak Bilge is connected to the Wago AC Room and the ER Bilge is connected to the Wago 2 ER. </w:t>
      </w:r>
    </w:p>
    <w:p w:rsidR="009A2AB7" w:rsidRDefault="009A2AB7" w:rsidP="009A2AB7">
      <w:pPr>
        <w:pStyle w:val="Lijstalinea"/>
        <w:ind w:left="0"/>
      </w:pPr>
    </w:p>
    <w:p w:rsidR="009A2AB7" w:rsidRDefault="009A2AB7" w:rsidP="009A2AB7">
      <w:pPr>
        <w:pStyle w:val="Lijstalinea"/>
        <w:ind w:left="0"/>
      </w:pPr>
      <w:r>
        <w:t>The Port Engine is connected to the second port at the second SerialLan in the ER so you choose Serial 2 ER-2 as device. It will look a bit like the following figure:</w:t>
      </w:r>
    </w:p>
    <w:p w:rsidR="009A2AB7" w:rsidRDefault="009A2AB7" w:rsidP="009A2AB7">
      <w:pPr>
        <w:pStyle w:val="Lijstalinea"/>
        <w:ind w:left="0"/>
      </w:pPr>
    </w:p>
    <w:p w:rsidR="009A2AB7" w:rsidRDefault="009A2AB7" w:rsidP="009A2AB7">
      <w:pPr>
        <w:pStyle w:val="Lijstalinea"/>
        <w:ind w:left="0"/>
      </w:pPr>
      <w:r>
        <w:rPr>
          <w:noProof/>
          <w:lang w:val="nl-NL" w:eastAsia="nl-NL"/>
        </w:rPr>
        <w:lastRenderedPageBreak/>
        <w:drawing>
          <wp:inline distT="0" distB="0" distL="0" distR="0" wp14:anchorId="42712588" wp14:editId="09B99B64">
            <wp:extent cx="5760720" cy="2254434"/>
            <wp:effectExtent l="0" t="0" r="0" b="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2254434"/>
                    </a:xfrm>
                    <a:prstGeom prst="rect">
                      <a:avLst/>
                    </a:prstGeom>
                  </pic:spPr>
                </pic:pic>
              </a:graphicData>
            </a:graphic>
          </wp:inline>
        </w:drawing>
      </w:r>
    </w:p>
    <w:p w:rsidR="009A2AB7" w:rsidRDefault="009A2AB7" w:rsidP="009A2AB7">
      <w:pPr>
        <w:pStyle w:val="Onderschrift"/>
      </w:pPr>
      <w:bookmarkStart w:id="703" w:name="_Toc346187216"/>
      <w:bookmarkStart w:id="704" w:name="_Toc349645897"/>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4</w:t>
      </w:r>
      <w:r>
        <w:fldChar w:fldCharType="end"/>
      </w:r>
      <w:r>
        <w:t>: Sensorlist device column</w:t>
      </w:r>
      <w:bookmarkEnd w:id="703"/>
      <w:bookmarkEnd w:id="704"/>
    </w:p>
    <w:p w:rsidR="009A2AB7" w:rsidRDefault="009A2AB7" w:rsidP="009A2AB7">
      <w:r>
        <w:t>Of course, while you probably will start filling all the I/O’s from one device at the time, you will get a long row with only Wago WH and then for example Wago Workshop. You will see that once you start working with it.</w:t>
      </w:r>
    </w:p>
    <w:p w:rsidR="009A2AB7" w:rsidRDefault="009A2AB7" w:rsidP="009A2AB7"/>
    <w:p w:rsidR="009A2AB7" w:rsidRDefault="009A2AB7" w:rsidP="009A2AB7">
      <w:r>
        <w:t xml:space="preserve">In the example we only have serial and Wago connections, but it can be anything that you filled in as a device. It is probably best to start to fill the list with the Wago devices as these are mostly already assigned. Later on you take the serial connections with for example Modbus or </w:t>
      </w:r>
      <w:proofErr w:type="spellStart"/>
      <w:r>
        <w:t>CANbus</w:t>
      </w:r>
      <w:proofErr w:type="spellEnd"/>
      <w:r>
        <w:t xml:space="preserve"> on it. </w:t>
      </w:r>
    </w:p>
    <w:p w:rsidR="009A2AB7" w:rsidRDefault="009A2AB7" w:rsidP="009A2AB7"/>
    <w:p w:rsidR="009A2AB7" w:rsidRDefault="009A2AB7" w:rsidP="00D5559F">
      <w:pPr>
        <w:pStyle w:val="Kop3"/>
        <w:numPr>
          <w:ilvl w:val="2"/>
          <w:numId w:val="1"/>
        </w:numPr>
      </w:pPr>
      <w:bookmarkStart w:id="705" w:name="_Toc346187116"/>
      <w:bookmarkStart w:id="706" w:name="_Toc349645767"/>
      <w:r>
        <w:t>Location</w:t>
      </w:r>
      <w:bookmarkEnd w:id="705"/>
      <w:bookmarkEnd w:id="706"/>
    </w:p>
    <w:p w:rsidR="009A2AB7" w:rsidRDefault="009A2AB7" w:rsidP="009A2AB7">
      <w:r>
        <w:t>For location you can use the same field as in the devicelist. It is optional, but also usable for sorting the list and/or localizing sensors or I/O’s.</w:t>
      </w:r>
    </w:p>
    <w:p w:rsidR="009A2AB7" w:rsidRDefault="009A2AB7" w:rsidP="009A2AB7"/>
    <w:p w:rsidR="009A2AB7" w:rsidRDefault="009A2AB7" w:rsidP="00D5559F">
      <w:pPr>
        <w:pStyle w:val="Kop3"/>
        <w:numPr>
          <w:ilvl w:val="2"/>
          <w:numId w:val="1"/>
        </w:numPr>
      </w:pPr>
      <w:bookmarkStart w:id="707" w:name="_Toc346187117"/>
      <w:bookmarkStart w:id="708" w:name="_Toc349645768"/>
      <w:r>
        <w:t>Interface</w:t>
      </w:r>
      <w:bookmarkEnd w:id="707"/>
      <w:bookmarkEnd w:id="708"/>
    </w:p>
    <w:p w:rsidR="009A2AB7" w:rsidRDefault="009A2AB7" w:rsidP="009A2AB7">
      <w:r>
        <w:t xml:space="preserve">Here you define what kind of interface is used to connect the sensor/control to FT NavVision©. For Wago this is divided in the slice’s type-number. For Modbus, </w:t>
      </w:r>
      <w:proofErr w:type="spellStart"/>
      <w:r>
        <w:t>Canbus</w:t>
      </w:r>
      <w:proofErr w:type="spellEnd"/>
      <w:r>
        <w:t xml:space="preserve"> and other protocols it is Serial (Digital/</w:t>
      </w:r>
      <w:proofErr w:type="spellStart"/>
      <w:r>
        <w:t>Analog</w:t>
      </w:r>
      <w:proofErr w:type="spellEnd"/>
      <w:r>
        <w:t>) in or out.</w:t>
      </w:r>
    </w:p>
    <w:p w:rsidR="009A2AB7" w:rsidRDefault="009A2AB7" w:rsidP="009A2AB7"/>
    <w:p w:rsidR="009A2AB7" w:rsidRDefault="009A2AB7" w:rsidP="009A2AB7">
      <w:r>
        <w:t xml:space="preserve">If you have the Wago drawings available, it is easy to choose the right module for that. If you have trouble finding it, you can always fall back to the documentation of Wago. For the protocols you just need to look if it is a digital or </w:t>
      </w:r>
      <w:proofErr w:type="spellStart"/>
      <w:r>
        <w:t>analog</w:t>
      </w:r>
      <w:proofErr w:type="spellEnd"/>
      <w:r>
        <w:t xml:space="preserve"> value and if it is an input or an output. More on these serial interfaces we discuss later.</w:t>
      </w:r>
    </w:p>
    <w:p w:rsidR="009A2AB7" w:rsidRDefault="009A2AB7" w:rsidP="009A2AB7"/>
    <w:p w:rsidR="009A2AB7" w:rsidRDefault="009A2AB7" w:rsidP="009A2AB7">
      <w:r>
        <w:t xml:space="preserve">To give you an idea, we go back to our example. The bilges in the example will be most likely digital inputs. As Wago works standard with 24V it will be a Dig in (24V) you have to choose there. This goes also for the fire pumps and the doors. Probably normal switches so an input of 24V for High or Low (On or Off). </w:t>
      </w:r>
    </w:p>
    <w:p w:rsidR="009A2AB7" w:rsidRDefault="009A2AB7" w:rsidP="009A2AB7">
      <w:r>
        <w:t xml:space="preserve">The engine however is somewhat different. As we can see in the </w:t>
      </w:r>
      <w:proofErr w:type="spellStart"/>
      <w:r>
        <w:t>SensorType</w:t>
      </w:r>
      <w:proofErr w:type="spellEnd"/>
      <w:r>
        <w:t xml:space="preserve"> field it is just a digital input where On is High or On is Low Level. However, this is the </w:t>
      </w:r>
      <w:proofErr w:type="spellStart"/>
      <w:r>
        <w:t>SensorType</w:t>
      </w:r>
      <w:proofErr w:type="spellEnd"/>
      <w:r>
        <w:t xml:space="preserve"> Field. This field will give FT NavVision© a reason to calculate an alarm on an </w:t>
      </w:r>
      <w:proofErr w:type="spellStart"/>
      <w:r>
        <w:t>analog</w:t>
      </w:r>
      <w:proofErr w:type="spellEnd"/>
      <w:r>
        <w:t xml:space="preserve"> value. So don’t be misled. This will be an </w:t>
      </w:r>
      <w:proofErr w:type="spellStart"/>
      <w:r>
        <w:t>analog</w:t>
      </w:r>
      <w:proofErr w:type="spellEnd"/>
      <w:r>
        <w:t xml:space="preserve"> field coming in (Oil is a pressure field and Low Level is a level field). So you will have to connect it to an </w:t>
      </w:r>
      <w:proofErr w:type="spellStart"/>
      <w:r>
        <w:t>analog</w:t>
      </w:r>
      <w:proofErr w:type="spellEnd"/>
      <w:r>
        <w:t xml:space="preserve"> interface module on the Wago. This can be 4-20mA, 0-10V or a lot of other sorts. Let’s say the oil pressure field is a 4-20mA signal and the level field is a 0-10V signal. We will come to the following:</w:t>
      </w:r>
    </w:p>
    <w:p w:rsidR="009A2AB7" w:rsidRDefault="009A2AB7" w:rsidP="009A2AB7"/>
    <w:p w:rsidR="009A2AB7" w:rsidRPr="006E590C" w:rsidRDefault="009A2AB7" w:rsidP="009A2AB7">
      <w:r>
        <w:rPr>
          <w:noProof/>
          <w:lang w:val="nl-NL" w:eastAsia="nl-NL"/>
        </w:rPr>
        <w:lastRenderedPageBreak/>
        <w:drawing>
          <wp:inline distT="0" distB="0" distL="0" distR="0" wp14:anchorId="27724E70" wp14:editId="6737E7BE">
            <wp:extent cx="5760720" cy="1809182"/>
            <wp:effectExtent l="0" t="0" r="0" b="635"/>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1809182"/>
                    </a:xfrm>
                    <a:prstGeom prst="rect">
                      <a:avLst/>
                    </a:prstGeom>
                  </pic:spPr>
                </pic:pic>
              </a:graphicData>
            </a:graphic>
          </wp:inline>
        </w:drawing>
      </w:r>
    </w:p>
    <w:p w:rsidR="009A2AB7" w:rsidRDefault="009A2AB7" w:rsidP="009A2AB7">
      <w:pPr>
        <w:pStyle w:val="Onderschrift"/>
      </w:pPr>
      <w:bookmarkStart w:id="709" w:name="_Toc346187217"/>
      <w:bookmarkStart w:id="710" w:name="_Toc349645898"/>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5</w:t>
      </w:r>
      <w:r>
        <w:fldChar w:fldCharType="end"/>
      </w:r>
      <w:r>
        <w:t>: Sensorlist Interface column</w:t>
      </w:r>
      <w:bookmarkEnd w:id="709"/>
      <w:bookmarkEnd w:id="710"/>
    </w:p>
    <w:p w:rsidR="009A2AB7" w:rsidRDefault="009A2AB7" w:rsidP="00D5559F">
      <w:pPr>
        <w:pStyle w:val="Kop3"/>
        <w:numPr>
          <w:ilvl w:val="2"/>
          <w:numId w:val="1"/>
        </w:numPr>
      </w:pPr>
      <w:bookmarkStart w:id="711" w:name="_Toc346187118"/>
      <w:bookmarkStart w:id="712" w:name="_Toc349645769"/>
      <w:r>
        <w:t>Module</w:t>
      </w:r>
      <w:bookmarkEnd w:id="711"/>
      <w:bookmarkEnd w:id="712"/>
    </w:p>
    <w:p w:rsidR="009A2AB7" w:rsidRDefault="009A2AB7" w:rsidP="009A2AB7">
      <w:r>
        <w:t>For Wago you start counting the slices after the 750-626 module. Starting with 1 and so on. If you do not filter the sensorlist, than it will be hard to look if the numbers are alright. But as we will explain that in a later stadium we now just have to watch carefully. As example we show you the next figure:</w:t>
      </w:r>
    </w:p>
    <w:p w:rsidR="009A2AB7" w:rsidRDefault="009A2AB7" w:rsidP="009A2AB7"/>
    <w:p w:rsidR="009A2AB7" w:rsidRDefault="009A2AB7" w:rsidP="009A2AB7">
      <w:r>
        <w:rPr>
          <w:noProof/>
          <w:lang w:val="nl-NL" w:eastAsia="nl-NL"/>
        </w:rPr>
        <w:drawing>
          <wp:inline distT="0" distB="0" distL="0" distR="0" wp14:anchorId="0095E69E" wp14:editId="11BCEC1B">
            <wp:extent cx="5760720" cy="1684242"/>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1684242"/>
                    </a:xfrm>
                    <a:prstGeom prst="rect">
                      <a:avLst/>
                    </a:prstGeom>
                  </pic:spPr>
                </pic:pic>
              </a:graphicData>
            </a:graphic>
          </wp:inline>
        </w:drawing>
      </w:r>
    </w:p>
    <w:p w:rsidR="009A2AB7" w:rsidRDefault="009A2AB7" w:rsidP="009A2AB7">
      <w:pPr>
        <w:pStyle w:val="Onderschrift"/>
      </w:pPr>
      <w:bookmarkStart w:id="713" w:name="_Toc346187218"/>
      <w:bookmarkStart w:id="714" w:name="_Toc349645899"/>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6</w:t>
      </w:r>
      <w:r>
        <w:fldChar w:fldCharType="end"/>
      </w:r>
      <w:r>
        <w:t>: Sensorlist Module column 1</w:t>
      </w:r>
      <w:bookmarkEnd w:id="713"/>
      <w:bookmarkEnd w:id="714"/>
    </w:p>
    <w:p w:rsidR="009A2AB7" w:rsidRDefault="009A2AB7" w:rsidP="009A2AB7">
      <w:r>
        <w:t>This may look a bit odd, but realize that we put the Dig in (24V) on a module with 8 contacts (Pin). So the first 8 DI you find are on the first module. Same goes for the mA in (4-20). These modules have 4 contacts. It will become more clear in the next paragraph.</w:t>
      </w:r>
    </w:p>
    <w:p w:rsidR="009A2AB7" w:rsidRDefault="009A2AB7" w:rsidP="009A2AB7"/>
    <w:p w:rsidR="009A2AB7" w:rsidRDefault="009A2AB7" w:rsidP="009A2AB7">
      <w:r>
        <w:t xml:space="preserve">For </w:t>
      </w:r>
      <w:proofErr w:type="spellStart"/>
      <w:r>
        <w:t>CANbus</w:t>
      </w:r>
      <w:proofErr w:type="spellEnd"/>
      <w:r>
        <w:t xml:space="preserve"> in this column you put the PGN or Parameter Group Number as index for the I/O. With Modbus you take the Modbus mapping as starting-point. The register of the Modbus mapping you put here. See following example:</w:t>
      </w:r>
    </w:p>
    <w:p w:rsidR="009A2AB7" w:rsidRDefault="009A2AB7" w:rsidP="009A2AB7"/>
    <w:p w:rsidR="009A2AB7" w:rsidRDefault="009A2AB7" w:rsidP="009A2AB7">
      <w:r>
        <w:rPr>
          <w:noProof/>
          <w:lang w:val="nl-NL" w:eastAsia="nl-NL"/>
        </w:rPr>
        <w:drawing>
          <wp:inline distT="0" distB="0" distL="0" distR="0" wp14:anchorId="761E6C2C" wp14:editId="0828BB9D">
            <wp:extent cx="2876550" cy="428625"/>
            <wp:effectExtent l="0" t="0" r="0" b="9525"/>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876550" cy="428625"/>
                    </a:xfrm>
                    <a:prstGeom prst="rect">
                      <a:avLst/>
                    </a:prstGeom>
                  </pic:spPr>
                </pic:pic>
              </a:graphicData>
            </a:graphic>
          </wp:inline>
        </w:drawing>
      </w:r>
    </w:p>
    <w:p w:rsidR="009A2AB7" w:rsidRDefault="009A2AB7" w:rsidP="009A2AB7">
      <w:pPr>
        <w:pStyle w:val="Onderschrift"/>
      </w:pPr>
      <w:bookmarkStart w:id="715" w:name="_Toc346187219"/>
      <w:bookmarkStart w:id="716" w:name="_Toc349645900"/>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7</w:t>
      </w:r>
      <w:r>
        <w:fldChar w:fldCharType="end"/>
      </w:r>
      <w:r>
        <w:t>: Sensorlist Module column 2</w:t>
      </w:r>
      <w:bookmarkEnd w:id="715"/>
      <w:bookmarkEnd w:id="716"/>
    </w:p>
    <w:p w:rsidR="009A2AB7" w:rsidRDefault="009A2AB7" w:rsidP="009A2AB7">
      <w:pPr>
        <w:pStyle w:val="Onderschrift"/>
      </w:pPr>
    </w:p>
    <w:p w:rsidR="009A2AB7" w:rsidRDefault="009A2AB7" w:rsidP="00D5559F">
      <w:pPr>
        <w:pStyle w:val="Kop3"/>
        <w:numPr>
          <w:ilvl w:val="2"/>
          <w:numId w:val="1"/>
        </w:numPr>
      </w:pPr>
      <w:bookmarkStart w:id="717" w:name="_Toc346187119"/>
      <w:bookmarkStart w:id="718" w:name="_Toc349645770"/>
      <w:r>
        <w:t>Pin</w:t>
      </w:r>
      <w:bookmarkEnd w:id="717"/>
      <w:bookmarkEnd w:id="718"/>
    </w:p>
    <w:p w:rsidR="009A2AB7" w:rsidRDefault="009A2AB7" w:rsidP="009A2AB7">
      <w:r>
        <w:t xml:space="preserve">The I/O index on the module for WAGO and the bit offset in the message for serial protocols. (NOTE: The pin index is 1 based). </w:t>
      </w:r>
    </w:p>
    <w:p w:rsidR="009A2AB7" w:rsidRDefault="009A2AB7" w:rsidP="009A2AB7"/>
    <w:p w:rsidR="009A2AB7" w:rsidRDefault="009A2AB7" w:rsidP="00D5559F">
      <w:pPr>
        <w:pStyle w:val="Kop4"/>
        <w:numPr>
          <w:ilvl w:val="3"/>
          <w:numId w:val="1"/>
        </w:numPr>
      </w:pPr>
      <w:bookmarkStart w:id="719" w:name="_Toc346187120"/>
      <w:bookmarkStart w:id="720" w:name="_Toc349645771"/>
      <w:r>
        <w:lastRenderedPageBreak/>
        <w:t>Wago</w:t>
      </w:r>
      <w:bookmarkEnd w:id="719"/>
      <w:bookmarkEnd w:id="720"/>
    </w:p>
    <w:p w:rsidR="009A2AB7" w:rsidRDefault="009A2AB7" w:rsidP="009A2AB7"/>
    <w:p w:rsidR="009A2AB7" w:rsidRDefault="009A2AB7" w:rsidP="009A2AB7">
      <w:r>
        <w:t>So if you look at a Wago slice you will see openings for the wires to be attached. It needs some attention because Wago has a different numbering than FT NavVision© and this can be confusing. First let’s look at the numbering Wago uses:</w:t>
      </w:r>
    </w:p>
    <w:p w:rsidR="009A2AB7" w:rsidRDefault="009A2AB7" w:rsidP="009A2AB7"/>
    <w:p w:rsidR="009A2AB7" w:rsidRDefault="009A2AB7" w:rsidP="009A2AB7">
      <w:r>
        <w:rPr>
          <w:noProof/>
          <w:lang w:val="nl-NL" w:eastAsia="nl-NL"/>
        </w:rPr>
        <w:drawing>
          <wp:inline distT="0" distB="0" distL="0" distR="0" wp14:anchorId="1CA1E881" wp14:editId="0A616061">
            <wp:extent cx="2286000" cy="4419600"/>
            <wp:effectExtent l="0" t="0" r="0" b="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286000" cy="4419600"/>
                    </a:xfrm>
                    <a:prstGeom prst="rect">
                      <a:avLst/>
                    </a:prstGeom>
                  </pic:spPr>
                </pic:pic>
              </a:graphicData>
            </a:graphic>
          </wp:inline>
        </w:drawing>
      </w:r>
    </w:p>
    <w:p w:rsidR="009A2AB7" w:rsidRDefault="009A2AB7" w:rsidP="009A2AB7">
      <w:pPr>
        <w:pStyle w:val="Onderschrift"/>
      </w:pPr>
      <w:bookmarkStart w:id="721" w:name="_Toc346187220"/>
      <w:bookmarkStart w:id="722" w:name="_Toc349645901"/>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8</w:t>
      </w:r>
      <w:r>
        <w:fldChar w:fldCharType="end"/>
      </w:r>
      <w:r>
        <w:t>: Wago Numbering 1</w:t>
      </w:r>
      <w:bookmarkEnd w:id="721"/>
      <w:bookmarkEnd w:id="722"/>
    </w:p>
    <w:p w:rsidR="009A2AB7" w:rsidRDefault="009A2AB7" w:rsidP="009A2AB7">
      <w:r>
        <w:t>As you can see Wago numbers the pins vertically so left side 1-4 and right side 5-8.</w:t>
      </w:r>
    </w:p>
    <w:p w:rsidR="009A2AB7" w:rsidRDefault="009A2AB7" w:rsidP="009A2AB7"/>
    <w:p w:rsidR="009A2AB7" w:rsidRDefault="009A2AB7" w:rsidP="009A2AB7">
      <w:r>
        <w:t>FT NavVision© has to number different because of program issues. We number the Wago horizontally. So 1=1, 5=2 and so on. You have to keep that in mind to work properly with the sensorlist. The FT NavVision© numbering will look as follows:</w:t>
      </w:r>
    </w:p>
    <w:p w:rsidR="009A2AB7" w:rsidRDefault="009A2AB7" w:rsidP="009A2AB7"/>
    <w:p w:rsidR="009A2AB7" w:rsidRDefault="009A2AB7" w:rsidP="009A2AB7">
      <w:r>
        <w:rPr>
          <w:noProof/>
          <w:lang w:val="nl-NL" w:eastAsia="nl-NL"/>
        </w:rPr>
        <w:lastRenderedPageBreak/>
        <w:drawing>
          <wp:inline distT="0" distB="0" distL="0" distR="0" wp14:anchorId="65EECBDF" wp14:editId="151024E6">
            <wp:extent cx="2276475" cy="4410075"/>
            <wp:effectExtent l="0" t="0" r="9525" b="9525"/>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276475" cy="4410075"/>
                    </a:xfrm>
                    <a:prstGeom prst="rect">
                      <a:avLst/>
                    </a:prstGeom>
                  </pic:spPr>
                </pic:pic>
              </a:graphicData>
            </a:graphic>
          </wp:inline>
        </w:drawing>
      </w:r>
    </w:p>
    <w:p w:rsidR="009A2AB7" w:rsidRDefault="009A2AB7" w:rsidP="009A2AB7">
      <w:pPr>
        <w:pStyle w:val="Onderschrift"/>
      </w:pPr>
      <w:bookmarkStart w:id="723" w:name="_Toc346187221"/>
      <w:bookmarkStart w:id="724" w:name="_Toc349645902"/>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9</w:t>
      </w:r>
      <w:r>
        <w:fldChar w:fldCharType="end"/>
      </w:r>
      <w:r>
        <w:t>: Wago Numbering 2</w:t>
      </w:r>
      <w:bookmarkEnd w:id="723"/>
      <w:bookmarkEnd w:id="724"/>
    </w:p>
    <w:p w:rsidR="009A2AB7" w:rsidRDefault="009A2AB7" w:rsidP="009A2AB7">
      <w:r>
        <w:t xml:space="preserve">So when </w:t>
      </w:r>
      <w:proofErr w:type="spellStart"/>
      <w:r>
        <w:t>you</w:t>
      </w:r>
      <w:proofErr w:type="spellEnd"/>
      <w:r>
        <w:t xml:space="preserve"> number it this way in the sensorlist, it will mainly look like the following figure:</w:t>
      </w:r>
    </w:p>
    <w:p w:rsidR="009A2AB7" w:rsidRDefault="009A2AB7" w:rsidP="009A2AB7"/>
    <w:p w:rsidR="009A2AB7" w:rsidRDefault="009A2AB7" w:rsidP="009A2AB7">
      <w:r>
        <w:rPr>
          <w:noProof/>
          <w:lang w:val="nl-NL" w:eastAsia="nl-NL"/>
        </w:rPr>
        <w:drawing>
          <wp:inline distT="0" distB="0" distL="0" distR="0" wp14:anchorId="7C858CA6" wp14:editId="2A71A761">
            <wp:extent cx="2066925" cy="2400300"/>
            <wp:effectExtent l="0" t="0" r="9525"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066925" cy="2400300"/>
                    </a:xfrm>
                    <a:prstGeom prst="rect">
                      <a:avLst/>
                    </a:prstGeom>
                  </pic:spPr>
                </pic:pic>
              </a:graphicData>
            </a:graphic>
          </wp:inline>
        </w:drawing>
      </w:r>
    </w:p>
    <w:p w:rsidR="009A2AB7" w:rsidRDefault="009A2AB7" w:rsidP="009A2AB7">
      <w:pPr>
        <w:pStyle w:val="Onderschrift"/>
      </w:pPr>
      <w:bookmarkStart w:id="725" w:name="_Toc346187222"/>
      <w:bookmarkStart w:id="726" w:name="_Toc349645903"/>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10</w:t>
      </w:r>
      <w:r>
        <w:fldChar w:fldCharType="end"/>
      </w:r>
      <w:r>
        <w:t>: Pin column 1</w:t>
      </w:r>
      <w:bookmarkEnd w:id="725"/>
      <w:bookmarkEnd w:id="726"/>
    </w:p>
    <w:p w:rsidR="009A2AB7" w:rsidRDefault="009A2AB7" w:rsidP="009A2AB7">
      <w:r>
        <w:t xml:space="preserve">Or, when you </w:t>
      </w:r>
      <w:proofErr w:type="spellStart"/>
      <w:r>
        <w:t>allready</w:t>
      </w:r>
      <w:proofErr w:type="spellEnd"/>
      <w:r>
        <w:t xml:space="preserve"> sorted the sensorlist, it will make it even clearer. See the following figure:</w:t>
      </w:r>
    </w:p>
    <w:p w:rsidR="009A2AB7" w:rsidRDefault="009A2AB7" w:rsidP="009A2AB7"/>
    <w:p w:rsidR="009A2AB7" w:rsidRDefault="009A2AB7" w:rsidP="009A2AB7">
      <w:r>
        <w:rPr>
          <w:noProof/>
          <w:lang w:val="nl-NL" w:eastAsia="nl-NL"/>
        </w:rPr>
        <w:lastRenderedPageBreak/>
        <w:drawing>
          <wp:inline distT="0" distB="0" distL="0" distR="0" wp14:anchorId="752CA84A" wp14:editId="4D4105E9">
            <wp:extent cx="2057400" cy="2381250"/>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057400" cy="2381250"/>
                    </a:xfrm>
                    <a:prstGeom prst="rect">
                      <a:avLst/>
                    </a:prstGeom>
                  </pic:spPr>
                </pic:pic>
              </a:graphicData>
            </a:graphic>
          </wp:inline>
        </w:drawing>
      </w:r>
    </w:p>
    <w:p w:rsidR="009A2AB7" w:rsidRDefault="009A2AB7" w:rsidP="009A2AB7">
      <w:pPr>
        <w:pStyle w:val="Onderschrift"/>
      </w:pPr>
      <w:bookmarkStart w:id="727" w:name="_Toc346187223"/>
      <w:bookmarkStart w:id="728" w:name="_Toc349645904"/>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11</w:t>
      </w:r>
      <w:r>
        <w:fldChar w:fldCharType="end"/>
      </w:r>
      <w:r>
        <w:t>: pin column 2</w:t>
      </w:r>
      <w:bookmarkEnd w:id="727"/>
      <w:bookmarkEnd w:id="728"/>
    </w:p>
    <w:p w:rsidR="009A2AB7" w:rsidRDefault="009A2AB7" w:rsidP="009A2AB7">
      <w:r>
        <w:t xml:space="preserve">Of course I can’t show you the example from where we started off. While all the connections where on different Wago’s there, we should than have divided all the modules over the different Wago stations. Therefore, before you begin numbering the modules and pins, you need to have all the Wago connections in the sensorlist. Then you can filter the sensorlist first (as explained in Chapter </w:t>
      </w:r>
      <w:r>
        <w:fldChar w:fldCharType="begin"/>
      </w:r>
      <w:r>
        <w:instrText xml:space="preserve"> REF _Ref342495938 \r \h </w:instrText>
      </w:r>
      <w:r>
        <w:fldChar w:fldCharType="separate"/>
      </w:r>
      <w:r>
        <w:t>10.4</w:t>
      </w:r>
      <w:r>
        <w:fldChar w:fldCharType="end"/>
      </w:r>
      <w:r>
        <w:t>) and then do the modules and pins.</w:t>
      </w:r>
    </w:p>
    <w:p w:rsidR="009A2AB7" w:rsidRDefault="009A2AB7" w:rsidP="009A2AB7"/>
    <w:p w:rsidR="009A2AB7" w:rsidRDefault="009A2AB7" w:rsidP="00D5559F">
      <w:pPr>
        <w:pStyle w:val="Kop4"/>
        <w:numPr>
          <w:ilvl w:val="3"/>
          <w:numId w:val="1"/>
        </w:numPr>
      </w:pPr>
      <w:bookmarkStart w:id="729" w:name="_Toc346187121"/>
      <w:bookmarkStart w:id="730" w:name="_Toc349645772"/>
      <w:r>
        <w:t>Serial Protocols</w:t>
      </w:r>
      <w:bookmarkEnd w:id="729"/>
      <w:bookmarkEnd w:id="730"/>
    </w:p>
    <w:p w:rsidR="009A2AB7" w:rsidRDefault="009A2AB7" w:rsidP="009A2AB7">
      <w:r>
        <w:t>For Serial protocols the pin number defines the bit-offset. So if you need to connect to a serial protocol at bit level, this column is where you assign this. Note that the “pin index” is 1 based. So if you need bit 3 for PGN 65280 you have to put 4 in the column. See next figure:</w:t>
      </w:r>
    </w:p>
    <w:p w:rsidR="009A2AB7" w:rsidRDefault="009A2AB7" w:rsidP="009A2AB7"/>
    <w:p w:rsidR="009A2AB7" w:rsidRDefault="009A2AB7" w:rsidP="009A2AB7">
      <w:r>
        <w:rPr>
          <w:noProof/>
          <w:lang w:val="nl-NL" w:eastAsia="nl-NL"/>
        </w:rPr>
        <w:drawing>
          <wp:inline distT="0" distB="0" distL="0" distR="0" wp14:anchorId="6E235439" wp14:editId="5C62EF4A">
            <wp:extent cx="3095625" cy="352425"/>
            <wp:effectExtent l="0" t="0" r="9525" b="952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095625" cy="352425"/>
                    </a:xfrm>
                    <a:prstGeom prst="rect">
                      <a:avLst/>
                    </a:prstGeom>
                  </pic:spPr>
                </pic:pic>
              </a:graphicData>
            </a:graphic>
          </wp:inline>
        </w:drawing>
      </w:r>
    </w:p>
    <w:p w:rsidR="009A2AB7" w:rsidRDefault="009A2AB7" w:rsidP="009A2AB7">
      <w:pPr>
        <w:pStyle w:val="Onderschrift"/>
      </w:pPr>
      <w:bookmarkStart w:id="731" w:name="_Toc346187224"/>
      <w:bookmarkStart w:id="732" w:name="_Toc349645905"/>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12</w:t>
      </w:r>
      <w:r>
        <w:fldChar w:fldCharType="end"/>
      </w:r>
      <w:r>
        <w:t>: Pin column 3</w:t>
      </w:r>
      <w:bookmarkEnd w:id="731"/>
      <w:bookmarkEnd w:id="732"/>
    </w:p>
    <w:p w:rsidR="009A2AB7" w:rsidRDefault="009A2AB7" w:rsidP="00D5559F">
      <w:pPr>
        <w:pStyle w:val="Kop3"/>
        <w:numPr>
          <w:ilvl w:val="2"/>
          <w:numId w:val="1"/>
        </w:numPr>
      </w:pPr>
      <w:bookmarkStart w:id="733" w:name="_Toc346187122"/>
      <w:bookmarkStart w:id="734" w:name="_Toc349645773"/>
      <w:r>
        <w:t>Type</w:t>
      </w:r>
      <w:bookmarkEnd w:id="733"/>
      <w:bookmarkEnd w:id="734"/>
    </w:p>
    <w:p w:rsidR="009A2AB7" w:rsidRDefault="009A2AB7" w:rsidP="00D5559F">
      <w:pPr>
        <w:pStyle w:val="Kop4"/>
        <w:numPr>
          <w:ilvl w:val="3"/>
          <w:numId w:val="1"/>
        </w:numPr>
      </w:pPr>
      <w:bookmarkStart w:id="735" w:name="_Toc346187123"/>
      <w:bookmarkStart w:id="736" w:name="_Toc349645774"/>
      <w:r>
        <w:t>Wago</w:t>
      </w:r>
      <w:bookmarkEnd w:id="735"/>
      <w:bookmarkEnd w:id="736"/>
    </w:p>
    <w:p w:rsidR="009A2AB7" w:rsidRDefault="009A2AB7" w:rsidP="009A2AB7">
      <w:r>
        <w:t>For Wago you fill in here the module number. You can find the module number on the Wago slice itself, on the drawings or look it up in the Wago documentation. See following figure:</w:t>
      </w:r>
    </w:p>
    <w:p w:rsidR="009A2AB7" w:rsidRDefault="009A2AB7" w:rsidP="009A2AB7"/>
    <w:p w:rsidR="009A2AB7" w:rsidRDefault="009A2AB7" w:rsidP="009A2AB7">
      <w:r>
        <w:rPr>
          <w:noProof/>
          <w:lang w:val="nl-NL" w:eastAsia="nl-NL"/>
        </w:rPr>
        <w:drawing>
          <wp:inline distT="0" distB="0" distL="0" distR="0" wp14:anchorId="2541112E" wp14:editId="4C3CD359">
            <wp:extent cx="2295525" cy="2234659"/>
            <wp:effectExtent l="0" t="0" r="0"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295525" cy="2234659"/>
                    </a:xfrm>
                    <a:prstGeom prst="rect">
                      <a:avLst/>
                    </a:prstGeom>
                  </pic:spPr>
                </pic:pic>
              </a:graphicData>
            </a:graphic>
          </wp:inline>
        </w:drawing>
      </w:r>
    </w:p>
    <w:p w:rsidR="009A2AB7" w:rsidRDefault="009A2AB7" w:rsidP="009A2AB7">
      <w:pPr>
        <w:pStyle w:val="Onderschrift"/>
      </w:pPr>
      <w:bookmarkStart w:id="737" w:name="_Toc346187225"/>
      <w:bookmarkStart w:id="738" w:name="_Toc349645906"/>
      <w:r>
        <w:lastRenderedPageBreak/>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13</w:t>
      </w:r>
      <w:r>
        <w:fldChar w:fldCharType="end"/>
      </w:r>
      <w:r>
        <w:t>: Type column 1</w:t>
      </w:r>
      <w:bookmarkEnd w:id="737"/>
      <w:bookmarkEnd w:id="738"/>
    </w:p>
    <w:p w:rsidR="009A2AB7" w:rsidRDefault="009A2AB7" w:rsidP="00D5559F">
      <w:pPr>
        <w:pStyle w:val="Kop4"/>
        <w:numPr>
          <w:ilvl w:val="3"/>
          <w:numId w:val="1"/>
        </w:numPr>
      </w:pPr>
      <w:bookmarkStart w:id="739" w:name="_Toc346187124"/>
      <w:bookmarkStart w:id="740" w:name="_Toc349645775"/>
      <w:r>
        <w:t>Serial Protocols</w:t>
      </w:r>
      <w:bookmarkEnd w:id="739"/>
      <w:bookmarkEnd w:id="740"/>
    </w:p>
    <w:p w:rsidR="009A2AB7" w:rsidRDefault="009A2AB7" w:rsidP="009A2AB7">
      <w:r>
        <w:t xml:space="preserve">For </w:t>
      </w:r>
      <w:proofErr w:type="spellStart"/>
      <w:r>
        <w:t>CANbus</w:t>
      </w:r>
      <w:proofErr w:type="spellEnd"/>
      <w:r>
        <w:t xml:space="preserve"> we do not use this column. For Modbus we use this column to define the function code of the Modbus register. So for example if you read actual values in Modbus, this will be Modbus function 04. Type a 4 in the “Type” column. See following figure:</w:t>
      </w:r>
    </w:p>
    <w:p w:rsidR="009A2AB7" w:rsidRDefault="009A2AB7" w:rsidP="009A2AB7"/>
    <w:p w:rsidR="009A2AB7" w:rsidRDefault="009A2AB7" w:rsidP="009A2AB7">
      <w:r>
        <w:rPr>
          <w:noProof/>
          <w:lang w:val="nl-NL" w:eastAsia="nl-NL"/>
        </w:rPr>
        <w:drawing>
          <wp:inline distT="0" distB="0" distL="0" distR="0" wp14:anchorId="3F59EBD6" wp14:editId="77B94136">
            <wp:extent cx="3590925" cy="361950"/>
            <wp:effectExtent l="0" t="0" r="9525"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590925" cy="361950"/>
                    </a:xfrm>
                    <a:prstGeom prst="rect">
                      <a:avLst/>
                    </a:prstGeom>
                  </pic:spPr>
                </pic:pic>
              </a:graphicData>
            </a:graphic>
          </wp:inline>
        </w:drawing>
      </w:r>
    </w:p>
    <w:p w:rsidR="009A2AB7" w:rsidRDefault="009A2AB7" w:rsidP="009A2AB7">
      <w:pPr>
        <w:pStyle w:val="Onderschrift"/>
      </w:pPr>
      <w:bookmarkStart w:id="741" w:name="_Toc346187226"/>
      <w:bookmarkStart w:id="742" w:name="_Toc349645907"/>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14</w:t>
      </w:r>
      <w:r>
        <w:fldChar w:fldCharType="end"/>
      </w:r>
      <w:r>
        <w:t>: Type column 2</w:t>
      </w:r>
      <w:bookmarkEnd w:id="741"/>
      <w:bookmarkEnd w:id="742"/>
    </w:p>
    <w:p w:rsidR="009A2AB7" w:rsidRDefault="009A2AB7" w:rsidP="00D5559F">
      <w:pPr>
        <w:pStyle w:val="Kop3"/>
        <w:numPr>
          <w:ilvl w:val="2"/>
          <w:numId w:val="1"/>
        </w:numPr>
      </w:pPr>
      <w:bookmarkStart w:id="743" w:name="_Toc346187125"/>
      <w:bookmarkStart w:id="744" w:name="_Toc349645776"/>
      <w:r>
        <w:t>Min-Max</w:t>
      </w:r>
      <w:bookmarkEnd w:id="743"/>
      <w:bookmarkEnd w:id="744"/>
    </w:p>
    <w:p w:rsidR="009A2AB7" w:rsidRDefault="009A2AB7" w:rsidP="009A2AB7">
      <w:r>
        <w:t>The columns Min and Max show the range of the data field. This will come back in instruments and value-bars. If you choose them wrong then you get values that go beyond the range of an instrument. Once you see this, you know that you need to change the values. If you get the right data from the shipyard you can fill it in in these fields. For digital data it is Min=0 and Max=1. It is not necessary to fill in the Min- Max-values for digital values. FT NavVision© will do this for you. You can also change these values at a later time.</w:t>
      </w:r>
    </w:p>
    <w:p w:rsidR="009A2AB7" w:rsidRDefault="009A2AB7" w:rsidP="009A2AB7"/>
    <w:p w:rsidR="009A2AB7" w:rsidRDefault="009A2AB7" w:rsidP="00D5559F">
      <w:pPr>
        <w:pStyle w:val="Kop3"/>
        <w:numPr>
          <w:ilvl w:val="2"/>
          <w:numId w:val="1"/>
        </w:numPr>
      </w:pPr>
      <w:bookmarkStart w:id="745" w:name="_Toc346187126"/>
      <w:bookmarkStart w:id="746" w:name="_Toc349645777"/>
      <w:proofErr w:type="spellStart"/>
      <w:r>
        <w:t>DefaultUnit</w:t>
      </w:r>
      <w:bookmarkEnd w:id="745"/>
      <w:bookmarkEnd w:id="746"/>
      <w:proofErr w:type="spellEnd"/>
    </w:p>
    <w:p w:rsidR="009A2AB7" w:rsidRDefault="009A2AB7" w:rsidP="009A2AB7">
      <w:r>
        <w:t xml:space="preserve">The </w:t>
      </w:r>
      <w:proofErr w:type="spellStart"/>
      <w:r>
        <w:t>defaultUnit</w:t>
      </w:r>
      <w:proofErr w:type="spellEnd"/>
      <w:r>
        <w:t xml:space="preserve"> is used to set the unit to  present this Data Field in. This can also be changed in the instrument or mimic itself, but for big amounts of data it is easier to use the sensorlist. If you do not choose anything FT NavVision© will fill it in for you. For options see the next figure:</w:t>
      </w:r>
    </w:p>
    <w:p w:rsidR="009A2AB7" w:rsidRDefault="009A2AB7" w:rsidP="009A2AB7"/>
    <w:tbl>
      <w:tblPr>
        <w:tblStyle w:val="Tabelraster"/>
        <w:tblW w:w="0" w:type="auto"/>
        <w:tblInd w:w="108" w:type="dxa"/>
        <w:tblLook w:val="04A0" w:firstRow="1" w:lastRow="0" w:firstColumn="1" w:lastColumn="0" w:noHBand="0" w:noVBand="1"/>
      </w:tblPr>
      <w:tblGrid>
        <w:gridCol w:w="2292"/>
        <w:gridCol w:w="2298"/>
        <w:gridCol w:w="2295"/>
        <w:gridCol w:w="2295"/>
      </w:tblGrid>
      <w:tr w:rsidR="009A2AB7" w:rsidRPr="00C16720" w:rsidTr="00781683">
        <w:tc>
          <w:tcPr>
            <w:tcW w:w="2303" w:type="dxa"/>
          </w:tcPr>
          <w:p w:rsidR="009A2AB7" w:rsidRPr="00C16720" w:rsidRDefault="009A2AB7" w:rsidP="00781683">
            <w:r w:rsidRPr="00C16720">
              <w:t>Alarm</w:t>
            </w:r>
          </w:p>
        </w:tc>
        <w:tc>
          <w:tcPr>
            <w:tcW w:w="2303" w:type="dxa"/>
          </w:tcPr>
          <w:p w:rsidR="009A2AB7" w:rsidRPr="00C16720" w:rsidRDefault="009A2AB7" w:rsidP="00781683">
            <w:r w:rsidRPr="00C16720">
              <w:t>High Alarm</w:t>
            </w:r>
          </w:p>
        </w:tc>
        <w:tc>
          <w:tcPr>
            <w:tcW w:w="2303" w:type="dxa"/>
          </w:tcPr>
          <w:p w:rsidR="009A2AB7" w:rsidRPr="00C16720" w:rsidRDefault="009A2AB7" w:rsidP="00781683">
            <w:r w:rsidRPr="00C16720">
              <w:t>Low Alarm</w:t>
            </w:r>
          </w:p>
        </w:tc>
        <w:tc>
          <w:tcPr>
            <w:tcW w:w="2303" w:type="dxa"/>
          </w:tcPr>
          <w:p w:rsidR="009A2AB7" w:rsidRPr="00C16720" w:rsidRDefault="009A2AB7" w:rsidP="00781683">
            <w:r w:rsidRPr="00C16720">
              <w:t>Ampere-Hour</w:t>
            </w:r>
          </w:p>
        </w:tc>
      </w:tr>
      <w:tr w:rsidR="009A2AB7" w:rsidRPr="00C16720" w:rsidTr="00781683">
        <w:tc>
          <w:tcPr>
            <w:tcW w:w="2303" w:type="dxa"/>
          </w:tcPr>
          <w:p w:rsidR="009A2AB7" w:rsidRPr="00C16720" w:rsidRDefault="009A2AB7" w:rsidP="00781683">
            <w:r w:rsidRPr="00C16720">
              <w:t>Radians</w:t>
            </w:r>
          </w:p>
        </w:tc>
        <w:tc>
          <w:tcPr>
            <w:tcW w:w="2303" w:type="dxa"/>
          </w:tcPr>
          <w:p w:rsidR="009A2AB7" w:rsidRPr="00C16720" w:rsidRDefault="009A2AB7" w:rsidP="00781683">
            <w:r w:rsidRPr="00C16720">
              <w:t>Degrees</w:t>
            </w:r>
          </w:p>
        </w:tc>
        <w:tc>
          <w:tcPr>
            <w:tcW w:w="2303" w:type="dxa"/>
          </w:tcPr>
          <w:p w:rsidR="009A2AB7" w:rsidRPr="00C16720" w:rsidRDefault="009A2AB7" w:rsidP="00781683">
            <w:r w:rsidRPr="00C16720">
              <w:t>Grads</w:t>
            </w:r>
          </w:p>
        </w:tc>
        <w:tc>
          <w:tcPr>
            <w:tcW w:w="2303" w:type="dxa"/>
          </w:tcPr>
          <w:p w:rsidR="009A2AB7" w:rsidRPr="00C16720" w:rsidRDefault="009A2AB7" w:rsidP="00781683">
            <w:r w:rsidRPr="00C16720">
              <w:t>°/sec²</w:t>
            </w:r>
          </w:p>
        </w:tc>
      </w:tr>
      <w:tr w:rsidR="009A2AB7" w:rsidRPr="00C16720" w:rsidTr="00781683">
        <w:tc>
          <w:tcPr>
            <w:tcW w:w="2303" w:type="dxa"/>
          </w:tcPr>
          <w:p w:rsidR="009A2AB7" w:rsidRPr="00C16720" w:rsidRDefault="009A2AB7" w:rsidP="00781683">
            <w:r w:rsidRPr="00C16720">
              <w:t>rad/sec</w:t>
            </w:r>
          </w:p>
        </w:tc>
        <w:tc>
          <w:tcPr>
            <w:tcW w:w="2303" w:type="dxa"/>
          </w:tcPr>
          <w:p w:rsidR="009A2AB7" w:rsidRPr="00C16720" w:rsidRDefault="009A2AB7" w:rsidP="00781683">
            <w:pPr>
              <w:rPr>
                <w:lang w:val="es-ES"/>
              </w:rPr>
            </w:pPr>
            <w:r w:rsidRPr="00C16720">
              <w:rPr>
                <w:lang w:val="es-ES"/>
              </w:rPr>
              <w:t>°/sec</w:t>
            </w:r>
          </w:p>
        </w:tc>
        <w:tc>
          <w:tcPr>
            <w:tcW w:w="2303" w:type="dxa"/>
          </w:tcPr>
          <w:p w:rsidR="009A2AB7" w:rsidRPr="00C16720" w:rsidRDefault="009A2AB7" w:rsidP="00781683">
            <w:pPr>
              <w:rPr>
                <w:lang w:val="es-ES"/>
              </w:rPr>
            </w:pPr>
            <w:r w:rsidRPr="00C16720">
              <w:rPr>
                <w:lang w:val="es-ES"/>
              </w:rPr>
              <w:t>°/min</w:t>
            </w:r>
          </w:p>
        </w:tc>
        <w:tc>
          <w:tcPr>
            <w:tcW w:w="2303" w:type="dxa"/>
          </w:tcPr>
          <w:p w:rsidR="009A2AB7" w:rsidRPr="00C16720" w:rsidRDefault="009A2AB7" w:rsidP="00781683">
            <w:pPr>
              <w:rPr>
                <w:lang w:val="es-ES"/>
              </w:rPr>
            </w:pPr>
            <w:r w:rsidRPr="00C16720">
              <w:rPr>
                <w:lang w:val="es-ES"/>
              </w:rPr>
              <w:t>Normal</w:t>
            </w:r>
          </w:p>
        </w:tc>
      </w:tr>
      <w:tr w:rsidR="009A2AB7" w:rsidRPr="00C16720" w:rsidTr="00781683">
        <w:tc>
          <w:tcPr>
            <w:tcW w:w="2303" w:type="dxa"/>
          </w:tcPr>
          <w:p w:rsidR="009A2AB7" w:rsidRPr="00C16720" w:rsidRDefault="009A2AB7" w:rsidP="00781683">
            <w:pPr>
              <w:rPr>
                <w:lang w:val="es-ES"/>
              </w:rPr>
            </w:pPr>
            <w:r w:rsidRPr="00C16720">
              <w:rPr>
                <w:lang w:val="es-ES"/>
              </w:rPr>
              <w:t>Normal</w:t>
            </w:r>
          </w:p>
        </w:tc>
        <w:tc>
          <w:tcPr>
            <w:tcW w:w="2303" w:type="dxa"/>
          </w:tcPr>
          <w:p w:rsidR="009A2AB7" w:rsidRPr="00C16720" w:rsidRDefault="009A2AB7" w:rsidP="00781683">
            <w:pPr>
              <w:rPr>
                <w:lang w:val="es-ES"/>
              </w:rPr>
            </w:pPr>
            <w:r w:rsidRPr="00C16720">
              <w:rPr>
                <w:lang w:val="es-ES"/>
              </w:rPr>
              <w:t>Mirror</w:t>
            </w:r>
          </w:p>
        </w:tc>
        <w:tc>
          <w:tcPr>
            <w:tcW w:w="2303" w:type="dxa"/>
          </w:tcPr>
          <w:p w:rsidR="009A2AB7" w:rsidRPr="00C16720" w:rsidRDefault="009A2AB7" w:rsidP="00781683">
            <w:pPr>
              <w:rPr>
                <w:lang w:val="es-ES"/>
              </w:rPr>
            </w:pPr>
            <w:r w:rsidRPr="00C16720">
              <w:rPr>
                <w:lang w:val="es-ES"/>
              </w:rPr>
              <w:t>Liter</w:t>
            </w:r>
          </w:p>
        </w:tc>
        <w:tc>
          <w:tcPr>
            <w:tcW w:w="2303" w:type="dxa"/>
          </w:tcPr>
          <w:p w:rsidR="009A2AB7" w:rsidRPr="00C16720" w:rsidRDefault="009A2AB7" w:rsidP="00781683">
            <w:pPr>
              <w:rPr>
                <w:lang w:val="es-ES"/>
              </w:rPr>
            </w:pPr>
            <w:r w:rsidRPr="00C16720">
              <w:rPr>
                <w:lang w:val="es-ES"/>
              </w:rPr>
              <w:t>Gallon</w:t>
            </w:r>
          </w:p>
        </w:tc>
      </w:tr>
      <w:tr w:rsidR="009A2AB7" w:rsidRPr="00C16720" w:rsidTr="00781683">
        <w:tc>
          <w:tcPr>
            <w:tcW w:w="2303" w:type="dxa"/>
          </w:tcPr>
          <w:p w:rsidR="009A2AB7" w:rsidRPr="00C16720" w:rsidRDefault="009A2AB7" w:rsidP="00781683">
            <w:pPr>
              <w:rPr>
                <w:lang w:val="es-ES"/>
              </w:rPr>
            </w:pPr>
            <w:r w:rsidRPr="00C16720">
              <w:rPr>
                <w:lang w:val="es-ES"/>
              </w:rPr>
              <w:t>GallonUK</w:t>
            </w:r>
          </w:p>
        </w:tc>
        <w:tc>
          <w:tcPr>
            <w:tcW w:w="2303" w:type="dxa"/>
          </w:tcPr>
          <w:p w:rsidR="009A2AB7" w:rsidRPr="00C16720" w:rsidRDefault="009A2AB7" w:rsidP="00781683">
            <w:pPr>
              <w:rPr>
                <w:lang w:val="es-ES"/>
              </w:rPr>
            </w:pPr>
            <w:r w:rsidRPr="00C16720">
              <w:rPr>
                <w:lang w:val="es-ES"/>
              </w:rPr>
              <w:t>Cubic Meter</w:t>
            </w:r>
          </w:p>
        </w:tc>
        <w:tc>
          <w:tcPr>
            <w:tcW w:w="2303" w:type="dxa"/>
          </w:tcPr>
          <w:p w:rsidR="009A2AB7" w:rsidRPr="00C16720" w:rsidRDefault="009A2AB7" w:rsidP="00781683">
            <w:pPr>
              <w:rPr>
                <w:lang w:val="es-ES"/>
              </w:rPr>
            </w:pPr>
            <w:r w:rsidRPr="00C16720">
              <w:rPr>
                <w:lang w:val="es-ES"/>
              </w:rPr>
              <w:t>Percentage</w:t>
            </w:r>
          </w:p>
        </w:tc>
        <w:tc>
          <w:tcPr>
            <w:tcW w:w="2303" w:type="dxa"/>
          </w:tcPr>
          <w:p w:rsidR="009A2AB7" w:rsidRPr="00C16720" w:rsidRDefault="009A2AB7" w:rsidP="00781683">
            <w:pPr>
              <w:rPr>
                <w:lang w:val="es-ES"/>
              </w:rPr>
            </w:pPr>
            <w:r w:rsidRPr="00C16720">
              <w:rPr>
                <w:lang w:val="es-ES"/>
              </w:rPr>
              <w:t>L/km</w:t>
            </w:r>
          </w:p>
        </w:tc>
      </w:tr>
      <w:tr w:rsidR="009A2AB7" w:rsidRPr="00C16720" w:rsidTr="00781683">
        <w:tc>
          <w:tcPr>
            <w:tcW w:w="2303" w:type="dxa"/>
          </w:tcPr>
          <w:p w:rsidR="009A2AB7" w:rsidRPr="00C16720" w:rsidRDefault="009A2AB7" w:rsidP="00781683">
            <w:pPr>
              <w:rPr>
                <w:lang w:val="es-ES"/>
              </w:rPr>
            </w:pPr>
            <w:r w:rsidRPr="00C16720">
              <w:rPr>
                <w:lang w:val="es-ES"/>
              </w:rPr>
              <w:t>G/Nm</w:t>
            </w:r>
          </w:p>
        </w:tc>
        <w:tc>
          <w:tcPr>
            <w:tcW w:w="2303" w:type="dxa"/>
          </w:tcPr>
          <w:p w:rsidR="009A2AB7" w:rsidRPr="00C16720" w:rsidRDefault="009A2AB7" w:rsidP="00781683">
            <w:pPr>
              <w:rPr>
                <w:lang w:val="es-ES"/>
              </w:rPr>
            </w:pPr>
            <w:r w:rsidRPr="00C16720">
              <w:rPr>
                <w:lang w:val="es-ES"/>
              </w:rPr>
              <w:t>L/min</w:t>
            </w:r>
          </w:p>
        </w:tc>
        <w:tc>
          <w:tcPr>
            <w:tcW w:w="2303" w:type="dxa"/>
          </w:tcPr>
          <w:p w:rsidR="009A2AB7" w:rsidRPr="00C16720" w:rsidRDefault="009A2AB7" w:rsidP="00781683">
            <w:pPr>
              <w:rPr>
                <w:lang w:val="es-ES"/>
              </w:rPr>
            </w:pPr>
            <w:r w:rsidRPr="00C16720">
              <w:rPr>
                <w:lang w:val="es-ES"/>
              </w:rPr>
              <w:t>L/Nm</w:t>
            </w:r>
          </w:p>
        </w:tc>
        <w:tc>
          <w:tcPr>
            <w:tcW w:w="2303" w:type="dxa"/>
          </w:tcPr>
          <w:p w:rsidR="009A2AB7" w:rsidRPr="00C16720" w:rsidRDefault="009A2AB7" w:rsidP="00781683">
            <w:pPr>
              <w:rPr>
                <w:lang w:val="es-ES"/>
              </w:rPr>
            </w:pPr>
            <w:r w:rsidRPr="00C16720">
              <w:rPr>
                <w:lang w:val="es-ES"/>
              </w:rPr>
              <w:t>G/S</w:t>
            </w:r>
          </w:p>
        </w:tc>
      </w:tr>
      <w:tr w:rsidR="009A2AB7" w:rsidRPr="00C16720" w:rsidTr="00781683">
        <w:tc>
          <w:tcPr>
            <w:tcW w:w="2303" w:type="dxa"/>
          </w:tcPr>
          <w:p w:rsidR="009A2AB7" w:rsidRPr="00C16720" w:rsidRDefault="009A2AB7" w:rsidP="00781683">
            <w:pPr>
              <w:rPr>
                <w:lang w:val="es-ES"/>
              </w:rPr>
            </w:pPr>
            <w:r w:rsidRPr="00C16720">
              <w:rPr>
                <w:lang w:val="es-ES"/>
              </w:rPr>
              <w:t>l/h</w:t>
            </w:r>
          </w:p>
        </w:tc>
        <w:tc>
          <w:tcPr>
            <w:tcW w:w="2303" w:type="dxa"/>
          </w:tcPr>
          <w:p w:rsidR="009A2AB7" w:rsidRPr="00C16720" w:rsidRDefault="009A2AB7" w:rsidP="00781683">
            <w:pPr>
              <w:rPr>
                <w:lang w:val="es-ES"/>
              </w:rPr>
            </w:pPr>
            <w:r w:rsidRPr="00C16720">
              <w:rPr>
                <w:lang w:val="es-ES"/>
              </w:rPr>
              <w:t>G/H</w:t>
            </w:r>
          </w:p>
        </w:tc>
        <w:tc>
          <w:tcPr>
            <w:tcW w:w="2303" w:type="dxa"/>
          </w:tcPr>
          <w:p w:rsidR="009A2AB7" w:rsidRPr="00C16720" w:rsidRDefault="009A2AB7" w:rsidP="00781683">
            <w:pPr>
              <w:rPr>
                <w:lang w:val="es-ES"/>
              </w:rPr>
            </w:pPr>
            <w:r w:rsidRPr="00C16720">
              <w:rPr>
                <w:lang w:val="es-ES"/>
              </w:rPr>
              <w:t>Guk/H</w:t>
            </w:r>
          </w:p>
        </w:tc>
        <w:tc>
          <w:tcPr>
            <w:tcW w:w="2303" w:type="dxa"/>
          </w:tcPr>
          <w:p w:rsidR="009A2AB7" w:rsidRPr="00C16720" w:rsidRDefault="009A2AB7" w:rsidP="00781683">
            <w:pPr>
              <w:rPr>
                <w:lang w:val="es-ES"/>
              </w:rPr>
            </w:pPr>
            <w:r w:rsidRPr="00C16720">
              <w:rPr>
                <w:lang w:val="es-ES"/>
              </w:rPr>
              <w:t>G/min</w:t>
            </w:r>
          </w:p>
        </w:tc>
      </w:tr>
      <w:tr w:rsidR="009A2AB7" w:rsidRPr="00C16720" w:rsidTr="00781683">
        <w:tc>
          <w:tcPr>
            <w:tcW w:w="2303" w:type="dxa"/>
          </w:tcPr>
          <w:p w:rsidR="009A2AB7" w:rsidRPr="00C16720" w:rsidRDefault="009A2AB7" w:rsidP="00781683">
            <w:pPr>
              <w:rPr>
                <w:lang w:val="nl-NL"/>
              </w:rPr>
            </w:pPr>
            <w:r w:rsidRPr="00C16720">
              <w:rPr>
                <w:lang w:val="nl-NL"/>
              </w:rPr>
              <w:t>L/S</w:t>
            </w:r>
          </w:p>
        </w:tc>
        <w:tc>
          <w:tcPr>
            <w:tcW w:w="2303" w:type="dxa"/>
          </w:tcPr>
          <w:p w:rsidR="009A2AB7" w:rsidRPr="00C16720" w:rsidRDefault="009A2AB7" w:rsidP="00781683">
            <w:pPr>
              <w:rPr>
                <w:lang w:val="nl-NL"/>
              </w:rPr>
            </w:pPr>
            <w:proofErr w:type="spellStart"/>
            <w:r w:rsidRPr="00C16720">
              <w:rPr>
                <w:lang w:val="nl-NL"/>
              </w:rPr>
              <w:t>Guk</w:t>
            </w:r>
            <w:proofErr w:type="spellEnd"/>
            <w:r w:rsidRPr="00C16720">
              <w:rPr>
                <w:lang w:val="nl-NL"/>
              </w:rPr>
              <w:t>/min</w:t>
            </w:r>
          </w:p>
        </w:tc>
        <w:tc>
          <w:tcPr>
            <w:tcW w:w="2303" w:type="dxa"/>
          </w:tcPr>
          <w:p w:rsidR="009A2AB7" w:rsidRPr="00C16720" w:rsidRDefault="009A2AB7" w:rsidP="00781683">
            <w:pPr>
              <w:rPr>
                <w:lang w:val="nl-NL"/>
              </w:rPr>
            </w:pPr>
            <w:r w:rsidRPr="00C16720">
              <w:rPr>
                <w:lang w:val="nl-NL"/>
              </w:rPr>
              <w:t>l/m</w:t>
            </w:r>
          </w:p>
        </w:tc>
        <w:tc>
          <w:tcPr>
            <w:tcW w:w="2303" w:type="dxa"/>
          </w:tcPr>
          <w:p w:rsidR="009A2AB7" w:rsidRPr="00C16720" w:rsidRDefault="009A2AB7" w:rsidP="00781683">
            <w:pPr>
              <w:rPr>
                <w:lang w:val="nl-NL"/>
              </w:rPr>
            </w:pPr>
            <w:proofErr w:type="spellStart"/>
            <w:r w:rsidRPr="00C16720">
              <w:rPr>
                <w:lang w:val="nl-NL"/>
              </w:rPr>
              <w:t>Guk</w:t>
            </w:r>
            <w:proofErr w:type="spellEnd"/>
            <w:r w:rsidRPr="00C16720">
              <w:rPr>
                <w:lang w:val="nl-NL"/>
              </w:rPr>
              <w:t>/S</w:t>
            </w:r>
          </w:p>
        </w:tc>
      </w:tr>
      <w:tr w:rsidR="009A2AB7" w:rsidRPr="00C16720" w:rsidTr="00781683">
        <w:tc>
          <w:tcPr>
            <w:tcW w:w="2303" w:type="dxa"/>
          </w:tcPr>
          <w:p w:rsidR="009A2AB7" w:rsidRPr="00C16720" w:rsidRDefault="009A2AB7" w:rsidP="00781683">
            <w:r w:rsidRPr="00C16720">
              <w:t>Count</w:t>
            </w:r>
          </w:p>
        </w:tc>
        <w:tc>
          <w:tcPr>
            <w:tcW w:w="2303" w:type="dxa"/>
          </w:tcPr>
          <w:p w:rsidR="009A2AB7" w:rsidRPr="00C16720" w:rsidRDefault="009A2AB7" w:rsidP="00781683">
            <w:r w:rsidRPr="00C16720">
              <w:t>Degrees</w:t>
            </w:r>
          </w:p>
        </w:tc>
        <w:tc>
          <w:tcPr>
            <w:tcW w:w="2303" w:type="dxa"/>
          </w:tcPr>
          <w:p w:rsidR="009A2AB7" w:rsidRPr="00C16720" w:rsidRDefault="009A2AB7" w:rsidP="00781683">
            <w:r w:rsidRPr="00C16720">
              <w:t>Grads</w:t>
            </w:r>
          </w:p>
        </w:tc>
        <w:tc>
          <w:tcPr>
            <w:tcW w:w="2303" w:type="dxa"/>
          </w:tcPr>
          <w:p w:rsidR="009A2AB7" w:rsidRPr="00C16720" w:rsidRDefault="009A2AB7" w:rsidP="00781683">
            <w:r w:rsidRPr="00C16720">
              <w:t>Radians</w:t>
            </w:r>
          </w:p>
        </w:tc>
      </w:tr>
      <w:tr w:rsidR="009A2AB7" w:rsidRPr="00C16720" w:rsidTr="00781683">
        <w:tc>
          <w:tcPr>
            <w:tcW w:w="2303" w:type="dxa"/>
          </w:tcPr>
          <w:p w:rsidR="009A2AB7" w:rsidRPr="00C16720" w:rsidRDefault="009A2AB7" w:rsidP="00781683">
            <w:r w:rsidRPr="00C16720">
              <w:t>Kilo Ampere</w:t>
            </w:r>
          </w:p>
        </w:tc>
        <w:tc>
          <w:tcPr>
            <w:tcW w:w="2303" w:type="dxa"/>
          </w:tcPr>
          <w:p w:rsidR="009A2AB7" w:rsidRPr="00C16720" w:rsidRDefault="009A2AB7" w:rsidP="00781683">
            <w:proofErr w:type="spellStart"/>
            <w:r w:rsidRPr="00C16720">
              <w:t>MilliAmpere</w:t>
            </w:r>
            <w:proofErr w:type="spellEnd"/>
          </w:p>
        </w:tc>
        <w:tc>
          <w:tcPr>
            <w:tcW w:w="2303" w:type="dxa"/>
          </w:tcPr>
          <w:p w:rsidR="009A2AB7" w:rsidRPr="00C16720" w:rsidRDefault="009A2AB7" w:rsidP="00781683">
            <w:r w:rsidRPr="00C16720">
              <w:t>Ampere</w:t>
            </w:r>
          </w:p>
        </w:tc>
        <w:tc>
          <w:tcPr>
            <w:tcW w:w="2303" w:type="dxa"/>
          </w:tcPr>
          <w:p w:rsidR="009A2AB7" w:rsidRPr="00C16720" w:rsidRDefault="009A2AB7" w:rsidP="00781683">
            <w:r w:rsidRPr="00C16720">
              <w:t>Dampening</w:t>
            </w:r>
          </w:p>
        </w:tc>
      </w:tr>
      <w:tr w:rsidR="009A2AB7" w:rsidRPr="00C16720" w:rsidTr="00781683">
        <w:tc>
          <w:tcPr>
            <w:tcW w:w="2303" w:type="dxa"/>
          </w:tcPr>
          <w:p w:rsidR="009A2AB7" w:rsidRPr="00C16720" w:rsidRDefault="009A2AB7" w:rsidP="00781683">
            <w:r w:rsidRPr="00C16720">
              <w:t>kg/m³</w:t>
            </w:r>
          </w:p>
        </w:tc>
        <w:tc>
          <w:tcPr>
            <w:tcW w:w="2303" w:type="dxa"/>
          </w:tcPr>
          <w:p w:rsidR="009A2AB7" w:rsidRPr="00C16720" w:rsidRDefault="009A2AB7" w:rsidP="00781683">
            <w:r w:rsidRPr="00C16720">
              <w:t>kg/L</w:t>
            </w:r>
          </w:p>
        </w:tc>
        <w:tc>
          <w:tcPr>
            <w:tcW w:w="2303" w:type="dxa"/>
          </w:tcPr>
          <w:p w:rsidR="009A2AB7" w:rsidRPr="00C16720" w:rsidRDefault="009A2AB7" w:rsidP="00781683">
            <w:proofErr w:type="spellStart"/>
            <w:r w:rsidRPr="00C16720">
              <w:t>lb</w:t>
            </w:r>
            <w:proofErr w:type="spellEnd"/>
            <w:r w:rsidRPr="00C16720">
              <w:t>/gal</w:t>
            </w:r>
          </w:p>
        </w:tc>
        <w:tc>
          <w:tcPr>
            <w:tcW w:w="2303" w:type="dxa"/>
          </w:tcPr>
          <w:p w:rsidR="009A2AB7" w:rsidRPr="00C16720" w:rsidRDefault="009A2AB7" w:rsidP="00781683">
            <w:r w:rsidRPr="00C16720">
              <w:t>nm/G</w:t>
            </w:r>
          </w:p>
        </w:tc>
      </w:tr>
      <w:tr w:rsidR="009A2AB7" w:rsidRPr="00C16720" w:rsidTr="00781683">
        <w:tc>
          <w:tcPr>
            <w:tcW w:w="2303" w:type="dxa"/>
          </w:tcPr>
          <w:p w:rsidR="009A2AB7" w:rsidRPr="00C16720" w:rsidRDefault="009A2AB7" w:rsidP="00781683">
            <w:r w:rsidRPr="00C16720">
              <w:t>nm/l</w:t>
            </w:r>
          </w:p>
        </w:tc>
        <w:tc>
          <w:tcPr>
            <w:tcW w:w="2303" w:type="dxa"/>
          </w:tcPr>
          <w:p w:rsidR="009A2AB7" w:rsidRPr="00C16720" w:rsidRDefault="009A2AB7" w:rsidP="00781683">
            <w:r w:rsidRPr="00C16720">
              <w:t>m/l</w:t>
            </w:r>
          </w:p>
        </w:tc>
        <w:tc>
          <w:tcPr>
            <w:tcW w:w="2303" w:type="dxa"/>
          </w:tcPr>
          <w:p w:rsidR="009A2AB7" w:rsidRPr="00C16720" w:rsidRDefault="009A2AB7" w:rsidP="00781683">
            <w:r w:rsidRPr="00C16720">
              <w:t>km/l</w:t>
            </w:r>
          </w:p>
        </w:tc>
        <w:tc>
          <w:tcPr>
            <w:tcW w:w="2303" w:type="dxa"/>
          </w:tcPr>
          <w:p w:rsidR="009A2AB7" w:rsidRPr="00C16720" w:rsidRDefault="009A2AB7" w:rsidP="00781683">
            <w:proofErr w:type="spellStart"/>
            <w:r w:rsidRPr="00C16720">
              <w:t>Poundal</w:t>
            </w:r>
            <w:proofErr w:type="spellEnd"/>
          </w:p>
        </w:tc>
      </w:tr>
      <w:tr w:rsidR="009A2AB7" w:rsidRPr="00C16720" w:rsidTr="00781683">
        <w:tc>
          <w:tcPr>
            <w:tcW w:w="2303" w:type="dxa"/>
          </w:tcPr>
          <w:p w:rsidR="009A2AB7" w:rsidRPr="00C16720" w:rsidRDefault="009A2AB7" w:rsidP="00781683">
            <w:r w:rsidRPr="00C16720">
              <w:t>Newton</w:t>
            </w:r>
          </w:p>
        </w:tc>
        <w:tc>
          <w:tcPr>
            <w:tcW w:w="2303" w:type="dxa"/>
          </w:tcPr>
          <w:p w:rsidR="009A2AB7" w:rsidRPr="00C16720" w:rsidRDefault="009A2AB7" w:rsidP="00781683">
            <w:proofErr w:type="spellStart"/>
            <w:r w:rsidRPr="00C16720">
              <w:t>Lbf</w:t>
            </w:r>
            <w:proofErr w:type="spellEnd"/>
          </w:p>
        </w:tc>
        <w:tc>
          <w:tcPr>
            <w:tcW w:w="2303" w:type="dxa"/>
          </w:tcPr>
          <w:p w:rsidR="009A2AB7" w:rsidRPr="00C16720" w:rsidRDefault="009A2AB7" w:rsidP="00781683">
            <w:proofErr w:type="spellStart"/>
            <w:r w:rsidRPr="00C16720">
              <w:t>Kgf</w:t>
            </w:r>
            <w:proofErr w:type="spellEnd"/>
          </w:p>
        </w:tc>
        <w:tc>
          <w:tcPr>
            <w:tcW w:w="2303" w:type="dxa"/>
          </w:tcPr>
          <w:p w:rsidR="009A2AB7" w:rsidRPr="00C16720" w:rsidRDefault="009A2AB7" w:rsidP="00781683">
            <w:r w:rsidRPr="00C16720">
              <w:t>Kips</w:t>
            </w:r>
          </w:p>
        </w:tc>
      </w:tr>
      <w:tr w:rsidR="009A2AB7" w:rsidRPr="00C16720" w:rsidTr="00781683">
        <w:tc>
          <w:tcPr>
            <w:tcW w:w="2303" w:type="dxa"/>
          </w:tcPr>
          <w:p w:rsidR="009A2AB7" w:rsidRPr="00C16720" w:rsidRDefault="009A2AB7" w:rsidP="00781683">
            <w:r w:rsidRPr="00C16720">
              <w:t>Newton Meter</w:t>
            </w:r>
          </w:p>
        </w:tc>
        <w:tc>
          <w:tcPr>
            <w:tcW w:w="2303" w:type="dxa"/>
          </w:tcPr>
          <w:p w:rsidR="009A2AB7" w:rsidRPr="00C16720" w:rsidRDefault="009A2AB7" w:rsidP="00781683">
            <w:proofErr w:type="spellStart"/>
            <w:r w:rsidRPr="00C16720">
              <w:t>Kgm</w:t>
            </w:r>
            <w:proofErr w:type="spellEnd"/>
          </w:p>
        </w:tc>
        <w:tc>
          <w:tcPr>
            <w:tcW w:w="2303" w:type="dxa"/>
          </w:tcPr>
          <w:p w:rsidR="009A2AB7" w:rsidRPr="00C16720" w:rsidRDefault="009A2AB7" w:rsidP="00781683">
            <w:pPr>
              <w:rPr>
                <w:lang w:val="nl-NL"/>
              </w:rPr>
            </w:pPr>
            <w:proofErr w:type="spellStart"/>
            <w:r w:rsidRPr="00C16720">
              <w:rPr>
                <w:lang w:val="nl-NL"/>
              </w:rPr>
              <w:t>Lbf</w:t>
            </w:r>
            <w:proofErr w:type="spellEnd"/>
            <w:r w:rsidRPr="00C16720">
              <w:rPr>
                <w:lang w:val="nl-NL"/>
              </w:rPr>
              <w:t>-ft</w:t>
            </w:r>
          </w:p>
        </w:tc>
        <w:tc>
          <w:tcPr>
            <w:tcW w:w="2303" w:type="dxa"/>
          </w:tcPr>
          <w:p w:rsidR="009A2AB7" w:rsidRPr="00C16720" w:rsidRDefault="009A2AB7" w:rsidP="00781683">
            <w:pPr>
              <w:rPr>
                <w:lang w:val="nl-NL"/>
              </w:rPr>
            </w:pPr>
            <w:r w:rsidRPr="00C16720">
              <w:rPr>
                <w:lang w:val="nl-NL"/>
              </w:rPr>
              <w:t>Hertz</w:t>
            </w:r>
          </w:p>
        </w:tc>
      </w:tr>
      <w:tr w:rsidR="009A2AB7" w:rsidRPr="00C16720" w:rsidTr="00781683">
        <w:tc>
          <w:tcPr>
            <w:tcW w:w="2303" w:type="dxa"/>
          </w:tcPr>
          <w:p w:rsidR="009A2AB7" w:rsidRPr="00C16720" w:rsidRDefault="009A2AB7" w:rsidP="00781683">
            <w:pPr>
              <w:rPr>
                <w:lang w:val="nl-NL"/>
              </w:rPr>
            </w:pPr>
            <w:r w:rsidRPr="00C16720">
              <w:rPr>
                <w:lang w:val="nl-NL"/>
              </w:rPr>
              <w:t>m/g</w:t>
            </w:r>
          </w:p>
        </w:tc>
        <w:tc>
          <w:tcPr>
            <w:tcW w:w="2303" w:type="dxa"/>
          </w:tcPr>
          <w:p w:rsidR="009A2AB7" w:rsidRPr="00C16720" w:rsidRDefault="009A2AB7" w:rsidP="00781683">
            <w:pPr>
              <w:rPr>
                <w:lang w:val="nl-NL"/>
              </w:rPr>
            </w:pPr>
            <w:proofErr w:type="spellStart"/>
            <w:r w:rsidRPr="00C16720">
              <w:rPr>
                <w:lang w:val="nl-NL"/>
              </w:rPr>
              <w:t>nm</w:t>
            </w:r>
            <w:proofErr w:type="spellEnd"/>
            <w:r w:rsidRPr="00C16720">
              <w:rPr>
                <w:lang w:val="nl-NL"/>
              </w:rPr>
              <w:t>/kg</w:t>
            </w:r>
          </w:p>
        </w:tc>
        <w:tc>
          <w:tcPr>
            <w:tcW w:w="2303" w:type="dxa"/>
          </w:tcPr>
          <w:p w:rsidR="009A2AB7" w:rsidRPr="00C16720" w:rsidRDefault="009A2AB7" w:rsidP="00781683">
            <w:pPr>
              <w:rPr>
                <w:lang w:val="nl-NL"/>
              </w:rPr>
            </w:pPr>
            <w:r w:rsidRPr="00C16720">
              <w:rPr>
                <w:lang w:val="nl-NL"/>
              </w:rPr>
              <w:t>Km/Kg</w:t>
            </w:r>
          </w:p>
        </w:tc>
        <w:tc>
          <w:tcPr>
            <w:tcW w:w="2303" w:type="dxa"/>
          </w:tcPr>
          <w:p w:rsidR="009A2AB7" w:rsidRPr="00C16720" w:rsidRDefault="009A2AB7" w:rsidP="00781683">
            <w:pPr>
              <w:rPr>
                <w:lang w:val="nl-NL"/>
              </w:rPr>
            </w:pPr>
            <w:r w:rsidRPr="00C16720">
              <w:rPr>
                <w:lang w:val="nl-NL"/>
              </w:rPr>
              <w:t>kWh/L</w:t>
            </w:r>
          </w:p>
        </w:tc>
      </w:tr>
      <w:tr w:rsidR="009A2AB7" w:rsidRPr="00C16720" w:rsidTr="00781683">
        <w:tc>
          <w:tcPr>
            <w:tcW w:w="2303" w:type="dxa"/>
          </w:tcPr>
          <w:p w:rsidR="009A2AB7" w:rsidRPr="00C16720" w:rsidRDefault="009A2AB7" w:rsidP="00781683">
            <w:pPr>
              <w:rPr>
                <w:lang w:val="nl-NL"/>
              </w:rPr>
            </w:pPr>
            <w:r w:rsidRPr="00C16720">
              <w:rPr>
                <w:lang w:val="nl-NL"/>
              </w:rPr>
              <w:t>kWh/</w:t>
            </w:r>
            <w:proofErr w:type="spellStart"/>
            <w:r w:rsidRPr="00C16720">
              <w:rPr>
                <w:lang w:val="nl-NL"/>
              </w:rPr>
              <w:t>Guk</w:t>
            </w:r>
            <w:proofErr w:type="spellEnd"/>
          </w:p>
        </w:tc>
        <w:tc>
          <w:tcPr>
            <w:tcW w:w="2303" w:type="dxa"/>
          </w:tcPr>
          <w:p w:rsidR="009A2AB7" w:rsidRPr="00C16720" w:rsidRDefault="009A2AB7" w:rsidP="00781683">
            <w:r w:rsidRPr="00C16720">
              <w:t>kWh/G</w:t>
            </w:r>
          </w:p>
        </w:tc>
        <w:tc>
          <w:tcPr>
            <w:tcW w:w="2303" w:type="dxa"/>
          </w:tcPr>
          <w:p w:rsidR="009A2AB7" w:rsidRPr="00C16720" w:rsidRDefault="009A2AB7" w:rsidP="00781683">
            <w:r w:rsidRPr="00C16720">
              <w:t>Fathom</w:t>
            </w:r>
          </w:p>
        </w:tc>
        <w:tc>
          <w:tcPr>
            <w:tcW w:w="2303" w:type="dxa"/>
          </w:tcPr>
          <w:p w:rsidR="009A2AB7" w:rsidRPr="00C16720" w:rsidRDefault="009A2AB7" w:rsidP="00781683">
            <w:r w:rsidRPr="00C16720">
              <w:t>Nautical Mile</w:t>
            </w:r>
          </w:p>
        </w:tc>
      </w:tr>
      <w:tr w:rsidR="009A2AB7" w:rsidRPr="00C16720" w:rsidTr="00781683">
        <w:tc>
          <w:tcPr>
            <w:tcW w:w="2303" w:type="dxa"/>
          </w:tcPr>
          <w:p w:rsidR="009A2AB7" w:rsidRPr="00C16720" w:rsidRDefault="009A2AB7" w:rsidP="00781683">
            <w:r w:rsidRPr="00C16720">
              <w:t>Feet</w:t>
            </w:r>
          </w:p>
        </w:tc>
        <w:tc>
          <w:tcPr>
            <w:tcW w:w="2303" w:type="dxa"/>
          </w:tcPr>
          <w:p w:rsidR="009A2AB7" w:rsidRPr="00C16720" w:rsidRDefault="009A2AB7" w:rsidP="00781683">
            <w:r w:rsidRPr="00C16720">
              <w:t>mi</w:t>
            </w:r>
          </w:p>
        </w:tc>
        <w:tc>
          <w:tcPr>
            <w:tcW w:w="2303" w:type="dxa"/>
          </w:tcPr>
          <w:p w:rsidR="009A2AB7" w:rsidRPr="00C16720" w:rsidRDefault="009A2AB7" w:rsidP="00781683">
            <w:r w:rsidRPr="00C16720">
              <w:t>cm</w:t>
            </w:r>
          </w:p>
        </w:tc>
        <w:tc>
          <w:tcPr>
            <w:tcW w:w="2303" w:type="dxa"/>
          </w:tcPr>
          <w:p w:rsidR="009A2AB7" w:rsidRPr="00C16720" w:rsidRDefault="009A2AB7" w:rsidP="00781683">
            <w:r w:rsidRPr="00C16720">
              <w:t>Km</w:t>
            </w:r>
          </w:p>
        </w:tc>
      </w:tr>
      <w:tr w:rsidR="009A2AB7" w:rsidRPr="00C16720" w:rsidTr="00781683">
        <w:tc>
          <w:tcPr>
            <w:tcW w:w="2303" w:type="dxa"/>
          </w:tcPr>
          <w:p w:rsidR="009A2AB7" w:rsidRPr="00C16720" w:rsidRDefault="009A2AB7" w:rsidP="00781683">
            <w:r w:rsidRPr="00C16720">
              <w:t>mm</w:t>
            </w:r>
          </w:p>
        </w:tc>
        <w:tc>
          <w:tcPr>
            <w:tcW w:w="2303" w:type="dxa"/>
          </w:tcPr>
          <w:p w:rsidR="009A2AB7" w:rsidRPr="00C16720" w:rsidRDefault="009A2AB7" w:rsidP="00781683">
            <w:r w:rsidRPr="00C16720">
              <w:t>Inch</w:t>
            </w:r>
          </w:p>
        </w:tc>
        <w:tc>
          <w:tcPr>
            <w:tcW w:w="2303" w:type="dxa"/>
          </w:tcPr>
          <w:p w:rsidR="009A2AB7" w:rsidRPr="00C16720" w:rsidRDefault="009A2AB7" w:rsidP="00781683">
            <w:r w:rsidRPr="00C16720">
              <w:t>M</w:t>
            </w:r>
          </w:p>
        </w:tc>
        <w:tc>
          <w:tcPr>
            <w:tcW w:w="2303" w:type="dxa"/>
          </w:tcPr>
          <w:p w:rsidR="009A2AB7" w:rsidRPr="00C16720" w:rsidRDefault="009A2AB7" w:rsidP="00781683">
            <w:r w:rsidRPr="00C16720">
              <w:t>cd/m²</w:t>
            </w:r>
          </w:p>
        </w:tc>
      </w:tr>
      <w:tr w:rsidR="009A2AB7" w:rsidRPr="00C16720" w:rsidTr="00781683">
        <w:tc>
          <w:tcPr>
            <w:tcW w:w="2303" w:type="dxa"/>
          </w:tcPr>
          <w:p w:rsidR="009A2AB7" w:rsidRPr="00C16720" w:rsidRDefault="009A2AB7" w:rsidP="00781683">
            <w:r w:rsidRPr="00C16720">
              <w:t>Kg/H</w:t>
            </w:r>
          </w:p>
        </w:tc>
        <w:tc>
          <w:tcPr>
            <w:tcW w:w="2303" w:type="dxa"/>
          </w:tcPr>
          <w:p w:rsidR="009A2AB7" w:rsidRPr="00C16720" w:rsidRDefault="009A2AB7" w:rsidP="00781683">
            <w:r w:rsidRPr="00C16720">
              <w:t>g/s</w:t>
            </w:r>
          </w:p>
        </w:tc>
        <w:tc>
          <w:tcPr>
            <w:tcW w:w="2303" w:type="dxa"/>
          </w:tcPr>
          <w:p w:rsidR="009A2AB7" w:rsidRPr="00C16720" w:rsidRDefault="009A2AB7" w:rsidP="00781683">
            <w:r w:rsidRPr="00C16720">
              <w:t>t/s</w:t>
            </w:r>
          </w:p>
        </w:tc>
        <w:tc>
          <w:tcPr>
            <w:tcW w:w="2303" w:type="dxa"/>
          </w:tcPr>
          <w:p w:rsidR="009A2AB7" w:rsidRPr="00C16720" w:rsidRDefault="009A2AB7" w:rsidP="00781683">
            <w:r w:rsidRPr="00C16720">
              <w:t>Name</w:t>
            </w:r>
          </w:p>
        </w:tc>
      </w:tr>
      <w:tr w:rsidR="009A2AB7" w:rsidRPr="00C16720" w:rsidTr="00781683">
        <w:tc>
          <w:tcPr>
            <w:tcW w:w="2303" w:type="dxa"/>
          </w:tcPr>
          <w:p w:rsidR="009A2AB7" w:rsidRPr="00C16720" w:rsidRDefault="009A2AB7" w:rsidP="00781683">
            <w:proofErr w:type="spellStart"/>
            <w:r w:rsidRPr="00C16720">
              <w:t>Okta</w:t>
            </w:r>
            <w:proofErr w:type="spellEnd"/>
          </w:p>
        </w:tc>
        <w:tc>
          <w:tcPr>
            <w:tcW w:w="2303" w:type="dxa"/>
          </w:tcPr>
          <w:p w:rsidR="009A2AB7" w:rsidRPr="00C16720" w:rsidRDefault="009A2AB7" w:rsidP="00781683">
            <w:r w:rsidRPr="00C16720">
              <w:t>Mask</w:t>
            </w:r>
          </w:p>
        </w:tc>
        <w:tc>
          <w:tcPr>
            <w:tcW w:w="2303" w:type="dxa"/>
          </w:tcPr>
          <w:p w:rsidR="009A2AB7" w:rsidRPr="00C16720" w:rsidRDefault="009A2AB7" w:rsidP="00781683">
            <w:r w:rsidRPr="00C16720">
              <w:t>Number</w:t>
            </w:r>
          </w:p>
        </w:tc>
        <w:tc>
          <w:tcPr>
            <w:tcW w:w="2303" w:type="dxa"/>
          </w:tcPr>
          <w:p w:rsidR="009A2AB7" w:rsidRPr="00C16720" w:rsidRDefault="009A2AB7" w:rsidP="00781683">
            <w:r w:rsidRPr="00C16720">
              <w:t>Percentage</w:t>
            </w:r>
          </w:p>
        </w:tc>
      </w:tr>
      <w:tr w:rsidR="009A2AB7" w:rsidRPr="00C16720" w:rsidTr="00781683">
        <w:tc>
          <w:tcPr>
            <w:tcW w:w="2303" w:type="dxa"/>
          </w:tcPr>
          <w:p w:rsidR="009A2AB7" w:rsidRPr="00C16720" w:rsidRDefault="009A2AB7" w:rsidP="00781683">
            <w:r w:rsidRPr="00C16720">
              <w:t>Degrees</w:t>
            </w:r>
          </w:p>
        </w:tc>
        <w:tc>
          <w:tcPr>
            <w:tcW w:w="2303" w:type="dxa"/>
          </w:tcPr>
          <w:p w:rsidR="009A2AB7" w:rsidRPr="00C16720" w:rsidRDefault="009A2AB7" w:rsidP="00781683">
            <w:r w:rsidRPr="00C16720">
              <w:t>Bar</w:t>
            </w:r>
          </w:p>
        </w:tc>
        <w:tc>
          <w:tcPr>
            <w:tcW w:w="2303" w:type="dxa"/>
          </w:tcPr>
          <w:p w:rsidR="009A2AB7" w:rsidRPr="00C16720" w:rsidRDefault="009A2AB7" w:rsidP="00781683">
            <w:proofErr w:type="spellStart"/>
            <w:r w:rsidRPr="00C16720">
              <w:t>mBar</w:t>
            </w:r>
            <w:proofErr w:type="spellEnd"/>
          </w:p>
        </w:tc>
        <w:tc>
          <w:tcPr>
            <w:tcW w:w="2303" w:type="dxa"/>
          </w:tcPr>
          <w:p w:rsidR="009A2AB7" w:rsidRPr="00C16720" w:rsidRDefault="009A2AB7" w:rsidP="00781683">
            <w:proofErr w:type="spellStart"/>
            <w:r w:rsidRPr="00C16720">
              <w:t>kPa</w:t>
            </w:r>
            <w:proofErr w:type="spellEnd"/>
          </w:p>
        </w:tc>
      </w:tr>
      <w:tr w:rsidR="009A2AB7" w:rsidRPr="00C16720" w:rsidTr="00781683">
        <w:tc>
          <w:tcPr>
            <w:tcW w:w="2303" w:type="dxa"/>
          </w:tcPr>
          <w:p w:rsidR="009A2AB7" w:rsidRPr="00C16720" w:rsidRDefault="009A2AB7" w:rsidP="00781683">
            <w:r w:rsidRPr="00C16720">
              <w:t>Hg</w:t>
            </w:r>
          </w:p>
        </w:tc>
        <w:tc>
          <w:tcPr>
            <w:tcW w:w="2303" w:type="dxa"/>
          </w:tcPr>
          <w:p w:rsidR="009A2AB7" w:rsidRPr="00C16720" w:rsidRDefault="009A2AB7" w:rsidP="00781683">
            <w:proofErr w:type="spellStart"/>
            <w:r w:rsidRPr="00C16720">
              <w:t>hPa</w:t>
            </w:r>
            <w:proofErr w:type="spellEnd"/>
          </w:p>
        </w:tc>
        <w:tc>
          <w:tcPr>
            <w:tcW w:w="2303" w:type="dxa"/>
          </w:tcPr>
          <w:p w:rsidR="009A2AB7" w:rsidRPr="00C16720" w:rsidRDefault="009A2AB7" w:rsidP="00781683">
            <w:proofErr w:type="spellStart"/>
            <w:r w:rsidRPr="00C16720">
              <w:t>MPa</w:t>
            </w:r>
            <w:proofErr w:type="spellEnd"/>
          </w:p>
        </w:tc>
        <w:tc>
          <w:tcPr>
            <w:tcW w:w="2303" w:type="dxa"/>
          </w:tcPr>
          <w:p w:rsidR="009A2AB7" w:rsidRPr="00C16720" w:rsidRDefault="009A2AB7" w:rsidP="00781683">
            <w:r w:rsidRPr="00C16720">
              <w:t>Psi</w:t>
            </w:r>
          </w:p>
        </w:tc>
      </w:tr>
      <w:tr w:rsidR="009A2AB7" w:rsidRPr="00C16720" w:rsidTr="00781683">
        <w:tc>
          <w:tcPr>
            <w:tcW w:w="2303" w:type="dxa"/>
          </w:tcPr>
          <w:p w:rsidR="009A2AB7" w:rsidRPr="00C16720" w:rsidRDefault="009A2AB7" w:rsidP="00781683">
            <w:r w:rsidRPr="00C16720">
              <w:t>Pascal</w:t>
            </w:r>
          </w:p>
        </w:tc>
        <w:tc>
          <w:tcPr>
            <w:tcW w:w="2303" w:type="dxa"/>
          </w:tcPr>
          <w:p w:rsidR="009A2AB7" w:rsidRPr="00C16720" w:rsidRDefault="009A2AB7" w:rsidP="00781683">
            <w:proofErr w:type="spellStart"/>
            <w:r w:rsidRPr="00C16720">
              <w:t>MilliOhm</w:t>
            </w:r>
            <w:proofErr w:type="spellEnd"/>
          </w:p>
        </w:tc>
        <w:tc>
          <w:tcPr>
            <w:tcW w:w="2303" w:type="dxa"/>
          </w:tcPr>
          <w:p w:rsidR="009A2AB7" w:rsidRPr="00C16720" w:rsidRDefault="009A2AB7" w:rsidP="00781683">
            <w:r w:rsidRPr="00C16720">
              <w:t>Ohm</w:t>
            </w:r>
          </w:p>
        </w:tc>
        <w:tc>
          <w:tcPr>
            <w:tcW w:w="2303" w:type="dxa"/>
          </w:tcPr>
          <w:p w:rsidR="009A2AB7" w:rsidRPr="00C16720" w:rsidRDefault="009A2AB7" w:rsidP="00781683">
            <w:proofErr w:type="spellStart"/>
            <w:r w:rsidRPr="00C16720">
              <w:t>KiloOhm</w:t>
            </w:r>
            <w:proofErr w:type="spellEnd"/>
          </w:p>
        </w:tc>
      </w:tr>
      <w:tr w:rsidR="009A2AB7" w:rsidRPr="00C16720" w:rsidTr="00781683">
        <w:tc>
          <w:tcPr>
            <w:tcW w:w="2303" w:type="dxa"/>
          </w:tcPr>
          <w:p w:rsidR="009A2AB7" w:rsidRPr="00C16720" w:rsidRDefault="009A2AB7" w:rsidP="00781683">
            <w:r w:rsidRPr="00C16720">
              <w:t>RPM</w:t>
            </w:r>
          </w:p>
        </w:tc>
        <w:tc>
          <w:tcPr>
            <w:tcW w:w="2303" w:type="dxa"/>
          </w:tcPr>
          <w:p w:rsidR="009A2AB7" w:rsidRPr="00C16720" w:rsidRDefault="009A2AB7" w:rsidP="00781683">
            <w:r w:rsidRPr="00C16720">
              <w:t>Hertz</w:t>
            </w:r>
          </w:p>
        </w:tc>
        <w:tc>
          <w:tcPr>
            <w:tcW w:w="2303" w:type="dxa"/>
          </w:tcPr>
          <w:p w:rsidR="009A2AB7" w:rsidRPr="00C16720" w:rsidRDefault="009A2AB7" w:rsidP="00781683">
            <w:r w:rsidRPr="00C16720">
              <w:t>RPM/s</w:t>
            </w:r>
          </w:p>
        </w:tc>
        <w:tc>
          <w:tcPr>
            <w:tcW w:w="2303" w:type="dxa"/>
          </w:tcPr>
          <w:p w:rsidR="009A2AB7" w:rsidRPr="00C16720" w:rsidRDefault="009A2AB7" w:rsidP="00781683">
            <w:proofErr w:type="spellStart"/>
            <w:r w:rsidRPr="00C16720">
              <w:t>Km/H</w:t>
            </w:r>
            <w:proofErr w:type="spellEnd"/>
          </w:p>
        </w:tc>
      </w:tr>
      <w:tr w:rsidR="009A2AB7" w:rsidRPr="00C16720" w:rsidTr="00781683">
        <w:tc>
          <w:tcPr>
            <w:tcW w:w="2303" w:type="dxa"/>
          </w:tcPr>
          <w:p w:rsidR="009A2AB7" w:rsidRPr="00C16720" w:rsidRDefault="009A2AB7" w:rsidP="00781683">
            <w:r w:rsidRPr="00C16720">
              <w:t>Knots</w:t>
            </w:r>
          </w:p>
        </w:tc>
        <w:tc>
          <w:tcPr>
            <w:tcW w:w="2303" w:type="dxa"/>
          </w:tcPr>
          <w:p w:rsidR="009A2AB7" w:rsidRPr="00C16720" w:rsidRDefault="009A2AB7" w:rsidP="00781683">
            <w:r w:rsidRPr="00C16720">
              <w:t>M/Min</w:t>
            </w:r>
          </w:p>
        </w:tc>
        <w:tc>
          <w:tcPr>
            <w:tcW w:w="2303" w:type="dxa"/>
          </w:tcPr>
          <w:p w:rsidR="009A2AB7" w:rsidRPr="00C16720" w:rsidRDefault="009A2AB7" w:rsidP="00781683">
            <w:r w:rsidRPr="00C16720">
              <w:t>M/S</w:t>
            </w:r>
          </w:p>
        </w:tc>
        <w:tc>
          <w:tcPr>
            <w:tcW w:w="2303" w:type="dxa"/>
          </w:tcPr>
          <w:p w:rsidR="009A2AB7" w:rsidRPr="00C16720" w:rsidRDefault="009A2AB7" w:rsidP="00781683">
            <w:r w:rsidRPr="00C16720">
              <w:t>Beaufort</w:t>
            </w:r>
          </w:p>
        </w:tc>
      </w:tr>
      <w:tr w:rsidR="009A2AB7" w:rsidRPr="00C16720" w:rsidTr="00781683">
        <w:tc>
          <w:tcPr>
            <w:tcW w:w="2303" w:type="dxa"/>
          </w:tcPr>
          <w:p w:rsidR="009A2AB7" w:rsidRPr="00C16720" w:rsidRDefault="009A2AB7" w:rsidP="00781683">
            <w:r w:rsidRPr="00C16720">
              <w:t>Miles per hour</w:t>
            </w:r>
          </w:p>
        </w:tc>
        <w:tc>
          <w:tcPr>
            <w:tcW w:w="2303" w:type="dxa"/>
          </w:tcPr>
          <w:p w:rsidR="009A2AB7" w:rsidRPr="00C16720" w:rsidRDefault="009A2AB7" w:rsidP="00781683">
            <w:r w:rsidRPr="00C16720">
              <w:t>Feet/Min</w:t>
            </w:r>
          </w:p>
        </w:tc>
        <w:tc>
          <w:tcPr>
            <w:tcW w:w="2303" w:type="dxa"/>
          </w:tcPr>
          <w:p w:rsidR="009A2AB7" w:rsidRPr="00C16720" w:rsidRDefault="009A2AB7" w:rsidP="00781683">
            <w:r w:rsidRPr="00C16720">
              <w:t>g-force</w:t>
            </w:r>
          </w:p>
        </w:tc>
        <w:tc>
          <w:tcPr>
            <w:tcW w:w="2303" w:type="dxa"/>
          </w:tcPr>
          <w:p w:rsidR="009A2AB7" w:rsidRPr="00C16720" w:rsidRDefault="009A2AB7" w:rsidP="00781683">
            <w:r w:rsidRPr="00C16720">
              <w:t>m/s²</w:t>
            </w:r>
          </w:p>
        </w:tc>
      </w:tr>
      <w:tr w:rsidR="009A2AB7" w:rsidRPr="00C16720" w:rsidTr="00781683">
        <w:tc>
          <w:tcPr>
            <w:tcW w:w="2303" w:type="dxa"/>
          </w:tcPr>
          <w:p w:rsidR="009A2AB7" w:rsidRPr="00C16720" w:rsidRDefault="009A2AB7" w:rsidP="00781683">
            <w:proofErr w:type="spellStart"/>
            <w:r w:rsidRPr="00C16720">
              <w:lastRenderedPageBreak/>
              <w:t>OnOff</w:t>
            </w:r>
            <w:proofErr w:type="spellEnd"/>
          </w:p>
        </w:tc>
        <w:tc>
          <w:tcPr>
            <w:tcW w:w="2303" w:type="dxa"/>
          </w:tcPr>
          <w:p w:rsidR="009A2AB7" w:rsidRPr="00C16720" w:rsidRDefault="009A2AB7" w:rsidP="00781683">
            <w:r w:rsidRPr="00C16720">
              <w:t>Open</w:t>
            </w:r>
          </w:p>
        </w:tc>
        <w:tc>
          <w:tcPr>
            <w:tcW w:w="2303" w:type="dxa"/>
          </w:tcPr>
          <w:p w:rsidR="009A2AB7" w:rsidRPr="00C16720" w:rsidRDefault="009A2AB7" w:rsidP="00781683">
            <w:r w:rsidRPr="00C16720">
              <w:t>Alarm Group</w:t>
            </w:r>
          </w:p>
        </w:tc>
        <w:tc>
          <w:tcPr>
            <w:tcW w:w="2303" w:type="dxa"/>
          </w:tcPr>
          <w:p w:rsidR="009A2AB7" w:rsidRPr="00C16720" w:rsidRDefault="009A2AB7" w:rsidP="00781683">
            <w:r w:rsidRPr="00C16720">
              <w:t>General Alarm</w:t>
            </w:r>
          </w:p>
        </w:tc>
      </w:tr>
      <w:tr w:rsidR="009A2AB7" w:rsidRPr="00C16720" w:rsidTr="00781683">
        <w:tc>
          <w:tcPr>
            <w:tcW w:w="2303" w:type="dxa"/>
          </w:tcPr>
          <w:p w:rsidR="009A2AB7" w:rsidRPr="00C16720" w:rsidRDefault="009A2AB7" w:rsidP="00781683">
            <w:r w:rsidRPr="00C16720">
              <w:t>Switch Off</w:t>
            </w:r>
          </w:p>
        </w:tc>
        <w:tc>
          <w:tcPr>
            <w:tcW w:w="2303" w:type="dxa"/>
          </w:tcPr>
          <w:p w:rsidR="009A2AB7" w:rsidRPr="00C16720" w:rsidRDefault="009A2AB7" w:rsidP="00781683">
            <w:r w:rsidRPr="00C16720">
              <w:t xml:space="preserve">Alarm </w:t>
            </w:r>
            <w:proofErr w:type="spellStart"/>
            <w:r w:rsidRPr="00C16720">
              <w:t>Deadman</w:t>
            </w:r>
            <w:proofErr w:type="spellEnd"/>
            <w:r w:rsidRPr="00C16720">
              <w:t xml:space="preserve"> Group</w:t>
            </w:r>
          </w:p>
        </w:tc>
        <w:tc>
          <w:tcPr>
            <w:tcW w:w="2303" w:type="dxa"/>
          </w:tcPr>
          <w:p w:rsidR="009A2AB7" w:rsidRPr="00C16720" w:rsidRDefault="009A2AB7" w:rsidP="00781683">
            <w:r w:rsidRPr="00C16720">
              <w:t>Switch</w:t>
            </w:r>
          </w:p>
        </w:tc>
        <w:tc>
          <w:tcPr>
            <w:tcW w:w="2303" w:type="dxa"/>
          </w:tcPr>
          <w:p w:rsidR="009A2AB7" w:rsidRPr="00C16720" w:rsidRDefault="009A2AB7" w:rsidP="00781683">
            <w:r w:rsidRPr="00C16720">
              <w:t>Take Over</w:t>
            </w:r>
          </w:p>
        </w:tc>
      </w:tr>
      <w:tr w:rsidR="009A2AB7" w:rsidRPr="00C16720" w:rsidTr="00781683">
        <w:tc>
          <w:tcPr>
            <w:tcW w:w="2303" w:type="dxa"/>
          </w:tcPr>
          <w:p w:rsidR="009A2AB7" w:rsidRPr="00C16720" w:rsidRDefault="009A2AB7" w:rsidP="00781683">
            <w:r w:rsidRPr="00C16720">
              <w:t>Push</w:t>
            </w:r>
          </w:p>
        </w:tc>
        <w:tc>
          <w:tcPr>
            <w:tcW w:w="2303" w:type="dxa"/>
          </w:tcPr>
          <w:p w:rsidR="009A2AB7" w:rsidRPr="00C16720" w:rsidRDefault="009A2AB7" w:rsidP="00781683">
            <w:r w:rsidRPr="00C16720">
              <w:t>Popup Switch</w:t>
            </w:r>
          </w:p>
        </w:tc>
        <w:tc>
          <w:tcPr>
            <w:tcW w:w="2303" w:type="dxa"/>
          </w:tcPr>
          <w:p w:rsidR="009A2AB7" w:rsidRPr="00C16720" w:rsidRDefault="009A2AB7" w:rsidP="00781683">
            <w:r w:rsidRPr="00C16720">
              <w:t>Kelvin</w:t>
            </w:r>
          </w:p>
        </w:tc>
        <w:tc>
          <w:tcPr>
            <w:tcW w:w="2303" w:type="dxa"/>
          </w:tcPr>
          <w:p w:rsidR="009A2AB7" w:rsidRPr="00C16720" w:rsidRDefault="009A2AB7" w:rsidP="00781683">
            <w:r w:rsidRPr="00C16720">
              <w:t>Fahrenheit</w:t>
            </w:r>
          </w:p>
        </w:tc>
      </w:tr>
      <w:tr w:rsidR="009A2AB7" w:rsidRPr="00C16720" w:rsidTr="00781683">
        <w:tc>
          <w:tcPr>
            <w:tcW w:w="2303" w:type="dxa"/>
          </w:tcPr>
          <w:p w:rsidR="009A2AB7" w:rsidRPr="00C16720" w:rsidRDefault="009A2AB7" w:rsidP="00781683">
            <w:r w:rsidRPr="00C16720">
              <w:t>Celsius</w:t>
            </w:r>
          </w:p>
        </w:tc>
        <w:tc>
          <w:tcPr>
            <w:tcW w:w="2303" w:type="dxa"/>
          </w:tcPr>
          <w:p w:rsidR="009A2AB7" w:rsidRPr="00C16720" w:rsidRDefault="009A2AB7" w:rsidP="00781683">
            <w:r w:rsidRPr="00C16720">
              <w:t>Date</w:t>
            </w:r>
          </w:p>
        </w:tc>
        <w:tc>
          <w:tcPr>
            <w:tcW w:w="2303" w:type="dxa"/>
          </w:tcPr>
          <w:p w:rsidR="009A2AB7" w:rsidRPr="00C16720" w:rsidRDefault="009A2AB7" w:rsidP="00781683">
            <w:r w:rsidRPr="00C16720">
              <w:t>Day</w:t>
            </w:r>
          </w:p>
        </w:tc>
        <w:tc>
          <w:tcPr>
            <w:tcW w:w="2303" w:type="dxa"/>
          </w:tcPr>
          <w:p w:rsidR="009A2AB7" w:rsidRPr="00C16720" w:rsidRDefault="009A2AB7" w:rsidP="00781683">
            <w:r w:rsidRPr="00C16720">
              <w:t>Date &amp; Time</w:t>
            </w:r>
          </w:p>
        </w:tc>
      </w:tr>
      <w:tr w:rsidR="009A2AB7" w:rsidRPr="00C16720" w:rsidTr="00781683">
        <w:tc>
          <w:tcPr>
            <w:tcW w:w="2303" w:type="dxa"/>
          </w:tcPr>
          <w:p w:rsidR="009A2AB7" w:rsidRPr="00C16720" w:rsidRDefault="009A2AB7" w:rsidP="00781683">
            <w:r w:rsidRPr="00C16720">
              <w:t>Month</w:t>
            </w:r>
          </w:p>
        </w:tc>
        <w:tc>
          <w:tcPr>
            <w:tcW w:w="2303" w:type="dxa"/>
          </w:tcPr>
          <w:p w:rsidR="009A2AB7" w:rsidRPr="00C16720" w:rsidRDefault="009A2AB7" w:rsidP="00781683">
            <w:r w:rsidRPr="00C16720">
              <w:t>Date &amp; Time Left</w:t>
            </w:r>
          </w:p>
        </w:tc>
        <w:tc>
          <w:tcPr>
            <w:tcW w:w="2303" w:type="dxa"/>
          </w:tcPr>
          <w:p w:rsidR="009A2AB7" w:rsidRPr="00C16720" w:rsidRDefault="009A2AB7" w:rsidP="00781683">
            <w:r w:rsidRPr="00C16720">
              <w:t>Time</w:t>
            </w:r>
          </w:p>
        </w:tc>
        <w:tc>
          <w:tcPr>
            <w:tcW w:w="2303" w:type="dxa"/>
          </w:tcPr>
          <w:p w:rsidR="009A2AB7" w:rsidRPr="00C16720" w:rsidRDefault="009A2AB7" w:rsidP="00781683">
            <w:r w:rsidRPr="00C16720">
              <w:t>Sec</w:t>
            </w:r>
          </w:p>
        </w:tc>
      </w:tr>
      <w:tr w:rsidR="009A2AB7" w:rsidRPr="00C16720" w:rsidTr="00781683">
        <w:tc>
          <w:tcPr>
            <w:tcW w:w="2303" w:type="dxa"/>
          </w:tcPr>
          <w:p w:rsidR="009A2AB7" w:rsidRPr="00C16720" w:rsidRDefault="009A2AB7" w:rsidP="00781683">
            <w:r w:rsidRPr="00C16720">
              <w:t>Week</w:t>
            </w:r>
          </w:p>
        </w:tc>
        <w:tc>
          <w:tcPr>
            <w:tcW w:w="2303" w:type="dxa"/>
          </w:tcPr>
          <w:p w:rsidR="009A2AB7" w:rsidRPr="00C16720" w:rsidRDefault="009A2AB7" w:rsidP="00781683">
            <w:r w:rsidRPr="00C16720">
              <w:t>Hour</w:t>
            </w:r>
          </w:p>
        </w:tc>
        <w:tc>
          <w:tcPr>
            <w:tcW w:w="2303" w:type="dxa"/>
          </w:tcPr>
          <w:p w:rsidR="009A2AB7" w:rsidRPr="00C16720" w:rsidRDefault="009A2AB7" w:rsidP="00781683">
            <w:r w:rsidRPr="00C16720">
              <w:t>Year</w:t>
            </w:r>
          </w:p>
        </w:tc>
        <w:tc>
          <w:tcPr>
            <w:tcW w:w="2303" w:type="dxa"/>
          </w:tcPr>
          <w:p w:rsidR="009A2AB7" w:rsidRPr="00C16720" w:rsidRDefault="009A2AB7" w:rsidP="00781683">
            <w:r w:rsidRPr="00C16720">
              <w:t>Min</w:t>
            </w:r>
          </w:p>
        </w:tc>
      </w:tr>
      <w:tr w:rsidR="009A2AB7" w:rsidRPr="00C16720" w:rsidTr="00781683">
        <w:tc>
          <w:tcPr>
            <w:tcW w:w="2303" w:type="dxa"/>
          </w:tcPr>
          <w:p w:rsidR="009A2AB7" w:rsidRPr="00C16720" w:rsidRDefault="009A2AB7" w:rsidP="00781683">
            <w:proofErr w:type="spellStart"/>
            <w:r w:rsidRPr="00C16720">
              <w:t>mSec</w:t>
            </w:r>
            <w:proofErr w:type="spellEnd"/>
          </w:p>
        </w:tc>
        <w:tc>
          <w:tcPr>
            <w:tcW w:w="2303" w:type="dxa"/>
          </w:tcPr>
          <w:p w:rsidR="009A2AB7" w:rsidRPr="00C16720" w:rsidRDefault="009A2AB7" w:rsidP="00781683">
            <w:proofErr w:type="spellStart"/>
            <w:r w:rsidRPr="00C16720">
              <w:t>uSec</w:t>
            </w:r>
            <w:proofErr w:type="spellEnd"/>
          </w:p>
        </w:tc>
        <w:tc>
          <w:tcPr>
            <w:tcW w:w="2303" w:type="dxa"/>
          </w:tcPr>
          <w:p w:rsidR="009A2AB7" w:rsidRPr="00C16720" w:rsidRDefault="009A2AB7" w:rsidP="00781683">
            <w:proofErr w:type="spellStart"/>
            <w:r w:rsidRPr="00C16720">
              <w:t>MilliVolt</w:t>
            </w:r>
            <w:proofErr w:type="spellEnd"/>
          </w:p>
        </w:tc>
        <w:tc>
          <w:tcPr>
            <w:tcW w:w="2303" w:type="dxa"/>
          </w:tcPr>
          <w:p w:rsidR="009A2AB7" w:rsidRPr="00C16720" w:rsidRDefault="009A2AB7" w:rsidP="00781683">
            <w:proofErr w:type="spellStart"/>
            <w:r w:rsidRPr="00C16720">
              <w:t>KiloVolt</w:t>
            </w:r>
            <w:proofErr w:type="spellEnd"/>
          </w:p>
        </w:tc>
      </w:tr>
      <w:tr w:rsidR="009A2AB7" w:rsidRPr="00C16720" w:rsidTr="00781683">
        <w:tc>
          <w:tcPr>
            <w:tcW w:w="2303" w:type="dxa"/>
          </w:tcPr>
          <w:p w:rsidR="009A2AB7" w:rsidRPr="00C16720" w:rsidRDefault="009A2AB7" w:rsidP="00781683">
            <w:r w:rsidRPr="00C16720">
              <w:t>Volt</w:t>
            </w:r>
          </w:p>
        </w:tc>
        <w:tc>
          <w:tcPr>
            <w:tcW w:w="2303" w:type="dxa"/>
          </w:tcPr>
          <w:p w:rsidR="009A2AB7" w:rsidRPr="00C16720" w:rsidRDefault="009A2AB7" w:rsidP="00781683">
            <w:r w:rsidRPr="00C16720">
              <w:t>Volt Ampere</w:t>
            </w:r>
          </w:p>
        </w:tc>
        <w:tc>
          <w:tcPr>
            <w:tcW w:w="2303" w:type="dxa"/>
          </w:tcPr>
          <w:p w:rsidR="009A2AB7" w:rsidRPr="00C16720" w:rsidRDefault="009A2AB7" w:rsidP="00781683">
            <w:r w:rsidRPr="00C16720">
              <w:t>kVA</w:t>
            </w:r>
          </w:p>
        </w:tc>
        <w:tc>
          <w:tcPr>
            <w:tcW w:w="2303" w:type="dxa"/>
          </w:tcPr>
          <w:p w:rsidR="009A2AB7" w:rsidRPr="00C16720" w:rsidRDefault="009A2AB7" w:rsidP="00781683">
            <w:r w:rsidRPr="00C16720">
              <w:t>Volt Ampere Hour</w:t>
            </w:r>
          </w:p>
        </w:tc>
      </w:tr>
      <w:tr w:rsidR="009A2AB7" w:rsidRPr="00C16720" w:rsidTr="00781683">
        <w:tc>
          <w:tcPr>
            <w:tcW w:w="2303" w:type="dxa"/>
          </w:tcPr>
          <w:p w:rsidR="009A2AB7" w:rsidRPr="00C16720" w:rsidRDefault="009A2AB7" w:rsidP="00781683">
            <w:proofErr w:type="spellStart"/>
            <w:r w:rsidRPr="00C16720">
              <w:t>kVAh</w:t>
            </w:r>
            <w:proofErr w:type="spellEnd"/>
          </w:p>
        </w:tc>
        <w:tc>
          <w:tcPr>
            <w:tcW w:w="2303" w:type="dxa"/>
          </w:tcPr>
          <w:p w:rsidR="009A2AB7" w:rsidRPr="00C16720" w:rsidRDefault="009A2AB7" w:rsidP="00781683">
            <w:proofErr w:type="spellStart"/>
            <w:r w:rsidRPr="00C16720">
              <w:t>MVAh</w:t>
            </w:r>
            <w:proofErr w:type="spellEnd"/>
          </w:p>
        </w:tc>
        <w:tc>
          <w:tcPr>
            <w:tcW w:w="2303" w:type="dxa"/>
          </w:tcPr>
          <w:p w:rsidR="009A2AB7" w:rsidRPr="00C16720" w:rsidRDefault="009A2AB7" w:rsidP="00781683">
            <w:r w:rsidRPr="00C16720">
              <w:t>Watt</w:t>
            </w:r>
          </w:p>
        </w:tc>
        <w:tc>
          <w:tcPr>
            <w:tcW w:w="2303" w:type="dxa"/>
          </w:tcPr>
          <w:p w:rsidR="009A2AB7" w:rsidRPr="00C16720" w:rsidRDefault="009A2AB7" w:rsidP="00781683">
            <w:proofErr w:type="spellStart"/>
            <w:r w:rsidRPr="00C16720">
              <w:t>MegaWatt</w:t>
            </w:r>
            <w:proofErr w:type="spellEnd"/>
          </w:p>
        </w:tc>
      </w:tr>
      <w:tr w:rsidR="009A2AB7" w:rsidRPr="00C16720" w:rsidTr="00781683">
        <w:tc>
          <w:tcPr>
            <w:tcW w:w="2303" w:type="dxa"/>
          </w:tcPr>
          <w:p w:rsidR="009A2AB7" w:rsidRPr="00C16720" w:rsidRDefault="009A2AB7" w:rsidP="00781683">
            <w:proofErr w:type="spellStart"/>
            <w:r w:rsidRPr="00C16720">
              <w:t>KiloWatt</w:t>
            </w:r>
            <w:proofErr w:type="spellEnd"/>
          </w:p>
        </w:tc>
        <w:tc>
          <w:tcPr>
            <w:tcW w:w="2303" w:type="dxa"/>
          </w:tcPr>
          <w:p w:rsidR="009A2AB7" w:rsidRPr="00C16720" w:rsidRDefault="009A2AB7" w:rsidP="00781683">
            <w:proofErr w:type="spellStart"/>
            <w:r w:rsidRPr="00C16720">
              <w:t>MegaWattHour</w:t>
            </w:r>
            <w:proofErr w:type="spellEnd"/>
          </w:p>
        </w:tc>
        <w:tc>
          <w:tcPr>
            <w:tcW w:w="2303" w:type="dxa"/>
          </w:tcPr>
          <w:p w:rsidR="009A2AB7" w:rsidRPr="00C16720" w:rsidRDefault="009A2AB7" w:rsidP="00781683">
            <w:proofErr w:type="spellStart"/>
            <w:r w:rsidRPr="00C16720">
              <w:t>WattHour</w:t>
            </w:r>
            <w:proofErr w:type="spellEnd"/>
          </w:p>
        </w:tc>
        <w:tc>
          <w:tcPr>
            <w:tcW w:w="2303" w:type="dxa"/>
          </w:tcPr>
          <w:p w:rsidR="009A2AB7" w:rsidRPr="00C16720" w:rsidRDefault="009A2AB7" w:rsidP="00781683">
            <w:r w:rsidRPr="00C16720">
              <w:t>kWh</w:t>
            </w:r>
          </w:p>
        </w:tc>
      </w:tr>
      <w:tr w:rsidR="009A2AB7" w:rsidTr="00781683">
        <w:tc>
          <w:tcPr>
            <w:tcW w:w="2303" w:type="dxa"/>
          </w:tcPr>
          <w:p w:rsidR="009A2AB7" w:rsidRPr="00C16720" w:rsidRDefault="009A2AB7" w:rsidP="00781683">
            <w:r w:rsidRPr="00C16720">
              <w:t>Ton</w:t>
            </w:r>
          </w:p>
        </w:tc>
        <w:tc>
          <w:tcPr>
            <w:tcW w:w="2303" w:type="dxa"/>
          </w:tcPr>
          <w:p w:rsidR="009A2AB7" w:rsidRPr="00C16720" w:rsidRDefault="009A2AB7" w:rsidP="00781683">
            <w:r w:rsidRPr="00C16720">
              <w:t>kg</w:t>
            </w:r>
          </w:p>
        </w:tc>
        <w:tc>
          <w:tcPr>
            <w:tcW w:w="2303" w:type="dxa"/>
          </w:tcPr>
          <w:p w:rsidR="009A2AB7" w:rsidRPr="00C16720" w:rsidRDefault="009A2AB7" w:rsidP="00781683">
            <w:r w:rsidRPr="00C16720">
              <w:t>Lbs</w:t>
            </w:r>
          </w:p>
        </w:tc>
        <w:tc>
          <w:tcPr>
            <w:tcW w:w="2303" w:type="dxa"/>
          </w:tcPr>
          <w:p w:rsidR="009A2AB7" w:rsidRDefault="009A2AB7" w:rsidP="00781683">
            <w:r w:rsidRPr="00C16720">
              <w:t>Gram</w:t>
            </w:r>
          </w:p>
        </w:tc>
      </w:tr>
    </w:tbl>
    <w:p w:rsidR="009A2AB7" w:rsidRDefault="009A2AB7" w:rsidP="009A2AB7">
      <w:pPr>
        <w:pStyle w:val="Onderschrift"/>
      </w:pPr>
      <w:bookmarkStart w:id="747" w:name="_Ref342658166"/>
      <w:bookmarkStart w:id="748" w:name="_Toc346187292"/>
      <w:bookmarkStart w:id="749" w:name="_Toc349645997"/>
      <w:r>
        <w:t xml:space="preserve">Table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Table \* ARABIC \s 1 </w:instrText>
      </w:r>
      <w:r>
        <w:fldChar w:fldCharType="separate"/>
      </w:r>
      <w:r>
        <w:rPr>
          <w:noProof/>
        </w:rPr>
        <w:t>5</w:t>
      </w:r>
      <w:r>
        <w:fldChar w:fldCharType="end"/>
      </w:r>
      <w:bookmarkEnd w:id="747"/>
      <w:r>
        <w:t>: (Default) Unit options</w:t>
      </w:r>
      <w:bookmarkEnd w:id="748"/>
      <w:bookmarkEnd w:id="749"/>
    </w:p>
    <w:p w:rsidR="009A2AB7" w:rsidRDefault="009A2AB7" w:rsidP="009A2AB7">
      <w:r>
        <w:t>For our example it will be the following:</w:t>
      </w:r>
    </w:p>
    <w:p w:rsidR="009A2AB7" w:rsidRDefault="009A2AB7" w:rsidP="009A2AB7"/>
    <w:p w:rsidR="009A2AB7" w:rsidRDefault="009A2AB7" w:rsidP="009A2AB7">
      <w:r>
        <w:rPr>
          <w:noProof/>
          <w:lang w:val="nl-NL" w:eastAsia="nl-NL"/>
        </w:rPr>
        <w:drawing>
          <wp:inline distT="0" distB="0" distL="0" distR="0" wp14:anchorId="6B3A91FE" wp14:editId="40FF9C95">
            <wp:extent cx="4257675" cy="2486025"/>
            <wp:effectExtent l="0" t="0" r="9525" b="9525"/>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57675" cy="2486025"/>
                    </a:xfrm>
                    <a:prstGeom prst="rect">
                      <a:avLst/>
                    </a:prstGeom>
                  </pic:spPr>
                </pic:pic>
              </a:graphicData>
            </a:graphic>
          </wp:inline>
        </w:drawing>
      </w:r>
    </w:p>
    <w:p w:rsidR="009A2AB7" w:rsidRDefault="009A2AB7" w:rsidP="009A2AB7">
      <w:pPr>
        <w:pStyle w:val="Onderschrift"/>
      </w:pPr>
      <w:bookmarkStart w:id="750" w:name="_Toc346187227"/>
      <w:bookmarkStart w:id="751" w:name="_Toc349645908"/>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15</w:t>
      </w:r>
      <w:r>
        <w:fldChar w:fldCharType="end"/>
      </w:r>
      <w:r>
        <w:t>: Default Unit column</w:t>
      </w:r>
      <w:bookmarkEnd w:id="750"/>
      <w:bookmarkEnd w:id="751"/>
    </w:p>
    <w:p w:rsidR="009A2AB7" w:rsidRDefault="009A2AB7" w:rsidP="00D5559F">
      <w:pPr>
        <w:pStyle w:val="Kop3"/>
        <w:numPr>
          <w:ilvl w:val="2"/>
          <w:numId w:val="1"/>
        </w:numPr>
      </w:pPr>
      <w:bookmarkStart w:id="752" w:name="_Toc346187127"/>
      <w:bookmarkStart w:id="753" w:name="_Toc349645778"/>
      <w:r>
        <w:t>Manufacturer</w:t>
      </w:r>
      <w:bookmarkEnd w:id="752"/>
      <w:bookmarkEnd w:id="753"/>
    </w:p>
    <w:p w:rsidR="009A2AB7" w:rsidRDefault="009A2AB7" w:rsidP="009A2AB7">
      <w:r>
        <w:t>This is an optional field for your own convenience</w:t>
      </w:r>
    </w:p>
    <w:p w:rsidR="009A2AB7" w:rsidRDefault="009A2AB7" w:rsidP="009A2AB7"/>
    <w:p w:rsidR="009A2AB7" w:rsidRPr="009D65B8" w:rsidRDefault="009A2AB7" w:rsidP="00D5559F">
      <w:pPr>
        <w:pStyle w:val="Kop3"/>
        <w:numPr>
          <w:ilvl w:val="2"/>
          <w:numId w:val="1"/>
        </w:numPr>
      </w:pPr>
      <w:bookmarkStart w:id="754" w:name="_Toc346187128"/>
      <w:bookmarkStart w:id="755" w:name="_Toc349645779"/>
      <w:r>
        <w:t>Supplier</w:t>
      </w:r>
      <w:bookmarkEnd w:id="754"/>
      <w:bookmarkEnd w:id="755"/>
    </w:p>
    <w:p w:rsidR="009A2AB7" w:rsidRDefault="009A2AB7" w:rsidP="009A2AB7">
      <w:r>
        <w:t>This is an optional field for your own convenience</w:t>
      </w:r>
    </w:p>
    <w:p w:rsidR="009A2AB7" w:rsidRDefault="009A2AB7" w:rsidP="009A2AB7"/>
    <w:p w:rsidR="009A2AB7" w:rsidRDefault="009A2AB7" w:rsidP="00D5559F">
      <w:pPr>
        <w:pStyle w:val="Kop3"/>
        <w:numPr>
          <w:ilvl w:val="2"/>
          <w:numId w:val="1"/>
        </w:numPr>
      </w:pPr>
      <w:bookmarkStart w:id="756" w:name="_Toc346187129"/>
      <w:bookmarkStart w:id="757" w:name="_Toc349645780"/>
      <w:r>
        <w:t>Comment</w:t>
      </w:r>
      <w:bookmarkEnd w:id="756"/>
      <w:bookmarkEnd w:id="757"/>
    </w:p>
    <w:p w:rsidR="009A2AB7" w:rsidRDefault="009A2AB7" w:rsidP="009A2AB7">
      <w:r>
        <w:t>This is an optional field for your own convenience</w:t>
      </w:r>
    </w:p>
    <w:p w:rsidR="009A2AB7" w:rsidRPr="009D65B8" w:rsidRDefault="009A2AB7" w:rsidP="009A2AB7"/>
    <w:p w:rsidR="009A2AB7" w:rsidRDefault="009A2AB7" w:rsidP="00D5559F">
      <w:pPr>
        <w:pStyle w:val="Kop3"/>
        <w:numPr>
          <w:ilvl w:val="2"/>
          <w:numId w:val="1"/>
        </w:numPr>
      </w:pPr>
      <w:bookmarkStart w:id="758" w:name="_Toc346187130"/>
      <w:bookmarkStart w:id="759" w:name="_Toc349645781"/>
      <w:r>
        <w:t>Revision</w:t>
      </w:r>
      <w:bookmarkEnd w:id="758"/>
      <w:bookmarkEnd w:id="759"/>
    </w:p>
    <w:p w:rsidR="009A2AB7" w:rsidRPr="0096759B" w:rsidRDefault="009A2AB7" w:rsidP="009A2AB7">
      <w:r>
        <w:t>This is an optional field where you can give a revision number. Easy if you need to see when something has been changed or what has been changed after a certain revision.</w:t>
      </w:r>
    </w:p>
    <w:p w:rsidR="009A2AB7" w:rsidRDefault="009A2AB7" w:rsidP="009A2AB7"/>
    <w:p w:rsidR="009A2AB7" w:rsidRDefault="009A2AB7" w:rsidP="00D5559F">
      <w:pPr>
        <w:pStyle w:val="Kop3"/>
        <w:numPr>
          <w:ilvl w:val="2"/>
          <w:numId w:val="1"/>
        </w:numPr>
      </w:pPr>
      <w:bookmarkStart w:id="760" w:name="_Toc346187131"/>
      <w:bookmarkStart w:id="761" w:name="_Toc349645782"/>
      <w:r>
        <w:lastRenderedPageBreak/>
        <w:t>Field</w:t>
      </w:r>
      <w:bookmarkEnd w:id="760"/>
      <w:bookmarkEnd w:id="761"/>
    </w:p>
    <w:p w:rsidR="009A2AB7" w:rsidRDefault="009A2AB7" w:rsidP="009A2AB7">
      <w:pPr>
        <w:rPr>
          <w:rStyle w:val="wordentry"/>
          <w:rFonts w:eastAsiaTheme="majorEastAsia"/>
        </w:rPr>
      </w:pPr>
      <w:r>
        <w:t xml:space="preserve">This is one of the most important columns within the sensorlist. This is the place where you assign a dedicated field from the database of FT NavVision©. This field will be </w:t>
      </w:r>
      <w:r>
        <w:rPr>
          <w:rStyle w:val="wordentry"/>
          <w:rFonts w:eastAsiaTheme="majorEastAsia"/>
        </w:rPr>
        <w:t xml:space="preserve">inextricably linked to that I/O, sensor or control. All the in- and outputs and all the calculations, as well as connection to instruments and mimics, will be represented with that field. Also the </w:t>
      </w:r>
      <w:proofErr w:type="spellStart"/>
      <w:r>
        <w:rPr>
          <w:rStyle w:val="wordentry"/>
          <w:rFonts w:eastAsiaTheme="majorEastAsia"/>
        </w:rPr>
        <w:t>alarmgroup</w:t>
      </w:r>
      <w:proofErr w:type="spellEnd"/>
      <w:r>
        <w:rPr>
          <w:rStyle w:val="wordentry"/>
          <w:rFonts w:eastAsiaTheme="majorEastAsia"/>
        </w:rPr>
        <w:t xml:space="preserve"> and </w:t>
      </w:r>
      <w:proofErr w:type="spellStart"/>
      <w:r>
        <w:rPr>
          <w:rStyle w:val="wordentry"/>
          <w:rFonts w:eastAsiaTheme="majorEastAsia"/>
        </w:rPr>
        <w:t>behavior</w:t>
      </w:r>
      <w:proofErr w:type="spellEnd"/>
      <w:r>
        <w:rPr>
          <w:rStyle w:val="wordentry"/>
          <w:rFonts w:eastAsiaTheme="majorEastAsia"/>
        </w:rPr>
        <w:t xml:space="preserve"> will be defined by hat you choose here. </w:t>
      </w:r>
    </w:p>
    <w:p w:rsidR="009A2AB7" w:rsidRDefault="009A2AB7" w:rsidP="009A2AB7">
      <w:pPr>
        <w:rPr>
          <w:rStyle w:val="wordentry"/>
          <w:rFonts w:eastAsiaTheme="majorEastAsia"/>
        </w:rPr>
      </w:pPr>
    </w:p>
    <w:p w:rsidR="009A2AB7" w:rsidRDefault="009A2AB7" w:rsidP="009A2AB7">
      <w:pPr>
        <w:rPr>
          <w:rStyle w:val="wordentry"/>
          <w:rFonts w:eastAsiaTheme="majorEastAsia"/>
        </w:rPr>
      </w:pPr>
      <w:r>
        <w:rPr>
          <w:rStyle w:val="wordentry"/>
          <w:rFonts w:eastAsiaTheme="majorEastAsia"/>
        </w:rPr>
        <w:t>You can understand that it is utmost important that this field is chosen properly and a field is only used for one particular sensor/control. These field-column is also the one that will consume most of the time in building the sensorlist.</w:t>
      </w:r>
    </w:p>
    <w:p w:rsidR="009A2AB7" w:rsidRDefault="009A2AB7" w:rsidP="009A2AB7">
      <w:pPr>
        <w:rPr>
          <w:rStyle w:val="wordentry"/>
          <w:rFonts w:eastAsiaTheme="majorEastAsia"/>
        </w:rPr>
      </w:pPr>
    </w:p>
    <w:p w:rsidR="009A2AB7" w:rsidRDefault="009A2AB7" w:rsidP="009A2AB7">
      <w:pPr>
        <w:rPr>
          <w:rStyle w:val="wordentry"/>
          <w:rFonts w:eastAsiaTheme="majorEastAsia"/>
        </w:rPr>
      </w:pPr>
      <w:r>
        <w:rPr>
          <w:rStyle w:val="wordentry"/>
          <w:rFonts w:eastAsiaTheme="majorEastAsia"/>
        </w:rPr>
        <w:t>As mentioned before these fields can be found in the file “fieldlist.txt” in the root of NavVision after the first start of FT NavVision©.</w:t>
      </w:r>
    </w:p>
    <w:p w:rsidR="009A2AB7" w:rsidRDefault="009A2AB7" w:rsidP="009A2AB7">
      <w:pPr>
        <w:rPr>
          <w:rStyle w:val="wordentry"/>
          <w:rFonts w:eastAsiaTheme="majorEastAsia"/>
        </w:rPr>
      </w:pPr>
    </w:p>
    <w:p w:rsidR="009A2AB7" w:rsidRDefault="009A2AB7" w:rsidP="00D5559F">
      <w:pPr>
        <w:pStyle w:val="Kop4"/>
        <w:numPr>
          <w:ilvl w:val="3"/>
          <w:numId w:val="1"/>
        </w:numPr>
        <w:rPr>
          <w:rStyle w:val="wordentry"/>
        </w:rPr>
      </w:pPr>
      <w:bookmarkStart w:id="762" w:name="_Ref342917653"/>
      <w:bookmarkStart w:id="763" w:name="_Toc346187132"/>
      <w:bookmarkStart w:id="764" w:name="_Toc349645783"/>
      <w:r>
        <w:rPr>
          <w:rStyle w:val="wordentry"/>
        </w:rPr>
        <w:t>How to work with fieldlist.txt</w:t>
      </w:r>
      <w:bookmarkEnd w:id="762"/>
      <w:bookmarkEnd w:id="763"/>
      <w:bookmarkEnd w:id="764"/>
    </w:p>
    <w:p w:rsidR="009A2AB7" w:rsidRDefault="009A2AB7" w:rsidP="009A2AB7">
      <w:r>
        <w:t xml:space="preserve">To find all the right fields you first have to open “fieldlist.txt” the right way. You need to know that, to work with the .txt-file you need to open it in Excel. To do so, right-click on the .txt file and choose “open with” and go for Excel (see </w:t>
      </w:r>
      <w:r>
        <w:fldChar w:fldCharType="begin"/>
      </w:r>
      <w:r>
        <w:instrText xml:space="preserve"> REF _Ref342651088 \h </w:instrText>
      </w:r>
      <w:r>
        <w:fldChar w:fldCharType="separate"/>
      </w:r>
      <w:r>
        <w:t xml:space="preserve">Figure </w:t>
      </w:r>
      <w:r>
        <w:rPr>
          <w:noProof/>
        </w:rPr>
        <w:t>10</w:t>
      </w:r>
      <w:r>
        <w:noBreakHyphen/>
      </w:r>
      <w:r>
        <w:rPr>
          <w:noProof/>
        </w:rPr>
        <w:t>16</w:t>
      </w:r>
      <w:r>
        <w:fldChar w:fldCharType="end"/>
      </w:r>
      <w:r>
        <w:t>)</w:t>
      </w:r>
    </w:p>
    <w:p w:rsidR="009A2AB7" w:rsidRDefault="009A2AB7" w:rsidP="009A2AB7"/>
    <w:p w:rsidR="009A2AB7" w:rsidRDefault="009A2AB7" w:rsidP="009A2AB7">
      <w:r>
        <w:rPr>
          <w:noProof/>
          <w:lang w:val="nl-NL" w:eastAsia="nl-NL"/>
        </w:rPr>
        <w:drawing>
          <wp:inline distT="0" distB="0" distL="0" distR="0" wp14:anchorId="038718FE" wp14:editId="70D67467">
            <wp:extent cx="5172075" cy="1428750"/>
            <wp:effectExtent l="0" t="0" r="9525" b="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172075" cy="1428750"/>
                    </a:xfrm>
                    <a:prstGeom prst="rect">
                      <a:avLst/>
                    </a:prstGeom>
                  </pic:spPr>
                </pic:pic>
              </a:graphicData>
            </a:graphic>
          </wp:inline>
        </w:drawing>
      </w:r>
    </w:p>
    <w:p w:rsidR="009A2AB7" w:rsidRDefault="009A2AB7" w:rsidP="009A2AB7">
      <w:pPr>
        <w:pStyle w:val="Onderschrift"/>
      </w:pPr>
      <w:bookmarkStart w:id="765" w:name="_Ref342651088"/>
      <w:bookmarkStart w:id="766" w:name="_Toc346187228"/>
      <w:bookmarkStart w:id="767" w:name="_Toc349645909"/>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16</w:t>
      </w:r>
      <w:r>
        <w:fldChar w:fldCharType="end"/>
      </w:r>
      <w:bookmarkEnd w:id="765"/>
      <w:r>
        <w:t>: open with Excel</w:t>
      </w:r>
      <w:bookmarkEnd w:id="766"/>
      <w:bookmarkEnd w:id="767"/>
    </w:p>
    <w:p w:rsidR="009A2AB7" w:rsidRDefault="009A2AB7" w:rsidP="009A2AB7">
      <w:r>
        <w:t>Now the program will open as an Excel sheet, with all the opportunities. There are two things you must do first (this is basic Excel knowledge).</w:t>
      </w:r>
    </w:p>
    <w:p w:rsidR="009A2AB7" w:rsidRDefault="009A2AB7" w:rsidP="009A2AB7"/>
    <w:p w:rsidR="009A2AB7" w:rsidRDefault="009A2AB7" w:rsidP="009A2AB7">
      <w:r>
        <w:t xml:space="preserve">Click in the upper left corner of the sheet (see </w:t>
      </w:r>
      <w:r>
        <w:fldChar w:fldCharType="begin"/>
      </w:r>
      <w:r>
        <w:instrText xml:space="preserve"> REF _Ref342653940 \h </w:instrText>
      </w:r>
      <w:r>
        <w:fldChar w:fldCharType="separate"/>
      </w:r>
      <w:r>
        <w:t xml:space="preserve">Figure </w:t>
      </w:r>
      <w:r>
        <w:rPr>
          <w:noProof/>
        </w:rPr>
        <w:t>10</w:t>
      </w:r>
      <w:r>
        <w:noBreakHyphen/>
      </w:r>
      <w:r>
        <w:rPr>
          <w:noProof/>
        </w:rPr>
        <w:t>17</w:t>
      </w:r>
      <w:r>
        <w:fldChar w:fldCharType="end"/>
      </w:r>
      <w:r>
        <w:t xml:space="preserve">) to select all fields. Put your mouse between row “A” and row “B” (see </w:t>
      </w:r>
      <w:r>
        <w:fldChar w:fldCharType="begin"/>
      </w:r>
      <w:r>
        <w:instrText xml:space="preserve"> REF _Ref342653946 \h </w:instrText>
      </w:r>
      <w:r>
        <w:fldChar w:fldCharType="separate"/>
      </w:r>
      <w:r>
        <w:t xml:space="preserve">Figure </w:t>
      </w:r>
      <w:r>
        <w:rPr>
          <w:noProof/>
        </w:rPr>
        <w:t>10</w:t>
      </w:r>
      <w:r>
        <w:noBreakHyphen/>
      </w:r>
      <w:r>
        <w:rPr>
          <w:noProof/>
        </w:rPr>
        <w:t>18</w:t>
      </w:r>
      <w:r>
        <w:fldChar w:fldCharType="end"/>
      </w:r>
      <w:r>
        <w:t>)and doubleclick. The fields now will be all on the right width.</w:t>
      </w:r>
    </w:p>
    <w:p w:rsidR="009A2AB7" w:rsidRDefault="009A2AB7" w:rsidP="009A2AB7"/>
    <w:p w:rsidR="009A2AB7" w:rsidRDefault="009A2AB7" w:rsidP="009A2AB7">
      <w:r>
        <w:rPr>
          <w:noProof/>
          <w:lang w:val="nl-NL" w:eastAsia="nl-NL"/>
        </w:rPr>
        <w:drawing>
          <wp:inline distT="0" distB="0" distL="0" distR="0" wp14:anchorId="17EEE2E5" wp14:editId="42833AFD">
            <wp:extent cx="2047875" cy="1257300"/>
            <wp:effectExtent l="0" t="0" r="9525"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047875" cy="1257300"/>
                    </a:xfrm>
                    <a:prstGeom prst="rect">
                      <a:avLst/>
                    </a:prstGeom>
                  </pic:spPr>
                </pic:pic>
              </a:graphicData>
            </a:graphic>
          </wp:inline>
        </w:drawing>
      </w:r>
    </w:p>
    <w:p w:rsidR="009A2AB7" w:rsidRDefault="009A2AB7" w:rsidP="009A2AB7">
      <w:pPr>
        <w:pStyle w:val="Onderschrift"/>
      </w:pPr>
      <w:bookmarkStart w:id="768" w:name="_Ref342653940"/>
      <w:bookmarkStart w:id="769" w:name="_Toc346187229"/>
      <w:bookmarkStart w:id="770" w:name="_Toc349645910"/>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17</w:t>
      </w:r>
      <w:r>
        <w:fldChar w:fldCharType="end"/>
      </w:r>
      <w:bookmarkEnd w:id="768"/>
      <w:r>
        <w:t>: Excel 1</w:t>
      </w:r>
      <w:bookmarkEnd w:id="769"/>
      <w:bookmarkEnd w:id="770"/>
    </w:p>
    <w:p w:rsidR="009A2AB7" w:rsidRDefault="009A2AB7" w:rsidP="009A2AB7">
      <w:pPr>
        <w:pStyle w:val="Onderschrift"/>
      </w:pPr>
      <w:r>
        <w:rPr>
          <w:noProof/>
          <w:lang w:val="nl-NL" w:eastAsia="nl-NL"/>
        </w:rPr>
        <w:lastRenderedPageBreak/>
        <w:drawing>
          <wp:inline distT="0" distB="0" distL="0" distR="0" wp14:anchorId="2B1526C9" wp14:editId="657DB7F2">
            <wp:extent cx="1866900" cy="1057275"/>
            <wp:effectExtent l="0" t="0" r="0" b="9525"/>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866900" cy="1057275"/>
                    </a:xfrm>
                    <a:prstGeom prst="rect">
                      <a:avLst/>
                    </a:prstGeom>
                  </pic:spPr>
                </pic:pic>
              </a:graphicData>
            </a:graphic>
          </wp:inline>
        </w:drawing>
      </w:r>
    </w:p>
    <w:p w:rsidR="009A2AB7" w:rsidRDefault="009A2AB7" w:rsidP="009A2AB7">
      <w:pPr>
        <w:pStyle w:val="Onderschrift"/>
      </w:pPr>
      <w:bookmarkStart w:id="771" w:name="_Ref342653946"/>
      <w:bookmarkStart w:id="772" w:name="_Toc346187230"/>
      <w:bookmarkStart w:id="773" w:name="_Toc349645911"/>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18</w:t>
      </w:r>
      <w:r>
        <w:fldChar w:fldCharType="end"/>
      </w:r>
      <w:bookmarkEnd w:id="771"/>
      <w:r>
        <w:t>: Excel 2</w:t>
      </w:r>
      <w:bookmarkEnd w:id="772"/>
      <w:bookmarkEnd w:id="773"/>
    </w:p>
    <w:p w:rsidR="009A2AB7" w:rsidRDefault="009A2AB7" w:rsidP="009A2AB7">
      <w:r>
        <w:t xml:space="preserve">Now select the first row by clicking with you mouse on the number “1” in front of the row. Goto Start&gt;sort and filter and then filter (see </w:t>
      </w:r>
      <w:r>
        <w:fldChar w:fldCharType="begin"/>
      </w:r>
      <w:r>
        <w:instrText xml:space="preserve"> REF _Ref342653954 \h </w:instrText>
      </w:r>
      <w:r>
        <w:fldChar w:fldCharType="separate"/>
      </w:r>
      <w:r>
        <w:t xml:space="preserve">Figure </w:t>
      </w:r>
      <w:r>
        <w:rPr>
          <w:noProof/>
        </w:rPr>
        <w:t>10</w:t>
      </w:r>
      <w:r>
        <w:noBreakHyphen/>
      </w:r>
      <w:r>
        <w:rPr>
          <w:noProof/>
        </w:rPr>
        <w:t>19</w:t>
      </w:r>
      <w:r>
        <w:fldChar w:fldCharType="end"/>
      </w:r>
      <w:r>
        <w:t>). Click it</w:t>
      </w:r>
    </w:p>
    <w:p w:rsidR="009A2AB7" w:rsidRPr="00586985" w:rsidRDefault="009A2AB7" w:rsidP="009A2AB7">
      <w:pPr>
        <w:rPr>
          <w:noProof/>
          <w:lang w:eastAsia="nl-NL"/>
        </w:rPr>
      </w:pPr>
    </w:p>
    <w:p w:rsidR="009A2AB7" w:rsidRDefault="009A2AB7" w:rsidP="009A2AB7">
      <w:r>
        <w:rPr>
          <w:noProof/>
          <w:lang w:val="nl-NL" w:eastAsia="nl-NL"/>
        </w:rPr>
        <w:drawing>
          <wp:inline distT="0" distB="0" distL="0" distR="0" wp14:anchorId="39D8D4FE" wp14:editId="4E6FF5C1">
            <wp:extent cx="1943100" cy="2028825"/>
            <wp:effectExtent l="0" t="0" r="0" b="9525"/>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943100" cy="2028825"/>
                    </a:xfrm>
                    <a:prstGeom prst="rect">
                      <a:avLst/>
                    </a:prstGeom>
                  </pic:spPr>
                </pic:pic>
              </a:graphicData>
            </a:graphic>
          </wp:inline>
        </w:drawing>
      </w:r>
    </w:p>
    <w:p w:rsidR="009A2AB7" w:rsidRDefault="009A2AB7" w:rsidP="009A2AB7">
      <w:pPr>
        <w:pStyle w:val="Onderschrift"/>
      </w:pPr>
      <w:bookmarkStart w:id="774" w:name="_Ref342653954"/>
      <w:bookmarkStart w:id="775" w:name="_Toc346187231"/>
      <w:bookmarkStart w:id="776" w:name="_Toc349645912"/>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19</w:t>
      </w:r>
      <w:r>
        <w:fldChar w:fldCharType="end"/>
      </w:r>
      <w:bookmarkEnd w:id="774"/>
      <w:r>
        <w:t>: Excel 3</w:t>
      </w:r>
      <w:bookmarkEnd w:id="775"/>
      <w:bookmarkEnd w:id="776"/>
    </w:p>
    <w:p w:rsidR="009A2AB7" w:rsidRDefault="009A2AB7" w:rsidP="009A2AB7">
      <w:r>
        <w:t xml:space="preserve">The first row with the index names has now drop down menus and you can choose what to filter. For our example we need Bilges. Goto the index name “Category” click on the dropdown menu, deselect the “select all” checkmark and then select the “bilges” checkmark (see </w:t>
      </w:r>
      <w:r>
        <w:fldChar w:fldCharType="begin"/>
      </w:r>
      <w:r>
        <w:instrText xml:space="preserve"> REF _Ref342654400 \h </w:instrText>
      </w:r>
      <w:r>
        <w:fldChar w:fldCharType="separate"/>
      </w:r>
      <w:r>
        <w:t xml:space="preserve">Figure </w:t>
      </w:r>
      <w:r>
        <w:rPr>
          <w:noProof/>
        </w:rPr>
        <w:t>10</w:t>
      </w:r>
      <w:r>
        <w:noBreakHyphen/>
      </w:r>
      <w:r>
        <w:rPr>
          <w:noProof/>
        </w:rPr>
        <w:t>20</w:t>
      </w:r>
      <w:r>
        <w:fldChar w:fldCharType="end"/>
      </w:r>
      <w:r>
        <w:t xml:space="preserve">). You now have only all the bilges-fields available. </w:t>
      </w:r>
    </w:p>
    <w:p w:rsidR="009A2AB7" w:rsidRDefault="009A2AB7" w:rsidP="009A2AB7"/>
    <w:p w:rsidR="009A2AB7" w:rsidRDefault="009A2AB7" w:rsidP="009A2AB7">
      <w:r>
        <w:t xml:space="preserve">You can narrow it down by going to the index name “Group” and make another selection (see </w:t>
      </w:r>
      <w:r>
        <w:fldChar w:fldCharType="begin"/>
      </w:r>
      <w:r>
        <w:instrText xml:space="preserve"> REF _Ref342654409 \h </w:instrText>
      </w:r>
      <w:r>
        <w:fldChar w:fldCharType="separate"/>
      </w:r>
      <w:r>
        <w:t xml:space="preserve">Figure </w:t>
      </w:r>
      <w:r>
        <w:rPr>
          <w:noProof/>
        </w:rPr>
        <w:t>10</w:t>
      </w:r>
      <w:r>
        <w:noBreakHyphen/>
      </w:r>
      <w:r>
        <w:rPr>
          <w:noProof/>
        </w:rPr>
        <w:t>21</w:t>
      </w:r>
      <w:r>
        <w:fldChar w:fldCharType="end"/>
      </w:r>
      <w:r>
        <w:t xml:space="preserve">). In our case it is </w:t>
      </w:r>
      <w:proofErr w:type="spellStart"/>
      <w:r>
        <w:t>AlarmBilge</w:t>
      </w:r>
      <w:proofErr w:type="spellEnd"/>
    </w:p>
    <w:p w:rsidR="009A2AB7" w:rsidRDefault="009A2AB7" w:rsidP="009A2AB7"/>
    <w:p w:rsidR="009A2AB7" w:rsidRDefault="009A2AB7" w:rsidP="009A2AB7">
      <w:r>
        <w:rPr>
          <w:noProof/>
          <w:lang w:val="nl-NL" w:eastAsia="nl-NL"/>
        </w:rPr>
        <w:drawing>
          <wp:inline distT="0" distB="0" distL="0" distR="0" wp14:anchorId="33708C0B" wp14:editId="7FB94966">
            <wp:extent cx="1796903" cy="2764465"/>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795871" cy="2762878"/>
                    </a:xfrm>
                    <a:prstGeom prst="rect">
                      <a:avLst/>
                    </a:prstGeom>
                  </pic:spPr>
                </pic:pic>
              </a:graphicData>
            </a:graphic>
          </wp:inline>
        </w:drawing>
      </w:r>
    </w:p>
    <w:p w:rsidR="009A2AB7" w:rsidRDefault="009A2AB7" w:rsidP="009A2AB7">
      <w:pPr>
        <w:pStyle w:val="Onderschrift"/>
      </w:pPr>
      <w:bookmarkStart w:id="777" w:name="_Ref342654400"/>
      <w:bookmarkStart w:id="778" w:name="_Toc346187232"/>
      <w:bookmarkStart w:id="779" w:name="_Toc349645913"/>
      <w:r>
        <w:lastRenderedPageBreak/>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20</w:t>
      </w:r>
      <w:r>
        <w:fldChar w:fldCharType="end"/>
      </w:r>
      <w:bookmarkEnd w:id="777"/>
      <w:r>
        <w:t xml:space="preserve"> : Excel 4</w:t>
      </w:r>
      <w:bookmarkEnd w:id="778"/>
      <w:bookmarkEnd w:id="779"/>
    </w:p>
    <w:p w:rsidR="009A2AB7" w:rsidRDefault="009A2AB7" w:rsidP="009A2AB7">
      <w:r>
        <w:rPr>
          <w:noProof/>
          <w:lang w:val="nl-NL" w:eastAsia="nl-NL"/>
        </w:rPr>
        <w:drawing>
          <wp:inline distT="0" distB="0" distL="0" distR="0" wp14:anchorId="11CC84A4" wp14:editId="6E094F6F">
            <wp:extent cx="1768415" cy="2848668"/>
            <wp:effectExtent l="0" t="0" r="3810"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768790" cy="2849272"/>
                    </a:xfrm>
                    <a:prstGeom prst="rect">
                      <a:avLst/>
                    </a:prstGeom>
                  </pic:spPr>
                </pic:pic>
              </a:graphicData>
            </a:graphic>
          </wp:inline>
        </w:drawing>
      </w:r>
    </w:p>
    <w:p w:rsidR="009A2AB7" w:rsidRDefault="009A2AB7" w:rsidP="009A2AB7">
      <w:pPr>
        <w:pStyle w:val="Onderschrift"/>
      </w:pPr>
      <w:bookmarkStart w:id="780" w:name="_Ref342654409"/>
      <w:bookmarkStart w:id="781" w:name="_Toc346187233"/>
      <w:bookmarkStart w:id="782" w:name="_Toc349645914"/>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21</w:t>
      </w:r>
      <w:r>
        <w:fldChar w:fldCharType="end"/>
      </w:r>
      <w:bookmarkEnd w:id="780"/>
      <w:r>
        <w:t>: Excel 5</w:t>
      </w:r>
      <w:bookmarkEnd w:id="781"/>
      <w:bookmarkEnd w:id="782"/>
    </w:p>
    <w:p w:rsidR="009A2AB7" w:rsidRDefault="009A2AB7" w:rsidP="009A2AB7">
      <w:r>
        <w:t xml:space="preserve">Now we’ve done this we have only the Bilge </w:t>
      </w:r>
      <w:proofErr w:type="spellStart"/>
      <w:r>
        <w:t>alarmfields</w:t>
      </w:r>
      <w:proofErr w:type="spellEnd"/>
      <w:r>
        <w:t xml:space="preserve"> available. You can figure out yourself how you can further narrow it down, or use it for other fields.</w:t>
      </w:r>
    </w:p>
    <w:p w:rsidR="009A2AB7" w:rsidRDefault="009A2AB7" w:rsidP="009A2AB7"/>
    <w:p w:rsidR="009A2AB7" w:rsidRDefault="009A2AB7" w:rsidP="00D5559F">
      <w:pPr>
        <w:pStyle w:val="Kop4"/>
        <w:numPr>
          <w:ilvl w:val="3"/>
          <w:numId w:val="1"/>
        </w:numPr>
      </w:pPr>
      <w:bookmarkStart w:id="783" w:name="_Toc346187133"/>
      <w:bookmarkStart w:id="784" w:name="_Toc349645784"/>
      <w:r>
        <w:t>Back to the Field column</w:t>
      </w:r>
      <w:bookmarkEnd w:id="783"/>
      <w:bookmarkEnd w:id="784"/>
    </w:p>
    <w:p w:rsidR="009A2AB7" w:rsidRDefault="009A2AB7" w:rsidP="009A2AB7">
      <w:r>
        <w:t xml:space="preserve">So now we have narrowed it down to the right fields, it is time to give all our I/O a separate field tag. In the adjusted fieldlist.txt we now see all the alarms for bilges available. We need three bilge alarms, so we need three distinctive bilge alarm fields. </w:t>
      </w:r>
    </w:p>
    <w:p w:rsidR="009A2AB7" w:rsidRDefault="009A2AB7" w:rsidP="009A2AB7"/>
    <w:p w:rsidR="009A2AB7" w:rsidRDefault="009A2AB7" w:rsidP="009A2AB7">
      <w:r>
        <w:t xml:space="preserve">In the previous mentioned excel list, </w:t>
      </w:r>
      <w:proofErr w:type="spellStart"/>
      <w:r>
        <w:t>goto</w:t>
      </w:r>
      <w:proofErr w:type="spellEnd"/>
      <w:r>
        <w:t xml:space="preserve"> the column “Field”. As we are just starting, all the fields are still available. So we can choose the first three Bilge Alarm Fields. Select these three fields and copy them (CTRL-C). Go back to your sensorlist and past them into the field column behind the three bilge items. See the following figure.</w:t>
      </w:r>
    </w:p>
    <w:p w:rsidR="009A2AB7" w:rsidRDefault="009A2AB7" w:rsidP="009A2AB7"/>
    <w:p w:rsidR="009A2AB7" w:rsidRDefault="009A2AB7" w:rsidP="009A2AB7">
      <w:r>
        <w:rPr>
          <w:noProof/>
          <w:lang w:val="nl-NL" w:eastAsia="nl-NL"/>
        </w:rPr>
        <w:drawing>
          <wp:inline distT="0" distB="0" distL="0" distR="0" wp14:anchorId="5122C155" wp14:editId="3D5FAA94">
            <wp:extent cx="5760720" cy="879481"/>
            <wp:effectExtent l="0" t="0" r="0" b="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879481"/>
                    </a:xfrm>
                    <a:prstGeom prst="rect">
                      <a:avLst/>
                    </a:prstGeom>
                  </pic:spPr>
                </pic:pic>
              </a:graphicData>
            </a:graphic>
          </wp:inline>
        </w:drawing>
      </w:r>
    </w:p>
    <w:p w:rsidR="009A2AB7" w:rsidRDefault="009A2AB7" w:rsidP="009A2AB7">
      <w:pPr>
        <w:pStyle w:val="Onderschrift"/>
      </w:pPr>
      <w:bookmarkStart w:id="785" w:name="_Toc346187234"/>
      <w:bookmarkStart w:id="786" w:name="_Toc349645915"/>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22</w:t>
      </w:r>
      <w:r>
        <w:fldChar w:fldCharType="end"/>
      </w:r>
      <w:r>
        <w:t>: Field column 1</w:t>
      </w:r>
      <w:bookmarkEnd w:id="785"/>
      <w:bookmarkEnd w:id="786"/>
    </w:p>
    <w:p w:rsidR="009A2AB7" w:rsidRDefault="009A2AB7" w:rsidP="009A2AB7">
      <w:r>
        <w:t>You can follow this for all the other fields and you will get the following:</w:t>
      </w:r>
    </w:p>
    <w:p w:rsidR="009A2AB7" w:rsidRDefault="009A2AB7" w:rsidP="009A2AB7"/>
    <w:p w:rsidR="009A2AB7" w:rsidRDefault="009A2AB7" w:rsidP="009A2AB7">
      <w:r>
        <w:rPr>
          <w:noProof/>
          <w:lang w:val="nl-NL" w:eastAsia="nl-NL"/>
        </w:rPr>
        <w:lastRenderedPageBreak/>
        <w:drawing>
          <wp:inline distT="0" distB="0" distL="0" distR="0" wp14:anchorId="42E8623E" wp14:editId="680DB4C5">
            <wp:extent cx="5760720" cy="1570326"/>
            <wp:effectExtent l="0" t="0" r="0" b="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1570326"/>
                    </a:xfrm>
                    <a:prstGeom prst="rect">
                      <a:avLst/>
                    </a:prstGeom>
                  </pic:spPr>
                </pic:pic>
              </a:graphicData>
            </a:graphic>
          </wp:inline>
        </w:drawing>
      </w:r>
    </w:p>
    <w:p w:rsidR="009A2AB7" w:rsidRDefault="009A2AB7" w:rsidP="009A2AB7">
      <w:pPr>
        <w:pStyle w:val="Onderschrift"/>
      </w:pPr>
      <w:bookmarkStart w:id="787" w:name="_Toc346187235"/>
      <w:bookmarkStart w:id="788" w:name="_Toc349645916"/>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23</w:t>
      </w:r>
      <w:r>
        <w:fldChar w:fldCharType="end"/>
      </w:r>
      <w:r>
        <w:t>: Field column 2</w:t>
      </w:r>
      <w:bookmarkEnd w:id="787"/>
      <w:bookmarkEnd w:id="788"/>
    </w:p>
    <w:p w:rsidR="009A2AB7" w:rsidRDefault="009A2AB7" w:rsidP="009A2AB7">
      <w:r>
        <w:rPr>
          <w:noProof/>
          <w:lang w:val="nl-NL" w:eastAsia="nl-NL"/>
        </w:rPr>
        <w:drawing>
          <wp:inline distT="0" distB="0" distL="0" distR="0" wp14:anchorId="37A9818A" wp14:editId="7CDB5442">
            <wp:extent cx="416379" cy="342900"/>
            <wp:effectExtent l="0" t="0" r="3175"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6379" cy="342900"/>
                    </a:xfrm>
                    <a:prstGeom prst="rect">
                      <a:avLst/>
                    </a:prstGeom>
                  </pic:spPr>
                </pic:pic>
              </a:graphicData>
            </a:graphic>
          </wp:inline>
        </w:drawing>
      </w:r>
      <w:r>
        <w:rPr>
          <w:i/>
        </w:rPr>
        <w:t xml:space="preserve">: with bigger projects it is easy to get mistaken. Easiest way to prevent this is that you </w:t>
      </w:r>
      <w:proofErr w:type="spellStart"/>
      <w:r>
        <w:rPr>
          <w:i/>
        </w:rPr>
        <w:t>color</w:t>
      </w:r>
      <w:proofErr w:type="spellEnd"/>
      <w:r>
        <w:rPr>
          <w:i/>
        </w:rPr>
        <w:t xml:space="preserve"> the fields u have used in the fieldlist.txt yellow. That way you will know which ones are used and which are free. Later on we show you that FT NavVision© has a way to trace the faults. See chapter </w:t>
      </w:r>
      <w:r>
        <w:rPr>
          <w:i/>
        </w:rPr>
        <w:fldChar w:fldCharType="begin"/>
      </w:r>
      <w:r>
        <w:rPr>
          <w:i/>
        </w:rPr>
        <w:instrText xml:space="preserve"> REF _Ref342395237 \r \h </w:instrText>
      </w:r>
      <w:r>
        <w:rPr>
          <w:i/>
        </w:rPr>
      </w:r>
      <w:r>
        <w:rPr>
          <w:i/>
        </w:rPr>
        <w:fldChar w:fldCharType="separate"/>
      </w:r>
      <w:r>
        <w:rPr>
          <w:i/>
        </w:rPr>
        <w:t>11.5</w:t>
      </w:r>
      <w:r>
        <w:rPr>
          <w:i/>
        </w:rPr>
        <w:fldChar w:fldCharType="end"/>
      </w:r>
    </w:p>
    <w:p w:rsidR="009A2AB7" w:rsidRDefault="009A2AB7" w:rsidP="009A2AB7"/>
    <w:p w:rsidR="009A2AB7" w:rsidRDefault="009A2AB7" w:rsidP="00D5559F">
      <w:pPr>
        <w:pStyle w:val="Kop3"/>
        <w:numPr>
          <w:ilvl w:val="2"/>
          <w:numId w:val="1"/>
        </w:numPr>
      </w:pPr>
      <w:bookmarkStart w:id="789" w:name="_Toc346187134"/>
      <w:bookmarkStart w:id="790" w:name="_Toc349645785"/>
      <w:r>
        <w:t>Label</w:t>
      </w:r>
      <w:bookmarkEnd w:id="789"/>
      <w:bookmarkEnd w:id="790"/>
    </w:p>
    <w:p w:rsidR="009A2AB7" w:rsidRDefault="009A2AB7" w:rsidP="009A2AB7">
      <w:r>
        <w:t>The Label column exists of t</w:t>
      </w:r>
      <w:r w:rsidRPr="006F4CCA">
        <w:t xml:space="preserve">he </w:t>
      </w:r>
      <w:r>
        <w:t xml:space="preserve">short </w:t>
      </w:r>
      <w:r w:rsidRPr="006F4CCA">
        <w:t>description of the</w:t>
      </w:r>
      <w:r>
        <w:t xml:space="preserve"> Data</w:t>
      </w:r>
      <w:r w:rsidRPr="006F4CCA">
        <w:t xml:space="preserve"> </w:t>
      </w:r>
      <w:r>
        <w:t>F</w:t>
      </w:r>
      <w:r w:rsidRPr="006F4CCA">
        <w:t>ield</w:t>
      </w:r>
      <w:r>
        <w:t xml:space="preserve"> when shown in an instrument. Default label text belonging to the Data Field is preferred.</w:t>
      </w:r>
    </w:p>
    <w:p w:rsidR="009A2AB7" w:rsidRDefault="009A2AB7" w:rsidP="009A2AB7"/>
    <w:p w:rsidR="009A2AB7" w:rsidRDefault="009A2AB7" w:rsidP="009A2AB7">
      <w:r>
        <w:t>So the easiest way is to copy the “Item” column and just past it into the “Label” column. This way you have a one-on-one connection. Off course this is the text that you find as a label in instruments etc. When the text is too big, it won’t fit in the instrument or just looks sloppy. So if this is the case, just alter the name here to a short description. “Emergency Generator Power Failure” can be changed into “</w:t>
      </w:r>
      <w:proofErr w:type="spellStart"/>
      <w:r>
        <w:t>Em</w:t>
      </w:r>
      <w:proofErr w:type="spellEnd"/>
      <w:r>
        <w:t xml:space="preserve">. Gen. Power Fail.”  And if the default unit is available in an instrument, you can even leave types as “Pressure”, “Voltage”, etc. out of it, cause they will see that it is a “Bar” value or a “V” value. So “Main Engine </w:t>
      </w:r>
      <w:proofErr w:type="spellStart"/>
      <w:r>
        <w:t>Lub</w:t>
      </w:r>
      <w:proofErr w:type="spellEnd"/>
      <w:r>
        <w:t xml:space="preserve"> Oil Pressure” can be set as “ME Oil” </w:t>
      </w:r>
    </w:p>
    <w:p w:rsidR="009A2AB7" w:rsidRDefault="009A2AB7" w:rsidP="009A2AB7"/>
    <w:p w:rsidR="009A2AB7" w:rsidRDefault="009A2AB7" w:rsidP="00D5559F">
      <w:pPr>
        <w:pStyle w:val="Kop3"/>
        <w:numPr>
          <w:ilvl w:val="2"/>
          <w:numId w:val="1"/>
        </w:numPr>
      </w:pPr>
      <w:bookmarkStart w:id="791" w:name="_Toc346187135"/>
      <w:bookmarkStart w:id="792" w:name="_Toc349645786"/>
      <w:r>
        <w:t>Rate</w:t>
      </w:r>
      <w:bookmarkEnd w:id="791"/>
      <w:bookmarkEnd w:id="792"/>
    </w:p>
    <w:p w:rsidR="009A2AB7" w:rsidRPr="001627A3" w:rsidRDefault="009A2AB7" w:rsidP="009A2AB7">
      <w:pPr>
        <w:pStyle w:val="Lijstalinea"/>
        <w:ind w:left="0"/>
      </w:pPr>
      <w:r>
        <w:t>Rate d</w:t>
      </w:r>
      <w:r w:rsidRPr="001627A3">
        <w:t>escribes the number of samples per second of a sensor</w:t>
      </w:r>
      <w:r>
        <w:t>/control. This is defined by the protocol. Leave empty.</w:t>
      </w:r>
    </w:p>
    <w:p w:rsidR="009A2AB7" w:rsidRDefault="009A2AB7" w:rsidP="009A2AB7"/>
    <w:p w:rsidR="009A2AB7" w:rsidRDefault="009A2AB7" w:rsidP="00D5559F">
      <w:pPr>
        <w:pStyle w:val="Kop3"/>
        <w:numPr>
          <w:ilvl w:val="2"/>
          <w:numId w:val="1"/>
        </w:numPr>
      </w:pPr>
      <w:bookmarkStart w:id="793" w:name="_Toc346187136"/>
      <w:bookmarkStart w:id="794" w:name="_Toc349645787"/>
      <w:r>
        <w:t>Index</w:t>
      </w:r>
      <w:bookmarkEnd w:id="793"/>
      <w:bookmarkEnd w:id="794"/>
    </w:p>
    <w:p w:rsidR="009A2AB7" w:rsidRPr="001627A3" w:rsidRDefault="009A2AB7" w:rsidP="009A2AB7">
      <w:pPr>
        <w:pStyle w:val="Lijstalinea"/>
        <w:ind w:left="0"/>
      </w:pPr>
      <w:r>
        <w:t xml:space="preserve">Index defines when this Data Field Definition [DFD] is valid. The Index column can only be used in combination with a Data Field Definition [DFD] that has the </w:t>
      </w:r>
      <w:proofErr w:type="spellStart"/>
      <w:r>
        <w:t>SensorType</w:t>
      </w:r>
      <w:proofErr w:type="spellEnd"/>
      <w:r>
        <w:t xml:space="preserve"> set to Index and is in the same message as this DFD. Default is empty.</w:t>
      </w:r>
    </w:p>
    <w:p w:rsidR="009A2AB7" w:rsidRDefault="009A2AB7" w:rsidP="009A2AB7"/>
    <w:p w:rsidR="009A2AB7" w:rsidRDefault="009A2AB7" w:rsidP="00D5559F">
      <w:pPr>
        <w:pStyle w:val="Kop3"/>
        <w:numPr>
          <w:ilvl w:val="2"/>
          <w:numId w:val="1"/>
        </w:numPr>
      </w:pPr>
      <w:bookmarkStart w:id="795" w:name="_Toc346187137"/>
      <w:bookmarkStart w:id="796" w:name="_Toc349645788"/>
      <w:proofErr w:type="spellStart"/>
      <w:r>
        <w:t>Datatype</w:t>
      </w:r>
      <w:bookmarkEnd w:id="795"/>
      <w:bookmarkEnd w:id="796"/>
      <w:proofErr w:type="spellEnd"/>
    </w:p>
    <w:p w:rsidR="009A2AB7" w:rsidRDefault="009A2AB7" w:rsidP="009A2AB7">
      <w:pPr>
        <w:pStyle w:val="Lijstalinea"/>
        <w:ind w:left="0"/>
      </w:pPr>
      <w:proofErr w:type="spellStart"/>
      <w:r>
        <w:t>DataType</w:t>
      </w:r>
      <w:proofErr w:type="spellEnd"/>
      <w:r>
        <w:t xml:space="preserve"> is used to define the type of value on serial protocols. For analogue values it’s Float, Signed or Unsigned. For digital values it’s Bool. For enumerations this is </w:t>
      </w:r>
      <w:proofErr w:type="spellStart"/>
      <w:r>
        <w:t>Enum</w:t>
      </w:r>
      <w:proofErr w:type="spellEnd"/>
      <w:r>
        <w:t xml:space="preserve">. See </w:t>
      </w:r>
      <w:proofErr w:type="spellStart"/>
      <w:r>
        <w:t>Enum</w:t>
      </w:r>
      <w:proofErr w:type="spellEnd"/>
      <w:r>
        <w:t xml:space="preserve"> column. </w:t>
      </w:r>
    </w:p>
    <w:p w:rsidR="009A2AB7" w:rsidRDefault="009A2AB7" w:rsidP="009A2AB7">
      <w:pPr>
        <w:pStyle w:val="Lijstalinea"/>
        <w:ind w:left="0"/>
      </w:pPr>
    </w:p>
    <w:p w:rsidR="009A2AB7" w:rsidRDefault="009A2AB7" w:rsidP="00D5559F">
      <w:pPr>
        <w:pStyle w:val="Kop3"/>
        <w:numPr>
          <w:ilvl w:val="2"/>
          <w:numId w:val="1"/>
        </w:numPr>
      </w:pPr>
      <w:bookmarkStart w:id="797" w:name="_Toc346187138"/>
      <w:bookmarkStart w:id="798" w:name="_Toc349645789"/>
      <w:proofErr w:type="spellStart"/>
      <w:r>
        <w:t>Enum</w:t>
      </w:r>
      <w:bookmarkEnd w:id="797"/>
      <w:bookmarkEnd w:id="798"/>
      <w:proofErr w:type="spellEnd"/>
    </w:p>
    <w:p w:rsidR="009A2AB7" w:rsidRPr="001627A3" w:rsidRDefault="009A2AB7" w:rsidP="009A2AB7">
      <w:pPr>
        <w:pStyle w:val="Lijstalinea"/>
        <w:ind w:left="0"/>
      </w:pPr>
      <w:proofErr w:type="spellStart"/>
      <w:r>
        <w:t>Enum</w:t>
      </w:r>
      <w:proofErr w:type="spellEnd"/>
      <w:r>
        <w:t xml:space="preserve"> is the index value where the received value should compare to, to switch the Data Field on. If the value is not equal to the </w:t>
      </w:r>
      <w:proofErr w:type="spellStart"/>
      <w:r>
        <w:t>Enum</w:t>
      </w:r>
      <w:proofErr w:type="spellEnd"/>
      <w:r>
        <w:t xml:space="preserve"> index the Data Field is switched off.</w:t>
      </w:r>
    </w:p>
    <w:p w:rsidR="009A2AB7" w:rsidRDefault="009A2AB7" w:rsidP="009A2AB7"/>
    <w:p w:rsidR="009A2AB7" w:rsidRDefault="009A2AB7" w:rsidP="00D5559F">
      <w:pPr>
        <w:pStyle w:val="Kop3"/>
        <w:numPr>
          <w:ilvl w:val="2"/>
          <w:numId w:val="1"/>
        </w:numPr>
      </w:pPr>
      <w:bookmarkStart w:id="799" w:name="_Toc346187139"/>
      <w:bookmarkStart w:id="800" w:name="_Toc349645790"/>
      <w:r>
        <w:t>Count</w:t>
      </w:r>
      <w:bookmarkEnd w:id="799"/>
      <w:bookmarkEnd w:id="800"/>
    </w:p>
    <w:p w:rsidR="009A2AB7" w:rsidRPr="00703CAA" w:rsidRDefault="009A2AB7" w:rsidP="009A2AB7">
      <w:pPr>
        <w:pStyle w:val="Lijstalinea"/>
        <w:ind w:left="0"/>
      </w:pPr>
      <w:r>
        <w:t xml:space="preserve">Count is the number of bits starting from the pin index. For a digital value it’s typically 1 with a pin index between 1 and 16 and for </w:t>
      </w:r>
      <w:proofErr w:type="spellStart"/>
      <w:r>
        <w:t>analog</w:t>
      </w:r>
      <w:proofErr w:type="spellEnd"/>
      <w:r>
        <w:t xml:space="preserve"> values it’s for example for Mod bus typically 16 with pin index 1. </w:t>
      </w:r>
    </w:p>
    <w:p w:rsidR="009A2AB7" w:rsidRDefault="009A2AB7" w:rsidP="009A2AB7"/>
    <w:p w:rsidR="009A2AB7" w:rsidRDefault="009A2AB7" w:rsidP="00D5559F">
      <w:pPr>
        <w:pStyle w:val="Kop3"/>
        <w:numPr>
          <w:ilvl w:val="2"/>
          <w:numId w:val="1"/>
        </w:numPr>
      </w:pPr>
      <w:bookmarkStart w:id="801" w:name="_Toc346187140"/>
      <w:bookmarkStart w:id="802" w:name="_Toc349645791"/>
      <w:r>
        <w:t>Multiplier</w:t>
      </w:r>
      <w:bookmarkEnd w:id="801"/>
      <w:bookmarkEnd w:id="802"/>
    </w:p>
    <w:p w:rsidR="009A2AB7" w:rsidRDefault="009A2AB7" w:rsidP="009A2AB7">
      <w:pPr>
        <w:pStyle w:val="Lijstalinea"/>
        <w:ind w:left="0"/>
      </w:pPr>
      <w:r>
        <w:t xml:space="preserve">Multiplier defines the factor between the sensor/control value and the real value. </w:t>
      </w:r>
    </w:p>
    <w:p w:rsidR="009A2AB7" w:rsidRDefault="009A2AB7" w:rsidP="009A2AB7">
      <w:pPr>
        <w:pStyle w:val="Lijstalinea"/>
        <w:ind w:left="0"/>
      </w:pPr>
      <w:r>
        <w:t>For inputs/read:</w:t>
      </w:r>
    </w:p>
    <w:p w:rsidR="009A2AB7" w:rsidRPr="00DF7189" w:rsidRDefault="009A2AB7" w:rsidP="009A2AB7">
      <w:pPr>
        <w:pStyle w:val="Lijstalinea"/>
        <w:ind w:left="0"/>
        <w:rPr>
          <w:i/>
        </w:rPr>
      </w:pPr>
      <w:r w:rsidRPr="00DF7189">
        <w:rPr>
          <w:i/>
        </w:rPr>
        <w:t xml:space="preserve">value = sensor value * multiplier + offset </w:t>
      </w:r>
    </w:p>
    <w:p w:rsidR="009A2AB7" w:rsidRDefault="009A2AB7" w:rsidP="009A2AB7">
      <w:pPr>
        <w:pStyle w:val="Lijstalinea"/>
        <w:ind w:left="0"/>
      </w:pPr>
      <w:r>
        <w:t>For outputs/write:</w:t>
      </w:r>
    </w:p>
    <w:p w:rsidR="009A2AB7" w:rsidRDefault="009A2AB7" w:rsidP="009A2AB7">
      <w:pPr>
        <w:rPr>
          <w:i/>
        </w:rPr>
      </w:pPr>
      <w:r w:rsidRPr="00DF7189">
        <w:rPr>
          <w:i/>
        </w:rPr>
        <w:t>sensor value = (value – offset) / multiplier</w:t>
      </w:r>
    </w:p>
    <w:p w:rsidR="009A2AB7" w:rsidRDefault="009A2AB7" w:rsidP="009A2AB7">
      <w:r>
        <w:t>For example: if the temperature is send in from a sensor in whole numbers (210 for 21 degrees) you can put in a multiplier of 0.1. So when the sensor sends 210, it goes through the multiplier and FT NavVision© makes it 210*0.1=21</w:t>
      </w:r>
    </w:p>
    <w:p w:rsidR="009A2AB7" w:rsidRDefault="009A2AB7" w:rsidP="009A2AB7"/>
    <w:p w:rsidR="009A2AB7" w:rsidRDefault="009A2AB7" w:rsidP="00D5559F">
      <w:pPr>
        <w:pStyle w:val="Kop3"/>
        <w:numPr>
          <w:ilvl w:val="2"/>
          <w:numId w:val="1"/>
        </w:numPr>
      </w:pPr>
      <w:bookmarkStart w:id="803" w:name="_Toc346187141"/>
      <w:bookmarkStart w:id="804" w:name="_Toc349645792"/>
      <w:r>
        <w:t>Offset</w:t>
      </w:r>
      <w:bookmarkEnd w:id="803"/>
      <w:bookmarkEnd w:id="804"/>
    </w:p>
    <w:p w:rsidR="009A2AB7" w:rsidRPr="001627A3" w:rsidRDefault="009A2AB7" w:rsidP="009A2AB7">
      <w:pPr>
        <w:pStyle w:val="Lijstalinea"/>
        <w:keepNext/>
        <w:ind w:left="0"/>
      </w:pPr>
      <w:r>
        <w:t>Offset defines the offset between the sensor/control value and the real value. See Multiplier column.</w:t>
      </w:r>
    </w:p>
    <w:p w:rsidR="009A2AB7" w:rsidRPr="00731526" w:rsidRDefault="009A2AB7" w:rsidP="009A2AB7"/>
    <w:p w:rsidR="009A2AB7" w:rsidRDefault="009A2AB7" w:rsidP="00D5559F">
      <w:pPr>
        <w:pStyle w:val="Kop3"/>
        <w:numPr>
          <w:ilvl w:val="2"/>
          <w:numId w:val="1"/>
        </w:numPr>
      </w:pPr>
      <w:bookmarkStart w:id="805" w:name="_Toc346187142"/>
      <w:bookmarkStart w:id="806" w:name="_Toc349645793"/>
      <w:r>
        <w:t>Unit</w:t>
      </w:r>
      <w:bookmarkEnd w:id="805"/>
      <w:bookmarkEnd w:id="806"/>
    </w:p>
    <w:p w:rsidR="009A2AB7" w:rsidRDefault="009A2AB7" w:rsidP="009A2AB7">
      <w:r>
        <w:t xml:space="preserve">The Unit in which the sensor/control value is received or send. Directly from the sensor control. This field differs from the </w:t>
      </w:r>
      <w:proofErr w:type="spellStart"/>
      <w:r>
        <w:t>DefaultUnit</w:t>
      </w:r>
      <w:proofErr w:type="spellEnd"/>
      <w:r>
        <w:t xml:space="preserve"> by the fact that FT NavVision© has no influence on this one. For options see </w:t>
      </w:r>
      <w:r>
        <w:fldChar w:fldCharType="begin"/>
      </w:r>
      <w:r>
        <w:instrText xml:space="preserve"> REF _Ref342658166 \h </w:instrText>
      </w:r>
      <w:r>
        <w:fldChar w:fldCharType="separate"/>
      </w:r>
      <w:r>
        <w:t xml:space="preserve">Table </w:t>
      </w:r>
      <w:r>
        <w:rPr>
          <w:noProof/>
        </w:rPr>
        <w:t>10</w:t>
      </w:r>
      <w:r>
        <w:noBreakHyphen/>
      </w:r>
      <w:r>
        <w:rPr>
          <w:noProof/>
        </w:rPr>
        <w:t>5</w:t>
      </w:r>
      <w:r>
        <w:fldChar w:fldCharType="end"/>
      </w:r>
      <w:r>
        <w:t>.</w:t>
      </w:r>
    </w:p>
    <w:p w:rsidR="009A2AB7" w:rsidRDefault="009A2AB7" w:rsidP="009A2AB7"/>
    <w:p w:rsidR="009A2AB7" w:rsidRDefault="009A2AB7" w:rsidP="00D5559F">
      <w:pPr>
        <w:pStyle w:val="Kop3"/>
        <w:numPr>
          <w:ilvl w:val="2"/>
          <w:numId w:val="1"/>
        </w:numPr>
      </w:pPr>
      <w:bookmarkStart w:id="807" w:name="_Toc346187143"/>
      <w:bookmarkStart w:id="808" w:name="_Toc349645794"/>
      <w:r>
        <w:t>Other columns</w:t>
      </w:r>
      <w:bookmarkEnd w:id="807"/>
      <w:bookmarkEnd w:id="808"/>
    </w:p>
    <w:p w:rsidR="009A2AB7" w:rsidRDefault="009A2AB7" w:rsidP="009A2AB7"/>
    <w:p w:rsidR="009A2AB7" w:rsidRPr="007C0DD1" w:rsidRDefault="009A2AB7" w:rsidP="009A2AB7">
      <w:r>
        <w:t xml:space="preserve">The rest of the columns in the sensorlist are optional, because FT NavVision©  will fill them in for you. These fields will only be used for specific needs. If you want to know what you can do with these columns, it is enough to look in the Sensorlist Table (see </w:t>
      </w:r>
      <w:r>
        <w:fldChar w:fldCharType="begin"/>
      </w:r>
      <w:r>
        <w:instrText xml:space="preserve"> REF _Ref342659193 \h </w:instrText>
      </w:r>
      <w:r>
        <w:fldChar w:fldCharType="separate"/>
      </w:r>
      <w:r>
        <w:t xml:space="preserve">Table </w:t>
      </w:r>
      <w:r>
        <w:rPr>
          <w:noProof/>
        </w:rPr>
        <w:t>10</w:t>
      </w:r>
      <w:r>
        <w:noBreakHyphen/>
      </w:r>
      <w:r>
        <w:rPr>
          <w:noProof/>
        </w:rPr>
        <w:t>1</w:t>
      </w:r>
      <w:r>
        <w:fldChar w:fldCharType="end"/>
      </w:r>
      <w:r>
        <w:t>).</w:t>
      </w:r>
    </w:p>
    <w:p w:rsidR="009A2AB7" w:rsidRDefault="009A2AB7" w:rsidP="00D5559F">
      <w:pPr>
        <w:pStyle w:val="Kop2"/>
        <w:numPr>
          <w:ilvl w:val="1"/>
          <w:numId w:val="1"/>
        </w:numPr>
      </w:pPr>
      <w:bookmarkStart w:id="809" w:name="_Ref342495938"/>
      <w:bookmarkStart w:id="810" w:name="_Toc346187144"/>
      <w:bookmarkStart w:id="811" w:name="_Toc349645795"/>
      <w:r>
        <w:t>Filter</w:t>
      </w:r>
      <w:bookmarkEnd w:id="809"/>
      <w:r>
        <w:t xml:space="preserve"> sensorlist</w:t>
      </w:r>
      <w:bookmarkEnd w:id="810"/>
      <w:bookmarkEnd w:id="811"/>
    </w:p>
    <w:p w:rsidR="009A2AB7" w:rsidRDefault="009A2AB7" w:rsidP="009A2AB7">
      <w:r>
        <w:t>Once you start filling the sensorlist it is good habit that before you fill in the columns module and pin, you filter the sensorlist. This is also common Excel knowledge, but for your convenience we will give a short explanation here.</w:t>
      </w:r>
    </w:p>
    <w:p w:rsidR="009A2AB7" w:rsidRDefault="009A2AB7" w:rsidP="009A2AB7"/>
    <w:p w:rsidR="009A2AB7" w:rsidRDefault="009A2AB7" w:rsidP="009A2AB7">
      <w:r>
        <w:t>Let’s say you have filled in a few I/O that you got from a list and you just start to fill in in no particular order. Than it is impossible to address the right module and pin as the list will be extremely long and changes on mistakes will be huge. So before you start with the module and pin columns you will have to filter the sheet.</w:t>
      </w:r>
    </w:p>
    <w:p w:rsidR="009A2AB7" w:rsidRDefault="009A2AB7" w:rsidP="009A2AB7"/>
    <w:p w:rsidR="009A2AB7" w:rsidRDefault="009A2AB7" w:rsidP="009A2AB7">
      <w:r>
        <w:t>The columns that you did fill in contain the device-column and the interface-column. With these two you can filter the sheet for a first result.</w:t>
      </w:r>
    </w:p>
    <w:p w:rsidR="009A2AB7" w:rsidRDefault="009A2AB7" w:rsidP="009A2AB7"/>
    <w:p w:rsidR="009A2AB7" w:rsidRDefault="009A2AB7" w:rsidP="009A2AB7">
      <w:r>
        <w:t xml:space="preserve">What you need to filter first is that all the devices are grouped and the interfaces are grouped together. To do this you go to Start&gt;Sort and Filter&gt;Custom sort. You will get a menu like in the </w:t>
      </w:r>
      <w:proofErr w:type="spellStart"/>
      <w:r>
        <w:t>folloing</w:t>
      </w:r>
      <w:proofErr w:type="spellEnd"/>
      <w:r>
        <w:t xml:space="preserve"> figure:</w:t>
      </w:r>
    </w:p>
    <w:p w:rsidR="009A2AB7" w:rsidRDefault="009A2AB7" w:rsidP="009A2AB7"/>
    <w:p w:rsidR="009A2AB7" w:rsidRDefault="009A2AB7" w:rsidP="009A2AB7">
      <w:r>
        <w:rPr>
          <w:noProof/>
          <w:lang w:val="nl-NL" w:eastAsia="nl-NL"/>
        </w:rPr>
        <w:lastRenderedPageBreak/>
        <w:drawing>
          <wp:inline distT="0" distB="0" distL="0" distR="0" wp14:anchorId="368AA1FF" wp14:editId="7F7578CB">
            <wp:extent cx="2124075" cy="1895475"/>
            <wp:effectExtent l="0" t="0" r="9525" b="9525"/>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24075" cy="1895475"/>
                    </a:xfrm>
                    <a:prstGeom prst="rect">
                      <a:avLst/>
                    </a:prstGeom>
                  </pic:spPr>
                </pic:pic>
              </a:graphicData>
            </a:graphic>
          </wp:inline>
        </w:drawing>
      </w:r>
    </w:p>
    <w:p w:rsidR="009A2AB7" w:rsidRDefault="009A2AB7" w:rsidP="009A2AB7">
      <w:pPr>
        <w:pStyle w:val="Onderschrift"/>
      </w:pPr>
      <w:bookmarkStart w:id="812" w:name="_Toc346187236"/>
      <w:bookmarkStart w:id="813" w:name="_Toc349645917"/>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24</w:t>
      </w:r>
      <w:r>
        <w:fldChar w:fldCharType="end"/>
      </w:r>
      <w:r>
        <w:t>: Custom sort</w:t>
      </w:r>
      <w:bookmarkEnd w:id="812"/>
      <w:bookmarkEnd w:id="813"/>
    </w:p>
    <w:p w:rsidR="009A2AB7" w:rsidRDefault="009A2AB7" w:rsidP="009A2AB7">
      <w:r>
        <w:rPr>
          <w:noProof/>
          <w:lang w:val="nl-NL" w:eastAsia="nl-NL"/>
        </w:rPr>
        <w:drawing>
          <wp:inline distT="0" distB="0" distL="0" distR="0" wp14:anchorId="3210B375" wp14:editId="45C164D9">
            <wp:extent cx="5695950" cy="2600325"/>
            <wp:effectExtent l="0" t="0" r="0" b="9525"/>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95950" cy="2600325"/>
                    </a:xfrm>
                    <a:prstGeom prst="rect">
                      <a:avLst/>
                    </a:prstGeom>
                  </pic:spPr>
                </pic:pic>
              </a:graphicData>
            </a:graphic>
          </wp:inline>
        </w:drawing>
      </w:r>
    </w:p>
    <w:p w:rsidR="009A2AB7" w:rsidRDefault="009A2AB7" w:rsidP="009A2AB7">
      <w:pPr>
        <w:pStyle w:val="Onderschrift"/>
      </w:pPr>
      <w:bookmarkStart w:id="814" w:name="_Toc346187237"/>
      <w:bookmarkStart w:id="815" w:name="_Toc349645918"/>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25</w:t>
      </w:r>
      <w:r>
        <w:fldChar w:fldCharType="end"/>
      </w:r>
      <w:r>
        <w:t>: Custom sort window</w:t>
      </w:r>
      <w:bookmarkEnd w:id="814"/>
      <w:bookmarkEnd w:id="815"/>
    </w:p>
    <w:p w:rsidR="009A2AB7" w:rsidRDefault="009A2AB7" w:rsidP="009A2AB7">
      <w:r>
        <w:t>In this window you can add as many levels as you want to filter out the sheet. We need only two for now, “Device”  and “Interface” as you see in the next figure:</w:t>
      </w:r>
    </w:p>
    <w:p w:rsidR="009A2AB7" w:rsidRDefault="009A2AB7" w:rsidP="009A2AB7"/>
    <w:p w:rsidR="009A2AB7" w:rsidRDefault="009A2AB7" w:rsidP="009A2AB7">
      <w:r>
        <w:rPr>
          <w:noProof/>
          <w:lang w:val="nl-NL" w:eastAsia="nl-NL"/>
        </w:rPr>
        <w:drawing>
          <wp:inline distT="0" distB="0" distL="0" distR="0" wp14:anchorId="232BA885" wp14:editId="5CECBC13">
            <wp:extent cx="5686425" cy="2590800"/>
            <wp:effectExtent l="0" t="0" r="9525"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686425" cy="2590800"/>
                    </a:xfrm>
                    <a:prstGeom prst="rect">
                      <a:avLst/>
                    </a:prstGeom>
                  </pic:spPr>
                </pic:pic>
              </a:graphicData>
            </a:graphic>
          </wp:inline>
        </w:drawing>
      </w:r>
    </w:p>
    <w:p w:rsidR="009A2AB7" w:rsidRDefault="009A2AB7" w:rsidP="009A2AB7">
      <w:pPr>
        <w:pStyle w:val="Onderschrift"/>
      </w:pPr>
      <w:bookmarkStart w:id="816" w:name="_Toc346187238"/>
      <w:bookmarkStart w:id="817" w:name="_Toc349645919"/>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26</w:t>
      </w:r>
      <w:r>
        <w:fldChar w:fldCharType="end"/>
      </w:r>
      <w:r>
        <w:t>: Sorting device and interface</w:t>
      </w:r>
      <w:bookmarkEnd w:id="816"/>
      <w:bookmarkEnd w:id="817"/>
    </w:p>
    <w:p w:rsidR="009A2AB7" w:rsidRDefault="009A2AB7" w:rsidP="009A2AB7">
      <w:r>
        <w:lastRenderedPageBreak/>
        <w:t>Sorting it this way gives you the devices ordered at the right Wago PLC and you get all the same slices together. This is the first step of filtering that is pretty easy and it gives the following example:</w:t>
      </w:r>
    </w:p>
    <w:p w:rsidR="009A2AB7" w:rsidRDefault="009A2AB7" w:rsidP="009A2AB7"/>
    <w:p w:rsidR="009A2AB7" w:rsidRDefault="009A2AB7" w:rsidP="009A2AB7">
      <w:r>
        <w:rPr>
          <w:noProof/>
          <w:lang w:val="nl-NL" w:eastAsia="nl-NL"/>
        </w:rPr>
        <w:drawing>
          <wp:inline distT="0" distB="0" distL="0" distR="0" wp14:anchorId="3B37FC08" wp14:editId="6DCC8051">
            <wp:extent cx="5760720" cy="2357326"/>
            <wp:effectExtent l="0" t="0" r="0" b="508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2357326"/>
                    </a:xfrm>
                    <a:prstGeom prst="rect">
                      <a:avLst/>
                    </a:prstGeom>
                  </pic:spPr>
                </pic:pic>
              </a:graphicData>
            </a:graphic>
          </wp:inline>
        </w:drawing>
      </w:r>
    </w:p>
    <w:p w:rsidR="009A2AB7" w:rsidRDefault="009A2AB7" w:rsidP="009A2AB7">
      <w:pPr>
        <w:pStyle w:val="Onderschrift"/>
      </w:pPr>
      <w:bookmarkStart w:id="818" w:name="_Ref342900992"/>
      <w:bookmarkStart w:id="819" w:name="_Toc346187239"/>
      <w:bookmarkStart w:id="820" w:name="_Toc349645920"/>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27</w:t>
      </w:r>
      <w:r>
        <w:fldChar w:fldCharType="end"/>
      </w:r>
      <w:bookmarkEnd w:id="818"/>
      <w:r>
        <w:t>: Sorted sensorlist</w:t>
      </w:r>
      <w:bookmarkEnd w:id="819"/>
      <w:bookmarkEnd w:id="820"/>
    </w:p>
    <w:p w:rsidR="009A2AB7" w:rsidRDefault="009A2AB7" w:rsidP="009A2AB7">
      <w:r>
        <w:t>As you can see we have all the devices put together and within these devices we have all the interfaces put together. Due to the running sequence Wago follows, we need to make some final adjustments by hand. There is a certain sequence that we have to build up the Wago PLC’s in. For more information we refer to Wago. For now we can say that we start the construction of Wago in the following (global) order:</w:t>
      </w:r>
    </w:p>
    <w:p w:rsidR="009A2AB7" w:rsidRDefault="009A2AB7" w:rsidP="009A2AB7"/>
    <w:p w:rsidR="009A2AB7" w:rsidRDefault="009A2AB7" w:rsidP="009A2AB7">
      <w:r>
        <w:t xml:space="preserve">First </w:t>
      </w:r>
      <w:r>
        <w:tab/>
      </w:r>
      <w:r>
        <w:tab/>
        <w:t>DI-modules</w:t>
      </w:r>
    </w:p>
    <w:p w:rsidR="009A2AB7" w:rsidRDefault="009A2AB7" w:rsidP="009A2AB7">
      <w:r>
        <w:t>Than</w:t>
      </w:r>
      <w:r>
        <w:tab/>
      </w:r>
      <w:r>
        <w:tab/>
        <w:t>DO-modules</w:t>
      </w:r>
    </w:p>
    <w:p w:rsidR="009A2AB7" w:rsidRDefault="009A2AB7" w:rsidP="009A2AB7">
      <w:r>
        <w:t xml:space="preserve">Than </w:t>
      </w:r>
      <w:r>
        <w:tab/>
      </w:r>
      <w:r>
        <w:tab/>
        <w:t>AI-modules</w:t>
      </w:r>
    </w:p>
    <w:p w:rsidR="009A2AB7" w:rsidRDefault="009A2AB7" w:rsidP="009A2AB7">
      <w:r>
        <w:t xml:space="preserve">Than </w:t>
      </w:r>
      <w:r>
        <w:tab/>
      </w:r>
      <w:r>
        <w:tab/>
        <w:t>AO-modules</w:t>
      </w:r>
    </w:p>
    <w:p w:rsidR="009A2AB7" w:rsidRDefault="009A2AB7" w:rsidP="009A2AB7"/>
    <w:p w:rsidR="009A2AB7" w:rsidRDefault="009A2AB7" w:rsidP="009A2AB7">
      <w:r>
        <w:t xml:space="preserve">This is a global distribution, cause it sometimes needs some additional action. For now this is enough to understand. </w:t>
      </w:r>
    </w:p>
    <w:p w:rsidR="009A2AB7" w:rsidRDefault="009A2AB7" w:rsidP="009A2AB7"/>
    <w:p w:rsidR="009A2AB7" w:rsidRDefault="009A2AB7" w:rsidP="009A2AB7">
      <w:r>
        <w:t xml:space="preserve">As you look at </w:t>
      </w:r>
      <w:r>
        <w:fldChar w:fldCharType="begin"/>
      </w:r>
      <w:r>
        <w:instrText xml:space="preserve"> REF _Ref342900992 \h </w:instrText>
      </w:r>
      <w:r>
        <w:fldChar w:fldCharType="separate"/>
      </w:r>
      <w:r>
        <w:t xml:space="preserve">Figure </w:t>
      </w:r>
      <w:r>
        <w:rPr>
          <w:noProof/>
        </w:rPr>
        <w:t>10</w:t>
      </w:r>
      <w:r>
        <w:noBreakHyphen/>
      </w:r>
      <w:r>
        <w:rPr>
          <w:noProof/>
        </w:rPr>
        <w:t>27</w:t>
      </w:r>
      <w:r>
        <w:fldChar w:fldCharType="end"/>
      </w:r>
      <w:r>
        <w:t xml:space="preserve"> you can see in the column “Interface” that it worked out pretty well. The only thing in this example that is not right are the modules at line 28 and 29. This is need to know knowledge. These modules don’t work in that position and has to be places before the 750-454 module at line 25.</w:t>
      </w:r>
    </w:p>
    <w:p w:rsidR="009A2AB7" w:rsidRDefault="009A2AB7" w:rsidP="009A2AB7"/>
    <w:p w:rsidR="009A2AB7" w:rsidRDefault="009A2AB7" w:rsidP="009A2AB7">
      <w:r>
        <w:t xml:space="preserve">To do so select the two lines (28 and 29) and cut them. </w:t>
      </w:r>
    </w:p>
    <w:p w:rsidR="009A2AB7" w:rsidRDefault="009A2AB7" w:rsidP="009A2AB7"/>
    <w:p w:rsidR="009A2AB7" w:rsidRDefault="009A2AB7" w:rsidP="009A2AB7">
      <w:r>
        <w:rPr>
          <w:noProof/>
          <w:lang w:val="nl-NL" w:eastAsia="nl-NL"/>
        </w:rPr>
        <w:drawing>
          <wp:inline distT="0" distB="0" distL="0" distR="0" wp14:anchorId="545CF1E9" wp14:editId="0CB9529C">
            <wp:extent cx="5760720" cy="1758349"/>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1758349"/>
                    </a:xfrm>
                    <a:prstGeom prst="rect">
                      <a:avLst/>
                    </a:prstGeom>
                  </pic:spPr>
                </pic:pic>
              </a:graphicData>
            </a:graphic>
          </wp:inline>
        </w:drawing>
      </w:r>
    </w:p>
    <w:p w:rsidR="009A2AB7" w:rsidRDefault="009A2AB7" w:rsidP="009A2AB7">
      <w:pPr>
        <w:pStyle w:val="Onderschrift"/>
      </w:pPr>
      <w:bookmarkStart w:id="821" w:name="_Toc346187240"/>
      <w:bookmarkStart w:id="822" w:name="_Toc349645921"/>
      <w:r>
        <w:lastRenderedPageBreak/>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28</w:t>
      </w:r>
      <w:r>
        <w:fldChar w:fldCharType="end"/>
      </w:r>
      <w:r>
        <w:t>: Cut and paste 1</w:t>
      </w:r>
      <w:bookmarkEnd w:id="821"/>
      <w:bookmarkEnd w:id="822"/>
    </w:p>
    <w:p w:rsidR="009A2AB7" w:rsidRDefault="009A2AB7" w:rsidP="009A2AB7">
      <w:r>
        <w:t>Once you’ve done that you go to the line that you need to insert them and right-click on the number of the row underneath that line. Choose Insert Cut Cells. See following figure”</w:t>
      </w:r>
    </w:p>
    <w:p w:rsidR="009A2AB7" w:rsidRDefault="009A2AB7" w:rsidP="009A2AB7"/>
    <w:p w:rsidR="009A2AB7" w:rsidRDefault="009A2AB7" w:rsidP="009A2AB7">
      <w:r>
        <w:rPr>
          <w:noProof/>
          <w:lang w:val="nl-NL" w:eastAsia="nl-NL"/>
        </w:rPr>
        <w:drawing>
          <wp:inline distT="0" distB="0" distL="0" distR="0" wp14:anchorId="57C3FFAC" wp14:editId="1534426D">
            <wp:extent cx="5760720" cy="2139160"/>
            <wp:effectExtent l="0" t="0" r="0" b="0"/>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2139160"/>
                    </a:xfrm>
                    <a:prstGeom prst="rect">
                      <a:avLst/>
                    </a:prstGeom>
                  </pic:spPr>
                </pic:pic>
              </a:graphicData>
            </a:graphic>
          </wp:inline>
        </w:drawing>
      </w:r>
    </w:p>
    <w:p w:rsidR="009A2AB7" w:rsidRDefault="009A2AB7" w:rsidP="009A2AB7">
      <w:pPr>
        <w:pStyle w:val="Onderschrift"/>
      </w:pPr>
      <w:bookmarkStart w:id="823" w:name="_Toc346187241"/>
      <w:bookmarkStart w:id="824" w:name="_Toc349645922"/>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29</w:t>
      </w:r>
      <w:r>
        <w:fldChar w:fldCharType="end"/>
      </w:r>
      <w:r>
        <w:t>: Cut and paste 2</w:t>
      </w:r>
      <w:bookmarkEnd w:id="823"/>
      <w:bookmarkEnd w:id="824"/>
    </w:p>
    <w:p w:rsidR="009A2AB7" w:rsidRDefault="009A2AB7" w:rsidP="009A2AB7">
      <w:r>
        <w:t xml:space="preserve">Now you have everything in the right order and you can start numbering the Modules and Pins. </w:t>
      </w:r>
    </w:p>
    <w:p w:rsidR="009A2AB7" w:rsidRDefault="009A2AB7" w:rsidP="009A2AB7"/>
    <w:p w:rsidR="009A2AB7" w:rsidRDefault="009A2AB7" w:rsidP="009A2AB7">
      <w:pPr>
        <w:rPr>
          <w:i/>
        </w:rPr>
      </w:pPr>
      <w:r>
        <w:rPr>
          <w:noProof/>
          <w:lang w:val="nl-NL" w:eastAsia="nl-NL"/>
        </w:rPr>
        <w:drawing>
          <wp:inline distT="0" distB="0" distL="0" distR="0" wp14:anchorId="50CE19F7" wp14:editId="0DC70980">
            <wp:extent cx="416379" cy="342900"/>
            <wp:effectExtent l="0" t="0" r="3175" b="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6379" cy="342900"/>
                    </a:xfrm>
                    <a:prstGeom prst="rect">
                      <a:avLst/>
                    </a:prstGeom>
                  </pic:spPr>
                </pic:pic>
              </a:graphicData>
            </a:graphic>
          </wp:inline>
        </w:drawing>
      </w:r>
      <w:r>
        <w:rPr>
          <w:i/>
        </w:rPr>
        <w:t>:You need to have good to excellent knowledge about Wago and Microsoft Excel. We recommend that you get some additional training on this as well.</w:t>
      </w:r>
    </w:p>
    <w:p w:rsidR="009A2AB7" w:rsidRDefault="009A2AB7" w:rsidP="009A2AB7"/>
    <w:p w:rsidR="009A2AB7" w:rsidRPr="00DA782B" w:rsidRDefault="009A2AB7" w:rsidP="00D5559F">
      <w:pPr>
        <w:pStyle w:val="Kop2"/>
        <w:numPr>
          <w:ilvl w:val="1"/>
          <w:numId w:val="1"/>
        </w:numPr>
      </w:pPr>
      <w:bookmarkStart w:id="825" w:name="_Ref343169326"/>
      <w:bookmarkStart w:id="826" w:name="_Toc346187145"/>
      <w:bookmarkStart w:id="827" w:name="_Toc349645796"/>
      <w:r>
        <w:t>Special issues</w:t>
      </w:r>
      <w:bookmarkEnd w:id="825"/>
      <w:bookmarkEnd w:id="826"/>
      <w:bookmarkEnd w:id="827"/>
    </w:p>
    <w:p w:rsidR="009A2AB7" w:rsidRDefault="009A2AB7" w:rsidP="009A2AB7">
      <w:r>
        <w:t xml:space="preserve">There are several special issues that you can put in the sensorlist. Changes you make in FT NavVision© itself will get lost as soon as you import a new sensorlist. To prevent this loss it necessary that you put all the changes you make in FT NavVision© are directly put into the sensorlist. In the </w:t>
      </w:r>
      <w:proofErr w:type="spellStart"/>
      <w:r>
        <w:t>hectics</w:t>
      </w:r>
      <w:proofErr w:type="spellEnd"/>
      <w:r>
        <w:t xml:space="preserve"> of a commissioning it will not always be possible to do that directly, for adjusting the sensorlist at a later time we refer you to Chapter </w:t>
      </w:r>
      <w:r>
        <w:fldChar w:fldCharType="begin"/>
      </w:r>
      <w:r>
        <w:instrText xml:space="preserve"> REF _Ref341691195 \r \h </w:instrText>
      </w:r>
      <w:r>
        <w:fldChar w:fldCharType="separate"/>
      </w:r>
      <w:r>
        <w:t>11</w:t>
      </w:r>
      <w:r>
        <w:fldChar w:fldCharType="end"/>
      </w:r>
      <w:r>
        <w:t>.</w:t>
      </w:r>
    </w:p>
    <w:p w:rsidR="009A2AB7" w:rsidRDefault="009A2AB7" w:rsidP="009A2AB7"/>
    <w:p w:rsidR="009A2AB7" w:rsidRDefault="009A2AB7" w:rsidP="009A2AB7">
      <w:r>
        <w:t>However we do like to give an example of things you need to change by hand in the sensorlist. For this we assume that you have more than basic knowledge of working with FT NavVision©.</w:t>
      </w:r>
    </w:p>
    <w:p w:rsidR="009A2AB7" w:rsidRDefault="009A2AB7" w:rsidP="009A2AB7"/>
    <w:p w:rsidR="009A2AB7" w:rsidRDefault="009A2AB7" w:rsidP="009A2AB7">
      <w:r>
        <w:t>So let’s say that you have a ship with a lot of duty-stations. At some point the crew will ask you to change the names in the alarm/duty mimic, so they can see who is on duty or who they are calling through the FT NavVision© call function.</w:t>
      </w:r>
    </w:p>
    <w:p w:rsidR="009A2AB7" w:rsidRDefault="009A2AB7" w:rsidP="009A2AB7"/>
    <w:p w:rsidR="009A2AB7" w:rsidRDefault="009A2AB7" w:rsidP="009A2AB7">
      <w:r>
        <w:t xml:space="preserve">Given the next example (see </w:t>
      </w:r>
      <w:r>
        <w:fldChar w:fldCharType="begin"/>
      </w:r>
      <w:r>
        <w:instrText xml:space="preserve"> REF _Ref342916453 \h </w:instrText>
      </w:r>
      <w:r>
        <w:fldChar w:fldCharType="separate"/>
      </w:r>
      <w:r>
        <w:t xml:space="preserve">Figure </w:t>
      </w:r>
      <w:r>
        <w:rPr>
          <w:noProof/>
        </w:rPr>
        <w:t>10</w:t>
      </w:r>
      <w:r>
        <w:noBreakHyphen/>
      </w:r>
      <w:r>
        <w:rPr>
          <w:noProof/>
        </w:rPr>
        <w:t>30</w:t>
      </w:r>
      <w:r>
        <w:fldChar w:fldCharType="end"/>
      </w:r>
      <w:r>
        <w:t xml:space="preserve"> and </w:t>
      </w:r>
      <w:r>
        <w:fldChar w:fldCharType="begin"/>
      </w:r>
      <w:r>
        <w:instrText xml:space="preserve"> REF _Ref342916457 \h </w:instrText>
      </w:r>
      <w:r>
        <w:fldChar w:fldCharType="separate"/>
      </w:r>
      <w:r>
        <w:t xml:space="preserve">Figure </w:t>
      </w:r>
      <w:r>
        <w:rPr>
          <w:noProof/>
        </w:rPr>
        <w:t>10</w:t>
      </w:r>
      <w:r>
        <w:noBreakHyphen/>
      </w:r>
      <w:r>
        <w:rPr>
          <w:noProof/>
        </w:rPr>
        <w:t>31</w:t>
      </w:r>
      <w:r>
        <w:fldChar w:fldCharType="end"/>
      </w:r>
      <w:r>
        <w:t xml:space="preserve">) we have changed the names of a few files to match the names as the crew would like to see it. As you will know these names are changed in </w:t>
      </w:r>
      <w:proofErr w:type="spellStart"/>
      <w:r>
        <w:t>Fieldsettings</w:t>
      </w:r>
      <w:proofErr w:type="spellEnd"/>
      <w:r>
        <w:t>&gt;Comment&gt;Crew&gt;</w:t>
      </w:r>
      <w:proofErr w:type="spellStart"/>
      <w:r>
        <w:t>CrewAlarms</w:t>
      </w:r>
      <w:proofErr w:type="spellEnd"/>
      <w:r>
        <w:t xml:space="preserve"> within FT NavVision©. If you do not put this in the sensorlist, each time you import a new sensorlist these names will be changed. This is not desirable, so you need to put these changes into the sensorlist. </w:t>
      </w:r>
    </w:p>
    <w:p w:rsidR="009A2AB7" w:rsidRDefault="009A2AB7" w:rsidP="009A2AB7"/>
    <w:p w:rsidR="009A2AB7" w:rsidRDefault="009A2AB7" w:rsidP="009A2AB7"/>
    <w:p w:rsidR="009A2AB7" w:rsidRDefault="009A2AB7" w:rsidP="009A2AB7">
      <w:r>
        <w:t xml:space="preserve">If you put this in to the sensorlist, the easiest way to do this is on top of the list. Add some extra rows and start filling the information there. You have to understand that it is FT </w:t>
      </w:r>
      <w:r>
        <w:lastRenderedPageBreak/>
        <w:t xml:space="preserve">NavVision© based so the device is FT NavVision© NavVision. </w:t>
      </w:r>
      <w:proofErr w:type="spellStart"/>
      <w:r>
        <w:t>SensorType</w:t>
      </w:r>
      <w:proofErr w:type="spellEnd"/>
      <w:r>
        <w:t xml:space="preserve"> is Standard, Connection is NO and in the “Item” column you fill in the name that you want to show in the alarm mimic of FT NavVision© (see </w:t>
      </w:r>
      <w:r>
        <w:fldChar w:fldCharType="begin"/>
      </w:r>
      <w:r>
        <w:instrText xml:space="preserve"> REF _Ref342917174 \h </w:instrText>
      </w:r>
      <w:r>
        <w:fldChar w:fldCharType="separate"/>
      </w:r>
      <w:r>
        <w:t xml:space="preserve">Figure </w:t>
      </w:r>
      <w:r>
        <w:rPr>
          <w:noProof/>
        </w:rPr>
        <w:t>10</w:t>
      </w:r>
      <w:r>
        <w:noBreakHyphen/>
      </w:r>
      <w:r>
        <w:rPr>
          <w:noProof/>
        </w:rPr>
        <w:t>32</w:t>
      </w:r>
      <w:r>
        <w:fldChar w:fldCharType="end"/>
      </w:r>
      <w:r>
        <w:t>).</w:t>
      </w:r>
    </w:p>
    <w:p w:rsidR="009A2AB7" w:rsidRDefault="009A2AB7" w:rsidP="009A2AB7">
      <w:r>
        <w:rPr>
          <w:noProof/>
          <w:lang w:val="nl-NL" w:eastAsia="nl-NL"/>
        </w:rPr>
        <w:drawing>
          <wp:inline distT="0" distB="0" distL="0" distR="0" wp14:anchorId="11BC1E5D" wp14:editId="78E580A4">
            <wp:extent cx="3368475" cy="2505075"/>
            <wp:effectExtent l="0" t="0" r="3810" b="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68475" cy="2505075"/>
                    </a:xfrm>
                    <a:prstGeom prst="rect">
                      <a:avLst/>
                    </a:prstGeom>
                  </pic:spPr>
                </pic:pic>
              </a:graphicData>
            </a:graphic>
          </wp:inline>
        </w:drawing>
      </w:r>
    </w:p>
    <w:p w:rsidR="009A2AB7" w:rsidRDefault="009A2AB7" w:rsidP="009A2AB7">
      <w:pPr>
        <w:pStyle w:val="Onderschrift"/>
      </w:pPr>
      <w:bookmarkStart w:id="828" w:name="_Ref342916453"/>
      <w:bookmarkStart w:id="829" w:name="_Toc346187242"/>
      <w:bookmarkStart w:id="830" w:name="_Toc349645923"/>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30</w:t>
      </w:r>
      <w:r>
        <w:fldChar w:fldCharType="end"/>
      </w:r>
      <w:bookmarkEnd w:id="828"/>
      <w:r>
        <w:t>: Duty names</w:t>
      </w:r>
      <w:bookmarkEnd w:id="829"/>
      <w:bookmarkEnd w:id="830"/>
    </w:p>
    <w:p w:rsidR="009A2AB7" w:rsidRDefault="009A2AB7" w:rsidP="009A2AB7"/>
    <w:p w:rsidR="009A2AB7" w:rsidRDefault="009A2AB7" w:rsidP="009A2AB7">
      <w:r>
        <w:rPr>
          <w:noProof/>
          <w:lang w:val="nl-NL" w:eastAsia="nl-NL"/>
        </w:rPr>
        <w:drawing>
          <wp:inline distT="0" distB="0" distL="0" distR="0" wp14:anchorId="268F7DFF" wp14:editId="69E16565">
            <wp:extent cx="3371850" cy="4345412"/>
            <wp:effectExtent l="0" t="0" r="0" b="0"/>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71850" cy="4345412"/>
                    </a:xfrm>
                    <a:prstGeom prst="rect">
                      <a:avLst/>
                    </a:prstGeom>
                  </pic:spPr>
                </pic:pic>
              </a:graphicData>
            </a:graphic>
          </wp:inline>
        </w:drawing>
      </w:r>
    </w:p>
    <w:p w:rsidR="009A2AB7" w:rsidRDefault="009A2AB7" w:rsidP="009A2AB7">
      <w:pPr>
        <w:pStyle w:val="Onderschrift"/>
      </w:pPr>
      <w:bookmarkStart w:id="831" w:name="_Ref342916457"/>
      <w:bookmarkStart w:id="832" w:name="_Toc346187243"/>
      <w:bookmarkStart w:id="833" w:name="_Toc349645924"/>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31</w:t>
      </w:r>
      <w:r>
        <w:fldChar w:fldCharType="end"/>
      </w:r>
      <w:bookmarkEnd w:id="831"/>
      <w:r>
        <w:t>: Call names</w:t>
      </w:r>
      <w:bookmarkEnd w:id="832"/>
      <w:bookmarkEnd w:id="833"/>
    </w:p>
    <w:p w:rsidR="009A2AB7" w:rsidRDefault="009A2AB7" w:rsidP="009A2AB7">
      <w:r>
        <w:rPr>
          <w:noProof/>
          <w:lang w:val="nl-NL" w:eastAsia="nl-NL"/>
        </w:rPr>
        <w:lastRenderedPageBreak/>
        <w:drawing>
          <wp:inline distT="0" distB="0" distL="0" distR="0" wp14:anchorId="35271A69" wp14:editId="382D037D">
            <wp:extent cx="5619750" cy="2533650"/>
            <wp:effectExtent l="0" t="0" r="0" b="0"/>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619750" cy="2533650"/>
                    </a:xfrm>
                    <a:prstGeom prst="rect">
                      <a:avLst/>
                    </a:prstGeom>
                  </pic:spPr>
                </pic:pic>
              </a:graphicData>
            </a:graphic>
          </wp:inline>
        </w:drawing>
      </w:r>
    </w:p>
    <w:p w:rsidR="009A2AB7" w:rsidRDefault="009A2AB7" w:rsidP="009A2AB7">
      <w:pPr>
        <w:pStyle w:val="Onderschrift"/>
      </w:pPr>
      <w:bookmarkStart w:id="834" w:name="_Ref342917174"/>
      <w:bookmarkStart w:id="835" w:name="_Toc346187244"/>
      <w:bookmarkStart w:id="836" w:name="_Toc349645925"/>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32</w:t>
      </w:r>
      <w:r>
        <w:fldChar w:fldCharType="end"/>
      </w:r>
      <w:bookmarkEnd w:id="834"/>
      <w:r>
        <w:t>: Special issues 1</w:t>
      </w:r>
      <w:bookmarkEnd w:id="835"/>
      <w:bookmarkEnd w:id="836"/>
    </w:p>
    <w:p w:rsidR="009A2AB7" w:rsidRDefault="009A2AB7" w:rsidP="009A2AB7">
      <w:r>
        <w:t xml:space="preserve">At the “field” column you assign the right fields (which you will find in the fieldlist.txt see Chapter </w:t>
      </w:r>
      <w:r>
        <w:fldChar w:fldCharType="begin"/>
      </w:r>
      <w:r>
        <w:instrText xml:space="preserve"> REF _Ref342917653 \r \h </w:instrText>
      </w:r>
      <w:r>
        <w:fldChar w:fldCharType="separate"/>
      </w:r>
      <w:r>
        <w:t>10.3.19.1</w:t>
      </w:r>
      <w:r>
        <w:fldChar w:fldCharType="end"/>
      </w:r>
      <w:r>
        <w:t>0). In the “Label” column you once again fill in the names as you described them in the “Item” column (see ).</w:t>
      </w:r>
    </w:p>
    <w:p w:rsidR="009A2AB7" w:rsidRDefault="009A2AB7" w:rsidP="009A2AB7"/>
    <w:p w:rsidR="009A2AB7" w:rsidRDefault="009A2AB7" w:rsidP="009A2AB7">
      <w:r>
        <w:rPr>
          <w:noProof/>
          <w:lang w:val="nl-NL" w:eastAsia="nl-NL"/>
        </w:rPr>
        <w:drawing>
          <wp:inline distT="0" distB="0" distL="0" distR="0" wp14:anchorId="5BC48696" wp14:editId="1D6C11B2">
            <wp:extent cx="5760720" cy="1704453"/>
            <wp:effectExtent l="0" t="0" r="0" b="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1704453"/>
                    </a:xfrm>
                    <a:prstGeom prst="rect">
                      <a:avLst/>
                    </a:prstGeom>
                  </pic:spPr>
                </pic:pic>
              </a:graphicData>
            </a:graphic>
          </wp:inline>
        </w:drawing>
      </w:r>
    </w:p>
    <w:p w:rsidR="009A2AB7" w:rsidRDefault="009A2AB7" w:rsidP="009A2AB7">
      <w:pPr>
        <w:pStyle w:val="Onderschrift"/>
      </w:pPr>
      <w:bookmarkStart w:id="837" w:name="_Toc346187245"/>
      <w:bookmarkStart w:id="838" w:name="_Toc349645926"/>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33</w:t>
      </w:r>
      <w:r>
        <w:fldChar w:fldCharType="end"/>
      </w:r>
      <w:r>
        <w:t>: Special issues 2</w:t>
      </w:r>
      <w:bookmarkEnd w:id="837"/>
      <w:bookmarkEnd w:id="838"/>
    </w:p>
    <w:p w:rsidR="009A2AB7" w:rsidRDefault="009A2AB7" w:rsidP="009A2AB7"/>
    <w:p w:rsidR="009A2AB7" w:rsidRDefault="009A2AB7" w:rsidP="009A2AB7">
      <w:r>
        <w:t>That is all. FT NavVision© will take care of the rest. Now if you import the sensorlist again, you will keep the names you gave to the Crew Alarms.</w:t>
      </w:r>
    </w:p>
    <w:p w:rsidR="009A2AB7" w:rsidRDefault="009A2AB7" w:rsidP="00D5559F">
      <w:pPr>
        <w:pStyle w:val="Kop1"/>
        <w:numPr>
          <w:ilvl w:val="0"/>
          <w:numId w:val="1"/>
        </w:numPr>
      </w:pPr>
      <w:bookmarkStart w:id="839" w:name="_Ref341691195"/>
      <w:bookmarkStart w:id="840" w:name="_Ref341691219"/>
      <w:bookmarkStart w:id="841" w:name="_Ref341691236"/>
      <w:bookmarkStart w:id="842" w:name="_Toc346187146"/>
      <w:bookmarkStart w:id="843" w:name="_Toc349645797"/>
      <w:r>
        <w:t>Importing in FT NavVision</w:t>
      </w:r>
      <w:bookmarkEnd w:id="839"/>
      <w:bookmarkEnd w:id="840"/>
      <w:bookmarkEnd w:id="841"/>
      <w:bookmarkEnd w:id="842"/>
      <w:bookmarkEnd w:id="843"/>
    </w:p>
    <w:p w:rsidR="009A2AB7" w:rsidRDefault="009A2AB7" w:rsidP="00D5559F">
      <w:pPr>
        <w:pStyle w:val="Kop2"/>
        <w:numPr>
          <w:ilvl w:val="1"/>
          <w:numId w:val="1"/>
        </w:numPr>
      </w:pPr>
      <w:bookmarkStart w:id="844" w:name="_Toc346187147"/>
      <w:bookmarkStart w:id="845" w:name="_Toc349645798"/>
      <w:r>
        <w:t>Introduction</w:t>
      </w:r>
      <w:bookmarkEnd w:id="844"/>
      <w:bookmarkEnd w:id="845"/>
    </w:p>
    <w:p w:rsidR="009A2AB7" w:rsidRDefault="009A2AB7" w:rsidP="009A2AB7">
      <w:r>
        <w:t>Once you are finished with (a part) of the sensorlist, you will at some point need to implement it in FT NavVision©. This is done by importing the sensorlist into FT NavVision©.</w:t>
      </w:r>
    </w:p>
    <w:p w:rsidR="009A2AB7" w:rsidRDefault="009A2AB7" w:rsidP="009A2AB7"/>
    <w:p w:rsidR="009A2AB7" w:rsidRPr="00640A4D" w:rsidRDefault="009A2AB7" w:rsidP="009A2AB7">
      <w:r>
        <w:t xml:space="preserve">In Chapter </w:t>
      </w:r>
      <w:r>
        <w:fldChar w:fldCharType="begin"/>
      </w:r>
      <w:r>
        <w:instrText xml:space="preserve"> REF _Ref343077065 \r \h </w:instrText>
      </w:r>
      <w:r>
        <w:fldChar w:fldCharType="separate"/>
      </w:r>
      <w:r>
        <w:t>8.4</w:t>
      </w:r>
      <w:r>
        <w:fldChar w:fldCharType="end"/>
      </w:r>
      <w:r>
        <w:t xml:space="preserve"> you can see how that is done. Once you have the sensorlist.xls file ready you will put it in the root folder of the NavVision installation. We will go over these steps in the next chapters.</w:t>
      </w:r>
    </w:p>
    <w:p w:rsidR="009A2AB7" w:rsidRDefault="009A2AB7" w:rsidP="00D5559F">
      <w:pPr>
        <w:pStyle w:val="Kop2"/>
        <w:numPr>
          <w:ilvl w:val="1"/>
          <w:numId w:val="1"/>
        </w:numPr>
      </w:pPr>
      <w:bookmarkStart w:id="846" w:name="_Toc346187148"/>
      <w:bookmarkStart w:id="847" w:name="_Toc349645799"/>
      <w:r>
        <w:lastRenderedPageBreak/>
        <w:t>How to import</w:t>
      </w:r>
      <w:bookmarkEnd w:id="846"/>
      <w:bookmarkEnd w:id="847"/>
    </w:p>
    <w:p w:rsidR="009A2AB7" w:rsidRDefault="009A2AB7" w:rsidP="009A2AB7">
      <w:r>
        <w:t xml:space="preserve">Make sure that FT NavVision© is closed and you are in the file explorer. You will have to be in the root folder. Here you will paste the sensorlist.xls file that you just created (see </w:t>
      </w:r>
      <w:r>
        <w:fldChar w:fldCharType="begin"/>
      </w:r>
      <w:r>
        <w:instrText xml:space="preserve"> REF _Ref343077754 \h </w:instrText>
      </w:r>
      <w:r>
        <w:fldChar w:fldCharType="separate"/>
      </w:r>
      <w:r>
        <w:t xml:space="preserve">Figure </w:t>
      </w:r>
      <w:r>
        <w:rPr>
          <w:noProof/>
        </w:rPr>
        <w:t>11</w:t>
      </w:r>
      <w:r>
        <w:noBreakHyphen/>
      </w:r>
      <w:r>
        <w:rPr>
          <w:noProof/>
        </w:rPr>
        <w:t>1</w:t>
      </w:r>
      <w:r>
        <w:fldChar w:fldCharType="end"/>
      </w:r>
      <w:r>
        <w:t>).</w:t>
      </w:r>
    </w:p>
    <w:p w:rsidR="009A2AB7" w:rsidRDefault="009A2AB7" w:rsidP="009A2AB7"/>
    <w:p w:rsidR="009A2AB7" w:rsidRDefault="009A2AB7" w:rsidP="009A2AB7">
      <w:r>
        <w:rPr>
          <w:noProof/>
          <w:lang w:val="nl-NL" w:eastAsia="nl-NL"/>
        </w:rPr>
        <w:drawing>
          <wp:inline distT="0" distB="0" distL="0" distR="0" wp14:anchorId="62D3D914" wp14:editId="743BCED8">
            <wp:extent cx="3409950" cy="2186051"/>
            <wp:effectExtent l="0" t="0" r="0" b="5080"/>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408823" cy="2185328"/>
                    </a:xfrm>
                    <a:prstGeom prst="rect">
                      <a:avLst/>
                    </a:prstGeom>
                  </pic:spPr>
                </pic:pic>
              </a:graphicData>
            </a:graphic>
          </wp:inline>
        </w:drawing>
      </w:r>
    </w:p>
    <w:p w:rsidR="009A2AB7" w:rsidRDefault="009A2AB7" w:rsidP="009A2AB7">
      <w:pPr>
        <w:pStyle w:val="Onderschrift"/>
      </w:pPr>
      <w:bookmarkStart w:id="848" w:name="_Ref343077754"/>
      <w:bookmarkStart w:id="849" w:name="_Toc346187246"/>
      <w:bookmarkStart w:id="850" w:name="_Toc349645927"/>
      <w:r>
        <w:t xml:space="preserve">Figure </w:t>
      </w: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Figure \* ARABIC \s 1 </w:instrText>
      </w:r>
      <w:r>
        <w:fldChar w:fldCharType="separate"/>
      </w:r>
      <w:r>
        <w:rPr>
          <w:noProof/>
        </w:rPr>
        <w:t>1</w:t>
      </w:r>
      <w:r>
        <w:fldChar w:fldCharType="end"/>
      </w:r>
      <w:bookmarkEnd w:id="848"/>
      <w:r>
        <w:t>: Root folder</w:t>
      </w:r>
      <w:bookmarkEnd w:id="849"/>
      <w:bookmarkEnd w:id="850"/>
      <w:r>
        <w:t xml:space="preserve"> </w:t>
      </w:r>
    </w:p>
    <w:p w:rsidR="009A2AB7" w:rsidRDefault="009A2AB7" w:rsidP="009A2AB7">
      <w:r>
        <w:t xml:space="preserve">Once you have done this, you can start FT NavVision© again. During the </w:t>
      </w:r>
      <w:proofErr w:type="spellStart"/>
      <w:r>
        <w:t>startup</w:t>
      </w:r>
      <w:proofErr w:type="spellEnd"/>
      <w:r>
        <w:t xml:space="preserve"> you will be asked if you want to import the devicelist and/or the sensorlist (this is referring to the 2 tabs in the sensorlist.xls. You answer yes to both the questions (see </w:t>
      </w:r>
      <w:r>
        <w:fldChar w:fldCharType="begin"/>
      </w:r>
      <w:r>
        <w:instrText xml:space="preserve"> REF _Ref343078367 \h </w:instrText>
      </w:r>
      <w:r>
        <w:fldChar w:fldCharType="separate"/>
      </w:r>
      <w:r>
        <w:t xml:space="preserve">Figure </w:t>
      </w:r>
      <w:r>
        <w:rPr>
          <w:noProof/>
        </w:rPr>
        <w:t>11</w:t>
      </w:r>
      <w:r>
        <w:noBreakHyphen/>
      </w:r>
      <w:r>
        <w:rPr>
          <w:noProof/>
        </w:rPr>
        <w:t>2</w:t>
      </w:r>
      <w:r>
        <w:fldChar w:fldCharType="end"/>
      </w:r>
      <w:r>
        <w:t xml:space="preserve"> and </w:t>
      </w:r>
      <w:r>
        <w:fldChar w:fldCharType="begin"/>
      </w:r>
      <w:r>
        <w:instrText xml:space="preserve"> REF _Ref343078371 \h </w:instrText>
      </w:r>
      <w:r>
        <w:fldChar w:fldCharType="separate"/>
      </w:r>
      <w:r>
        <w:t xml:space="preserve">Figure </w:t>
      </w:r>
      <w:r>
        <w:rPr>
          <w:noProof/>
        </w:rPr>
        <w:t>11</w:t>
      </w:r>
      <w:r>
        <w:noBreakHyphen/>
      </w:r>
      <w:r>
        <w:rPr>
          <w:noProof/>
        </w:rPr>
        <w:t>3</w:t>
      </w:r>
      <w:r>
        <w:fldChar w:fldCharType="end"/>
      </w:r>
      <w:r>
        <w:t xml:space="preserve">) and FT NavVision© will continue the </w:t>
      </w:r>
      <w:proofErr w:type="spellStart"/>
      <w:r>
        <w:t>startup</w:t>
      </w:r>
      <w:proofErr w:type="spellEnd"/>
      <w:r>
        <w:t xml:space="preserve">. At this time the sensorlist will overwrite the existing configuration. </w:t>
      </w:r>
    </w:p>
    <w:p w:rsidR="009A2AB7" w:rsidRDefault="009A2AB7" w:rsidP="009A2AB7"/>
    <w:p w:rsidR="009A2AB7" w:rsidRDefault="009A2AB7" w:rsidP="009A2AB7">
      <w:r>
        <w:rPr>
          <w:noProof/>
          <w:lang w:val="nl-NL" w:eastAsia="nl-NL"/>
        </w:rPr>
        <w:drawing>
          <wp:inline distT="0" distB="0" distL="0" distR="0" wp14:anchorId="1C30D3C0" wp14:editId="18383CED">
            <wp:extent cx="3476625" cy="1441750"/>
            <wp:effectExtent l="0" t="0" r="0" b="6350"/>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476625" cy="1441750"/>
                    </a:xfrm>
                    <a:prstGeom prst="rect">
                      <a:avLst/>
                    </a:prstGeom>
                  </pic:spPr>
                </pic:pic>
              </a:graphicData>
            </a:graphic>
          </wp:inline>
        </w:drawing>
      </w:r>
    </w:p>
    <w:p w:rsidR="009A2AB7" w:rsidRDefault="009A2AB7" w:rsidP="009A2AB7">
      <w:pPr>
        <w:pStyle w:val="Onderschrift"/>
      </w:pPr>
      <w:bookmarkStart w:id="851" w:name="_Ref343078367"/>
      <w:bookmarkStart w:id="852" w:name="_Toc346187247"/>
      <w:bookmarkStart w:id="853" w:name="_Toc349645928"/>
      <w:r>
        <w:t xml:space="preserve">Figure </w:t>
      </w: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Figure \* ARABIC \s 1 </w:instrText>
      </w:r>
      <w:r>
        <w:fldChar w:fldCharType="separate"/>
      </w:r>
      <w:r>
        <w:rPr>
          <w:noProof/>
        </w:rPr>
        <w:t>2</w:t>
      </w:r>
      <w:r>
        <w:fldChar w:fldCharType="end"/>
      </w:r>
      <w:bookmarkEnd w:id="851"/>
      <w:r>
        <w:t>: Import devicelist</w:t>
      </w:r>
      <w:bookmarkEnd w:id="852"/>
      <w:bookmarkEnd w:id="853"/>
    </w:p>
    <w:p w:rsidR="009A2AB7" w:rsidRDefault="009A2AB7" w:rsidP="009A2AB7"/>
    <w:p w:rsidR="009A2AB7" w:rsidRDefault="009A2AB7" w:rsidP="009A2AB7">
      <w:r>
        <w:rPr>
          <w:noProof/>
          <w:lang w:val="nl-NL" w:eastAsia="nl-NL"/>
        </w:rPr>
        <w:drawing>
          <wp:inline distT="0" distB="0" distL="0" distR="0" wp14:anchorId="73695BBC" wp14:editId="2BF132F5">
            <wp:extent cx="3476625" cy="1514475"/>
            <wp:effectExtent l="0" t="0" r="9525" b="9525"/>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476625" cy="1514475"/>
                    </a:xfrm>
                    <a:prstGeom prst="rect">
                      <a:avLst/>
                    </a:prstGeom>
                  </pic:spPr>
                </pic:pic>
              </a:graphicData>
            </a:graphic>
          </wp:inline>
        </w:drawing>
      </w:r>
    </w:p>
    <w:p w:rsidR="009A2AB7" w:rsidRDefault="009A2AB7" w:rsidP="009A2AB7">
      <w:pPr>
        <w:pStyle w:val="Onderschrift"/>
      </w:pPr>
      <w:bookmarkStart w:id="854" w:name="_Ref343078371"/>
      <w:bookmarkStart w:id="855" w:name="_Toc346187248"/>
      <w:bookmarkStart w:id="856" w:name="_Toc349645929"/>
      <w:r>
        <w:t xml:space="preserve">Figure </w:t>
      </w: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Figure \* ARABIC \s 1 </w:instrText>
      </w:r>
      <w:r>
        <w:fldChar w:fldCharType="separate"/>
      </w:r>
      <w:r>
        <w:rPr>
          <w:noProof/>
        </w:rPr>
        <w:t>3</w:t>
      </w:r>
      <w:r>
        <w:fldChar w:fldCharType="end"/>
      </w:r>
      <w:bookmarkEnd w:id="854"/>
      <w:r>
        <w:t>: Import sensorlist</w:t>
      </w:r>
      <w:bookmarkEnd w:id="855"/>
      <w:bookmarkEnd w:id="856"/>
    </w:p>
    <w:p w:rsidR="009A2AB7" w:rsidRDefault="009A2AB7" w:rsidP="009A2AB7">
      <w:r>
        <w:t xml:space="preserve">Everything you have put into the sensorlist will now be in the configuration of FT NavVision©. This cannot easily be undone, so be very careful if you import. There is a possibility to </w:t>
      </w:r>
      <w:r>
        <w:lastRenderedPageBreak/>
        <w:t>preserve the old system. Therefor it is necessary that you back up the complete “</w:t>
      </w:r>
      <w:proofErr w:type="spellStart"/>
      <w:r>
        <w:t>config</w:t>
      </w:r>
      <w:proofErr w:type="spellEnd"/>
      <w:r>
        <w:t xml:space="preserve">” folder. If than anything goes wrong, you can paste the old </w:t>
      </w:r>
      <w:proofErr w:type="spellStart"/>
      <w:r>
        <w:t>config</w:t>
      </w:r>
      <w:proofErr w:type="spellEnd"/>
      <w:r>
        <w:t xml:space="preserve"> folder back.</w:t>
      </w:r>
    </w:p>
    <w:p w:rsidR="009A2AB7" w:rsidRDefault="009A2AB7" w:rsidP="009A2AB7"/>
    <w:p w:rsidR="009A2AB7" w:rsidRDefault="009A2AB7" w:rsidP="009A2AB7">
      <w:pPr>
        <w:rPr>
          <w:i/>
        </w:rPr>
      </w:pPr>
      <w:r>
        <w:rPr>
          <w:noProof/>
          <w:lang w:val="nl-NL" w:eastAsia="nl-NL"/>
        </w:rPr>
        <w:drawing>
          <wp:inline distT="0" distB="0" distL="0" distR="0" wp14:anchorId="6D791689" wp14:editId="5962890B">
            <wp:extent cx="416379" cy="342900"/>
            <wp:effectExtent l="0" t="0" r="3175" b="0"/>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6379" cy="342900"/>
                    </a:xfrm>
                    <a:prstGeom prst="rect">
                      <a:avLst/>
                    </a:prstGeom>
                  </pic:spPr>
                </pic:pic>
              </a:graphicData>
            </a:graphic>
          </wp:inline>
        </w:drawing>
      </w:r>
      <w:r>
        <w:rPr>
          <w:i/>
        </w:rPr>
        <w:t>: it is always wise to keep a backup of the last working system on for back up sake. Always make a backup of, at least, the “</w:t>
      </w:r>
      <w:proofErr w:type="spellStart"/>
      <w:r>
        <w:rPr>
          <w:i/>
        </w:rPr>
        <w:t>config</w:t>
      </w:r>
      <w:proofErr w:type="spellEnd"/>
      <w:r>
        <w:rPr>
          <w:i/>
        </w:rPr>
        <w:t>” folder.</w:t>
      </w:r>
    </w:p>
    <w:p w:rsidR="009A2AB7" w:rsidRDefault="009A2AB7" w:rsidP="009A2AB7">
      <w:pPr>
        <w:rPr>
          <w:i/>
        </w:rPr>
      </w:pPr>
    </w:p>
    <w:p w:rsidR="009A2AB7" w:rsidRDefault="009A2AB7" w:rsidP="009A2AB7">
      <w:pPr>
        <w:rPr>
          <w:i/>
        </w:rPr>
      </w:pPr>
      <w:r>
        <w:rPr>
          <w:noProof/>
          <w:lang w:val="nl-NL" w:eastAsia="nl-NL"/>
        </w:rPr>
        <w:drawing>
          <wp:inline distT="0" distB="0" distL="0" distR="0" wp14:anchorId="2D3839C7" wp14:editId="610D5C1C">
            <wp:extent cx="416379" cy="342900"/>
            <wp:effectExtent l="0" t="0" r="3175" b="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6379" cy="342900"/>
                    </a:xfrm>
                    <a:prstGeom prst="rect">
                      <a:avLst/>
                    </a:prstGeom>
                  </pic:spPr>
                </pic:pic>
              </a:graphicData>
            </a:graphic>
          </wp:inline>
        </w:drawing>
      </w:r>
      <w:r>
        <w:rPr>
          <w:i/>
        </w:rPr>
        <w:t xml:space="preserve">Make sure when importing a sensorlist (or even just working on the system) you work on </w:t>
      </w:r>
      <w:r w:rsidRPr="00CF7268">
        <w:rPr>
          <w:i/>
          <w:u w:val="single"/>
        </w:rPr>
        <w:t>one</w:t>
      </w:r>
      <w:r>
        <w:rPr>
          <w:i/>
        </w:rPr>
        <w:t xml:space="preserve"> workstation only (close down all other stations). This way you prevent other workstations from interfering with your setup through the sync-function in FT NavVision©.</w:t>
      </w:r>
    </w:p>
    <w:p w:rsidR="009A2AB7" w:rsidRPr="00CF7268" w:rsidRDefault="009A2AB7" w:rsidP="009A2AB7"/>
    <w:p w:rsidR="009A2AB7" w:rsidRDefault="009A2AB7" w:rsidP="00D5559F">
      <w:pPr>
        <w:pStyle w:val="Kop2"/>
        <w:numPr>
          <w:ilvl w:val="1"/>
          <w:numId w:val="1"/>
        </w:numPr>
      </w:pPr>
      <w:bookmarkStart w:id="857" w:name="_Ref342383450"/>
      <w:bookmarkStart w:id="858" w:name="_Toc346187149"/>
      <w:bookmarkStart w:id="859" w:name="_Toc349645800"/>
      <w:r>
        <w:t>Check the import</w:t>
      </w:r>
      <w:bookmarkEnd w:id="857"/>
      <w:bookmarkEnd w:id="858"/>
      <w:bookmarkEnd w:id="859"/>
    </w:p>
    <w:p w:rsidR="009A2AB7" w:rsidRDefault="009A2AB7" w:rsidP="009A2AB7">
      <w:r>
        <w:t xml:space="preserve">There is not a simple way to check if the import has been successful. The import function has been tested thoroughly by FT NavVision© so the basic import function will work. It is wise to check the import anyway. </w:t>
      </w:r>
    </w:p>
    <w:p w:rsidR="009A2AB7" w:rsidRDefault="009A2AB7" w:rsidP="009A2AB7"/>
    <w:p w:rsidR="009A2AB7" w:rsidRDefault="009A2AB7" w:rsidP="009A2AB7">
      <w:r>
        <w:t xml:space="preserve">As you are probably the one that changed the sensorlist you will now which items has been changed, so you can check these items in FT NavVision©. Also check if the connections are still </w:t>
      </w:r>
      <w:proofErr w:type="spellStart"/>
      <w:r>
        <w:t>allright</w:t>
      </w:r>
      <w:proofErr w:type="spellEnd"/>
      <w:r>
        <w:t xml:space="preserve"> in network&gt;system layout (see ) and if the Wago’s are still in place and connected right, etc. For more information on how to check these items we refer to the </w:t>
      </w:r>
    </w:p>
    <w:p w:rsidR="009A2AB7" w:rsidRDefault="009A2AB7" w:rsidP="009A2AB7">
      <w:r>
        <w:t>“Installation and commissioning manual”.</w:t>
      </w:r>
    </w:p>
    <w:p w:rsidR="009A2AB7" w:rsidRDefault="009A2AB7" w:rsidP="009A2AB7"/>
    <w:p w:rsidR="009A2AB7" w:rsidRDefault="00966D10" w:rsidP="009A2AB7">
      <w:pPr>
        <w:rPr>
          <w:lang w:val="nl-NL"/>
        </w:rPr>
      </w:pPr>
      <w:r>
        <w:rPr>
          <w:noProof/>
          <w:lang w:val="nl-NL" w:eastAsia="nl-NL"/>
        </w:rPr>
        <w:drawing>
          <wp:inline distT="0" distB="0" distL="0" distR="0" wp14:anchorId="25D79BF3" wp14:editId="27ED1BE4">
            <wp:extent cx="5760720" cy="3677160"/>
            <wp:effectExtent l="0" t="0" r="0" b="0"/>
            <wp:docPr id="189" name="Afbeelding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3677160"/>
                    </a:xfrm>
                    <a:prstGeom prst="rect">
                      <a:avLst/>
                    </a:prstGeom>
                  </pic:spPr>
                </pic:pic>
              </a:graphicData>
            </a:graphic>
          </wp:inline>
        </w:drawing>
      </w:r>
    </w:p>
    <w:p w:rsidR="009A2AB7" w:rsidRDefault="009A2AB7" w:rsidP="009A2AB7">
      <w:pPr>
        <w:pStyle w:val="Onderschrift"/>
      </w:pPr>
      <w:bookmarkStart w:id="860" w:name="_Toc346187249"/>
      <w:bookmarkStart w:id="861" w:name="_Toc349645930"/>
      <w:r>
        <w:t xml:space="preserve">Figure </w:t>
      </w: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Figure \* ARABIC \s 1 </w:instrText>
      </w:r>
      <w:r>
        <w:fldChar w:fldCharType="separate"/>
      </w:r>
      <w:r>
        <w:rPr>
          <w:noProof/>
        </w:rPr>
        <w:t>4</w:t>
      </w:r>
      <w:r>
        <w:fldChar w:fldCharType="end"/>
      </w:r>
      <w:r>
        <w:t>: Checking system layout</w:t>
      </w:r>
      <w:bookmarkEnd w:id="860"/>
      <w:bookmarkEnd w:id="861"/>
    </w:p>
    <w:p w:rsidR="009A2AB7" w:rsidRPr="00C26C76" w:rsidRDefault="009A2AB7" w:rsidP="009A2AB7">
      <w:pPr>
        <w:rPr>
          <w:lang w:val="nl-NL"/>
        </w:rPr>
      </w:pPr>
    </w:p>
    <w:p w:rsidR="009A2AB7" w:rsidRDefault="009A2AB7" w:rsidP="00D5559F">
      <w:pPr>
        <w:pStyle w:val="Kop2"/>
        <w:numPr>
          <w:ilvl w:val="1"/>
          <w:numId w:val="1"/>
        </w:numPr>
      </w:pPr>
      <w:bookmarkStart w:id="862" w:name="_Toc346187150"/>
      <w:bookmarkStart w:id="863" w:name="_Toc349645801"/>
      <w:r>
        <w:lastRenderedPageBreak/>
        <w:t>Devicelist generated</w:t>
      </w:r>
      <w:bookmarkEnd w:id="862"/>
      <w:bookmarkEnd w:id="863"/>
    </w:p>
    <w:p w:rsidR="009A2AB7" w:rsidRDefault="009A2AB7" w:rsidP="009A2AB7">
      <w:r>
        <w:t>Once you have made an import the system will make a “</w:t>
      </w:r>
      <w:proofErr w:type="spellStart"/>
      <w:r>
        <w:t>devicelist_generated</w:t>
      </w:r>
      <w:proofErr w:type="spellEnd"/>
      <w:r>
        <w:t xml:space="preserve">”. In this file you will find all the changes, faults, etc. that the system found. These are changes that are the differences between your devicelist import and the existing configuration. Also if you have made a mistake in the devicelist, it will be noted here so you can check whether you have to change something. The </w:t>
      </w:r>
      <w:proofErr w:type="spellStart"/>
      <w:r>
        <w:t>devicelist_generated</w:t>
      </w:r>
      <w:proofErr w:type="spellEnd"/>
      <w:r>
        <w:t xml:space="preserve"> will look like the following figure:</w:t>
      </w:r>
    </w:p>
    <w:p w:rsidR="009A2AB7" w:rsidRDefault="009A2AB7" w:rsidP="009A2AB7"/>
    <w:p w:rsidR="009A2AB7" w:rsidRPr="00D76796" w:rsidRDefault="009A2AB7" w:rsidP="009A2AB7">
      <w:pPr>
        <w:rPr>
          <w:i/>
        </w:rPr>
      </w:pPr>
      <w:r>
        <w:rPr>
          <w:noProof/>
          <w:lang w:val="nl-NL" w:eastAsia="nl-NL"/>
        </w:rPr>
        <w:drawing>
          <wp:inline distT="0" distB="0" distL="0" distR="0" wp14:anchorId="5A41E408" wp14:editId="2CD5DD27">
            <wp:extent cx="416379" cy="342900"/>
            <wp:effectExtent l="0" t="0" r="3175" b="0"/>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6379" cy="342900"/>
                    </a:xfrm>
                    <a:prstGeom prst="rect">
                      <a:avLst/>
                    </a:prstGeom>
                  </pic:spPr>
                </pic:pic>
              </a:graphicData>
            </a:graphic>
          </wp:inline>
        </w:drawing>
      </w:r>
      <w:r>
        <w:rPr>
          <w:i/>
        </w:rPr>
        <w:t xml:space="preserve">: Open the </w:t>
      </w:r>
      <w:proofErr w:type="spellStart"/>
      <w:r>
        <w:rPr>
          <w:i/>
        </w:rPr>
        <w:t>devicelist_generated</w:t>
      </w:r>
      <w:proofErr w:type="spellEnd"/>
      <w:r>
        <w:rPr>
          <w:i/>
        </w:rPr>
        <w:t xml:space="preserve"> (or the other generated files which are all HTML-files) with right-click&gt;open with&gt; excel program.</w:t>
      </w:r>
    </w:p>
    <w:p w:rsidR="009A2AB7" w:rsidRDefault="009A2AB7" w:rsidP="009A2AB7">
      <w:r>
        <w:rPr>
          <w:noProof/>
          <w:lang w:val="nl-NL" w:eastAsia="nl-NL"/>
        </w:rPr>
        <w:drawing>
          <wp:inline distT="0" distB="0" distL="0" distR="0" wp14:anchorId="492316DE" wp14:editId="623130F1">
            <wp:extent cx="5760720" cy="2572909"/>
            <wp:effectExtent l="0" t="0" r="0" b="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2572909"/>
                    </a:xfrm>
                    <a:prstGeom prst="rect">
                      <a:avLst/>
                    </a:prstGeom>
                  </pic:spPr>
                </pic:pic>
              </a:graphicData>
            </a:graphic>
          </wp:inline>
        </w:drawing>
      </w:r>
    </w:p>
    <w:p w:rsidR="009A2AB7" w:rsidRDefault="009A2AB7" w:rsidP="009A2AB7">
      <w:pPr>
        <w:pStyle w:val="Onderschrift"/>
      </w:pPr>
      <w:bookmarkStart w:id="864" w:name="_Toc346187250"/>
      <w:bookmarkStart w:id="865" w:name="_Toc349645931"/>
      <w:r>
        <w:t xml:space="preserve">Figure </w:t>
      </w: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w:t>
      </w:r>
      <w:proofErr w:type="spellStart"/>
      <w:r>
        <w:t>devicelist_generated</w:t>
      </w:r>
      <w:proofErr w:type="spellEnd"/>
      <w:r>
        <w:t xml:space="preserve"> good</w:t>
      </w:r>
      <w:bookmarkEnd w:id="864"/>
      <w:bookmarkEnd w:id="865"/>
    </w:p>
    <w:p w:rsidR="009A2AB7" w:rsidRDefault="009A2AB7" w:rsidP="009A2AB7">
      <w:r>
        <w:t xml:space="preserve">This is of course when the devicelist was good in the first place. This is the kind of </w:t>
      </w:r>
      <w:proofErr w:type="spellStart"/>
      <w:r>
        <w:t>devicelist_generated</w:t>
      </w:r>
      <w:proofErr w:type="spellEnd"/>
      <w:r>
        <w:t xml:space="preserve"> that you want to get back, because then you know you did well. When you have made a mistake you will find a comment (with a </w:t>
      </w:r>
      <w:proofErr w:type="spellStart"/>
      <w:r>
        <w:t>color</w:t>
      </w:r>
      <w:proofErr w:type="spellEnd"/>
      <w:r>
        <w:t>) in the first column import result”. You can have something like the following figure:</w:t>
      </w:r>
    </w:p>
    <w:p w:rsidR="009A2AB7" w:rsidRDefault="009A2AB7" w:rsidP="009A2AB7"/>
    <w:tbl>
      <w:tblPr>
        <w:tblStyle w:val="Lichtelijst"/>
        <w:tblW w:w="0" w:type="auto"/>
        <w:tblInd w:w="108" w:type="dxa"/>
        <w:tblLook w:val="04A0" w:firstRow="1" w:lastRow="0" w:firstColumn="1" w:lastColumn="0" w:noHBand="0" w:noVBand="1"/>
      </w:tblPr>
      <w:tblGrid>
        <w:gridCol w:w="1806"/>
        <w:gridCol w:w="7374"/>
      </w:tblGrid>
      <w:tr w:rsidR="009A2AB7" w:rsidTr="00781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000000" w:themeColor="text1"/>
              <w:bottom w:val="single" w:sz="8" w:space="0" w:color="000000" w:themeColor="text1"/>
              <w:right w:val="single" w:sz="8" w:space="0" w:color="000000" w:themeColor="text1"/>
            </w:tcBorders>
          </w:tcPr>
          <w:p w:rsidR="009A2AB7" w:rsidRDefault="009A2AB7" w:rsidP="00781683">
            <w:r>
              <w:t>Field</w:t>
            </w:r>
          </w:p>
        </w:tc>
        <w:tc>
          <w:tcPr>
            <w:tcW w:w="7403" w:type="dxa"/>
            <w:tcBorders>
              <w:left w:val="single" w:sz="8" w:space="0" w:color="000000" w:themeColor="text1"/>
            </w:tcBorders>
          </w:tcPr>
          <w:p w:rsidR="009A2AB7" w:rsidRDefault="009A2AB7" w:rsidP="00781683">
            <w:pPr>
              <w:cnfStyle w:val="100000000000" w:firstRow="1" w:lastRow="0" w:firstColumn="0" w:lastColumn="0" w:oddVBand="0" w:evenVBand="0" w:oddHBand="0" w:evenHBand="0" w:firstRowFirstColumn="0" w:firstRowLastColumn="0" w:lastRowFirstColumn="0" w:lastRowLastColumn="0"/>
            </w:pPr>
            <w:r>
              <w:t>Description</w:t>
            </w:r>
          </w:p>
        </w:tc>
      </w:tr>
      <w:tr w:rsidR="009A2AB7"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8" w:space="0" w:color="000000" w:themeColor="text1"/>
            </w:tcBorders>
            <w:shd w:val="clear" w:color="auto" w:fill="BFBFBF" w:themeFill="background1" w:themeFillShade="BF"/>
          </w:tcPr>
          <w:p w:rsidR="009A2AB7" w:rsidRPr="00E26DBA" w:rsidRDefault="009A2AB7" w:rsidP="00781683">
            <w:pPr>
              <w:rPr>
                <w:b w:val="0"/>
              </w:rPr>
            </w:pPr>
            <w:r w:rsidRPr="00E26DBA">
              <w:rPr>
                <w:b w:val="0"/>
              </w:rPr>
              <w:t>Comment</w:t>
            </w:r>
          </w:p>
        </w:tc>
        <w:tc>
          <w:tcPr>
            <w:tcW w:w="7403" w:type="dxa"/>
            <w:tcBorders>
              <w:left w:val="single" w:sz="8" w:space="0" w:color="000000" w:themeColor="text1"/>
            </w:tcBorders>
          </w:tcPr>
          <w:p w:rsidR="009A2AB7" w:rsidRDefault="009A2AB7" w:rsidP="00781683">
            <w:pPr>
              <w:cnfStyle w:val="000000100000" w:firstRow="0" w:lastRow="0" w:firstColumn="0" w:lastColumn="0" w:oddVBand="0" w:evenVBand="0" w:oddHBand="1" w:evenHBand="0" w:firstRowFirstColumn="0" w:firstRowLastColumn="0" w:lastRowFirstColumn="0" w:lastRowLastColumn="0"/>
            </w:pPr>
            <w:r>
              <w:t>Comment that something is different in the field</w:t>
            </w:r>
          </w:p>
        </w:tc>
      </w:tr>
      <w:tr w:rsidR="009A2AB7" w:rsidTr="00781683">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000000" w:themeColor="text1"/>
              <w:bottom w:val="single" w:sz="8" w:space="0" w:color="000000" w:themeColor="text1"/>
              <w:right w:val="single" w:sz="8" w:space="0" w:color="000000" w:themeColor="text1"/>
            </w:tcBorders>
            <w:shd w:val="clear" w:color="auto" w:fill="FFFF00"/>
          </w:tcPr>
          <w:p w:rsidR="009A2AB7" w:rsidRPr="00E26DBA" w:rsidRDefault="009A2AB7" w:rsidP="00781683">
            <w:pPr>
              <w:rPr>
                <w:b w:val="0"/>
              </w:rPr>
            </w:pPr>
            <w:r w:rsidRPr="00E26DBA">
              <w:rPr>
                <w:b w:val="0"/>
              </w:rPr>
              <w:t>Changed</w:t>
            </w:r>
          </w:p>
        </w:tc>
        <w:tc>
          <w:tcPr>
            <w:tcW w:w="7403" w:type="dxa"/>
            <w:tcBorders>
              <w:left w:val="single" w:sz="8" w:space="0" w:color="000000" w:themeColor="text1"/>
            </w:tcBorders>
          </w:tcPr>
          <w:p w:rsidR="009A2AB7" w:rsidRDefault="009A2AB7" w:rsidP="00781683">
            <w:pPr>
              <w:cnfStyle w:val="000000000000" w:firstRow="0" w:lastRow="0" w:firstColumn="0" w:lastColumn="0" w:oddVBand="0" w:evenVBand="0" w:oddHBand="0" w:evenHBand="0" w:firstRowFirstColumn="0" w:firstRowLastColumn="0" w:lastRowFirstColumn="0" w:lastRowLastColumn="0"/>
            </w:pPr>
            <w:r>
              <w:t>Notice that something has changed</w:t>
            </w:r>
          </w:p>
        </w:tc>
      </w:tr>
      <w:tr w:rsidR="009A2AB7"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8" w:space="0" w:color="000000" w:themeColor="text1"/>
            </w:tcBorders>
            <w:shd w:val="clear" w:color="auto" w:fill="FF0000"/>
          </w:tcPr>
          <w:p w:rsidR="009A2AB7" w:rsidRPr="00E26DBA" w:rsidRDefault="009A2AB7" w:rsidP="00781683">
            <w:pPr>
              <w:rPr>
                <w:b w:val="0"/>
              </w:rPr>
            </w:pPr>
            <w:r w:rsidRPr="00E26DBA">
              <w:rPr>
                <w:b w:val="0"/>
              </w:rPr>
              <w:t>Failed</w:t>
            </w:r>
          </w:p>
        </w:tc>
        <w:tc>
          <w:tcPr>
            <w:tcW w:w="7403" w:type="dxa"/>
            <w:tcBorders>
              <w:left w:val="single" w:sz="8" w:space="0" w:color="000000" w:themeColor="text1"/>
            </w:tcBorders>
          </w:tcPr>
          <w:p w:rsidR="009A2AB7" w:rsidRDefault="009A2AB7" w:rsidP="00781683">
            <w:pPr>
              <w:cnfStyle w:val="000000100000" w:firstRow="0" w:lastRow="0" w:firstColumn="0" w:lastColumn="0" w:oddVBand="0" w:evenVBand="0" w:oddHBand="1" w:evenHBand="0" w:firstRowFirstColumn="0" w:firstRowLastColumn="0" w:lastRowFirstColumn="0" w:lastRowLastColumn="0"/>
            </w:pPr>
            <w:r>
              <w:t>Critical failure somewhere in the field</w:t>
            </w:r>
          </w:p>
        </w:tc>
      </w:tr>
      <w:tr w:rsidR="009A2AB7" w:rsidTr="00781683">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000000" w:themeColor="text1"/>
              <w:bottom w:val="single" w:sz="8" w:space="0" w:color="000000" w:themeColor="text1"/>
              <w:right w:val="single" w:sz="8" w:space="0" w:color="000000" w:themeColor="text1"/>
            </w:tcBorders>
            <w:shd w:val="clear" w:color="auto" w:fill="FFC000"/>
          </w:tcPr>
          <w:p w:rsidR="009A2AB7" w:rsidRPr="00E26DBA" w:rsidRDefault="009A2AB7" w:rsidP="00781683">
            <w:pPr>
              <w:rPr>
                <w:b w:val="0"/>
              </w:rPr>
            </w:pPr>
            <w:r w:rsidRPr="00E26DBA">
              <w:rPr>
                <w:b w:val="0"/>
              </w:rPr>
              <w:t>Missing</w:t>
            </w:r>
          </w:p>
        </w:tc>
        <w:tc>
          <w:tcPr>
            <w:tcW w:w="7403" w:type="dxa"/>
            <w:tcBorders>
              <w:left w:val="single" w:sz="8" w:space="0" w:color="000000" w:themeColor="text1"/>
            </w:tcBorders>
          </w:tcPr>
          <w:p w:rsidR="009A2AB7" w:rsidRDefault="009A2AB7" w:rsidP="00781683">
            <w:pPr>
              <w:cnfStyle w:val="000000000000" w:firstRow="0" w:lastRow="0" w:firstColumn="0" w:lastColumn="0" w:oddVBand="0" w:evenVBand="0" w:oddHBand="0" w:evenHBand="0" w:firstRowFirstColumn="0" w:firstRowLastColumn="0" w:lastRowFirstColumn="0" w:lastRowLastColumn="0"/>
            </w:pPr>
            <w:r>
              <w:t>Field tag is missing</w:t>
            </w:r>
          </w:p>
        </w:tc>
      </w:tr>
      <w:tr w:rsidR="009A2AB7"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8" w:space="0" w:color="000000" w:themeColor="text1"/>
            </w:tcBorders>
            <w:shd w:val="clear" w:color="auto" w:fill="00B050"/>
          </w:tcPr>
          <w:p w:rsidR="009A2AB7" w:rsidRPr="00E26DBA" w:rsidRDefault="009A2AB7" w:rsidP="00781683">
            <w:pPr>
              <w:rPr>
                <w:b w:val="0"/>
              </w:rPr>
            </w:pPr>
            <w:r w:rsidRPr="00E26DBA">
              <w:rPr>
                <w:b w:val="0"/>
              </w:rPr>
              <w:t>New</w:t>
            </w:r>
          </w:p>
        </w:tc>
        <w:tc>
          <w:tcPr>
            <w:tcW w:w="7403" w:type="dxa"/>
            <w:tcBorders>
              <w:left w:val="single" w:sz="8" w:space="0" w:color="000000" w:themeColor="text1"/>
            </w:tcBorders>
          </w:tcPr>
          <w:p w:rsidR="009A2AB7" w:rsidRDefault="009A2AB7" w:rsidP="00781683">
            <w:pPr>
              <w:cnfStyle w:val="000000100000" w:firstRow="0" w:lastRow="0" w:firstColumn="0" w:lastColumn="0" w:oddVBand="0" w:evenVBand="0" w:oddHBand="1" w:evenHBand="0" w:firstRowFirstColumn="0" w:firstRowLastColumn="0" w:lastRowFirstColumn="0" w:lastRowLastColumn="0"/>
            </w:pPr>
            <w:r>
              <w:t>Field is added since last import</w:t>
            </w:r>
          </w:p>
        </w:tc>
      </w:tr>
    </w:tbl>
    <w:p w:rsidR="009A2AB7" w:rsidRDefault="009A2AB7" w:rsidP="009A2AB7">
      <w:pPr>
        <w:pStyle w:val="Onderschrift"/>
      </w:pPr>
      <w:bookmarkStart w:id="866" w:name="_Toc346187251"/>
      <w:bookmarkStart w:id="867" w:name="_Toc349645932"/>
      <w:r>
        <w:t xml:space="preserve">Figure </w:t>
      </w: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Figure \* ARABIC \s 1 </w:instrText>
      </w:r>
      <w:r>
        <w:fldChar w:fldCharType="separate"/>
      </w:r>
      <w:r>
        <w:rPr>
          <w:noProof/>
        </w:rPr>
        <w:t>6</w:t>
      </w:r>
      <w:r>
        <w:fldChar w:fldCharType="end"/>
      </w:r>
      <w:r>
        <w:t>: Fault codes</w:t>
      </w:r>
      <w:bookmarkEnd w:id="866"/>
      <w:bookmarkEnd w:id="867"/>
    </w:p>
    <w:p w:rsidR="009A2AB7" w:rsidRDefault="009A2AB7" w:rsidP="009A2AB7">
      <w:r>
        <w:t>The “comments” are merely there to make you aware that there is a small problem. Just check the line if there is an inconsistency in words or something. Sometimes it doesn’t even matter that there is a comment while you can deliberately made a difference in something. It doesn’t really affect he program.</w:t>
      </w:r>
    </w:p>
    <w:p w:rsidR="009A2AB7" w:rsidRDefault="009A2AB7" w:rsidP="009A2AB7"/>
    <w:p w:rsidR="009A2AB7" w:rsidRPr="00C26C76" w:rsidRDefault="009A2AB7" w:rsidP="009A2AB7">
      <w:r>
        <w:t xml:space="preserve">The “changed” is there to warn you that there is something altered between the original configuration and the import. It can be two ways. Maybe FT NavVision© changed something because the program noticed that you made a mistake. Maybe you mixed up a protocol or whatever. The fault in the row behind the import result will also be </w:t>
      </w:r>
      <w:proofErr w:type="spellStart"/>
      <w:r>
        <w:t>colored</w:t>
      </w:r>
      <w:proofErr w:type="spellEnd"/>
      <w:r>
        <w:t xml:space="preserve"> yellow. Sometimes </w:t>
      </w:r>
      <w:r>
        <w:lastRenderedPageBreak/>
        <w:t xml:space="preserve">there is something changed that differs between the original configuration and what you imported with the sensorlist. </w:t>
      </w:r>
    </w:p>
    <w:p w:rsidR="009A2AB7" w:rsidRDefault="009A2AB7" w:rsidP="00D5559F">
      <w:pPr>
        <w:pStyle w:val="Kop2"/>
        <w:numPr>
          <w:ilvl w:val="1"/>
          <w:numId w:val="1"/>
        </w:numPr>
      </w:pPr>
      <w:bookmarkStart w:id="868" w:name="_Ref342395237"/>
      <w:bookmarkStart w:id="869" w:name="_Toc346187151"/>
      <w:bookmarkStart w:id="870" w:name="_Toc349645802"/>
      <w:r>
        <w:t>Sensorlist generated</w:t>
      </w:r>
      <w:bookmarkEnd w:id="868"/>
      <w:bookmarkEnd w:id="869"/>
      <w:bookmarkEnd w:id="870"/>
    </w:p>
    <w:p w:rsidR="009A2AB7" w:rsidRDefault="009A2AB7" w:rsidP="009A2AB7">
      <w:r>
        <w:t xml:space="preserve">The sensorlist has the same import result column. It also has the same fault codes as the devicelist. The only extra field that the sensorlist_generated has is the import result “New” in a green cell. This means that with the import of the sensorlist, you introduced a new i/o or control or that you changed something in the FT NavVision© program itself which is much more likely. In Chapter </w:t>
      </w:r>
      <w:r>
        <w:fldChar w:fldCharType="begin"/>
      </w:r>
      <w:r>
        <w:instrText xml:space="preserve"> REF _Ref343086193 \r \h </w:instrText>
      </w:r>
      <w:r>
        <w:fldChar w:fldCharType="separate"/>
      </w:r>
      <w:r>
        <w:t>12</w:t>
      </w:r>
      <w:r>
        <w:fldChar w:fldCharType="end"/>
      </w:r>
      <w:r>
        <w:t xml:space="preserve"> we will explain that these fields are of much importance to keep the sensorlist up to date. For now you must know what you are looking at when you open up the sensorlist_generated or the </w:t>
      </w:r>
      <w:proofErr w:type="spellStart"/>
      <w:r>
        <w:t>devicelist_generated</w:t>
      </w:r>
      <w:proofErr w:type="spellEnd"/>
      <w:r>
        <w:t xml:space="preserve">. The sensorlist_generated is mostly much bigger than the </w:t>
      </w:r>
      <w:proofErr w:type="spellStart"/>
      <w:r>
        <w:t>devicelist_generated</w:t>
      </w:r>
      <w:proofErr w:type="spellEnd"/>
      <w:r>
        <w:t xml:space="preserve">, so you can imagine that it will be a lot of work to keep the sensorlist up to date. See the next figure for a small excerpt of a </w:t>
      </w:r>
      <w:proofErr w:type="spellStart"/>
      <w:r>
        <w:t>devicelist_generated</w:t>
      </w:r>
      <w:proofErr w:type="spellEnd"/>
      <w:r>
        <w:t>:</w:t>
      </w:r>
    </w:p>
    <w:p w:rsidR="009A2AB7" w:rsidRDefault="009A2AB7" w:rsidP="009A2AB7"/>
    <w:p w:rsidR="009A2AB7" w:rsidRDefault="009A2AB7" w:rsidP="009A2AB7">
      <w:r>
        <w:rPr>
          <w:noProof/>
          <w:lang w:val="nl-NL" w:eastAsia="nl-NL"/>
        </w:rPr>
        <w:drawing>
          <wp:inline distT="0" distB="0" distL="0" distR="0" wp14:anchorId="422FEE5D" wp14:editId="43D843E5">
            <wp:extent cx="5760720" cy="1456410"/>
            <wp:effectExtent l="0" t="0" r="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1456410"/>
                    </a:xfrm>
                    <a:prstGeom prst="rect">
                      <a:avLst/>
                    </a:prstGeom>
                  </pic:spPr>
                </pic:pic>
              </a:graphicData>
            </a:graphic>
          </wp:inline>
        </w:drawing>
      </w:r>
    </w:p>
    <w:p w:rsidR="009A2AB7" w:rsidRDefault="009A2AB7" w:rsidP="009A2AB7">
      <w:pPr>
        <w:pStyle w:val="Onderschrift"/>
      </w:pPr>
      <w:bookmarkStart w:id="871" w:name="_Toc346187252"/>
      <w:bookmarkStart w:id="872" w:name="_Toc349645933"/>
      <w:r>
        <w:t xml:space="preserve">Figure </w:t>
      </w: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Figure \* ARABIC \s 1 </w:instrText>
      </w:r>
      <w:r>
        <w:fldChar w:fldCharType="separate"/>
      </w:r>
      <w:r>
        <w:rPr>
          <w:noProof/>
        </w:rPr>
        <w:t>7</w:t>
      </w:r>
      <w:r>
        <w:fldChar w:fldCharType="end"/>
      </w:r>
      <w:r>
        <w:t>: sensorlist_generated</w:t>
      </w:r>
      <w:bookmarkEnd w:id="871"/>
      <w:bookmarkEnd w:id="872"/>
    </w:p>
    <w:p w:rsidR="009A2AB7" w:rsidRDefault="009A2AB7" w:rsidP="00D5559F">
      <w:pPr>
        <w:pStyle w:val="Kop2"/>
        <w:numPr>
          <w:ilvl w:val="1"/>
          <w:numId w:val="1"/>
        </w:numPr>
      </w:pPr>
      <w:bookmarkStart w:id="873" w:name="_Toc346187152"/>
      <w:bookmarkStart w:id="874" w:name="_Toc349645803"/>
      <w:r>
        <w:t>Sensorlist generated diff</w:t>
      </w:r>
      <w:bookmarkEnd w:id="873"/>
      <w:bookmarkEnd w:id="874"/>
    </w:p>
    <w:p w:rsidR="009A2AB7" w:rsidRDefault="009A2AB7" w:rsidP="009A2AB7">
      <w:r>
        <w:t xml:space="preserve">The </w:t>
      </w:r>
      <w:proofErr w:type="spellStart"/>
      <w:r>
        <w:t>sensorlist_generated_diff</w:t>
      </w:r>
      <w:proofErr w:type="spellEnd"/>
      <w:r>
        <w:t xml:space="preserve">  is a help file that shows all the comments, fail and changes together with the corresponding original line (see ). This is ideal if you are troubleshooting the sensorlist. There you can see what is changed and the line underneath will tell you how it was original. In the next Chapter we will show you how you can make use of this file to keep the sensorlist up to date. There is no need to use it, but some people find it easier to work with. Others just use the sensorlist_generated. It is up to you what you will use.</w:t>
      </w:r>
    </w:p>
    <w:p w:rsidR="009A2AB7" w:rsidRDefault="009A2AB7" w:rsidP="009A2AB7"/>
    <w:p w:rsidR="009A2AB7" w:rsidRDefault="009A2AB7" w:rsidP="009A2AB7">
      <w:r>
        <w:rPr>
          <w:noProof/>
          <w:lang w:val="nl-NL" w:eastAsia="nl-NL"/>
        </w:rPr>
        <w:drawing>
          <wp:inline distT="0" distB="0" distL="0" distR="0" wp14:anchorId="7A08F299" wp14:editId="444FCCC5">
            <wp:extent cx="5760720" cy="388470"/>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388470"/>
                    </a:xfrm>
                    <a:prstGeom prst="rect">
                      <a:avLst/>
                    </a:prstGeom>
                  </pic:spPr>
                </pic:pic>
              </a:graphicData>
            </a:graphic>
          </wp:inline>
        </w:drawing>
      </w:r>
    </w:p>
    <w:p w:rsidR="009A2AB7" w:rsidRDefault="009A2AB7" w:rsidP="009A2AB7">
      <w:pPr>
        <w:pStyle w:val="Onderschrift"/>
      </w:pPr>
      <w:bookmarkStart w:id="875" w:name="_Toc346187253"/>
      <w:bookmarkStart w:id="876" w:name="_Toc349645934"/>
      <w:r>
        <w:t xml:space="preserve">Figure </w:t>
      </w: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Figure \* ARABIC \s 1 </w:instrText>
      </w:r>
      <w:r>
        <w:fldChar w:fldCharType="separate"/>
      </w:r>
      <w:r>
        <w:rPr>
          <w:noProof/>
        </w:rPr>
        <w:t>8</w:t>
      </w:r>
      <w:r>
        <w:fldChar w:fldCharType="end"/>
      </w:r>
      <w:r>
        <w:t>: Diff example 1</w:t>
      </w:r>
      <w:bookmarkEnd w:id="875"/>
      <w:bookmarkEnd w:id="876"/>
    </w:p>
    <w:p w:rsidR="009A2AB7" w:rsidRDefault="009A2AB7" w:rsidP="009A2AB7">
      <w:r>
        <w:t>This is a typical example of a “comment”. You can see that FT NavVision© noticed that the name is changed. In the reference line you can see what it used to be. While this is probably the way you want it to be changed, you can ignore this comment.</w:t>
      </w:r>
    </w:p>
    <w:p w:rsidR="009A2AB7" w:rsidRDefault="009A2AB7" w:rsidP="009A2AB7"/>
    <w:p w:rsidR="009A2AB7" w:rsidRDefault="009A2AB7" w:rsidP="009A2AB7">
      <w:r>
        <w:rPr>
          <w:noProof/>
          <w:lang w:val="nl-NL" w:eastAsia="nl-NL"/>
        </w:rPr>
        <w:drawing>
          <wp:inline distT="0" distB="0" distL="0" distR="0" wp14:anchorId="5175143E" wp14:editId="13967C12">
            <wp:extent cx="5760720" cy="187410"/>
            <wp:effectExtent l="0" t="0" r="0" b="3175"/>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187410"/>
                    </a:xfrm>
                    <a:prstGeom prst="rect">
                      <a:avLst/>
                    </a:prstGeom>
                  </pic:spPr>
                </pic:pic>
              </a:graphicData>
            </a:graphic>
          </wp:inline>
        </w:drawing>
      </w:r>
    </w:p>
    <w:p w:rsidR="009A2AB7" w:rsidRDefault="009A2AB7" w:rsidP="009A2AB7">
      <w:pPr>
        <w:pStyle w:val="Onderschrift"/>
      </w:pPr>
      <w:bookmarkStart w:id="877" w:name="_Toc346187254"/>
      <w:bookmarkStart w:id="878" w:name="_Toc349645935"/>
      <w:r>
        <w:t xml:space="preserve">Figure </w:t>
      </w: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Figure \* ARABIC \s 1 </w:instrText>
      </w:r>
      <w:r>
        <w:fldChar w:fldCharType="separate"/>
      </w:r>
      <w:r>
        <w:rPr>
          <w:noProof/>
        </w:rPr>
        <w:t>9</w:t>
      </w:r>
      <w:r>
        <w:fldChar w:fldCharType="end"/>
      </w:r>
      <w:r>
        <w:t>: Diff example 2</w:t>
      </w:r>
      <w:bookmarkEnd w:id="877"/>
      <w:bookmarkEnd w:id="878"/>
    </w:p>
    <w:p w:rsidR="009A2AB7" w:rsidRDefault="009A2AB7" w:rsidP="009A2AB7">
      <w:r>
        <w:t xml:space="preserve">Here you see a row that shows a changed state. In this case it is about the </w:t>
      </w:r>
      <w:proofErr w:type="spellStart"/>
      <w:r>
        <w:t>deadman</w:t>
      </w:r>
      <w:proofErr w:type="spellEnd"/>
      <w:r>
        <w:t xml:space="preserve"> timer bridge. Somehow in the program, somebody filled in 30 as the max amount of minutes. Later, probably after a new import, somebody changed it to 12 minutes. FT NavVision© notices this change and point it out for you here. If you feel it is alright you can leave it. You will, however, have to change it in the original sensorlist, or it will come back at the next import.</w:t>
      </w:r>
    </w:p>
    <w:p w:rsidR="009A2AB7" w:rsidRDefault="009A2AB7" w:rsidP="009A2AB7"/>
    <w:p w:rsidR="009A2AB7" w:rsidRDefault="009A2AB7" w:rsidP="009A2AB7">
      <w:r>
        <w:rPr>
          <w:noProof/>
          <w:lang w:val="nl-NL" w:eastAsia="nl-NL"/>
        </w:rPr>
        <w:drawing>
          <wp:inline distT="0" distB="0" distL="0" distR="0" wp14:anchorId="10F131F4" wp14:editId="101616D0">
            <wp:extent cx="5760720" cy="330111"/>
            <wp:effectExtent l="0" t="0" r="0" b="0"/>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330111"/>
                    </a:xfrm>
                    <a:prstGeom prst="rect">
                      <a:avLst/>
                    </a:prstGeom>
                  </pic:spPr>
                </pic:pic>
              </a:graphicData>
            </a:graphic>
          </wp:inline>
        </w:drawing>
      </w:r>
    </w:p>
    <w:p w:rsidR="009A2AB7" w:rsidRDefault="009A2AB7" w:rsidP="009A2AB7">
      <w:pPr>
        <w:pStyle w:val="Onderschrift"/>
      </w:pPr>
      <w:bookmarkStart w:id="879" w:name="_Toc346187255"/>
      <w:bookmarkStart w:id="880" w:name="_Toc349645936"/>
      <w:r>
        <w:t xml:space="preserve">Figure </w:t>
      </w: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Figure \* ARABIC \s 1 </w:instrText>
      </w:r>
      <w:r>
        <w:fldChar w:fldCharType="separate"/>
      </w:r>
      <w:r>
        <w:rPr>
          <w:noProof/>
        </w:rPr>
        <w:t>10</w:t>
      </w:r>
      <w:r>
        <w:fldChar w:fldCharType="end"/>
      </w:r>
      <w:r>
        <w:t>: Diff example 3</w:t>
      </w:r>
      <w:bookmarkEnd w:id="879"/>
      <w:bookmarkEnd w:id="880"/>
    </w:p>
    <w:p w:rsidR="009A2AB7" w:rsidRDefault="009A2AB7" w:rsidP="009A2AB7">
      <w:r>
        <w:t>This concerns a real fault. FT NavVision© will look at the “field” column and see that the Field is not an alarm field, but a switch field. It will notice you that there is a fault and you have to change something in the sensorlist. Either you change the “</w:t>
      </w:r>
      <w:proofErr w:type="spellStart"/>
      <w:r>
        <w:t>DefaultField</w:t>
      </w:r>
      <w:proofErr w:type="spellEnd"/>
      <w:r>
        <w:t>” into switch instead of alarm, or you need to change the “field” into an alarmfield. Either way you will have to adjust the sensorlist.</w:t>
      </w:r>
    </w:p>
    <w:p w:rsidR="009A2AB7" w:rsidRDefault="009A2AB7" w:rsidP="009A2AB7"/>
    <w:p w:rsidR="009A2AB7" w:rsidRPr="00DA782B" w:rsidRDefault="009A2AB7" w:rsidP="00D5559F">
      <w:pPr>
        <w:pStyle w:val="Kop3"/>
        <w:numPr>
          <w:ilvl w:val="2"/>
          <w:numId w:val="1"/>
        </w:numPr>
      </w:pPr>
      <w:bookmarkStart w:id="881" w:name="_Toc346187153"/>
      <w:bookmarkStart w:id="882" w:name="_Toc349645804"/>
      <w:r>
        <w:t>Making an export</w:t>
      </w:r>
      <w:bookmarkEnd w:id="881"/>
      <w:bookmarkEnd w:id="882"/>
    </w:p>
    <w:p w:rsidR="009A2AB7" w:rsidRDefault="009A2AB7" w:rsidP="009A2AB7">
      <w:pPr>
        <w:pStyle w:val="Text"/>
      </w:pPr>
      <w:r>
        <w:t>When you import a sensorlist FT NavVision© automatically generates the “_</w:t>
      </w:r>
      <w:proofErr w:type="spellStart"/>
      <w:r>
        <w:t>generated”fields</w:t>
      </w:r>
      <w:proofErr w:type="spellEnd"/>
      <w:r>
        <w:t xml:space="preserve">. There can be a time that you need to have one of these generated files without an import upfront. This can be done by stating FT NavVision© with the extension “EXPORT”. </w:t>
      </w:r>
    </w:p>
    <w:p w:rsidR="009A2AB7" w:rsidRDefault="009A2AB7" w:rsidP="009A2AB7">
      <w:pPr>
        <w:pStyle w:val="Text"/>
      </w:pPr>
    </w:p>
    <w:p w:rsidR="009A2AB7" w:rsidRDefault="009A2AB7" w:rsidP="009A2AB7">
      <w:pPr>
        <w:pStyle w:val="Text"/>
      </w:pPr>
      <w:r>
        <w:t>Find the file “NavVision.exe” in the folder NavVision/bin/ and right click on it. Choose create a shortcut. Right click on that shortcut and choose “properties”. In the target window type EXPORT in capitals at the end of the line (see ).</w:t>
      </w:r>
    </w:p>
    <w:p w:rsidR="009A2AB7" w:rsidRDefault="009A2AB7" w:rsidP="009A2AB7">
      <w:pPr>
        <w:pStyle w:val="Text"/>
      </w:pPr>
    </w:p>
    <w:p w:rsidR="009A2AB7" w:rsidRDefault="009A2AB7" w:rsidP="009A2AB7">
      <w:pPr>
        <w:pStyle w:val="Text"/>
      </w:pPr>
      <w:r>
        <w:t>Choose OK and start FT NavVision© up by doubleclick on the shortcut. When FT NavVision© has started you can close it directly. FT NavVision© will have generated the files. Now you can go further as planned.</w:t>
      </w:r>
    </w:p>
    <w:p w:rsidR="009A2AB7" w:rsidRDefault="009A2AB7" w:rsidP="009A2AB7">
      <w:pPr>
        <w:pStyle w:val="Text"/>
      </w:pPr>
    </w:p>
    <w:p w:rsidR="009A2AB7" w:rsidRDefault="009A2AB7" w:rsidP="009A2AB7">
      <w:pPr>
        <w:pStyle w:val="Text"/>
      </w:pPr>
      <w:r>
        <w:rPr>
          <w:noProof/>
          <w:lang w:val="nl-NL" w:eastAsia="nl-NL"/>
        </w:rPr>
        <w:drawing>
          <wp:inline distT="0" distB="0" distL="0" distR="0" wp14:anchorId="648B8CB2" wp14:editId="58A18472">
            <wp:extent cx="3733800" cy="2590800"/>
            <wp:effectExtent l="0" t="0" r="0" b="0"/>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33800" cy="2590800"/>
                    </a:xfrm>
                    <a:prstGeom prst="rect">
                      <a:avLst/>
                    </a:prstGeom>
                  </pic:spPr>
                </pic:pic>
              </a:graphicData>
            </a:graphic>
          </wp:inline>
        </w:drawing>
      </w:r>
    </w:p>
    <w:p w:rsidR="009A2AB7" w:rsidRDefault="009A2AB7" w:rsidP="009A2AB7">
      <w:pPr>
        <w:pStyle w:val="Onderschrift"/>
      </w:pPr>
      <w:bookmarkStart w:id="883" w:name="_Toc346187256"/>
      <w:bookmarkStart w:id="884" w:name="_Toc349645937"/>
      <w:r>
        <w:t xml:space="preserve">Figure </w:t>
      </w: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Figure \* ARABIC \s 1 </w:instrText>
      </w:r>
      <w:r>
        <w:fldChar w:fldCharType="separate"/>
      </w:r>
      <w:r>
        <w:rPr>
          <w:noProof/>
        </w:rPr>
        <w:t>11</w:t>
      </w:r>
      <w:r>
        <w:fldChar w:fldCharType="end"/>
      </w:r>
      <w:r>
        <w:t>: Export shortcut</w:t>
      </w:r>
      <w:bookmarkEnd w:id="883"/>
      <w:bookmarkEnd w:id="884"/>
    </w:p>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Pr>
        <w:pStyle w:val="Text"/>
      </w:pPr>
    </w:p>
    <w:p w:rsidR="009A2AB7" w:rsidRDefault="009A2AB7" w:rsidP="009A2AB7">
      <w:pPr>
        <w:pStyle w:val="Text"/>
      </w:pPr>
    </w:p>
    <w:p w:rsidR="009A2AB7" w:rsidRDefault="009A2AB7" w:rsidP="00D5559F">
      <w:pPr>
        <w:pStyle w:val="Kop1"/>
        <w:numPr>
          <w:ilvl w:val="0"/>
          <w:numId w:val="1"/>
        </w:numPr>
      </w:pPr>
      <w:bookmarkStart w:id="885" w:name="_Ref343086193"/>
      <w:bookmarkStart w:id="886" w:name="_Toc346187154"/>
      <w:bookmarkStart w:id="887" w:name="_Toc349645805"/>
      <w:r>
        <w:t>Keeping up to date</w:t>
      </w:r>
      <w:bookmarkEnd w:id="885"/>
      <w:bookmarkEnd w:id="886"/>
      <w:bookmarkEnd w:id="887"/>
    </w:p>
    <w:p w:rsidR="009A2AB7" w:rsidRDefault="009A2AB7" w:rsidP="00D5559F">
      <w:pPr>
        <w:pStyle w:val="Kop2"/>
        <w:numPr>
          <w:ilvl w:val="1"/>
          <w:numId w:val="1"/>
        </w:numPr>
      </w:pPr>
      <w:bookmarkStart w:id="888" w:name="_Toc346187155"/>
      <w:bookmarkStart w:id="889" w:name="_Toc349645806"/>
      <w:r>
        <w:t>Introduction</w:t>
      </w:r>
      <w:bookmarkEnd w:id="888"/>
      <w:bookmarkEnd w:id="889"/>
    </w:p>
    <w:p w:rsidR="009A2AB7" w:rsidRDefault="009A2AB7" w:rsidP="009A2AB7">
      <w:r>
        <w:t>Now you have seen what the sensorlist is capable of, you might have guessed that the sensorlist is the spill of the system. From the first build, up to changing large amount of data, the sensorlist is the tool for working with FT NavVision©.</w:t>
      </w:r>
    </w:p>
    <w:p w:rsidR="009A2AB7" w:rsidRDefault="009A2AB7" w:rsidP="009A2AB7"/>
    <w:p w:rsidR="009A2AB7" w:rsidRDefault="009A2AB7" w:rsidP="009A2AB7">
      <w:r>
        <w:t>It is very important that you keep the sensorlist up to date during commissioning. The best way to do this is probably have the sensorlist open at your laptop and change immediately everything that you change in FT NavVision© on board. We know that it is sometimes very hectic and you don’t have the time to do this directly. In that case it’s best that you change it right after you finished your days’ work. This way you can use the sensorlist the next day again.</w:t>
      </w:r>
    </w:p>
    <w:p w:rsidR="009A2AB7" w:rsidRDefault="009A2AB7" w:rsidP="009A2AB7"/>
    <w:p w:rsidR="009A2AB7" w:rsidRPr="003C737D" w:rsidRDefault="009A2AB7" w:rsidP="009A2AB7">
      <w:r>
        <w:t>We will explain here the different methods of keeping the sensorlist up to date.</w:t>
      </w:r>
    </w:p>
    <w:p w:rsidR="009A2AB7" w:rsidRDefault="009A2AB7" w:rsidP="00D5559F">
      <w:pPr>
        <w:pStyle w:val="Kop2"/>
        <w:numPr>
          <w:ilvl w:val="1"/>
          <w:numId w:val="1"/>
        </w:numPr>
      </w:pPr>
      <w:bookmarkStart w:id="890" w:name="_Toc346187156"/>
      <w:bookmarkStart w:id="891" w:name="_Toc349645807"/>
      <w:r>
        <w:t>Direct changing</w:t>
      </w:r>
      <w:bookmarkEnd w:id="890"/>
      <w:bookmarkEnd w:id="891"/>
    </w:p>
    <w:p w:rsidR="009A2AB7" w:rsidRDefault="009A2AB7" w:rsidP="009A2AB7">
      <w:r>
        <w:t>So this is the one that you keep the latest sensorlist open at your laptop, next to the workstation that you are working on. When you alter something directly on the workstation, you can immediately change that in the sensorlist.</w:t>
      </w:r>
    </w:p>
    <w:p w:rsidR="009A2AB7" w:rsidRDefault="009A2AB7" w:rsidP="009A2AB7"/>
    <w:p w:rsidR="009A2AB7" w:rsidRDefault="009A2AB7" w:rsidP="009A2AB7">
      <w:r>
        <w:t xml:space="preserve">I already gave an example in Chapter </w:t>
      </w:r>
      <w:r>
        <w:fldChar w:fldCharType="begin"/>
      </w:r>
      <w:r>
        <w:instrText xml:space="preserve"> REF _Ref343169326 \r \h </w:instrText>
      </w:r>
      <w:r>
        <w:fldChar w:fldCharType="separate"/>
      </w:r>
      <w:r>
        <w:t>10.5</w:t>
      </w:r>
      <w:r>
        <w:fldChar w:fldCharType="end"/>
      </w:r>
      <w:r>
        <w:t xml:space="preserve"> with the crew names. But now </w:t>
      </w:r>
      <w:proofErr w:type="spellStart"/>
      <w:r>
        <w:t>lets</w:t>
      </w:r>
      <w:proofErr w:type="spellEnd"/>
      <w:r>
        <w:t xml:space="preserve"> say that you are working on the workstation and you find out that the </w:t>
      </w:r>
      <w:proofErr w:type="spellStart"/>
      <w:r>
        <w:t>serialnetwork</w:t>
      </w:r>
      <w:proofErr w:type="spellEnd"/>
      <w:r>
        <w:t xml:space="preserve"> on moxa 1 port 1 has a different </w:t>
      </w:r>
      <w:proofErr w:type="spellStart"/>
      <w:r>
        <w:t>baudrate</w:t>
      </w:r>
      <w:proofErr w:type="spellEnd"/>
      <w:r>
        <w:t xml:space="preserve">. The </w:t>
      </w:r>
      <w:proofErr w:type="spellStart"/>
      <w:r>
        <w:t>seriallan</w:t>
      </w:r>
      <w:proofErr w:type="spellEnd"/>
      <w:r>
        <w:t xml:space="preserve"> is the 1</w:t>
      </w:r>
      <w:r w:rsidRPr="009C09D4">
        <w:rPr>
          <w:vertAlign w:val="superscript"/>
        </w:rPr>
        <w:t>st</w:t>
      </w:r>
      <w:r>
        <w:t xml:space="preserve"> one in the ER en you have to change port 1 to a </w:t>
      </w:r>
      <w:proofErr w:type="spellStart"/>
      <w:r>
        <w:t>baudrate</w:t>
      </w:r>
      <w:proofErr w:type="spellEnd"/>
      <w:r>
        <w:t xml:space="preserve"> of 38400 instead of 115200. In FT NavVision© you change this on the workstation and the connection seems to be good.</w:t>
      </w:r>
    </w:p>
    <w:p w:rsidR="009A2AB7" w:rsidRDefault="009A2AB7" w:rsidP="009A2AB7"/>
    <w:p w:rsidR="009A2AB7" w:rsidRDefault="009A2AB7" w:rsidP="009A2AB7">
      <w:r>
        <w:t xml:space="preserve">Next time you import the sensorlist, you might wonder why the port isn’t working anymore. This is why you need to change it in the sensorlist in the tab “devicelist” to make sure next time the import will be in order. So go to your laptop, click on the devicelist tab and change the </w:t>
      </w:r>
      <w:proofErr w:type="spellStart"/>
      <w:r>
        <w:t>baudrate</w:t>
      </w:r>
      <w:proofErr w:type="spellEnd"/>
      <w:r>
        <w:t xml:space="preserve"> accordingly (see </w:t>
      </w:r>
      <w:r>
        <w:fldChar w:fldCharType="begin"/>
      </w:r>
      <w:r>
        <w:instrText xml:space="preserve"> REF _Ref343170369 \h </w:instrText>
      </w:r>
      <w:r>
        <w:fldChar w:fldCharType="separate"/>
      </w:r>
      <w:r>
        <w:t xml:space="preserve">Figure </w:t>
      </w:r>
      <w:r>
        <w:rPr>
          <w:noProof/>
        </w:rPr>
        <w:t>12</w:t>
      </w:r>
      <w:r>
        <w:noBreakHyphen/>
      </w:r>
      <w:r>
        <w:rPr>
          <w:noProof/>
        </w:rPr>
        <w:t>1</w:t>
      </w:r>
      <w:r>
        <w:fldChar w:fldCharType="end"/>
      </w:r>
      <w:r>
        <w:t xml:space="preserve"> and </w:t>
      </w:r>
      <w:r>
        <w:fldChar w:fldCharType="begin"/>
      </w:r>
      <w:r>
        <w:instrText xml:space="preserve"> REF _Ref343170371 \h </w:instrText>
      </w:r>
      <w:r>
        <w:fldChar w:fldCharType="separate"/>
      </w:r>
      <w:r>
        <w:t xml:space="preserve">Figure </w:t>
      </w:r>
      <w:r>
        <w:rPr>
          <w:noProof/>
        </w:rPr>
        <w:t>12</w:t>
      </w:r>
      <w:r>
        <w:noBreakHyphen/>
      </w:r>
      <w:r>
        <w:rPr>
          <w:noProof/>
        </w:rPr>
        <w:t>2</w:t>
      </w:r>
      <w:r>
        <w:fldChar w:fldCharType="end"/>
      </w:r>
      <w:r>
        <w:t>).</w:t>
      </w:r>
    </w:p>
    <w:p w:rsidR="009A2AB7" w:rsidRDefault="009A2AB7" w:rsidP="009A2AB7"/>
    <w:p w:rsidR="009A2AB7" w:rsidRDefault="009A2AB7" w:rsidP="009A2AB7">
      <w:r>
        <w:rPr>
          <w:noProof/>
          <w:lang w:val="nl-NL" w:eastAsia="nl-NL"/>
        </w:rPr>
        <w:drawing>
          <wp:inline distT="0" distB="0" distL="0" distR="0" wp14:anchorId="62954484" wp14:editId="13727288">
            <wp:extent cx="5760720" cy="518747"/>
            <wp:effectExtent l="0" t="0" r="0" b="0"/>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518747"/>
                    </a:xfrm>
                    <a:prstGeom prst="rect">
                      <a:avLst/>
                    </a:prstGeom>
                  </pic:spPr>
                </pic:pic>
              </a:graphicData>
            </a:graphic>
          </wp:inline>
        </w:drawing>
      </w:r>
    </w:p>
    <w:p w:rsidR="009A2AB7" w:rsidRDefault="009A2AB7" w:rsidP="009A2AB7">
      <w:pPr>
        <w:pStyle w:val="Onderschrift"/>
      </w:pPr>
      <w:bookmarkStart w:id="892" w:name="_Ref343170369"/>
      <w:bookmarkStart w:id="893" w:name="_Toc346187257"/>
      <w:bookmarkStart w:id="894" w:name="_Toc349645938"/>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1</w:t>
      </w:r>
      <w:r>
        <w:fldChar w:fldCharType="end"/>
      </w:r>
      <w:bookmarkEnd w:id="892"/>
      <w:r>
        <w:t xml:space="preserve">: changing </w:t>
      </w:r>
      <w:proofErr w:type="spellStart"/>
      <w:r>
        <w:t>baudrate</w:t>
      </w:r>
      <w:proofErr w:type="spellEnd"/>
      <w:r>
        <w:t xml:space="preserve"> old</w:t>
      </w:r>
      <w:bookmarkEnd w:id="893"/>
      <w:bookmarkEnd w:id="894"/>
    </w:p>
    <w:p w:rsidR="009A2AB7" w:rsidRDefault="009A2AB7" w:rsidP="009A2AB7">
      <w:r>
        <w:rPr>
          <w:noProof/>
          <w:lang w:val="nl-NL" w:eastAsia="nl-NL"/>
        </w:rPr>
        <w:drawing>
          <wp:inline distT="0" distB="0" distL="0" distR="0" wp14:anchorId="57A9D08A" wp14:editId="28B21C3F">
            <wp:extent cx="5760720" cy="501598"/>
            <wp:effectExtent l="0" t="0" r="0" b="0"/>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501598"/>
                    </a:xfrm>
                    <a:prstGeom prst="rect">
                      <a:avLst/>
                    </a:prstGeom>
                  </pic:spPr>
                </pic:pic>
              </a:graphicData>
            </a:graphic>
          </wp:inline>
        </w:drawing>
      </w:r>
    </w:p>
    <w:p w:rsidR="009A2AB7" w:rsidRDefault="009A2AB7" w:rsidP="009A2AB7">
      <w:pPr>
        <w:pStyle w:val="Onderschrift"/>
      </w:pPr>
      <w:bookmarkStart w:id="895" w:name="_Ref343170371"/>
      <w:bookmarkStart w:id="896" w:name="_Toc346187258"/>
      <w:bookmarkStart w:id="897" w:name="_Toc349645939"/>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2</w:t>
      </w:r>
      <w:r>
        <w:fldChar w:fldCharType="end"/>
      </w:r>
      <w:bookmarkEnd w:id="895"/>
      <w:r>
        <w:t xml:space="preserve">: Changing </w:t>
      </w:r>
      <w:proofErr w:type="spellStart"/>
      <w:r>
        <w:t>baudrate</w:t>
      </w:r>
      <w:proofErr w:type="spellEnd"/>
      <w:r>
        <w:t xml:space="preserve"> new</w:t>
      </w:r>
      <w:bookmarkEnd w:id="896"/>
      <w:bookmarkEnd w:id="897"/>
    </w:p>
    <w:p w:rsidR="009A2AB7" w:rsidRDefault="009A2AB7" w:rsidP="009A2AB7">
      <w:r>
        <w:lastRenderedPageBreak/>
        <w:t xml:space="preserve"> Same goes for the changes in the sensorlist. Again you’re working on the workstation and you notice that you have to change a connection at the Wago. It seems that the connections on the Wago Workshop are switched. The sensor on pin 3 is on pin 5 and the sensor on pin 5 is on pin 3. Of course you can change the wires on the Wago itself but for argument sake we say that you change the fieldnames in the Wago-section of the workstation.</w:t>
      </w:r>
    </w:p>
    <w:p w:rsidR="009A2AB7" w:rsidRDefault="009A2AB7" w:rsidP="009A2AB7"/>
    <w:p w:rsidR="009A2AB7" w:rsidRDefault="009A2AB7" w:rsidP="009A2AB7">
      <w:r>
        <w:t xml:space="preserve">Again you need to change this in the sensorlist or it will get back to the old state as you import the sensorlist again. The original lines you will find in the next figure: </w:t>
      </w:r>
    </w:p>
    <w:p w:rsidR="009A2AB7" w:rsidRDefault="009A2AB7" w:rsidP="009A2AB7"/>
    <w:p w:rsidR="009A2AB7" w:rsidRDefault="009A2AB7" w:rsidP="009A2AB7"/>
    <w:p w:rsidR="009A2AB7" w:rsidRDefault="009A2AB7" w:rsidP="009A2AB7">
      <w:r>
        <w:rPr>
          <w:noProof/>
          <w:lang w:val="nl-NL" w:eastAsia="nl-NL"/>
        </w:rPr>
        <w:drawing>
          <wp:inline distT="0" distB="0" distL="0" distR="0" wp14:anchorId="3AB3685B" wp14:editId="0FB74C52">
            <wp:extent cx="5760720" cy="306226"/>
            <wp:effectExtent l="0" t="0" r="0" b="0"/>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306226"/>
                    </a:xfrm>
                    <a:prstGeom prst="rect">
                      <a:avLst/>
                    </a:prstGeom>
                  </pic:spPr>
                </pic:pic>
              </a:graphicData>
            </a:graphic>
          </wp:inline>
        </w:drawing>
      </w:r>
    </w:p>
    <w:p w:rsidR="009A2AB7" w:rsidRDefault="009A2AB7" w:rsidP="009A2AB7">
      <w:pPr>
        <w:pStyle w:val="Onderschrift"/>
      </w:pPr>
      <w:bookmarkStart w:id="898" w:name="_Toc346187259"/>
      <w:bookmarkStart w:id="899" w:name="_Toc349645940"/>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3</w:t>
      </w:r>
      <w:r>
        <w:fldChar w:fldCharType="end"/>
      </w:r>
      <w:r>
        <w:t>: Changing Wago original</w:t>
      </w:r>
      <w:bookmarkEnd w:id="898"/>
      <w:bookmarkEnd w:id="899"/>
    </w:p>
    <w:p w:rsidR="009A2AB7" w:rsidRDefault="009A2AB7" w:rsidP="009A2AB7">
      <w:r>
        <w:t xml:space="preserve">Now you can switch the whole line with names, fields and everything (see </w:t>
      </w:r>
      <w:r>
        <w:fldChar w:fldCharType="begin"/>
      </w:r>
      <w:r>
        <w:instrText xml:space="preserve"> REF _Ref343171960 \h </w:instrText>
      </w:r>
      <w:r>
        <w:fldChar w:fldCharType="separate"/>
      </w:r>
      <w:r>
        <w:t xml:space="preserve">Figure </w:t>
      </w:r>
      <w:r>
        <w:rPr>
          <w:noProof/>
        </w:rPr>
        <w:t>12</w:t>
      </w:r>
      <w:r>
        <w:noBreakHyphen/>
      </w:r>
      <w:r>
        <w:rPr>
          <w:noProof/>
        </w:rPr>
        <w:t>4</w:t>
      </w:r>
      <w:r>
        <w:fldChar w:fldCharType="end"/>
      </w:r>
      <w:r>
        <w:t>). Realize that you still need to change the pin-number, or nothing will change. For readability this will be the best option and also if you have to change a lot of pin numbers this is more synoptic. There will be an example later.</w:t>
      </w:r>
    </w:p>
    <w:p w:rsidR="009A2AB7" w:rsidRDefault="009A2AB7" w:rsidP="009A2AB7"/>
    <w:p w:rsidR="009A2AB7" w:rsidRDefault="009A2AB7" w:rsidP="009A2AB7">
      <w:r>
        <w:rPr>
          <w:noProof/>
          <w:lang w:val="nl-NL" w:eastAsia="nl-NL"/>
        </w:rPr>
        <w:drawing>
          <wp:inline distT="0" distB="0" distL="0" distR="0" wp14:anchorId="4937F1FF" wp14:editId="024BADAA">
            <wp:extent cx="5760720" cy="301939"/>
            <wp:effectExtent l="0" t="0" r="0" b="3175"/>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301939"/>
                    </a:xfrm>
                    <a:prstGeom prst="rect">
                      <a:avLst/>
                    </a:prstGeom>
                  </pic:spPr>
                </pic:pic>
              </a:graphicData>
            </a:graphic>
          </wp:inline>
        </w:drawing>
      </w:r>
    </w:p>
    <w:p w:rsidR="009A2AB7" w:rsidRDefault="009A2AB7" w:rsidP="009A2AB7">
      <w:pPr>
        <w:pStyle w:val="Onderschrift"/>
      </w:pPr>
      <w:bookmarkStart w:id="900" w:name="_Ref343171960"/>
      <w:bookmarkStart w:id="901" w:name="_Toc346187260"/>
      <w:bookmarkStart w:id="902" w:name="_Toc349645941"/>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4</w:t>
      </w:r>
      <w:r>
        <w:fldChar w:fldCharType="end"/>
      </w:r>
      <w:bookmarkEnd w:id="900"/>
      <w:r>
        <w:t>: Changing Wago lines</w:t>
      </w:r>
      <w:bookmarkEnd w:id="901"/>
      <w:bookmarkEnd w:id="902"/>
    </w:p>
    <w:p w:rsidR="009A2AB7" w:rsidRDefault="009A2AB7" w:rsidP="009A2AB7">
      <w:r>
        <w:t>If it is about small amounts of changes it is easier to just change the pin-number. FT NavVision© doesn’t mind and will put it in the right order into the system. See next figure:</w:t>
      </w:r>
    </w:p>
    <w:p w:rsidR="009A2AB7" w:rsidRDefault="009A2AB7" w:rsidP="009A2AB7"/>
    <w:p w:rsidR="009A2AB7" w:rsidRDefault="009A2AB7" w:rsidP="009A2AB7"/>
    <w:p w:rsidR="009A2AB7" w:rsidRDefault="009A2AB7" w:rsidP="009A2AB7">
      <w:r>
        <w:rPr>
          <w:noProof/>
          <w:lang w:val="nl-NL" w:eastAsia="nl-NL"/>
        </w:rPr>
        <w:drawing>
          <wp:inline distT="0" distB="0" distL="0" distR="0" wp14:anchorId="6ED8EC15" wp14:editId="12E5DEC3">
            <wp:extent cx="5760720" cy="312350"/>
            <wp:effectExtent l="0" t="0" r="0" b="0"/>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312350"/>
                    </a:xfrm>
                    <a:prstGeom prst="rect">
                      <a:avLst/>
                    </a:prstGeom>
                  </pic:spPr>
                </pic:pic>
              </a:graphicData>
            </a:graphic>
          </wp:inline>
        </w:drawing>
      </w:r>
    </w:p>
    <w:p w:rsidR="009A2AB7" w:rsidRDefault="009A2AB7" w:rsidP="009A2AB7">
      <w:pPr>
        <w:pStyle w:val="Onderschrift"/>
      </w:pPr>
      <w:bookmarkStart w:id="903" w:name="_Toc346187261"/>
      <w:bookmarkStart w:id="904" w:name="_Toc349645942"/>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5</w:t>
      </w:r>
      <w:r>
        <w:fldChar w:fldCharType="end"/>
      </w:r>
      <w:r>
        <w:t>: Changing Wago numbers</w:t>
      </w:r>
      <w:bookmarkEnd w:id="903"/>
      <w:bookmarkEnd w:id="904"/>
    </w:p>
    <w:p w:rsidR="009A2AB7" w:rsidRDefault="009A2AB7" w:rsidP="00D5559F">
      <w:pPr>
        <w:pStyle w:val="Kop3"/>
        <w:numPr>
          <w:ilvl w:val="2"/>
          <w:numId w:val="1"/>
        </w:numPr>
      </w:pPr>
      <w:bookmarkStart w:id="905" w:name="_Toc346187157"/>
      <w:bookmarkStart w:id="906" w:name="_Toc349645808"/>
      <w:r>
        <w:t>insert</w:t>
      </w:r>
      <w:bookmarkEnd w:id="905"/>
      <w:bookmarkEnd w:id="906"/>
    </w:p>
    <w:p w:rsidR="009A2AB7" w:rsidRDefault="009A2AB7" w:rsidP="009A2AB7">
      <w:r>
        <w:t>When you need to insert a new connection into the Wago (an extra sensor for example), it could be very easy to do as you can read in the “Installation and commissioning manual”. Just choose a free pin in FT NavVision© Tools&gt;Configuration&gt;Wago. However, don’t forget to put that also in the sensorlist or you will lose that connection again after importing.</w:t>
      </w:r>
    </w:p>
    <w:p w:rsidR="009A2AB7" w:rsidRDefault="009A2AB7" w:rsidP="009A2AB7"/>
    <w:p w:rsidR="009A2AB7" w:rsidRPr="003A390C" w:rsidRDefault="009A2AB7" w:rsidP="009A2AB7">
      <w:r>
        <w:t xml:space="preserve">Same goes for extra devices in the “devicelist” tab. Just remember: importing a sensorlist will overwrite every change you have made on the system. </w:t>
      </w:r>
    </w:p>
    <w:p w:rsidR="009A2AB7" w:rsidRDefault="009A2AB7" w:rsidP="00D5559F">
      <w:pPr>
        <w:pStyle w:val="Kop2"/>
        <w:numPr>
          <w:ilvl w:val="1"/>
          <w:numId w:val="1"/>
        </w:numPr>
      </w:pPr>
      <w:bookmarkStart w:id="907" w:name="_Toc346187158"/>
      <w:bookmarkStart w:id="908" w:name="_Toc349645809"/>
      <w:r>
        <w:t>Bigger changes</w:t>
      </w:r>
      <w:bookmarkEnd w:id="907"/>
      <w:bookmarkEnd w:id="908"/>
    </w:p>
    <w:p w:rsidR="009A2AB7" w:rsidRDefault="009A2AB7" w:rsidP="009A2AB7">
      <w:r>
        <w:t xml:space="preserve">One of the bigger changes that can take place is that you have to change the order of the Wago slices or you will have to add a Wago slice somewhere. This will mess up the whole configuration. Without using the sensorlist this is almost impossible to do. </w:t>
      </w:r>
    </w:p>
    <w:p w:rsidR="009A2AB7" w:rsidRDefault="009A2AB7" w:rsidP="009A2AB7"/>
    <w:p w:rsidR="009A2AB7" w:rsidRDefault="009A2AB7" w:rsidP="009A2AB7">
      <w:r>
        <w:t>Let’s pretend you have the following configuration:</w:t>
      </w:r>
    </w:p>
    <w:p w:rsidR="009A2AB7" w:rsidRDefault="009A2AB7" w:rsidP="009A2AB7"/>
    <w:p w:rsidR="009A2AB7" w:rsidRDefault="009A2AB7" w:rsidP="009A2AB7">
      <w:r>
        <w:rPr>
          <w:noProof/>
          <w:lang w:val="nl-NL" w:eastAsia="nl-NL"/>
        </w:rPr>
        <w:lastRenderedPageBreak/>
        <w:drawing>
          <wp:inline distT="0" distB="0" distL="0" distR="0" wp14:anchorId="457E5A27" wp14:editId="1B5553D3">
            <wp:extent cx="5760720" cy="2651916"/>
            <wp:effectExtent l="0" t="0" r="0" b="0"/>
            <wp:docPr id="160" name="Afbeelding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2651916"/>
                    </a:xfrm>
                    <a:prstGeom prst="rect">
                      <a:avLst/>
                    </a:prstGeom>
                  </pic:spPr>
                </pic:pic>
              </a:graphicData>
            </a:graphic>
          </wp:inline>
        </w:drawing>
      </w:r>
    </w:p>
    <w:p w:rsidR="009A2AB7" w:rsidRDefault="009A2AB7" w:rsidP="009A2AB7">
      <w:pPr>
        <w:pStyle w:val="Onderschrift"/>
      </w:pPr>
      <w:bookmarkStart w:id="909" w:name="_Toc346187262"/>
      <w:bookmarkStart w:id="910" w:name="_Toc349645943"/>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6</w:t>
      </w:r>
      <w:r>
        <w:fldChar w:fldCharType="end"/>
      </w:r>
      <w:r>
        <w:t>: Inserting a Wago slice 1</w:t>
      </w:r>
      <w:bookmarkEnd w:id="909"/>
      <w:bookmarkEnd w:id="910"/>
    </w:p>
    <w:p w:rsidR="009A2AB7" w:rsidRDefault="009A2AB7" w:rsidP="009A2AB7">
      <w:r>
        <w:t>Now you need to put an extra slice (DI) 750-432 after the 3</w:t>
      </w:r>
      <w:r w:rsidRPr="00B62C35">
        <w:rPr>
          <w:vertAlign w:val="superscript"/>
        </w:rPr>
        <w:t>rd</w:t>
      </w:r>
      <w:r>
        <w:t xml:space="preserve"> slice in the Wago. If you do that FT NavVision© will see that as a slice without a number and all the fields after slice 3 will go back one slice. You can imagine that is not what we want.</w:t>
      </w:r>
    </w:p>
    <w:p w:rsidR="009A2AB7" w:rsidRDefault="009A2AB7" w:rsidP="009A2AB7"/>
    <w:p w:rsidR="009A2AB7" w:rsidRDefault="009A2AB7" w:rsidP="009A2AB7">
      <w:r>
        <w:t>Now let’s do this with the sensorlist. You insert an empty row after the 3</w:t>
      </w:r>
      <w:r w:rsidRPr="00052B49">
        <w:rPr>
          <w:vertAlign w:val="superscript"/>
        </w:rPr>
        <w:t>rd</w:t>
      </w:r>
      <w:r>
        <w:t xml:space="preserve"> slice (see </w:t>
      </w:r>
      <w:r>
        <w:fldChar w:fldCharType="begin"/>
      </w:r>
      <w:r>
        <w:instrText xml:space="preserve"> REF _Ref343173979 \h </w:instrText>
      </w:r>
      <w:r>
        <w:fldChar w:fldCharType="separate"/>
      </w:r>
      <w:r>
        <w:t xml:space="preserve">Figure </w:t>
      </w:r>
      <w:r>
        <w:rPr>
          <w:noProof/>
        </w:rPr>
        <w:t>12</w:t>
      </w:r>
      <w:r>
        <w:noBreakHyphen/>
      </w:r>
      <w:r>
        <w:rPr>
          <w:noProof/>
        </w:rPr>
        <w:t>7</w:t>
      </w:r>
      <w:r>
        <w:fldChar w:fldCharType="end"/>
      </w:r>
      <w:r>
        <w:t>). Now this will be the 4</w:t>
      </w:r>
      <w:r w:rsidRPr="00052B49">
        <w:rPr>
          <w:vertAlign w:val="superscript"/>
        </w:rPr>
        <w:t>th</w:t>
      </w:r>
      <w:r>
        <w:t xml:space="preserve"> slice so at the module column you say it is number 4 and you fill in all the other appropriate fields (see </w:t>
      </w:r>
      <w:r>
        <w:fldChar w:fldCharType="begin"/>
      </w:r>
      <w:r>
        <w:instrText xml:space="preserve"> REF _Ref343173988 \h </w:instrText>
      </w:r>
      <w:r>
        <w:fldChar w:fldCharType="separate"/>
      </w:r>
      <w:r>
        <w:t xml:space="preserve">Figure </w:t>
      </w:r>
      <w:r>
        <w:rPr>
          <w:noProof/>
        </w:rPr>
        <w:t>12</w:t>
      </w:r>
      <w:r>
        <w:noBreakHyphen/>
      </w:r>
      <w:r>
        <w:rPr>
          <w:noProof/>
        </w:rPr>
        <w:t>8</w:t>
      </w:r>
      <w:r>
        <w:fldChar w:fldCharType="end"/>
      </w:r>
      <w:r>
        <w:t>).</w:t>
      </w:r>
    </w:p>
    <w:p w:rsidR="009A2AB7" w:rsidRDefault="009A2AB7" w:rsidP="009A2AB7"/>
    <w:p w:rsidR="009A2AB7" w:rsidRDefault="009A2AB7" w:rsidP="009A2AB7">
      <w:r>
        <w:rPr>
          <w:noProof/>
          <w:lang w:val="nl-NL" w:eastAsia="nl-NL"/>
        </w:rPr>
        <w:drawing>
          <wp:inline distT="0" distB="0" distL="0" distR="0" wp14:anchorId="1F70755A" wp14:editId="3852D30A">
            <wp:extent cx="5760720" cy="2540449"/>
            <wp:effectExtent l="0" t="0" r="0" b="0"/>
            <wp:docPr id="161" name="Afbeelding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2540449"/>
                    </a:xfrm>
                    <a:prstGeom prst="rect">
                      <a:avLst/>
                    </a:prstGeom>
                  </pic:spPr>
                </pic:pic>
              </a:graphicData>
            </a:graphic>
          </wp:inline>
        </w:drawing>
      </w:r>
    </w:p>
    <w:p w:rsidR="009A2AB7" w:rsidRDefault="009A2AB7" w:rsidP="009A2AB7">
      <w:pPr>
        <w:pStyle w:val="Onderschrift"/>
      </w:pPr>
      <w:bookmarkStart w:id="911" w:name="_Ref343173979"/>
      <w:bookmarkStart w:id="912" w:name="_Toc346187263"/>
      <w:bookmarkStart w:id="913" w:name="_Toc349645944"/>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7</w:t>
      </w:r>
      <w:r>
        <w:fldChar w:fldCharType="end"/>
      </w:r>
      <w:bookmarkEnd w:id="911"/>
      <w:r>
        <w:t>:</w:t>
      </w:r>
      <w:r w:rsidRPr="00052B49">
        <w:t xml:space="preserve"> </w:t>
      </w:r>
      <w:r>
        <w:t>Inserting a Wago slice 2</w:t>
      </w:r>
      <w:bookmarkEnd w:id="912"/>
      <w:bookmarkEnd w:id="913"/>
    </w:p>
    <w:p w:rsidR="009A2AB7" w:rsidRDefault="009A2AB7" w:rsidP="009A2AB7">
      <w:pPr>
        <w:pStyle w:val="Onderschrift"/>
      </w:pPr>
      <w:r>
        <w:rPr>
          <w:noProof/>
          <w:lang w:val="nl-NL" w:eastAsia="nl-NL"/>
        </w:rPr>
        <w:lastRenderedPageBreak/>
        <w:drawing>
          <wp:inline distT="0" distB="0" distL="0" distR="0" wp14:anchorId="709BEA67" wp14:editId="287C6C87">
            <wp:extent cx="5760720" cy="2622518"/>
            <wp:effectExtent l="0" t="0" r="0" b="6985"/>
            <wp:docPr id="162" name="Afbeelding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60720" cy="2622518"/>
                    </a:xfrm>
                    <a:prstGeom prst="rect">
                      <a:avLst/>
                    </a:prstGeom>
                  </pic:spPr>
                </pic:pic>
              </a:graphicData>
            </a:graphic>
          </wp:inline>
        </w:drawing>
      </w:r>
    </w:p>
    <w:p w:rsidR="009A2AB7" w:rsidRDefault="009A2AB7" w:rsidP="009A2AB7">
      <w:pPr>
        <w:pStyle w:val="Onderschrift"/>
      </w:pPr>
      <w:bookmarkStart w:id="914" w:name="_Ref343173988"/>
      <w:bookmarkStart w:id="915" w:name="_Toc346187264"/>
      <w:bookmarkStart w:id="916" w:name="_Toc349645945"/>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8</w:t>
      </w:r>
      <w:r>
        <w:fldChar w:fldCharType="end"/>
      </w:r>
      <w:bookmarkEnd w:id="914"/>
      <w:r>
        <w:t>:</w:t>
      </w:r>
      <w:r w:rsidRPr="00052B49">
        <w:t xml:space="preserve"> </w:t>
      </w:r>
      <w:r>
        <w:t>Inserting a Wago slice 3</w:t>
      </w:r>
      <w:bookmarkEnd w:id="915"/>
      <w:bookmarkEnd w:id="916"/>
    </w:p>
    <w:p w:rsidR="009A2AB7" w:rsidRDefault="009A2AB7" w:rsidP="009A2AB7">
      <w:r>
        <w:t xml:space="preserve">Now you will have two Wago slices with number 4 so you will need to increase the rest of the module numbers on that Wago. Of course you can do this by hand, but Excel is very helpful in this. Just find a cell with number 1 in it (cause we need to increase the modules by 1) an click CTRL-C to copy the number. Now select all the select all the cells in the module-column that need to be adjusted and right-click. Select “Paste Special” (see </w:t>
      </w:r>
      <w:r>
        <w:fldChar w:fldCharType="begin"/>
      </w:r>
      <w:r>
        <w:instrText xml:space="preserve"> REF _Ref343175348 \h </w:instrText>
      </w:r>
      <w:r>
        <w:fldChar w:fldCharType="separate"/>
      </w:r>
      <w:r>
        <w:t xml:space="preserve">Figure </w:t>
      </w:r>
      <w:r>
        <w:rPr>
          <w:noProof/>
        </w:rPr>
        <w:t>12</w:t>
      </w:r>
      <w:r>
        <w:noBreakHyphen/>
      </w:r>
      <w:r>
        <w:rPr>
          <w:noProof/>
        </w:rPr>
        <w:t>9</w:t>
      </w:r>
      <w:r>
        <w:fldChar w:fldCharType="end"/>
      </w:r>
      <w:r>
        <w:t>).</w:t>
      </w:r>
    </w:p>
    <w:p w:rsidR="009A2AB7" w:rsidRDefault="009A2AB7" w:rsidP="009A2AB7"/>
    <w:p w:rsidR="009A2AB7" w:rsidRDefault="009A2AB7" w:rsidP="009A2AB7">
      <w:r>
        <w:rPr>
          <w:noProof/>
          <w:lang w:val="nl-NL" w:eastAsia="nl-NL"/>
        </w:rPr>
        <w:drawing>
          <wp:inline distT="0" distB="0" distL="0" distR="0" wp14:anchorId="0EC994A5" wp14:editId="66582E0B">
            <wp:extent cx="1981200" cy="3619500"/>
            <wp:effectExtent l="0" t="0" r="0" b="0"/>
            <wp:docPr id="163" name="Afbeelding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981200" cy="3619500"/>
                    </a:xfrm>
                    <a:prstGeom prst="rect">
                      <a:avLst/>
                    </a:prstGeom>
                  </pic:spPr>
                </pic:pic>
              </a:graphicData>
            </a:graphic>
          </wp:inline>
        </w:drawing>
      </w:r>
    </w:p>
    <w:p w:rsidR="009A2AB7" w:rsidRDefault="009A2AB7" w:rsidP="009A2AB7">
      <w:pPr>
        <w:pStyle w:val="Onderschrift"/>
      </w:pPr>
      <w:bookmarkStart w:id="917" w:name="_Ref343175348"/>
      <w:bookmarkStart w:id="918" w:name="_Toc346187265"/>
      <w:bookmarkStart w:id="919" w:name="_Toc349645946"/>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9</w:t>
      </w:r>
      <w:r>
        <w:fldChar w:fldCharType="end"/>
      </w:r>
      <w:bookmarkEnd w:id="917"/>
      <w:r>
        <w:t>: Excel trick 1</w:t>
      </w:r>
      <w:bookmarkEnd w:id="918"/>
      <w:bookmarkEnd w:id="919"/>
    </w:p>
    <w:p w:rsidR="009A2AB7" w:rsidRDefault="009A2AB7" w:rsidP="009A2AB7">
      <w:r>
        <w:t xml:space="preserve">In the next window choose “Add” and then click OK (see </w:t>
      </w:r>
      <w:r>
        <w:fldChar w:fldCharType="begin"/>
      </w:r>
      <w:r>
        <w:instrText xml:space="preserve"> REF _Ref343175335 \h </w:instrText>
      </w:r>
      <w:r>
        <w:fldChar w:fldCharType="separate"/>
      </w:r>
      <w:r>
        <w:t xml:space="preserve">Figure </w:t>
      </w:r>
      <w:r>
        <w:rPr>
          <w:noProof/>
        </w:rPr>
        <w:t>12</w:t>
      </w:r>
      <w:r>
        <w:noBreakHyphen/>
      </w:r>
      <w:r>
        <w:rPr>
          <w:noProof/>
        </w:rPr>
        <w:t>10</w:t>
      </w:r>
      <w:r>
        <w:fldChar w:fldCharType="end"/>
      </w:r>
      <w:r>
        <w:t>). You will see that all the module numbers has increased by 1.</w:t>
      </w:r>
    </w:p>
    <w:p w:rsidR="009A2AB7" w:rsidRDefault="009A2AB7" w:rsidP="009A2AB7"/>
    <w:p w:rsidR="009A2AB7" w:rsidRDefault="009A2AB7" w:rsidP="009A2AB7">
      <w:r>
        <w:rPr>
          <w:noProof/>
          <w:lang w:val="nl-NL" w:eastAsia="nl-NL"/>
        </w:rPr>
        <w:lastRenderedPageBreak/>
        <w:drawing>
          <wp:inline distT="0" distB="0" distL="0" distR="0" wp14:anchorId="208804D2" wp14:editId="1D2DBA84">
            <wp:extent cx="2733675" cy="2943225"/>
            <wp:effectExtent l="0" t="0" r="9525" b="9525"/>
            <wp:docPr id="164" name="Afbeelding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733675" cy="2943225"/>
                    </a:xfrm>
                    <a:prstGeom prst="rect">
                      <a:avLst/>
                    </a:prstGeom>
                  </pic:spPr>
                </pic:pic>
              </a:graphicData>
            </a:graphic>
          </wp:inline>
        </w:drawing>
      </w:r>
    </w:p>
    <w:p w:rsidR="009A2AB7" w:rsidRDefault="009A2AB7" w:rsidP="009A2AB7">
      <w:pPr>
        <w:pStyle w:val="Onderschrift"/>
      </w:pPr>
      <w:bookmarkStart w:id="920" w:name="_Ref343175335"/>
      <w:bookmarkStart w:id="921" w:name="_Toc346187266"/>
      <w:bookmarkStart w:id="922" w:name="_Toc349645947"/>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10</w:t>
      </w:r>
      <w:r>
        <w:fldChar w:fldCharType="end"/>
      </w:r>
      <w:bookmarkEnd w:id="920"/>
      <w:r>
        <w:t>: Excel trick 2</w:t>
      </w:r>
      <w:bookmarkEnd w:id="921"/>
      <w:bookmarkEnd w:id="922"/>
    </w:p>
    <w:p w:rsidR="009A2AB7" w:rsidRDefault="009A2AB7" w:rsidP="009A2AB7">
      <w:r>
        <w:t>Now you can easily import the sensorlist (after you inserted the new Wago slice) and it will set everything in its right place.</w:t>
      </w:r>
    </w:p>
    <w:p w:rsidR="009A2AB7" w:rsidRDefault="009A2AB7" w:rsidP="009A2AB7"/>
    <w:p w:rsidR="009A2AB7" w:rsidRDefault="009A2AB7" w:rsidP="009A2AB7"/>
    <w:p w:rsidR="009A2AB7" w:rsidRDefault="009A2AB7" w:rsidP="009A2AB7"/>
    <w:p w:rsidR="009A2AB7" w:rsidRDefault="009A2AB7" w:rsidP="009A2AB7"/>
    <w:p w:rsidR="009A2AB7" w:rsidRDefault="009A2AB7" w:rsidP="00D5559F">
      <w:pPr>
        <w:pStyle w:val="Kop2"/>
        <w:numPr>
          <w:ilvl w:val="1"/>
          <w:numId w:val="1"/>
        </w:numPr>
      </w:pPr>
      <w:bookmarkStart w:id="923" w:name="_Toc346187159"/>
      <w:bookmarkStart w:id="924" w:name="_Toc349645810"/>
      <w:r>
        <w:t>Keep the sensorlist up to date afterwards</w:t>
      </w:r>
      <w:bookmarkEnd w:id="923"/>
      <w:bookmarkEnd w:id="924"/>
    </w:p>
    <w:p w:rsidR="009A2AB7" w:rsidRDefault="009A2AB7" w:rsidP="00D5559F">
      <w:pPr>
        <w:pStyle w:val="Kop3"/>
        <w:numPr>
          <w:ilvl w:val="2"/>
          <w:numId w:val="1"/>
        </w:numPr>
      </w:pPr>
      <w:bookmarkStart w:id="925" w:name="_Toc346187160"/>
      <w:bookmarkStart w:id="926" w:name="_Toc349645811"/>
      <w:r>
        <w:t>Introduction</w:t>
      </w:r>
      <w:bookmarkEnd w:id="925"/>
      <w:bookmarkEnd w:id="926"/>
    </w:p>
    <w:p w:rsidR="009A2AB7" w:rsidRDefault="009A2AB7" w:rsidP="009A2AB7">
      <w:r>
        <w:t xml:space="preserve">Most likely you will find yourself occupied with work or you will get on board and the crew has made a lot of changes. In both cases it is impossible to use the sensorlist because it probably makes more problems than that it serves you. In that case you need to clean up the sensorlist first. After the clean-up you can use the sensorlist again. </w:t>
      </w:r>
    </w:p>
    <w:p w:rsidR="009A2AB7" w:rsidRDefault="009A2AB7" w:rsidP="009A2AB7"/>
    <w:p w:rsidR="009A2AB7" w:rsidRDefault="009A2AB7" w:rsidP="009A2AB7">
      <w:r>
        <w:t>To clean up the sensorlist you need to follow the instructions below. This is, for now, the best way to do this. The bigger the sensorlist is and the more changes, the more time-consuming it will be. But in the end you will only benefit.</w:t>
      </w:r>
    </w:p>
    <w:p w:rsidR="009A2AB7" w:rsidRDefault="009A2AB7" w:rsidP="009A2AB7"/>
    <w:p w:rsidR="009A2AB7" w:rsidRDefault="009A2AB7" w:rsidP="00D5559F">
      <w:pPr>
        <w:pStyle w:val="Kop3"/>
        <w:numPr>
          <w:ilvl w:val="2"/>
          <w:numId w:val="1"/>
        </w:numPr>
      </w:pPr>
      <w:bookmarkStart w:id="927" w:name="_Toc346187161"/>
      <w:bookmarkStart w:id="928" w:name="_Toc349645812"/>
      <w:r>
        <w:t>What do you need</w:t>
      </w:r>
      <w:bookmarkEnd w:id="927"/>
      <w:bookmarkEnd w:id="928"/>
    </w:p>
    <w:p w:rsidR="009A2AB7" w:rsidRDefault="009A2AB7" w:rsidP="009A2AB7">
      <w:r>
        <w:t>You need a complete clean installation of the latest FT NavVision© on your pc/laptop. Keep this one clean and copy your key file (the *.key.ini) into the folder NavVision/</w:t>
      </w:r>
      <w:proofErr w:type="spellStart"/>
      <w:r>
        <w:t>config</w:t>
      </w:r>
      <w:proofErr w:type="spellEnd"/>
      <w:r>
        <w:t>/network.</w:t>
      </w:r>
    </w:p>
    <w:p w:rsidR="009A2AB7" w:rsidRDefault="009A2AB7" w:rsidP="009A2AB7"/>
    <w:p w:rsidR="009A2AB7" w:rsidRDefault="009A2AB7" w:rsidP="009A2AB7">
      <w:r>
        <w:t>If you start at a new project, or wish to make a new beginning, make a new folder and name it after your project. Copy al the files from the clean FT NavVision© folder into your new folder. You will get the following folder:</w:t>
      </w:r>
    </w:p>
    <w:p w:rsidR="009A2AB7" w:rsidRDefault="009A2AB7" w:rsidP="009A2AB7"/>
    <w:p w:rsidR="009A2AB7" w:rsidRDefault="009A2AB7" w:rsidP="009A2AB7">
      <w:r>
        <w:rPr>
          <w:noProof/>
          <w:lang w:val="nl-NL" w:eastAsia="nl-NL"/>
        </w:rPr>
        <w:lastRenderedPageBreak/>
        <w:drawing>
          <wp:inline distT="0" distB="0" distL="0" distR="0" wp14:anchorId="164633BF" wp14:editId="1E3BF357">
            <wp:extent cx="5760720" cy="3605503"/>
            <wp:effectExtent l="0" t="0" r="0" b="0"/>
            <wp:docPr id="165" name="Afbeelding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60720" cy="3605503"/>
                    </a:xfrm>
                    <a:prstGeom prst="rect">
                      <a:avLst/>
                    </a:prstGeom>
                  </pic:spPr>
                </pic:pic>
              </a:graphicData>
            </a:graphic>
          </wp:inline>
        </w:drawing>
      </w:r>
    </w:p>
    <w:p w:rsidR="009A2AB7" w:rsidRDefault="009A2AB7" w:rsidP="009A2AB7">
      <w:pPr>
        <w:pStyle w:val="Onderschrift"/>
      </w:pPr>
      <w:bookmarkStart w:id="929" w:name="_Ref343194506"/>
      <w:bookmarkStart w:id="930" w:name="_Toc346187267"/>
      <w:bookmarkStart w:id="931" w:name="_Toc349645948"/>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11</w:t>
      </w:r>
      <w:r>
        <w:fldChar w:fldCharType="end"/>
      </w:r>
      <w:bookmarkEnd w:id="929"/>
      <w:r>
        <w:t>: clean FT NavVision© folder</w:t>
      </w:r>
      <w:bookmarkEnd w:id="930"/>
      <w:bookmarkEnd w:id="931"/>
    </w:p>
    <w:p w:rsidR="009A2AB7" w:rsidRDefault="009A2AB7" w:rsidP="009A2AB7">
      <w:r>
        <w:t xml:space="preserve">Also you need the </w:t>
      </w:r>
      <w:proofErr w:type="spellStart"/>
      <w:r>
        <w:t>config</w:t>
      </w:r>
      <w:proofErr w:type="spellEnd"/>
      <w:r>
        <w:t>-folder from the installation on board (better back-up the whole FT NavVision© folder). You can do this at the end of the day, when you have finished working on the system, or at a ship that you arrive at for commissioning.</w:t>
      </w:r>
    </w:p>
    <w:p w:rsidR="009A2AB7" w:rsidRDefault="009A2AB7" w:rsidP="009A2AB7"/>
    <w:p w:rsidR="009A2AB7" w:rsidRDefault="009A2AB7" w:rsidP="00D5559F">
      <w:pPr>
        <w:pStyle w:val="Kop3"/>
        <w:numPr>
          <w:ilvl w:val="2"/>
          <w:numId w:val="1"/>
        </w:numPr>
      </w:pPr>
      <w:bookmarkStart w:id="932" w:name="_Toc346187162"/>
      <w:bookmarkStart w:id="933" w:name="_Toc349645813"/>
      <w:r>
        <w:t>Cleaning up after a day on board</w:t>
      </w:r>
      <w:bookmarkEnd w:id="932"/>
      <w:bookmarkEnd w:id="933"/>
    </w:p>
    <w:p w:rsidR="009A2AB7" w:rsidRDefault="009A2AB7" w:rsidP="009A2AB7">
      <w:r>
        <w:t>After you have been on board all day we assume that you have made a backup of the system. Now you do have an existing sensorlist, but we need to find out the changes. Here are the steps you need to take.</w:t>
      </w:r>
    </w:p>
    <w:p w:rsidR="009A2AB7" w:rsidRDefault="009A2AB7" w:rsidP="00D5559F">
      <w:pPr>
        <w:pStyle w:val="Kop4"/>
        <w:numPr>
          <w:ilvl w:val="3"/>
          <w:numId w:val="1"/>
        </w:numPr>
      </w:pPr>
      <w:bookmarkStart w:id="934" w:name="_Toc346187163"/>
      <w:bookmarkStart w:id="935" w:name="_Toc349645814"/>
      <w:r>
        <w:t>Copy devicelist.dat and sensorlist.dat</w:t>
      </w:r>
      <w:bookmarkEnd w:id="934"/>
      <w:bookmarkEnd w:id="935"/>
    </w:p>
    <w:p w:rsidR="009A2AB7" w:rsidRDefault="009A2AB7" w:rsidP="009A2AB7">
      <w:r>
        <w:t>In the backup you took with you from aboard you find two files in the folder NavVision/</w:t>
      </w:r>
      <w:proofErr w:type="spellStart"/>
      <w:r>
        <w:t>config</w:t>
      </w:r>
      <w:proofErr w:type="spellEnd"/>
      <w:r>
        <w:t>/network. These files are:</w:t>
      </w:r>
    </w:p>
    <w:p w:rsidR="009A2AB7" w:rsidRDefault="009A2AB7" w:rsidP="009A2AB7"/>
    <w:p w:rsidR="009A2AB7" w:rsidRDefault="009A2AB7" w:rsidP="00D5559F">
      <w:pPr>
        <w:pStyle w:val="Lijstalinea"/>
        <w:numPr>
          <w:ilvl w:val="0"/>
          <w:numId w:val="23"/>
        </w:numPr>
      </w:pPr>
      <w:r>
        <w:t>Devicelist.dat</w:t>
      </w:r>
    </w:p>
    <w:p w:rsidR="009A2AB7" w:rsidRDefault="009A2AB7" w:rsidP="00D5559F">
      <w:pPr>
        <w:pStyle w:val="Lijstalinea"/>
        <w:numPr>
          <w:ilvl w:val="0"/>
          <w:numId w:val="23"/>
        </w:numPr>
      </w:pPr>
      <w:r>
        <w:t>Sensorlist.dat</w:t>
      </w:r>
    </w:p>
    <w:p w:rsidR="009A2AB7" w:rsidRDefault="009A2AB7" w:rsidP="009A2AB7"/>
    <w:p w:rsidR="009A2AB7" w:rsidRDefault="009A2AB7" w:rsidP="009A2AB7">
      <w:r>
        <w:t>Now copy these files and paste then in the folder NavVision/</w:t>
      </w:r>
      <w:proofErr w:type="spellStart"/>
      <w:r>
        <w:t>config</w:t>
      </w:r>
      <w:proofErr w:type="spellEnd"/>
      <w:r>
        <w:t xml:space="preserve">/network of the folder you made on your pc/laptop as in </w:t>
      </w:r>
      <w:r>
        <w:fldChar w:fldCharType="begin"/>
      </w:r>
      <w:r>
        <w:instrText xml:space="preserve"> REF _Ref343194506 \h </w:instrText>
      </w:r>
      <w:r>
        <w:fldChar w:fldCharType="separate"/>
      </w:r>
      <w:r>
        <w:t xml:space="preserve">Figure </w:t>
      </w:r>
      <w:r>
        <w:rPr>
          <w:noProof/>
        </w:rPr>
        <w:t>12</w:t>
      </w:r>
      <w:r>
        <w:noBreakHyphen/>
      </w:r>
      <w:r>
        <w:rPr>
          <w:noProof/>
        </w:rPr>
        <w:t>11</w:t>
      </w:r>
      <w:r>
        <w:fldChar w:fldCharType="end"/>
      </w:r>
      <w:r>
        <w:t>. This folder now contains the configuration on board as it was when you left. Don’t start up yet.</w:t>
      </w:r>
    </w:p>
    <w:p w:rsidR="009A2AB7" w:rsidRDefault="009A2AB7" w:rsidP="009A2AB7"/>
    <w:p w:rsidR="009A2AB7" w:rsidRDefault="009A2AB7" w:rsidP="00D5559F">
      <w:pPr>
        <w:pStyle w:val="Kop4"/>
        <w:numPr>
          <w:ilvl w:val="3"/>
          <w:numId w:val="1"/>
        </w:numPr>
      </w:pPr>
      <w:bookmarkStart w:id="936" w:name="_Toc346187164"/>
      <w:bookmarkStart w:id="937" w:name="_Toc349645815"/>
      <w:r>
        <w:t>The old sensorlist</w:t>
      </w:r>
      <w:bookmarkEnd w:id="936"/>
      <w:bookmarkEnd w:id="937"/>
    </w:p>
    <w:p w:rsidR="009A2AB7" w:rsidRDefault="009A2AB7" w:rsidP="009A2AB7">
      <w:r>
        <w:t xml:space="preserve">You also have the old sensorlist.xls that you had before you went on board. If you do not already have the file as described, but only the raw sensorlist, we refer you to Chapter </w:t>
      </w:r>
      <w:r>
        <w:fldChar w:fldCharType="begin"/>
      </w:r>
      <w:r>
        <w:instrText xml:space="preserve"> REF _Ref343077065 \r \h </w:instrText>
      </w:r>
      <w:r>
        <w:fldChar w:fldCharType="separate"/>
      </w:r>
      <w:r>
        <w:t>8.4</w:t>
      </w:r>
      <w:r>
        <w:fldChar w:fldCharType="end"/>
      </w:r>
      <w:r>
        <w:t xml:space="preserve"> to see how to save a sensorlist for import.</w:t>
      </w:r>
    </w:p>
    <w:p w:rsidR="009A2AB7" w:rsidRDefault="009A2AB7" w:rsidP="009A2AB7"/>
    <w:p w:rsidR="009A2AB7" w:rsidRDefault="009A2AB7" w:rsidP="009A2AB7">
      <w:r>
        <w:t>Copy this sensorlist.xls in to the root of your project folder. It will now look as follows:</w:t>
      </w:r>
    </w:p>
    <w:p w:rsidR="009A2AB7" w:rsidRDefault="009A2AB7" w:rsidP="009A2AB7"/>
    <w:p w:rsidR="009A2AB7" w:rsidRDefault="009A2AB7" w:rsidP="009A2AB7">
      <w:r>
        <w:rPr>
          <w:noProof/>
          <w:lang w:val="nl-NL" w:eastAsia="nl-NL"/>
        </w:rPr>
        <w:drawing>
          <wp:inline distT="0" distB="0" distL="0" distR="0" wp14:anchorId="3243E70A" wp14:editId="72033422">
            <wp:extent cx="5760720" cy="3238644"/>
            <wp:effectExtent l="0" t="0" r="0" b="0"/>
            <wp:docPr id="166" name="Afbeelding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60720" cy="3238644"/>
                    </a:xfrm>
                    <a:prstGeom prst="rect">
                      <a:avLst/>
                    </a:prstGeom>
                  </pic:spPr>
                </pic:pic>
              </a:graphicData>
            </a:graphic>
          </wp:inline>
        </w:drawing>
      </w:r>
    </w:p>
    <w:p w:rsidR="009A2AB7" w:rsidRDefault="009A2AB7" w:rsidP="009A2AB7">
      <w:pPr>
        <w:pStyle w:val="Onderschrift"/>
      </w:pPr>
      <w:bookmarkStart w:id="938" w:name="_Toc346187268"/>
      <w:bookmarkStart w:id="939" w:name="_Toc349645949"/>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12</w:t>
      </w:r>
      <w:r>
        <w:fldChar w:fldCharType="end"/>
      </w:r>
      <w:r>
        <w:t>: Devicelist.dat and sensorlist.dat in network folder</w:t>
      </w:r>
      <w:bookmarkEnd w:id="938"/>
      <w:bookmarkEnd w:id="939"/>
    </w:p>
    <w:p w:rsidR="009A2AB7" w:rsidRDefault="009A2AB7" w:rsidP="009A2AB7">
      <w:r>
        <w:rPr>
          <w:noProof/>
          <w:lang w:val="nl-NL" w:eastAsia="nl-NL"/>
        </w:rPr>
        <w:drawing>
          <wp:inline distT="0" distB="0" distL="0" distR="0" wp14:anchorId="04375DEB" wp14:editId="5B1AA54F">
            <wp:extent cx="5760720" cy="3612852"/>
            <wp:effectExtent l="0" t="0" r="0" b="6985"/>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60720" cy="3612852"/>
                    </a:xfrm>
                    <a:prstGeom prst="rect">
                      <a:avLst/>
                    </a:prstGeom>
                  </pic:spPr>
                </pic:pic>
              </a:graphicData>
            </a:graphic>
          </wp:inline>
        </w:drawing>
      </w:r>
    </w:p>
    <w:p w:rsidR="009A2AB7" w:rsidRDefault="009A2AB7" w:rsidP="009A2AB7">
      <w:pPr>
        <w:pStyle w:val="Onderschrift"/>
      </w:pPr>
      <w:bookmarkStart w:id="940" w:name="_Toc346187269"/>
      <w:bookmarkStart w:id="941" w:name="_Toc349645950"/>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13</w:t>
      </w:r>
      <w:r>
        <w:fldChar w:fldCharType="end"/>
      </w:r>
      <w:r>
        <w:t>: sensorlist.xls in root of project folder</w:t>
      </w:r>
      <w:bookmarkEnd w:id="940"/>
      <w:bookmarkEnd w:id="941"/>
    </w:p>
    <w:p w:rsidR="009A2AB7" w:rsidRDefault="009A2AB7" w:rsidP="00D5559F">
      <w:pPr>
        <w:pStyle w:val="Kop4"/>
        <w:numPr>
          <w:ilvl w:val="3"/>
          <w:numId w:val="1"/>
        </w:numPr>
      </w:pPr>
      <w:bookmarkStart w:id="942" w:name="_Toc346187165"/>
      <w:bookmarkStart w:id="943" w:name="_Toc349645816"/>
      <w:proofErr w:type="spellStart"/>
      <w:r>
        <w:t>Startup</w:t>
      </w:r>
      <w:proofErr w:type="spellEnd"/>
      <w:r>
        <w:t xml:space="preserve"> your project folder</w:t>
      </w:r>
      <w:bookmarkEnd w:id="942"/>
      <w:bookmarkEnd w:id="943"/>
    </w:p>
    <w:p w:rsidR="009A2AB7" w:rsidRDefault="009A2AB7" w:rsidP="009A2AB7">
      <w:r>
        <w:t>Now you must start up the FT NavVision© that is in your project folder. To do so, go to the folder NavVision/bin and double-click the NavVision.exe. This way you know that you start the right version.</w:t>
      </w:r>
    </w:p>
    <w:p w:rsidR="009A2AB7" w:rsidRDefault="009A2AB7" w:rsidP="009A2AB7"/>
    <w:p w:rsidR="009A2AB7" w:rsidRDefault="009A2AB7" w:rsidP="009A2AB7">
      <w:r>
        <w:lastRenderedPageBreak/>
        <w:t xml:space="preserve">During </w:t>
      </w:r>
      <w:proofErr w:type="spellStart"/>
      <w:r>
        <w:t>startup</w:t>
      </w:r>
      <w:proofErr w:type="spellEnd"/>
      <w:r>
        <w:t xml:space="preserve"> FT NavVision© will ask you if you want to import the devicelist and after that the sensorlist. Answer both questions with “Yes”. FT NavVision© will start up completely.</w:t>
      </w:r>
    </w:p>
    <w:p w:rsidR="009A2AB7" w:rsidRDefault="009A2AB7" w:rsidP="009A2AB7"/>
    <w:p w:rsidR="009A2AB7" w:rsidRDefault="009A2AB7" w:rsidP="009A2AB7">
      <w:r>
        <w:t>After it started up you can shut it down immediately. FT NavVision© will now generate de devices you need. These are:</w:t>
      </w:r>
    </w:p>
    <w:p w:rsidR="009A2AB7" w:rsidRDefault="009A2AB7" w:rsidP="009A2AB7"/>
    <w:p w:rsidR="009A2AB7" w:rsidRDefault="009A2AB7" w:rsidP="00D5559F">
      <w:pPr>
        <w:pStyle w:val="Lijstalinea"/>
        <w:numPr>
          <w:ilvl w:val="0"/>
          <w:numId w:val="24"/>
        </w:numPr>
      </w:pPr>
      <w:r>
        <w:t>devicelist_generated.html</w:t>
      </w:r>
    </w:p>
    <w:p w:rsidR="009A2AB7" w:rsidRDefault="009A2AB7" w:rsidP="00D5559F">
      <w:pPr>
        <w:pStyle w:val="Lijstalinea"/>
        <w:numPr>
          <w:ilvl w:val="0"/>
          <w:numId w:val="24"/>
        </w:numPr>
      </w:pPr>
      <w:r>
        <w:t>sensorlist_generated.html</w:t>
      </w:r>
    </w:p>
    <w:p w:rsidR="009A2AB7" w:rsidRPr="00D5171C" w:rsidRDefault="009A2AB7" w:rsidP="00D5559F">
      <w:pPr>
        <w:pStyle w:val="Lijstalinea"/>
        <w:numPr>
          <w:ilvl w:val="0"/>
          <w:numId w:val="24"/>
        </w:numPr>
      </w:pPr>
      <w:r>
        <w:t>sensorlift_generated_diff.html</w:t>
      </w:r>
    </w:p>
    <w:p w:rsidR="009A2AB7" w:rsidRDefault="009A2AB7" w:rsidP="009A2AB7"/>
    <w:p w:rsidR="009A2AB7" w:rsidRDefault="009A2AB7" w:rsidP="009A2AB7">
      <w:r>
        <w:t xml:space="preserve">These files can be found in the root of your </w:t>
      </w:r>
      <w:proofErr w:type="spellStart"/>
      <w:r>
        <w:t>projectfolder</w:t>
      </w:r>
      <w:proofErr w:type="spellEnd"/>
      <w:r>
        <w:t xml:space="preserve"> which now looks like the following:</w:t>
      </w:r>
    </w:p>
    <w:p w:rsidR="009A2AB7" w:rsidRDefault="009A2AB7" w:rsidP="009A2AB7"/>
    <w:p w:rsidR="009A2AB7" w:rsidRDefault="009A2AB7" w:rsidP="009A2AB7">
      <w:r>
        <w:rPr>
          <w:noProof/>
          <w:lang w:val="nl-NL" w:eastAsia="nl-NL"/>
        </w:rPr>
        <w:drawing>
          <wp:inline distT="0" distB="0" distL="0" distR="0" wp14:anchorId="4DC15529" wp14:editId="0CECDA0B">
            <wp:extent cx="5760720" cy="3859058"/>
            <wp:effectExtent l="0" t="0" r="0" b="8255"/>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60720" cy="3859058"/>
                    </a:xfrm>
                    <a:prstGeom prst="rect">
                      <a:avLst/>
                    </a:prstGeom>
                  </pic:spPr>
                </pic:pic>
              </a:graphicData>
            </a:graphic>
          </wp:inline>
        </w:drawing>
      </w:r>
    </w:p>
    <w:p w:rsidR="009A2AB7" w:rsidRDefault="009A2AB7" w:rsidP="009A2AB7">
      <w:pPr>
        <w:pStyle w:val="Onderschrift"/>
      </w:pPr>
      <w:bookmarkStart w:id="944" w:name="_Toc346187270"/>
      <w:bookmarkStart w:id="945" w:name="_Toc349645951"/>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14</w:t>
      </w:r>
      <w:r>
        <w:fldChar w:fldCharType="end"/>
      </w:r>
      <w:r>
        <w:t>: root folder after import sensorlist</w:t>
      </w:r>
      <w:bookmarkEnd w:id="944"/>
      <w:bookmarkEnd w:id="945"/>
    </w:p>
    <w:p w:rsidR="009A2AB7" w:rsidRDefault="009A2AB7" w:rsidP="00D5559F">
      <w:pPr>
        <w:pStyle w:val="Kop4"/>
        <w:numPr>
          <w:ilvl w:val="3"/>
          <w:numId w:val="1"/>
        </w:numPr>
      </w:pPr>
      <w:bookmarkStart w:id="946" w:name="_Toc346187166"/>
      <w:bookmarkStart w:id="947" w:name="_Toc349645817"/>
      <w:r>
        <w:t>Inspecting the generated files</w:t>
      </w:r>
      <w:bookmarkEnd w:id="946"/>
      <w:bookmarkEnd w:id="947"/>
    </w:p>
    <w:p w:rsidR="009A2AB7" w:rsidRDefault="009A2AB7" w:rsidP="009A2AB7">
      <w:r>
        <w:t>What goes for the sensorlist_generated will also count for the other generated files, so we will only discuss this file here.</w:t>
      </w:r>
    </w:p>
    <w:p w:rsidR="009A2AB7" w:rsidRDefault="009A2AB7" w:rsidP="009A2AB7"/>
    <w:p w:rsidR="009A2AB7" w:rsidRDefault="009A2AB7" w:rsidP="009A2AB7">
      <w:r>
        <w:t xml:space="preserve">Open up the sensorlist_generated.html (right-click, open with, Microsoft Office Excel). You will now have the sensorlist but also the column </w:t>
      </w:r>
      <w:proofErr w:type="spellStart"/>
      <w:r>
        <w:t>ImportResult</w:t>
      </w:r>
      <w:proofErr w:type="spellEnd"/>
      <w:r>
        <w:t xml:space="preserve"> filled in. If the field is blank than nothing has changed. Just pay attention to the fields that are </w:t>
      </w:r>
      <w:proofErr w:type="spellStart"/>
      <w:r>
        <w:t>colored</w:t>
      </w:r>
      <w:proofErr w:type="spellEnd"/>
      <w:r>
        <w:t xml:space="preserve"> and have a result in it.</w:t>
      </w:r>
    </w:p>
    <w:p w:rsidR="009A2AB7" w:rsidRDefault="009A2AB7" w:rsidP="009A2AB7"/>
    <w:p w:rsidR="009A2AB7" w:rsidRDefault="009A2AB7" w:rsidP="009A2AB7">
      <w:r>
        <w:t>This results can be:</w:t>
      </w:r>
    </w:p>
    <w:p w:rsidR="009A2AB7" w:rsidRDefault="009A2AB7" w:rsidP="009A2AB7"/>
    <w:tbl>
      <w:tblPr>
        <w:tblStyle w:val="Lichtelijst"/>
        <w:tblW w:w="0" w:type="auto"/>
        <w:tblInd w:w="108" w:type="dxa"/>
        <w:tblLook w:val="04A0" w:firstRow="1" w:lastRow="0" w:firstColumn="1" w:lastColumn="0" w:noHBand="0" w:noVBand="1"/>
      </w:tblPr>
      <w:tblGrid>
        <w:gridCol w:w="1806"/>
        <w:gridCol w:w="7374"/>
      </w:tblGrid>
      <w:tr w:rsidR="009A2AB7" w:rsidTr="00781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000000" w:themeColor="text1"/>
              <w:bottom w:val="single" w:sz="8" w:space="0" w:color="000000" w:themeColor="text1"/>
              <w:right w:val="single" w:sz="8" w:space="0" w:color="000000" w:themeColor="text1"/>
            </w:tcBorders>
          </w:tcPr>
          <w:p w:rsidR="009A2AB7" w:rsidRDefault="009A2AB7" w:rsidP="00781683">
            <w:r>
              <w:t>Field</w:t>
            </w:r>
          </w:p>
        </w:tc>
        <w:tc>
          <w:tcPr>
            <w:tcW w:w="7403" w:type="dxa"/>
            <w:tcBorders>
              <w:left w:val="single" w:sz="8" w:space="0" w:color="000000" w:themeColor="text1"/>
            </w:tcBorders>
          </w:tcPr>
          <w:p w:rsidR="009A2AB7" w:rsidRDefault="009A2AB7" w:rsidP="00781683">
            <w:pPr>
              <w:cnfStyle w:val="100000000000" w:firstRow="1" w:lastRow="0" w:firstColumn="0" w:lastColumn="0" w:oddVBand="0" w:evenVBand="0" w:oddHBand="0" w:evenHBand="0" w:firstRowFirstColumn="0" w:firstRowLastColumn="0" w:lastRowFirstColumn="0" w:lastRowLastColumn="0"/>
            </w:pPr>
            <w:r>
              <w:t>Description</w:t>
            </w:r>
          </w:p>
        </w:tc>
      </w:tr>
      <w:tr w:rsidR="009A2AB7"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8" w:space="0" w:color="000000" w:themeColor="text1"/>
            </w:tcBorders>
            <w:shd w:val="clear" w:color="auto" w:fill="BFBFBF" w:themeFill="background1" w:themeFillShade="BF"/>
          </w:tcPr>
          <w:p w:rsidR="009A2AB7" w:rsidRPr="00E26DBA" w:rsidRDefault="009A2AB7" w:rsidP="00781683">
            <w:pPr>
              <w:rPr>
                <w:b w:val="0"/>
              </w:rPr>
            </w:pPr>
            <w:r w:rsidRPr="00E26DBA">
              <w:rPr>
                <w:b w:val="0"/>
              </w:rPr>
              <w:t>Comment</w:t>
            </w:r>
          </w:p>
        </w:tc>
        <w:tc>
          <w:tcPr>
            <w:tcW w:w="7403" w:type="dxa"/>
            <w:tcBorders>
              <w:left w:val="single" w:sz="8" w:space="0" w:color="000000" w:themeColor="text1"/>
            </w:tcBorders>
          </w:tcPr>
          <w:p w:rsidR="009A2AB7" w:rsidRDefault="009A2AB7" w:rsidP="00781683">
            <w:pPr>
              <w:cnfStyle w:val="000000100000" w:firstRow="0" w:lastRow="0" w:firstColumn="0" w:lastColumn="0" w:oddVBand="0" w:evenVBand="0" w:oddHBand="1" w:evenHBand="0" w:firstRowFirstColumn="0" w:firstRowLastColumn="0" w:lastRowFirstColumn="0" w:lastRowLastColumn="0"/>
            </w:pPr>
            <w:r>
              <w:t>Comment that something is different in the field</w:t>
            </w:r>
          </w:p>
        </w:tc>
      </w:tr>
      <w:tr w:rsidR="009A2AB7" w:rsidTr="00781683">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000000" w:themeColor="text1"/>
              <w:bottom w:val="single" w:sz="8" w:space="0" w:color="000000" w:themeColor="text1"/>
              <w:right w:val="single" w:sz="8" w:space="0" w:color="000000" w:themeColor="text1"/>
            </w:tcBorders>
            <w:shd w:val="clear" w:color="auto" w:fill="FFFF00"/>
          </w:tcPr>
          <w:p w:rsidR="009A2AB7" w:rsidRPr="00E26DBA" w:rsidRDefault="009A2AB7" w:rsidP="00781683">
            <w:pPr>
              <w:rPr>
                <w:b w:val="0"/>
              </w:rPr>
            </w:pPr>
            <w:r w:rsidRPr="00E26DBA">
              <w:rPr>
                <w:b w:val="0"/>
              </w:rPr>
              <w:t>Changed</w:t>
            </w:r>
          </w:p>
        </w:tc>
        <w:tc>
          <w:tcPr>
            <w:tcW w:w="7403" w:type="dxa"/>
            <w:tcBorders>
              <w:left w:val="single" w:sz="8" w:space="0" w:color="000000" w:themeColor="text1"/>
            </w:tcBorders>
          </w:tcPr>
          <w:p w:rsidR="009A2AB7" w:rsidRDefault="009A2AB7" w:rsidP="00781683">
            <w:pPr>
              <w:cnfStyle w:val="000000000000" w:firstRow="0" w:lastRow="0" w:firstColumn="0" w:lastColumn="0" w:oddVBand="0" w:evenVBand="0" w:oddHBand="0" w:evenHBand="0" w:firstRowFirstColumn="0" w:firstRowLastColumn="0" w:lastRowFirstColumn="0" w:lastRowLastColumn="0"/>
            </w:pPr>
            <w:r>
              <w:t>Notice that something has changed</w:t>
            </w:r>
          </w:p>
        </w:tc>
      </w:tr>
      <w:tr w:rsidR="009A2AB7"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8" w:space="0" w:color="000000" w:themeColor="text1"/>
            </w:tcBorders>
            <w:shd w:val="clear" w:color="auto" w:fill="FF0000"/>
          </w:tcPr>
          <w:p w:rsidR="009A2AB7" w:rsidRPr="00E26DBA" w:rsidRDefault="009A2AB7" w:rsidP="00781683">
            <w:pPr>
              <w:rPr>
                <w:b w:val="0"/>
              </w:rPr>
            </w:pPr>
            <w:r w:rsidRPr="00E26DBA">
              <w:rPr>
                <w:b w:val="0"/>
              </w:rPr>
              <w:t>Failed</w:t>
            </w:r>
          </w:p>
        </w:tc>
        <w:tc>
          <w:tcPr>
            <w:tcW w:w="7403" w:type="dxa"/>
            <w:tcBorders>
              <w:left w:val="single" w:sz="8" w:space="0" w:color="000000" w:themeColor="text1"/>
            </w:tcBorders>
          </w:tcPr>
          <w:p w:rsidR="009A2AB7" w:rsidRDefault="009A2AB7" w:rsidP="00781683">
            <w:pPr>
              <w:cnfStyle w:val="000000100000" w:firstRow="0" w:lastRow="0" w:firstColumn="0" w:lastColumn="0" w:oddVBand="0" w:evenVBand="0" w:oddHBand="1" w:evenHBand="0" w:firstRowFirstColumn="0" w:firstRowLastColumn="0" w:lastRowFirstColumn="0" w:lastRowLastColumn="0"/>
            </w:pPr>
            <w:r>
              <w:t>Critical failure somewhere in the field</w:t>
            </w:r>
          </w:p>
        </w:tc>
      </w:tr>
      <w:tr w:rsidR="009A2AB7" w:rsidTr="00781683">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000000" w:themeColor="text1"/>
              <w:bottom w:val="single" w:sz="8" w:space="0" w:color="000000" w:themeColor="text1"/>
              <w:right w:val="single" w:sz="8" w:space="0" w:color="000000" w:themeColor="text1"/>
            </w:tcBorders>
            <w:shd w:val="clear" w:color="auto" w:fill="FFC000"/>
          </w:tcPr>
          <w:p w:rsidR="009A2AB7" w:rsidRPr="00E26DBA" w:rsidRDefault="009A2AB7" w:rsidP="00781683">
            <w:pPr>
              <w:rPr>
                <w:b w:val="0"/>
              </w:rPr>
            </w:pPr>
            <w:r w:rsidRPr="00E26DBA">
              <w:rPr>
                <w:b w:val="0"/>
              </w:rPr>
              <w:lastRenderedPageBreak/>
              <w:t>Missing</w:t>
            </w:r>
          </w:p>
        </w:tc>
        <w:tc>
          <w:tcPr>
            <w:tcW w:w="7403" w:type="dxa"/>
            <w:tcBorders>
              <w:left w:val="single" w:sz="8" w:space="0" w:color="000000" w:themeColor="text1"/>
            </w:tcBorders>
          </w:tcPr>
          <w:p w:rsidR="009A2AB7" w:rsidRDefault="009A2AB7" w:rsidP="00781683">
            <w:pPr>
              <w:cnfStyle w:val="000000000000" w:firstRow="0" w:lastRow="0" w:firstColumn="0" w:lastColumn="0" w:oddVBand="0" w:evenVBand="0" w:oddHBand="0" w:evenHBand="0" w:firstRowFirstColumn="0" w:firstRowLastColumn="0" w:lastRowFirstColumn="0" w:lastRowLastColumn="0"/>
            </w:pPr>
            <w:r>
              <w:t>Field tag is missing</w:t>
            </w:r>
          </w:p>
        </w:tc>
      </w:tr>
      <w:tr w:rsidR="009A2AB7" w:rsidTr="00781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8" w:space="0" w:color="000000" w:themeColor="text1"/>
            </w:tcBorders>
            <w:shd w:val="clear" w:color="auto" w:fill="00B050"/>
          </w:tcPr>
          <w:p w:rsidR="009A2AB7" w:rsidRPr="00E26DBA" w:rsidRDefault="009A2AB7" w:rsidP="00781683">
            <w:pPr>
              <w:rPr>
                <w:b w:val="0"/>
              </w:rPr>
            </w:pPr>
            <w:r w:rsidRPr="00E26DBA">
              <w:rPr>
                <w:b w:val="0"/>
              </w:rPr>
              <w:t>New</w:t>
            </w:r>
          </w:p>
        </w:tc>
        <w:tc>
          <w:tcPr>
            <w:tcW w:w="7403" w:type="dxa"/>
            <w:tcBorders>
              <w:left w:val="single" w:sz="8" w:space="0" w:color="000000" w:themeColor="text1"/>
            </w:tcBorders>
          </w:tcPr>
          <w:p w:rsidR="009A2AB7" w:rsidRDefault="009A2AB7" w:rsidP="00781683">
            <w:pPr>
              <w:cnfStyle w:val="000000100000" w:firstRow="0" w:lastRow="0" w:firstColumn="0" w:lastColumn="0" w:oddVBand="0" w:evenVBand="0" w:oddHBand="1" w:evenHBand="0" w:firstRowFirstColumn="0" w:firstRowLastColumn="0" w:lastRowFirstColumn="0" w:lastRowLastColumn="0"/>
            </w:pPr>
            <w:r>
              <w:t>Field is added since last import</w:t>
            </w:r>
          </w:p>
        </w:tc>
      </w:tr>
    </w:tbl>
    <w:p w:rsidR="009A2AB7" w:rsidRDefault="009A2AB7" w:rsidP="009A2AB7">
      <w:pPr>
        <w:pStyle w:val="Onderschrift"/>
      </w:pPr>
      <w:bookmarkStart w:id="948" w:name="_Toc346187293"/>
      <w:bookmarkStart w:id="949" w:name="_Toc349645998"/>
      <w:r>
        <w:t xml:space="preserve">Table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Table \* ARABIC \s 1 </w:instrText>
      </w:r>
      <w:r>
        <w:fldChar w:fldCharType="separate"/>
      </w:r>
      <w:r>
        <w:rPr>
          <w:noProof/>
        </w:rPr>
        <w:t>1</w:t>
      </w:r>
      <w:r>
        <w:fldChar w:fldCharType="end"/>
      </w:r>
      <w:r>
        <w:t>: Import Result fields</w:t>
      </w:r>
      <w:bookmarkEnd w:id="948"/>
      <w:bookmarkEnd w:id="949"/>
    </w:p>
    <w:p w:rsidR="009A2AB7" w:rsidRDefault="009A2AB7" w:rsidP="009A2AB7">
      <w:r>
        <w:t xml:space="preserve">This results will almost always be explained by the same </w:t>
      </w:r>
      <w:proofErr w:type="spellStart"/>
      <w:r>
        <w:t>color</w:t>
      </w:r>
      <w:proofErr w:type="spellEnd"/>
      <w:r>
        <w:t xml:space="preserve"> in the row that triggered the code. </w:t>
      </w:r>
    </w:p>
    <w:p w:rsidR="009A2AB7" w:rsidRDefault="009A2AB7" w:rsidP="009A2AB7"/>
    <w:p w:rsidR="009A2AB7" w:rsidRDefault="009A2AB7" w:rsidP="009A2AB7">
      <w:r>
        <w:t xml:space="preserve">Also you can open the sensorlist_generated_diff.html to see a reference to the same row (the old value that was there before you imported the sensorlist). </w:t>
      </w:r>
    </w:p>
    <w:p w:rsidR="009A2AB7" w:rsidRDefault="009A2AB7" w:rsidP="009A2AB7"/>
    <w:p w:rsidR="009A2AB7" w:rsidRDefault="009A2AB7" w:rsidP="00D5559F">
      <w:pPr>
        <w:pStyle w:val="Kop4"/>
        <w:numPr>
          <w:ilvl w:val="3"/>
          <w:numId w:val="1"/>
        </w:numPr>
      </w:pPr>
      <w:bookmarkStart w:id="950" w:name="_Toc346187167"/>
      <w:bookmarkStart w:id="951" w:name="_Toc349645818"/>
      <w:r>
        <w:t>Comment</w:t>
      </w:r>
      <w:bookmarkEnd w:id="950"/>
      <w:bookmarkEnd w:id="951"/>
    </w:p>
    <w:p w:rsidR="009A2AB7" w:rsidRDefault="009A2AB7" w:rsidP="009A2AB7">
      <w:r>
        <w:t>Comment usually indicates a minor problem or no problem at all, but you will need to check them. A simple example is that you see the following line:</w:t>
      </w:r>
    </w:p>
    <w:p w:rsidR="009A2AB7" w:rsidRDefault="009A2AB7" w:rsidP="009A2AB7">
      <w:r>
        <w:rPr>
          <w:noProof/>
          <w:lang w:val="nl-NL" w:eastAsia="nl-NL"/>
        </w:rPr>
        <w:drawing>
          <wp:inline distT="0" distB="0" distL="0" distR="0" wp14:anchorId="20EDF06E" wp14:editId="632D7803">
            <wp:extent cx="5760720" cy="228444"/>
            <wp:effectExtent l="0" t="0" r="0" b="635"/>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60720" cy="228444"/>
                    </a:xfrm>
                    <a:prstGeom prst="rect">
                      <a:avLst/>
                    </a:prstGeom>
                  </pic:spPr>
                </pic:pic>
              </a:graphicData>
            </a:graphic>
          </wp:inline>
        </w:drawing>
      </w:r>
    </w:p>
    <w:p w:rsidR="009A2AB7" w:rsidRDefault="009A2AB7" w:rsidP="009A2AB7">
      <w:pPr>
        <w:pStyle w:val="Onderschrift"/>
      </w:pPr>
      <w:bookmarkStart w:id="952" w:name="_Toc346187271"/>
      <w:bookmarkStart w:id="953" w:name="_Toc349645952"/>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15</w:t>
      </w:r>
      <w:r>
        <w:fldChar w:fldCharType="end"/>
      </w:r>
      <w:r>
        <w:t>: Comment example 1</w:t>
      </w:r>
      <w:bookmarkEnd w:id="952"/>
      <w:bookmarkEnd w:id="953"/>
    </w:p>
    <w:p w:rsidR="009A2AB7" w:rsidRDefault="009A2AB7" w:rsidP="009A2AB7">
      <w:r>
        <w:t xml:space="preserve">If you look further down the row you will see that the problem is the text “bulb </w:t>
      </w:r>
      <w:proofErr w:type="spellStart"/>
      <w:r>
        <w:t>nav</w:t>
      </w:r>
      <w:proofErr w:type="spellEnd"/>
      <w:r>
        <w:t xml:space="preserve"> light SB 1” as you see in the next figure:</w:t>
      </w:r>
    </w:p>
    <w:p w:rsidR="009A2AB7" w:rsidRDefault="009A2AB7" w:rsidP="009A2AB7"/>
    <w:p w:rsidR="009A2AB7" w:rsidRDefault="009A2AB7" w:rsidP="009A2AB7">
      <w:r>
        <w:rPr>
          <w:noProof/>
          <w:lang w:val="nl-NL" w:eastAsia="nl-NL"/>
        </w:rPr>
        <w:drawing>
          <wp:inline distT="0" distB="0" distL="0" distR="0" wp14:anchorId="40928CD8" wp14:editId="5132205F">
            <wp:extent cx="5762847" cy="200143"/>
            <wp:effectExtent l="0" t="0" r="0" b="9525"/>
            <wp:docPr id="170" name="Afbeelding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55247" cy="199879"/>
                    </a:xfrm>
                    <a:prstGeom prst="rect">
                      <a:avLst/>
                    </a:prstGeom>
                  </pic:spPr>
                </pic:pic>
              </a:graphicData>
            </a:graphic>
          </wp:inline>
        </w:drawing>
      </w:r>
    </w:p>
    <w:p w:rsidR="009A2AB7" w:rsidRDefault="009A2AB7" w:rsidP="009A2AB7">
      <w:pPr>
        <w:pStyle w:val="Onderschrift"/>
      </w:pPr>
      <w:bookmarkStart w:id="954" w:name="_Toc346187272"/>
      <w:bookmarkStart w:id="955" w:name="_Toc349645953"/>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16</w:t>
      </w:r>
      <w:r>
        <w:fldChar w:fldCharType="end"/>
      </w:r>
      <w:r>
        <w:t>: Comment example 2</w:t>
      </w:r>
      <w:bookmarkEnd w:id="954"/>
      <w:bookmarkEnd w:id="955"/>
    </w:p>
    <w:p w:rsidR="009A2AB7" w:rsidRDefault="009A2AB7" w:rsidP="009A2AB7">
      <w:r>
        <w:t>The fact is that “comment” usually indicates that the text is already in use somewhere in the sensorlist. Also it is possible that the field, in this case “</w:t>
      </w:r>
      <w:proofErr w:type="spellStart"/>
      <w:r>
        <w:t>AftNavLightSB</w:t>
      </w:r>
      <w:proofErr w:type="spellEnd"/>
      <w:r>
        <w:t xml:space="preserve">” is already in use. Use the search function of Excel to find the text throughout the sensorlist. </w:t>
      </w:r>
    </w:p>
    <w:p w:rsidR="009A2AB7" w:rsidRDefault="009A2AB7" w:rsidP="009A2AB7"/>
    <w:p w:rsidR="009A2AB7" w:rsidRDefault="009A2AB7" w:rsidP="009A2AB7">
      <w:r>
        <w:t>In this case we will find that the text and the field is also used in line 71 as showed in the next figure:</w:t>
      </w:r>
    </w:p>
    <w:p w:rsidR="009A2AB7" w:rsidRDefault="009A2AB7" w:rsidP="009A2AB7"/>
    <w:p w:rsidR="009A2AB7" w:rsidRDefault="009A2AB7" w:rsidP="009A2AB7">
      <w:r>
        <w:rPr>
          <w:noProof/>
          <w:lang w:val="nl-NL" w:eastAsia="nl-NL"/>
        </w:rPr>
        <w:drawing>
          <wp:inline distT="0" distB="0" distL="0" distR="0" wp14:anchorId="328FB78F" wp14:editId="4E81BFCA">
            <wp:extent cx="5760720" cy="229057"/>
            <wp:effectExtent l="0" t="0" r="0" b="0"/>
            <wp:docPr id="171" name="Afbeelding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229057"/>
                    </a:xfrm>
                    <a:prstGeom prst="rect">
                      <a:avLst/>
                    </a:prstGeom>
                  </pic:spPr>
                </pic:pic>
              </a:graphicData>
            </a:graphic>
          </wp:inline>
        </w:drawing>
      </w:r>
    </w:p>
    <w:p w:rsidR="009A2AB7" w:rsidRDefault="009A2AB7" w:rsidP="009A2AB7">
      <w:pPr>
        <w:pStyle w:val="Onderschrift"/>
      </w:pPr>
      <w:bookmarkStart w:id="956" w:name="_Toc346187273"/>
      <w:bookmarkStart w:id="957" w:name="_Toc349645954"/>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17</w:t>
      </w:r>
      <w:r>
        <w:fldChar w:fldCharType="end"/>
      </w:r>
      <w:r>
        <w:t>: Comment example 3</w:t>
      </w:r>
      <w:bookmarkEnd w:id="956"/>
      <w:bookmarkEnd w:id="957"/>
    </w:p>
    <w:p w:rsidR="009A2AB7" w:rsidRDefault="009A2AB7" w:rsidP="009A2AB7">
      <w:r>
        <w:t xml:space="preserve">You always have to check closely, but in this case it is fairly easy. Line 44 is the status connection as you will find in the </w:t>
      </w:r>
      <w:proofErr w:type="spellStart"/>
      <w:r>
        <w:t>SensorType</w:t>
      </w:r>
      <w:proofErr w:type="spellEnd"/>
      <w:r>
        <w:t xml:space="preserve"> column and it is connected to a DI-module. Line 71 is Standard connection and is connected to a DO-module. As you know how FT NavVision© works this is no problem. With line 71 you can switch the line on and if the light is on it will give a status back on line 44. </w:t>
      </w:r>
    </w:p>
    <w:p w:rsidR="009A2AB7" w:rsidRDefault="009A2AB7" w:rsidP="009A2AB7"/>
    <w:p w:rsidR="009A2AB7" w:rsidRPr="003E090C" w:rsidRDefault="009A2AB7" w:rsidP="009A2AB7">
      <w:r>
        <w:t xml:space="preserve">Now you now it is no problem and you can leave the row as is. </w:t>
      </w:r>
    </w:p>
    <w:p w:rsidR="009A2AB7" w:rsidRDefault="009A2AB7" w:rsidP="009A2AB7"/>
    <w:p w:rsidR="009A2AB7" w:rsidRDefault="009A2AB7" w:rsidP="009A2AB7">
      <w:r>
        <w:rPr>
          <w:noProof/>
          <w:lang w:val="nl-NL" w:eastAsia="nl-NL"/>
        </w:rPr>
        <w:drawing>
          <wp:inline distT="0" distB="0" distL="0" distR="0" wp14:anchorId="5A3E790D" wp14:editId="29B6CD8D">
            <wp:extent cx="416379" cy="342900"/>
            <wp:effectExtent l="0" t="0" r="3175" b="0"/>
            <wp:docPr id="172" name="Afbeelding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6379" cy="342900"/>
                    </a:xfrm>
                    <a:prstGeom prst="rect">
                      <a:avLst/>
                    </a:prstGeom>
                  </pic:spPr>
                </pic:pic>
              </a:graphicData>
            </a:graphic>
          </wp:inline>
        </w:drawing>
      </w:r>
      <w:r>
        <w:rPr>
          <w:i/>
        </w:rPr>
        <w:t>: although it is only a comment, do check all fields for abnormalities. If you are sure it is ok, mark it in the sensorlist.</w:t>
      </w:r>
    </w:p>
    <w:p w:rsidR="009A2AB7" w:rsidRDefault="009A2AB7" w:rsidP="009A2AB7"/>
    <w:p w:rsidR="009A2AB7" w:rsidRDefault="009A2AB7" w:rsidP="00D5559F">
      <w:pPr>
        <w:pStyle w:val="Kop4"/>
        <w:numPr>
          <w:ilvl w:val="3"/>
          <w:numId w:val="1"/>
        </w:numPr>
      </w:pPr>
      <w:bookmarkStart w:id="958" w:name="_Toc346187168"/>
      <w:bookmarkStart w:id="959" w:name="_Toc349645819"/>
      <w:r>
        <w:t>Changed</w:t>
      </w:r>
      <w:bookmarkEnd w:id="958"/>
      <w:bookmarkEnd w:id="959"/>
    </w:p>
    <w:p w:rsidR="009A2AB7" w:rsidRDefault="009A2AB7" w:rsidP="009A2AB7">
      <w:r>
        <w:t xml:space="preserve">Changed indicates that there is a bigger problem. It is a warning. It can be that a value has changed in the min/max settings, or an Item-name is changed or even the interface is changed. Eventually something can be changed in either column. </w:t>
      </w:r>
    </w:p>
    <w:p w:rsidR="009A2AB7" w:rsidRDefault="009A2AB7" w:rsidP="009A2AB7"/>
    <w:p w:rsidR="009A2AB7" w:rsidRDefault="009A2AB7" w:rsidP="009A2AB7">
      <w:r>
        <w:t>For your convenience FT NavVision© will show the changed cell in yellow as well. So it is easy to look up. It can even be in multiple cells, so have a good look. See the next figures as example:</w:t>
      </w:r>
    </w:p>
    <w:p w:rsidR="009A2AB7" w:rsidRDefault="009A2AB7" w:rsidP="009A2AB7"/>
    <w:p w:rsidR="009A2AB7" w:rsidRDefault="009A2AB7" w:rsidP="009A2AB7">
      <w:r>
        <w:rPr>
          <w:noProof/>
          <w:lang w:val="nl-NL" w:eastAsia="nl-NL"/>
        </w:rPr>
        <w:drawing>
          <wp:inline distT="0" distB="0" distL="0" distR="0" wp14:anchorId="4FEEDFC0" wp14:editId="1A0AB9D2">
            <wp:extent cx="5760720" cy="254167"/>
            <wp:effectExtent l="0" t="0" r="0" b="0"/>
            <wp:docPr id="173" name="Afbeelding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60720" cy="254167"/>
                    </a:xfrm>
                    <a:prstGeom prst="rect">
                      <a:avLst/>
                    </a:prstGeom>
                  </pic:spPr>
                </pic:pic>
              </a:graphicData>
            </a:graphic>
          </wp:inline>
        </w:drawing>
      </w:r>
    </w:p>
    <w:p w:rsidR="009A2AB7" w:rsidRDefault="009A2AB7" w:rsidP="009A2AB7">
      <w:pPr>
        <w:pStyle w:val="Onderschrift"/>
      </w:pPr>
      <w:bookmarkStart w:id="960" w:name="_Toc346187274"/>
      <w:bookmarkStart w:id="961" w:name="_Toc349645955"/>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18</w:t>
      </w:r>
      <w:r>
        <w:fldChar w:fldCharType="end"/>
      </w:r>
      <w:r>
        <w:t>: Changed example 1</w:t>
      </w:r>
      <w:bookmarkEnd w:id="960"/>
      <w:bookmarkEnd w:id="961"/>
    </w:p>
    <w:p w:rsidR="009A2AB7" w:rsidRDefault="009A2AB7" w:rsidP="009A2AB7">
      <w:r>
        <w:rPr>
          <w:noProof/>
          <w:lang w:val="nl-NL" w:eastAsia="nl-NL"/>
        </w:rPr>
        <w:drawing>
          <wp:inline distT="0" distB="0" distL="0" distR="0" wp14:anchorId="7792995C" wp14:editId="4E1263CB">
            <wp:extent cx="5762847" cy="340242"/>
            <wp:effectExtent l="0" t="0" r="0" b="3175"/>
            <wp:docPr id="174" name="Afbeelding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874059" cy="346808"/>
                    </a:xfrm>
                    <a:prstGeom prst="rect">
                      <a:avLst/>
                    </a:prstGeom>
                  </pic:spPr>
                </pic:pic>
              </a:graphicData>
            </a:graphic>
          </wp:inline>
        </w:drawing>
      </w:r>
    </w:p>
    <w:p w:rsidR="009A2AB7" w:rsidRDefault="009A2AB7" w:rsidP="009A2AB7">
      <w:pPr>
        <w:pStyle w:val="Onderschrift"/>
      </w:pPr>
      <w:bookmarkStart w:id="962" w:name="_Toc346187275"/>
      <w:bookmarkStart w:id="963" w:name="_Toc349645956"/>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19</w:t>
      </w:r>
      <w:r>
        <w:fldChar w:fldCharType="end"/>
      </w:r>
      <w:r>
        <w:t>: Changed example 2</w:t>
      </w:r>
      <w:bookmarkEnd w:id="962"/>
      <w:bookmarkEnd w:id="963"/>
    </w:p>
    <w:p w:rsidR="009A2AB7" w:rsidRDefault="009A2AB7" w:rsidP="009A2AB7">
      <w:r>
        <w:t xml:space="preserve">As you can see there is a yellow </w:t>
      </w:r>
      <w:proofErr w:type="spellStart"/>
      <w:r>
        <w:t>colored</w:t>
      </w:r>
      <w:proofErr w:type="spellEnd"/>
      <w:r>
        <w:t xml:space="preserve"> field that will give you the changed value. In these examples it changed the interface. If you are not sure why it is changed or what was there before, you open up the sensorlist_generated_diff.html to see the reference. If we take the second figure as example and we look that up in the sensorlist_generated_diff.html, we’ll see the following:</w:t>
      </w:r>
    </w:p>
    <w:p w:rsidR="009A2AB7" w:rsidRDefault="009A2AB7" w:rsidP="009A2AB7"/>
    <w:p w:rsidR="009A2AB7" w:rsidRDefault="009A2AB7" w:rsidP="009A2AB7">
      <w:r>
        <w:rPr>
          <w:noProof/>
          <w:lang w:val="nl-NL" w:eastAsia="nl-NL"/>
        </w:rPr>
        <w:drawing>
          <wp:inline distT="0" distB="0" distL="0" distR="0" wp14:anchorId="0E381088" wp14:editId="17DEEC3A">
            <wp:extent cx="5816010" cy="425290"/>
            <wp:effectExtent l="0" t="0" r="0" b="0"/>
            <wp:docPr id="175" name="Afbeelding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134334" cy="448567"/>
                    </a:xfrm>
                    <a:prstGeom prst="rect">
                      <a:avLst/>
                    </a:prstGeom>
                  </pic:spPr>
                </pic:pic>
              </a:graphicData>
            </a:graphic>
          </wp:inline>
        </w:drawing>
      </w:r>
    </w:p>
    <w:p w:rsidR="009A2AB7" w:rsidRDefault="009A2AB7" w:rsidP="009A2AB7">
      <w:pPr>
        <w:pStyle w:val="Onderschrift"/>
      </w:pPr>
      <w:bookmarkStart w:id="964" w:name="_Toc346187276"/>
      <w:bookmarkStart w:id="965" w:name="_Toc349645957"/>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20</w:t>
      </w:r>
      <w:r>
        <w:fldChar w:fldCharType="end"/>
      </w:r>
      <w:r>
        <w:t>: Changed example 3</w:t>
      </w:r>
      <w:bookmarkEnd w:id="964"/>
      <w:bookmarkEnd w:id="965"/>
    </w:p>
    <w:p w:rsidR="009A2AB7" w:rsidRDefault="009A2AB7" w:rsidP="009A2AB7">
      <w:r>
        <w:t xml:space="preserve">Now you can check that in FT NavVision© it was defined as mV in(-125-125). As FT NavVision© knows that a Wago 750-469 slice is a Thermo in (K) slice it changed that interface to the right one. </w:t>
      </w:r>
    </w:p>
    <w:p w:rsidR="009A2AB7" w:rsidRDefault="009A2AB7" w:rsidP="009A2AB7"/>
    <w:p w:rsidR="009A2AB7" w:rsidRDefault="009A2AB7" w:rsidP="009A2AB7">
      <w:r>
        <w:t>Now that you know that it was changed because of the right reason, you also will have to change it in your sensorlist to keep that up to date.</w:t>
      </w:r>
    </w:p>
    <w:p w:rsidR="009A2AB7" w:rsidRDefault="009A2AB7" w:rsidP="009A2AB7"/>
    <w:p w:rsidR="009A2AB7" w:rsidRDefault="009A2AB7" w:rsidP="009A2AB7">
      <w:r>
        <w:rPr>
          <w:noProof/>
          <w:lang w:val="nl-NL" w:eastAsia="nl-NL"/>
        </w:rPr>
        <w:drawing>
          <wp:inline distT="0" distB="0" distL="0" distR="0" wp14:anchorId="65214E4C" wp14:editId="49C5AEF2">
            <wp:extent cx="416379" cy="342900"/>
            <wp:effectExtent l="0" t="0" r="3175" b="0"/>
            <wp:docPr id="176" name="Afbeelding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6379" cy="342900"/>
                    </a:xfrm>
                    <a:prstGeom prst="rect">
                      <a:avLst/>
                    </a:prstGeom>
                  </pic:spPr>
                </pic:pic>
              </a:graphicData>
            </a:graphic>
          </wp:inline>
        </w:drawing>
      </w:r>
      <w:r>
        <w:rPr>
          <w:i/>
        </w:rPr>
        <w:t>: make sure that you check all the changed fields and adjust them accordingly in your sensorlist. It is not possible with a changed field that you leave one unchanged. They all need to be altered in your basic sensorlist.</w:t>
      </w:r>
    </w:p>
    <w:p w:rsidR="009A2AB7" w:rsidRDefault="009A2AB7" w:rsidP="009A2AB7"/>
    <w:p w:rsidR="009A2AB7" w:rsidRDefault="009A2AB7" w:rsidP="00D5559F">
      <w:pPr>
        <w:pStyle w:val="Kop4"/>
        <w:numPr>
          <w:ilvl w:val="3"/>
          <w:numId w:val="1"/>
        </w:numPr>
      </w:pPr>
      <w:bookmarkStart w:id="966" w:name="_Toc346187169"/>
      <w:bookmarkStart w:id="967" w:name="_Toc349645820"/>
      <w:r>
        <w:t>Failed</w:t>
      </w:r>
      <w:bookmarkEnd w:id="966"/>
      <w:bookmarkEnd w:id="967"/>
    </w:p>
    <w:p w:rsidR="009A2AB7" w:rsidRDefault="009A2AB7" w:rsidP="009A2AB7">
      <w:r>
        <w:t xml:space="preserve">Failed is a critical warning. There is something really wrong in that specific line. It can be anything, from missing information to double sensors. You will have to check the line very carefully. Sometimes it will show a red </w:t>
      </w:r>
      <w:proofErr w:type="spellStart"/>
      <w:r>
        <w:t>colored</w:t>
      </w:r>
      <w:proofErr w:type="spellEnd"/>
      <w:r>
        <w:t xml:space="preserve"> cell to show you what is wrong, but other times you will have to dig deeper to find the problem. </w:t>
      </w:r>
    </w:p>
    <w:p w:rsidR="009A2AB7" w:rsidRDefault="009A2AB7" w:rsidP="009A2AB7"/>
    <w:p w:rsidR="009A2AB7" w:rsidRDefault="009A2AB7" w:rsidP="009A2AB7">
      <w:r>
        <w:t>Failed always needs to be rectified in your original sensorlist. Here a simple example:</w:t>
      </w:r>
    </w:p>
    <w:p w:rsidR="009A2AB7" w:rsidRDefault="009A2AB7" w:rsidP="009A2AB7"/>
    <w:p w:rsidR="009A2AB7" w:rsidRDefault="009A2AB7" w:rsidP="009A2AB7">
      <w:r>
        <w:rPr>
          <w:noProof/>
          <w:lang w:val="nl-NL" w:eastAsia="nl-NL"/>
        </w:rPr>
        <w:drawing>
          <wp:inline distT="0" distB="0" distL="0" distR="0" wp14:anchorId="1BE8979E" wp14:editId="450D53B4">
            <wp:extent cx="5760720" cy="235181"/>
            <wp:effectExtent l="0" t="0" r="0" b="0"/>
            <wp:docPr id="177" name="Afbeelding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60720" cy="235181"/>
                    </a:xfrm>
                    <a:prstGeom prst="rect">
                      <a:avLst/>
                    </a:prstGeom>
                  </pic:spPr>
                </pic:pic>
              </a:graphicData>
            </a:graphic>
          </wp:inline>
        </w:drawing>
      </w:r>
    </w:p>
    <w:p w:rsidR="009A2AB7" w:rsidRDefault="009A2AB7" w:rsidP="009A2AB7">
      <w:pPr>
        <w:pStyle w:val="Onderschrift"/>
      </w:pPr>
      <w:bookmarkStart w:id="968" w:name="_Toc346187277"/>
      <w:bookmarkStart w:id="969" w:name="_Toc349645958"/>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21</w:t>
      </w:r>
      <w:r>
        <w:fldChar w:fldCharType="end"/>
      </w:r>
      <w:r>
        <w:t>: Failed example 1</w:t>
      </w:r>
      <w:bookmarkEnd w:id="968"/>
      <w:bookmarkEnd w:id="969"/>
    </w:p>
    <w:p w:rsidR="009A2AB7" w:rsidRDefault="009A2AB7" w:rsidP="009A2AB7">
      <w:r>
        <w:t>This is a sensor on a bus-protocol. As you can tell it was put twice in the sensorlist. Bus-protocols can hang on such information, so it is wise, in this case that you remove the Failed line from your original sensorlist.</w:t>
      </w:r>
    </w:p>
    <w:p w:rsidR="009A2AB7" w:rsidRDefault="009A2AB7" w:rsidP="009A2AB7"/>
    <w:p w:rsidR="009A2AB7" w:rsidRDefault="009A2AB7" w:rsidP="00D5559F">
      <w:pPr>
        <w:pStyle w:val="Kop4"/>
        <w:numPr>
          <w:ilvl w:val="3"/>
          <w:numId w:val="1"/>
        </w:numPr>
      </w:pPr>
      <w:bookmarkStart w:id="970" w:name="_Toc346187170"/>
      <w:bookmarkStart w:id="971" w:name="_Toc349645821"/>
      <w:r>
        <w:lastRenderedPageBreak/>
        <w:t>Missing</w:t>
      </w:r>
      <w:bookmarkEnd w:id="970"/>
      <w:bookmarkEnd w:id="971"/>
    </w:p>
    <w:p w:rsidR="009A2AB7" w:rsidRDefault="009A2AB7" w:rsidP="009A2AB7">
      <w:r>
        <w:t>Missing is an easy one. In this row the field tag is missing. You can go straight to the Field-column and you will find it is empty. See next figure:</w:t>
      </w:r>
    </w:p>
    <w:p w:rsidR="009A2AB7" w:rsidRDefault="009A2AB7" w:rsidP="009A2AB7"/>
    <w:p w:rsidR="009A2AB7" w:rsidRDefault="009A2AB7" w:rsidP="009A2AB7">
      <w:r>
        <w:rPr>
          <w:noProof/>
          <w:lang w:val="nl-NL" w:eastAsia="nl-NL"/>
        </w:rPr>
        <w:drawing>
          <wp:inline distT="0" distB="0" distL="0" distR="0" wp14:anchorId="6CB623F0" wp14:editId="228DA0AE">
            <wp:extent cx="5760720" cy="117591"/>
            <wp:effectExtent l="0" t="0" r="0" b="0"/>
            <wp:docPr id="178" name="Afbeelding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60720" cy="117591"/>
                    </a:xfrm>
                    <a:prstGeom prst="rect">
                      <a:avLst/>
                    </a:prstGeom>
                  </pic:spPr>
                </pic:pic>
              </a:graphicData>
            </a:graphic>
          </wp:inline>
        </w:drawing>
      </w:r>
    </w:p>
    <w:p w:rsidR="009A2AB7" w:rsidRDefault="009A2AB7" w:rsidP="009A2AB7">
      <w:pPr>
        <w:pStyle w:val="Onderschrift"/>
      </w:pPr>
      <w:bookmarkStart w:id="972" w:name="_Toc346187278"/>
      <w:bookmarkStart w:id="973" w:name="_Toc349645959"/>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22</w:t>
      </w:r>
      <w:r>
        <w:fldChar w:fldCharType="end"/>
      </w:r>
      <w:r>
        <w:t>: Missing example 1</w:t>
      </w:r>
      <w:bookmarkEnd w:id="972"/>
      <w:bookmarkEnd w:id="973"/>
    </w:p>
    <w:p w:rsidR="009A2AB7" w:rsidRDefault="009A2AB7" w:rsidP="009A2AB7">
      <w:r>
        <w:t xml:space="preserve">Find the right field as described in Chapter </w:t>
      </w:r>
      <w:r>
        <w:fldChar w:fldCharType="begin"/>
      </w:r>
      <w:r>
        <w:instrText xml:space="preserve"> REF _Ref342917653 \r \h </w:instrText>
      </w:r>
      <w:r>
        <w:fldChar w:fldCharType="separate"/>
      </w:r>
      <w:r>
        <w:t>10.3.19.1</w:t>
      </w:r>
      <w:r>
        <w:fldChar w:fldCharType="end"/>
      </w:r>
      <w:r>
        <w:t xml:space="preserve"> and put that in the original sensorlist.</w:t>
      </w:r>
    </w:p>
    <w:p w:rsidR="009A2AB7" w:rsidRDefault="009A2AB7" w:rsidP="009A2AB7"/>
    <w:p w:rsidR="009A2AB7" w:rsidRDefault="009A2AB7" w:rsidP="00D5559F">
      <w:pPr>
        <w:pStyle w:val="Kop4"/>
        <w:numPr>
          <w:ilvl w:val="3"/>
          <w:numId w:val="1"/>
        </w:numPr>
      </w:pPr>
      <w:bookmarkStart w:id="974" w:name="_Toc346187171"/>
      <w:bookmarkStart w:id="975" w:name="_Toc349645822"/>
      <w:r>
        <w:t>New</w:t>
      </w:r>
      <w:bookmarkEnd w:id="974"/>
      <w:bookmarkEnd w:id="975"/>
    </w:p>
    <w:p w:rsidR="009A2AB7" w:rsidRDefault="009A2AB7" w:rsidP="009A2AB7">
      <w:r>
        <w:t>Everything that was changed on board and that wasn’t already in the sensorlist will become visible as new. This could be a new sensor on a Wago, but also a complete new device or interface with, for example a bus-protocol.</w:t>
      </w:r>
    </w:p>
    <w:p w:rsidR="009A2AB7" w:rsidRDefault="009A2AB7" w:rsidP="009A2AB7"/>
    <w:p w:rsidR="009A2AB7" w:rsidRDefault="009A2AB7" w:rsidP="009A2AB7">
      <w:r>
        <w:t>The next example is when a new device or interface is connected. You will see the following:</w:t>
      </w:r>
    </w:p>
    <w:p w:rsidR="009A2AB7" w:rsidRDefault="009A2AB7" w:rsidP="009A2AB7"/>
    <w:p w:rsidR="009A2AB7" w:rsidRDefault="009A2AB7" w:rsidP="009A2AB7">
      <w:r>
        <w:rPr>
          <w:noProof/>
          <w:lang w:val="nl-NL" w:eastAsia="nl-NL"/>
        </w:rPr>
        <w:drawing>
          <wp:inline distT="0" distB="0" distL="0" distR="0" wp14:anchorId="458BA5DF" wp14:editId="196736FA">
            <wp:extent cx="5760720" cy="2714998"/>
            <wp:effectExtent l="0" t="0" r="0" b="9525"/>
            <wp:docPr id="179" name="Afbeelding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60720" cy="2714998"/>
                    </a:xfrm>
                    <a:prstGeom prst="rect">
                      <a:avLst/>
                    </a:prstGeom>
                  </pic:spPr>
                </pic:pic>
              </a:graphicData>
            </a:graphic>
          </wp:inline>
        </w:drawing>
      </w:r>
    </w:p>
    <w:p w:rsidR="009A2AB7" w:rsidRDefault="009A2AB7" w:rsidP="009A2AB7">
      <w:pPr>
        <w:pStyle w:val="Onderschrift"/>
      </w:pPr>
      <w:bookmarkStart w:id="976" w:name="_Toc346187279"/>
      <w:bookmarkStart w:id="977" w:name="_Toc349645960"/>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23</w:t>
      </w:r>
      <w:r>
        <w:fldChar w:fldCharType="end"/>
      </w:r>
      <w:r>
        <w:t>: New example 1</w:t>
      </w:r>
      <w:bookmarkEnd w:id="976"/>
      <w:bookmarkEnd w:id="977"/>
    </w:p>
    <w:p w:rsidR="009A2AB7" w:rsidRDefault="009A2AB7" w:rsidP="009A2AB7">
      <w:r>
        <w:t>You can understand that you have to copy all these lines and paste them into the original sensorlist or they will get lost with a new import.</w:t>
      </w:r>
    </w:p>
    <w:p w:rsidR="009A2AB7" w:rsidRDefault="009A2AB7" w:rsidP="009A2AB7"/>
    <w:p w:rsidR="009A2AB7" w:rsidRDefault="009A2AB7" w:rsidP="00D5559F">
      <w:pPr>
        <w:pStyle w:val="Kop4"/>
        <w:numPr>
          <w:ilvl w:val="3"/>
          <w:numId w:val="1"/>
        </w:numPr>
      </w:pPr>
      <w:bookmarkStart w:id="978" w:name="_Toc346187172"/>
      <w:bookmarkStart w:id="979" w:name="_Toc349645823"/>
      <w:r>
        <w:t>Keep importing</w:t>
      </w:r>
      <w:bookmarkEnd w:id="978"/>
      <w:bookmarkEnd w:id="979"/>
    </w:p>
    <w:p w:rsidR="009A2AB7" w:rsidRDefault="009A2AB7" w:rsidP="009A2AB7">
      <w:r>
        <w:t xml:space="preserve">After you checked and replaced all the import results into the original sensorlist, you once again convert it to a sensorlist for import as described in Chapter </w:t>
      </w:r>
      <w:r>
        <w:fldChar w:fldCharType="begin"/>
      </w:r>
      <w:r>
        <w:instrText xml:space="preserve"> REF _Ref343077065 \r \h </w:instrText>
      </w:r>
      <w:r>
        <w:fldChar w:fldCharType="separate"/>
      </w:r>
      <w:r>
        <w:t>8.4</w:t>
      </w:r>
      <w:r>
        <w:fldChar w:fldCharType="end"/>
      </w:r>
      <w:r>
        <w:t xml:space="preserve"> and put it in the root folder of your project folder. </w:t>
      </w:r>
    </w:p>
    <w:p w:rsidR="009A2AB7" w:rsidRDefault="009A2AB7" w:rsidP="009A2AB7"/>
    <w:p w:rsidR="009A2AB7" w:rsidRDefault="009A2AB7" w:rsidP="009A2AB7">
      <w:r>
        <w:t>Start FT NavVision© again and import the devicelist and sensorlist. Close FT NavVision© and open the new sensorlist_generated.html.</w:t>
      </w:r>
    </w:p>
    <w:p w:rsidR="009A2AB7" w:rsidRDefault="009A2AB7" w:rsidP="009A2AB7"/>
    <w:p w:rsidR="009A2AB7" w:rsidRDefault="009A2AB7" w:rsidP="009A2AB7">
      <w:r>
        <w:t>If you did well there are no more import results except maybe for a few comments that you left there. If not you will have to repeat this process over and over again until there are no more import results and the sensorlist_generated_diff.html is empty.</w:t>
      </w:r>
    </w:p>
    <w:p w:rsidR="009A2AB7" w:rsidRDefault="009A2AB7" w:rsidP="009A2AB7"/>
    <w:p w:rsidR="009A2AB7" w:rsidRDefault="009A2AB7" w:rsidP="009A2AB7">
      <w:r>
        <w:lastRenderedPageBreak/>
        <w:t xml:space="preserve">Once you have reached that point you are finished and your original sensorlist is up to date again. </w:t>
      </w:r>
    </w:p>
    <w:p w:rsidR="009A2AB7" w:rsidRDefault="009A2AB7" w:rsidP="009A2AB7"/>
    <w:p w:rsidR="009A2AB7" w:rsidRPr="006A1708" w:rsidRDefault="009A2AB7" w:rsidP="009A2AB7"/>
    <w:p w:rsidR="009A2AB7" w:rsidRPr="008041BE" w:rsidRDefault="009A2AB7" w:rsidP="009A2AB7">
      <w:pPr>
        <w:rPr>
          <w:i/>
        </w:rPr>
      </w:pPr>
      <w:r>
        <w:rPr>
          <w:noProof/>
          <w:lang w:val="nl-NL" w:eastAsia="nl-NL"/>
        </w:rPr>
        <w:drawing>
          <wp:inline distT="0" distB="0" distL="0" distR="0" wp14:anchorId="6A9B7E29" wp14:editId="6A43E2ED">
            <wp:extent cx="416379" cy="342900"/>
            <wp:effectExtent l="0" t="0" r="3175" b="0"/>
            <wp:docPr id="180" name="Afbeeld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6379" cy="342900"/>
                    </a:xfrm>
                    <a:prstGeom prst="rect">
                      <a:avLst/>
                    </a:prstGeom>
                  </pic:spPr>
                </pic:pic>
              </a:graphicData>
            </a:graphic>
          </wp:inline>
        </w:drawing>
      </w:r>
      <w:r w:rsidRPr="008041BE">
        <w:rPr>
          <w:i/>
        </w:rPr>
        <w:t>: if you arrive on a ship after a long time and the crew has changed a lot, you can follow the same procedures. Just make a backup (or let them send one upfront) and go through all these steps. That way you can start directly with a good and working sensorlist.</w:t>
      </w:r>
    </w:p>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9A2AB7"/>
    <w:p w:rsidR="009A2AB7" w:rsidRDefault="009A2AB7" w:rsidP="00D5559F">
      <w:pPr>
        <w:pStyle w:val="Kop1"/>
        <w:numPr>
          <w:ilvl w:val="0"/>
          <w:numId w:val="1"/>
        </w:numPr>
      </w:pPr>
      <w:bookmarkStart w:id="980" w:name="_Toc346187173"/>
      <w:bookmarkStart w:id="981" w:name="_Toc349645824"/>
      <w:r>
        <w:t>Special notes</w:t>
      </w:r>
      <w:bookmarkEnd w:id="980"/>
      <w:bookmarkEnd w:id="981"/>
    </w:p>
    <w:p w:rsidR="009A2AB7" w:rsidRDefault="009A2AB7" w:rsidP="00D5559F">
      <w:pPr>
        <w:pStyle w:val="Kop2"/>
        <w:numPr>
          <w:ilvl w:val="1"/>
          <w:numId w:val="1"/>
        </w:numPr>
      </w:pPr>
      <w:bookmarkStart w:id="982" w:name="_Toc346187174"/>
      <w:bookmarkStart w:id="983" w:name="_Toc349645825"/>
      <w:r>
        <w:t>Introduction</w:t>
      </w:r>
      <w:bookmarkEnd w:id="982"/>
      <w:bookmarkEnd w:id="983"/>
    </w:p>
    <w:p w:rsidR="009A2AB7" w:rsidRDefault="009A2AB7" w:rsidP="009A2AB7">
      <w:r>
        <w:t>In this chapter we will discuss some special issues or things that are easy to know. It will just be a collection of extra knowledge randomly addressed and will be changed over time.</w:t>
      </w:r>
    </w:p>
    <w:p w:rsidR="009A2AB7" w:rsidRDefault="009A2AB7" w:rsidP="009A2AB7"/>
    <w:p w:rsidR="009A2AB7" w:rsidRDefault="009A2AB7" w:rsidP="009A2AB7"/>
    <w:p w:rsidR="009A2AB7" w:rsidRDefault="009A2AB7" w:rsidP="00D5559F">
      <w:pPr>
        <w:pStyle w:val="Kop2"/>
        <w:numPr>
          <w:ilvl w:val="1"/>
          <w:numId w:val="1"/>
        </w:numPr>
      </w:pPr>
      <w:bookmarkStart w:id="984" w:name="_Toc346187175"/>
      <w:bookmarkStart w:id="985" w:name="_Toc349645826"/>
      <w:r>
        <w:t>PLC</w:t>
      </w:r>
      <w:bookmarkEnd w:id="984"/>
      <w:bookmarkEnd w:id="985"/>
    </w:p>
    <w:p w:rsidR="009A2AB7" w:rsidRDefault="009A2AB7" w:rsidP="009A2AB7">
      <w:r>
        <w:t>When a PLC program is written and put into the Wago PLC itself it is necessary, especially for the outputs, that FT NavVision© doesn’t have field tags attached. To prevent the PLC program as well as FT NavVision© to address the output on the Wago, you do the following:</w:t>
      </w:r>
    </w:p>
    <w:p w:rsidR="009A2AB7" w:rsidRDefault="009A2AB7" w:rsidP="009A2AB7"/>
    <w:p w:rsidR="009A2AB7" w:rsidRDefault="009A2AB7" w:rsidP="009A2AB7">
      <w:r>
        <w:t>The rows in the sensorlist that hold the outputs that already are in use by the Wago PLC program, will need to be adjusted. First you add a “,PLC” after the module number in the column “Type” See the next figure:</w:t>
      </w:r>
    </w:p>
    <w:p w:rsidR="009A2AB7" w:rsidRDefault="009A2AB7" w:rsidP="009A2AB7"/>
    <w:p w:rsidR="009A2AB7" w:rsidRDefault="009A2AB7" w:rsidP="009A2AB7">
      <w:r>
        <w:rPr>
          <w:noProof/>
          <w:lang w:val="nl-NL" w:eastAsia="nl-NL"/>
        </w:rPr>
        <w:drawing>
          <wp:inline distT="0" distB="0" distL="0" distR="0" wp14:anchorId="5E943566" wp14:editId="76D16B29">
            <wp:extent cx="885825" cy="2647950"/>
            <wp:effectExtent l="0" t="0" r="9525" b="0"/>
            <wp:docPr id="182" name="Afbeelding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885825" cy="2647950"/>
                    </a:xfrm>
                    <a:prstGeom prst="rect">
                      <a:avLst/>
                    </a:prstGeom>
                  </pic:spPr>
                </pic:pic>
              </a:graphicData>
            </a:graphic>
          </wp:inline>
        </w:drawing>
      </w:r>
    </w:p>
    <w:p w:rsidR="009A2AB7" w:rsidRDefault="009A2AB7" w:rsidP="009A2AB7">
      <w:pPr>
        <w:pStyle w:val="Onderschrift"/>
      </w:pPr>
      <w:bookmarkStart w:id="986" w:name="_Toc346187280"/>
      <w:bookmarkStart w:id="987" w:name="_Toc349645961"/>
      <w:r>
        <w:lastRenderedPageBreak/>
        <w:t xml:space="preserve">Figure </w:t>
      </w:r>
      <w:r>
        <w:fldChar w:fldCharType="begin"/>
      </w:r>
      <w:r>
        <w:instrText xml:space="preserve"> STYLEREF 1 \s </w:instrText>
      </w:r>
      <w:r>
        <w:fldChar w:fldCharType="separate"/>
      </w:r>
      <w:r>
        <w:rPr>
          <w:noProof/>
        </w:rPr>
        <w:t>13</w:t>
      </w:r>
      <w:r>
        <w:fldChar w:fldCharType="end"/>
      </w:r>
      <w:r>
        <w:noBreakHyphen/>
      </w:r>
      <w:r>
        <w:fldChar w:fldCharType="begin"/>
      </w:r>
      <w:r>
        <w:instrText xml:space="preserve"> SEQ Figure \* ARABIC \s 1 </w:instrText>
      </w:r>
      <w:r>
        <w:fldChar w:fldCharType="separate"/>
      </w:r>
      <w:r>
        <w:rPr>
          <w:noProof/>
        </w:rPr>
        <w:t>1</w:t>
      </w:r>
      <w:r>
        <w:fldChar w:fldCharType="end"/>
      </w:r>
      <w:r>
        <w:t>: PLC added</w:t>
      </w:r>
      <w:bookmarkEnd w:id="986"/>
      <w:bookmarkEnd w:id="987"/>
    </w:p>
    <w:p w:rsidR="009A2AB7" w:rsidRDefault="009A2AB7" w:rsidP="009A2AB7"/>
    <w:p w:rsidR="009A2AB7" w:rsidRDefault="009A2AB7" w:rsidP="009A2AB7">
      <w:r>
        <w:t>This way FT NavVision© knows that the slice is in use by the Wago itself, but will show up in the Wago overview in FT NavVision© see the next figure:</w:t>
      </w:r>
    </w:p>
    <w:p w:rsidR="009A2AB7" w:rsidRDefault="009A2AB7" w:rsidP="009A2AB7"/>
    <w:p w:rsidR="009A2AB7" w:rsidRDefault="009A2AB7" w:rsidP="009A2AB7">
      <w:r>
        <w:rPr>
          <w:noProof/>
          <w:lang w:val="nl-NL" w:eastAsia="nl-NL"/>
        </w:rPr>
        <w:drawing>
          <wp:inline distT="0" distB="0" distL="0" distR="0" wp14:anchorId="2F01C0CB" wp14:editId="714DEE0E">
            <wp:extent cx="2305050" cy="5638800"/>
            <wp:effectExtent l="0" t="0" r="0" b="0"/>
            <wp:docPr id="183" name="Afbeelding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305050" cy="5638800"/>
                    </a:xfrm>
                    <a:prstGeom prst="rect">
                      <a:avLst/>
                    </a:prstGeom>
                  </pic:spPr>
                </pic:pic>
              </a:graphicData>
            </a:graphic>
          </wp:inline>
        </w:drawing>
      </w:r>
    </w:p>
    <w:p w:rsidR="009A2AB7" w:rsidRDefault="009A2AB7" w:rsidP="009A2AB7">
      <w:pPr>
        <w:pStyle w:val="Onderschrift"/>
      </w:pPr>
      <w:bookmarkStart w:id="988" w:name="_Toc346187281"/>
      <w:bookmarkStart w:id="989" w:name="_Toc349645962"/>
      <w:r>
        <w:t xml:space="preserve">Figure </w:t>
      </w:r>
      <w:r>
        <w:fldChar w:fldCharType="begin"/>
      </w:r>
      <w:r>
        <w:instrText xml:space="preserve"> STYLEREF 1 \s </w:instrText>
      </w:r>
      <w:r>
        <w:fldChar w:fldCharType="separate"/>
      </w:r>
      <w:r>
        <w:rPr>
          <w:noProof/>
        </w:rPr>
        <w:t>13</w:t>
      </w:r>
      <w:r>
        <w:fldChar w:fldCharType="end"/>
      </w:r>
      <w:r>
        <w:noBreakHyphen/>
      </w:r>
      <w:r>
        <w:fldChar w:fldCharType="begin"/>
      </w:r>
      <w:r>
        <w:instrText xml:space="preserve"> SEQ Figure \* ARABIC \s 1 </w:instrText>
      </w:r>
      <w:r>
        <w:fldChar w:fldCharType="separate"/>
      </w:r>
      <w:r>
        <w:rPr>
          <w:noProof/>
        </w:rPr>
        <w:t>2</w:t>
      </w:r>
      <w:r>
        <w:fldChar w:fldCharType="end"/>
      </w:r>
      <w:r>
        <w:t>: Wago overview PLC</w:t>
      </w:r>
      <w:bookmarkEnd w:id="988"/>
      <w:bookmarkEnd w:id="989"/>
    </w:p>
    <w:p w:rsidR="009A2AB7" w:rsidRDefault="009A2AB7" w:rsidP="009A2AB7"/>
    <w:p w:rsidR="009A2AB7" w:rsidRPr="00DA6B18" w:rsidRDefault="009A2AB7" w:rsidP="009A2AB7"/>
    <w:p w:rsidR="009A2AB7" w:rsidRDefault="009A2AB7" w:rsidP="009A2AB7">
      <w:r>
        <w:rPr>
          <w:noProof/>
          <w:lang w:val="nl-NL" w:eastAsia="nl-NL"/>
        </w:rPr>
        <w:drawing>
          <wp:inline distT="0" distB="0" distL="0" distR="0" wp14:anchorId="23373840" wp14:editId="1875C366">
            <wp:extent cx="416379" cy="342900"/>
            <wp:effectExtent l="0" t="0" r="3175" b="0"/>
            <wp:docPr id="184" name="Afbeelding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6379" cy="342900"/>
                    </a:xfrm>
                    <a:prstGeom prst="rect">
                      <a:avLst/>
                    </a:prstGeom>
                  </pic:spPr>
                </pic:pic>
              </a:graphicData>
            </a:graphic>
          </wp:inline>
        </w:drawing>
      </w:r>
      <w:r>
        <w:rPr>
          <w:i/>
        </w:rPr>
        <w:t>: Leave the field column empty or it will interfere with the Wago PLC program.</w:t>
      </w:r>
    </w:p>
    <w:p w:rsidR="009A2AB7" w:rsidRDefault="009A2AB7" w:rsidP="009A2AB7"/>
    <w:p w:rsidR="009A2AB7" w:rsidRPr="00EC2B59" w:rsidRDefault="009A2AB7" w:rsidP="009A2AB7"/>
    <w:p w:rsidR="009A2AB7" w:rsidRDefault="009A2AB7" w:rsidP="00D5559F">
      <w:pPr>
        <w:pStyle w:val="Kop2"/>
        <w:numPr>
          <w:ilvl w:val="1"/>
          <w:numId w:val="1"/>
        </w:numPr>
      </w:pPr>
      <w:bookmarkStart w:id="990" w:name="_Toc346187176"/>
      <w:bookmarkStart w:id="991" w:name="_Toc349645827"/>
      <w:r>
        <w:lastRenderedPageBreak/>
        <w:t>Search</w:t>
      </w:r>
      <w:bookmarkEnd w:id="990"/>
      <w:bookmarkEnd w:id="991"/>
    </w:p>
    <w:p w:rsidR="009A2AB7" w:rsidRDefault="009A2AB7" w:rsidP="009A2AB7">
      <w:r>
        <w:t>When you check the “sensorlist_generated” you will often find comments. Most of the time it will be that you used the same field-ID in different rows. When you find a comment, go to the column “Type” and copy the field-ID. Press CTRL-F and you get a window where you can search. Paste the copied field-ID and select “Find all”. Now you can scroll through the fields to see if you have used the same Field-ID on multiple rows. If you find it, repair the problem and it will be fixed.</w:t>
      </w:r>
    </w:p>
    <w:p w:rsidR="009A2AB7" w:rsidRDefault="009A2AB7" w:rsidP="009A2AB7"/>
    <w:p w:rsidR="00966D10" w:rsidRDefault="00966D10" w:rsidP="00966D10">
      <w:pPr>
        <w:pStyle w:val="Kop2"/>
        <w:numPr>
          <w:ilvl w:val="1"/>
          <w:numId w:val="1"/>
        </w:numPr>
      </w:pPr>
      <w:bookmarkStart w:id="992" w:name="_Ref363218591"/>
      <w:bookmarkStart w:id="993" w:name="_Toc372808283"/>
      <w:r>
        <w:t>Setting NMEA in the sensorlist</w:t>
      </w:r>
      <w:bookmarkEnd w:id="992"/>
      <w:bookmarkEnd w:id="993"/>
    </w:p>
    <w:p w:rsidR="00966D10" w:rsidRDefault="00966D10" w:rsidP="00966D10">
      <w:r>
        <w:t xml:space="preserve">Since revision 3616 it is also possible to set the NMEA interfaces directly in the sensorlist. This needs an extra explanation cause it works a slightly bit different. </w:t>
      </w:r>
    </w:p>
    <w:p w:rsidR="00966D10" w:rsidRDefault="00966D10" w:rsidP="00966D10"/>
    <w:p w:rsidR="00966D10" w:rsidRDefault="00966D10" w:rsidP="00966D10">
      <w:r>
        <w:t>We will focus on the columns that are important. The other columns will all practically work the same as described earlier.</w:t>
      </w:r>
    </w:p>
    <w:p w:rsidR="00966D10" w:rsidRDefault="00966D10" w:rsidP="00966D10"/>
    <w:p w:rsidR="00966D10" w:rsidRDefault="00966D10" w:rsidP="00966D10">
      <w:r>
        <w:t xml:space="preserve">As example we will take a </w:t>
      </w:r>
      <w:proofErr w:type="spellStart"/>
      <w:r>
        <w:t>Voith</w:t>
      </w:r>
      <w:proofErr w:type="spellEnd"/>
      <w:r>
        <w:t xml:space="preserve"> NMEA interface. As you can see in the following figure, the standard columns will be the same as you already learned.</w:t>
      </w:r>
    </w:p>
    <w:p w:rsidR="00966D10" w:rsidRDefault="00966D10" w:rsidP="00966D10"/>
    <w:p w:rsidR="00966D10" w:rsidRDefault="00966D10" w:rsidP="00966D10">
      <w:r>
        <w:rPr>
          <w:noProof/>
          <w:lang w:val="nl-NL" w:eastAsia="nl-NL"/>
        </w:rPr>
        <w:drawing>
          <wp:inline distT="0" distB="0" distL="0" distR="0" wp14:anchorId="50C1A8BE" wp14:editId="30736581">
            <wp:extent cx="5760720" cy="2681926"/>
            <wp:effectExtent l="0" t="0" r="0" b="4445"/>
            <wp:docPr id="190" name="Afbeelding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60720" cy="2681926"/>
                    </a:xfrm>
                    <a:prstGeom prst="rect">
                      <a:avLst/>
                    </a:prstGeom>
                  </pic:spPr>
                </pic:pic>
              </a:graphicData>
            </a:graphic>
          </wp:inline>
        </w:drawing>
      </w:r>
    </w:p>
    <w:p w:rsidR="00966D10" w:rsidRDefault="00966D10" w:rsidP="00966D10">
      <w:pPr>
        <w:pStyle w:val="Onderschrift"/>
      </w:pPr>
      <w:bookmarkStart w:id="994" w:name="_Toc372808400"/>
      <w:r>
        <w:t xml:space="preserve">Figure </w:t>
      </w:r>
      <w:r>
        <w:fldChar w:fldCharType="begin"/>
      </w:r>
      <w:r>
        <w:instrText xml:space="preserve"> STYLEREF 1 \s </w:instrText>
      </w:r>
      <w:r>
        <w:fldChar w:fldCharType="separate"/>
      </w:r>
      <w:r>
        <w:rPr>
          <w:noProof/>
        </w:rPr>
        <w:t>14</w:t>
      </w:r>
      <w:r>
        <w:fldChar w:fldCharType="end"/>
      </w:r>
      <w:r>
        <w:noBreakHyphen/>
      </w:r>
      <w:r>
        <w:fldChar w:fldCharType="begin"/>
      </w:r>
      <w:r>
        <w:instrText xml:space="preserve"> SEQ Figure \* ARABIC \s 1 </w:instrText>
      </w:r>
      <w:r>
        <w:fldChar w:fldCharType="separate"/>
      </w:r>
      <w:r>
        <w:rPr>
          <w:noProof/>
        </w:rPr>
        <w:t>3</w:t>
      </w:r>
      <w:r>
        <w:fldChar w:fldCharType="end"/>
      </w:r>
      <w:r>
        <w:t>: NMEA sensorlist example</w:t>
      </w:r>
      <w:bookmarkEnd w:id="994"/>
    </w:p>
    <w:p w:rsidR="00966D10" w:rsidRDefault="00966D10" w:rsidP="00966D10">
      <w:proofErr w:type="spellStart"/>
      <w:r>
        <w:t>Grouplabel</w:t>
      </w:r>
      <w:proofErr w:type="spellEnd"/>
      <w:r>
        <w:t>, Item, Sensor Type, Connection and Device are the same as described earlier. The alternative columns we’ll describe here.</w:t>
      </w:r>
    </w:p>
    <w:p w:rsidR="00966D10" w:rsidRDefault="00966D10" w:rsidP="00966D10"/>
    <w:p w:rsidR="00966D10" w:rsidRDefault="00966D10" w:rsidP="00966D10">
      <w:pPr>
        <w:pStyle w:val="Kop3"/>
        <w:numPr>
          <w:ilvl w:val="2"/>
          <w:numId w:val="1"/>
        </w:numPr>
      </w:pPr>
      <w:bookmarkStart w:id="995" w:name="_Toc372808284"/>
      <w:r>
        <w:t>Interface</w:t>
      </w:r>
      <w:bookmarkEnd w:id="995"/>
    </w:p>
    <w:p w:rsidR="00966D10" w:rsidRDefault="00966D10" w:rsidP="00966D10">
      <w:r>
        <w:t>With NMEA you can choose between Serial in(</w:t>
      </w:r>
      <w:proofErr w:type="spellStart"/>
      <w:r>
        <w:t>Analog</w:t>
      </w:r>
      <w:proofErr w:type="spellEnd"/>
      <w:r>
        <w:t>) and Serial out(</w:t>
      </w:r>
      <w:proofErr w:type="spellStart"/>
      <w:r>
        <w:t>Analog</w:t>
      </w:r>
      <w:proofErr w:type="spellEnd"/>
      <w:r>
        <w:t>), depending if you want to receive or send.</w:t>
      </w:r>
    </w:p>
    <w:p w:rsidR="00966D10" w:rsidRDefault="00966D10" w:rsidP="00966D10"/>
    <w:p w:rsidR="00966D10" w:rsidRDefault="00966D10" w:rsidP="00966D10">
      <w:pPr>
        <w:pStyle w:val="Kop3"/>
        <w:numPr>
          <w:ilvl w:val="2"/>
          <w:numId w:val="1"/>
        </w:numPr>
      </w:pPr>
      <w:bookmarkStart w:id="996" w:name="_Toc372808285"/>
      <w:r>
        <w:t>Module</w:t>
      </w:r>
      <w:bookmarkEnd w:id="996"/>
    </w:p>
    <w:p w:rsidR="00966D10" w:rsidRDefault="00966D10" w:rsidP="00966D10">
      <w:r>
        <w:t>As you will see in the column “type” you set the standard NMEA sentence there. All values are defined between comma’s in that sentence. To let FT NavVision© know which value you are looking at, you will set the comma after which the value is available in the NMEA sentence. So if you need the value after the 4</w:t>
      </w:r>
      <w:r w:rsidRPr="002B7040">
        <w:rPr>
          <w:vertAlign w:val="superscript"/>
        </w:rPr>
        <w:t>th</w:t>
      </w:r>
      <w:r>
        <w:t xml:space="preserve"> comma in the NMEA sentence, you will put a 4 here.</w:t>
      </w:r>
    </w:p>
    <w:p w:rsidR="00966D10" w:rsidRDefault="00966D10" w:rsidP="00966D10"/>
    <w:p w:rsidR="00966D10" w:rsidRDefault="00966D10" w:rsidP="00966D10">
      <w:r>
        <w:rPr>
          <w:noProof/>
          <w:lang w:val="nl-NL" w:eastAsia="nl-NL"/>
        </w:rPr>
        <w:drawing>
          <wp:inline distT="0" distB="0" distL="0" distR="0" wp14:anchorId="715E1EC0" wp14:editId="42CE9792">
            <wp:extent cx="2324100" cy="714375"/>
            <wp:effectExtent l="0" t="0" r="0" b="9525"/>
            <wp:docPr id="191" name="Afbeelding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324100" cy="714375"/>
                    </a:xfrm>
                    <a:prstGeom prst="rect">
                      <a:avLst/>
                    </a:prstGeom>
                  </pic:spPr>
                </pic:pic>
              </a:graphicData>
            </a:graphic>
          </wp:inline>
        </w:drawing>
      </w:r>
    </w:p>
    <w:p w:rsidR="00966D10" w:rsidRDefault="00966D10" w:rsidP="00966D10">
      <w:pPr>
        <w:pStyle w:val="Onderschrift"/>
      </w:pPr>
      <w:bookmarkStart w:id="997" w:name="_Toc372808401"/>
      <w:r>
        <w:t xml:space="preserve">Figure </w:t>
      </w:r>
      <w:r>
        <w:fldChar w:fldCharType="begin"/>
      </w:r>
      <w:r>
        <w:instrText xml:space="preserve"> STYLEREF 1 \s </w:instrText>
      </w:r>
      <w:r>
        <w:fldChar w:fldCharType="separate"/>
      </w:r>
      <w:r>
        <w:rPr>
          <w:noProof/>
        </w:rPr>
        <w:t>14</w:t>
      </w:r>
      <w:r>
        <w:fldChar w:fldCharType="end"/>
      </w:r>
      <w:r>
        <w:noBreakHyphen/>
      </w:r>
      <w:r>
        <w:fldChar w:fldCharType="begin"/>
      </w:r>
      <w:r>
        <w:instrText xml:space="preserve"> SEQ Figure \* ARABIC \s 1 </w:instrText>
      </w:r>
      <w:r>
        <w:fldChar w:fldCharType="separate"/>
      </w:r>
      <w:r>
        <w:rPr>
          <w:noProof/>
        </w:rPr>
        <w:t>4</w:t>
      </w:r>
      <w:r>
        <w:fldChar w:fldCharType="end"/>
      </w:r>
      <w:r>
        <w:t>: NMEA example 1</w:t>
      </w:r>
      <w:bookmarkEnd w:id="997"/>
    </w:p>
    <w:p w:rsidR="00966D10" w:rsidRDefault="00966D10" w:rsidP="00966D10">
      <w:r>
        <w:rPr>
          <w:noProof/>
          <w:lang w:val="nl-NL" w:eastAsia="nl-NL"/>
        </w:rPr>
        <w:drawing>
          <wp:inline distT="0" distB="0" distL="0" distR="0" wp14:anchorId="31DA6A1B" wp14:editId="232558BD">
            <wp:extent cx="416379" cy="342900"/>
            <wp:effectExtent l="0" t="0" r="3175" b="0"/>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6379" cy="342900"/>
                    </a:xfrm>
                    <a:prstGeom prst="rect">
                      <a:avLst/>
                    </a:prstGeom>
                  </pic:spPr>
                </pic:pic>
              </a:graphicData>
            </a:graphic>
          </wp:inline>
        </w:drawing>
      </w:r>
      <w:r>
        <w:rPr>
          <w:i/>
        </w:rPr>
        <w:t>:the “#” sign is just to make it more visible and is not mandatory. You can leave the string without these.</w:t>
      </w:r>
    </w:p>
    <w:p w:rsidR="00966D10" w:rsidRPr="004B3352" w:rsidRDefault="00966D10" w:rsidP="00966D10"/>
    <w:p w:rsidR="00966D10" w:rsidRDefault="00966D10" w:rsidP="00966D10">
      <w:pPr>
        <w:pStyle w:val="Kop3"/>
        <w:numPr>
          <w:ilvl w:val="2"/>
          <w:numId w:val="1"/>
        </w:numPr>
      </w:pPr>
      <w:bookmarkStart w:id="998" w:name="_Toc372808286"/>
      <w:r>
        <w:t>Pin</w:t>
      </w:r>
      <w:bookmarkEnd w:id="998"/>
    </w:p>
    <w:p w:rsidR="00966D10" w:rsidRDefault="00966D10" w:rsidP="00966D10">
      <w:r>
        <w:t>To see which character behind the specific comma you need, under Pin you define the character number. In our example we have on that spot the digital values for the VOITH. So there are 7 zero’s or ones there, each representing one digital input. In our example we define all these values in the first seven rows.</w:t>
      </w:r>
    </w:p>
    <w:p w:rsidR="00966D10" w:rsidRDefault="00966D10" w:rsidP="00966D10"/>
    <w:p w:rsidR="00966D10" w:rsidRDefault="00966D10" w:rsidP="00966D10">
      <w:r>
        <w:rPr>
          <w:noProof/>
          <w:lang w:val="nl-NL" w:eastAsia="nl-NL"/>
        </w:rPr>
        <w:drawing>
          <wp:inline distT="0" distB="0" distL="0" distR="0" wp14:anchorId="4A846221" wp14:editId="53B56DFE">
            <wp:extent cx="4295775" cy="1781175"/>
            <wp:effectExtent l="0" t="0" r="9525" b="9525"/>
            <wp:docPr id="193" name="Afbeelding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295775" cy="1781175"/>
                    </a:xfrm>
                    <a:prstGeom prst="rect">
                      <a:avLst/>
                    </a:prstGeom>
                  </pic:spPr>
                </pic:pic>
              </a:graphicData>
            </a:graphic>
          </wp:inline>
        </w:drawing>
      </w:r>
    </w:p>
    <w:p w:rsidR="00966D10" w:rsidRDefault="00966D10" w:rsidP="00966D10">
      <w:pPr>
        <w:pStyle w:val="Onderschrift"/>
      </w:pPr>
      <w:bookmarkStart w:id="999" w:name="_Toc372808402"/>
      <w:r>
        <w:t xml:space="preserve">Figure </w:t>
      </w:r>
      <w:r>
        <w:fldChar w:fldCharType="begin"/>
      </w:r>
      <w:r>
        <w:instrText xml:space="preserve"> STYLEREF 1 \s </w:instrText>
      </w:r>
      <w:r>
        <w:fldChar w:fldCharType="separate"/>
      </w:r>
      <w:r>
        <w:rPr>
          <w:noProof/>
        </w:rPr>
        <w:t>14</w:t>
      </w:r>
      <w:r>
        <w:fldChar w:fldCharType="end"/>
      </w:r>
      <w:r>
        <w:noBreakHyphen/>
      </w:r>
      <w:r>
        <w:fldChar w:fldCharType="begin"/>
      </w:r>
      <w:r>
        <w:instrText xml:space="preserve"> SEQ Figure \* ARABIC \s 1 </w:instrText>
      </w:r>
      <w:r>
        <w:fldChar w:fldCharType="separate"/>
      </w:r>
      <w:r>
        <w:rPr>
          <w:noProof/>
        </w:rPr>
        <w:t>5</w:t>
      </w:r>
      <w:r>
        <w:fldChar w:fldCharType="end"/>
      </w:r>
      <w:r>
        <w:t>: NMEA example 2</w:t>
      </w:r>
      <w:bookmarkEnd w:id="999"/>
    </w:p>
    <w:p w:rsidR="00966D10" w:rsidRDefault="00966D10" w:rsidP="00966D10">
      <w:r>
        <w:rPr>
          <w:noProof/>
          <w:lang w:val="nl-NL" w:eastAsia="nl-NL"/>
        </w:rPr>
        <w:drawing>
          <wp:inline distT="0" distB="0" distL="0" distR="0" wp14:anchorId="757FFED7" wp14:editId="4A606FFF">
            <wp:extent cx="416379" cy="342900"/>
            <wp:effectExtent l="0" t="0" r="3175" b="0"/>
            <wp:docPr id="194" name="Afbeelding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6379" cy="342900"/>
                    </a:xfrm>
                    <a:prstGeom prst="rect">
                      <a:avLst/>
                    </a:prstGeom>
                  </pic:spPr>
                </pic:pic>
              </a:graphicData>
            </a:graphic>
          </wp:inline>
        </w:drawing>
      </w:r>
      <w:r>
        <w:rPr>
          <w:i/>
        </w:rPr>
        <w:t>:Make sure that the count column is set to “1” cause you only want to read one character at the time.</w:t>
      </w:r>
    </w:p>
    <w:p w:rsidR="00966D10" w:rsidRDefault="00966D10" w:rsidP="00966D10"/>
    <w:p w:rsidR="00966D10" w:rsidRDefault="00966D10" w:rsidP="00966D10">
      <w:pPr>
        <w:pStyle w:val="Kop3"/>
        <w:numPr>
          <w:ilvl w:val="2"/>
          <w:numId w:val="1"/>
        </w:numPr>
      </w:pPr>
      <w:bookmarkStart w:id="1000" w:name="_Toc372808287"/>
      <w:r>
        <w:t>Type</w:t>
      </w:r>
      <w:bookmarkEnd w:id="1000"/>
    </w:p>
    <w:p w:rsidR="00966D10" w:rsidRDefault="00966D10" w:rsidP="00966D10">
      <w:r>
        <w:t xml:space="preserve">The Type column is the specific NMEA sentence that you are expecting. </w:t>
      </w:r>
      <w:proofErr w:type="spellStart"/>
      <w:r>
        <w:t>Lets</w:t>
      </w:r>
      <w:proofErr w:type="spellEnd"/>
      <w:r>
        <w:t xml:space="preserve"> analyse a sentence.</w:t>
      </w:r>
    </w:p>
    <w:p w:rsidR="00966D10" w:rsidRDefault="00966D10" w:rsidP="00966D10"/>
    <w:p w:rsidR="00966D10" w:rsidRDefault="00966D10" w:rsidP="00966D10">
      <w:r>
        <w:t>$VSP_ALSYS</w:t>
      </w:r>
      <w:r>
        <w:tab/>
      </w:r>
      <w:r>
        <w:tab/>
      </w:r>
      <w:r>
        <w:tab/>
        <w:t>= talker ID and Sentence Identifier</w:t>
      </w:r>
    </w:p>
    <w:p w:rsidR="00966D10" w:rsidRDefault="00966D10" w:rsidP="00966D10">
      <w:r>
        <w:t>,01</w:t>
      </w:r>
      <w:r>
        <w:tab/>
      </w:r>
      <w:r>
        <w:tab/>
      </w:r>
      <w:r>
        <w:tab/>
      </w:r>
      <w:r>
        <w:tab/>
        <w:t>= digital value</w:t>
      </w:r>
    </w:p>
    <w:p w:rsidR="00966D10" w:rsidRDefault="00966D10" w:rsidP="00966D10">
      <w:r>
        <w:t>,03</w:t>
      </w:r>
      <w:r>
        <w:tab/>
      </w:r>
      <w:r>
        <w:tab/>
      </w:r>
      <w:r>
        <w:tab/>
      </w:r>
      <w:r>
        <w:tab/>
        <w:t xml:space="preserve">= </w:t>
      </w:r>
      <w:proofErr w:type="spellStart"/>
      <w:r>
        <w:t>analog</w:t>
      </w:r>
      <w:proofErr w:type="spellEnd"/>
      <w:r>
        <w:t xml:space="preserve"> value</w:t>
      </w:r>
    </w:p>
    <w:p w:rsidR="00966D10" w:rsidRDefault="00966D10" w:rsidP="00966D10">
      <w:r>
        <w:t>,#</w:t>
      </w:r>
      <w:r>
        <w:tab/>
      </w:r>
      <w:r>
        <w:tab/>
      </w:r>
      <w:r>
        <w:tab/>
      </w:r>
      <w:r>
        <w:tab/>
        <w:t>= wildcard</w:t>
      </w:r>
    </w:p>
    <w:p w:rsidR="00966D10" w:rsidRDefault="00966D10" w:rsidP="00966D10"/>
    <w:p w:rsidR="00966D10" w:rsidRDefault="00966D10" w:rsidP="00966D10">
      <w:r>
        <w:t>Or another example:</w:t>
      </w:r>
    </w:p>
    <w:p w:rsidR="00966D10" w:rsidRDefault="00966D10" w:rsidP="00966D10"/>
    <w:p w:rsidR="00966D10" w:rsidRPr="00E71498" w:rsidRDefault="00966D10" w:rsidP="00966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sz w:val="20"/>
          <w:lang w:eastAsia="nl-NL"/>
        </w:rPr>
      </w:pPr>
      <w:bookmarkStart w:id="1001" w:name="gprmc"/>
      <w:r w:rsidRPr="00E71498">
        <w:rPr>
          <w:rFonts w:ascii="Courier New" w:hAnsi="Courier New" w:cs="Courier New"/>
          <w:sz w:val="20"/>
          <w:lang w:eastAsia="nl-NL"/>
        </w:rPr>
        <w:t>$GPRMC,220516,A,5133.82,N,00042.24,W,173.8,231.8,130694,004.2,W*70</w:t>
      </w:r>
    </w:p>
    <w:bookmarkEnd w:id="1001"/>
    <w:p w:rsidR="00966D10" w:rsidRPr="00E71498" w:rsidRDefault="00966D10" w:rsidP="00966D10"/>
    <w:p w:rsidR="00966D10" w:rsidRDefault="00966D10" w:rsidP="00966D10"/>
    <w:p w:rsidR="00966D10" w:rsidRDefault="00966D10" w:rsidP="00966D10">
      <w:r>
        <w:t>$GPRMC</w:t>
      </w:r>
      <w:r>
        <w:tab/>
      </w:r>
      <w:r>
        <w:tab/>
      </w:r>
      <w:r>
        <w:tab/>
        <w:t>= talker ID and Sentence Identifier</w:t>
      </w:r>
    </w:p>
    <w:p w:rsidR="00966D10" w:rsidRDefault="00966D10" w:rsidP="00966D10">
      <w:r>
        <w:lastRenderedPageBreak/>
        <w:t>,220516</w:t>
      </w:r>
      <w:r>
        <w:tab/>
      </w:r>
      <w:r>
        <w:tab/>
      </w:r>
      <w:r>
        <w:tab/>
        <w:t>= time stamp</w:t>
      </w:r>
    </w:p>
    <w:p w:rsidR="00966D10" w:rsidRDefault="00966D10" w:rsidP="00966D10">
      <w:r>
        <w:t>,A</w:t>
      </w:r>
      <w:r>
        <w:tab/>
      </w:r>
      <w:r>
        <w:tab/>
      </w:r>
      <w:r>
        <w:tab/>
      </w:r>
      <w:r>
        <w:tab/>
        <w:t>= valid or ”V” invalid</w:t>
      </w:r>
    </w:p>
    <w:p w:rsidR="00966D10" w:rsidRDefault="00966D10" w:rsidP="00966D10"/>
    <w:p w:rsidR="00966D10" w:rsidRDefault="00966D10" w:rsidP="00966D10">
      <w:r>
        <w:t xml:space="preserve">Etc. </w:t>
      </w:r>
    </w:p>
    <w:p w:rsidR="00966D10" w:rsidRDefault="00966D10" w:rsidP="00966D10"/>
    <w:p w:rsidR="00966D10" w:rsidRDefault="00966D10" w:rsidP="00966D10">
      <w:r>
        <w:t xml:space="preserve">If you know the characters that are needed, you can fill it in. </w:t>
      </w:r>
    </w:p>
    <w:p w:rsidR="00966D10" w:rsidRDefault="00966D10" w:rsidP="00966D10"/>
    <w:p w:rsidR="00966D10" w:rsidRDefault="00966D10" w:rsidP="00966D10">
      <w:r>
        <w:rPr>
          <w:noProof/>
          <w:lang w:val="nl-NL" w:eastAsia="nl-NL"/>
        </w:rPr>
        <w:drawing>
          <wp:inline distT="0" distB="0" distL="0" distR="0" wp14:anchorId="162A8028" wp14:editId="77832CC2">
            <wp:extent cx="2552700" cy="180975"/>
            <wp:effectExtent l="0" t="0" r="0" b="9525"/>
            <wp:docPr id="195" name="Afbeelding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552700" cy="180975"/>
                    </a:xfrm>
                    <a:prstGeom prst="rect">
                      <a:avLst/>
                    </a:prstGeom>
                  </pic:spPr>
                </pic:pic>
              </a:graphicData>
            </a:graphic>
          </wp:inline>
        </w:drawing>
      </w:r>
    </w:p>
    <w:p w:rsidR="00966D10" w:rsidRDefault="00966D10" w:rsidP="00966D10"/>
    <w:p w:rsidR="00966D10" w:rsidRDefault="00966D10" w:rsidP="00966D10">
      <w:r>
        <w:t xml:space="preserve">The “P” and “C” represent Pressure and </w:t>
      </w:r>
      <w:proofErr w:type="spellStart"/>
      <w:r>
        <w:t>Celcius</w:t>
      </w:r>
      <w:proofErr w:type="spellEnd"/>
      <w:r>
        <w:t>.</w:t>
      </w:r>
    </w:p>
    <w:p w:rsidR="00966D10" w:rsidRDefault="00966D10" w:rsidP="00966D10"/>
    <w:p w:rsidR="00966D10" w:rsidRDefault="00966D10" w:rsidP="00966D10">
      <w:r>
        <w:rPr>
          <w:noProof/>
          <w:lang w:val="nl-NL" w:eastAsia="nl-NL"/>
        </w:rPr>
        <w:drawing>
          <wp:inline distT="0" distB="0" distL="0" distR="0" wp14:anchorId="7C36D74B" wp14:editId="5EEE4FD5">
            <wp:extent cx="416379" cy="342900"/>
            <wp:effectExtent l="0" t="0" r="3175" b="0"/>
            <wp:docPr id="196" name="Afbeelding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6379" cy="342900"/>
                    </a:xfrm>
                    <a:prstGeom prst="rect">
                      <a:avLst/>
                    </a:prstGeom>
                  </pic:spPr>
                </pic:pic>
              </a:graphicData>
            </a:graphic>
          </wp:inline>
        </w:drawing>
      </w:r>
      <w:r>
        <w:rPr>
          <w:i/>
        </w:rPr>
        <w:t xml:space="preserve">:make sure that if you have an </w:t>
      </w:r>
      <w:proofErr w:type="spellStart"/>
      <w:r>
        <w:rPr>
          <w:i/>
        </w:rPr>
        <w:t>analog</w:t>
      </w:r>
      <w:proofErr w:type="spellEnd"/>
      <w:r>
        <w:rPr>
          <w:i/>
        </w:rPr>
        <w:t xml:space="preserve"> value, you set the Count column to the right amount of characters to read. Default is 16, which should be enough in most cases.</w:t>
      </w:r>
    </w:p>
    <w:p w:rsidR="00966D10" w:rsidRDefault="00966D10" w:rsidP="00966D10"/>
    <w:p w:rsidR="00966D10" w:rsidRDefault="00966D10" w:rsidP="00966D10">
      <w:pPr>
        <w:pStyle w:val="Kop3"/>
        <w:numPr>
          <w:ilvl w:val="2"/>
          <w:numId w:val="1"/>
        </w:numPr>
      </w:pPr>
      <w:bookmarkStart w:id="1002" w:name="_Toc372808288"/>
      <w:r>
        <w:t>Count</w:t>
      </w:r>
      <w:bookmarkEnd w:id="1002"/>
    </w:p>
    <w:p w:rsidR="00966D10" w:rsidRDefault="00966D10" w:rsidP="00966D10">
      <w:r>
        <w:t xml:space="preserve">At the count column you specify how many characters you will read at maximum on that specific location. So for digital values that will be 1. For </w:t>
      </w:r>
      <w:proofErr w:type="spellStart"/>
      <w:r>
        <w:t>analog</w:t>
      </w:r>
      <w:proofErr w:type="spellEnd"/>
      <w:r>
        <w:t xml:space="preserve"> values you will have to look at the original NMEA sentence. It can be that you need to read 4 characters max or 6. Whatever max number of characters you find for that field, you will define here at “count”.</w:t>
      </w:r>
    </w:p>
    <w:p w:rsidR="00966D10" w:rsidRDefault="00966D10" w:rsidP="00966D10"/>
    <w:p w:rsidR="00966D10" w:rsidRPr="009964BE" w:rsidRDefault="00966D10" w:rsidP="00966D10">
      <w:r>
        <w:rPr>
          <w:noProof/>
          <w:lang w:val="nl-NL" w:eastAsia="nl-NL"/>
        </w:rPr>
        <w:drawing>
          <wp:inline distT="0" distB="0" distL="0" distR="0" wp14:anchorId="1D3E3DAF" wp14:editId="77D131FF">
            <wp:extent cx="416379" cy="342900"/>
            <wp:effectExtent l="0" t="0" r="3175" b="0"/>
            <wp:docPr id="197" name="Afbeelding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6379" cy="342900"/>
                    </a:xfrm>
                    <a:prstGeom prst="rect">
                      <a:avLst/>
                    </a:prstGeom>
                  </pic:spPr>
                </pic:pic>
              </a:graphicData>
            </a:graphic>
          </wp:inline>
        </w:drawing>
      </w:r>
      <w:r>
        <w:rPr>
          <w:i/>
        </w:rPr>
        <w:t xml:space="preserve">:the column “Data Type” is necessary if you send NMEA data. You will set the right parameter (see chapter </w:t>
      </w:r>
      <w:r>
        <w:rPr>
          <w:i/>
        </w:rPr>
        <w:fldChar w:fldCharType="begin"/>
      </w:r>
      <w:r>
        <w:rPr>
          <w:i/>
        </w:rPr>
        <w:instrText xml:space="preserve"> REF _Ref372724246 \r \h </w:instrText>
      </w:r>
      <w:r>
        <w:rPr>
          <w:i/>
        </w:rPr>
      </w:r>
      <w:r>
        <w:rPr>
          <w:i/>
        </w:rPr>
        <w:fldChar w:fldCharType="separate"/>
      </w:r>
      <w:r>
        <w:rPr>
          <w:i/>
        </w:rPr>
        <w:t>11.3.23</w:t>
      </w:r>
      <w:r>
        <w:rPr>
          <w:i/>
        </w:rPr>
        <w:fldChar w:fldCharType="end"/>
      </w:r>
      <w:r>
        <w:rPr>
          <w:i/>
        </w:rPr>
        <w:t xml:space="preserve">). If NavVision is reading NMEA data it will ignore “Data Type” so you can leave it blank. </w:t>
      </w:r>
    </w:p>
    <w:p w:rsidR="00966D10" w:rsidRDefault="00966D10" w:rsidP="00966D10"/>
    <w:p w:rsidR="00966D10" w:rsidRDefault="00966D10" w:rsidP="00966D10">
      <w:pPr>
        <w:pStyle w:val="Kop3"/>
        <w:numPr>
          <w:ilvl w:val="2"/>
          <w:numId w:val="1"/>
        </w:numPr>
      </w:pPr>
      <w:bookmarkStart w:id="1003" w:name="_Toc372808289"/>
      <w:r>
        <w:t>Count</w:t>
      </w:r>
      <w:bookmarkEnd w:id="1003"/>
    </w:p>
    <w:p w:rsidR="00966D10" w:rsidRPr="009964BE" w:rsidRDefault="00966D10" w:rsidP="00966D10">
      <w:r>
        <w:t xml:space="preserve">At the count column you specify how many characters you will read at maximum on that specific location. So for digital values that will be 1. For </w:t>
      </w:r>
      <w:proofErr w:type="spellStart"/>
      <w:r>
        <w:t>analog</w:t>
      </w:r>
      <w:proofErr w:type="spellEnd"/>
      <w:r>
        <w:t xml:space="preserve"> values you will have to look at the original NMEA sentence. It can be that you need to read 4 characters max or 6. Whatever max number of characters you find for that field, you will define here at “count”.</w:t>
      </w:r>
    </w:p>
    <w:p w:rsidR="00966D10" w:rsidRDefault="00966D10" w:rsidP="00966D10"/>
    <w:p w:rsidR="00966D10" w:rsidRDefault="00966D10" w:rsidP="00966D10">
      <w:pPr>
        <w:pStyle w:val="Kop2"/>
        <w:numPr>
          <w:ilvl w:val="1"/>
          <w:numId w:val="1"/>
        </w:numPr>
      </w:pPr>
      <w:bookmarkStart w:id="1004" w:name="_Toc372808290"/>
      <w:proofErr w:type="spellStart"/>
      <w:r>
        <w:t>WatchIO</w:t>
      </w:r>
      <w:proofErr w:type="spellEnd"/>
      <w:r>
        <w:t xml:space="preserve"> in the sensorlist</w:t>
      </w:r>
      <w:bookmarkEnd w:id="1004"/>
    </w:p>
    <w:p w:rsidR="00966D10" w:rsidRPr="00D1729A" w:rsidRDefault="00966D10" w:rsidP="00966D10">
      <w:r>
        <w:t xml:space="preserve">Since revision 3904 The new setup of implementing </w:t>
      </w:r>
      <w:proofErr w:type="spellStart"/>
      <w:r>
        <w:t>WatchIO</w:t>
      </w:r>
      <w:proofErr w:type="spellEnd"/>
      <w:r>
        <w:t xml:space="preserve"> is in effect. </w:t>
      </w:r>
      <w:proofErr w:type="spellStart"/>
      <w:r>
        <w:t>WatchIO</w:t>
      </w:r>
      <w:proofErr w:type="spellEnd"/>
      <w:r>
        <w:t xml:space="preserve"> is the main protocol of the </w:t>
      </w:r>
      <w:proofErr w:type="spellStart"/>
      <w:r>
        <w:t>Unimacs</w:t>
      </w:r>
      <w:proofErr w:type="spellEnd"/>
      <w:r>
        <w:t xml:space="preserve"> bridges. </w:t>
      </w:r>
    </w:p>
    <w:p w:rsidR="00966D10" w:rsidRDefault="00966D10" w:rsidP="00966D10"/>
    <w:p w:rsidR="00966D10" w:rsidRDefault="00966D10" w:rsidP="00966D10">
      <w:r>
        <w:t>We will focus on the columns that are important. The other columns will all practically work the same as described earlier.</w:t>
      </w:r>
    </w:p>
    <w:p w:rsidR="00966D10" w:rsidRDefault="00966D10" w:rsidP="00966D10"/>
    <w:p w:rsidR="00966D10" w:rsidRDefault="00966D10" w:rsidP="00966D10">
      <w:r>
        <w:t>First make sure that the devices are set in the Devicelist. NavVision has to know where to look for the device. The following figure shows the mandatory fields for the devicelist:</w:t>
      </w:r>
    </w:p>
    <w:p w:rsidR="00966D10" w:rsidRDefault="00966D10" w:rsidP="00966D10"/>
    <w:p w:rsidR="00966D10" w:rsidRDefault="00966D10" w:rsidP="00966D10">
      <w:r>
        <w:rPr>
          <w:noProof/>
          <w:lang w:val="nl-NL" w:eastAsia="nl-NL"/>
        </w:rPr>
        <w:lastRenderedPageBreak/>
        <w:drawing>
          <wp:inline distT="0" distB="0" distL="0" distR="0" wp14:anchorId="5079CAA5" wp14:editId="6B5FFC5F">
            <wp:extent cx="5760720" cy="1404964"/>
            <wp:effectExtent l="0" t="0" r="0" b="5080"/>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60720" cy="1404964"/>
                    </a:xfrm>
                    <a:prstGeom prst="rect">
                      <a:avLst/>
                    </a:prstGeom>
                  </pic:spPr>
                </pic:pic>
              </a:graphicData>
            </a:graphic>
          </wp:inline>
        </w:drawing>
      </w:r>
    </w:p>
    <w:p w:rsidR="00966D10" w:rsidRDefault="00966D10" w:rsidP="00966D10">
      <w:pPr>
        <w:pStyle w:val="Onderschrift"/>
      </w:pPr>
      <w:bookmarkStart w:id="1005" w:name="_Toc372808403"/>
      <w:r>
        <w:t xml:space="preserve">Figure </w:t>
      </w:r>
      <w:r>
        <w:fldChar w:fldCharType="begin"/>
      </w:r>
      <w:r>
        <w:instrText xml:space="preserve"> STYLEREF 1 \s </w:instrText>
      </w:r>
      <w:r>
        <w:fldChar w:fldCharType="separate"/>
      </w:r>
      <w:r>
        <w:rPr>
          <w:noProof/>
        </w:rPr>
        <w:t>14</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Devicelist </w:t>
      </w:r>
      <w:proofErr w:type="spellStart"/>
      <w:r>
        <w:t>WatchIO</w:t>
      </w:r>
      <w:bookmarkEnd w:id="1005"/>
      <w:proofErr w:type="spellEnd"/>
    </w:p>
    <w:p w:rsidR="00966D10" w:rsidRDefault="00966D10" w:rsidP="00966D10"/>
    <w:tbl>
      <w:tblPr>
        <w:tblStyle w:val="Lichtelijst"/>
        <w:tblW w:w="0" w:type="auto"/>
        <w:tblLook w:val="04A0" w:firstRow="1" w:lastRow="0" w:firstColumn="1" w:lastColumn="0" w:noHBand="0" w:noVBand="1"/>
      </w:tblPr>
      <w:tblGrid>
        <w:gridCol w:w="2376"/>
        <w:gridCol w:w="6836"/>
      </w:tblGrid>
      <w:tr w:rsidR="00966D10" w:rsidTr="00966D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966D10" w:rsidRDefault="00966D10" w:rsidP="00966D10">
            <w:r>
              <w:t>Field</w:t>
            </w:r>
          </w:p>
        </w:tc>
        <w:tc>
          <w:tcPr>
            <w:tcW w:w="6836" w:type="dxa"/>
            <w:tcBorders>
              <w:left w:val="single" w:sz="4" w:space="0" w:color="auto"/>
            </w:tcBorders>
          </w:tcPr>
          <w:p w:rsidR="00966D10" w:rsidRDefault="00966D10" w:rsidP="00966D10">
            <w:pPr>
              <w:cnfStyle w:val="100000000000" w:firstRow="1" w:lastRow="0" w:firstColumn="0" w:lastColumn="0" w:oddVBand="0" w:evenVBand="0" w:oddHBand="0" w:evenHBand="0" w:firstRowFirstColumn="0" w:firstRowLastColumn="0" w:lastRowFirstColumn="0" w:lastRowLastColumn="0"/>
            </w:pPr>
            <w:r>
              <w:t>Description</w:t>
            </w:r>
          </w:p>
        </w:tc>
      </w:tr>
      <w:tr w:rsidR="00966D10" w:rsidTr="00966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966D10" w:rsidRDefault="00966D10" w:rsidP="00966D10">
            <w:r>
              <w:t>Device</w:t>
            </w:r>
          </w:p>
        </w:tc>
        <w:tc>
          <w:tcPr>
            <w:tcW w:w="6836" w:type="dxa"/>
            <w:tcBorders>
              <w:left w:val="single" w:sz="4" w:space="0" w:color="auto"/>
            </w:tcBorders>
          </w:tcPr>
          <w:p w:rsidR="00966D10" w:rsidRDefault="00966D10" w:rsidP="00966D10">
            <w:pPr>
              <w:cnfStyle w:val="000000100000" w:firstRow="0" w:lastRow="0" w:firstColumn="0" w:lastColumn="0" w:oddVBand="0" w:evenVBand="0" w:oddHBand="1" w:evenHBand="0" w:firstRowFirstColumn="0" w:firstRowLastColumn="0" w:lastRowFirstColumn="0" w:lastRowLastColumn="0"/>
            </w:pPr>
            <w:r>
              <w:t xml:space="preserve">The name of the </w:t>
            </w:r>
            <w:proofErr w:type="spellStart"/>
            <w:r>
              <w:t>WatchIO</w:t>
            </w:r>
            <w:proofErr w:type="spellEnd"/>
            <w:r>
              <w:t xml:space="preserve"> view the </w:t>
            </w:r>
            <w:proofErr w:type="spellStart"/>
            <w:r>
              <w:t>asterix</w:t>
            </w:r>
            <w:proofErr w:type="spellEnd"/>
            <w:r>
              <w:t xml:space="preserve"> (*) at the end is needed for redundancy</w:t>
            </w:r>
          </w:p>
        </w:tc>
      </w:tr>
      <w:tr w:rsidR="00966D10" w:rsidTr="00966D10">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966D10" w:rsidRDefault="00966D10" w:rsidP="00966D10">
            <w:r>
              <w:t>Comment</w:t>
            </w:r>
          </w:p>
        </w:tc>
        <w:tc>
          <w:tcPr>
            <w:tcW w:w="6836" w:type="dxa"/>
            <w:tcBorders>
              <w:left w:val="single" w:sz="4" w:space="0" w:color="auto"/>
            </w:tcBorders>
          </w:tcPr>
          <w:p w:rsidR="00966D10" w:rsidRDefault="00966D10" w:rsidP="00966D10">
            <w:pPr>
              <w:cnfStyle w:val="000000000000" w:firstRow="0" w:lastRow="0" w:firstColumn="0" w:lastColumn="0" w:oddVBand="0" w:evenVBand="0" w:oddHBand="0" w:evenHBand="0" w:firstRowFirstColumn="0" w:firstRowLastColumn="0" w:lastRowFirstColumn="0" w:lastRowLastColumn="0"/>
            </w:pPr>
            <w:r>
              <w:t>Free text</w:t>
            </w:r>
          </w:p>
        </w:tc>
      </w:tr>
      <w:tr w:rsidR="00966D10" w:rsidTr="00966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966D10" w:rsidRDefault="00966D10" w:rsidP="00966D10">
            <w:r>
              <w:t>Location</w:t>
            </w:r>
          </w:p>
        </w:tc>
        <w:tc>
          <w:tcPr>
            <w:tcW w:w="6836" w:type="dxa"/>
            <w:tcBorders>
              <w:left w:val="single" w:sz="4" w:space="0" w:color="auto"/>
            </w:tcBorders>
          </w:tcPr>
          <w:p w:rsidR="00966D10" w:rsidRDefault="00966D10" w:rsidP="00966D10">
            <w:pPr>
              <w:cnfStyle w:val="000000100000" w:firstRow="0" w:lastRow="0" w:firstColumn="0" w:lastColumn="0" w:oddVBand="0" w:evenVBand="0" w:oddHBand="1" w:evenHBand="0" w:firstRowFirstColumn="0" w:firstRowLastColumn="0" w:lastRowFirstColumn="0" w:lastRowLastColumn="0"/>
            </w:pPr>
            <w:r>
              <w:t>Free location name</w:t>
            </w:r>
          </w:p>
        </w:tc>
      </w:tr>
      <w:tr w:rsidR="00966D10" w:rsidTr="00966D10">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966D10" w:rsidRDefault="00966D10" w:rsidP="00966D10">
            <w:r>
              <w:t>Protocol</w:t>
            </w:r>
          </w:p>
        </w:tc>
        <w:tc>
          <w:tcPr>
            <w:tcW w:w="6836" w:type="dxa"/>
            <w:tcBorders>
              <w:left w:val="single" w:sz="4" w:space="0" w:color="auto"/>
            </w:tcBorders>
          </w:tcPr>
          <w:p w:rsidR="00966D10" w:rsidRDefault="00966D10" w:rsidP="00966D10">
            <w:pPr>
              <w:cnfStyle w:val="000000000000" w:firstRow="0" w:lastRow="0" w:firstColumn="0" w:lastColumn="0" w:oddVBand="0" w:evenVBand="0" w:oddHBand="0" w:evenHBand="0" w:firstRowFirstColumn="0" w:firstRowLastColumn="0" w:lastRowFirstColumn="0" w:lastRowLastColumn="0"/>
            </w:pPr>
            <w:r>
              <w:t xml:space="preserve">Protocol must be </w:t>
            </w:r>
            <w:proofErr w:type="spellStart"/>
            <w:r>
              <w:t>WatchIO</w:t>
            </w:r>
            <w:proofErr w:type="spellEnd"/>
          </w:p>
        </w:tc>
      </w:tr>
      <w:tr w:rsidR="00966D10" w:rsidTr="00966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966D10" w:rsidRDefault="00966D10" w:rsidP="00966D10">
            <w:r>
              <w:t>Interface</w:t>
            </w:r>
          </w:p>
        </w:tc>
        <w:tc>
          <w:tcPr>
            <w:tcW w:w="6836" w:type="dxa"/>
            <w:tcBorders>
              <w:left w:val="single" w:sz="4" w:space="0" w:color="auto"/>
            </w:tcBorders>
          </w:tcPr>
          <w:p w:rsidR="00966D10" w:rsidRDefault="00966D10" w:rsidP="00966D10">
            <w:pPr>
              <w:cnfStyle w:val="000000100000" w:firstRow="0" w:lastRow="0" w:firstColumn="0" w:lastColumn="0" w:oddVBand="0" w:evenVBand="0" w:oddHBand="1" w:evenHBand="0" w:firstRowFirstColumn="0" w:firstRowLastColumn="0" w:lastRowFirstColumn="0" w:lastRowLastColumn="0"/>
            </w:pPr>
            <w:r>
              <w:t xml:space="preserve">Interface must be </w:t>
            </w:r>
            <w:proofErr w:type="spellStart"/>
            <w:r>
              <w:t>WatchIO</w:t>
            </w:r>
            <w:proofErr w:type="spellEnd"/>
          </w:p>
        </w:tc>
      </w:tr>
      <w:tr w:rsidR="00966D10" w:rsidTr="00966D10">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966D10" w:rsidRDefault="00966D10" w:rsidP="00966D10">
            <w:r>
              <w:t>Port</w:t>
            </w:r>
          </w:p>
        </w:tc>
        <w:tc>
          <w:tcPr>
            <w:tcW w:w="6836" w:type="dxa"/>
            <w:tcBorders>
              <w:left w:val="single" w:sz="4" w:space="0" w:color="auto"/>
            </w:tcBorders>
          </w:tcPr>
          <w:p w:rsidR="00966D10" w:rsidRDefault="00966D10" w:rsidP="00966D10">
            <w:pPr>
              <w:cnfStyle w:val="000000000000" w:firstRow="0" w:lastRow="0" w:firstColumn="0" w:lastColumn="0" w:oddVBand="0" w:evenVBand="0" w:oddHBand="0" w:evenHBand="0" w:firstRowFirstColumn="0" w:firstRowLastColumn="0" w:lastRowFirstColumn="0" w:lastRowLastColumn="0"/>
            </w:pPr>
            <w:r>
              <w:t>Every protocol has to have a unique port number</w:t>
            </w:r>
          </w:p>
        </w:tc>
      </w:tr>
      <w:tr w:rsidR="00966D10" w:rsidTr="00966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966D10" w:rsidRDefault="00966D10" w:rsidP="00966D10">
            <w:r>
              <w:t>Source</w:t>
            </w:r>
          </w:p>
        </w:tc>
        <w:tc>
          <w:tcPr>
            <w:tcW w:w="6836" w:type="dxa"/>
            <w:tcBorders>
              <w:left w:val="single" w:sz="4" w:space="0" w:color="auto"/>
            </w:tcBorders>
          </w:tcPr>
          <w:p w:rsidR="00966D10" w:rsidRDefault="00966D10" w:rsidP="00966D10">
            <w:pPr>
              <w:cnfStyle w:val="000000100000" w:firstRow="0" w:lastRow="0" w:firstColumn="0" w:lastColumn="0" w:oddVBand="0" w:evenVBand="0" w:oddHBand="1" w:evenHBand="0" w:firstRowFirstColumn="0" w:firstRowLastColumn="0" w:lastRowFirstColumn="0" w:lastRowLastColumn="0"/>
            </w:pPr>
            <w:r>
              <w:t>Mostly one</w:t>
            </w:r>
          </w:p>
        </w:tc>
      </w:tr>
      <w:tr w:rsidR="00966D10" w:rsidTr="00966D10">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966D10" w:rsidRDefault="00966D10" w:rsidP="00966D10">
            <w:r>
              <w:t>Server</w:t>
            </w:r>
          </w:p>
        </w:tc>
        <w:tc>
          <w:tcPr>
            <w:tcW w:w="6836" w:type="dxa"/>
            <w:tcBorders>
              <w:left w:val="single" w:sz="4" w:space="0" w:color="auto"/>
            </w:tcBorders>
          </w:tcPr>
          <w:p w:rsidR="00966D10" w:rsidRDefault="00966D10" w:rsidP="00966D10">
            <w:pPr>
              <w:cnfStyle w:val="000000000000" w:firstRow="0" w:lastRow="0" w:firstColumn="0" w:lastColumn="0" w:oddVBand="0" w:evenVBand="0" w:oddHBand="0" w:evenHBand="0" w:firstRowFirstColumn="0" w:firstRowLastColumn="0" w:lastRowFirstColumn="0" w:lastRowLastColumn="0"/>
            </w:pPr>
            <w:r>
              <w:t>Same as Device</w:t>
            </w:r>
          </w:p>
        </w:tc>
      </w:tr>
      <w:tr w:rsidR="00966D10" w:rsidTr="00966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966D10" w:rsidRDefault="00966D10" w:rsidP="00966D10">
            <w:r>
              <w:t>Type</w:t>
            </w:r>
          </w:p>
        </w:tc>
        <w:tc>
          <w:tcPr>
            <w:tcW w:w="6836" w:type="dxa"/>
            <w:tcBorders>
              <w:left w:val="single" w:sz="4" w:space="0" w:color="auto"/>
            </w:tcBorders>
          </w:tcPr>
          <w:p w:rsidR="00966D10" w:rsidRDefault="00966D10" w:rsidP="00966D10">
            <w:pPr>
              <w:cnfStyle w:val="000000100000" w:firstRow="0" w:lastRow="0" w:firstColumn="0" w:lastColumn="0" w:oddVBand="0" w:evenVBand="0" w:oddHBand="1" w:evenHBand="0" w:firstRowFirstColumn="0" w:firstRowLastColumn="0" w:lastRowFirstColumn="0" w:lastRowLastColumn="0"/>
            </w:pPr>
            <w:r>
              <w:t>Type must be PC</w:t>
            </w:r>
          </w:p>
        </w:tc>
      </w:tr>
    </w:tbl>
    <w:p w:rsidR="00966D10" w:rsidRDefault="00966D10" w:rsidP="00966D10">
      <w:pPr>
        <w:pStyle w:val="Onderschrift"/>
      </w:pPr>
      <w:bookmarkStart w:id="1006" w:name="_Toc372808417"/>
      <w:r>
        <w:t xml:space="preserve">Table </w:t>
      </w:r>
      <w:r>
        <w:fldChar w:fldCharType="begin"/>
      </w:r>
      <w:r>
        <w:instrText xml:space="preserve"> STYLEREF 1 \s </w:instrText>
      </w:r>
      <w:r>
        <w:fldChar w:fldCharType="separate"/>
      </w:r>
      <w:r>
        <w:rPr>
          <w:noProof/>
        </w:rPr>
        <w:t>14</w:t>
      </w:r>
      <w:r>
        <w:fldChar w:fldCharType="end"/>
      </w:r>
      <w:r>
        <w:noBreakHyphen/>
      </w:r>
      <w:r>
        <w:fldChar w:fldCharType="begin"/>
      </w:r>
      <w:r>
        <w:instrText xml:space="preserve"> SEQ Table \* ARABIC \s 1 </w:instrText>
      </w:r>
      <w:r>
        <w:fldChar w:fldCharType="separate"/>
      </w:r>
      <w:r>
        <w:rPr>
          <w:noProof/>
        </w:rPr>
        <w:t>1</w:t>
      </w:r>
      <w:r>
        <w:fldChar w:fldCharType="end"/>
      </w:r>
      <w:r>
        <w:t xml:space="preserve">: Devicelist </w:t>
      </w:r>
      <w:proofErr w:type="spellStart"/>
      <w:r>
        <w:t>WatchIO</w:t>
      </w:r>
      <w:bookmarkEnd w:id="1006"/>
      <w:proofErr w:type="spellEnd"/>
    </w:p>
    <w:p w:rsidR="00966D10" w:rsidRDefault="00966D10" w:rsidP="00966D10"/>
    <w:p w:rsidR="00966D10" w:rsidRDefault="00966D10" w:rsidP="00966D10"/>
    <w:p w:rsidR="00966D10" w:rsidRDefault="00966D10" w:rsidP="00966D10">
      <w:r>
        <w:t>In the sensorlist we also have a slightly different approach. While the main fields will be the same we will focus on the differences by the following example”</w:t>
      </w:r>
    </w:p>
    <w:p w:rsidR="00966D10" w:rsidRDefault="00966D10" w:rsidP="00966D10"/>
    <w:p w:rsidR="00966D10" w:rsidRDefault="00966D10" w:rsidP="00966D10">
      <w:r>
        <w:rPr>
          <w:noProof/>
          <w:lang w:val="nl-NL" w:eastAsia="nl-NL"/>
        </w:rPr>
        <w:drawing>
          <wp:inline distT="0" distB="0" distL="0" distR="0" wp14:anchorId="7B46C6D2" wp14:editId="6546733A">
            <wp:extent cx="5741582" cy="2519917"/>
            <wp:effectExtent l="0" t="0" r="0" b="0"/>
            <wp:docPr id="199" name="Afbeelding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60720" cy="2528316"/>
                    </a:xfrm>
                    <a:prstGeom prst="rect">
                      <a:avLst/>
                    </a:prstGeom>
                  </pic:spPr>
                </pic:pic>
              </a:graphicData>
            </a:graphic>
          </wp:inline>
        </w:drawing>
      </w:r>
    </w:p>
    <w:p w:rsidR="00966D10" w:rsidRDefault="00966D10" w:rsidP="00966D10">
      <w:pPr>
        <w:pStyle w:val="Onderschrift"/>
      </w:pPr>
      <w:bookmarkStart w:id="1007" w:name="_Toc372808404"/>
      <w:r>
        <w:t xml:space="preserve">Figure </w:t>
      </w:r>
      <w:r>
        <w:fldChar w:fldCharType="begin"/>
      </w:r>
      <w:r>
        <w:instrText xml:space="preserve"> STYLEREF 1 \s </w:instrText>
      </w:r>
      <w:r>
        <w:fldChar w:fldCharType="separate"/>
      </w:r>
      <w:r>
        <w:rPr>
          <w:noProof/>
        </w:rPr>
        <w:t>14</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Sensorlist </w:t>
      </w:r>
      <w:proofErr w:type="spellStart"/>
      <w:r>
        <w:t>WatchIO</w:t>
      </w:r>
      <w:bookmarkEnd w:id="1007"/>
      <w:proofErr w:type="spellEnd"/>
    </w:p>
    <w:tbl>
      <w:tblPr>
        <w:tblStyle w:val="Lichtelijst"/>
        <w:tblW w:w="0" w:type="auto"/>
        <w:tblLook w:val="04A0" w:firstRow="1" w:lastRow="0" w:firstColumn="1" w:lastColumn="0" w:noHBand="0" w:noVBand="1"/>
      </w:tblPr>
      <w:tblGrid>
        <w:gridCol w:w="2376"/>
        <w:gridCol w:w="6836"/>
      </w:tblGrid>
      <w:tr w:rsidR="00966D10" w:rsidTr="00966D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966D10" w:rsidRDefault="00966D10" w:rsidP="00966D10">
            <w:r>
              <w:t>Field</w:t>
            </w:r>
          </w:p>
        </w:tc>
        <w:tc>
          <w:tcPr>
            <w:tcW w:w="6836" w:type="dxa"/>
            <w:tcBorders>
              <w:left w:val="single" w:sz="4" w:space="0" w:color="auto"/>
            </w:tcBorders>
          </w:tcPr>
          <w:p w:rsidR="00966D10" w:rsidRDefault="00966D10" w:rsidP="00966D10">
            <w:pPr>
              <w:cnfStyle w:val="100000000000" w:firstRow="1" w:lastRow="0" w:firstColumn="0" w:lastColumn="0" w:oddVBand="0" w:evenVBand="0" w:oddHBand="0" w:evenHBand="0" w:firstRowFirstColumn="0" w:firstRowLastColumn="0" w:lastRowFirstColumn="0" w:lastRowLastColumn="0"/>
            </w:pPr>
            <w:r>
              <w:t>Description</w:t>
            </w:r>
          </w:p>
        </w:tc>
      </w:tr>
      <w:tr w:rsidR="00966D10" w:rsidTr="00966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966D10" w:rsidRDefault="00966D10" w:rsidP="00966D10">
            <w:r>
              <w:t>Cable label</w:t>
            </w:r>
          </w:p>
        </w:tc>
        <w:tc>
          <w:tcPr>
            <w:tcW w:w="6836" w:type="dxa"/>
            <w:tcBorders>
              <w:left w:val="single" w:sz="4" w:space="0" w:color="auto"/>
            </w:tcBorders>
          </w:tcPr>
          <w:p w:rsidR="00966D10" w:rsidRDefault="00966D10" w:rsidP="00966D10">
            <w:pPr>
              <w:cnfStyle w:val="000000100000" w:firstRow="0" w:lastRow="0" w:firstColumn="0" w:lastColumn="0" w:oddVBand="0" w:evenVBand="0" w:oddHBand="1" w:evenHBand="0" w:firstRowFirstColumn="0" w:firstRowLastColumn="0" w:lastRowFirstColumn="0" w:lastRowLastColumn="0"/>
            </w:pPr>
            <w:r>
              <w:t>Free (preferably “Internal”)</w:t>
            </w:r>
          </w:p>
        </w:tc>
      </w:tr>
      <w:tr w:rsidR="00966D10" w:rsidTr="00966D10">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966D10" w:rsidRDefault="00966D10" w:rsidP="00966D10">
            <w:r>
              <w:t>Group Label</w:t>
            </w:r>
          </w:p>
        </w:tc>
        <w:tc>
          <w:tcPr>
            <w:tcW w:w="6836" w:type="dxa"/>
            <w:tcBorders>
              <w:left w:val="single" w:sz="4" w:space="0" w:color="auto"/>
            </w:tcBorders>
          </w:tcPr>
          <w:p w:rsidR="00966D10" w:rsidRDefault="00966D10" w:rsidP="00966D10">
            <w:pPr>
              <w:cnfStyle w:val="000000000000" w:firstRow="0" w:lastRow="0" w:firstColumn="0" w:lastColumn="0" w:oddVBand="0" w:evenVBand="0" w:oddHBand="0" w:evenHBand="0" w:firstRowFirstColumn="0" w:firstRowLastColumn="0" w:lastRowFirstColumn="0" w:lastRowLastColumn="0"/>
            </w:pPr>
            <w:r>
              <w:t>Free</w:t>
            </w:r>
          </w:p>
        </w:tc>
      </w:tr>
      <w:tr w:rsidR="00966D10" w:rsidTr="00966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966D10" w:rsidRDefault="00966D10" w:rsidP="00966D10">
            <w:r>
              <w:lastRenderedPageBreak/>
              <w:t>Sensortype</w:t>
            </w:r>
          </w:p>
        </w:tc>
        <w:tc>
          <w:tcPr>
            <w:tcW w:w="6836" w:type="dxa"/>
            <w:tcBorders>
              <w:left w:val="single" w:sz="4" w:space="0" w:color="auto"/>
            </w:tcBorders>
          </w:tcPr>
          <w:p w:rsidR="00966D10" w:rsidRDefault="00966D10" w:rsidP="00966D10">
            <w:pPr>
              <w:cnfStyle w:val="000000100000" w:firstRow="0" w:lastRow="0" w:firstColumn="0" w:lastColumn="0" w:oddVBand="0" w:evenVBand="0" w:oddHBand="1" w:evenHBand="0" w:firstRowFirstColumn="0" w:firstRowLastColumn="0" w:lastRowFirstColumn="0" w:lastRowLastColumn="0"/>
            </w:pPr>
            <w:r>
              <w:t>Preferably “Standard” only when you want to set something or you just need a part of the variable. For the last one use “</w:t>
            </w:r>
            <w:proofErr w:type="spellStart"/>
            <w:r>
              <w:t>Enum</w:t>
            </w:r>
            <w:proofErr w:type="spellEnd"/>
            <w:r>
              <w:t>”</w:t>
            </w:r>
          </w:p>
        </w:tc>
      </w:tr>
      <w:tr w:rsidR="00966D10" w:rsidTr="00966D10">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966D10" w:rsidRDefault="00966D10" w:rsidP="00966D10">
            <w:r>
              <w:t>Connection</w:t>
            </w:r>
          </w:p>
        </w:tc>
        <w:tc>
          <w:tcPr>
            <w:tcW w:w="6836" w:type="dxa"/>
            <w:tcBorders>
              <w:left w:val="single" w:sz="4" w:space="0" w:color="auto"/>
            </w:tcBorders>
          </w:tcPr>
          <w:p w:rsidR="00966D10" w:rsidRDefault="00966D10" w:rsidP="00966D10">
            <w:pPr>
              <w:cnfStyle w:val="000000000000" w:firstRow="0" w:lastRow="0" w:firstColumn="0" w:lastColumn="0" w:oddVBand="0" w:evenVBand="0" w:oddHBand="0" w:evenHBand="0" w:firstRowFirstColumn="0" w:firstRowLastColumn="0" w:lastRowFirstColumn="0" w:lastRowLastColumn="0"/>
            </w:pPr>
            <w:r>
              <w:t>NO</w:t>
            </w:r>
          </w:p>
        </w:tc>
      </w:tr>
      <w:tr w:rsidR="00966D10" w:rsidTr="00966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966D10" w:rsidRDefault="00966D10" w:rsidP="00966D10">
            <w:r>
              <w:t>Device</w:t>
            </w:r>
          </w:p>
        </w:tc>
        <w:tc>
          <w:tcPr>
            <w:tcW w:w="6836" w:type="dxa"/>
            <w:tcBorders>
              <w:left w:val="single" w:sz="4" w:space="0" w:color="auto"/>
            </w:tcBorders>
          </w:tcPr>
          <w:p w:rsidR="00966D10" w:rsidRDefault="00966D10" w:rsidP="00966D10">
            <w:pPr>
              <w:cnfStyle w:val="000000100000" w:firstRow="0" w:lastRow="0" w:firstColumn="0" w:lastColumn="0" w:oddVBand="0" w:evenVBand="0" w:oddHBand="1" w:evenHBand="0" w:firstRowFirstColumn="0" w:firstRowLastColumn="0" w:lastRowFirstColumn="0" w:lastRowLastColumn="0"/>
            </w:pPr>
            <w:r>
              <w:t>Choose the one from the devicelist</w:t>
            </w:r>
          </w:p>
        </w:tc>
      </w:tr>
      <w:tr w:rsidR="00966D10" w:rsidTr="00966D10">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966D10" w:rsidRDefault="00966D10" w:rsidP="00966D10">
            <w:r>
              <w:t>Location</w:t>
            </w:r>
          </w:p>
        </w:tc>
        <w:tc>
          <w:tcPr>
            <w:tcW w:w="6836" w:type="dxa"/>
            <w:tcBorders>
              <w:left w:val="single" w:sz="4" w:space="0" w:color="auto"/>
            </w:tcBorders>
          </w:tcPr>
          <w:p w:rsidR="00966D10" w:rsidRDefault="00966D10" w:rsidP="00966D10">
            <w:pPr>
              <w:cnfStyle w:val="000000000000" w:firstRow="0" w:lastRow="0" w:firstColumn="0" w:lastColumn="0" w:oddVBand="0" w:evenVBand="0" w:oddHBand="0" w:evenHBand="0" w:firstRowFirstColumn="0" w:firstRowLastColumn="0" w:lastRowFirstColumn="0" w:lastRowLastColumn="0"/>
            </w:pPr>
            <w:r>
              <w:t>Free</w:t>
            </w:r>
          </w:p>
        </w:tc>
      </w:tr>
      <w:tr w:rsidR="00966D10" w:rsidTr="00966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966D10" w:rsidRDefault="00966D10" w:rsidP="00966D10">
            <w:r>
              <w:t>Interface</w:t>
            </w:r>
          </w:p>
        </w:tc>
        <w:tc>
          <w:tcPr>
            <w:tcW w:w="6836" w:type="dxa"/>
            <w:tcBorders>
              <w:left w:val="single" w:sz="4" w:space="0" w:color="auto"/>
            </w:tcBorders>
          </w:tcPr>
          <w:p w:rsidR="00966D10" w:rsidRDefault="00966D10" w:rsidP="00966D10">
            <w:pPr>
              <w:cnfStyle w:val="000000100000" w:firstRow="0" w:lastRow="0" w:firstColumn="0" w:lastColumn="0" w:oddVBand="0" w:evenVBand="0" w:oddHBand="1" w:evenHBand="0" w:firstRowFirstColumn="0" w:firstRowLastColumn="0" w:lastRowFirstColumn="0" w:lastRowLastColumn="0"/>
            </w:pPr>
            <w:r>
              <w:t xml:space="preserve">Serial in </w:t>
            </w:r>
            <w:proofErr w:type="spellStart"/>
            <w:r>
              <w:t>Analog</w:t>
            </w:r>
            <w:proofErr w:type="spellEnd"/>
            <w:r>
              <w:t xml:space="preserve"> or Digital</w:t>
            </w:r>
          </w:p>
        </w:tc>
      </w:tr>
      <w:tr w:rsidR="00966D10" w:rsidTr="00966D10">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966D10" w:rsidRDefault="00966D10" w:rsidP="00966D10">
            <w:r>
              <w:t>Module</w:t>
            </w:r>
          </w:p>
        </w:tc>
        <w:tc>
          <w:tcPr>
            <w:tcW w:w="6836" w:type="dxa"/>
            <w:tcBorders>
              <w:left w:val="single" w:sz="4" w:space="0" w:color="auto"/>
            </w:tcBorders>
          </w:tcPr>
          <w:p w:rsidR="00966D10" w:rsidRDefault="00966D10" w:rsidP="00966D10">
            <w:pPr>
              <w:cnfStyle w:val="000000000000" w:firstRow="0" w:lastRow="0" w:firstColumn="0" w:lastColumn="0" w:oddVBand="0" w:evenVBand="0" w:oddHBand="0" w:evenHBand="0" w:firstRowFirstColumn="0" w:firstRowLastColumn="0" w:lastRowFirstColumn="0" w:lastRowLastColumn="0"/>
            </w:pPr>
            <w:r>
              <w:t>A unique number. Start with 1,2,3…..etc.</w:t>
            </w:r>
          </w:p>
        </w:tc>
      </w:tr>
      <w:tr w:rsidR="00966D10" w:rsidTr="00966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966D10" w:rsidRDefault="00966D10" w:rsidP="00966D10">
            <w:r>
              <w:t>Pin</w:t>
            </w:r>
          </w:p>
        </w:tc>
        <w:tc>
          <w:tcPr>
            <w:tcW w:w="6836" w:type="dxa"/>
            <w:tcBorders>
              <w:left w:val="single" w:sz="4" w:space="0" w:color="auto"/>
            </w:tcBorders>
          </w:tcPr>
          <w:p w:rsidR="00966D10" w:rsidRDefault="00966D10" w:rsidP="00966D10">
            <w:pPr>
              <w:cnfStyle w:val="000000100000" w:firstRow="0" w:lastRow="0" w:firstColumn="0" w:lastColumn="0" w:oddVBand="0" w:evenVBand="0" w:oddHBand="1" w:evenHBand="0" w:firstRowFirstColumn="0" w:firstRowLastColumn="0" w:lastRowFirstColumn="0" w:lastRowLastColumn="0"/>
            </w:pPr>
            <w:r>
              <w:t>1</w:t>
            </w:r>
          </w:p>
        </w:tc>
      </w:tr>
      <w:tr w:rsidR="00966D10" w:rsidTr="00966D10">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966D10" w:rsidRDefault="00966D10" w:rsidP="00966D10">
            <w:r>
              <w:t>I/O count</w:t>
            </w:r>
          </w:p>
        </w:tc>
        <w:tc>
          <w:tcPr>
            <w:tcW w:w="6836" w:type="dxa"/>
            <w:tcBorders>
              <w:left w:val="single" w:sz="4" w:space="0" w:color="auto"/>
            </w:tcBorders>
          </w:tcPr>
          <w:p w:rsidR="00966D10" w:rsidRDefault="00966D10" w:rsidP="00966D10">
            <w:pPr>
              <w:cnfStyle w:val="000000000000" w:firstRow="0" w:lastRow="0" w:firstColumn="0" w:lastColumn="0" w:oddVBand="0" w:evenVBand="0" w:oddHBand="0" w:evenHBand="0" w:firstRowFirstColumn="0" w:firstRowLastColumn="0" w:lastRowFirstColumn="0" w:lastRowLastColumn="0"/>
            </w:pPr>
            <w:r>
              <w:t>Free</w:t>
            </w:r>
          </w:p>
        </w:tc>
      </w:tr>
      <w:tr w:rsidR="00966D10" w:rsidTr="00966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966D10" w:rsidRDefault="00966D10" w:rsidP="00966D10">
            <w:r>
              <w:t>Type</w:t>
            </w:r>
          </w:p>
        </w:tc>
        <w:tc>
          <w:tcPr>
            <w:tcW w:w="6836" w:type="dxa"/>
            <w:tcBorders>
              <w:left w:val="single" w:sz="4" w:space="0" w:color="auto"/>
            </w:tcBorders>
          </w:tcPr>
          <w:p w:rsidR="00966D10" w:rsidRDefault="00966D10" w:rsidP="00966D10">
            <w:pPr>
              <w:cnfStyle w:val="000000100000" w:firstRow="0" w:lastRow="0" w:firstColumn="0" w:lastColumn="0" w:oddVBand="0" w:evenVBand="0" w:oddHBand="1" w:evenHBand="0" w:firstRowFirstColumn="0" w:firstRowLastColumn="0" w:lastRowFirstColumn="0" w:lastRowLastColumn="0"/>
            </w:pPr>
            <w:r>
              <w:t xml:space="preserve">Here you need to put the type Variable. You can get that from the </w:t>
            </w:r>
            <w:proofErr w:type="spellStart"/>
            <w:r>
              <w:t>Unimacs</w:t>
            </w:r>
            <w:proofErr w:type="spellEnd"/>
            <w:r>
              <w:t xml:space="preserve"> program. For status you also put the OK-Variable behind a semi-colon.</w:t>
            </w:r>
          </w:p>
        </w:tc>
      </w:tr>
      <w:tr w:rsidR="00966D10" w:rsidTr="00966D10">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966D10" w:rsidRDefault="00966D10" w:rsidP="00966D10">
            <w:r>
              <w:t>Min</w:t>
            </w:r>
          </w:p>
        </w:tc>
        <w:tc>
          <w:tcPr>
            <w:tcW w:w="6836" w:type="dxa"/>
            <w:tcBorders>
              <w:left w:val="single" w:sz="4" w:space="0" w:color="auto"/>
            </w:tcBorders>
          </w:tcPr>
          <w:p w:rsidR="00966D10" w:rsidRDefault="00966D10" w:rsidP="00966D10">
            <w:pPr>
              <w:cnfStyle w:val="000000000000" w:firstRow="0" w:lastRow="0" w:firstColumn="0" w:lastColumn="0" w:oddVBand="0" w:evenVBand="0" w:oddHBand="0" w:evenHBand="0" w:firstRowFirstColumn="0" w:firstRowLastColumn="0" w:lastRowFirstColumn="0" w:lastRowLastColumn="0"/>
            </w:pPr>
            <w:r>
              <w:t>Normal Min settings</w:t>
            </w:r>
          </w:p>
        </w:tc>
      </w:tr>
      <w:tr w:rsidR="00966D10" w:rsidTr="00966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966D10" w:rsidRDefault="00966D10" w:rsidP="00966D10">
            <w:r>
              <w:t>Max</w:t>
            </w:r>
          </w:p>
        </w:tc>
        <w:tc>
          <w:tcPr>
            <w:tcW w:w="6836" w:type="dxa"/>
            <w:tcBorders>
              <w:left w:val="single" w:sz="4" w:space="0" w:color="auto"/>
            </w:tcBorders>
          </w:tcPr>
          <w:p w:rsidR="00966D10" w:rsidRDefault="00966D10" w:rsidP="00966D10">
            <w:pPr>
              <w:cnfStyle w:val="000000100000" w:firstRow="0" w:lastRow="0" w:firstColumn="0" w:lastColumn="0" w:oddVBand="0" w:evenVBand="0" w:oddHBand="1" w:evenHBand="0" w:firstRowFirstColumn="0" w:firstRowLastColumn="0" w:lastRowFirstColumn="0" w:lastRowLastColumn="0"/>
            </w:pPr>
            <w:r>
              <w:t>Normal Max settings</w:t>
            </w:r>
          </w:p>
        </w:tc>
      </w:tr>
      <w:tr w:rsidR="00966D10" w:rsidTr="00966D10">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966D10" w:rsidRDefault="00966D10" w:rsidP="00966D10">
            <w:proofErr w:type="spellStart"/>
            <w:r>
              <w:t>DefaultUnit</w:t>
            </w:r>
            <w:proofErr w:type="spellEnd"/>
          </w:p>
        </w:tc>
        <w:tc>
          <w:tcPr>
            <w:tcW w:w="6836" w:type="dxa"/>
            <w:tcBorders>
              <w:left w:val="single" w:sz="4" w:space="0" w:color="auto"/>
            </w:tcBorders>
          </w:tcPr>
          <w:p w:rsidR="00966D10" w:rsidRDefault="00966D10" w:rsidP="00966D10">
            <w:pPr>
              <w:cnfStyle w:val="000000000000" w:firstRow="0" w:lastRow="0" w:firstColumn="0" w:lastColumn="0" w:oddVBand="0" w:evenVBand="0" w:oddHBand="0" w:evenHBand="0" w:firstRowFirstColumn="0" w:firstRowLastColumn="0" w:lastRowFirstColumn="0" w:lastRowLastColumn="0"/>
            </w:pPr>
            <w:r>
              <w:t xml:space="preserve">Normal </w:t>
            </w:r>
            <w:proofErr w:type="spellStart"/>
            <w:r>
              <w:t>DefaultUnit</w:t>
            </w:r>
            <w:proofErr w:type="spellEnd"/>
          </w:p>
        </w:tc>
      </w:tr>
    </w:tbl>
    <w:p w:rsidR="00966D10" w:rsidRDefault="00966D10" w:rsidP="00966D10">
      <w:pPr>
        <w:pStyle w:val="Onderschrift"/>
      </w:pPr>
      <w:bookmarkStart w:id="1008" w:name="_Toc372808418"/>
      <w:r>
        <w:t xml:space="preserve">Table </w:t>
      </w:r>
      <w:r>
        <w:fldChar w:fldCharType="begin"/>
      </w:r>
      <w:r>
        <w:instrText xml:space="preserve"> STYLEREF 1 \s </w:instrText>
      </w:r>
      <w:r>
        <w:fldChar w:fldCharType="separate"/>
      </w:r>
      <w:r>
        <w:rPr>
          <w:noProof/>
        </w:rPr>
        <w:t>14</w:t>
      </w:r>
      <w:r>
        <w:fldChar w:fldCharType="end"/>
      </w:r>
      <w:r>
        <w:noBreakHyphen/>
      </w:r>
      <w:r>
        <w:fldChar w:fldCharType="begin"/>
      </w:r>
      <w:r>
        <w:instrText xml:space="preserve"> SEQ Table \* ARABIC \s 1 </w:instrText>
      </w:r>
      <w:r>
        <w:fldChar w:fldCharType="separate"/>
      </w:r>
      <w:r>
        <w:rPr>
          <w:noProof/>
        </w:rPr>
        <w:t>2</w:t>
      </w:r>
      <w:r>
        <w:fldChar w:fldCharType="end"/>
      </w:r>
      <w:r>
        <w:t xml:space="preserve">: Sensorlist </w:t>
      </w:r>
      <w:proofErr w:type="spellStart"/>
      <w:r>
        <w:t>WatchIO</w:t>
      </w:r>
      <w:bookmarkEnd w:id="1008"/>
      <w:proofErr w:type="spellEnd"/>
    </w:p>
    <w:p w:rsidR="00966D10" w:rsidRDefault="00966D10" w:rsidP="00966D10">
      <w:r>
        <w:t>The rest of the fields is to be treated the same as mentioned earlier in this document.</w:t>
      </w:r>
    </w:p>
    <w:p w:rsidR="0044290D" w:rsidRPr="009A2AB7" w:rsidRDefault="0044290D" w:rsidP="0044290D">
      <w:bookmarkStart w:id="1009" w:name="_GoBack"/>
      <w:bookmarkEnd w:id="1009"/>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Default="0044290D" w:rsidP="0044290D">
      <w:pPr>
        <w:rPr>
          <w:lang w:val="en-US"/>
        </w:rPr>
      </w:pPr>
    </w:p>
    <w:p w:rsidR="009A2AB7" w:rsidRDefault="009A2AB7" w:rsidP="0044290D">
      <w:pPr>
        <w:rPr>
          <w:lang w:val="en-US"/>
        </w:rPr>
      </w:pPr>
    </w:p>
    <w:p w:rsidR="009A2AB7" w:rsidRDefault="009A2AB7" w:rsidP="0044290D">
      <w:pPr>
        <w:rPr>
          <w:lang w:val="en-US"/>
        </w:rPr>
      </w:pPr>
    </w:p>
    <w:p w:rsidR="009A2AB7" w:rsidRDefault="009A2AB7" w:rsidP="0044290D">
      <w:pPr>
        <w:rPr>
          <w:lang w:val="en-US"/>
        </w:rPr>
      </w:pPr>
    </w:p>
    <w:p w:rsidR="009A2AB7" w:rsidRDefault="009A2AB7" w:rsidP="0044290D">
      <w:pPr>
        <w:rPr>
          <w:lang w:val="en-US"/>
        </w:rPr>
      </w:pPr>
    </w:p>
    <w:p w:rsidR="009A2AB7" w:rsidRDefault="009A2AB7" w:rsidP="0044290D">
      <w:pPr>
        <w:rPr>
          <w:lang w:val="en-US"/>
        </w:rPr>
      </w:pPr>
    </w:p>
    <w:p w:rsidR="009A2AB7" w:rsidRDefault="009A2AB7" w:rsidP="0044290D">
      <w:pPr>
        <w:rPr>
          <w:lang w:val="en-US"/>
        </w:rPr>
      </w:pPr>
    </w:p>
    <w:p w:rsidR="009A2AB7" w:rsidRDefault="009A2AB7" w:rsidP="0044290D">
      <w:pPr>
        <w:rPr>
          <w:lang w:val="en-US"/>
        </w:rPr>
      </w:pPr>
    </w:p>
    <w:p w:rsidR="009A2AB7" w:rsidRDefault="009A2AB7" w:rsidP="0044290D">
      <w:pPr>
        <w:rPr>
          <w:lang w:val="en-US"/>
        </w:rPr>
      </w:pPr>
    </w:p>
    <w:p w:rsidR="009A2AB7" w:rsidRDefault="009A2AB7" w:rsidP="0044290D">
      <w:pPr>
        <w:rPr>
          <w:lang w:val="en-US"/>
        </w:rPr>
      </w:pPr>
    </w:p>
    <w:p w:rsidR="009A2AB7" w:rsidRDefault="009A2AB7" w:rsidP="0044290D">
      <w:pPr>
        <w:rPr>
          <w:lang w:val="en-US"/>
        </w:rPr>
      </w:pPr>
    </w:p>
    <w:p w:rsidR="009A2AB7" w:rsidRDefault="009A2AB7" w:rsidP="0044290D">
      <w:pPr>
        <w:rPr>
          <w:lang w:val="en-US"/>
        </w:rPr>
      </w:pPr>
    </w:p>
    <w:p w:rsidR="009A2AB7" w:rsidRDefault="009A2AB7" w:rsidP="0044290D">
      <w:pPr>
        <w:rPr>
          <w:lang w:val="en-US"/>
        </w:rPr>
      </w:pPr>
    </w:p>
    <w:p w:rsidR="009A2AB7" w:rsidRDefault="009A2AB7" w:rsidP="0044290D">
      <w:pPr>
        <w:rPr>
          <w:lang w:val="en-US"/>
        </w:rPr>
      </w:pPr>
    </w:p>
    <w:p w:rsidR="009A2AB7" w:rsidRDefault="009A2AB7" w:rsidP="0044290D">
      <w:pPr>
        <w:rPr>
          <w:lang w:val="en-US"/>
        </w:rPr>
      </w:pPr>
    </w:p>
    <w:p w:rsidR="009A2AB7" w:rsidRDefault="009A2AB7" w:rsidP="0044290D">
      <w:pPr>
        <w:rPr>
          <w:lang w:val="en-US"/>
        </w:rPr>
      </w:pPr>
    </w:p>
    <w:p w:rsidR="009A2AB7" w:rsidRDefault="009A2AB7" w:rsidP="0044290D">
      <w:pPr>
        <w:rPr>
          <w:lang w:val="en-US"/>
        </w:rPr>
      </w:pPr>
    </w:p>
    <w:p w:rsidR="009A2AB7" w:rsidRDefault="009A2AB7" w:rsidP="0044290D">
      <w:pPr>
        <w:rPr>
          <w:lang w:val="en-US"/>
        </w:rPr>
      </w:pPr>
    </w:p>
    <w:p w:rsidR="009A2AB7" w:rsidRDefault="009A2AB7" w:rsidP="0044290D">
      <w:pPr>
        <w:rPr>
          <w:lang w:val="en-US"/>
        </w:rPr>
      </w:pPr>
    </w:p>
    <w:p w:rsidR="009A2AB7" w:rsidRPr="009A2AB7" w:rsidRDefault="009A2AB7"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Default="0044290D" w:rsidP="0044290D">
      <w:pPr>
        <w:rPr>
          <w:lang w:val="en-US"/>
        </w:rPr>
      </w:pPr>
    </w:p>
    <w:p w:rsidR="009A2AB7" w:rsidRDefault="009A2AB7" w:rsidP="0044290D">
      <w:pPr>
        <w:rPr>
          <w:lang w:val="en-US"/>
        </w:rPr>
      </w:pPr>
    </w:p>
    <w:p w:rsidR="009A2AB7" w:rsidRDefault="009A2AB7" w:rsidP="0044290D">
      <w:pPr>
        <w:rPr>
          <w:lang w:val="en-US"/>
        </w:rPr>
      </w:pPr>
    </w:p>
    <w:p w:rsidR="009A2AB7" w:rsidRDefault="009A2AB7" w:rsidP="0044290D">
      <w:pPr>
        <w:rPr>
          <w:lang w:val="en-US"/>
        </w:rPr>
      </w:pPr>
    </w:p>
    <w:p w:rsidR="009A2AB7" w:rsidRDefault="009A2AB7" w:rsidP="0044290D">
      <w:pPr>
        <w:rPr>
          <w:lang w:val="en-US"/>
        </w:rPr>
      </w:pPr>
    </w:p>
    <w:p w:rsidR="009A2AB7" w:rsidRDefault="009A2AB7" w:rsidP="0044290D">
      <w:pPr>
        <w:rPr>
          <w:lang w:val="en-US"/>
        </w:rPr>
      </w:pPr>
    </w:p>
    <w:p w:rsidR="009A2AB7" w:rsidRDefault="009A2AB7" w:rsidP="0044290D">
      <w:pPr>
        <w:rPr>
          <w:lang w:val="en-US"/>
        </w:rPr>
      </w:pPr>
    </w:p>
    <w:p w:rsidR="009A2AB7" w:rsidRDefault="009A2AB7" w:rsidP="0044290D">
      <w:pPr>
        <w:rPr>
          <w:lang w:val="en-US"/>
        </w:rPr>
      </w:pPr>
    </w:p>
    <w:p w:rsidR="009A2AB7" w:rsidRDefault="009A2AB7" w:rsidP="0044290D">
      <w:pPr>
        <w:rPr>
          <w:lang w:val="en-US"/>
        </w:rPr>
      </w:pPr>
    </w:p>
    <w:p w:rsidR="009A2AB7" w:rsidRPr="009A2AB7" w:rsidRDefault="009A2AB7"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9A2AB7" w:rsidRDefault="0044290D" w:rsidP="0044290D">
      <w:pPr>
        <w:rPr>
          <w:lang w:val="en-US"/>
        </w:rPr>
      </w:pPr>
    </w:p>
    <w:p w:rsidR="0044290D" w:rsidRPr="00475916" w:rsidRDefault="0044290D" w:rsidP="0044290D">
      <w:pPr>
        <w:rPr>
          <w:rFonts w:ascii="Arial Black" w:hAnsi="Arial Black"/>
          <w:lang w:val="en-US"/>
        </w:rPr>
      </w:pPr>
      <w:r w:rsidRPr="00475916">
        <w:rPr>
          <w:rFonts w:ascii="Arial Black" w:hAnsi="Arial Black"/>
          <w:lang w:val="en-US"/>
        </w:rPr>
        <w:t>Free Technics</w:t>
      </w:r>
    </w:p>
    <w:p w:rsidR="0044290D" w:rsidRPr="00CA0364" w:rsidRDefault="0044290D" w:rsidP="0044290D">
      <w:pPr>
        <w:rPr>
          <w:rFonts w:ascii="Frutiger-ExtraBlackCn" w:hAnsi="Frutiger-ExtraBlackCn" w:cs="Frutiger-ExtraBlackCn"/>
          <w:b/>
          <w:bCs/>
          <w:sz w:val="17"/>
          <w:szCs w:val="17"/>
          <w:lang w:val="en-US"/>
        </w:rPr>
      </w:pPr>
    </w:p>
    <w:p w:rsidR="0044290D" w:rsidRPr="00CA0364" w:rsidRDefault="0044290D" w:rsidP="0044290D">
      <w:pPr>
        <w:rPr>
          <w:rFonts w:ascii="Frutiger-ExtraBlackCn" w:hAnsi="Frutiger-ExtraBlackCn" w:cs="Frutiger-ExtraBlackCn"/>
          <w:b/>
          <w:bCs/>
          <w:sz w:val="17"/>
          <w:szCs w:val="17"/>
          <w:lang w:val="en-US"/>
        </w:rPr>
      </w:pPr>
      <w:r w:rsidRPr="00CA0364">
        <w:rPr>
          <w:rFonts w:ascii="Frutiger-ExtraBlackCn" w:hAnsi="Frutiger-ExtraBlackCn" w:cs="Frutiger-ExtraBlackCn"/>
          <w:bCs/>
          <w:sz w:val="17"/>
          <w:szCs w:val="17"/>
          <w:lang w:val="en-US"/>
        </w:rPr>
        <w:t>Technical &amp; customer support</w:t>
      </w:r>
      <w:r w:rsidRPr="00CA0364">
        <w:rPr>
          <w:rFonts w:ascii="Frutiger-ExtraBlackCn" w:hAnsi="Frutiger-ExtraBlackCn" w:cs="Frutiger-ExtraBlackCn"/>
          <w:b/>
          <w:bCs/>
          <w:sz w:val="17"/>
          <w:szCs w:val="17"/>
          <w:lang w:val="en-US"/>
        </w:rPr>
        <w:t xml:space="preserve"> </w:t>
      </w:r>
      <w:r w:rsidRPr="00CA0364">
        <w:rPr>
          <w:rFonts w:ascii="Frutiger-ExtraBlackCn" w:hAnsi="Frutiger-ExtraBlackCn" w:cs="Frutiger-ExtraBlackCn"/>
          <w:b/>
          <w:bCs/>
          <w:sz w:val="17"/>
          <w:szCs w:val="17"/>
          <w:lang w:val="en-US"/>
        </w:rPr>
        <w:br/>
        <w:t>The Netherlands</w:t>
      </w:r>
    </w:p>
    <w:p w:rsidR="0044290D" w:rsidRPr="00CA0364" w:rsidRDefault="0044290D" w:rsidP="0044290D">
      <w:pPr>
        <w:rPr>
          <w:rFonts w:ascii="Frutiger-ExtraBlackCn" w:hAnsi="Frutiger-ExtraBlackCn" w:cs="Frutiger-ExtraBlackCn"/>
          <w:b/>
          <w:bCs/>
          <w:sz w:val="17"/>
          <w:szCs w:val="17"/>
          <w:lang w:val="en-US"/>
        </w:rPr>
      </w:pPr>
    </w:p>
    <w:p w:rsidR="0044290D" w:rsidRPr="002309BE" w:rsidRDefault="0044290D" w:rsidP="0044290D">
      <w:pPr>
        <w:rPr>
          <w:rFonts w:ascii="Frutiger-ExtraBlackCn" w:hAnsi="Frutiger-ExtraBlackCn" w:cs="Frutiger-ExtraBlackCn"/>
          <w:bCs/>
          <w:sz w:val="17"/>
          <w:szCs w:val="17"/>
          <w:lang w:val="nl-NL"/>
        </w:rPr>
      </w:pPr>
      <w:r w:rsidRPr="002309BE">
        <w:rPr>
          <w:rFonts w:ascii="Frutiger-ExtraBlackCn" w:hAnsi="Frutiger-ExtraBlackCn" w:cs="Frutiger-ExtraBlackCn"/>
          <w:bCs/>
          <w:sz w:val="17"/>
          <w:szCs w:val="17"/>
          <w:lang w:val="nl-NL"/>
        </w:rPr>
        <w:t>Free Technics B.V.</w:t>
      </w:r>
    </w:p>
    <w:p w:rsidR="0044290D" w:rsidRPr="002309BE" w:rsidRDefault="0044290D" w:rsidP="0044290D">
      <w:pPr>
        <w:rPr>
          <w:rFonts w:ascii="Frutiger-ExtraBlackCn" w:hAnsi="Frutiger-ExtraBlackCn" w:cs="Frutiger-ExtraBlackCn"/>
          <w:bCs/>
          <w:sz w:val="17"/>
          <w:szCs w:val="17"/>
          <w:lang w:val="nl-NL"/>
        </w:rPr>
      </w:pPr>
      <w:r w:rsidRPr="002309BE">
        <w:rPr>
          <w:rFonts w:ascii="Frutiger-ExtraBlackCn" w:hAnsi="Frutiger-ExtraBlackCn" w:cs="Frutiger-ExtraBlackCn"/>
          <w:bCs/>
          <w:sz w:val="17"/>
          <w:szCs w:val="17"/>
          <w:lang w:val="nl-NL"/>
        </w:rPr>
        <w:t>Eikenlaan 259J</w:t>
      </w:r>
    </w:p>
    <w:p w:rsidR="0044290D" w:rsidRPr="002309BE" w:rsidRDefault="0044290D" w:rsidP="0044290D">
      <w:pPr>
        <w:rPr>
          <w:rFonts w:ascii="Frutiger-ExtraBlackCn" w:hAnsi="Frutiger-ExtraBlackCn" w:cs="Frutiger-ExtraBlackCn"/>
          <w:bCs/>
          <w:sz w:val="17"/>
          <w:szCs w:val="17"/>
          <w:lang w:val="nl-NL"/>
        </w:rPr>
      </w:pPr>
      <w:r w:rsidRPr="002309BE">
        <w:rPr>
          <w:rFonts w:ascii="Frutiger-ExtraBlackCn" w:hAnsi="Frutiger-ExtraBlackCn" w:cs="Frutiger-ExtraBlackCn"/>
          <w:bCs/>
          <w:sz w:val="17"/>
          <w:szCs w:val="17"/>
          <w:lang w:val="nl-NL"/>
        </w:rPr>
        <w:t>2404 BP, Alphen aan den Rijn</w:t>
      </w:r>
    </w:p>
    <w:p w:rsidR="0044290D" w:rsidRPr="002309BE" w:rsidRDefault="0044290D" w:rsidP="0044290D">
      <w:pPr>
        <w:rPr>
          <w:rFonts w:ascii="Frutiger-ExtraBlackCn" w:hAnsi="Frutiger-ExtraBlackCn" w:cs="Frutiger-ExtraBlackCn"/>
          <w:bCs/>
          <w:sz w:val="17"/>
          <w:szCs w:val="17"/>
          <w:lang w:val="nl-NL"/>
        </w:rPr>
      </w:pPr>
      <w:r w:rsidRPr="002309BE">
        <w:rPr>
          <w:rFonts w:ascii="Frutiger-ExtraBlackCn" w:hAnsi="Frutiger-ExtraBlackCn" w:cs="Frutiger-ExtraBlackCn"/>
          <w:bCs/>
          <w:sz w:val="17"/>
          <w:szCs w:val="17"/>
          <w:lang w:val="nl-NL"/>
        </w:rPr>
        <w:t>The Netherlands</w:t>
      </w:r>
    </w:p>
    <w:p w:rsidR="0044290D" w:rsidRPr="002309BE" w:rsidRDefault="0044290D" w:rsidP="0044290D">
      <w:pPr>
        <w:rPr>
          <w:rFonts w:ascii="Frutiger-ExtraBlackCn" w:hAnsi="Frutiger-ExtraBlackCn" w:cs="Frutiger-ExtraBlackCn"/>
          <w:bCs/>
          <w:sz w:val="17"/>
          <w:szCs w:val="17"/>
          <w:lang w:val="nl-NL"/>
        </w:rPr>
      </w:pPr>
    </w:p>
    <w:p w:rsidR="0044290D" w:rsidRPr="00CA46A0" w:rsidRDefault="0044290D" w:rsidP="0044290D">
      <w:pPr>
        <w:rPr>
          <w:rFonts w:ascii="Frutiger-ExtraBlackCn" w:hAnsi="Frutiger-ExtraBlackCn" w:cs="Frutiger-ExtraBlackCn"/>
          <w:bCs/>
          <w:sz w:val="17"/>
          <w:szCs w:val="17"/>
          <w:lang w:val="en-US"/>
        </w:rPr>
      </w:pPr>
      <w:r w:rsidRPr="00CA46A0">
        <w:rPr>
          <w:rFonts w:ascii="Frutiger-ExtraBlackCn" w:hAnsi="Frutiger-ExtraBlackCn" w:cs="Frutiger-ExtraBlackCn"/>
          <w:bCs/>
          <w:sz w:val="17"/>
          <w:szCs w:val="17"/>
          <w:lang w:val="en-US"/>
        </w:rPr>
        <w:t>Telephone: +31 172418 890</w:t>
      </w:r>
    </w:p>
    <w:p w:rsidR="0044290D" w:rsidRPr="00CA46A0" w:rsidRDefault="0044290D" w:rsidP="0044290D">
      <w:pPr>
        <w:rPr>
          <w:rFonts w:ascii="Frutiger-ExtraBlackCn" w:hAnsi="Frutiger-ExtraBlackCn" w:cs="Frutiger-ExtraBlackCn"/>
          <w:bCs/>
          <w:sz w:val="17"/>
          <w:szCs w:val="17"/>
          <w:lang w:val="en-US"/>
        </w:rPr>
      </w:pPr>
      <w:r w:rsidRPr="00CA46A0">
        <w:rPr>
          <w:rFonts w:ascii="Frutiger-ExtraBlackCn" w:hAnsi="Frutiger-ExtraBlackCn" w:cs="Frutiger-ExtraBlackCn"/>
          <w:bCs/>
          <w:sz w:val="17"/>
          <w:szCs w:val="17"/>
          <w:lang w:val="en-US"/>
        </w:rPr>
        <w:t>Fax: +31 172418 899</w:t>
      </w:r>
    </w:p>
    <w:p w:rsidR="0044290D" w:rsidRPr="00CA46A0" w:rsidRDefault="0044290D" w:rsidP="0044290D">
      <w:pPr>
        <w:rPr>
          <w:lang w:val="en-US"/>
        </w:rPr>
      </w:pPr>
      <w:r w:rsidRPr="00CA46A0">
        <w:rPr>
          <w:rFonts w:ascii="Frutiger-ExtraBlackCn" w:hAnsi="Frutiger-ExtraBlackCn" w:cs="Frutiger-ExtraBlackCn"/>
          <w:bCs/>
          <w:sz w:val="17"/>
          <w:szCs w:val="17"/>
          <w:lang w:val="en-US"/>
        </w:rPr>
        <w:t>www.freetechnics.eu</w:t>
      </w:r>
    </w:p>
    <w:p w:rsidR="0044290D" w:rsidRPr="0044290D" w:rsidRDefault="0044290D" w:rsidP="0044290D">
      <w:pPr>
        <w:rPr>
          <w:lang w:val="nl-NL"/>
        </w:rPr>
      </w:pPr>
    </w:p>
    <w:sectPr w:rsidR="0044290D" w:rsidRPr="0044290D" w:rsidSect="000A10C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52E7" w:rsidRDefault="00B652E7" w:rsidP="000A10C8">
      <w:r>
        <w:separator/>
      </w:r>
    </w:p>
  </w:endnote>
  <w:endnote w:type="continuationSeparator" w:id="0">
    <w:p w:rsidR="00B652E7" w:rsidRDefault="00B652E7" w:rsidP="000A1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Frugal Sans">
    <w:charset w:val="00"/>
    <w:family w:val="auto"/>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Times">
    <w:panose1 w:val="02020603050405020304"/>
    <w:charset w:val="00"/>
    <w:family w:val="roman"/>
    <w:notTrueType/>
    <w:pitch w:val="variable"/>
    <w:sig w:usb0="00000003" w:usb1="00000000" w:usb2="00000000" w:usb3="00000000" w:csb0="00000001" w:csb1="00000000"/>
  </w:font>
  <w:font w:name="Frutiger">
    <w:altName w:val="Arial"/>
    <w:panose1 w:val="00000000000000000000"/>
    <w:charset w:val="00"/>
    <w:family w:val="modern"/>
    <w:notTrueType/>
    <w:pitch w:val="variable"/>
    <w:sig w:usb0="00000001" w:usb1="50002048" w:usb2="00000000" w:usb3="00000000" w:csb0="00000193" w:csb1="00000000"/>
  </w:font>
  <w:font w:name="Raavi">
    <w:panose1 w:val="020B0502040204020203"/>
    <w:charset w:val="00"/>
    <w:family w:val="swiss"/>
    <w:pitch w:val="variable"/>
    <w:sig w:usb0="00020003" w:usb1="00000000" w:usb2="00000000" w:usb3="00000000" w:csb0="00000001" w:csb1="00000000"/>
  </w:font>
  <w:font w:name="Frutiger-ExtraBlackC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D10" w:rsidRDefault="00966D10">
    <w:pPr>
      <w:pStyle w:val="Voettekst"/>
    </w:pPr>
    <w:r>
      <w:tab/>
      <w:t xml:space="preserve">© Company </w:t>
    </w:r>
    <w:r>
      <w:fldChar w:fldCharType="begin"/>
    </w:r>
    <w:r>
      <w:instrText xml:space="preserve"> TIME  \@ "yyyy" \* MERGEFORMAT </w:instrText>
    </w:r>
    <w:r>
      <w:fldChar w:fldCharType="separate"/>
    </w:r>
    <w:r>
      <w:rPr>
        <w:noProof/>
      </w:rPr>
      <w:t>2013</w:t>
    </w:r>
    <w:r>
      <w:rPr>
        <w:noProof/>
      </w:rPr>
      <w:fldChar w:fldCharType="end"/>
    </w:r>
    <w:r>
      <w:t>. All rights reserved.</w:t>
    </w:r>
  </w:p>
  <w:p w:rsidR="00966D10" w:rsidRDefault="00966D10">
    <w:pPr>
      <w:pStyle w:val="Voettekst"/>
    </w:pPr>
    <w:r>
      <w:t xml:space="preserve">Page </w:t>
    </w:r>
    <w:r>
      <w:fldChar w:fldCharType="begin"/>
    </w:r>
    <w:r>
      <w:instrText xml:space="preserve"> PAGE   \* MERGEFORMAT </w:instrText>
    </w:r>
    <w:r>
      <w:fldChar w:fldCharType="separate"/>
    </w:r>
    <w:r>
      <w:rPr>
        <w:noProof/>
      </w:rPr>
      <w:t>2</w:t>
    </w:r>
    <w:r>
      <w:rPr>
        <w:noProof/>
      </w:rPr>
      <w:fldChar w:fldCharType="end"/>
    </w:r>
    <w:r>
      <w:t xml:space="preserve"> of </w:t>
    </w:r>
    <w:r>
      <w:fldChar w:fldCharType="begin"/>
    </w:r>
    <w:r>
      <w:instrText xml:space="preserve"> NUMPAGES  \# "0"  \* MERGEFORMAT </w:instrText>
    </w:r>
    <w:r>
      <w:fldChar w:fldCharType="separate"/>
    </w:r>
    <w:r>
      <w:rPr>
        <w:noProof/>
      </w:rPr>
      <w:t>9</w:t>
    </w:r>
    <w:r>
      <w:rPr>
        <w:noProof/>
      </w:rPr>
      <w:fldChar w:fldCharType="end"/>
    </w:r>
    <w:r>
      <w:tab/>
      <w:t>Document Name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50" w:type="dxa"/>
      <w:tblInd w:w="108" w:type="dxa"/>
      <w:tblLayout w:type="fixed"/>
      <w:tblCellMar>
        <w:right w:w="0" w:type="dxa"/>
      </w:tblCellMar>
      <w:tblLook w:val="0000" w:firstRow="0" w:lastRow="0" w:firstColumn="0" w:lastColumn="0" w:noHBand="0" w:noVBand="0"/>
    </w:tblPr>
    <w:tblGrid>
      <w:gridCol w:w="770"/>
      <w:gridCol w:w="3348"/>
      <w:gridCol w:w="612"/>
      <w:gridCol w:w="3410"/>
      <w:gridCol w:w="1210"/>
    </w:tblGrid>
    <w:tr w:rsidR="00966D10" w:rsidTr="00781683">
      <w:tc>
        <w:tcPr>
          <w:tcW w:w="770" w:type="dxa"/>
        </w:tcPr>
        <w:p w:rsidR="00966D10" w:rsidRDefault="00966D10" w:rsidP="00781683">
          <w:pPr>
            <w:pStyle w:val="zFooterText1"/>
          </w:pPr>
          <w:r>
            <w:t>Pub. no.:</w:t>
          </w:r>
        </w:p>
      </w:tc>
      <w:tc>
        <w:tcPr>
          <w:tcW w:w="3348" w:type="dxa"/>
          <w:tcMar>
            <w:left w:w="0" w:type="dxa"/>
            <w:right w:w="0" w:type="dxa"/>
          </w:tcMar>
        </w:tcPr>
        <w:p w:rsidR="00966D10" w:rsidRDefault="00966D10" w:rsidP="002C1C0D">
          <w:pPr>
            <w:pStyle w:val="zFooterText1"/>
          </w:pPr>
          <w:r>
            <w:t>FTT1301004</w:t>
          </w:r>
        </w:p>
      </w:tc>
      <w:tc>
        <w:tcPr>
          <w:tcW w:w="612" w:type="dxa"/>
        </w:tcPr>
        <w:p w:rsidR="00966D10" w:rsidRDefault="00966D10" w:rsidP="00781683">
          <w:pPr>
            <w:pStyle w:val="zFooterText1"/>
          </w:pPr>
          <w:r>
            <w:t>Date:</w:t>
          </w:r>
        </w:p>
      </w:tc>
      <w:tc>
        <w:tcPr>
          <w:tcW w:w="3410" w:type="dxa"/>
          <w:tcMar>
            <w:left w:w="0" w:type="dxa"/>
            <w:right w:w="0" w:type="dxa"/>
          </w:tcMar>
        </w:tcPr>
        <w:p w:rsidR="00966D10" w:rsidRDefault="00966D10" w:rsidP="00781683">
          <w:pPr>
            <w:pStyle w:val="zFooterText1"/>
          </w:pPr>
          <w:r>
            <w:fldChar w:fldCharType="begin"/>
          </w:r>
          <w:r>
            <w:instrText xml:space="preserve"> DATE \@ "dd MMMM yyyy" </w:instrText>
          </w:r>
          <w:r>
            <w:fldChar w:fldCharType="separate"/>
          </w:r>
          <w:r>
            <w:t>30 December 2013</w:t>
          </w:r>
          <w:r>
            <w:fldChar w:fldCharType="end"/>
          </w:r>
        </w:p>
      </w:tc>
      <w:tc>
        <w:tcPr>
          <w:tcW w:w="1210" w:type="dxa"/>
        </w:tcPr>
        <w:p w:rsidR="00966D10" w:rsidRDefault="00966D10" w:rsidP="00781683">
          <w:pPr>
            <w:pStyle w:val="zFooterText1"/>
          </w:pPr>
          <w:r>
            <w:t xml:space="preserve">Page </w:t>
          </w:r>
          <w:r>
            <w:fldChar w:fldCharType="begin"/>
          </w:r>
          <w:r>
            <w:instrText xml:space="preserve"> Page  \* MERGEFORMAT </w:instrText>
          </w:r>
          <w:r>
            <w:fldChar w:fldCharType="separate"/>
          </w:r>
          <w:r w:rsidR="00AB6E19">
            <w:t>129</w:t>
          </w:r>
          <w:r>
            <w:fldChar w:fldCharType="end"/>
          </w:r>
          <w:r>
            <w:t xml:space="preserve"> of </w:t>
          </w:r>
          <w:fldSimple w:instr=" NumPages  \* MERGEFORMAT ">
            <w:r w:rsidR="00AB6E19">
              <w:t>136</w:t>
            </w:r>
          </w:fldSimple>
        </w:p>
      </w:tc>
    </w:tr>
  </w:tbl>
  <w:p w:rsidR="00966D10" w:rsidRDefault="00966D10">
    <w:pPr>
      <w:pStyle w:val="Voettekst"/>
      <w:pBdr>
        <w:top w:val="none" w:sz="0" w:space="0" w:color="auto"/>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52E7" w:rsidRDefault="00B652E7" w:rsidP="000A10C8">
      <w:r>
        <w:separator/>
      </w:r>
    </w:p>
  </w:footnote>
  <w:footnote w:type="continuationSeparator" w:id="0">
    <w:p w:rsidR="00B652E7" w:rsidRDefault="00B652E7" w:rsidP="000A10C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D10" w:rsidRDefault="00966D10">
    <w:pPr>
      <w:pStyle w:val="Koptekst"/>
      <w:pBdr>
        <w:bottom w:val="none" w:sz="0" w:space="0" w:color="auto"/>
      </w:pBdr>
    </w:pPr>
    <w:r>
      <w:tab/>
    </w:r>
    <w:r>
      <w:rPr>
        <w:noProof/>
        <w:lang w:val="nl-NL" w:eastAsia="nl-NL"/>
      </w:rPr>
      <w:drawing>
        <wp:inline distT="0" distB="0" distL="0" distR="0">
          <wp:extent cx="1133475" cy="527339"/>
          <wp:effectExtent l="19050" t="0" r="9525" b="0"/>
          <wp:docPr id="1" name="Afbeelding 1" descr="FT-logo-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logo-vector"/>
                  <pic:cNvPicPr>
                    <a:picLocks noChangeAspect="1" noChangeArrowheads="1"/>
                  </pic:cNvPicPr>
                </pic:nvPicPr>
                <pic:blipFill>
                  <a:blip r:embed="rId1"/>
                  <a:srcRect/>
                  <a:stretch>
                    <a:fillRect/>
                  </a:stretch>
                </pic:blipFill>
                <pic:spPr bwMode="auto">
                  <a:xfrm>
                    <a:off x="0" y="0"/>
                    <a:ext cx="1133475" cy="527339"/>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7FD0DFA8"/>
    <w:lvl w:ilvl="0">
      <w:start w:val="1"/>
      <w:numFmt w:val="decimal"/>
      <w:pStyle w:val="Lijstnummering5"/>
      <w:lvlText w:val="%1."/>
      <w:lvlJc w:val="left"/>
      <w:pPr>
        <w:tabs>
          <w:tab w:val="num" w:pos="1492"/>
        </w:tabs>
        <w:ind w:left="1492" w:hanging="360"/>
      </w:pPr>
    </w:lvl>
  </w:abstractNum>
  <w:abstractNum w:abstractNumId="1">
    <w:nsid w:val="FFFFFF7D"/>
    <w:multiLevelType w:val="singleLevel"/>
    <w:tmpl w:val="7AAC8454"/>
    <w:lvl w:ilvl="0">
      <w:start w:val="1"/>
      <w:numFmt w:val="decimal"/>
      <w:pStyle w:val="Lijstnummering4"/>
      <w:lvlText w:val="%1."/>
      <w:lvlJc w:val="left"/>
      <w:pPr>
        <w:tabs>
          <w:tab w:val="num" w:pos="1209"/>
        </w:tabs>
        <w:ind w:left="1209" w:hanging="360"/>
      </w:pPr>
    </w:lvl>
  </w:abstractNum>
  <w:abstractNum w:abstractNumId="2">
    <w:nsid w:val="FFFFFF7E"/>
    <w:multiLevelType w:val="singleLevel"/>
    <w:tmpl w:val="8A649A3C"/>
    <w:lvl w:ilvl="0">
      <w:start w:val="1"/>
      <w:numFmt w:val="decimal"/>
      <w:pStyle w:val="Lijstnummering3"/>
      <w:lvlText w:val="%1."/>
      <w:lvlJc w:val="left"/>
      <w:pPr>
        <w:tabs>
          <w:tab w:val="num" w:pos="926"/>
        </w:tabs>
        <w:ind w:left="926" w:hanging="360"/>
      </w:pPr>
    </w:lvl>
  </w:abstractNum>
  <w:abstractNum w:abstractNumId="3">
    <w:nsid w:val="FFFFFF7F"/>
    <w:multiLevelType w:val="singleLevel"/>
    <w:tmpl w:val="C988EE14"/>
    <w:lvl w:ilvl="0">
      <w:start w:val="1"/>
      <w:numFmt w:val="decimal"/>
      <w:pStyle w:val="Lijstnummering2"/>
      <w:lvlText w:val="%1."/>
      <w:lvlJc w:val="left"/>
      <w:pPr>
        <w:tabs>
          <w:tab w:val="num" w:pos="643"/>
        </w:tabs>
        <w:ind w:left="643" w:hanging="360"/>
      </w:pPr>
    </w:lvl>
  </w:abstractNum>
  <w:abstractNum w:abstractNumId="4">
    <w:nsid w:val="FFFFFF80"/>
    <w:multiLevelType w:val="singleLevel"/>
    <w:tmpl w:val="3F5283D0"/>
    <w:lvl w:ilvl="0">
      <w:start w:val="1"/>
      <w:numFmt w:val="bullet"/>
      <w:pStyle w:val="Lijstopsomteken5"/>
      <w:lvlText w:val=""/>
      <w:lvlJc w:val="left"/>
      <w:pPr>
        <w:tabs>
          <w:tab w:val="num" w:pos="1492"/>
        </w:tabs>
        <w:ind w:left="1492" w:hanging="360"/>
      </w:pPr>
      <w:rPr>
        <w:rFonts w:ascii="Symbol" w:hAnsi="Symbol" w:hint="default"/>
      </w:rPr>
    </w:lvl>
  </w:abstractNum>
  <w:abstractNum w:abstractNumId="5">
    <w:nsid w:val="FFFFFF81"/>
    <w:multiLevelType w:val="singleLevel"/>
    <w:tmpl w:val="EC1ECBB6"/>
    <w:lvl w:ilvl="0">
      <w:start w:val="1"/>
      <w:numFmt w:val="bullet"/>
      <w:pStyle w:val="Lijstopsomteken4"/>
      <w:lvlText w:val=""/>
      <w:lvlJc w:val="left"/>
      <w:pPr>
        <w:tabs>
          <w:tab w:val="num" w:pos="1209"/>
        </w:tabs>
        <w:ind w:left="1209" w:hanging="360"/>
      </w:pPr>
      <w:rPr>
        <w:rFonts w:ascii="Symbol" w:hAnsi="Symbol" w:hint="default"/>
      </w:rPr>
    </w:lvl>
  </w:abstractNum>
  <w:abstractNum w:abstractNumId="6">
    <w:nsid w:val="FFFFFF82"/>
    <w:multiLevelType w:val="singleLevel"/>
    <w:tmpl w:val="94565526"/>
    <w:lvl w:ilvl="0">
      <w:start w:val="1"/>
      <w:numFmt w:val="bullet"/>
      <w:pStyle w:val="Lijstopsomteken3"/>
      <w:lvlText w:val=""/>
      <w:lvlJc w:val="left"/>
      <w:pPr>
        <w:tabs>
          <w:tab w:val="num" w:pos="926"/>
        </w:tabs>
        <w:ind w:left="926" w:hanging="360"/>
      </w:pPr>
      <w:rPr>
        <w:rFonts w:ascii="Symbol" w:hAnsi="Symbol" w:hint="default"/>
      </w:rPr>
    </w:lvl>
  </w:abstractNum>
  <w:abstractNum w:abstractNumId="7">
    <w:nsid w:val="FFFFFFFB"/>
    <w:multiLevelType w:val="multilevel"/>
    <w:tmpl w:val="61AC8788"/>
    <w:lvl w:ilvl="0">
      <w:start w:val="1"/>
      <w:numFmt w:val="decimal"/>
      <w:pStyle w:val="Kop1"/>
      <w:lvlText w:val="%1."/>
      <w:legacy w:legacy="1" w:legacySpace="144" w:legacyIndent="0"/>
      <w:lvlJc w:val="left"/>
    </w:lvl>
    <w:lvl w:ilvl="1">
      <w:start w:val="1"/>
      <w:numFmt w:val="decimal"/>
      <w:pStyle w:val="Kop2"/>
      <w:lvlText w:val="%1.%2"/>
      <w:legacy w:legacy="1" w:legacySpace="144" w:legacyIndent="0"/>
      <w:lvlJc w:val="left"/>
      <w:rPr>
        <w:lang w:val="en-GB"/>
      </w:rPr>
    </w:lvl>
    <w:lvl w:ilvl="2">
      <w:start w:val="1"/>
      <w:numFmt w:val="decimal"/>
      <w:pStyle w:val="Kop3"/>
      <w:lvlText w:val="%1.%2.%3"/>
      <w:legacy w:legacy="1" w:legacySpace="144" w:legacyIndent="0"/>
      <w:lvlJc w:val="left"/>
    </w:lvl>
    <w:lvl w:ilvl="3">
      <w:start w:val="1"/>
      <w:numFmt w:val="decimal"/>
      <w:pStyle w:val="Kop4"/>
      <w:lvlText w:val="%1.%2.%3.%4"/>
      <w:legacy w:legacy="1" w:legacySpace="144" w:legacyIndent="0"/>
      <w:lvlJc w:val="left"/>
    </w:lvl>
    <w:lvl w:ilvl="4">
      <w:start w:val="1"/>
      <w:numFmt w:val="decimal"/>
      <w:pStyle w:val="Kop5"/>
      <w:lvlText w:val="%1.%2.%3.%4.%5"/>
      <w:legacy w:legacy="1" w:legacySpace="144" w:legacyIndent="0"/>
      <w:lvlJc w:val="left"/>
    </w:lvl>
    <w:lvl w:ilvl="5">
      <w:start w:val="1"/>
      <w:numFmt w:val="decimal"/>
      <w:pStyle w:val="Kop6"/>
      <w:lvlText w:val="%1.%2.%3.%4.%5.%6"/>
      <w:legacy w:legacy="1" w:legacySpace="144" w:legacyIndent="0"/>
      <w:lvlJc w:val="left"/>
    </w:lvl>
    <w:lvl w:ilvl="6">
      <w:start w:val="1"/>
      <w:numFmt w:val="decimal"/>
      <w:pStyle w:val="Kop7"/>
      <w:lvlText w:val="%1.%2.%3.%4.%5.%6.%7"/>
      <w:legacy w:legacy="1" w:legacySpace="144" w:legacyIndent="0"/>
      <w:lvlJc w:val="left"/>
    </w:lvl>
    <w:lvl w:ilvl="7">
      <w:start w:val="1"/>
      <w:numFmt w:val="decimal"/>
      <w:pStyle w:val="Kop8"/>
      <w:lvlText w:val="%1.%2.%3.%4.%5.%6.%7.%8"/>
      <w:legacy w:legacy="1" w:legacySpace="144" w:legacyIndent="0"/>
      <w:lvlJc w:val="left"/>
    </w:lvl>
    <w:lvl w:ilvl="8">
      <w:start w:val="1"/>
      <w:numFmt w:val="decimal"/>
      <w:lvlText w:val="%1.%2.%3.%4.%5.%6.%7.%8.%9"/>
      <w:legacy w:legacy="1" w:legacySpace="144" w:legacyIndent="0"/>
      <w:lvlJc w:val="left"/>
    </w:lvl>
  </w:abstractNum>
  <w:abstractNum w:abstractNumId="8">
    <w:nsid w:val="0D152167"/>
    <w:multiLevelType w:val="hybridMultilevel"/>
    <w:tmpl w:val="52620B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0EBF5DCB"/>
    <w:multiLevelType w:val="hybridMultilevel"/>
    <w:tmpl w:val="040A6720"/>
    <w:lvl w:ilvl="0" w:tplc="5CEE96B0">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BAC1946"/>
    <w:multiLevelType w:val="hybridMultilevel"/>
    <w:tmpl w:val="988469A2"/>
    <w:lvl w:ilvl="0" w:tplc="5CEE96B0">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27A3160"/>
    <w:multiLevelType w:val="hybridMultilevel"/>
    <w:tmpl w:val="E04A2E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nsid w:val="36BA3443"/>
    <w:multiLevelType w:val="hybridMultilevel"/>
    <w:tmpl w:val="7BA4B12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nsid w:val="37B272A5"/>
    <w:multiLevelType w:val="hybridMultilevel"/>
    <w:tmpl w:val="E138D13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nsid w:val="454417D1"/>
    <w:multiLevelType w:val="multilevel"/>
    <w:tmpl w:val="CFBAC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2BD633A"/>
    <w:multiLevelType w:val="hybridMultilevel"/>
    <w:tmpl w:val="C838971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nsid w:val="570346FD"/>
    <w:multiLevelType w:val="hybridMultilevel"/>
    <w:tmpl w:val="3D4295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nsid w:val="668E2F89"/>
    <w:multiLevelType w:val="hybridMultilevel"/>
    <w:tmpl w:val="CB809706"/>
    <w:lvl w:ilvl="0" w:tplc="4C7A77BE">
      <w:start w:val="1"/>
      <w:numFmt w:val="decimal"/>
      <w:pStyle w:val="Lijstnummering"/>
      <w:lvlText w:val="%1."/>
      <w:lvlJc w:val="left"/>
      <w:pPr>
        <w:tabs>
          <w:tab w:val="num" w:pos="360"/>
        </w:tabs>
        <w:ind w:left="360" w:hanging="360"/>
      </w:p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nsid w:val="677072BD"/>
    <w:multiLevelType w:val="hybridMultilevel"/>
    <w:tmpl w:val="FEE8A4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nsid w:val="67B559D7"/>
    <w:multiLevelType w:val="hybridMultilevel"/>
    <w:tmpl w:val="9BC07F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nsid w:val="6ABD237D"/>
    <w:multiLevelType w:val="hybridMultilevel"/>
    <w:tmpl w:val="4C8C0A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70DE3B4B"/>
    <w:multiLevelType w:val="hybridMultilevel"/>
    <w:tmpl w:val="CA687D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nsid w:val="74A94780"/>
    <w:multiLevelType w:val="hybridMultilevel"/>
    <w:tmpl w:val="9D08D4B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nsid w:val="75D671A2"/>
    <w:multiLevelType w:val="hybridMultilevel"/>
    <w:tmpl w:val="3DD69E46"/>
    <w:lvl w:ilvl="0" w:tplc="CE3A1732">
      <w:start w:val="1"/>
      <w:numFmt w:val="bullet"/>
      <w:pStyle w:val="Appendix"/>
      <w:lvlText w:val=""/>
      <w:lvlJc w:val="left"/>
      <w:pPr>
        <w:tabs>
          <w:tab w:val="num" w:pos="720"/>
        </w:tabs>
        <w:ind w:left="720" w:hanging="360"/>
      </w:pPr>
      <w:rPr>
        <w:rFonts w:ascii="Symbol" w:hAnsi="Symbol" w:hint="default"/>
      </w:rPr>
    </w:lvl>
    <w:lvl w:ilvl="1" w:tplc="04090003" w:tentative="1">
      <w:start w:val="1"/>
      <w:numFmt w:val="bullet"/>
      <w:pStyle w:val="Heading2noNr"/>
      <w:lvlText w:val="o"/>
      <w:lvlJc w:val="left"/>
      <w:pPr>
        <w:tabs>
          <w:tab w:val="num" w:pos="1440"/>
        </w:tabs>
        <w:ind w:left="1440" w:hanging="360"/>
      </w:pPr>
      <w:rPr>
        <w:rFonts w:ascii="Courier New" w:hAnsi="Courier New" w:cs="Courier New" w:hint="default"/>
      </w:rPr>
    </w:lvl>
    <w:lvl w:ilvl="2" w:tplc="04090005" w:tentative="1">
      <w:start w:val="1"/>
      <w:numFmt w:val="bullet"/>
      <w:pStyle w:val="Heading3noNr"/>
      <w:lvlText w:val=""/>
      <w:lvlJc w:val="left"/>
      <w:pPr>
        <w:tabs>
          <w:tab w:val="num" w:pos="2160"/>
        </w:tabs>
        <w:ind w:left="2160" w:hanging="360"/>
      </w:pPr>
      <w:rPr>
        <w:rFonts w:ascii="Wingdings" w:hAnsi="Wingdings" w:hint="default"/>
      </w:rPr>
    </w:lvl>
    <w:lvl w:ilvl="3" w:tplc="04090001" w:tentative="1">
      <w:start w:val="1"/>
      <w:numFmt w:val="bullet"/>
      <w:pStyle w:val="Heading4noNr"/>
      <w:lvlText w:val=""/>
      <w:lvlJc w:val="left"/>
      <w:pPr>
        <w:tabs>
          <w:tab w:val="num" w:pos="2880"/>
        </w:tabs>
        <w:ind w:left="2880" w:hanging="360"/>
      </w:pPr>
      <w:rPr>
        <w:rFonts w:ascii="Symbol" w:hAnsi="Symbol" w:hint="default"/>
      </w:rPr>
    </w:lvl>
    <w:lvl w:ilvl="4" w:tplc="04090003" w:tentative="1">
      <w:start w:val="1"/>
      <w:numFmt w:val="bullet"/>
      <w:pStyle w:val="Heading5noNr"/>
      <w:lvlText w:val="o"/>
      <w:lvlJc w:val="left"/>
      <w:pPr>
        <w:tabs>
          <w:tab w:val="num" w:pos="3600"/>
        </w:tabs>
        <w:ind w:left="3600" w:hanging="360"/>
      </w:pPr>
      <w:rPr>
        <w:rFonts w:ascii="Courier New" w:hAnsi="Courier New" w:cs="Courier New" w:hint="default"/>
      </w:rPr>
    </w:lvl>
    <w:lvl w:ilvl="5" w:tplc="04090005" w:tentative="1">
      <w:start w:val="1"/>
      <w:numFmt w:val="bullet"/>
      <w:pStyle w:val="Heading6noNr"/>
      <w:lvlText w:val=""/>
      <w:lvlJc w:val="left"/>
      <w:pPr>
        <w:tabs>
          <w:tab w:val="num" w:pos="4320"/>
        </w:tabs>
        <w:ind w:left="4320" w:hanging="360"/>
      </w:pPr>
      <w:rPr>
        <w:rFonts w:ascii="Wingdings" w:hAnsi="Wingdings" w:hint="default"/>
      </w:rPr>
    </w:lvl>
    <w:lvl w:ilvl="6" w:tplc="04090001" w:tentative="1">
      <w:start w:val="1"/>
      <w:numFmt w:val="bullet"/>
      <w:pStyle w:val="Heading7noNr"/>
      <w:lvlText w:val=""/>
      <w:lvlJc w:val="left"/>
      <w:pPr>
        <w:tabs>
          <w:tab w:val="num" w:pos="5040"/>
        </w:tabs>
        <w:ind w:left="5040" w:hanging="360"/>
      </w:pPr>
      <w:rPr>
        <w:rFonts w:ascii="Symbol" w:hAnsi="Symbol" w:hint="default"/>
      </w:rPr>
    </w:lvl>
    <w:lvl w:ilvl="7" w:tplc="04090003" w:tentative="1">
      <w:start w:val="1"/>
      <w:numFmt w:val="bullet"/>
      <w:pStyle w:val="Heading8noNr"/>
      <w:lvlText w:val="o"/>
      <w:lvlJc w:val="left"/>
      <w:pPr>
        <w:tabs>
          <w:tab w:val="num" w:pos="5760"/>
        </w:tabs>
        <w:ind w:left="5760" w:hanging="360"/>
      </w:pPr>
      <w:rPr>
        <w:rFonts w:ascii="Courier New" w:hAnsi="Courier New" w:cs="Courier New" w:hint="default"/>
      </w:rPr>
    </w:lvl>
    <w:lvl w:ilvl="8" w:tplc="04090005" w:tentative="1">
      <w:start w:val="1"/>
      <w:numFmt w:val="bullet"/>
      <w:pStyle w:val="Heading9noNr"/>
      <w:lvlText w:val=""/>
      <w:lvlJc w:val="left"/>
      <w:pPr>
        <w:tabs>
          <w:tab w:val="num" w:pos="6480"/>
        </w:tabs>
        <w:ind w:left="6480" w:hanging="360"/>
      </w:pPr>
      <w:rPr>
        <w:rFonts w:ascii="Wingdings" w:hAnsi="Wingdings" w:hint="default"/>
      </w:rPr>
    </w:lvl>
  </w:abstractNum>
  <w:abstractNum w:abstractNumId="24">
    <w:nsid w:val="78800855"/>
    <w:multiLevelType w:val="hybridMultilevel"/>
    <w:tmpl w:val="93C2FB0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nsid w:val="79E06915"/>
    <w:multiLevelType w:val="hybridMultilevel"/>
    <w:tmpl w:val="EF4604EA"/>
    <w:lvl w:ilvl="0" w:tplc="D0BEB7F0">
      <w:start w:val="1"/>
      <w:numFmt w:val="decimal"/>
      <w:pStyle w:val="References"/>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7"/>
  </w:num>
  <w:num w:numId="2">
    <w:abstractNumId w:val="7"/>
  </w:num>
  <w:num w:numId="3">
    <w:abstractNumId w:val="25"/>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17"/>
  </w:num>
  <w:num w:numId="12">
    <w:abstractNumId w:val="23"/>
  </w:num>
  <w:num w:numId="13">
    <w:abstractNumId w:val="21"/>
  </w:num>
  <w:num w:numId="14">
    <w:abstractNumId w:val="18"/>
  </w:num>
  <w:num w:numId="15">
    <w:abstractNumId w:val="8"/>
  </w:num>
  <w:num w:numId="16">
    <w:abstractNumId w:val="19"/>
  </w:num>
  <w:num w:numId="17">
    <w:abstractNumId w:val="14"/>
  </w:num>
  <w:num w:numId="18">
    <w:abstractNumId w:val="10"/>
  </w:num>
  <w:num w:numId="19">
    <w:abstractNumId w:val="9"/>
  </w:num>
  <w:num w:numId="20">
    <w:abstractNumId w:val="12"/>
  </w:num>
  <w:num w:numId="21">
    <w:abstractNumId w:val="16"/>
  </w:num>
  <w:num w:numId="22">
    <w:abstractNumId w:val="24"/>
  </w:num>
  <w:num w:numId="23">
    <w:abstractNumId w:val="13"/>
  </w:num>
  <w:num w:numId="24">
    <w:abstractNumId w:val="15"/>
  </w:num>
  <w:num w:numId="25">
    <w:abstractNumId w:val="11"/>
  </w:num>
  <w:num w:numId="26">
    <w:abstractNumId w:val="22"/>
  </w:num>
  <w:num w:numId="27">
    <w:abstractNumId w:val="2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10C8"/>
    <w:rsid w:val="000071A4"/>
    <w:rsid w:val="000154C3"/>
    <w:rsid w:val="00066456"/>
    <w:rsid w:val="0007436B"/>
    <w:rsid w:val="00081DDD"/>
    <w:rsid w:val="00082DF8"/>
    <w:rsid w:val="000936A6"/>
    <w:rsid w:val="000A10C8"/>
    <w:rsid w:val="000E0127"/>
    <w:rsid w:val="000E68E7"/>
    <w:rsid w:val="0010085A"/>
    <w:rsid w:val="00106D8B"/>
    <w:rsid w:val="00120B1A"/>
    <w:rsid w:val="00123226"/>
    <w:rsid w:val="0012614D"/>
    <w:rsid w:val="00172177"/>
    <w:rsid w:val="0018441A"/>
    <w:rsid w:val="00185BDD"/>
    <w:rsid w:val="001A7EC6"/>
    <w:rsid w:val="001B46CD"/>
    <w:rsid w:val="001C5114"/>
    <w:rsid w:val="001F7E32"/>
    <w:rsid w:val="00225E8F"/>
    <w:rsid w:val="0023650E"/>
    <w:rsid w:val="00250BB6"/>
    <w:rsid w:val="00251CE8"/>
    <w:rsid w:val="00267C14"/>
    <w:rsid w:val="0027790D"/>
    <w:rsid w:val="002B0CBC"/>
    <w:rsid w:val="002B74F8"/>
    <w:rsid w:val="002C1C0D"/>
    <w:rsid w:val="002F0AD1"/>
    <w:rsid w:val="00305BBB"/>
    <w:rsid w:val="00323294"/>
    <w:rsid w:val="00370A3D"/>
    <w:rsid w:val="003764A3"/>
    <w:rsid w:val="003C6AA1"/>
    <w:rsid w:val="003D06AC"/>
    <w:rsid w:val="0041171F"/>
    <w:rsid w:val="004237E1"/>
    <w:rsid w:val="0044290D"/>
    <w:rsid w:val="004506CC"/>
    <w:rsid w:val="00450BCD"/>
    <w:rsid w:val="00451E3F"/>
    <w:rsid w:val="00467EC1"/>
    <w:rsid w:val="0047031A"/>
    <w:rsid w:val="004730D9"/>
    <w:rsid w:val="0047392E"/>
    <w:rsid w:val="0049273F"/>
    <w:rsid w:val="004D0A91"/>
    <w:rsid w:val="004E3CE7"/>
    <w:rsid w:val="004F6545"/>
    <w:rsid w:val="00506A55"/>
    <w:rsid w:val="005733F4"/>
    <w:rsid w:val="00573682"/>
    <w:rsid w:val="005D55E6"/>
    <w:rsid w:val="005F752B"/>
    <w:rsid w:val="006060AC"/>
    <w:rsid w:val="00607617"/>
    <w:rsid w:val="006167DF"/>
    <w:rsid w:val="0061689F"/>
    <w:rsid w:val="00646FD0"/>
    <w:rsid w:val="0068213A"/>
    <w:rsid w:val="006C77B7"/>
    <w:rsid w:val="006D1382"/>
    <w:rsid w:val="007533F0"/>
    <w:rsid w:val="00754611"/>
    <w:rsid w:val="007628EA"/>
    <w:rsid w:val="007740EE"/>
    <w:rsid w:val="0077483D"/>
    <w:rsid w:val="00774BB3"/>
    <w:rsid w:val="00781683"/>
    <w:rsid w:val="00793B7B"/>
    <w:rsid w:val="007A0A50"/>
    <w:rsid w:val="007A0D0F"/>
    <w:rsid w:val="007A174D"/>
    <w:rsid w:val="007A38E8"/>
    <w:rsid w:val="007B6AAB"/>
    <w:rsid w:val="007B745E"/>
    <w:rsid w:val="007C2A31"/>
    <w:rsid w:val="007E447D"/>
    <w:rsid w:val="007E4514"/>
    <w:rsid w:val="008036C5"/>
    <w:rsid w:val="00811D98"/>
    <w:rsid w:val="0082335D"/>
    <w:rsid w:val="00833AD6"/>
    <w:rsid w:val="0087390D"/>
    <w:rsid w:val="00880D75"/>
    <w:rsid w:val="008A33E6"/>
    <w:rsid w:val="008A462B"/>
    <w:rsid w:val="008A4E62"/>
    <w:rsid w:val="008B75A7"/>
    <w:rsid w:val="008E03B6"/>
    <w:rsid w:val="008E30AB"/>
    <w:rsid w:val="008F0FB8"/>
    <w:rsid w:val="008F4490"/>
    <w:rsid w:val="008F543D"/>
    <w:rsid w:val="0090731D"/>
    <w:rsid w:val="00925D3D"/>
    <w:rsid w:val="00944ABB"/>
    <w:rsid w:val="00966D10"/>
    <w:rsid w:val="00974E71"/>
    <w:rsid w:val="009A2AB7"/>
    <w:rsid w:val="009F494D"/>
    <w:rsid w:val="00A23741"/>
    <w:rsid w:val="00A31100"/>
    <w:rsid w:val="00A36ADE"/>
    <w:rsid w:val="00A40A4F"/>
    <w:rsid w:val="00A95C51"/>
    <w:rsid w:val="00AB5B12"/>
    <w:rsid w:val="00AB6E19"/>
    <w:rsid w:val="00AC0588"/>
    <w:rsid w:val="00AC4AE0"/>
    <w:rsid w:val="00AD4A9C"/>
    <w:rsid w:val="00AD5DAB"/>
    <w:rsid w:val="00AE3A6D"/>
    <w:rsid w:val="00AF0BA0"/>
    <w:rsid w:val="00AF4DC7"/>
    <w:rsid w:val="00B05A71"/>
    <w:rsid w:val="00B31D3E"/>
    <w:rsid w:val="00B652E7"/>
    <w:rsid w:val="00B67704"/>
    <w:rsid w:val="00B77264"/>
    <w:rsid w:val="00B8380B"/>
    <w:rsid w:val="00B84A17"/>
    <w:rsid w:val="00B9014E"/>
    <w:rsid w:val="00BB7813"/>
    <w:rsid w:val="00C137BD"/>
    <w:rsid w:val="00C5687F"/>
    <w:rsid w:val="00C64966"/>
    <w:rsid w:val="00C84451"/>
    <w:rsid w:val="00C84E95"/>
    <w:rsid w:val="00CB49AD"/>
    <w:rsid w:val="00CE69DF"/>
    <w:rsid w:val="00CF0EC6"/>
    <w:rsid w:val="00D113A1"/>
    <w:rsid w:val="00D120EA"/>
    <w:rsid w:val="00D25741"/>
    <w:rsid w:val="00D32478"/>
    <w:rsid w:val="00D461F3"/>
    <w:rsid w:val="00D5559F"/>
    <w:rsid w:val="00D639C2"/>
    <w:rsid w:val="00D84B15"/>
    <w:rsid w:val="00DA1458"/>
    <w:rsid w:val="00DB7300"/>
    <w:rsid w:val="00DD71CD"/>
    <w:rsid w:val="00DF2147"/>
    <w:rsid w:val="00E01068"/>
    <w:rsid w:val="00E3595A"/>
    <w:rsid w:val="00E41875"/>
    <w:rsid w:val="00E53885"/>
    <w:rsid w:val="00E8716A"/>
    <w:rsid w:val="00E91CAE"/>
    <w:rsid w:val="00EA00BC"/>
    <w:rsid w:val="00EA00F8"/>
    <w:rsid w:val="00EA1F58"/>
    <w:rsid w:val="00EC2B42"/>
    <w:rsid w:val="00EF09EC"/>
    <w:rsid w:val="00F11C1B"/>
    <w:rsid w:val="00F15160"/>
    <w:rsid w:val="00F1539E"/>
    <w:rsid w:val="00F25161"/>
    <w:rsid w:val="00F45407"/>
    <w:rsid w:val="00F45A5D"/>
    <w:rsid w:val="00F5028B"/>
    <w:rsid w:val="00F840C7"/>
    <w:rsid w:val="00FA7973"/>
    <w:rsid w:val="00FB464E"/>
    <w:rsid w:val="00FB5840"/>
    <w:rsid w:val="00FB5CD6"/>
    <w:rsid w:val="00FF2BB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l-NL"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qFormat="1"/>
    <w:lsdException w:name="table of figures" w:uiPriority="99"/>
    <w:lsdException w:name="endnote reference" w:uiPriority="99"/>
    <w:lsdException w:name="Title" w:semiHidden="0" w:unhideWhenUsed="0"/>
    <w:lsdException w:name="Default Paragraph Font" w:uiPriority="1"/>
    <w:lsdException w:name="Subtitle" w:semiHidden="0" w:unhideWhenUsed="0"/>
    <w:lsdException w:name="Hyperlink" w:uiPriority="99"/>
    <w:lsdException w:name="Strong" w:semiHidden="0" w:unhideWhenUsed="0" w:qFormat="1"/>
    <w:lsdException w:name="Emphasis" w:semiHidden="0" w:unhideWhenUsed="0"/>
    <w:lsdException w:name="HTML Top of Form" w:uiPriority="99"/>
    <w:lsdException w:name="HTML Bottom of Form" w:uiPriority="99"/>
    <w:lsdException w:name="HTML Acronym" w:uiPriority="99"/>
    <w:lsdException w:name="HTML Cit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ard">
    <w:name w:val="Normal"/>
    <w:qFormat/>
    <w:rsid w:val="00506A55"/>
    <w:pPr>
      <w:overflowPunct w:val="0"/>
      <w:autoSpaceDE w:val="0"/>
      <w:autoSpaceDN w:val="0"/>
      <w:adjustRightInd w:val="0"/>
      <w:textAlignment w:val="baseline"/>
    </w:pPr>
    <w:rPr>
      <w:rFonts w:ascii="Arial" w:eastAsia="MS Mincho" w:hAnsi="Arial"/>
      <w:sz w:val="22"/>
      <w:lang w:val="en-GB"/>
    </w:rPr>
  </w:style>
  <w:style w:type="paragraph" w:styleId="Kop1">
    <w:name w:val="heading 1"/>
    <w:aliases w:val="Hoofdstuk,Module"/>
    <w:basedOn w:val="Standaard"/>
    <w:next w:val="Kop2"/>
    <w:link w:val="Kop1Char"/>
    <w:qFormat/>
    <w:rsid w:val="00506A55"/>
    <w:pPr>
      <w:keepNext/>
      <w:numPr>
        <w:numId w:val="2"/>
      </w:numPr>
      <w:spacing w:before="240" w:after="120" w:line="480" w:lineRule="atLeast"/>
      <w:outlineLvl w:val="0"/>
    </w:pPr>
    <w:rPr>
      <w:rFonts w:eastAsiaTheme="majorEastAsia" w:cstheme="majorBidi"/>
      <w:b/>
      <w:sz w:val="32"/>
    </w:rPr>
  </w:style>
  <w:style w:type="paragraph" w:styleId="Kop2">
    <w:name w:val="heading 2"/>
    <w:aliases w:val="Alinea,2,Para level 2,h2,heading 2,Level 2,hd2,w2,sub-sect,Titre 2,l2,l 2,two,Memo 2,21,22,23,24,211,221,231,Sub,Module + Onder: (Enkel,Auto,0,75 pt Lijndikte),Module + ...,Module + Onder: (Enkel1,Auto1,01,75 pt Lijndikte)1"/>
    <w:basedOn w:val="Standaard"/>
    <w:next w:val="Standaard"/>
    <w:link w:val="Kop2Char"/>
    <w:qFormat/>
    <w:rsid w:val="00506A55"/>
    <w:pPr>
      <w:keepNext/>
      <w:numPr>
        <w:ilvl w:val="1"/>
        <w:numId w:val="2"/>
      </w:numPr>
      <w:spacing w:before="240"/>
      <w:outlineLvl w:val="1"/>
    </w:pPr>
    <w:rPr>
      <w:rFonts w:eastAsiaTheme="majorEastAsia" w:cstheme="majorBidi"/>
      <w:b/>
      <w:sz w:val="24"/>
    </w:rPr>
  </w:style>
  <w:style w:type="paragraph" w:styleId="Kop3">
    <w:name w:val="heading 3"/>
    <w:aliases w:val="paragraaf,Paragraaf"/>
    <w:basedOn w:val="Kop2"/>
    <w:next w:val="Standaard"/>
    <w:link w:val="Kop3Char"/>
    <w:qFormat/>
    <w:rsid w:val="00506A55"/>
    <w:pPr>
      <w:numPr>
        <w:ilvl w:val="2"/>
      </w:numPr>
      <w:outlineLvl w:val="2"/>
    </w:pPr>
    <w:rPr>
      <w:sz w:val="22"/>
    </w:rPr>
  </w:style>
  <w:style w:type="paragraph" w:styleId="Kop4">
    <w:name w:val="heading 4"/>
    <w:aliases w:val="Onderdeel,Sectie"/>
    <w:basedOn w:val="Kop2"/>
    <w:next w:val="Standaard"/>
    <w:link w:val="Kop4Char"/>
    <w:qFormat/>
    <w:rsid w:val="00506A55"/>
    <w:pPr>
      <w:numPr>
        <w:ilvl w:val="3"/>
      </w:numPr>
      <w:outlineLvl w:val="3"/>
    </w:pPr>
  </w:style>
  <w:style w:type="paragraph" w:styleId="Kop5">
    <w:name w:val="heading 5"/>
    <w:basedOn w:val="Kop2"/>
    <w:next w:val="Standaard"/>
    <w:link w:val="Kop5Char"/>
    <w:qFormat/>
    <w:rsid w:val="00506A55"/>
    <w:pPr>
      <w:numPr>
        <w:ilvl w:val="4"/>
      </w:numPr>
      <w:outlineLvl w:val="4"/>
    </w:pPr>
  </w:style>
  <w:style w:type="paragraph" w:styleId="Kop6">
    <w:name w:val="heading 6"/>
    <w:basedOn w:val="Kop2"/>
    <w:next w:val="Standaard"/>
    <w:link w:val="Kop6Char"/>
    <w:qFormat/>
    <w:rsid w:val="00506A55"/>
    <w:pPr>
      <w:numPr>
        <w:ilvl w:val="5"/>
      </w:numPr>
      <w:outlineLvl w:val="5"/>
    </w:pPr>
  </w:style>
  <w:style w:type="paragraph" w:styleId="Kop7">
    <w:name w:val="heading 7"/>
    <w:aliases w:val="7,Para level 7,h7,heading 7,71,Para level 71,h71,heading 71,72,Para level 72,h72,heading 72,73,Para level 73,h73,heading 73,74,Para level 74,h74,heading 74,75,Para level 75,h75,heading 75,76,Para level 76,h76,heading 76,77,Para level 77,h77,78"/>
    <w:basedOn w:val="Kop2"/>
    <w:next w:val="Standaard"/>
    <w:link w:val="Kop7Char"/>
    <w:qFormat/>
    <w:rsid w:val="00506A55"/>
    <w:pPr>
      <w:numPr>
        <w:ilvl w:val="6"/>
      </w:numPr>
      <w:outlineLvl w:val="6"/>
    </w:pPr>
  </w:style>
  <w:style w:type="paragraph" w:styleId="Kop8">
    <w:name w:val="heading 8"/>
    <w:aliases w:val="8,h8,heading 8,81,h81,heading 81,82,h82,heading 82,83,h83,heading 83,84,h84,heading 84,85,h85,heading 85,86,h86,heading 86,87,h87,heading 87,88,h88,heading 88,811,h811,heading 811,821,h821,heading 821,831,h831,heading 831,841,h841,heading 841"/>
    <w:basedOn w:val="Kop2"/>
    <w:next w:val="Standaard"/>
    <w:link w:val="Kop8Char"/>
    <w:qFormat/>
    <w:rsid w:val="00506A55"/>
    <w:pPr>
      <w:numPr>
        <w:ilvl w:val="7"/>
      </w:numPr>
      <w:outlineLvl w:val="7"/>
    </w:pPr>
  </w:style>
  <w:style w:type="paragraph" w:styleId="Kop9">
    <w:name w:val="heading 9"/>
    <w:basedOn w:val="Kop2"/>
    <w:next w:val="Standaard"/>
    <w:link w:val="Kop9Char"/>
    <w:qFormat/>
    <w:rsid w:val="00506A55"/>
    <w:pPr>
      <w:numPr>
        <w:ilvl w:val="0"/>
        <w:numId w:val="0"/>
      </w:numPr>
      <w:outlineLvl w:val="8"/>
    </w:p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aliases w:val="Alinea Char,2 Char1,Para level 2 Char1,h2 Char1,heading 2 Char1,Level 2 Char1,hd2 Char1,w2 Char1,sub-sect Char1,Titre 2 Char1,l2 Char1,l 2 Char1,two Char1,Memo 2 Char1,21 Char1,22 Char1,23 Char1,24 Char1,211 Char1,221 Char1,231 Char1,0 Char"/>
    <w:basedOn w:val="Standaardalinea-lettertype"/>
    <w:link w:val="Kop2"/>
    <w:rsid w:val="00506A55"/>
    <w:rPr>
      <w:rFonts w:ascii="Arial" w:eastAsiaTheme="majorEastAsia" w:hAnsi="Arial" w:cstheme="majorBidi"/>
      <w:b/>
      <w:sz w:val="24"/>
      <w:lang w:val="en-GB"/>
    </w:rPr>
  </w:style>
  <w:style w:type="character" w:customStyle="1" w:styleId="Kop1Char">
    <w:name w:val="Kop 1 Char"/>
    <w:aliases w:val="Hoofdstuk Char,Module Char"/>
    <w:basedOn w:val="Standaardalinea-lettertype"/>
    <w:link w:val="Kop1"/>
    <w:rsid w:val="00506A55"/>
    <w:rPr>
      <w:rFonts w:ascii="Arial" w:eastAsiaTheme="majorEastAsia" w:hAnsi="Arial" w:cstheme="majorBidi"/>
      <w:b/>
      <w:sz w:val="32"/>
      <w:lang w:val="en-GB"/>
    </w:rPr>
  </w:style>
  <w:style w:type="character" w:customStyle="1" w:styleId="Kop3Char">
    <w:name w:val="Kop 3 Char"/>
    <w:aliases w:val="paragraaf Char,Paragraaf Char1"/>
    <w:basedOn w:val="Standaardalinea-lettertype"/>
    <w:link w:val="Kop3"/>
    <w:rsid w:val="00506A55"/>
    <w:rPr>
      <w:rFonts w:ascii="Arial" w:eastAsiaTheme="majorEastAsia" w:hAnsi="Arial" w:cstheme="majorBidi"/>
      <w:b/>
      <w:sz w:val="22"/>
      <w:lang w:val="en-GB"/>
    </w:rPr>
  </w:style>
  <w:style w:type="paragraph" w:customStyle="1" w:styleId="CompanyAddress">
    <w:name w:val="Company Address"/>
    <w:semiHidden/>
    <w:rsid w:val="000A10C8"/>
    <w:pPr>
      <w:spacing w:before="120" w:after="900" w:line="480" w:lineRule="auto"/>
      <w:ind w:left="567" w:right="567"/>
      <w:contextualSpacing/>
      <w:jc w:val="center"/>
    </w:pPr>
    <w:rPr>
      <w:rFonts w:ascii="Arial" w:eastAsia="MS Mincho" w:hAnsi="Arial" w:cs="Tahoma"/>
      <w:i/>
      <w:sz w:val="16"/>
      <w:szCs w:val="16"/>
      <w:lang w:val="en-GB" w:eastAsia="en-GB"/>
    </w:rPr>
  </w:style>
  <w:style w:type="paragraph" w:customStyle="1" w:styleId="Disclaimer">
    <w:name w:val="Disclaimer"/>
    <w:rsid w:val="000A10C8"/>
    <w:pPr>
      <w:spacing w:before="60" w:after="60" w:line="300" w:lineRule="auto"/>
      <w:ind w:left="567" w:right="1134"/>
    </w:pPr>
    <w:rPr>
      <w:rFonts w:ascii="Arial" w:eastAsia="MS Mincho" w:hAnsi="Arial"/>
      <w:sz w:val="16"/>
      <w:lang w:val="en-US" w:eastAsia="en-GB"/>
    </w:rPr>
  </w:style>
  <w:style w:type="paragraph" w:customStyle="1" w:styleId="DocumentSubtitle">
    <w:name w:val="Document Subtitle"/>
    <w:rsid w:val="000A10C8"/>
    <w:pPr>
      <w:spacing w:before="120" w:after="120"/>
      <w:jc w:val="right"/>
    </w:pPr>
    <w:rPr>
      <w:rFonts w:ascii="Helvetica" w:eastAsia="MS Mincho" w:hAnsi="Helvetica"/>
      <w:b/>
      <w:color w:val="282282"/>
      <w:sz w:val="36"/>
      <w:szCs w:val="24"/>
      <w:lang w:val="en-US" w:eastAsia="en-GB"/>
    </w:rPr>
  </w:style>
  <w:style w:type="paragraph" w:customStyle="1" w:styleId="DocumentTitle">
    <w:name w:val="Document Title"/>
    <w:next w:val="Standaard"/>
    <w:rsid w:val="000A10C8"/>
    <w:pPr>
      <w:spacing w:before="600" w:line="216" w:lineRule="auto"/>
      <w:jc w:val="right"/>
    </w:pPr>
    <w:rPr>
      <w:rFonts w:ascii="Helvetica" w:eastAsia="MS Mincho" w:hAnsi="Helvetica"/>
      <w:b/>
      <w:color w:val="AD052E"/>
      <w:spacing w:val="-20"/>
      <w:kern w:val="48"/>
      <w:sz w:val="96"/>
      <w:szCs w:val="48"/>
      <w:lang w:val="en-US" w:eastAsia="en-GB"/>
    </w:rPr>
  </w:style>
  <w:style w:type="paragraph" w:styleId="Voettekst">
    <w:name w:val="footer"/>
    <w:link w:val="VoettekstChar"/>
    <w:rsid w:val="000A10C8"/>
    <w:pPr>
      <w:pBdr>
        <w:top w:val="single" w:sz="4" w:space="1" w:color="003366"/>
      </w:pBdr>
      <w:tabs>
        <w:tab w:val="right" w:pos="9072"/>
      </w:tabs>
      <w:spacing w:before="180" w:after="60" w:line="300" w:lineRule="auto"/>
    </w:pPr>
    <w:rPr>
      <w:rFonts w:ascii="Helvetica" w:eastAsia="MS Mincho" w:hAnsi="Helvetica"/>
      <w:color w:val="282282"/>
      <w:sz w:val="16"/>
      <w:szCs w:val="16"/>
      <w:lang w:val="en-US" w:eastAsia="en-GB"/>
    </w:rPr>
  </w:style>
  <w:style w:type="character" w:customStyle="1" w:styleId="VoettekstChar">
    <w:name w:val="Voettekst Char"/>
    <w:basedOn w:val="Standaardalinea-lettertype"/>
    <w:link w:val="Voettekst"/>
    <w:rsid w:val="000A10C8"/>
    <w:rPr>
      <w:rFonts w:ascii="Helvetica" w:eastAsia="MS Mincho" w:hAnsi="Helvetica" w:cs="Times New Roman"/>
      <w:color w:val="282282"/>
      <w:sz w:val="16"/>
      <w:szCs w:val="16"/>
      <w:lang w:val="en-US" w:eastAsia="en-GB"/>
    </w:rPr>
  </w:style>
  <w:style w:type="paragraph" w:styleId="Koptekst">
    <w:name w:val="header"/>
    <w:aliases w:val="Header style"/>
    <w:link w:val="KoptekstChar"/>
    <w:rsid w:val="000A10C8"/>
    <w:pPr>
      <w:pBdr>
        <w:bottom w:val="single" w:sz="4" w:space="1" w:color="003366"/>
      </w:pBdr>
      <w:tabs>
        <w:tab w:val="right" w:pos="9072"/>
      </w:tabs>
      <w:spacing w:before="60" w:after="180" w:line="300" w:lineRule="auto"/>
    </w:pPr>
    <w:rPr>
      <w:rFonts w:ascii="Helvetica" w:eastAsia="MS Mincho" w:hAnsi="Helvetica"/>
      <w:color w:val="282282"/>
      <w:lang w:val="en-US" w:eastAsia="en-GB"/>
    </w:rPr>
  </w:style>
  <w:style w:type="character" w:customStyle="1" w:styleId="KoptekstChar">
    <w:name w:val="Koptekst Char"/>
    <w:aliases w:val="Header style Char"/>
    <w:basedOn w:val="Standaardalinea-lettertype"/>
    <w:link w:val="Koptekst"/>
    <w:rsid w:val="000A10C8"/>
    <w:rPr>
      <w:rFonts w:ascii="Helvetica" w:eastAsia="MS Mincho" w:hAnsi="Helvetica" w:cs="Times New Roman"/>
      <w:color w:val="282282"/>
      <w:sz w:val="20"/>
      <w:szCs w:val="20"/>
      <w:lang w:val="en-US" w:eastAsia="en-GB"/>
    </w:rPr>
  </w:style>
  <w:style w:type="character" w:styleId="Hyperlink">
    <w:name w:val="Hyperlink"/>
    <w:basedOn w:val="Standaardalinea-lettertype"/>
    <w:uiPriority w:val="99"/>
    <w:rsid w:val="000A10C8"/>
    <w:rPr>
      <w:color w:val="0000FF"/>
      <w:u w:val="single"/>
    </w:rPr>
  </w:style>
  <w:style w:type="paragraph" w:customStyle="1" w:styleId="DocumentVersion">
    <w:name w:val="Document Version"/>
    <w:basedOn w:val="Standaard"/>
    <w:semiHidden/>
    <w:rsid w:val="000A10C8"/>
    <w:pPr>
      <w:spacing w:before="160" w:after="60"/>
      <w:jc w:val="right"/>
    </w:pPr>
    <w:rPr>
      <w:rFonts w:ascii="Helvetica" w:hAnsi="Helvetica"/>
      <w:color w:val="AD052E"/>
    </w:rPr>
  </w:style>
  <w:style w:type="paragraph" w:styleId="Ballontekst">
    <w:name w:val="Balloon Text"/>
    <w:basedOn w:val="Standaard"/>
    <w:link w:val="BallontekstChar"/>
    <w:semiHidden/>
    <w:unhideWhenUsed/>
    <w:rsid w:val="000A10C8"/>
    <w:rPr>
      <w:rFonts w:ascii="Tahoma" w:hAnsi="Tahoma" w:cs="Tahoma"/>
      <w:sz w:val="16"/>
      <w:szCs w:val="16"/>
    </w:rPr>
  </w:style>
  <w:style w:type="character" w:customStyle="1" w:styleId="BallontekstChar">
    <w:name w:val="Ballontekst Char"/>
    <w:basedOn w:val="Standaardalinea-lettertype"/>
    <w:link w:val="Ballontekst"/>
    <w:semiHidden/>
    <w:rsid w:val="000A10C8"/>
    <w:rPr>
      <w:rFonts w:ascii="Tahoma" w:eastAsia="MS Mincho" w:hAnsi="Tahoma" w:cs="Tahoma"/>
      <w:sz w:val="16"/>
      <w:szCs w:val="16"/>
      <w:lang w:val="en-US" w:eastAsia="en-GB"/>
    </w:rPr>
  </w:style>
  <w:style w:type="paragraph" w:customStyle="1" w:styleId="zAdmLeft">
    <w:name w:val="z_AdmLeft"/>
    <w:basedOn w:val="Standaard"/>
    <w:rsid w:val="000A10C8"/>
    <w:pPr>
      <w:jc w:val="right"/>
    </w:pPr>
    <w:rPr>
      <w:rFonts w:eastAsia="Times New Roman"/>
      <w:noProof/>
    </w:rPr>
  </w:style>
  <w:style w:type="paragraph" w:customStyle="1" w:styleId="zAdmNameLeft">
    <w:name w:val="z_AdmNameLeft"/>
    <w:basedOn w:val="zAdmLeft"/>
    <w:rsid w:val="000A10C8"/>
    <w:pPr>
      <w:spacing w:before="480"/>
    </w:pPr>
  </w:style>
  <w:style w:type="paragraph" w:customStyle="1" w:styleId="zAdmRight">
    <w:name w:val="z_AdmRight"/>
    <w:basedOn w:val="zAdmLeft"/>
    <w:rsid w:val="000A10C8"/>
    <w:pPr>
      <w:jc w:val="left"/>
    </w:pPr>
  </w:style>
  <w:style w:type="paragraph" w:customStyle="1" w:styleId="zAdmNameRightOK">
    <w:name w:val="z_AdmNameRightOK"/>
    <w:basedOn w:val="Standaard"/>
    <w:rsid w:val="000A10C8"/>
    <w:pPr>
      <w:spacing w:before="480"/>
    </w:pPr>
    <w:rPr>
      <w:rFonts w:eastAsia="Times New Roman"/>
      <w:noProof/>
    </w:rPr>
  </w:style>
  <w:style w:type="paragraph" w:styleId="Geenafstand">
    <w:name w:val="No Spacing"/>
    <w:uiPriority w:val="1"/>
    <w:qFormat/>
    <w:rsid w:val="00506A55"/>
    <w:pPr>
      <w:overflowPunct w:val="0"/>
      <w:autoSpaceDE w:val="0"/>
      <w:autoSpaceDN w:val="0"/>
      <w:adjustRightInd w:val="0"/>
      <w:textAlignment w:val="baseline"/>
    </w:pPr>
    <w:rPr>
      <w:rFonts w:ascii="Arial" w:eastAsia="MS Mincho" w:hAnsi="Arial"/>
      <w:sz w:val="22"/>
      <w:lang w:val="en-GB"/>
    </w:rPr>
  </w:style>
  <w:style w:type="character" w:styleId="Zwaar">
    <w:name w:val="Strong"/>
    <w:basedOn w:val="Standaardalinea-lettertype"/>
    <w:qFormat/>
    <w:rsid w:val="00A95C51"/>
    <w:rPr>
      <w:b/>
      <w:bCs/>
    </w:rPr>
  </w:style>
  <w:style w:type="paragraph" w:styleId="Inhopg1">
    <w:name w:val="toc 1"/>
    <w:basedOn w:val="Standaard"/>
    <w:next w:val="Standaard"/>
    <w:autoRedefine/>
    <w:uiPriority w:val="39"/>
    <w:unhideWhenUsed/>
    <w:rsid w:val="002F0AD1"/>
    <w:pPr>
      <w:tabs>
        <w:tab w:val="right" w:leader="dot" w:pos="9062"/>
      </w:tabs>
    </w:pPr>
    <w:rPr>
      <w:rFonts w:asciiTheme="minorHAnsi" w:hAnsiTheme="minorHAnsi" w:cstheme="minorHAnsi"/>
      <w:b/>
      <w:bCs/>
      <w:caps/>
    </w:rPr>
  </w:style>
  <w:style w:type="paragraph" w:styleId="Inhopg2">
    <w:name w:val="toc 2"/>
    <w:basedOn w:val="Standaard"/>
    <w:next w:val="Standaard"/>
    <w:autoRedefine/>
    <w:uiPriority w:val="39"/>
    <w:unhideWhenUsed/>
    <w:rsid w:val="002B0CBC"/>
    <w:pPr>
      <w:ind w:left="200"/>
    </w:pPr>
    <w:rPr>
      <w:rFonts w:asciiTheme="minorHAnsi" w:hAnsiTheme="minorHAnsi" w:cstheme="minorHAnsi"/>
      <w:smallCaps/>
    </w:rPr>
  </w:style>
  <w:style w:type="paragraph" w:styleId="Inhopg3">
    <w:name w:val="toc 3"/>
    <w:basedOn w:val="Standaard"/>
    <w:next w:val="Standaard"/>
    <w:autoRedefine/>
    <w:uiPriority w:val="39"/>
    <w:unhideWhenUsed/>
    <w:rsid w:val="002B0CBC"/>
    <w:pPr>
      <w:ind w:left="400"/>
    </w:pPr>
    <w:rPr>
      <w:rFonts w:asciiTheme="minorHAnsi" w:hAnsiTheme="minorHAnsi" w:cstheme="minorHAnsi"/>
      <w:i/>
      <w:iCs/>
    </w:rPr>
  </w:style>
  <w:style w:type="paragraph" w:styleId="Inhopg4">
    <w:name w:val="toc 4"/>
    <w:basedOn w:val="Standaard"/>
    <w:next w:val="Standaard"/>
    <w:autoRedefine/>
    <w:uiPriority w:val="39"/>
    <w:unhideWhenUsed/>
    <w:rsid w:val="002B0CBC"/>
    <w:pPr>
      <w:ind w:left="600"/>
    </w:pPr>
    <w:rPr>
      <w:rFonts w:asciiTheme="minorHAnsi" w:hAnsiTheme="minorHAnsi" w:cstheme="minorHAnsi"/>
      <w:sz w:val="18"/>
      <w:szCs w:val="18"/>
    </w:rPr>
  </w:style>
  <w:style w:type="paragraph" w:styleId="Inhopg5">
    <w:name w:val="toc 5"/>
    <w:basedOn w:val="Standaard"/>
    <w:next w:val="Standaard"/>
    <w:autoRedefine/>
    <w:uiPriority w:val="39"/>
    <w:unhideWhenUsed/>
    <w:rsid w:val="002B0CBC"/>
    <w:pPr>
      <w:ind w:left="800"/>
    </w:pPr>
    <w:rPr>
      <w:rFonts w:asciiTheme="minorHAnsi" w:hAnsiTheme="minorHAnsi" w:cstheme="minorHAnsi"/>
      <w:sz w:val="18"/>
      <w:szCs w:val="18"/>
    </w:rPr>
  </w:style>
  <w:style w:type="paragraph" w:styleId="Inhopg6">
    <w:name w:val="toc 6"/>
    <w:basedOn w:val="Standaard"/>
    <w:next w:val="Standaard"/>
    <w:autoRedefine/>
    <w:uiPriority w:val="39"/>
    <w:unhideWhenUsed/>
    <w:rsid w:val="002B0CBC"/>
    <w:pPr>
      <w:ind w:left="1000"/>
    </w:pPr>
    <w:rPr>
      <w:rFonts w:asciiTheme="minorHAnsi" w:hAnsiTheme="minorHAnsi" w:cstheme="minorHAnsi"/>
      <w:sz w:val="18"/>
      <w:szCs w:val="18"/>
    </w:rPr>
  </w:style>
  <w:style w:type="paragraph" w:styleId="Inhopg7">
    <w:name w:val="toc 7"/>
    <w:basedOn w:val="Standaard"/>
    <w:next w:val="Standaard"/>
    <w:autoRedefine/>
    <w:uiPriority w:val="39"/>
    <w:unhideWhenUsed/>
    <w:rsid w:val="002B0CBC"/>
    <w:pPr>
      <w:ind w:left="1200"/>
    </w:pPr>
    <w:rPr>
      <w:rFonts w:asciiTheme="minorHAnsi" w:hAnsiTheme="minorHAnsi" w:cstheme="minorHAnsi"/>
      <w:sz w:val="18"/>
      <w:szCs w:val="18"/>
    </w:rPr>
  </w:style>
  <w:style w:type="paragraph" w:styleId="Inhopg8">
    <w:name w:val="toc 8"/>
    <w:basedOn w:val="Standaard"/>
    <w:next w:val="Standaard"/>
    <w:autoRedefine/>
    <w:uiPriority w:val="39"/>
    <w:unhideWhenUsed/>
    <w:rsid w:val="002B0CBC"/>
    <w:pPr>
      <w:ind w:left="1400"/>
    </w:pPr>
    <w:rPr>
      <w:rFonts w:asciiTheme="minorHAnsi" w:hAnsiTheme="minorHAnsi" w:cstheme="minorHAnsi"/>
      <w:sz w:val="18"/>
      <w:szCs w:val="18"/>
    </w:rPr>
  </w:style>
  <w:style w:type="paragraph" w:styleId="Inhopg9">
    <w:name w:val="toc 9"/>
    <w:basedOn w:val="Standaard"/>
    <w:next w:val="Standaard"/>
    <w:autoRedefine/>
    <w:uiPriority w:val="39"/>
    <w:unhideWhenUsed/>
    <w:rsid w:val="002B0CBC"/>
    <w:pPr>
      <w:ind w:left="1600"/>
    </w:pPr>
    <w:rPr>
      <w:rFonts w:asciiTheme="minorHAnsi" w:hAnsiTheme="minorHAnsi" w:cstheme="minorHAnsi"/>
      <w:sz w:val="18"/>
      <w:szCs w:val="18"/>
    </w:rPr>
  </w:style>
  <w:style w:type="paragraph" w:styleId="Kopvaninhoudsopgave">
    <w:name w:val="TOC Heading"/>
    <w:basedOn w:val="Kop1"/>
    <w:next w:val="Standaard"/>
    <w:uiPriority w:val="39"/>
    <w:semiHidden/>
    <w:unhideWhenUsed/>
    <w:qFormat/>
    <w:rsid w:val="00506A55"/>
    <w:pPr>
      <w:keepLines/>
      <w:numPr>
        <w:numId w:val="0"/>
      </w:numPr>
      <w:overflowPunct/>
      <w:autoSpaceDE/>
      <w:autoSpaceDN/>
      <w:adjustRightInd/>
      <w:spacing w:before="480" w:after="0" w:line="276" w:lineRule="auto"/>
      <w:textAlignment w:val="auto"/>
      <w:outlineLvl w:val="9"/>
    </w:pPr>
    <w:rPr>
      <w:rFonts w:ascii="Cambria" w:hAnsi="Cambria"/>
      <w:bCs/>
      <w:color w:val="365F91"/>
      <w:sz w:val="28"/>
      <w:szCs w:val="28"/>
      <w:lang w:val="nl-NL" w:eastAsia="nl-NL"/>
    </w:rPr>
  </w:style>
  <w:style w:type="character" w:customStyle="1" w:styleId="Kop4Char">
    <w:name w:val="Kop 4 Char"/>
    <w:aliases w:val="Onderdeel Char,Sectie Char1"/>
    <w:link w:val="Kop4"/>
    <w:rsid w:val="00506A55"/>
    <w:rPr>
      <w:rFonts w:ascii="Arial" w:eastAsiaTheme="majorEastAsia" w:hAnsi="Arial" w:cstheme="majorBidi"/>
      <w:b/>
      <w:sz w:val="24"/>
      <w:lang w:val="en-GB"/>
    </w:rPr>
  </w:style>
  <w:style w:type="paragraph" w:styleId="Lijstalinea">
    <w:name w:val="List Paragraph"/>
    <w:basedOn w:val="Standaard"/>
    <w:uiPriority w:val="99"/>
    <w:qFormat/>
    <w:rsid w:val="00FB5CD6"/>
    <w:pPr>
      <w:ind w:left="720"/>
      <w:contextualSpacing/>
    </w:pPr>
  </w:style>
  <w:style w:type="paragraph" w:customStyle="1" w:styleId="Text">
    <w:name w:val="Text"/>
    <w:basedOn w:val="Standaard"/>
    <w:link w:val="TextChar"/>
    <w:rsid w:val="00B67704"/>
    <w:rPr>
      <w:rFonts w:eastAsia="Times New Roman"/>
      <w:szCs w:val="24"/>
    </w:rPr>
  </w:style>
  <w:style w:type="character" w:customStyle="1" w:styleId="TextChar">
    <w:name w:val="Text Char"/>
    <w:basedOn w:val="Standaardalinea-lettertype"/>
    <w:link w:val="Text"/>
    <w:rsid w:val="00B67704"/>
    <w:rPr>
      <w:rFonts w:ascii="Arial" w:eastAsia="Times New Roman" w:hAnsi="Arial" w:cs="Times New Roman"/>
      <w:szCs w:val="24"/>
      <w:lang w:val="en-GB"/>
    </w:rPr>
  </w:style>
  <w:style w:type="paragraph" w:styleId="Titel">
    <w:name w:val="Title"/>
    <w:aliases w:val="Kop 4l,onderdeel"/>
    <w:basedOn w:val="Standaard"/>
    <w:next w:val="Standaard"/>
    <w:link w:val="TitelChar"/>
    <w:rsid w:val="00EA00BC"/>
    <w:pPr>
      <w:pBdr>
        <w:bottom w:val="single" w:sz="8" w:space="4" w:color="4F81BD" w:themeColor="accent1"/>
      </w:pBdr>
      <w:spacing w:after="300"/>
      <w:contextualSpacing/>
    </w:pPr>
    <w:rPr>
      <w:rFonts w:eastAsiaTheme="majorEastAsia" w:cstheme="majorBidi"/>
      <w:color w:val="31849B" w:themeColor="accent5" w:themeShade="BF"/>
      <w:spacing w:val="5"/>
      <w:kern w:val="28"/>
      <w:szCs w:val="52"/>
    </w:rPr>
  </w:style>
  <w:style w:type="character" w:customStyle="1" w:styleId="TitelChar">
    <w:name w:val="Titel Char"/>
    <w:aliases w:val="Kop 4l Char,onderdeel Char"/>
    <w:basedOn w:val="Standaardalinea-lettertype"/>
    <w:link w:val="Titel"/>
    <w:rsid w:val="00EA00BC"/>
    <w:rPr>
      <w:rFonts w:ascii="Arial" w:eastAsiaTheme="majorEastAsia" w:hAnsi="Arial" w:cstheme="majorBidi"/>
      <w:color w:val="31849B" w:themeColor="accent5" w:themeShade="BF"/>
      <w:spacing w:val="5"/>
      <w:kern w:val="28"/>
      <w:sz w:val="20"/>
      <w:szCs w:val="52"/>
      <w:lang w:val="en-US" w:eastAsia="en-GB"/>
    </w:rPr>
  </w:style>
  <w:style w:type="paragraph" w:styleId="Bijschrift">
    <w:name w:val="caption"/>
    <w:basedOn w:val="Standaard"/>
    <w:next w:val="Standaard"/>
    <w:qFormat/>
    <w:rsid w:val="003C6AA1"/>
    <w:rPr>
      <w:rFonts w:ascii="Calibri" w:eastAsia="Calibri" w:hAnsi="Calibri"/>
      <w:b/>
      <w:bCs/>
      <w:color w:val="4F81BD"/>
      <w:sz w:val="18"/>
      <w:szCs w:val="18"/>
      <w:lang w:val="nl-NL"/>
    </w:rPr>
  </w:style>
  <w:style w:type="paragraph" w:customStyle="1" w:styleId="Onderschrift">
    <w:name w:val="Onderschrift"/>
    <w:basedOn w:val="Bijschrift"/>
    <w:autoRedefine/>
    <w:qFormat/>
    <w:rsid w:val="00506A55"/>
    <w:pPr>
      <w:spacing w:before="120" w:after="240"/>
    </w:pPr>
    <w:rPr>
      <w:rFonts w:ascii="Arial" w:eastAsia="Times New Roman" w:hAnsi="Arial" w:cs="Arial"/>
      <w:bCs w:val="0"/>
      <w:color w:val="auto"/>
      <w:szCs w:val="22"/>
      <w:lang w:val="en-US"/>
    </w:rPr>
  </w:style>
  <w:style w:type="character" w:customStyle="1" w:styleId="Kop5Char">
    <w:name w:val="Kop 5 Char"/>
    <w:basedOn w:val="Standaardalinea-lettertype"/>
    <w:link w:val="Kop5"/>
    <w:rsid w:val="00506A55"/>
    <w:rPr>
      <w:rFonts w:ascii="Arial" w:eastAsiaTheme="majorEastAsia" w:hAnsi="Arial" w:cstheme="majorBidi"/>
      <w:b/>
      <w:sz w:val="24"/>
      <w:lang w:val="en-GB"/>
    </w:rPr>
  </w:style>
  <w:style w:type="character" w:customStyle="1" w:styleId="Kop6Char">
    <w:name w:val="Kop 6 Char"/>
    <w:basedOn w:val="Standaardalinea-lettertype"/>
    <w:link w:val="Kop6"/>
    <w:rsid w:val="00506A55"/>
    <w:rPr>
      <w:rFonts w:ascii="Arial" w:eastAsiaTheme="majorEastAsia" w:hAnsi="Arial" w:cstheme="majorBidi"/>
      <w:b/>
      <w:sz w:val="24"/>
      <w:lang w:val="en-GB"/>
    </w:rPr>
  </w:style>
  <w:style w:type="character" w:customStyle="1" w:styleId="Kop7Char">
    <w:name w:val="Kop 7 Char"/>
    <w:aliases w:val="7 Char,Para level 7 Char,h7 Char,heading 7 Char,71 Char,Para level 71 Char,h71 Char,heading 71 Char,72 Char,Para level 72 Char,h72 Char,heading 72 Char,73 Char,Para level 73 Char,h73 Char,heading 73 Char,74 Char,Para level 74 Char,h74 Char"/>
    <w:basedOn w:val="Standaardalinea-lettertype"/>
    <w:link w:val="Kop7"/>
    <w:rsid w:val="00506A55"/>
    <w:rPr>
      <w:rFonts w:ascii="Arial" w:eastAsiaTheme="majorEastAsia" w:hAnsi="Arial" w:cstheme="majorBidi"/>
      <w:b/>
      <w:sz w:val="24"/>
      <w:lang w:val="en-GB"/>
    </w:rPr>
  </w:style>
  <w:style w:type="character" w:customStyle="1" w:styleId="Kop8Char">
    <w:name w:val="Kop 8 Char"/>
    <w:aliases w:val="8 Char,h8 Char,heading 8 Char,81 Char,h81 Char,heading 81 Char,82 Char,h82 Char,heading 82 Char,83 Char,h83 Char,heading 83 Char,84 Char,h84 Char,heading 84 Char,85 Char,h85 Char,heading 85 Char,86 Char,h86 Char,heading 86 Char,87 Char"/>
    <w:basedOn w:val="Standaardalinea-lettertype"/>
    <w:link w:val="Kop8"/>
    <w:rsid w:val="00506A55"/>
    <w:rPr>
      <w:rFonts w:ascii="Arial" w:eastAsiaTheme="majorEastAsia" w:hAnsi="Arial" w:cstheme="majorBidi"/>
      <w:b/>
      <w:sz w:val="24"/>
      <w:lang w:val="en-GB"/>
    </w:rPr>
  </w:style>
  <w:style w:type="character" w:customStyle="1" w:styleId="Kop9Char">
    <w:name w:val="Kop 9 Char"/>
    <w:basedOn w:val="Standaardalinea-lettertype"/>
    <w:link w:val="Kop9"/>
    <w:rsid w:val="00506A55"/>
    <w:rPr>
      <w:rFonts w:ascii="Arial" w:eastAsiaTheme="majorEastAsia" w:hAnsi="Arial" w:cstheme="majorBidi"/>
      <w:b/>
      <w:sz w:val="24"/>
      <w:lang w:val="en-GB"/>
    </w:rPr>
  </w:style>
  <w:style w:type="paragraph" w:customStyle="1" w:styleId="zFooterText1">
    <w:name w:val="z_FooterText1"/>
    <w:basedOn w:val="Standaard"/>
    <w:rsid w:val="002C1C0D"/>
    <w:pPr>
      <w:spacing w:line="160" w:lineRule="exact"/>
    </w:pPr>
    <w:rPr>
      <w:rFonts w:eastAsia="Times New Roman"/>
      <w:noProof/>
      <w:sz w:val="16"/>
    </w:rPr>
  </w:style>
  <w:style w:type="paragraph" w:styleId="Lijstmetafbeeldingen">
    <w:name w:val="table of figures"/>
    <w:basedOn w:val="Standaard"/>
    <w:next w:val="Text"/>
    <w:uiPriority w:val="99"/>
    <w:rsid w:val="0044290D"/>
    <w:pPr>
      <w:tabs>
        <w:tab w:val="right" w:pos="9355"/>
      </w:tabs>
      <w:ind w:left="400" w:right="566" w:hanging="400"/>
    </w:pPr>
    <w:rPr>
      <w:rFonts w:eastAsia="Times New Roman"/>
      <w:noProof/>
      <w:sz w:val="20"/>
      <w:lang w:val="en-US"/>
    </w:rPr>
  </w:style>
  <w:style w:type="paragraph" w:customStyle="1" w:styleId="Heading1noNr">
    <w:name w:val="Heading 1 no Nr."/>
    <w:basedOn w:val="Kop1"/>
    <w:next w:val="Standaard"/>
    <w:rsid w:val="0044290D"/>
    <w:pPr>
      <w:numPr>
        <w:numId w:val="0"/>
      </w:numPr>
      <w:ind w:left="851" w:hanging="851"/>
      <w:outlineLvl w:val="9"/>
    </w:pPr>
    <w:rPr>
      <w:rFonts w:eastAsia="Times New Roman" w:cs="Times New Roman"/>
      <w:lang w:val="en-US"/>
    </w:rPr>
  </w:style>
  <w:style w:type="character" w:styleId="Subtieleverwijzing">
    <w:name w:val="Subtle Reference"/>
    <w:aliases w:val="masterkop"/>
    <w:basedOn w:val="Standaardalinea-lettertype"/>
    <w:uiPriority w:val="31"/>
    <w:rsid w:val="009A2AB7"/>
    <w:rPr>
      <w:smallCaps/>
      <w:color w:val="C0504D" w:themeColor="accent2"/>
      <w:u w:val="single"/>
    </w:rPr>
  </w:style>
  <w:style w:type="character" w:customStyle="1" w:styleId="Kop2Char1">
    <w:name w:val="Kop 2 Char1"/>
    <w:aliases w:val="2 Char,Para level 2 Char,h2 Char,heading 2 Char,Level 2 Char,hd2 Char,w2 Char,sub-sect Char,Titre 2 Char,l2 Char,l 2 Char,two Char,Memo 2 Char,21 Char,22 Char,23 Char,24 Char,211 Char,221 Char,231 Char,Sub Char,Module + Onder: (Enkel Char"/>
    <w:basedOn w:val="Standaardalinea-lettertype"/>
    <w:rsid w:val="009A2AB7"/>
    <w:rPr>
      <w:rFonts w:ascii="Arial" w:hAnsi="Arial"/>
      <w:b/>
      <w:sz w:val="24"/>
      <w:lang w:val="en-GB" w:eastAsia="en-US"/>
    </w:rPr>
  </w:style>
  <w:style w:type="character" w:customStyle="1" w:styleId="Kop3Char1">
    <w:name w:val="Kop 3 Char1"/>
    <w:aliases w:val="Paragraaf Char"/>
    <w:basedOn w:val="Standaardalinea-lettertype"/>
    <w:rsid w:val="009A2AB7"/>
    <w:rPr>
      <w:rFonts w:ascii="Arial" w:hAnsi="Arial"/>
      <w:b/>
      <w:sz w:val="22"/>
      <w:lang w:val="en-GB" w:eastAsia="en-US"/>
    </w:rPr>
  </w:style>
  <w:style w:type="character" w:customStyle="1" w:styleId="Kop4Char1">
    <w:name w:val="Kop 4 Char1"/>
    <w:aliases w:val="Sectie Char"/>
    <w:locked/>
    <w:rsid w:val="009A2AB7"/>
    <w:rPr>
      <w:rFonts w:ascii="Arial" w:hAnsi="Arial"/>
      <w:b/>
      <w:sz w:val="24"/>
      <w:lang w:val="en-GB" w:eastAsia="en-US"/>
    </w:rPr>
  </w:style>
  <w:style w:type="paragraph" w:customStyle="1" w:styleId="Abbreviations">
    <w:name w:val="Abbreviations"/>
    <w:basedOn w:val="Standaard"/>
    <w:rsid w:val="009A2AB7"/>
    <w:pPr>
      <w:ind w:left="1134" w:hanging="1134"/>
    </w:pPr>
    <w:rPr>
      <w:rFonts w:eastAsia="Times New Roman"/>
    </w:rPr>
  </w:style>
  <w:style w:type="paragraph" w:customStyle="1" w:styleId="Appendix">
    <w:name w:val="Appendix"/>
    <w:basedOn w:val="Kop1"/>
    <w:next w:val="Standaard"/>
    <w:rsid w:val="009A2AB7"/>
    <w:pPr>
      <w:numPr>
        <w:numId w:val="12"/>
      </w:numPr>
      <w:ind w:left="1701" w:hanging="1701"/>
      <w:outlineLvl w:val="9"/>
    </w:pPr>
    <w:rPr>
      <w:rFonts w:eastAsia="Times New Roman" w:cs="Times New Roman"/>
      <w:bCs/>
    </w:rPr>
  </w:style>
  <w:style w:type="paragraph" w:customStyle="1" w:styleId="CaptionCentre">
    <w:name w:val="CaptionCentre"/>
    <w:basedOn w:val="Bijschrift"/>
    <w:next w:val="Standaard"/>
    <w:rsid w:val="009A2AB7"/>
    <w:pPr>
      <w:spacing w:before="120" w:after="240"/>
      <w:jc w:val="center"/>
    </w:pPr>
    <w:rPr>
      <w:rFonts w:ascii="Arial" w:eastAsia="Times New Roman" w:hAnsi="Arial"/>
      <w:bCs w:val="0"/>
      <w:color w:val="auto"/>
      <w:sz w:val="22"/>
      <w:szCs w:val="20"/>
      <w:lang w:val="en-GB"/>
    </w:rPr>
  </w:style>
  <w:style w:type="paragraph" w:customStyle="1" w:styleId="CaptionLeft">
    <w:name w:val="CaptionLeft"/>
    <w:basedOn w:val="Bijschrift"/>
    <w:next w:val="Standaard"/>
    <w:rsid w:val="009A2AB7"/>
    <w:pPr>
      <w:spacing w:before="120" w:after="240"/>
    </w:pPr>
    <w:rPr>
      <w:rFonts w:ascii="Arial" w:eastAsia="Times New Roman" w:hAnsi="Arial"/>
      <w:bCs w:val="0"/>
      <w:color w:val="auto"/>
      <w:sz w:val="22"/>
      <w:szCs w:val="20"/>
      <w:lang w:val="en-GB"/>
    </w:rPr>
  </w:style>
  <w:style w:type="paragraph" w:customStyle="1" w:styleId="CaptionRight">
    <w:name w:val="CaptionRight"/>
    <w:basedOn w:val="Bijschrift"/>
    <w:next w:val="Standaard"/>
    <w:rsid w:val="009A2AB7"/>
    <w:pPr>
      <w:spacing w:before="120" w:after="240"/>
      <w:jc w:val="right"/>
    </w:pPr>
    <w:rPr>
      <w:rFonts w:ascii="Arial" w:eastAsia="Times New Roman" w:hAnsi="Arial"/>
      <w:bCs w:val="0"/>
      <w:color w:val="auto"/>
      <w:sz w:val="22"/>
      <w:szCs w:val="20"/>
      <w:lang w:val="en-GB"/>
    </w:rPr>
  </w:style>
  <w:style w:type="paragraph" w:styleId="Afsluiting">
    <w:name w:val="Closing"/>
    <w:basedOn w:val="Standaard"/>
    <w:link w:val="AfsluitingChar"/>
    <w:rsid w:val="009A2AB7"/>
    <w:pPr>
      <w:ind w:left="4252"/>
    </w:pPr>
    <w:rPr>
      <w:rFonts w:eastAsia="Times New Roman"/>
    </w:rPr>
  </w:style>
  <w:style w:type="character" w:customStyle="1" w:styleId="AfsluitingChar">
    <w:name w:val="Afsluiting Char"/>
    <w:basedOn w:val="Standaardalinea-lettertype"/>
    <w:link w:val="Afsluiting"/>
    <w:rsid w:val="009A2AB7"/>
    <w:rPr>
      <w:rFonts w:ascii="Arial" w:hAnsi="Arial"/>
      <w:sz w:val="22"/>
      <w:lang w:val="en-GB"/>
    </w:rPr>
  </w:style>
  <w:style w:type="character" w:styleId="Verwijzingopmerking">
    <w:name w:val="annotation reference"/>
    <w:semiHidden/>
    <w:rsid w:val="009A2AB7"/>
    <w:rPr>
      <w:sz w:val="16"/>
    </w:rPr>
  </w:style>
  <w:style w:type="paragraph" w:styleId="Tekstopmerking">
    <w:name w:val="annotation text"/>
    <w:basedOn w:val="Standaard"/>
    <w:link w:val="TekstopmerkingChar"/>
    <w:semiHidden/>
    <w:rsid w:val="009A2AB7"/>
    <w:rPr>
      <w:rFonts w:eastAsia="Times New Roman"/>
    </w:rPr>
  </w:style>
  <w:style w:type="character" w:customStyle="1" w:styleId="TekstopmerkingChar">
    <w:name w:val="Tekst opmerking Char"/>
    <w:basedOn w:val="Standaardalinea-lettertype"/>
    <w:link w:val="Tekstopmerking"/>
    <w:semiHidden/>
    <w:rsid w:val="009A2AB7"/>
    <w:rPr>
      <w:rFonts w:ascii="Arial" w:hAnsi="Arial"/>
      <w:sz w:val="22"/>
      <w:lang w:val="en-GB"/>
    </w:rPr>
  </w:style>
  <w:style w:type="character" w:styleId="Voetnootmarkering">
    <w:name w:val="footnote reference"/>
    <w:semiHidden/>
    <w:rsid w:val="009A2AB7"/>
    <w:rPr>
      <w:position w:val="6"/>
      <w:sz w:val="16"/>
    </w:rPr>
  </w:style>
  <w:style w:type="paragraph" w:styleId="Voetnoottekst">
    <w:name w:val="footnote text"/>
    <w:basedOn w:val="Standaard"/>
    <w:link w:val="VoetnoottekstChar"/>
    <w:semiHidden/>
    <w:rsid w:val="009A2AB7"/>
    <w:rPr>
      <w:rFonts w:eastAsia="Times New Roman"/>
    </w:rPr>
  </w:style>
  <w:style w:type="character" w:customStyle="1" w:styleId="VoetnoottekstChar">
    <w:name w:val="Voetnoottekst Char"/>
    <w:basedOn w:val="Standaardalinea-lettertype"/>
    <w:link w:val="Voetnoottekst"/>
    <w:semiHidden/>
    <w:rsid w:val="009A2AB7"/>
    <w:rPr>
      <w:rFonts w:ascii="Arial" w:hAnsi="Arial"/>
      <w:sz w:val="22"/>
      <w:lang w:val="en-GB"/>
    </w:rPr>
  </w:style>
  <w:style w:type="paragraph" w:customStyle="1" w:styleId="Heading2noNr">
    <w:name w:val="Heading 2 no Nr."/>
    <w:basedOn w:val="Kop2"/>
    <w:next w:val="Standaard"/>
    <w:rsid w:val="009A2AB7"/>
    <w:pPr>
      <w:numPr>
        <w:numId w:val="12"/>
      </w:numPr>
      <w:ind w:left="0" w:firstLine="0"/>
      <w:outlineLvl w:val="9"/>
    </w:pPr>
  </w:style>
  <w:style w:type="paragraph" w:customStyle="1" w:styleId="Heading3noNr">
    <w:name w:val="Heading 3 no Nr."/>
    <w:basedOn w:val="Kop3"/>
    <w:next w:val="Standaard"/>
    <w:rsid w:val="009A2AB7"/>
    <w:pPr>
      <w:numPr>
        <w:numId w:val="12"/>
      </w:numPr>
      <w:ind w:left="0" w:firstLine="0"/>
      <w:outlineLvl w:val="9"/>
    </w:pPr>
  </w:style>
  <w:style w:type="paragraph" w:customStyle="1" w:styleId="Heading4noNr">
    <w:name w:val="Heading 4 no Nr."/>
    <w:basedOn w:val="Kop4"/>
    <w:next w:val="Standaard"/>
    <w:rsid w:val="009A2AB7"/>
    <w:pPr>
      <w:numPr>
        <w:numId w:val="12"/>
      </w:numPr>
      <w:ind w:left="0" w:firstLine="0"/>
      <w:outlineLvl w:val="9"/>
    </w:pPr>
    <w:rPr>
      <w:sz w:val="22"/>
    </w:rPr>
  </w:style>
  <w:style w:type="paragraph" w:customStyle="1" w:styleId="Heading5noNr">
    <w:name w:val="Heading 5 no Nr."/>
    <w:basedOn w:val="Kop5"/>
    <w:next w:val="Standaard"/>
    <w:link w:val="Heading5noNrChar"/>
    <w:rsid w:val="009A2AB7"/>
    <w:pPr>
      <w:numPr>
        <w:numId w:val="12"/>
      </w:numPr>
      <w:ind w:left="0" w:firstLine="0"/>
      <w:outlineLvl w:val="9"/>
    </w:pPr>
  </w:style>
  <w:style w:type="paragraph" w:customStyle="1" w:styleId="Heading6noNr">
    <w:name w:val="Heading 6 no Nr."/>
    <w:basedOn w:val="Kop6"/>
    <w:next w:val="Standaard"/>
    <w:rsid w:val="009A2AB7"/>
    <w:pPr>
      <w:numPr>
        <w:numId w:val="12"/>
      </w:numPr>
      <w:ind w:left="0" w:firstLine="0"/>
      <w:outlineLvl w:val="9"/>
    </w:pPr>
  </w:style>
  <w:style w:type="paragraph" w:customStyle="1" w:styleId="Heading7noNr">
    <w:name w:val="Heading 7 no Nr."/>
    <w:basedOn w:val="Kop7"/>
    <w:next w:val="Standaard"/>
    <w:rsid w:val="009A2AB7"/>
    <w:pPr>
      <w:numPr>
        <w:numId w:val="12"/>
      </w:numPr>
      <w:ind w:left="0" w:firstLine="0"/>
      <w:outlineLvl w:val="9"/>
    </w:pPr>
  </w:style>
  <w:style w:type="paragraph" w:customStyle="1" w:styleId="Heading8noNr">
    <w:name w:val="Heading 8 no Nr."/>
    <w:basedOn w:val="Kop8"/>
    <w:next w:val="Standaard"/>
    <w:rsid w:val="009A2AB7"/>
    <w:pPr>
      <w:numPr>
        <w:numId w:val="12"/>
      </w:numPr>
      <w:ind w:left="0" w:firstLine="0"/>
      <w:outlineLvl w:val="9"/>
    </w:pPr>
  </w:style>
  <w:style w:type="paragraph" w:customStyle="1" w:styleId="Heading9noNr">
    <w:name w:val="Heading 9 no Nr."/>
    <w:basedOn w:val="Kop9"/>
    <w:next w:val="Standaard"/>
    <w:rsid w:val="009A2AB7"/>
    <w:pPr>
      <w:numPr>
        <w:ilvl w:val="8"/>
        <w:numId w:val="12"/>
      </w:numPr>
      <w:outlineLvl w:val="9"/>
    </w:pPr>
  </w:style>
  <w:style w:type="paragraph" w:customStyle="1" w:styleId="INDENT05">
    <w:name w:val="INDENT 0.5"/>
    <w:basedOn w:val="Text"/>
    <w:rsid w:val="009A2AB7"/>
    <w:pPr>
      <w:keepNext/>
      <w:keepLines/>
      <w:ind w:left="284"/>
    </w:pPr>
    <w:rPr>
      <w:szCs w:val="20"/>
    </w:rPr>
  </w:style>
  <w:style w:type="paragraph" w:customStyle="1" w:styleId="INDENT1">
    <w:name w:val="INDENT 1"/>
    <w:basedOn w:val="INDENT05"/>
    <w:rsid w:val="009A2AB7"/>
    <w:pPr>
      <w:ind w:left="567"/>
    </w:pPr>
  </w:style>
  <w:style w:type="paragraph" w:customStyle="1" w:styleId="INDENT15">
    <w:name w:val="INDENT 1.5"/>
    <w:basedOn w:val="INDENT05"/>
    <w:rsid w:val="009A2AB7"/>
    <w:pPr>
      <w:ind w:left="851"/>
    </w:pPr>
  </w:style>
  <w:style w:type="paragraph" w:customStyle="1" w:styleId="INDENT2">
    <w:name w:val="INDENT 2"/>
    <w:basedOn w:val="INDENT05"/>
    <w:rsid w:val="009A2AB7"/>
    <w:pPr>
      <w:ind w:left="1134"/>
    </w:pPr>
  </w:style>
  <w:style w:type="paragraph" w:customStyle="1" w:styleId="INDENT25">
    <w:name w:val="INDENT 2.5"/>
    <w:basedOn w:val="INDENT05"/>
    <w:rsid w:val="009A2AB7"/>
    <w:pPr>
      <w:ind w:left="1418"/>
    </w:pPr>
  </w:style>
  <w:style w:type="paragraph" w:customStyle="1" w:styleId="INDENT3">
    <w:name w:val="INDENT 3"/>
    <w:basedOn w:val="INDENT2"/>
    <w:rsid w:val="009A2AB7"/>
    <w:pPr>
      <w:ind w:left="1701"/>
    </w:pPr>
  </w:style>
  <w:style w:type="paragraph" w:styleId="Index1">
    <w:name w:val="index 1"/>
    <w:basedOn w:val="Standaard"/>
    <w:next w:val="Standaard"/>
    <w:uiPriority w:val="99"/>
    <w:semiHidden/>
    <w:rsid w:val="009A2AB7"/>
    <w:rPr>
      <w:rFonts w:eastAsia="Times New Roman"/>
    </w:rPr>
  </w:style>
  <w:style w:type="paragraph" w:styleId="Index2">
    <w:name w:val="index 2"/>
    <w:basedOn w:val="Standaard"/>
    <w:next w:val="Standaard"/>
    <w:semiHidden/>
    <w:rsid w:val="009A2AB7"/>
    <w:pPr>
      <w:ind w:left="283"/>
    </w:pPr>
    <w:rPr>
      <w:rFonts w:eastAsia="Times New Roman"/>
    </w:rPr>
  </w:style>
  <w:style w:type="paragraph" w:styleId="Index3">
    <w:name w:val="index 3"/>
    <w:basedOn w:val="Standaard"/>
    <w:next w:val="Standaard"/>
    <w:semiHidden/>
    <w:rsid w:val="009A2AB7"/>
    <w:pPr>
      <w:ind w:left="566"/>
    </w:pPr>
    <w:rPr>
      <w:rFonts w:eastAsia="Times New Roman"/>
    </w:rPr>
  </w:style>
  <w:style w:type="paragraph" w:styleId="Index4">
    <w:name w:val="index 4"/>
    <w:basedOn w:val="Standaard"/>
    <w:next w:val="Standaard"/>
    <w:semiHidden/>
    <w:rsid w:val="009A2AB7"/>
    <w:pPr>
      <w:ind w:left="849"/>
    </w:pPr>
    <w:rPr>
      <w:rFonts w:eastAsia="Times New Roman"/>
    </w:rPr>
  </w:style>
  <w:style w:type="paragraph" w:styleId="Index5">
    <w:name w:val="index 5"/>
    <w:basedOn w:val="Standaard"/>
    <w:next w:val="Standaard"/>
    <w:semiHidden/>
    <w:rsid w:val="009A2AB7"/>
    <w:pPr>
      <w:ind w:left="1132"/>
    </w:pPr>
    <w:rPr>
      <w:rFonts w:eastAsia="Times New Roman"/>
    </w:rPr>
  </w:style>
  <w:style w:type="paragraph" w:styleId="Index6">
    <w:name w:val="index 6"/>
    <w:basedOn w:val="Standaard"/>
    <w:next w:val="Standaard"/>
    <w:semiHidden/>
    <w:rsid w:val="009A2AB7"/>
    <w:pPr>
      <w:ind w:left="1415"/>
    </w:pPr>
    <w:rPr>
      <w:rFonts w:eastAsia="Times New Roman"/>
    </w:rPr>
  </w:style>
  <w:style w:type="paragraph" w:styleId="Index7">
    <w:name w:val="index 7"/>
    <w:basedOn w:val="Standaard"/>
    <w:next w:val="Standaard"/>
    <w:semiHidden/>
    <w:rsid w:val="009A2AB7"/>
    <w:pPr>
      <w:ind w:left="1698"/>
    </w:pPr>
    <w:rPr>
      <w:rFonts w:eastAsia="Times New Roman"/>
    </w:rPr>
  </w:style>
  <w:style w:type="paragraph" w:styleId="Indexkop">
    <w:name w:val="index heading"/>
    <w:basedOn w:val="Standaard"/>
    <w:next w:val="Index1"/>
    <w:uiPriority w:val="99"/>
    <w:semiHidden/>
    <w:rsid w:val="009A2AB7"/>
    <w:rPr>
      <w:rFonts w:eastAsia="Times New Roman"/>
    </w:rPr>
  </w:style>
  <w:style w:type="paragraph" w:customStyle="1" w:styleId="KWNposCentre">
    <w:name w:val="KWNposCentre"/>
    <w:basedOn w:val="Text"/>
    <w:next w:val="Text"/>
    <w:rsid w:val="009A2AB7"/>
    <w:pPr>
      <w:keepNext/>
      <w:jc w:val="center"/>
    </w:pPr>
    <w:rPr>
      <w:szCs w:val="20"/>
    </w:rPr>
  </w:style>
  <w:style w:type="paragraph" w:customStyle="1" w:styleId="KWNposLeft">
    <w:name w:val="KWNposLeft"/>
    <w:basedOn w:val="Text"/>
    <w:next w:val="Text"/>
    <w:rsid w:val="009A2AB7"/>
    <w:pPr>
      <w:keepNext/>
    </w:pPr>
    <w:rPr>
      <w:szCs w:val="20"/>
    </w:rPr>
  </w:style>
  <w:style w:type="paragraph" w:customStyle="1" w:styleId="KWNposRight">
    <w:name w:val="KWNposRight"/>
    <w:basedOn w:val="Text"/>
    <w:next w:val="Text"/>
    <w:rsid w:val="009A2AB7"/>
    <w:pPr>
      <w:keepNext/>
      <w:jc w:val="right"/>
    </w:pPr>
    <w:rPr>
      <w:szCs w:val="20"/>
    </w:rPr>
  </w:style>
  <w:style w:type="character" w:styleId="Regelnummer">
    <w:name w:val="line number"/>
    <w:basedOn w:val="Standaardalinea-lettertype"/>
    <w:rsid w:val="009A2AB7"/>
  </w:style>
  <w:style w:type="paragraph" w:styleId="Macrotekst">
    <w:name w:val="macro"/>
    <w:link w:val="MacrotekstChar"/>
    <w:semiHidden/>
    <w:rsid w:val="009A2AB7"/>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overflowPunct w:val="0"/>
      <w:autoSpaceDE w:val="0"/>
      <w:autoSpaceDN w:val="0"/>
      <w:adjustRightInd w:val="0"/>
      <w:textAlignment w:val="baseline"/>
    </w:pPr>
    <w:rPr>
      <w:rFonts w:ascii="Arial" w:hAnsi="Arial"/>
      <w:b/>
      <w:lang w:val="en-GB"/>
    </w:rPr>
  </w:style>
  <w:style w:type="character" w:customStyle="1" w:styleId="MacrotekstChar">
    <w:name w:val="Macrotekst Char"/>
    <w:basedOn w:val="Standaardalinea-lettertype"/>
    <w:link w:val="Macrotekst"/>
    <w:semiHidden/>
    <w:rsid w:val="009A2AB7"/>
    <w:rPr>
      <w:rFonts w:ascii="Arial" w:hAnsi="Arial"/>
      <w:b/>
      <w:lang w:val="en-GB"/>
    </w:rPr>
  </w:style>
  <w:style w:type="paragraph" w:styleId="Standaardinspringing">
    <w:name w:val="Normal Indent"/>
    <w:basedOn w:val="Standaard"/>
    <w:rsid w:val="009A2AB7"/>
    <w:pPr>
      <w:ind w:left="284"/>
    </w:pPr>
    <w:rPr>
      <w:rFonts w:eastAsia="Times New Roman"/>
    </w:rPr>
  </w:style>
  <w:style w:type="character" w:styleId="Paginanummer">
    <w:name w:val="page number"/>
    <w:basedOn w:val="Standaardalinea-lettertype"/>
    <w:rsid w:val="009A2AB7"/>
  </w:style>
  <w:style w:type="paragraph" w:customStyle="1" w:styleId="PosCentre">
    <w:name w:val="PosCentre"/>
    <w:basedOn w:val="Text"/>
    <w:next w:val="Text"/>
    <w:rsid w:val="009A2AB7"/>
    <w:pPr>
      <w:jc w:val="center"/>
    </w:pPr>
    <w:rPr>
      <w:szCs w:val="20"/>
    </w:rPr>
  </w:style>
  <w:style w:type="paragraph" w:customStyle="1" w:styleId="PosLeft">
    <w:name w:val="PosLeft"/>
    <w:basedOn w:val="Text"/>
    <w:next w:val="Text"/>
    <w:rsid w:val="009A2AB7"/>
    <w:rPr>
      <w:szCs w:val="20"/>
    </w:rPr>
  </w:style>
  <w:style w:type="paragraph" w:customStyle="1" w:styleId="PosRight">
    <w:name w:val="PosRight"/>
    <w:basedOn w:val="Text"/>
    <w:next w:val="Text"/>
    <w:rsid w:val="009A2AB7"/>
    <w:pPr>
      <w:jc w:val="right"/>
    </w:pPr>
    <w:rPr>
      <w:szCs w:val="20"/>
    </w:rPr>
  </w:style>
  <w:style w:type="paragraph" w:customStyle="1" w:styleId="References">
    <w:name w:val="References"/>
    <w:basedOn w:val="Abbreviations"/>
    <w:rsid w:val="009A2AB7"/>
    <w:pPr>
      <w:numPr>
        <w:numId w:val="3"/>
      </w:numPr>
    </w:pPr>
    <w:rPr>
      <w:lang w:val="en-US"/>
    </w:rPr>
  </w:style>
  <w:style w:type="paragraph" w:styleId="Ondertitel">
    <w:name w:val="Subtitle"/>
    <w:basedOn w:val="Standaard"/>
    <w:link w:val="OndertitelChar"/>
    <w:rsid w:val="009A2AB7"/>
    <w:pPr>
      <w:spacing w:after="60"/>
      <w:jc w:val="center"/>
    </w:pPr>
    <w:rPr>
      <w:rFonts w:eastAsiaTheme="majorEastAsia" w:cstheme="majorBidi"/>
      <w:i/>
      <w:sz w:val="24"/>
    </w:rPr>
  </w:style>
  <w:style w:type="character" w:customStyle="1" w:styleId="OndertitelChar">
    <w:name w:val="Ondertitel Char"/>
    <w:basedOn w:val="Standaardalinea-lettertype"/>
    <w:link w:val="Ondertitel"/>
    <w:rsid w:val="009A2AB7"/>
    <w:rPr>
      <w:rFonts w:ascii="Arial" w:eastAsiaTheme="majorEastAsia" w:hAnsi="Arial" w:cstheme="majorBidi"/>
      <w:i/>
      <w:sz w:val="24"/>
      <w:lang w:val="en-GB"/>
    </w:rPr>
  </w:style>
  <w:style w:type="paragraph" w:customStyle="1" w:styleId="zAdmText">
    <w:name w:val="z_AdmText"/>
    <w:basedOn w:val="Standaard"/>
    <w:rsid w:val="009A2AB7"/>
    <w:rPr>
      <w:rFonts w:eastAsia="Times New Roman"/>
      <w:noProof/>
    </w:rPr>
  </w:style>
  <w:style w:type="paragraph" w:customStyle="1" w:styleId="TextBold">
    <w:name w:val="TextBold"/>
    <w:basedOn w:val="Text"/>
    <w:next w:val="Text"/>
    <w:rsid w:val="009A2AB7"/>
    <w:rPr>
      <w:b/>
      <w:szCs w:val="20"/>
    </w:rPr>
  </w:style>
  <w:style w:type="paragraph" w:customStyle="1" w:styleId="TextList1">
    <w:name w:val="TextList1"/>
    <w:basedOn w:val="Text"/>
    <w:rsid w:val="009A2AB7"/>
    <w:pPr>
      <w:spacing w:before="120"/>
    </w:pPr>
    <w:rPr>
      <w:szCs w:val="20"/>
    </w:rPr>
  </w:style>
  <w:style w:type="paragraph" w:customStyle="1" w:styleId="TextList2">
    <w:name w:val="TextList2"/>
    <w:basedOn w:val="Text"/>
    <w:rsid w:val="009A2AB7"/>
    <w:pPr>
      <w:tabs>
        <w:tab w:val="left" w:pos="142"/>
        <w:tab w:val="decimal" w:pos="1559"/>
      </w:tabs>
      <w:spacing w:before="120"/>
    </w:pPr>
    <w:rPr>
      <w:szCs w:val="20"/>
    </w:rPr>
  </w:style>
  <w:style w:type="paragraph" w:customStyle="1" w:styleId="TextListAutoNum">
    <w:name w:val="TextListAutoNum"/>
    <w:basedOn w:val="Text"/>
    <w:rsid w:val="009A2AB7"/>
    <w:pPr>
      <w:spacing w:before="120"/>
      <w:ind w:left="284" w:hanging="284"/>
    </w:pPr>
    <w:rPr>
      <w:szCs w:val="20"/>
    </w:rPr>
  </w:style>
  <w:style w:type="paragraph" w:customStyle="1" w:styleId="TOCtitle">
    <w:name w:val="TOCtitle"/>
    <w:basedOn w:val="Heading1noNr"/>
    <w:rsid w:val="009A2AB7"/>
    <w:pPr>
      <w:pBdr>
        <w:bottom w:val="double" w:sz="6" w:space="1" w:color="0000FF"/>
      </w:pBdr>
      <w:tabs>
        <w:tab w:val="num" w:pos="720"/>
      </w:tabs>
      <w:ind w:left="0" w:firstLine="0"/>
    </w:pPr>
    <w:rPr>
      <w:bCs/>
      <w:spacing w:val="20"/>
      <w:lang w:val="en-GB"/>
    </w:rPr>
  </w:style>
  <w:style w:type="paragraph" w:customStyle="1" w:styleId="zAdmAdrLabel">
    <w:name w:val="z_AdmAdrLabel"/>
    <w:basedOn w:val="zAdmText"/>
    <w:rsid w:val="009A2AB7"/>
  </w:style>
  <w:style w:type="paragraph" w:customStyle="1" w:styleId="zAdmChapterTitle">
    <w:name w:val="z_AdmChapterTitle"/>
    <w:basedOn w:val="Kop1"/>
    <w:next w:val="Text"/>
    <w:rsid w:val="009A2AB7"/>
    <w:pPr>
      <w:numPr>
        <w:numId w:val="0"/>
      </w:numPr>
      <w:tabs>
        <w:tab w:val="num" w:pos="720"/>
      </w:tabs>
      <w:outlineLvl w:val="9"/>
    </w:pPr>
    <w:rPr>
      <w:rFonts w:eastAsia="Times New Roman" w:cs="Times New Roman"/>
      <w:bCs/>
      <w:sz w:val="40"/>
    </w:rPr>
  </w:style>
  <w:style w:type="paragraph" w:customStyle="1" w:styleId="zAdmCompAddress">
    <w:name w:val="z_AdmCompAddress"/>
    <w:basedOn w:val="zAdmText"/>
    <w:rsid w:val="009A2AB7"/>
    <w:pPr>
      <w:spacing w:line="240" w:lineRule="atLeast"/>
    </w:pPr>
    <w:rPr>
      <w:sz w:val="14"/>
    </w:rPr>
  </w:style>
  <w:style w:type="paragraph" w:customStyle="1" w:styleId="zAdmCompBU">
    <w:name w:val="z_AdmCompBU"/>
    <w:basedOn w:val="Standaard"/>
    <w:next w:val="Standaard"/>
    <w:rsid w:val="009A2AB7"/>
    <w:pPr>
      <w:spacing w:before="240" w:line="240" w:lineRule="atLeast"/>
    </w:pPr>
    <w:rPr>
      <w:rFonts w:eastAsia="Times New Roman"/>
      <w:b/>
      <w:noProof/>
      <w:sz w:val="18"/>
    </w:rPr>
  </w:style>
  <w:style w:type="paragraph" w:customStyle="1" w:styleId="zAdmDate">
    <w:name w:val="z_AdmDate"/>
    <w:basedOn w:val="Standaard"/>
    <w:rsid w:val="009A2AB7"/>
    <w:rPr>
      <w:rFonts w:eastAsia="Times New Roman"/>
    </w:rPr>
  </w:style>
  <w:style w:type="paragraph" w:customStyle="1" w:styleId="zAdmDateCel">
    <w:name w:val="z_AdmDateCel"/>
    <w:basedOn w:val="zAdmDate"/>
    <w:rsid w:val="009A2AB7"/>
    <w:pPr>
      <w:ind w:left="57"/>
    </w:pPr>
  </w:style>
  <w:style w:type="paragraph" w:customStyle="1" w:styleId="zAdmDateHidden">
    <w:name w:val="z_AdmDateHidden"/>
    <w:basedOn w:val="zAdmDate"/>
    <w:rsid w:val="009A2AB7"/>
    <w:pPr>
      <w:spacing w:line="11" w:lineRule="exact"/>
    </w:pPr>
    <w:rPr>
      <w:vanish/>
      <w:lang w:val="nl-NL"/>
    </w:rPr>
  </w:style>
  <w:style w:type="paragraph" w:customStyle="1" w:styleId="zAdmLeft1">
    <w:name w:val="z_AdmLeft1"/>
    <w:basedOn w:val="zAdmLeft"/>
    <w:rsid w:val="009A2AB7"/>
    <w:pPr>
      <w:spacing w:after="480"/>
    </w:pPr>
  </w:style>
  <w:style w:type="paragraph" w:customStyle="1" w:styleId="zAdmLeft8pt">
    <w:name w:val="z_AdmLeft8pt"/>
    <w:basedOn w:val="zAdmLeft"/>
    <w:rsid w:val="009A2AB7"/>
    <w:pPr>
      <w:spacing w:before="40" w:after="40"/>
    </w:pPr>
    <w:rPr>
      <w:rFonts w:ascii="Arial Narrow" w:hAnsi="Arial Narrow"/>
      <w:sz w:val="16"/>
    </w:rPr>
  </w:style>
  <w:style w:type="paragraph" w:customStyle="1" w:styleId="zAdmNameRight">
    <w:name w:val="z_AdmNameRight"/>
    <w:basedOn w:val="zAdmRight"/>
    <w:rsid w:val="009A2AB7"/>
    <w:pPr>
      <w:spacing w:before="480"/>
    </w:pPr>
  </w:style>
  <w:style w:type="paragraph" w:customStyle="1" w:styleId="zAdmNameSign">
    <w:name w:val="z_AdmNameSign"/>
    <w:basedOn w:val="zAdmText"/>
    <w:rsid w:val="009A2AB7"/>
    <w:pPr>
      <w:tabs>
        <w:tab w:val="left" w:pos="4962"/>
        <w:tab w:val="right" w:pos="9214"/>
      </w:tabs>
      <w:spacing w:before="480"/>
    </w:pPr>
    <w:rPr>
      <w:b/>
    </w:rPr>
  </w:style>
  <w:style w:type="paragraph" w:customStyle="1" w:styleId="zAdmRight1">
    <w:name w:val="z_AdmRight1"/>
    <w:basedOn w:val="zAdmLeft1"/>
    <w:rsid w:val="009A2AB7"/>
    <w:pPr>
      <w:jc w:val="left"/>
    </w:pPr>
  </w:style>
  <w:style w:type="paragraph" w:customStyle="1" w:styleId="zAdmRight8pt">
    <w:name w:val="z_AdmRight8pt"/>
    <w:basedOn w:val="zAdmNameRight"/>
    <w:rsid w:val="009A2AB7"/>
    <w:pPr>
      <w:spacing w:before="40" w:after="40"/>
    </w:pPr>
    <w:rPr>
      <w:rFonts w:ascii="Arial Narrow" w:hAnsi="Arial Narrow"/>
      <w:sz w:val="16"/>
    </w:rPr>
  </w:style>
  <w:style w:type="paragraph" w:customStyle="1" w:styleId="zAdmRightTab">
    <w:name w:val="z_AdmRightTab"/>
    <w:basedOn w:val="zAdmRight"/>
    <w:rsid w:val="009A2AB7"/>
    <w:pPr>
      <w:tabs>
        <w:tab w:val="left" w:pos="2552"/>
      </w:tabs>
    </w:pPr>
  </w:style>
  <w:style w:type="paragraph" w:customStyle="1" w:styleId="zAdmSpecial">
    <w:name w:val="z_AdmSpecial"/>
    <w:basedOn w:val="zAdmText"/>
    <w:rsid w:val="009A2AB7"/>
    <w:pPr>
      <w:spacing w:before="400"/>
    </w:pPr>
    <w:rPr>
      <w:rFonts w:ascii="Monotype Corsiva" w:hAnsi="Monotype Corsiva"/>
      <w:b/>
      <w:i/>
      <w:sz w:val="30"/>
    </w:rPr>
  </w:style>
  <w:style w:type="paragraph" w:customStyle="1" w:styleId="zAdmText11ptB">
    <w:name w:val="z_AdmText11ptB"/>
    <w:basedOn w:val="zAdmText"/>
    <w:rsid w:val="009A2AB7"/>
    <w:pPr>
      <w:ind w:left="57"/>
    </w:pPr>
    <w:rPr>
      <w:b/>
    </w:rPr>
  </w:style>
  <w:style w:type="paragraph" w:customStyle="1" w:styleId="zAdmText9ptB">
    <w:name w:val="z_AdmText9ptB"/>
    <w:basedOn w:val="zAdmText"/>
    <w:rsid w:val="009A2AB7"/>
    <w:pPr>
      <w:spacing w:before="40" w:after="40"/>
      <w:jc w:val="right"/>
    </w:pPr>
    <w:rPr>
      <w:b/>
      <w:sz w:val="18"/>
    </w:rPr>
  </w:style>
  <w:style w:type="paragraph" w:customStyle="1" w:styleId="zAdmTextCel">
    <w:name w:val="z_AdmTextCel"/>
    <w:basedOn w:val="zAdmText"/>
    <w:rsid w:val="009A2AB7"/>
    <w:pPr>
      <w:ind w:left="57"/>
    </w:pPr>
  </w:style>
  <w:style w:type="paragraph" w:customStyle="1" w:styleId="zAdmTextCelLast">
    <w:name w:val="z_AdmTextCelLast"/>
    <w:basedOn w:val="zAdmTextCel"/>
    <w:rsid w:val="009A2AB7"/>
    <w:pPr>
      <w:spacing w:after="480"/>
    </w:pPr>
  </w:style>
  <w:style w:type="paragraph" w:customStyle="1" w:styleId="zAdmTextDummy">
    <w:name w:val="z_AdmTextDummy"/>
    <w:basedOn w:val="zAdmText"/>
    <w:rsid w:val="009A2AB7"/>
    <w:pPr>
      <w:spacing w:line="20" w:lineRule="exact"/>
    </w:pPr>
    <w:rPr>
      <w:sz w:val="8"/>
    </w:rPr>
  </w:style>
  <w:style w:type="paragraph" w:customStyle="1" w:styleId="zAdmTextDummy1">
    <w:name w:val="z_AdmTextDummy1"/>
    <w:basedOn w:val="zAdmTextDummy"/>
    <w:rsid w:val="009A2AB7"/>
    <w:pPr>
      <w:ind w:left="-709"/>
    </w:pPr>
  </w:style>
  <w:style w:type="paragraph" w:customStyle="1" w:styleId="zAdmTextHidden">
    <w:name w:val="z_AdmTextHidden"/>
    <w:basedOn w:val="zAdmTextDummy"/>
    <w:rsid w:val="009A2AB7"/>
    <w:pPr>
      <w:spacing w:line="11" w:lineRule="exact"/>
    </w:pPr>
    <w:rPr>
      <w:vanish/>
      <w:sz w:val="16"/>
    </w:rPr>
  </w:style>
  <w:style w:type="paragraph" w:customStyle="1" w:styleId="zAdmTextLeft">
    <w:name w:val="z_AdmTextLeft"/>
    <w:basedOn w:val="zAdmText"/>
    <w:rsid w:val="009A2AB7"/>
    <w:pPr>
      <w:jc w:val="right"/>
    </w:pPr>
  </w:style>
  <w:style w:type="paragraph" w:customStyle="1" w:styleId="zAdmTextOff">
    <w:name w:val="z_AdmTextOff"/>
    <w:basedOn w:val="zAdmLeft"/>
    <w:rsid w:val="009A2AB7"/>
    <w:rPr>
      <w:b/>
    </w:rPr>
  </w:style>
  <w:style w:type="paragraph" w:customStyle="1" w:styleId="zAdmTextOK">
    <w:name w:val="z_AdmTextOK"/>
    <w:basedOn w:val="zAdmText"/>
    <w:rsid w:val="009A2AB7"/>
  </w:style>
  <w:style w:type="paragraph" w:customStyle="1" w:styleId="zAdmTname">
    <w:name w:val="z_AdmTname"/>
    <w:basedOn w:val="zAdmText"/>
    <w:rsid w:val="009A2AB7"/>
    <w:pPr>
      <w:spacing w:before="360"/>
    </w:pPr>
    <w:rPr>
      <w:b/>
      <w:sz w:val="40"/>
    </w:rPr>
  </w:style>
  <w:style w:type="paragraph" w:customStyle="1" w:styleId="zCompanyName1">
    <w:name w:val="z_CompanyName1"/>
    <w:basedOn w:val="Standaard"/>
    <w:rsid w:val="009A2AB7"/>
    <w:pPr>
      <w:spacing w:before="200"/>
    </w:pPr>
    <w:rPr>
      <w:rFonts w:eastAsia="Times New Roman"/>
      <w:b/>
      <w:noProof/>
      <w:sz w:val="16"/>
    </w:rPr>
  </w:style>
  <w:style w:type="paragraph" w:customStyle="1" w:styleId="zCompanyName2">
    <w:name w:val="z_CompanyName2"/>
    <w:basedOn w:val="zCompanyName1"/>
    <w:rsid w:val="009A2AB7"/>
    <w:pPr>
      <w:spacing w:line="160" w:lineRule="atLeast"/>
      <w:jc w:val="right"/>
    </w:pPr>
    <w:rPr>
      <w:sz w:val="12"/>
    </w:rPr>
  </w:style>
  <w:style w:type="paragraph" w:customStyle="1" w:styleId="zCopyright">
    <w:name w:val="z_Copyright"/>
    <w:basedOn w:val="zAdmText"/>
    <w:rsid w:val="009A2AB7"/>
    <w:pPr>
      <w:spacing w:before="120" w:line="120" w:lineRule="exact"/>
    </w:pPr>
    <w:rPr>
      <w:sz w:val="10"/>
    </w:rPr>
  </w:style>
  <w:style w:type="paragraph" w:customStyle="1" w:styleId="zExtraText">
    <w:name w:val="z_ExtraText"/>
    <w:basedOn w:val="zAdmText"/>
    <w:rsid w:val="009A2AB7"/>
    <w:rPr>
      <w:b/>
    </w:rPr>
  </w:style>
  <w:style w:type="paragraph" w:customStyle="1" w:styleId="zFooterText">
    <w:name w:val="z_FooterText"/>
    <w:basedOn w:val="zAdmText"/>
    <w:rsid w:val="009A2AB7"/>
    <w:pPr>
      <w:tabs>
        <w:tab w:val="left" w:pos="851"/>
        <w:tab w:val="left" w:pos="993"/>
        <w:tab w:val="left" w:pos="4820"/>
        <w:tab w:val="left" w:pos="5670"/>
        <w:tab w:val="left" w:pos="5812"/>
        <w:tab w:val="right" w:pos="9356"/>
      </w:tabs>
      <w:spacing w:line="160" w:lineRule="exact"/>
    </w:pPr>
    <w:rPr>
      <w:b/>
      <w:sz w:val="16"/>
    </w:rPr>
  </w:style>
  <w:style w:type="paragraph" w:customStyle="1" w:styleId="zFooterText2">
    <w:name w:val="z_FooterText2"/>
    <w:basedOn w:val="zAdmText"/>
    <w:rsid w:val="009A2AB7"/>
    <w:rPr>
      <w:sz w:val="16"/>
    </w:rPr>
  </w:style>
  <w:style w:type="paragraph" w:customStyle="1" w:styleId="zHeaderL">
    <w:name w:val="z_HeaderL"/>
    <w:basedOn w:val="Standaard"/>
    <w:rsid w:val="009A2AB7"/>
    <w:pPr>
      <w:pBdr>
        <w:top w:val="double" w:sz="6" w:space="1" w:color="auto" w:shadow="1"/>
        <w:left w:val="double" w:sz="6" w:space="1" w:color="auto" w:shadow="1"/>
        <w:bottom w:val="double" w:sz="6" w:space="1" w:color="auto" w:shadow="1"/>
        <w:right w:val="double" w:sz="6" w:space="1" w:color="auto" w:shadow="1"/>
      </w:pBdr>
      <w:shd w:val="clear" w:color="auto" w:fill="FFFF00"/>
      <w:jc w:val="center"/>
    </w:pPr>
    <w:rPr>
      <w:rFonts w:eastAsia="Times New Roman"/>
      <w:b/>
      <w:noProof/>
    </w:rPr>
  </w:style>
  <w:style w:type="paragraph" w:customStyle="1" w:styleId="zHeaderL2">
    <w:name w:val="z_HeaderL2"/>
    <w:basedOn w:val="zHeaderL"/>
    <w:rsid w:val="009A2AB7"/>
    <w:pPr>
      <w:pBdr>
        <w:top w:val="single" w:sz="12" w:space="1" w:color="auto"/>
        <w:left w:val="single" w:sz="12" w:space="1" w:color="auto"/>
        <w:bottom w:val="single" w:sz="12" w:space="1" w:color="auto"/>
        <w:right w:val="single" w:sz="12" w:space="1" w:color="auto"/>
      </w:pBdr>
      <w:shd w:val="clear" w:color="auto" w:fill="auto"/>
    </w:pPr>
    <w:rPr>
      <w:sz w:val="18"/>
    </w:rPr>
  </w:style>
  <w:style w:type="paragraph" w:customStyle="1" w:styleId="zHeaderL3">
    <w:name w:val="z_HeaderL3"/>
    <w:basedOn w:val="zHeaderL"/>
    <w:rsid w:val="009A2AB7"/>
    <w:pPr>
      <w:pBdr>
        <w:top w:val="single" w:sz="6" w:space="1" w:color="auto"/>
        <w:left w:val="single" w:sz="6" w:space="1" w:color="auto"/>
        <w:bottom w:val="single" w:sz="6" w:space="1" w:color="auto"/>
        <w:right w:val="single" w:sz="6" w:space="1" w:color="auto"/>
      </w:pBdr>
      <w:shd w:val="clear" w:color="auto" w:fill="auto"/>
    </w:pPr>
    <w:rPr>
      <w:sz w:val="16"/>
    </w:rPr>
  </w:style>
  <w:style w:type="paragraph" w:customStyle="1" w:styleId="zHeaderL4">
    <w:name w:val="z_HeaderL4"/>
    <w:basedOn w:val="zAdmText"/>
    <w:rsid w:val="009A2AB7"/>
    <w:pPr>
      <w:framePr w:w="4253" w:wrap="around" w:vAnchor="page" w:hAnchor="page" w:x="5103" w:y="2269"/>
      <w:spacing w:line="240" w:lineRule="atLeast"/>
      <w:jc w:val="center"/>
    </w:pPr>
    <w:rPr>
      <w:b/>
      <w:i/>
      <w:spacing w:val="60"/>
      <w:sz w:val="30"/>
    </w:rPr>
  </w:style>
  <w:style w:type="paragraph" w:customStyle="1" w:styleId="zHeaderR">
    <w:name w:val="z_HeaderR"/>
    <w:basedOn w:val="zAdmText"/>
    <w:rsid w:val="009A2AB7"/>
    <w:pPr>
      <w:tabs>
        <w:tab w:val="left" w:pos="255"/>
      </w:tabs>
      <w:spacing w:line="800" w:lineRule="atLeast"/>
      <w:jc w:val="right"/>
    </w:pPr>
    <w:rPr>
      <w:rFonts w:ascii="Frugal Sans" w:hAnsi="Frugal Sans"/>
      <w:b/>
    </w:rPr>
  </w:style>
  <w:style w:type="paragraph" w:customStyle="1" w:styleId="zHeaderR2">
    <w:name w:val="z_HeaderR2"/>
    <w:basedOn w:val="zHeaderR"/>
    <w:rsid w:val="009A2AB7"/>
    <w:pPr>
      <w:framePr w:w="2155" w:wrap="auto" w:hAnchor="text" w:x="9299"/>
      <w:spacing w:line="240" w:lineRule="auto"/>
    </w:pPr>
    <w:rPr>
      <w:sz w:val="12"/>
    </w:rPr>
  </w:style>
  <w:style w:type="paragraph" w:customStyle="1" w:styleId="zHeaderRname">
    <w:name w:val="z_HeaderRname"/>
    <w:basedOn w:val="zHeaderR"/>
    <w:rsid w:val="009A2AB7"/>
    <w:pPr>
      <w:tabs>
        <w:tab w:val="clear" w:pos="255"/>
        <w:tab w:val="left" w:pos="1928"/>
      </w:tabs>
      <w:spacing w:line="480" w:lineRule="atLeast"/>
      <w:jc w:val="left"/>
    </w:pPr>
    <w:rPr>
      <w:sz w:val="18"/>
    </w:rPr>
  </w:style>
  <w:style w:type="paragraph" w:customStyle="1" w:styleId="zKvKTxt">
    <w:name w:val="z_KvKTxt"/>
    <w:basedOn w:val="Standaard"/>
    <w:rsid w:val="009A2AB7"/>
    <w:pPr>
      <w:spacing w:before="120" w:line="120" w:lineRule="exact"/>
    </w:pPr>
    <w:rPr>
      <w:rFonts w:eastAsia="Times New Roman"/>
      <w:noProof/>
      <w:sz w:val="10"/>
    </w:rPr>
  </w:style>
  <w:style w:type="paragraph" w:customStyle="1" w:styleId="zLineFull">
    <w:name w:val="z_LineFull"/>
    <w:basedOn w:val="zAdmText"/>
    <w:rsid w:val="009A2AB7"/>
    <w:pPr>
      <w:tabs>
        <w:tab w:val="right" w:leader="underscore" w:pos="9412"/>
      </w:tabs>
      <w:spacing w:line="20" w:lineRule="exact"/>
      <w:ind w:left="-57"/>
    </w:pPr>
    <w:rPr>
      <w:sz w:val="16"/>
    </w:rPr>
  </w:style>
  <w:style w:type="paragraph" w:customStyle="1" w:styleId="zList">
    <w:name w:val="z_List"/>
    <w:basedOn w:val="Standaard"/>
    <w:rsid w:val="009A2AB7"/>
    <w:pPr>
      <w:tabs>
        <w:tab w:val="left" w:pos="1985"/>
        <w:tab w:val="left" w:pos="7372"/>
      </w:tabs>
      <w:ind w:left="1701" w:hanging="1701"/>
    </w:pPr>
    <w:rPr>
      <w:rFonts w:eastAsia="Times New Roman"/>
    </w:rPr>
  </w:style>
  <w:style w:type="paragraph" w:customStyle="1" w:styleId="zLogo1">
    <w:name w:val="z_Logo1"/>
    <w:basedOn w:val="zAdmText"/>
    <w:rsid w:val="009A2AB7"/>
    <w:pPr>
      <w:jc w:val="right"/>
    </w:pPr>
  </w:style>
  <w:style w:type="paragraph" w:customStyle="1" w:styleId="zLogo2">
    <w:name w:val="z_Logo2"/>
    <w:basedOn w:val="zLogo1"/>
    <w:rsid w:val="009A2AB7"/>
  </w:style>
  <w:style w:type="paragraph" w:customStyle="1" w:styleId="zSubTitle">
    <w:name w:val="z_SubTitle"/>
    <w:basedOn w:val="zAdmText"/>
    <w:rsid w:val="009A2AB7"/>
    <w:pPr>
      <w:spacing w:before="720"/>
      <w:jc w:val="center"/>
    </w:pPr>
    <w:rPr>
      <w:b/>
      <w:sz w:val="30"/>
    </w:rPr>
  </w:style>
  <w:style w:type="paragraph" w:customStyle="1" w:styleId="zTitle">
    <w:name w:val="z_Title"/>
    <w:basedOn w:val="zAdmText"/>
    <w:rsid w:val="009A2AB7"/>
    <w:pPr>
      <w:spacing w:before="2540" w:after="720" w:line="480" w:lineRule="atLeast"/>
      <w:jc w:val="center"/>
    </w:pPr>
    <w:rPr>
      <w:b/>
      <w:spacing w:val="60"/>
      <w:sz w:val="40"/>
    </w:rPr>
  </w:style>
  <w:style w:type="paragraph" w:customStyle="1" w:styleId="zTOCtext">
    <w:name w:val="z_TOCtext"/>
    <w:basedOn w:val="zAdmText"/>
    <w:rsid w:val="009A2AB7"/>
    <w:pPr>
      <w:jc w:val="right"/>
    </w:pPr>
  </w:style>
  <w:style w:type="paragraph" w:customStyle="1" w:styleId="zVolume">
    <w:name w:val="z_Volume"/>
    <w:basedOn w:val="zAdmText"/>
    <w:rsid w:val="009A2AB7"/>
    <w:pPr>
      <w:spacing w:before="960" w:after="960"/>
      <w:jc w:val="right"/>
    </w:pPr>
    <w:rPr>
      <w:b/>
    </w:rPr>
  </w:style>
  <w:style w:type="paragraph" w:customStyle="1" w:styleId="zVolumeNumber">
    <w:name w:val="z_VolumeNumber"/>
    <w:basedOn w:val="zVolume"/>
    <w:rsid w:val="009A2AB7"/>
    <w:pPr>
      <w:jc w:val="left"/>
    </w:pPr>
  </w:style>
  <w:style w:type="paragraph" w:styleId="Lijstopsomteken">
    <w:name w:val="List Bullet"/>
    <w:basedOn w:val="Standaard"/>
    <w:autoRedefine/>
    <w:rsid w:val="009A2AB7"/>
    <w:rPr>
      <w:rFonts w:eastAsia="Times New Roman" w:cs="Arial"/>
      <w:b/>
      <w:bCs/>
      <w:sz w:val="19"/>
      <w:szCs w:val="19"/>
    </w:rPr>
  </w:style>
  <w:style w:type="paragraph" w:styleId="Lijstopsomteken2">
    <w:name w:val="List Bullet 2"/>
    <w:basedOn w:val="Standaard"/>
    <w:autoRedefine/>
    <w:rsid w:val="009A2AB7"/>
    <w:pPr>
      <w:ind w:left="283"/>
      <w:jc w:val="both"/>
    </w:pPr>
    <w:rPr>
      <w:rFonts w:eastAsia="Times New Roman" w:cs="Arial"/>
      <w:color w:val="333333"/>
      <w:szCs w:val="14"/>
    </w:rPr>
  </w:style>
  <w:style w:type="paragraph" w:styleId="Lijstopsomteken4">
    <w:name w:val="List Bullet 4"/>
    <w:basedOn w:val="Standaard"/>
    <w:autoRedefine/>
    <w:rsid w:val="009A2AB7"/>
    <w:pPr>
      <w:numPr>
        <w:numId w:val="5"/>
      </w:numPr>
    </w:pPr>
    <w:rPr>
      <w:rFonts w:eastAsia="Times New Roman"/>
    </w:rPr>
  </w:style>
  <w:style w:type="paragraph" w:styleId="Bloktekst">
    <w:name w:val="Block Text"/>
    <w:basedOn w:val="Standaard"/>
    <w:rsid w:val="009A2AB7"/>
    <w:pPr>
      <w:pBdr>
        <w:top w:val="single" w:sz="6" w:space="1" w:color="auto"/>
        <w:left w:val="single" w:sz="6" w:space="1" w:color="auto"/>
        <w:bottom w:val="single" w:sz="6" w:space="1" w:color="auto"/>
        <w:right w:val="single" w:sz="6" w:space="1" w:color="auto"/>
      </w:pBdr>
      <w:ind w:left="567" w:right="708"/>
      <w:jc w:val="center"/>
    </w:pPr>
    <w:rPr>
      <w:rFonts w:eastAsia="Times New Roman"/>
      <w:b/>
      <w:noProof/>
      <w:color w:val="FF0000"/>
      <w:sz w:val="24"/>
      <w:lang w:val="en-US"/>
    </w:rPr>
  </w:style>
  <w:style w:type="paragraph" w:customStyle="1" w:styleId="Standaardinspringing1">
    <w:name w:val="Standaardinspringing1"/>
    <w:basedOn w:val="Standaard"/>
    <w:rsid w:val="009A2AB7"/>
    <w:pPr>
      <w:ind w:left="1134"/>
    </w:pPr>
    <w:rPr>
      <w:rFonts w:ascii="Times New Roman" w:eastAsia="Times New Roman" w:hAnsi="Times New Roman"/>
      <w:sz w:val="24"/>
    </w:rPr>
  </w:style>
  <w:style w:type="character" w:styleId="GevolgdeHyperlink">
    <w:name w:val="FollowedHyperlink"/>
    <w:rsid w:val="009A2AB7"/>
    <w:rPr>
      <w:color w:val="800080"/>
      <w:u w:val="single"/>
    </w:rPr>
  </w:style>
  <w:style w:type="paragraph" w:styleId="Lijst2">
    <w:name w:val="List 2"/>
    <w:basedOn w:val="Standaard"/>
    <w:rsid w:val="009A2AB7"/>
    <w:pPr>
      <w:ind w:left="566" w:hanging="283"/>
    </w:pPr>
    <w:rPr>
      <w:rFonts w:eastAsia="Times New Roman"/>
    </w:rPr>
  </w:style>
  <w:style w:type="paragraph" w:styleId="Plattetekst">
    <w:name w:val="Body Text"/>
    <w:basedOn w:val="Standaard"/>
    <w:link w:val="PlattetekstChar"/>
    <w:rsid w:val="009A2AB7"/>
    <w:pPr>
      <w:spacing w:after="120"/>
    </w:pPr>
    <w:rPr>
      <w:rFonts w:eastAsia="Times New Roman"/>
    </w:rPr>
  </w:style>
  <w:style w:type="character" w:customStyle="1" w:styleId="PlattetekstChar">
    <w:name w:val="Platte tekst Char"/>
    <w:basedOn w:val="Standaardalinea-lettertype"/>
    <w:link w:val="Plattetekst"/>
    <w:rsid w:val="009A2AB7"/>
    <w:rPr>
      <w:rFonts w:ascii="Arial" w:hAnsi="Arial"/>
      <w:sz w:val="22"/>
      <w:lang w:val="en-GB"/>
    </w:rPr>
  </w:style>
  <w:style w:type="paragraph" w:styleId="Plattetekstinspringen">
    <w:name w:val="Body Text Indent"/>
    <w:basedOn w:val="Standaard"/>
    <w:link w:val="PlattetekstinspringenChar"/>
    <w:rsid w:val="009A2AB7"/>
    <w:pPr>
      <w:spacing w:after="120"/>
      <w:ind w:left="283"/>
    </w:pPr>
    <w:rPr>
      <w:rFonts w:eastAsia="Times New Roman"/>
    </w:rPr>
  </w:style>
  <w:style w:type="character" w:customStyle="1" w:styleId="PlattetekstinspringenChar">
    <w:name w:val="Platte tekst inspringen Char"/>
    <w:basedOn w:val="Standaardalinea-lettertype"/>
    <w:link w:val="Plattetekstinspringen"/>
    <w:rsid w:val="009A2AB7"/>
    <w:rPr>
      <w:rFonts w:ascii="Arial" w:hAnsi="Arial"/>
      <w:sz w:val="22"/>
      <w:lang w:val="en-GB"/>
    </w:rPr>
  </w:style>
  <w:style w:type="paragraph" w:styleId="Tekstzonderopmaak">
    <w:name w:val="Plain Text"/>
    <w:basedOn w:val="Standaard"/>
    <w:link w:val="TekstzonderopmaakChar"/>
    <w:rsid w:val="009A2AB7"/>
    <w:rPr>
      <w:rFonts w:ascii="Courier New" w:eastAsia="Times New Roman" w:hAnsi="Courier New" w:cs="Courier New"/>
      <w:sz w:val="20"/>
    </w:rPr>
  </w:style>
  <w:style w:type="character" w:customStyle="1" w:styleId="TekstzonderopmaakChar">
    <w:name w:val="Tekst zonder opmaak Char"/>
    <w:basedOn w:val="Standaardalinea-lettertype"/>
    <w:link w:val="Tekstzonderopmaak"/>
    <w:rsid w:val="009A2AB7"/>
    <w:rPr>
      <w:rFonts w:ascii="Courier New" w:hAnsi="Courier New" w:cs="Courier New"/>
      <w:lang w:val="en-GB"/>
    </w:rPr>
  </w:style>
  <w:style w:type="character" w:customStyle="1" w:styleId="PersonalComposeStyle">
    <w:name w:val="Personal Compose Style"/>
    <w:rsid w:val="009A2AB7"/>
    <w:rPr>
      <w:rFonts w:ascii="Arial" w:hAnsi="Arial" w:cs="Arial"/>
      <w:color w:val="auto"/>
      <w:sz w:val="20"/>
    </w:rPr>
  </w:style>
  <w:style w:type="character" w:customStyle="1" w:styleId="PersonalReplyStyle">
    <w:name w:val="Personal Reply Style"/>
    <w:rsid w:val="009A2AB7"/>
    <w:rPr>
      <w:rFonts w:ascii="Arial" w:hAnsi="Arial" w:cs="Arial"/>
      <w:color w:val="auto"/>
      <w:sz w:val="20"/>
    </w:rPr>
  </w:style>
  <w:style w:type="paragraph" w:styleId="Plattetekstinspringen2">
    <w:name w:val="Body Text Indent 2"/>
    <w:basedOn w:val="Standaard"/>
    <w:link w:val="Plattetekstinspringen2Char"/>
    <w:rsid w:val="009A2AB7"/>
    <w:pPr>
      <w:spacing w:after="120" w:line="480" w:lineRule="auto"/>
      <w:ind w:left="283"/>
    </w:pPr>
    <w:rPr>
      <w:rFonts w:eastAsia="Times New Roman"/>
    </w:rPr>
  </w:style>
  <w:style w:type="character" w:customStyle="1" w:styleId="Plattetekstinspringen2Char">
    <w:name w:val="Platte tekst inspringen 2 Char"/>
    <w:basedOn w:val="Standaardalinea-lettertype"/>
    <w:link w:val="Plattetekstinspringen2"/>
    <w:rsid w:val="009A2AB7"/>
    <w:rPr>
      <w:rFonts w:ascii="Arial" w:hAnsi="Arial"/>
      <w:sz w:val="22"/>
      <w:lang w:val="en-GB"/>
    </w:rPr>
  </w:style>
  <w:style w:type="paragraph" w:customStyle="1" w:styleId="Default">
    <w:name w:val="Default"/>
    <w:rsid w:val="009A2AB7"/>
    <w:pPr>
      <w:autoSpaceDE w:val="0"/>
      <w:autoSpaceDN w:val="0"/>
      <w:adjustRightInd w:val="0"/>
    </w:pPr>
    <w:rPr>
      <w:color w:val="000000"/>
      <w:sz w:val="24"/>
      <w:szCs w:val="24"/>
      <w:lang w:val="en-US"/>
    </w:rPr>
  </w:style>
  <w:style w:type="paragraph" w:styleId="Plattetekst2">
    <w:name w:val="Body Text 2"/>
    <w:basedOn w:val="Standaard"/>
    <w:link w:val="Plattetekst2Char"/>
    <w:rsid w:val="009A2AB7"/>
    <w:pPr>
      <w:spacing w:after="120" w:line="480" w:lineRule="auto"/>
    </w:pPr>
    <w:rPr>
      <w:rFonts w:eastAsia="Times New Roman"/>
    </w:rPr>
  </w:style>
  <w:style w:type="character" w:customStyle="1" w:styleId="Plattetekst2Char">
    <w:name w:val="Platte tekst 2 Char"/>
    <w:basedOn w:val="Standaardalinea-lettertype"/>
    <w:link w:val="Plattetekst2"/>
    <w:rsid w:val="009A2AB7"/>
    <w:rPr>
      <w:rFonts w:ascii="Arial" w:hAnsi="Arial"/>
      <w:sz w:val="22"/>
      <w:lang w:val="en-GB"/>
    </w:rPr>
  </w:style>
  <w:style w:type="character" w:styleId="Nadruk">
    <w:name w:val="Emphasis"/>
    <w:rsid w:val="009A2AB7"/>
    <w:rPr>
      <w:i/>
      <w:iCs/>
    </w:rPr>
  </w:style>
  <w:style w:type="paragraph" w:styleId="Plattetekst3">
    <w:name w:val="Body Text 3"/>
    <w:basedOn w:val="Standaard"/>
    <w:link w:val="Plattetekst3Char"/>
    <w:rsid w:val="009A2AB7"/>
    <w:pPr>
      <w:spacing w:after="120"/>
    </w:pPr>
    <w:rPr>
      <w:rFonts w:eastAsia="Times New Roman"/>
      <w:sz w:val="16"/>
      <w:szCs w:val="16"/>
    </w:rPr>
  </w:style>
  <w:style w:type="character" w:customStyle="1" w:styleId="Plattetekst3Char">
    <w:name w:val="Platte tekst 3 Char"/>
    <w:basedOn w:val="Standaardalinea-lettertype"/>
    <w:link w:val="Plattetekst3"/>
    <w:rsid w:val="009A2AB7"/>
    <w:rPr>
      <w:rFonts w:ascii="Arial" w:hAnsi="Arial"/>
      <w:sz w:val="16"/>
      <w:szCs w:val="16"/>
      <w:lang w:val="en-GB"/>
    </w:rPr>
  </w:style>
  <w:style w:type="paragraph" w:styleId="Platteteksteersteinspringing">
    <w:name w:val="Body Text First Indent"/>
    <w:basedOn w:val="Plattetekst"/>
    <w:link w:val="PlatteteksteersteinspringingChar"/>
    <w:rsid w:val="009A2AB7"/>
    <w:pPr>
      <w:ind w:firstLine="210"/>
    </w:pPr>
  </w:style>
  <w:style w:type="character" w:customStyle="1" w:styleId="PlatteteksteersteinspringingChar">
    <w:name w:val="Platte tekst eerste inspringing Char"/>
    <w:basedOn w:val="PlattetekstChar"/>
    <w:link w:val="Platteteksteersteinspringing"/>
    <w:rsid w:val="009A2AB7"/>
    <w:rPr>
      <w:rFonts w:ascii="Arial" w:hAnsi="Arial"/>
      <w:sz w:val="22"/>
      <w:lang w:val="en-GB"/>
    </w:rPr>
  </w:style>
  <w:style w:type="paragraph" w:styleId="Platteteksteersteinspringing2">
    <w:name w:val="Body Text First Indent 2"/>
    <w:basedOn w:val="Plattetekstinspringen"/>
    <w:link w:val="Platteteksteersteinspringing2Char"/>
    <w:rsid w:val="009A2AB7"/>
    <w:pPr>
      <w:ind w:firstLine="210"/>
    </w:pPr>
  </w:style>
  <w:style w:type="character" w:customStyle="1" w:styleId="Platteteksteersteinspringing2Char">
    <w:name w:val="Platte tekst eerste inspringing 2 Char"/>
    <w:basedOn w:val="PlattetekstinspringenChar"/>
    <w:link w:val="Platteteksteersteinspringing2"/>
    <w:rsid w:val="009A2AB7"/>
    <w:rPr>
      <w:rFonts w:ascii="Arial" w:hAnsi="Arial"/>
      <w:sz w:val="22"/>
      <w:lang w:val="en-GB"/>
    </w:rPr>
  </w:style>
  <w:style w:type="paragraph" w:styleId="Plattetekstinspringen3">
    <w:name w:val="Body Text Indent 3"/>
    <w:basedOn w:val="Standaard"/>
    <w:link w:val="Plattetekstinspringen3Char"/>
    <w:rsid w:val="009A2AB7"/>
    <w:pPr>
      <w:spacing w:after="120"/>
      <w:ind w:left="283"/>
    </w:pPr>
    <w:rPr>
      <w:rFonts w:eastAsia="Times New Roman"/>
      <w:sz w:val="16"/>
      <w:szCs w:val="16"/>
    </w:rPr>
  </w:style>
  <w:style w:type="character" w:customStyle="1" w:styleId="Plattetekstinspringen3Char">
    <w:name w:val="Platte tekst inspringen 3 Char"/>
    <w:basedOn w:val="Standaardalinea-lettertype"/>
    <w:link w:val="Plattetekstinspringen3"/>
    <w:rsid w:val="009A2AB7"/>
    <w:rPr>
      <w:rFonts w:ascii="Arial" w:hAnsi="Arial"/>
      <w:sz w:val="16"/>
      <w:szCs w:val="16"/>
      <w:lang w:val="en-GB"/>
    </w:rPr>
  </w:style>
  <w:style w:type="paragraph" w:customStyle="1" w:styleId="CaptionTable">
    <w:name w:val="Caption Table"/>
    <w:basedOn w:val="Bijschrift"/>
    <w:rsid w:val="009A2AB7"/>
    <w:pPr>
      <w:overflowPunct/>
      <w:autoSpaceDE/>
      <w:autoSpaceDN/>
      <w:adjustRightInd/>
      <w:spacing w:before="120" w:after="240"/>
      <w:jc w:val="center"/>
      <w:textAlignment w:val="auto"/>
    </w:pPr>
    <w:rPr>
      <w:rFonts w:ascii="Arial" w:eastAsia="Times New Roman" w:hAnsi="Arial"/>
      <w:bCs w:val="0"/>
      <w:color w:val="auto"/>
      <w:sz w:val="22"/>
      <w:szCs w:val="20"/>
      <w:lang w:val="en-GB"/>
    </w:rPr>
  </w:style>
  <w:style w:type="paragraph" w:styleId="Datum">
    <w:name w:val="Date"/>
    <w:basedOn w:val="Standaard"/>
    <w:next w:val="Standaard"/>
    <w:link w:val="DatumChar"/>
    <w:rsid w:val="009A2AB7"/>
    <w:rPr>
      <w:rFonts w:eastAsia="Times New Roman"/>
    </w:rPr>
  </w:style>
  <w:style w:type="character" w:customStyle="1" w:styleId="DatumChar">
    <w:name w:val="Datum Char"/>
    <w:basedOn w:val="Standaardalinea-lettertype"/>
    <w:link w:val="Datum"/>
    <w:rsid w:val="009A2AB7"/>
    <w:rPr>
      <w:rFonts w:ascii="Arial" w:hAnsi="Arial"/>
      <w:sz w:val="22"/>
      <w:lang w:val="en-GB"/>
    </w:rPr>
  </w:style>
  <w:style w:type="paragraph" w:styleId="Documentstructuur">
    <w:name w:val="Document Map"/>
    <w:basedOn w:val="Standaard"/>
    <w:link w:val="DocumentstructuurChar"/>
    <w:semiHidden/>
    <w:rsid w:val="009A2AB7"/>
    <w:pPr>
      <w:shd w:val="clear" w:color="auto" w:fill="000080"/>
    </w:pPr>
    <w:rPr>
      <w:rFonts w:ascii="Tahoma" w:eastAsia="Times New Roman" w:hAnsi="Tahoma" w:cs="Tahoma"/>
    </w:rPr>
  </w:style>
  <w:style w:type="character" w:customStyle="1" w:styleId="DocumentstructuurChar">
    <w:name w:val="Documentstructuur Char"/>
    <w:basedOn w:val="Standaardalinea-lettertype"/>
    <w:link w:val="Documentstructuur"/>
    <w:semiHidden/>
    <w:rsid w:val="009A2AB7"/>
    <w:rPr>
      <w:rFonts w:ascii="Tahoma" w:hAnsi="Tahoma" w:cs="Tahoma"/>
      <w:sz w:val="22"/>
      <w:shd w:val="clear" w:color="auto" w:fill="000080"/>
      <w:lang w:val="en-GB"/>
    </w:rPr>
  </w:style>
  <w:style w:type="paragraph" w:styleId="E-mailhandtekening">
    <w:name w:val="E-mail Signature"/>
    <w:basedOn w:val="Standaard"/>
    <w:link w:val="E-mailhandtekeningChar"/>
    <w:rsid w:val="009A2AB7"/>
    <w:rPr>
      <w:rFonts w:eastAsia="Times New Roman"/>
    </w:rPr>
  </w:style>
  <w:style w:type="character" w:customStyle="1" w:styleId="E-mailhandtekeningChar">
    <w:name w:val="E-mailhandtekening Char"/>
    <w:basedOn w:val="Standaardalinea-lettertype"/>
    <w:link w:val="E-mailhandtekening"/>
    <w:rsid w:val="009A2AB7"/>
    <w:rPr>
      <w:rFonts w:ascii="Arial" w:hAnsi="Arial"/>
      <w:sz w:val="22"/>
      <w:lang w:val="en-GB"/>
    </w:rPr>
  </w:style>
  <w:style w:type="paragraph" w:styleId="Eindnoottekst">
    <w:name w:val="endnote text"/>
    <w:basedOn w:val="Standaard"/>
    <w:link w:val="EindnoottekstChar"/>
    <w:semiHidden/>
    <w:rsid w:val="009A2AB7"/>
    <w:rPr>
      <w:rFonts w:eastAsia="Times New Roman"/>
      <w:sz w:val="20"/>
    </w:rPr>
  </w:style>
  <w:style w:type="character" w:customStyle="1" w:styleId="EindnoottekstChar">
    <w:name w:val="Eindnoottekst Char"/>
    <w:basedOn w:val="Standaardalinea-lettertype"/>
    <w:link w:val="Eindnoottekst"/>
    <w:semiHidden/>
    <w:rsid w:val="009A2AB7"/>
    <w:rPr>
      <w:rFonts w:ascii="Arial" w:hAnsi="Arial"/>
      <w:lang w:val="en-GB"/>
    </w:rPr>
  </w:style>
  <w:style w:type="paragraph" w:styleId="Adresenvelop">
    <w:name w:val="envelope address"/>
    <w:basedOn w:val="Standaard"/>
    <w:rsid w:val="009A2AB7"/>
    <w:pPr>
      <w:framePr w:w="7920" w:h="1980" w:hRule="exact" w:hSpace="180" w:wrap="auto" w:hAnchor="page" w:xAlign="center" w:yAlign="bottom"/>
      <w:ind w:left="2880"/>
    </w:pPr>
    <w:rPr>
      <w:rFonts w:eastAsia="Times New Roman" w:cs="Arial"/>
      <w:sz w:val="24"/>
      <w:szCs w:val="24"/>
    </w:rPr>
  </w:style>
  <w:style w:type="paragraph" w:styleId="Afzender">
    <w:name w:val="envelope return"/>
    <w:basedOn w:val="Standaard"/>
    <w:rsid w:val="009A2AB7"/>
    <w:rPr>
      <w:rFonts w:eastAsia="Times New Roman" w:cs="Arial"/>
      <w:sz w:val="20"/>
    </w:rPr>
  </w:style>
  <w:style w:type="character" w:customStyle="1" w:styleId="geo-decgeo">
    <w:name w:val="geo-dec geo"/>
    <w:basedOn w:val="Standaardalinea-lettertype"/>
    <w:rsid w:val="009A2AB7"/>
  </w:style>
  <w:style w:type="character" w:customStyle="1" w:styleId="geo-dms1">
    <w:name w:val="geo-dms1"/>
    <w:rsid w:val="009A2AB7"/>
    <w:rPr>
      <w:vanish w:val="0"/>
      <w:webHidden w:val="0"/>
    </w:rPr>
  </w:style>
  <w:style w:type="character" w:customStyle="1" w:styleId="geo-multi-punct1">
    <w:name w:val="geo-multi-punct1"/>
    <w:rsid w:val="009A2AB7"/>
    <w:rPr>
      <w:vanish/>
      <w:webHidden w:val="0"/>
    </w:rPr>
  </w:style>
  <w:style w:type="paragraph" w:styleId="HTML-adres">
    <w:name w:val="HTML Address"/>
    <w:basedOn w:val="Standaard"/>
    <w:link w:val="HTML-adresChar"/>
    <w:rsid w:val="009A2AB7"/>
    <w:rPr>
      <w:rFonts w:eastAsia="Times New Roman"/>
      <w:i/>
      <w:iCs/>
    </w:rPr>
  </w:style>
  <w:style w:type="character" w:customStyle="1" w:styleId="HTML-adresChar">
    <w:name w:val="HTML-adres Char"/>
    <w:basedOn w:val="Standaardalinea-lettertype"/>
    <w:link w:val="HTML-adres"/>
    <w:rsid w:val="009A2AB7"/>
    <w:rPr>
      <w:rFonts w:ascii="Arial" w:hAnsi="Arial"/>
      <w:i/>
      <w:iCs/>
      <w:sz w:val="22"/>
      <w:lang w:val="en-GB"/>
    </w:rPr>
  </w:style>
  <w:style w:type="paragraph" w:styleId="HTML-voorafopgemaakt">
    <w:name w:val="HTML Preformatted"/>
    <w:basedOn w:val="Standaard"/>
    <w:link w:val="HTML-voorafopgemaaktChar"/>
    <w:rsid w:val="009A2AB7"/>
    <w:rPr>
      <w:rFonts w:ascii="Courier New" w:eastAsia="Times New Roman" w:hAnsi="Courier New" w:cs="Courier New"/>
      <w:sz w:val="20"/>
    </w:rPr>
  </w:style>
  <w:style w:type="character" w:customStyle="1" w:styleId="HTML-voorafopgemaaktChar">
    <w:name w:val="HTML - vooraf opgemaakt Char"/>
    <w:basedOn w:val="Standaardalinea-lettertype"/>
    <w:link w:val="HTML-voorafopgemaakt"/>
    <w:rsid w:val="009A2AB7"/>
    <w:rPr>
      <w:rFonts w:ascii="Courier New" w:hAnsi="Courier New" w:cs="Courier New"/>
      <w:lang w:val="en-GB"/>
    </w:rPr>
  </w:style>
  <w:style w:type="paragraph" w:styleId="Index8">
    <w:name w:val="index 8"/>
    <w:basedOn w:val="Standaard"/>
    <w:next w:val="Standaard"/>
    <w:autoRedefine/>
    <w:semiHidden/>
    <w:rsid w:val="009A2AB7"/>
    <w:pPr>
      <w:ind w:left="1760" w:hanging="220"/>
    </w:pPr>
    <w:rPr>
      <w:rFonts w:eastAsia="Times New Roman"/>
    </w:rPr>
  </w:style>
  <w:style w:type="paragraph" w:styleId="Index9">
    <w:name w:val="index 9"/>
    <w:basedOn w:val="Standaard"/>
    <w:next w:val="Standaard"/>
    <w:autoRedefine/>
    <w:semiHidden/>
    <w:rsid w:val="009A2AB7"/>
    <w:pPr>
      <w:ind w:left="1980" w:hanging="220"/>
    </w:pPr>
    <w:rPr>
      <w:rFonts w:eastAsia="Times New Roman"/>
    </w:rPr>
  </w:style>
  <w:style w:type="character" w:customStyle="1" w:styleId="latitude1">
    <w:name w:val="latitude1"/>
    <w:basedOn w:val="Standaardalinea-lettertype"/>
    <w:rsid w:val="009A2AB7"/>
  </w:style>
  <w:style w:type="paragraph" w:styleId="Lijst">
    <w:name w:val="List"/>
    <w:basedOn w:val="Standaard"/>
    <w:rsid w:val="009A2AB7"/>
    <w:pPr>
      <w:ind w:left="283" w:hanging="283"/>
    </w:pPr>
    <w:rPr>
      <w:rFonts w:eastAsia="Times New Roman"/>
    </w:rPr>
  </w:style>
  <w:style w:type="paragraph" w:styleId="Lijst3">
    <w:name w:val="List 3"/>
    <w:basedOn w:val="Standaard"/>
    <w:rsid w:val="009A2AB7"/>
    <w:pPr>
      <w:ind w:left="849" w:hanging="283"/>
    </w:pPr>
    <w:rPr>
      <w:rFonts w:eastAsia="Times New Roman"/>
    </w:rPr>
  </w:style>
  <w:style w:type="paragraph" w:styleId="Lijst4">
    <w:name w:val="List 4"/>
    <w:basedOn w:val="Standaard"/>
    <w:rsid w:val="009A2AB7"/>
    <w:pPr>
      <w:ind w:left="1132" w:hanging="283"/>
    </w:pPr>
    <w:rPr>
      <w:rFonts w:eastAsia="Times New Roman"/>
    </w:rPr>
  </w:style>
  <w:style w:type="paragraph" w:styleId="Lijst5">
    <w:name w:val="List 5"/>
    <w:basedOn w:val="Standaard"/>
    <w:rsid w:val="009A2AB7"/>
    <w:pPr>
      <w:ind w:left="1415" w:hanging="283"/>
    </w:pPr>
    <w:rPr>
      <w:rFonts w:eastAsia="Times New Roman"/>
    </w:rPr>
  </w:style>
  <w:style w:type="paragraph" w:styleId="Lijstopsomteken3">
    <w:name w:val="List Bullet 3"/>
    <w:basedOn w:val="Standaard"/>
    <w:autoRedefine/>
    <w:rsid w:val="009A2AB7"/>
    <w:pPr>
      <w:numPr>
        <w:numId w:val="4"/>
      </w:numPr>
    </w:pPr>
    <w:rPr>
      <w:rFonts w:eastAsia="Times New Roman"/>
    </w:rPr>
  </w:style>
  <w:style w:type="paragraph" w:styleId="Lijstopsomteken5">
    <w:name w:val="List Bullet 5"/>
    <w:basedOn w:val="Standaard"/>
    <w:autoRedefine/>
    <w:rsid w:val="009A2AB7"/>
    <w:pPr>
      <w:numPr>
        <w:numId w:val="6"/>
      </w:numPr>
    </w:pPr>
    <w:rPr>
      <w:rFonts w:eastAsia="Times New Roman"/>
    </w:rPr>
  </w:style>
  <w:style w:type="paragraph" w:styleId="Lijstvoortzetting">
    <w:name w:val="List Continue"/>
    <w:basedOn w:val="Standaard"/>
    <w:rsid w:val="009A2AB7"/>
    <w:pPr>
      <w:spacing w:after="120"/>
      <w:ind w:left="283"/>
    </w:pPr>
    <w:rPr>
      <w:rFonts w:eastAsia="Times New Roman"/>
    </w:rPr>
  </w:style>
  <w:style w:type="paragraph" w:styleId="Lijstvoortzetting2">
    <w:name w:val="List Continue 2"/>
    <w:basedOn w:val="Standaard"/>
    <w:rsid w:val="009A2AB7"/>
    <w:pPr>
      <w:spacing w:after="120"/>
      <w:ind w:left="566"/>
    </w:pPr>
    <w:rPr>
      <w:rFonts w:eastAsia="Times New Roman"/>
    </w:rPr>
  </w:style>
  <w:style w:type="paragraph" w:styleId="Lijstvoortzetting3">
    <w:name w:val="List Continue 3"/>
    <w:basedOn w:val="Standaard"/>
    <w:rsid w:val="009A2AB7"/>
    <w:pPr>
      <w:spacing w:after="120"/>
      <w:ind w:left="849"/>
    </w:pPr>
    <w:rPr>
      <w:rFonts w:eastAsia="Times New Roman"/>
    </w:rPr>
  </w:style>
  <w:style w:type="paragraph" w:styleId="Lijstvoortzetting4">
    <w:name w:val="List Continue 4"/>
    <w:basedOn w:val="Standaard"/>
    <w:rsid w:val="009A2AB7"/>
    <w:pPr>
      <w:spacing w:after="120"/>
      <w:ind w:left="1132"/>
    </w:pPr>
    <w:rPr>
      <w:rFonts w:eastAsia="Times New Roman"/>
    </w:rPr>
  </w:style>
  <w:style w:type="paragraph" w:styleId="Lijstvoortzetting5">
    <w:name w:val="List Continue 5"/>
    <w:basedOn w:val="Standaard"/>
    <w:rsid w:val="009A2AB7"/>
    <w:pPr>
      <w:spacing w:after="120"/>
      <w:ind w:left="1415"/>
    </w:pPr>
    <w:rPr>
      <w:rFonts w:eastAsia="Times New Roman"/>
    </w:rPr>
  </w:style>
  <w:style w:type="paragraph" w:styleId="Lijstnummering">
    <w:name w:val="List Number"/>
    <w:basedOn w:val="Standaard"/>
    <w:rsid w:val="009A2AB7"/>
    <w:pPr>
      <w:numPr>
        <w:numId w:val="11"/>
      </w:numPr>
    </w:pPr>
    <w:rPr>
      <w:rFonts w:eastAsia="Times New Roman"/>
      <w:b/>
      <w:bCs/>
    </w:rPr>
  </w:style>
  <w:style w:type="paragraph" w:styleId="Lijstnummering2">
    <w:name w:val="List Number 2"/>
    <w:basedOn w:val="Standaard"/>
    <w:rsid w:val="009A2AB7"/>
    <w:pPr>
      <w:numPr>
        <w:numId w:val="7"/>
      </w:numPr>
    </w:pPr>
    <w:rPr>
      <w:rFonts w:eastAsia="Times New Roman"/>
    </w:rPr>
  </w:style>
  <w:style w:type="paragraph" w:styleId="Lijstnummering3">
    <w:name w:val="List Number 3"/>
    <w:basedOn w:val="Standaard"/>
    <w:rsid w:val="009A2AB7"/>
    <w:pPr>
      <w:numPr>
        <w:numId w:val="8"/>
      </w:numPr>
    </w:pPr>
    <w:rPr>
      <w:rFonts w:eastAsia="Times New Roman"/>
    </w:rPr>
  </w:style>
  <w:style w:type="paragraph" w:styleId="Lijstnummering4">
    <w:name w:val="List Number 4"/>
    <w:basedOn w:val="Standaard"/>
    <w:rsid w:val="009A2AB7"/>
    <w:pPr>
      <w:numPr>
        <w:numId w:val="9"/>
      </w:numPr>
    </w:pPr>
    <w:rPr>
      <w:rFonts w:eastAsia="Times New Roman"/>
    </w:rPr>
  </w:style>
  <w:style w:type="paragraph" w:styleId="Lijstnummering5">
    <w:name w:val="List Number 5"/>
    <w:basedOn w:val="Standaard"/>
    <w:rsid w:val="009A2AB7"/>
    <w:pPr>
      <w:numPr>
        <w:numId w:val="10"/>
      </w:numPr>
    </w:pPr>
    <w:rPr>
      <w:rFonts w:eastAsia="Times New Roman"/>
    </w:rPr>
  </w:style>
  <w:style w:type="character" w:customStyle="1" w:styleId="longitude1">
    <w:name w:val="longitude1"/>
    <w:basedOn w:val="Standaardalinea-lettertype"/>
    <w:rsid w:val="009A2AB7"/>
  </w:style>
  <w:style w:type="paragraph" w:styleId="Berichtkop">
    <w:name w:val="Message Header"/>
    <w:basedOn w:val="Standaard"/>
    <w:link w:val="BerichtkopChar"/>
    <w:rsid w:val="009A2AB7"/>
    <w:pPr>
      <w:pBdr>
        <w:top w:val="single" w:sz="6" w:space="1" w:color="auto"/>
        <w:left w:val="single" w:sz="6" w:space="1" w:color="auto"/>
        <w:bottom w:val="single" w:sz="6" w:space="1" w:color="auto"/>
        <w:right w:val="single" w:sz="6" w:space="1" w:color="auto"/>
      </w:pBdr>
      <w:shd w:val="pct20" w:color="auto" w:fill="auto"/>
      <w:ind w:left="1134" w:hanging="1134"/>
    </w:pPr>
    <w:rPr>
      <w:rFonts w:eastAsia="Times New Roman" w:cs="Arial"/>
      <w:sz w:val="24"/>
      <w:szCs w:val="24"/>
    </w:rPr>
  </w:style>
  <w:style w:type="character" w:customStyle="1" w:styleId="BerichtkopChar">
    <w:name w:val="Berichtkop Char"/>
    <w:basedOn w:val="Standaardalinea-lettertype"/>
    <w:link w:val="Berichtkop"/>
    <w:rsid w:val="009A2AB7"/>
    <w:rPr>
      <w:rFonts w:ascii="Arial" w:hAnsi="Arial" w:cs="Arial"/>
      <w:sz w:val="24"/>
      <w:szCs w:val="24"/>
      <w:shd w:val="pct20" w:color="auto" w:fill="auto"/>
      <w:lang w:val="en-GB"/>
    </w:rPr>
  </w:style>
  <w:style w:type="paragraph" w:styleId="Normaalweb">
    <w:name w:val="Normal (Web)"/>
    <w:basedOn w:val="Standaard"/>
    <w:rsid w:val="009A2AB7"/>
    <w:rPr>
      <w:rFonts w:ascii="Times New Roman" w:eastAsia="Times New Roman" w:hAnsi="Times New Roman"/>
      <w:sz w:val="24"/>
      <w:szCs w:val="24"/>
    </w:rPr>
  </w:style>
  <w:style w:type="paragraph" w:styleId="Notitiekop">
    <w:name w:val="Note Heading"/>
    <w:basedOn w:val="Standaard"/>
    <w:next w:val="Standaard"/>
    <w:link w:val="NotitiekopChar"/>
    <w:rsid w:val="009A2AB7"/>
    <w:rPr>
      <w:rFonts w:eastAsia="Times New Roman"/>
    </w:rPr>
  </w:style>
  <w:style w:type="character" w:customStyle="1" w:styleId="NotitiekopChar">
    <w:name w:val="Notitiekop Char"/>
    <w:basedOn w:val="Standaardalinea-lettertype"/>
    <w:link w:val="Notitiekop"/>
    <w:rsid w:val="009A2AB7"/>
    <w:rPr>
      <w:rFonts w:ascii="Arial" w:hAnsi="Arial"/>
      <w:sz w:val="22"/>
      <w:lang w:val="en-GB"/>
    </w:rPr>
  </w:style>
  <w:style w:type="character" w:customStyle="1" w:styleId="plainlinksneverexpand1">
    <w:name w:val="plainlinksneverexpand1"/>
    <w:basedOn w:val="Standaardalinea-lettertype"/>
    <w:rsid w:val="009A2AB7"/>
  </w:style>
  <w:style w:type="paragraph" w:styleId="Aanhef">
    <w:name w:val="Salutation"/>
    <w:basedOn w:val="Standaard"/>
    <w:next w:val="Standaard"/>
    <w:link w:val="AanhefChar"/>
    <w:rsid w:val="009A2AB7"/>
    <w:rPr>
      <w:rFonts w:eastAsia="Times New Roman"/>
    </w:rPr>
  </w:style>
  <w:style w:type="character" w:customStyle="1" w:styleId="AanhefChar">
    <w:name w:val="Aanhef Char"/>
    <w:basedOn w:val="Standaardalinea-lettertype"/>
    <w:link w:val="Aanhef"/>
    <w:rsid w:val="009A2AB7"/>
    <w:rPr>
      <w:rFonts w:ascii="Arial" w:hAnsi="Arial"/>
      <w:sz w:val="22"/>
      <w:lang w:val="en-GB"/>
    </w:rPr>
  </w:style>
  <w:style w:type="paragraph" w:styleId="Handtekening">
    <w:name w:val="Signature"/>
    <w:basedOn w:val="Standaard"/>
    <w:link w:val="HandtekeningChar"/>
    <w:rsid w:val="009A2AB7"/>
    <w:pPr>
      <w:ind w:left="4252"/>
    </w:pPr>
    <w:rPr>
      <w:rFonts w:eastAsia="Times New Roman"/>
    </w:rPr>
  </w:style>
  <w:style w:type="character" w:customStyle="1" w:styleId="HandtekeningChar">
    <w:name w:val="Handtekening Char"/>
    <w:basedOn w:val="Standaardalinea-lettertype"/>
    <w:link w:val="Handtekening"/>
    <w:rsid w:val="009A2AB7"/>
    <w:rPr>
      <w:rFonts w:ascii="Arial" w:hAnsi="Arial"/>
      <w:sz w:val="22"/>
      <w:lang w:val="en-GB"/>
    </w:rPr>
  </w:style>
  <w:style w:type="paragraph" w:styleId="Bronvermelding">
    <w:name w:val="table of authorities"/>
    <w:basedOn w:val="Standaard"/>
    <w:next w:val="Standaard"/>
    <w:semiHidden/>
    <w:rsid w:val="009A2AB7"/>
    <w:pPr>
      <w:ind w:left="220" w:hanging="220"/>
    </w:pPr>
    <w:rPr>
      <w:rFonts w:eastAsia="Times New Roman"/>
    </w:rPr>
  </w:style>
  <w:style w:type="paragraph" w:styleId="Kopbronvermelding">
    <w:name w:val="toa heading"/>
    <w:basedOn w:val="Standaard"/>
    <w:next w:val="Standaard"/>
    <w:semiHidden/>
    <w:rsid w:val="009A2AB7"/>
    <w:pPr>
      <w:spacing w:before="120"/>
    </w:pPr>
    <w:rPr>
      <w:rFonts w:eastAsia="Times New Roman" w:cs="Arial"/>
      <w:b/>
      <w:bCs/>
      <w:sz w:val="24"/>
      <w:szCs w:val="24"/>
    </w:rPr>
  </w:style>
  <w:style w:type="paragraph" w:customStyle="1" w:styleId="zIBusinessUnit1">
    <w:name w:val="zI_BusinessUnit1"/>
    <w:basedOn w:val="Text"/>
    <w:next w:val="Text"/>
    <w:rsid w:val="009A2AB7"/>
    <w:rPr>
      <w:b/>
      <w:bCs/>
      <w:noProof/>
      <w:sz w:val="14"/>
      <w:szCs w:val="20"/>
    </w:rPr>
  </w:style>
  <w:style w:type="paragraph" w:customStyle="1" w:styleId="zICompanyAddress1">
    <w:name w:val="zI_CompanyAddress1"/>
    <w:basedOn w:val="Text"/>
    <w:next w:val="Text"/>
    <w:rsid w:val="009A2AB7"/>
    <w:pPr>
      <w:tabs>
        <w:tab w:val="left" w:pos="907"/>
      </w:tabs>
      <w:spacing w:after="120"/>
    </w:pPr>
    <w:rPr>
      <w:sz w:val="14"/>
      <w:szCs w:val="20"/>
    </w:rPr>
  </w:style>
  <w:style w:type="paragraph" w:customStyle="1" w:styleId="zICompanyName1">
    <w:name w:val="zI_CompanyName1"/>
    <w:basedOn w:val="Text"/>
    <w:next w:val="Text"/>
    <w:rsid w:val="009A2AB7"/>
    <w:rPr>
      <w:rFonts w:ascii="Arial Black" w:hAnsi="Arial Black" w:cs="Arial"/>
      <w:noProof/>
      <w:sz w:val="18"/>
      <w:szCs w:val="20"/>
    </w:rPr>
  </w:style>
  <w:style w:type="paragraph" w:customStyle="1" w:styleId="zIFooter1">
    <w:name w:val="zI_Footer1"/>
    <w:basedOn w:val="Standaard"/>
    <w:rsid w:val="009A2AB7"/>
    <w:pPr>
      <w:spacing w:before="60" w:after="60"/>
    </w:pPr>
    <w:rPr>
      <w:rFonts w:eastAsia="Times New Roman"/>
      <w:noProof/>
      <w:sz w:val="14"/>
    </w:rPr>
  </w:style>
  <w:style w:type="paragraph" w:customStyle="1" w:styleId="zIFooter2">
    <w:name w:val="zI_Footer2"/>
    <w:basedOn w:val="Standaard"/>
    <w:next w:val="Text"/>
    <w:rsid w:val="009A2AB7"/>
    <w:rPr>
      <w:rFonts w:eastAsia="Times New Roman"/>
      <w:sz w:val="12"/>
    </w:rPr>
  </w:style>
  <w:style w:type="character" w:customStyle="1" w:styleId="ps-large-tps-bold-t">
    <w:name w:val="ps-large-t ps-bold-t"/>
    <w:basedOn w:val="Standaardalinea-lettertype"/>
    <w:rsid w:val="009A2AB7"/>
  </w:style>
  <w:style w:type="character" w:customStyle="1" w:styleId="bold1">
    <w:name w:val="bold1"/>
    <w:rsid w:val="009A2AB7"/>
    <w:rPr>
      <w:b/>
      <w:bCs/>
    </w:rPr>
  </w:style>
  <w:style w:type="table" w:styleId="Tabelraster">
    <w:name w:val="Table Grid"/>
    <w:basedOn w:val="Standaardtabel"/>
    <w:uiPriority w:val="59"/>
    <w:rsid w:val="009A2AB7"/>
    <w:pPr>
      <w:overflowPunct w:val="0"/>
      <w:autoSpaceDE w:val="0"/>
      <w:autoSpaceDN w:val="0"/>
      <w:adjustRightInd w:val="0"/>
      <w:textAlignment w:val="baseline"/>
    </w:pPr>
    <w:rPr>
      <w:lang w:eastAsia="nl-N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eenafstand1">
    <w:name w:val="Geen afstand1"/>
    <w:link w:val="NoSpacingChar"/>
    <w:rsid w:val="009A2AB7"/>
    <w:rPr>
      <w:rFonts w:ascii="Calibri" w:hAnsi="Calibri"/>
    </w:rPr>
  </w:style>
  <w:style w:type="character" w:customStyle="1" w:styleId="NoSpacingChar">
    <w:name w:val="No Spacing Char"/>
    <w:link w:val="Geenafstand1"/>
    <w:locked/>
    <w:rsid w:val="009A2AB7"/>
    <w:rPr>
      <w:rFonts w:ascii="Calibri" w:hAnsi="Calibri"/>
    </w:rPr>
  </w:style>
  <w:style w:type="paragraph" w:customStyle="1" w:styleId="Lijstalinea1">
    <w:name w:val="Lijstalinea1"/>
    <w:basedOn w:val="Standaard"/>
    <w:rsid w:val="009A2AB7"/>
    <w:pPr>
      <w:ind w:left="720"/>
      <w:contextualSpacing/>
    </w:pPr>
    <w:rPr>
      <w:rFonts w:ascii="Calibri" w:eastAsia="Times New Roman" w:hAnsi="Calibri"/>
    </w:rPr>
  </w:style>
  <w:style w:type="paragraph" w:customStyle="1" w:styleId="Opmaakprofiel1">
    <w:name w:val="Opmaakprofiel1"/>
    <w:basedOn w:val="Kop4"/>
    <w:rsid w:val="009A2AB7"/>
    <w:pPr>
      <w:numPr>
        <w:ilvl w:val="0"/>
        <w:numId w:val="0"/>
      </w:numPr>
      <w:tabs>
        <w:tab w:val="num" w:pos="2880"/>
      </w:tabs>
    </w:pPr>
    <w:rPr>
      <w:sz w:val="22"/>
      <w:lang w:val="en-US"/>
    </w:rPr>
  </w:style>
  <w:style w:type="paragraph" w:customStyle="1" w:styleId="Opmaakprofiel2">
    <w:name w:val="Opmaakprofiel2"/>
    <w:basedOn w:val="Kop3"/>
    <w:rsid w:val="009A2AB7"/>
    <w:pPr>
      <w:numPr>
        <w:ilvl w:val="0"/>
        <w:numId w:val="0"/>
      </w:numPr>
      <w:tabs>
        <w:tab w:val="num" w:pos="2160"/>
      </w:tabs>
    </w:pPr>
    <w:rPr>
      <w:sz w:val="24"/>
      <w:lang w:val="en-US"/>
    </w:rPr>
  </w:style>
  <w:style w:type="paragraph" w:customStyle="1" w:styleId="Standard">
    <w:name w:val="Standard"/>
    <w:basedOn w:val="Standaard"/>
    <w:rsid w:val="009A2AB7"/>
    <w:pPr>
      <w:spacing w:line="360" w:lineRule="auto"/>
      <w:jc w:val="center"/>
    </w:pPr>
    <w:rPr>
      <w:rFonts w:ascii="Times" w:eastAsia="Times New Roman" w:hAnsi="Times"/>
      <w:lang w:val="fr-FR" w:eastAsia="fr-FR"/>
    </w:rPr>
  </w:style>
  <w:style w:type="paragraph" w:customStyle="1" w:styleId="Rpertoire">
    <w:name w:val="Répertoire"/>
    <w:basedOn w:val="Standaard"/>
    <w:rsid w:val="009A2AB7"/>
    <w:pPr>
      <w:widowControl w:val="0"/>
      <w:suppressAutoHyphens/>
      <w:spacing w:line="360" w:lineRule="auto"/>
      <w:jc w:val="both"/>
    </w:pPr>
    <w:rPr>
      <w:rFonts w:ascii="Times New Roman" w:eastAsia="Times New Roman" w:hAnsi="Times New Roman"/>
      <w:lang w:val="fr-FR" w:eastAsia="fr-FR"/>
    </w:rPr>
  </w:style>
  <w:style w:type="paragraph" w:styleId="Citaat">
    <w:name w:val="Quote"/>
    <w:basedOn w:val="Standaard"/>
    <w:next w:val="Standaard"/>
    <w:link w:val="CitaatChar"/>
    <w:uiPriority w:val="29"/>
    <w:rsid w:val="009A2AB7"/>
    <w:rPr>
      <w:rFonts w:eastAsia="Times New Roman"/>
      <w:i/>
      <w:iCs/>
      <w:color w:val="000000"/>
    </w:rPr>
  </w:style>
  <w:style w:type="character" w:customStyle="1" w:styleId="CitaatChar">
    <w:name w:val="Citaat Char"/>
    <w:basedOn w:val="Standaardalinea-lettertype"/>
    <w:link w:val="Citaat"/>
    <w:uiPriority w:val="29"/>
    <w:rsid w:val="009A2AB7"/>
    <w:rPr>
      <w:rFonts w:ascii="Arial" w:hAnsi="Arial"/>
      <w:i/>
      <w:iCs/>
      <w:color w:val="000000"/>
      <w:sz w:val="22"/>
      <w:lang w:val="en-GB"/>
    </w:rPr>
  </w:style>
  <w:style w:type="character" w:customStyle="1" w:styleId="CitaatChar1">
    <w:name w:val="Citaat Char1"/>
    <w:basedOn w:val="Standaardalinea-lettertype"/>
    <w:uiPriority w:val="29"/>
    <w:rsid w:val="009A2AB7"/>
    <w:rPr>
      <w:rFonts w:ascii="Arial" w:hAnsi="Arial"/>
      <w:i/>
      <w:iCs/>
      <w:color w:val="000000"/>
      <w:sz w:val="22"/>
      <w:lang w:val="en-GB" w:eastAsia="en-US"/>
    </w:rPr>
  </w:style>
  <w:style w:type="character" w:customStyle="1" w:styleId="Intensievebenadrukking1">
    <w:name w:val="Intensieve benadrukking1"/>
    <w:basedOn w:val="Standaardalinea-lettertype"/>
    <w:rsid w:val="009A2AB7"/>
    <w:rPr>
      <w:b/>
      <w:bCs/>
      <w:i/>
      <w:iCs/>
      <w:color w:val="4F81BD"/>
    </w:rPr>
  </w:style>
  <w:style w:type="paragraph" w:customStyle="1" w:styleId="Lijstalinea2">
    <w:name w:val="Lijstalinea2"/>
    <w:basedOn w:val="Standaard"/>
    <w:rsid w:val="009A2AB7"/>
    <w:pPr>
      <w:overflowPunct/>
      <w:autoSpaceDE/>
      <w:autoSpaceDN/>
      <w:adjustRightInd/>
      <w:spacing w:after="200" w:line="276" w:lineRule="auto"/>
      <w:ind w:left="720"/>
      <w:textAlignment w:val="auto"/>
    </w:pPr>
    <w:rPr>
      <w:rFonts w:ascii="Frutiger" w:eastAsia="Times New Roman" w:hAnsi="Frutiger" w:cs="Raavi"/>
      <w:sz w:val="20"/>
      <w:szCs w:val="22"/>
    </w:rPr>
  </w:style>
  <w:style w:type="character" w:customStyle="1" w:styleId="Subtielebenadrukking1">
    <w:name w:val="Subtiele benadrukking1"/>
    <w:basedOn w:val="Standaardalinea-lettertype"/>
    <w:rsid w:val="009A2AB7"/>
    <w:rPr>
      <w:rFonts w:cs="Times New Roman"/>
      <w:i/>
      <w:iCs/>
      <w:color w:val="808080"/>
    </w:rPr>
  </w:style>
  <w:style w:type="paragraph" w:customStyle="1" w:styleId="opm">
    <w:name w:val="opm"/>
    <w:basedOn w:val="Text"/>
    <w:rsid w:val="009A2AB7"/>
    <w:pPr>
      <w:jc w:val="center"/>
    </w:pPr>
    <w:rPr>
      <w:szCs w:val="20"/>
      <w:lang w:val="en-US"/>
    </w:rPr>
  </w:style>
  <w:style w:type="paragraph" w:customStyle="1" w:styleId="opmaakwissen">
    <w:name w:val="opmaak wissen"/>
    <w:basedOn w:val="Lijst"/>
    <w:rsid w:val="009A2AB7"/>
    <w:pPr>
      <w:overflowPunct/>
      <w:autoSpaceDE/>
      <w:autoSpaceDN/>
      <w:adjustRightInd/>
      <w:jc w:val="both"/>
      <w:textAlignment w:val="auto"/>
    </w:pPr>
    <w:rPr>
      <w:rFonts w:ascii="Times New Roman" w:hAnsi="Times New Roman"/>
      <w:sz w:val="20"/>
      <w:szCs w:val="24"/>
      <w:lang w:eastAsia="nl-NL"/>
    </w:rPr>
  </w:style>
  <w:style w:type="paragraph" w:customStyle="1" w:styleId="NootKop">
    <w:name w:val="Noot Kop"/>
    <w:basedOn w:val="Standaard"/>
    <w:next w:val="Standaard"/>
    <w:link w:val="NootKopChar"/>
    <w:rsid w:val="009A2AB7"/>
    <w:pPr>
      <w:spacing w:before="240" w:after="120"/>
      <w:jc w:val="both"/>
    </w:pPr>
    <w:rPr>
      <w:rFonts w:ascii="Times New Roman" w:eastAsia="Times New Roman" w:hAnsi="Times New Roman"/>
      <w:b/>
      <w:sz w:val="18"/>
      <w:szCs w:val="24"/>
    </w:rPr>
  </w:style>
  <w:style w:type="character" w:customStyle="1" w:styleId="NootKopChar">
    <w:name w:val="Noot Kop Char"/>
    <w:basedOn w:val="Standaardalinea-lettertype"/>
    <w:link w:val="NootKop"/>
    <w:rsid w:val="009A2AB7"/>
    <w:rPr>
      <w:b/>
      <w:sz w:val="18"/>
      <w:szCs w:val="24"/>
      <w:lang w:val="en-GB"/>
    </w:rPr>
  </w:style>
  <w:style w:type="character" w:customStyle="1" w:styleId="Titelvanboek1">
    <w:name w:val="Titel van boek1"/>
    <w:basedOn w:val="Standaardalinea-lettertype"/>
    <w:rsid w:val="009A2AB7"/>
    <w:rPr>
      <w:b/>
      <w:bCs/>
      <w:smallCaps/>
      <w:spacing w:val="5"/>
    </w:rPr>
  </w:style>
  <w:style w:type="paragraph" w:customStyle="1" w:styleId="Standaardinspringing2">
    <w:name w:val="Standaardinspringing2"/>
    <w:basedOn w:val="Standaard"/>
    <w:rsid w:val="009A2AB7"/>
    <w:pPr>
      <w:ind w:left="1134"/>
    </w:pPr>
    <w:rPr>
      <w:rFonts w:ascii="Times New Roman" w:eastAsia="Times New Roman" w:hAnsi="Times New Roman"/>
      <w:sz w:val="24"/>
    </w:rPr>
  </w:style>
  <w:style w:type="paragraph" w:customStyle="1" w:styleId="Bijschrift1">
    <w:name w:val="Bijschrift1"/>
    <w:basedOn w:val="Bijschrift"/>
    <w:autoRedefine/>
    <w:rsid w:val="009A2AB7"/>
    <w:pPr>
      <w:spacing w:before="120" w:after="240"/>
    </w:pPr>
    <w:rPr>
      <w:rFonts w:ascii="Arial" w:eastAsia="Times New Roman" w:hAnsi="Arial"/>
      <w:bCs w:val="0"/>
      <w:color w:val="auto"/>
      <w:szCs w:val="20"/>
      <w:lang w:val="en-GB"/>
    </w:rPr>
  </w:style>
  <w:style w:type="character" w:styleId="HTMLCode">
    <w:name w:val="HTML Code"/>
    <w:basedOn w:val="Standaardalinea-lettertype"/>
    <w:semiHidden/>
    <w:rsid w:val="009A2AB7"/>
    <w:rPr>
      <w:rFonts w:ascii="Courier New" w:hAnsi="Courier New" w:cs="Courier New"/>
      <w:sz w:val="20"/>
      <w:szCs w:val="20"/>
    </w:rPr>
  </w:style>
  <w:style w:type="paragraph" w:customStyle="1" w:styleId="NootKopCharChar">
    <w:name w:val="Noot Kop Char Char"/>
    <w:basedOn w:val="Standaard"/>
    <w:next w:val="Standaard"/>
    <w:link w:val="NootKopCharCharChar"/>
    <w:rsid w:val="009A2AB7"/>
    <w:pPr>
      <w:spacing w:before="240" w:after="120"/>
      <w:ind w:left="567"/>
      <w:jc w:val="both"/>
    </w:pPr>
    <w:rPr>
      <w:rFonts w:eastAsia="Times New Roman"/>
      <w:b/>
      <w:sz w:val="18"/>
      <w:szCs w:val="24"/>
      <w:lang w:eastAsia="nl-NL"/>
    </w:rPr>
  </w:style>
  <w:style w:type="character" w:customStyle="1" w:styleId="NootCharChar">
    <w:name w:val="Noot Char Char"/>
    <w:basedOn w:val="Standaardalinea-lettertype"/>
    <w:rsid w:val="009A2AB7"/>
    <w:rPr>
      <w:sz w:val="18"/>
      <w:szCs w:val="24"/>
      <w:lang w:val="nl-NL" w:eastAsia="nl-NL" w:bidi="ar-SA"/>
    </w:rPr>
  </w:style>
  <w:style w:type="character" w:customStyle="1" w:styleId="NootKopCharCharChar">
    <w:name w:val="Noot Kop Char Char Char"/>
    <w:basedOn w:val="NootCharChar"/>
    <w:link w:val="NootKopCharChar"/>
    <w:rsid w:val="009A2AB7"/>
    <w:rPr>
      <w:rFonts w:ascii="Arial" w:hAnsi="Arial"/>
      <w:b/>
      <w:sz w:val="18"/>
      <w:szCs w:val="24"/>
      <w:lang w:val="en-GB" w:eastAsia="nl-NL" w:bidi="ar-SA"/>
    </w:rPr>
  </w:style>
  <w:style w:type="paragraph" w:customStyle="1" w:styleId="Figuurnummer">
    <w:name w:val="Figuurnummer"/>
    <w:basedOn w:val="Bijschrift"/>
    <w:rsid w:val="009A2AB7"/>
    <w:pPr>
      <w:spacing w:before="120" w:after="240"/>
    </w:pPr>
    <w:rPr>
      <w:rFonts w:ascii="Arial" w:eastAsia="Times New Roman" w:hAnsi="Arial"/>
      <w:bCs w:val="0"/>
      <w:color w:val="auto"/>
      <w:sz w:val="20"/>
      <w:szCs w:val="20"/>
      <w:lang w:val="en-GB"/>
    </w:rPr>
  </w:style>
  <w:style w:type="paragraph" w:customStyle="1" w:styleId="Opmaakprofiel3">
    <w:name w:val="Opmaakprofiel3"/>
    <w:basedOn w:val="Inhopg3"/>
    <w:rsid w:val="009A2AB7"/>
    <w:pPr>
      <w:tabs>
        <w:tab w:val="left" w:pos="1728"/>
        <w:tab w:val="right" w:leader="dot" w:pos="9355"/>
      </w:tabs>
      <w:ind w:left="1134" w:right="566" w:hanging="567"/>
    </w:pPr>
    <w:rPr>
      <w:rFonts w:ascii="Arial" w:eastAsia="Times New Roman" w:hAnsi="Arial" w:cs="Times New Roman"/>
      <w:i w:val="0"/>
      <w:iCs w:val="0"/>
      <w:noProof/>
      <w:sz w:val="20"/>
      <w:lang w:val="nl-NL"/>
    </w:rPr>
  </w:style>
  <w:style w:type="character" w:customStyle="1" w:styleId="Intensievebenadrukking2">
    <w:name w:val="Intensieve benadrukking2"/>
    <w:basedOn w:val="Standaardalinea-lettertype"/>
    <w:rsid w:val="009A2AB7"/>
    <w:rPr>
      <w:b/>
      <w:bCs/>
      <w:i/>
      <w:iCs/>
      <w:color w:val="4F81BD"/>
    </w:rPr>
  </w:style>
  <w:style w:type="character" w:customStyle="1" w:styleId="Heading5noNrChar">
    <w:name w:val="Heading 5 no Nr. Char"/>
    <w:basedOn w:val="Standaardalinea-lettertype"/>
    <w:link w:val="Heading5noNr"/>
    <w:rsid w:val="009A2AB7"/>
    <w:rPr>
      <w:rFonts w:ascii="Arial" w:eastAsiaTheme="majorEastAsia" w:hAnsi="Arial" w:cstheme="majorBidi"/>
      <w:b/>
      <w:sz w:val="24"/>
      <w:lang w:val="en-GB"/>
    </w:rPr>
  </w:style>
  <w:style w:type="paragraph" w:customStyle="1" w:styleId="Standaardinspringing3">
    <w:name w:val="Standaardinspringing3"/>
    <w:basedOn w:val="Standaard"/>
    <w:rsid w:val="009A2AB7"/>
    <w:pPr>
      <w:ind w:left="1134"/>
    </w:pPr>
    <w:rPr>
      <w:rFonts w:ascii="Times New Roman" w:eastAsia="Times New Roman" w:hAnsi="Times New Roman"/>
      <w:sz w:val="24"/>
    </w:rPr>
  </w:style>
  <w:style w:type="character" w:customStyle="1" w:styleId="Intensievebenadrukking3">
    <w:name w:val="Intensieve benadrukking3"/>
    <w:basedOn w:val="Standaardalinea-lettertype"/>
    <w:rsid w:val="009A2AB7"/>
    <w:rPr>
      <w:b/>
      <w:bCs/>
      <w:i/>
      <w:iCs/>
      <w:color w:val="4F81BD"/>
    </w:rPr>
  </w:style>
  <w:style w:type="paragraph" w:customStyle="1" w:styleId="Bijschrift10">
    <w:name w:val="Bijschrift 1"/>
    <w:basedOn w:val="Bijschrift"/>
    <w:autoRedefine/>
    <w:qFormat/>
    <w:rsid w:val="009A2AB7"/>
    <w:pPr>
      <w:spacing w:before="120" w:after="240"/>
    </w:pPr>
    <w:rPr>
      <w:rFonts w:ascii="Arial" w:eastAsia="Times New Roman" w:hAnsi="Arial"/>
      <w:bCs w:val="0"/>
      <w:color w:val="auto"/>
      <w:szCs w:val="20"/>
      <w:lang w:val="en-GB"/>
    </w:rPr>
  </w:style>
  <w:style w:type="table" w:styleId="Lichtelijst-accent1">
    <w:name w:val="Light List Accent 1"/>
    <w:basedOn w:val="Standaardtabel"/>
    <w:uiPriority w:val="61"/>
    <w:rsid w:val="009A2AB7"/>
    <w:rPr>
      <w:lang w:eastAsia="nl-NL"/>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
    <w:name w:val="st"/>
    <w:basedOn w:val="Standaardalinea-lettertype"/>
    <w:rsid w:val="009A2AB7"/>
  </w:style>
  <w:style w:type="character" w:customStyle="1" w:styleId="wordentry">
    <w:name w:val="wordentry"/>
    <w:basedOn w:val="Standaardalinea-lettertype"/>
    <w:rsid w:val="009A2AB7"/>
  </w:style>
  <w:style w:type="table" w:styleId="Lichtelijst">
    <w:name w:val="Light List"/>
    <w:basedOn w:val="Standaardtabel"/>
    <w:uiPriority w:val="61"/>
    <w:rsid w:val="009A2AB7"/>
    <w:rPr>
      <w:lang w:eastAsia="nl-NL"/>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l-NL"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qFormat="1"/>
    <w:lsdException w:name="table of figures" w:uiPriority="99"/>
    <w:lsdException w:name="endnote reference" w:uiPriority="99"/>
    <w:lsdException w:name="Title" w:semiHidden="0" w:unhideWhenUsed="0"/>
    <w:lsdException w:name="Default Paragraph Font" w:uiPriority="1"/>
    <w:lsdException w:name="Subtitle" w:semiHidden="0" w:unhideWhenUsed="0"/>
    <w:lsdException w:name="Hyperlink" w:uiPriority="99"/>
    <w:lsdException w:name="Strong" w:semiHidden="0" w:unhideWhenUsed="0" w:qFormat="1"/>
    <w:lsdException w:name="Emphasis" w:semiHidden="0" w:unhideWhenUsed="0"/>
    <w:lsdException w:name="HTML Top of Form" w:uiPriority="99"/>
    <w:lsdException w:name="HTML Bottom of Form" w:uiPriority="99"/>
    <w:lsdException w:name="HTML Acronym" w:uiPriority="99"/>
    <w:lsdException w:name="HTML Cit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ard">
    <w:name w:val="Normal"/>
    <w:qFormat/>
    <w:rsid w:val="00506A55"/>
    <w:pPr>
      <w:overflowPunct w:val="0"/>
      <w:autoSpaceDE w:val="0"/>
      <w:autoSpaceDN w:val="0"/>
      <w:adjustRightInd w:val="0"/>
      <w:textAlignment w:val="baseline"/>
    </w:pPr>
    <w:rPr>
      <w:rFonts w:ascii="Arial" w:eastAsia="MS Mincho" w:hAnsi="Arial"/>
      <w:sz w:val="22"/>
      <w:lang w:val="en-GB"/>
    </w:rPr>
  </w:style>
  <w:style w:type="paragraph" w:styleId="Kop1">
    <w:name w:val="heading 1"/>
    <w:aliases w:val="Hoofdstuk,Module"/>
    <w:basedOn w:val="Standaard"/>
    <w:next w:val="Kop2"/>
    <w:link w:val="Kop1Char"/>
    <w:qFormat/>
    <w:rsid w:val="00506A55"/>
    <w:pPr>
      <w:keepNext/>
      <w:numPr>
        <w:numId w:val="2"/>
      </w:numPr>
      <w:spacing w:before="240" w:after="120" w:line="480" w:lineRule="atLeast"/>
      <w:outlineLvl w:val="0"/>
    </w:pPr>
    <w:rPr>
      <w:rFonts w:eastAsiaTheme="majorEastAsia" w:cstheme="majorBidi"/>
      <w:b/>
      <w:sz w:val="32"/>
    </w:rPr>
  </w:style>
  <w:style w:type="paragraph" w:styleId="Kop2">
    <w:name w:val="heading 2"/>
    <w:aliases w:val="Alinea,2,Para level 2,h2,heading 2,Level 2,hd2,w2,sub-sect,Titre 2,l2,l 2,two,Memo 2,21,22,23,24,211,221,231,Sub,Module + Onder: (Enkel,Auto,0,75 pt Lijndikte),Module + ...,Module + Onder: (Enkel1,Auto1,01,75 pt Lijndikte)1"/>
    <w:basedOn w:val="Standaard"/>
    <w:next w:val="Standaard"/>
    <w:link w:val="Kop2Char"/>
    <w:qFormat/>
    <w:rsid w:val="00506A55"/>
    <w:pPr>
      <w:keepNext/>
      <w:numPr>
        <w:ilvl w:val="1"/>
        <w:numId w:val="2"/>
      </w:numPr>
      <w:spacing w:before="240"/>
      <w:outlineLvl w:val="1"/>
    </w:pPr>
    <w:rPr>
      <w:rFonts w:eastAsiaTheme="majorEastAsia" w:cstheme="majorBidi"/>
      <w:b/>
      <w:sz w:val="24"/>
    </w:rPr>
  </w:style>
  <w:style w:type="paragraph" w:styleId="Kop3">
    <w:name w:val="heading 3"/>
    <w:aliases w:val="paragraaf,Paragraaf"/>
    <w:basedOn w:val="Kop2"/>
    <w:next w:val="Standaard"/>
    <w:link w:val="Kop3Char"/>
    <w:qFormat/>
    <w:rsid w:val="00506A55"/>
    <w:pPr>
      <w:numPr>
        <w:ilvl w:val="2"/>
      </w:numPr>
      <w:outlineLvl w:val="2"/>
    </w:pPr>
    <w:rPr>
      <w:sz w:val="22"/>
    </w:rPr>
  </w:style>
  <w:style w:type="paragraph" w:styleId="Kop4">
    <w:name w:val="heading 4"/>
    <w:aliases w:val="Onderdeel,Sectie"/>
    <w:basedOn w:val="Kop2"/>
    <w:next w:val="Standaard"/>
    <w:link w:val="Kop4Char"/>
    <w:qFormat/>
    <w:rsid w:val="00506A55"/>
    <w:pPr>
      <w:numPr>
        <w:ilvl w:val="3"/>
      </w:numPr>
      <w:outlineLvl w:val="3"/>
    </w:pPr>
  </w:style>
  <w:style w:type="paragraph" w:styleId="Kop5">
    <w:name w:val="heading 5"/>
    <w:basedOn w:val="Kop2"/>
    <w:next w:val="Standaard"/>
    <w:link w:val="Kop5Char"/>
    <w:qFormat/>
    <w:rsid w:val="00506A55"/>
    <w:pPr>
      <w:numPr>
        <w:ilvl w:val="4"/>
      </w:numPr>
      <w:outlineLvl w:val="4"/>
    </w:pPr>
  </w:style>
  <w:style w:type="paragraph" w:styleId="Kop6">
    <w:name w:val="heading 6"/>
    <w:basedOn w:val="Kop2"/>
    <w:next w:val="Standaard"/>
    <w:link w:val="Kop6Char"/>
    <w:qFormat/>
    <w:rsid w:val="00506A55"/>
    <w:pPr>
      <w:numPr>
        <w:ilvl w:val="5"/>
      </w:numPr>
      <w:outlineLvl w:val="5"/>
    </w:pPr>
  </w:style>
  <w:style w:type="paragraph" w:styleId="Kop7">
    <w:name w:val="heading 7"/>
    <w:aliases w:val="7,Para level 7,h7,heading 7,71,Para level 71,h71,heading 71,72,Para level 72,h72,heading 72,73,Para level 73,h73,heading 73,74,Para level 74,h74,heading 74,75,Para level 75,h75,heading 75,76,Para level 76,h76,heading 76,77,Para level 77,h77,78"/>
    <w:basedOn w:val="Kop2"/>
    <w:next w:val="Standaard"/>
    <w:link w:val="Kop7Char"/>
    <w:qFormat/>
    <w:rsid w:val="00506A55"/>
    <w:pPr>
      <w:numPr>
        <w:ilvl w:val="6"/>
      </w:numPr>
      <w:outlineLvl w:val="6"/>
    </w:pPr>
  </w:style>
  <w:style w:type="paragraph" w:styleId="Kop8">
    <w:name w:val="heading 8"/>
    <w:aliases w:val="8,h8,heading 8,81,h81,heading 81,82,h82,heading 82,83,h83,heading 83,84,h84,heading 84,85,h85,heading 85,86,h86,heading 86,87,h87,heading 87,88,h88,heading 88,811,h811,heading 811,821,h821,heading 821,831,h831,heading 831,841,h841,heading 841"/>
    <w:basedOn w:val="Kop2"/>
    <w:next w:val="Standaard"/>
    <w:link w:val="Kop8Char"/>
    <w:qFormat/>
    <w:rsid w:val="00506A55"/>
    <w:pPr>
      <w:numPr>
        <w:ilvl w:val="7"/>
      </w:numPr>
      <w:outlineLvl w:val="7"/>
    </w:pPr>
  </w:style>
  <w:style w:type="paragraph" w:styleId="Kop9">
    <w:name w:val="heading 9"/>
    <w:basedOn w:val="Kop2"/>
    <w:next w:val="Standaard"/>
    <w:link w:val="Kop9Char"/>
    <w:qFormat/>
    <w:rsid w:val="00506A55"/>
    <w:pPr>
      <w:numPr>
        <w:ilvl w:val="0"/>
        <w:numId w:val="0"/>
      </w:numPr>
      <w:outlineLvl w:val="8"/>
    </w:p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aliases w:val="Alinea Char,2 Char1,Para level 2 Char1,h2 Char1,heading 2 Char1,Level 2 Char1,hd2 Char1,w2 Char1,sub-sect Char1,Titre 2 Char1,l2 Char1,l 2 Char1,two Char1,Memo 2 Char1,21 Char1,22 Char1,23 Char1,24 Char1,211 Char1,221 Char1,231 Char1,0 Char"/>
    <w:basedOn w:val="Standaardalinea-lettertype"/>
    <w:link w:val="Kop2"/>
    <w:rsid w:val="00506A55"/>
    <w:rPr>
      <w:rFonts w:ascii="Arial" w:eastAsiaTheme="majorEastAsia" w:hAnsi="Arial" w:cstheme="majorBidi"/>
      <w:b/>
      <w:sz w:val="24"/>
      <w:lang w:val="en-GB"/>
    </w:rPr>
  </w:style>
  <w:style w:type="character" w:customStyle="1" w:styleId="Kop1Char">
    <w:name w:val="Kop 1 Char"/>
    <w:aliases w:val="Hoofdstuk Char,Module Char"/>
    <w:basedOn w:val="Standaardalinea-lettertype"/>
    <w:link w:val="Kop1"/>
    <w:rsid w:val="00506A55"/>
    <w:rPr>
      <w:rFonts w:ascii="Arial" w:eastAsiaTheme="majorEastAsia" w:hAnsi="Arial" w:cstheme="majorBidi"/>
      <w:b/>
      <w:sz w:val="32"/>
      <w:lang w:val="en-GB"/>
    </w:rPr>
  </w:style>
  <w:style w:type="character" w:customStyle="1" w:styleId="Kop3Char">
    <w:name w:val="Kop 3 Char"/>
    <w:aliases w:val="paragraaf Char,Paragraaf Char1"/>
    <w:basedOn w:val="Standaardalinea-lettertype"/>
    <w:link w:val="Kop3"/>
    <w:rsid w:val="00506A55"/>
    <w:rPr>
      <w:rFonts w:ascii="Arial" w:eastAsiaTheme="majorEastAsia" w:hAnsi="Arial" w:cstheme="majorBidi"/>
      <w:b/>
      <w:sz w:val="22"/>
      <w:lang w:val="en-GB"/>
    </w:rPr>
  </w:style>
  <w:style w:type="paragraph" w:customStyle="1" w:styleId="CompanyAddress">
    <w:name w:val="Company Address"/>
    <w:semiHidden/>
    <w:rsid w:val="000A10C8"/>
    <w:pPr>
      <w:spacing w:before="120" w:after="900" w:line="480" w:lineRule="auto"/>
      <w:ind w:left="567" w:right="567"/>
      <w:contextualSpacing/>
      <w:jc w:val="center"/>
    </w:pPr>
    <w:rPr>
      <w:rFonts w:ascii="Arial" w:eastAsia="MS Mincho" w:hAnsi="Arial" w:cs="Tahoma"/>
      <w:i/>
      <w:sz w:val="16"/>
      <w:szCs w:val="16"/>
      <w:lang w:val="en-GB" w:eastAsia="en-GB"/>
    </w:rPr>
  </w:style>
  <w:style w:type="paragraph" w:customStyle="1" w:styleId="Disclaimer">
    <w:name w:val="Disclaimer"/>
    <w:rsid w:val="000A10C8"/>
    <w:pPr>
      <w:spacing w:before="60" w:after="60" w:line="300" w:lineRule="auto"/>
      <w:ind w:left="567" w:right="1134"/>
    </w:pPr>
    <w:rPr>
      <w:rFonts w:ascii="Arial" w:eastAsia="MS Mincho" w:hAnsi="Arial"/>
      <w:sz w:val="16"/>
      <w:lang w:val="en-US" w:eastAsia="en-GB"/>
    </w:rPr>
  </w:style>
  <w:style w:type="paragraph" w:customStyle="1" w:styleId="DocumentSubtitle">
    <w:name w:val="Document Subtitle"/>
    <w:rsid w:val="000A10C8"/>
    <w:pPr>
      <w:spacing w:before="120" w:after="120"/>
      <w:jc w:val="right"/>
    </w:pPr>
    <w:rPr>
      <w:rFonts w:ascii="Helvetica" w:eastAsia="MS Mincho" w:hAnsi="Helvetica"/>
      <w:b/>
      <w:color w:val="282282"/>
      <w:sz w:val="36"/>
      <w:szCs w:val="24"/>
      <w:lang w:val="en-US" w:eastAsia="en-GB"/>
    </w:rPr>
  </w:style>
  <w:style w:type="paragraph" w:customStyle="1" w:styleId="DocumentTitle">
    <w:name w:val="Document Title"/>
    <w:next w:val="Standaard"/>
    <w:rsid w:val="000A10C8"/>
    <w:pPr>
      <w:spacing w:before="600" w:line="216" w:lineRule="auto"/>
      <w:jc w:val="right"/>
    </w:pPr>
    <w:rPr>
      <w:rFonts w:ascii="Helvetica" w:eastAsia="MS Mincho" w:hAnsi="Helvetica"/>
      <w:b/>
      <w:color w:val="AD052E"/>
      <w:spacing w:val="-20"/>
      <w:kern w:val="48"/>
      <w:sz w:val="96"/>
      <w:szCs w:val="48"/>
      <w:lang w:val="en-US" w:eastAsia="en-GB"/>
    </w:rPr>
  </w:style>
  <w:style w:type="paragraph" w:styleId="Voettekst">
    <w:name w:val="footer"/>
    <w:link w:val="VoettekstChar"/>
    <w:rsid w:val="000A10C8"/>
    <w:pPr>
      <w:pBdr>
        <w:top w:val="single" w:sz="4" w:space="1" w:color="003366"/>
      </w:pBdr>
      <w:tabs>
        <w:tab w:val="right" w:pos="9072"/>
      </w:tabs>
      <w:spacing w:before="180" w:after="60" w:line="300" w:lineRule="auto"/>
    </w:pPr>
    <w:rPr>
      <w:rFonts w:ascii="Helvetica" w:eastAsia="MS Mincho" w:hAnsi="Helvetica"/>
      <w:color w:val="282282"/>
      <w:sz w:val="16"/>
      <w:szCs w:val="16"/>
      <w:lang w:val="en-US" w:eastAsia="en-GB"/>
    </w:rPr>
  </w:style>
  <w:style w:type="character" w:customStyle="1" w:styleId="VoettekstChar">
    <w:name w:val="Voettekst Char"/>
    <w:basedOn w:val="Standaardalinea-lettertype"/>
    <w:link w:val="Voettekst"/>
    <w:rsid w:val="000A10C8"/>
    <w:rPr>
      <w:rFonts w:ascii="Helvetica" w:eastAsia="MS Mincho" w:hAnsi="Helvetica" w:cs="Times New Roman"/>
      <w:color w:val="282282"/>
      <w:sz w:val="16"/>
      <w:szCs w:val="16"/>
      <w:lang w:val="en-US" w:eastAsia="en-GB"/>
    </w:rPr>
  </w:style>
  <w:style w:type="paragraph" w:styleId="Koptekst">
    <w:name w:val="header"/>
    <w:aliases w:val="Header style"/>
    <w:link w:val="KoptekstChar"/>
    <w:rsid w:val="000A10C8"/>
    <w:pPr>
      <w:pBdr>
        <w:bottom w:val="single" w:sz="4" w:space="1" w:color="003366"/>
      </w:pBdr>
      <w:tabs>
        <w:tab w:val="right" w:pos="9072"/>
      </w:tabs>
      <w:spacing w:before="60" w:after="180" w:line="300" w:lineRule="auto"/>
    </w:pPr>
    <w:rPr>
      <w:rFonts w:ascii="Helvetica" w:eastAsia="MS Mincho" w:hAnsi="Helvetica"/>
      <w:color w:val="282282"/>
      <w:lang w:val="en-US" w:eastAsia="en-GB"/>
    </w:rPr>
  </w:style>
  <w:style w:type="character" w:customStyle="1" w:styleId="KoptekstChar">
    <w:name w:val="Koptekst Char"/>
    <w:aliases w:val="Header style Char"/>
    <w:basedOn w:val="Standaardalinea-lettertype"/>
    <w:link w:val="Koptekst"/>
    <w:rsid w:val="000A10C8"/>
    <w:rPr>
      <w:rFonts w:ascii="Helvetica" w:eastAsia="MS Mincho" w:hAnsi="Helvetica" w:cs="Times New Roman"/>
      <w:color w:val="282282"/>
      <w:sz w:val="20"/>
      <w:szCs w:val="20"/>
      <w:lang w:val="en-US" w:eastAsia="en-GB"/>
    </w:rPr>
  </w:style>
  <w:style w:type="character" w:styleId="Hyperlink">
    <w:name w:val="Hyperlink"/>
    <w:basedOn w:val="Standaardalinea-lettertype"/>
    <w:uiPriority w:val="99"/>
    <w:rsid w:val="000A10C8"/>
    <w:rPr>
      <w:color w:val="0000FF"/>
      <w:u w:val="single"/>
    </w:rPr>
  </w:style>
  <w:style w:type="paragraph" w:customStyle="1" w:styleId="DocumentVersion">
    <w:name w:val="Document Version"/>
    <w:basedOn w:val="Standaard"/>
    <w:semiHidden/>
    <w:rsid w:val="000A10C8"/>
    <w:pPr>
      <w:spacing w:before="160" w:after="60"/>
      <w:jc w:val="right"/>
    </w:pPr>
    <w:rPr>
      <w:rFonts w:ascii="Helvetica" w:hAnsi="Helvetica"/>
      <w:color w:val="AD052E"/>
    </w:rPr>
  </w:style>
  <w:style w:type="paragraph" w:styleId="Ballontekst">
    <w:name w:val="Balloon Text"/>
    <w:basedOn w:val="Standaard"/>
    <w:link w:val="BallontekstChar"/>
    <w:semiHidden/>
    <w:unhideWhenUsed/>
    <w:rsid w:val="000A10C8"/>
    <w:rPr>
      <w:rFonts w:ascii="Tahoma" w:hAnsi="Tahoma" w:cs="Tahoma"/>
      <w:sz w:val="16"/>
      <w:szCs w:val="16"/>
    </w:rPr>
  </w:style>
  <w:style w:type="character" w:customStyle="1" w:styleId="BallontekstChar">
    <w:name w:val="Ballontekst Char"/>
    <w:basedOn w:val="Standaardalinea-lettertype"/>
    <w:link w:val="Ballontekst"/>
    <w:semiHidden/>
    <w:rsid w:val="000A10C8"/>
    <w:rPr>
      <w:rFonts w:ascii="Tahoma" w:eastAsia="MS Mincho" w:hAnsi="Tahoma" w:cs="Tahoma"/>
      <w:sz w:val="16"/>
      <w:szCs w:val="16"/>
      <w:lang w:val="en-US" w:eastAsia="en-GB"/>
    </w:rPr>
  </w:style>
  <w:style w:type="paragraph" w:customStyle="1" w:styleId="zAdmLeft">
    <w:name w:val="z_AdmLeft"/>
    <w:basedOn w:val="Standaard"/>
    <w:rsid w:val="000A10C8"/>
    <w:pPr>
      <w:jc w:val="right"/>
    </w:pPr>
    <w:rPr>
      <w:rFonts w:eastAsia="Times New Roman"/>
      <w:noProof/>
    </w:rPr>
  </w:style>
  <w:style w:type="paragraph" w:customStyle="1" w:styleId="zAdmNameLeft">
    <w:name w:val="z_AdmNameLeft"/>
    <w:basedOn w:val="zAdmLeft"/>
    <w:rsid w:val="000A10C8"/>
    <w:pPr>
      <w:spacing w:before="480"/>
    </w:pPr>
  </w:style>
  <w:style w:type="paragraph" w:customStyle="1" w:styleId="zAdmRight">
    <w:name w:val="z_AdmRight"/>
    <w:basedOn w:val="zAdmLeft"/>
    <w:rsid w:val="000A10C8"/>
    <w:pPr>
      <w:jc w:val="left"/>
    </w:pPr>
  </w:style>
  <w:style w:type="paragraph" w:customStyle="1" w:styleId="zAdmNameRightOK">
    <w:name w:val="z_AdmNameRightOK"/>
    <w:basedOn w:val="Standaard"/>
    <w:rsid w:val="000A10C8"/>
    <w:pPr>
      <w:spacing w:before="480"/>
    </w:pPr>
    <w:rPr>
      <w:rFonts w:eastAsia="Times New Roman"/>
      <w:noProof/>
    </w:rPr>
  </w:style>
  <w:style w:type="paragraph" w:styleId="Geenafstand">
    <w:name w:val="No Spacing"/>
    <w:uiPriority w:val="1"/>
    <w:qFormat/>
    <w:rsid w:val="00506A55"/>
    <w:pPr>
      <w:overflowPunct w:val="0"/>
      <w:autoSpaceDE w:val="0"/>
      <w:autoSpaceDN w:val="0"/>
      <w:adjustRightInd w:val="0"/>
      <w:textAlignment w:val="baseline"/>
    </w:pPr>
    <w:rPr>
      <w:rFonts w:ascii="Arial" w:eastAsia="MS Mincho" w:hAnsi="Arial"/>
      <w:sz w:val="22"/>
      <w:lang w:val="en-GB"/>
    </w:rPr>
  </w:style>
  <w:style w:type="character" w:styleId="Zwaar">
    <w:name w:val="Strong"/>
    <w:basedOn w:val="Standaardalinea-lettertype"/>
    <w:qFormat/>
    <w:rsid w:val="00A95C51"/>
    <w:rPr>
      <w:b/>
      <w:bCs/>
    </w:rPr>
  </w:style>
  <w:style w:type="paragraph" w:styleId="Inhopg1">
    <w:name w:val="toc 1"/>
    <w:basedOn w:val="Standaard"/>
    <w:next w:val="Standaard"/>
    <w:autoRedefine/>
    <w:uiPriority w:val="39"/>
    <w:unhideWhenUsed/>
    <w:rsid w:val="002F0AD1"/>
    <w:pPr>
      <w:tabs>
        <w:tab w:val="right" w:leader="dot" w:pos="9062"/>
      </w:tabs>
    </w:pPr>
    <w:rPr>
      <w:rFonts w:asciiTheme="minorHAnsi" w:hAnsiTheme="minorHAnsi" w:cstheme="minorHAnsi"/>
      <w:b/>
      <w:bCs/>
      <w:caps/>
    </w:rPr>
  </w:style>
  <w:style w:type="paragraph" w:styleId="Inhopg2">
    <w:name w:val="toc 2"/>
    <w:basedOn w:val="Standaard"/>
    <w:next w:val="Standaard"/>
    <w:autoRedefine/>
    <w:uiPriority w:val="39"/>
    <w:unhideWhenUsed/>
    <w:rsid w:val="002B0CBC"/>
    <w:pPr>
      <w:ind w:left="200"/>
    </w:pPr>
    <w:rPr>
      <w:rFonts w:asciiTheme="minorHAnsi" w:hAnsiTheme="minorHAnsi" w:cstheme="minorHAnsi"/>
      <w:smallCaps/>
    </w:rPr>
  </w:style>
  <w:style w:type="paragraph" w:styleId="Inhopg3">
    <w:name w:val="toc 3"/>
    <w:basedOn w:val="Standaard"/>
    <w:next w:val="Standaard"/>
    <w:autoRedefine/>
    <w:uiPriority w:val="39"/>
    <w:unhideWhenUsed/>
    <w:rsid w:val="002B0CBC"/>
    <w:pPr>
      <w:ind w:left="400"/>
    </w:pPr>
    <w:rPr>
      <w:rFonts w:asciiTheme="minorHAnsi" w:hAnsiTheme="minorHAnsi" w:cstheme="minorHAnsi"/>
      <w:i/>
      <w:iCs/>
    </w:rPr>
  </w:style>
  <w:style w:type="paragraph" w:styleId="Inhopg4">
    <w:name w:val="toc 4"/>
    <w:basedOn w:val="Standaard"/>
    <w:next w:val="Standaard"/>
    <w:autoRedefine/>
    <w:uiPriority w:val="39"/>
    <w:unhideWhenUsed/>
    <w:rsid w:val="002B0CBC"/>
    <w:pPr>
      <w:ind w:left="600"/>
    </w:pPr>
    <w:rPr>
      <w:rFonts w:asciiTheme="minorHAnsi" w:hAnsiTheme="minorHAnsi" w:cstheme="minorHAnsi"/>
      <w:sz w:val="18"/>
      <w:szCs w:val="18"/>
    </w:rPr>
  </w:style>
  <w:style w:type="paragraph" w:styleId="Inhopg5">
    <w:name w:val="toc 5"/>
    <w:basedOn w:val="Standaard"/>
    <w:next w:val="Standaard"/>
    <w:autoRedefine/>
    <w:uiPriority w:val="39"/>
    <w:unhideWhenUsed/>
    <w:rsid w:val="002B0CBC"/>
    <w:pPr>
      <w:ind w:left="800"/>
    </w:pPr>
    <w:rPr>
      <w:rFonts w:asciiTheme="minorHAnsi" w:hAnsiTheme="minorHAnsi" w:cstheme="minorHAnsi"/>
      <w:sz w:val="18"/>
      <w:szCs w:val="18"/>
    </w:rPr>
  </w:style>
  <w:style w:type="paragraph" w:styleId="Inhopg6">
    <w:name w:val="toc 6"/>
    <w:basedOn w:val="Standaard"/>
    <w:next w:val="Standaard"/>
    <w:autoRedefine/>
    <w:uiPriority w:val="39"/>
    <w:unhideWhenUsed/>
    <w:rsid w:val="002B0CBC"/>
    <w:pPr>
      <w:ind w:left="1000"/>
    </w:pPr>
    <w:rPr>
      <w:rFonts w:asciiTheme="minorHAnsi" w:hAnsiTheme="minorHAnsi" w:cstheme="minorHAnsi"/>
      <w:sz w:val="18"/>
      <w:szCs w:val="18"/>
    </w:rPr>
  </w:style>
  <w:style w:type="paragraph" w:styleId="Inhopg7">
    <w:name w:val="toc 7"/>
    <w:basedOn w:val="Standaard"/>
    <w:next w:val="Standaard"/>
    <w:autoRedefine/>
    <w:uiPriority w:val="39"/>
    <w:unhideWhenUsed/>
    <w:rsid w:val="002B0CBC"/>
    <w:pPr>
      <w:ind w:left="1200"/>
    </w:pPr>
    <w:rPr>
      <w:rFonts w:asciiTheme="minorHAnsi" w:hAnsiTheme="minorHAnsi" w:cstheme="minorHAnsi"/>
      <w:sz w:val="18"/>
      <w:szCs w:val="18"/>
    </w:rPr>
  </w:style>
  <w:style w:type="paragraph" w:styleId="Inhopg8">
    <w:name w:val="toc 8"/>
    <w:basedOn w:val="Standaard"/>
    <w:next w:val="Standaard"/>
    <w:autoRedefine/>
    <w:uiPriority w:val="39"/>
    <w:unhideWhenUsed/>
    <w:rsid w:val="002B0CBC"/>
    <w:pPr>
      <w:ind w:left="1400"/>
    </w:pPr>
    <w:rPr>
      <w:rFonts w:asciiTheme="minorHAnsi" w:hAnsiTheme="minorHAnsi" w:cstheme="minorHAnsi"/>
      <w:sz w:val="18"/>
      <w:szCs w:val="18"/>
    </w:rPr>
  </w:style>
  <w:style w:type="paragraph" w:styleId="Inhopg9">
    <w:name w:val="toc 9"/>
    <w:basedOn w:val="Standaard"/>
    <w:next w:val="Standaard"/>
    <w:autoRedefine/>
    <w:uiPriority w:val="39"/>
    <w:unhideWhenUsed/>
    <w:rsid w:val="002B0CBC"/>
    <w:pPr>
      <w:ind w:left="1600"/>
    </w:pPr>
    <w:rPr>
      <w:rFonts w:asciiTheme="minorHAnsi" w:hAnsiTheme="minorHAnsi" w:cstheme="minorHAnsi"/>
      <w:sz w:val="18"/>
      <w:szCs w:val="18"/>
    </w:rPr>
  </w:style>
  <w:style w:type="paragraph" w:styleId="Kopvaninhoudsopgave">
    <w:name w:val="TOC Heading"/>
    <w:basedOn w:val="Kop1"/>
    <w:next w:val="Standaard"/>
    <w:uiPriority w:val="39"/>
    <w:semiHidden/>
    <w:unhideWhenUsed/>
    <w:qFormat/>
    <w:rsid w:val="00506A55"/>
    <w:pPr>
      <w:keepLines/>
      <w:numPr>
        <w:numId w:val="0"/>
      </w:numPr>
      <w:overflowPunct/>
      <w:autoSpaceDE/>
      <w:autoSpaceDN/>
      <w:adjustRightInd/>
      <w:spacing w:before="480" w:after="0" w:line="276" w:lineRule="auto"/>
      <w:textAlignment w:val="auto"/>
      <w:outlineLvl w:val="9"/>
    </w:pPr>
    <w:rPr>
      <w:rFonts w:ascii="Cambria" w:hAnsi="Cambria"/>
      <w:bCs/>
      <w:color w:val="365F91"/>
      <w:sz w:val="28"/>
      <w:szCs w:val="28"/>
      <w:lang w:val="nl-NL" w:eastAsia="nl-NL"/>
    </w:rPr>
  </w:style>
  <w:style w:type="character" w:customStyle="1" w:styleId="Kop4Char">
    <w:name w:val="Kop 4 Char"/>
    <w:aliases w:val="Onderdeel Char,Sectie Char1"/>
    <w:link w:val="Kop4"/>
    <w:rsid w:val="00506A55"/>
    <w:rPr>
      <w:rFonts w:ascii="Arial" w:eastAsiaTheme="majorEastAsia" w:hAnsi="Arial" w:cstheme="majorBidi"/>
      <w:b/>
      <w:sz w:val="24"/>
      <w:lang w:val="en-GB"/>
    </w:rPr>
  </w:style>
  <w:style w:type="paragraph" w:styleId="Lijstalinea">
    <w:name w:val="List Paragraph"/>
    <w:basedOn w:val="Standaard"/>
    <w:uiPriority w:val="99"/>
    <w:qFormat/>
    <w:rsid w:val="00FB5CD6"/>
    <w:pPr>
      <w:ind w:left="720"/>
      <w:contextualSpacing/>
    </w:pPr>
  </w:style>
  <w:style w:type="paragraph" w:customStyle="1" w:styleId="Text">
    <w:name w:val="Text"/>
    <w:basedOn w:val="Standaard"/>
    <w:link w:val="TextChar"/>
    <w:rsid w:val="00B67704"/>
    <w:rPr>
      <w:rFonts w:eastAsia="Times New Roman"/>
      <w:szCs w:val="24"/>
    </w:rPr>
  </w:style>
  <w:style w:type="character" w:customStyle="1" w:styleId="TextChar">
    <w:name w:val="Text Char"/>
    <w:basedOn w:val="Standaardalinea-lettertype"/>
    <w:link w:val="Text"/>
    <w:rsid w:val="00B67704"/>
    <w:rPr>
      <w:rFonts w:ascii="Arial" w:eastAsia="Times New Roman" w:hAnsi="Arial" w:cs="Times New Roman"/>
      <w:szCs w:val="24"/>
      <w:lang w:val="en-GB"/>
    </w:rPr>
  </w:style>
  <w:style w:type="paragraph" w:styleId="Titel">
    <w:name w:val="Title"/>
    <w:aliases w:val="Kop 4l,onderdeel"/>
    <w:basedOn w:val="Standaard"/>
    <w:next w:val="Standaard"/>
    <w:link w:val="TitelChar"/>
    <w:rsid w:val="00EA00BC"/>
    <w:pPr>
      <w:pBdr>
        <w:bottom w:val="single" w:sz="8" w:space="4" w:color="4F81BD" w:themeColor="accent1"/>
      </w:pBdr>
      <w:spacing w:after="300"/>
      <w:contextualSpacing/>
    </w:pPr>
    <w:rPr>
      <w:rFonts w:eastAsiaTheme="majorEastAsia" w:cstheme="majorBidi"/>
      <w:color w:val="31849B" w:themeColor="accent5" w:themeShade="BF"/>
      <w:spacing w:val="5"/>
      <w:kern w:val="28"/>
      <w:szCs w:val="52"/>
    </w:rPr>
  </w:style>
  <w:style w:type="character" w:customStyle="1" w:styleId="TitelChar">
    <w:name w:val="Titel Char"/>
    <w:aliases w:val="Kop 4l Char,onderdeel Char"/>
    <w:basedOn w:val="Standaardalinea-lettertype"/>
    <w:link w:val="Titel"/>
    <w:rsid w:val="00EA00BC"/>
    <w:rPr>
      <w:rFonts w:ascii="Arial" w:eastAsiaTheme="majorEastAsia" w:hAnsi="Arial" w:cstheme="majorBidi"/>
      <w:color w:val="31849B" w:themeColor="accent5" w:themeShade="BF"/>
      <w:spacing w:val="5"/>
      <w:kern w:val="28"/>
      <w:sz w:val="20"/>
      <w:szCs w:val="52"/>
      <w:lang w:val="en-US" w:eastAsia="en-GB"/>
    </w:rPr>
  </w:style>
  <w:style w:type="paragraph" w:styleId="Bijschrift">
    <w:name w:val="caption"/>
    <w:basedOn w:val="Standaard"/>
    <w:next w:val="Standaard"/>
    <w:qFormat/>
    <w:rsid w:val="003C6AA1"/>
    <w:rPr>
      <w:rFonts w:ascii="Calibri" w:eastAsia="Calibri" w:hAnsi="Calibri"/>
      <w:b/>
      <w:bCs/>
      <w:color w:val="4F81BD"/>
      <w:sz w:val="18"/>
      <w:szCs w:val="18"/>
      <w:lang w:val="nl-NL"/>
    </w:rPr>
  </w:style>
  <w:style w:type="paragraph" w:customStyle="1" w:styleId="Onderschrift">
    <w:name w:val="Onderschrift"/>
    <w:basedOn w:val="Bijschrift"/>
    <w:autoRedefine/>
    <w:qFormat/>
    <w:rsid w:val="00506A55"/>
    <w:pPr>
      <w:spacing w:before="120" w:after="240"/>
    </w:pPr>
    <w:rPr>
      <w:rFonts w:ascii="Arial" w:eastAsia="Times New Roman" w:hAnsi="Arial" w:cs="Arial"/>
      <w:bCs w:val="0"/>
      <w:color w:val="auto"/>
      <w:szCs w:val="22"/>
      <w:lang w:val="en-US"/>
    </w:rPr>
  </w:style>
  <w:style w:type="character" w:customStyle="1" w:styleId="Kop5Char">
    <w:name w:val="Kop 5 Char"/>
    <w:basedOn w:val="Standaardalinea-lettertype"/>
    <w:link w:val="Kop5"/>
    <w:rsid w:val="00506A55"/>
    <w:rPr>
      <w:rFonts w:ascii="Arial" w:eastAsiaTheme="majorEastAsia" w:hAnsi="Arial" w:cstheme="majorBidi"/>
      <w:b/>
      <w:sz w:val="24"/>
      <w:lang w:val="en-GB"/>
    </w:rPr>
  </w:style>
  <w:style w:type="character" w:customStyle="1" w:styleId="Kop6Char">
    <w:name w:val="Kop 6 Char"/>
    <w:basedOn w:val="Standaardalinea-lettertype"/>
    <w:link w:val="Kop6"/>
    <w:rsid w:val="00506A55"/>
    <w:rPr>
      <w:rFonts w:ascii="Arial" w:eastAsiaTheme="majorEastAsia" w:hAnsi="Arial" w:cstheme="majorBidi"/>
      <w:b/>
      <w:sz w:val="24"/>
      <w:lang w:val="en-GB"/>
    </w:rPr>
  </w:style>
  <w:style w:type="character" w:customStyle="1" w:styleId="Kop7Char">
    <w:name w:val="Kop 7 Char"/>
    <w:aliases w:val="7 Char,Para level 7 Char,h7 Char,heading 7 Char,71 Char,Para level 71 Char,h71 Char,heading 71 Char,72 Char,Para level 72 Char,h72 Char,heading 72 Char,73 Char,Para level 73 Char,h73 Char,heading 73 Char,74 Char,Para level 74 Char,h74 Char"/>
    <w:basedOn w:val="Standaardalinea-lettertype"/>
    <w:link w:val="Kop7"/>
    <w:rsid w:val="00506A55"/>
    <w:rPr>
      <w:rFonts w:ascii="Arial" w:eastAsiaTheme="majorEastAsia" w:hAnsi="Arial" w:cstheme="majorBidi"/>
      <w:b/>
      <w:sz w:val="24"/>
      <w:lang w:val="en-GB"/>
    </w:rPr>
  </w:style>
  <w:style w:type="character" w:customStyle="1" w:styleId="Kop8Char">
    <w:name w:val="Kop 8 Char"/>
    <w:aliases w:val="8 Char,h8 Char,heading 8 Char,81 Char,h81 Char,heading 81 Char,82 Char,h82 Char,heading 82 Char,83 Char,h83 Char,heading 83 Char,84 Char,h84 Char,heading 84 Char,85 Char,h85 Char,heading 85 Char,86 Char,h86 Char,heading 86 Char,87 Char"/>
    <w:basedOn w:val="Standaardalinea-lettertype"/>
    <w:link w:val="Kop8"/>
    <w:rsid w:val="00506A55"/>
    <w:rPr>
      <w:rFonts w:ascii="Arial" w:eastAsiaTheme="majorEastAsia" w:hAnsi="Arial" w:cstheme="majorBidi"/>
      <w:b/>
      <w:sz w:val="24"/>
      <w:lang w:val="en-GB"/>
    </w:rPr>
  </w:style>
  <w:style w:type="character" w:customStyle="1" w:styleId="Kop9Char">
    <w:name w:val="Kop 9 Char"/>
    <w:basedOn w:val="Standaardalinea-lettertype"/>
    <w:link w:val="Kop9"/>
    <w:rsid w:val="00506A55"/>
    <w:rPr>
      <w:rFonts w:ascii="Arial" w:eastAsiaTheme="majorEastAsia" w:hAnsi="Arial" w:cstheme="majorBidi"/>
      <w:b/>
      <w:sz w:val="24"/>
      <w:lang w:val="en-GB"/>
    </w:rPr>
  </w:style>
  <w:style w:type="paragraph" w:customStyle="1" w:styleId="zFooterText1">
    <w:name w:val="z_FooterText1"/>
    <w:basedOn w:val="Standaard"/>
    <w:rsid w:val="002C1C0D"/>
    <w:pPr>
      <w:spacing w:line="160" w:lineRule="exact"/>
    </w:pPr>
    <w:rPr>
      <w:rFonts w:eastAsia="Times New Roman"/>
      <w:noProof/>
      <w:sz w:val="16"/>
    </w:rPr>
  </w:style>
  <w:style w:type="paragraph" w:styleId="Lijstmetafbeeldingen">
    <w:name w:val="table of figures"/>
    <w:basedOn w:val="Standaard"/>
    <w:next w:val="Text"/>
    <w:uiPriority w:val="99"/>
    <w:rsid w:val="0044290D"/>
    <w:pPr>
      <w:tabs>
        <w:tab w:val="right" w:pos="9355"/>
      </w:tabs>
      <w:ind w:left="400" w:right="566" w:hanging="400"/>
    </w:pPr>
    <w:rPr>
      <w:rFonts w:eastAsia="Times New Roman"/>
      <w:noProof/>
      <w:sz w:val="20"/>
      <w:lang w:val="en-US"/>
    </w:rPr>
  </w:style>
  <w:style w:type="paragraph" w:customStyle="1" w:styleId="Heading1noNr">
    <w:name w:val="Heading 1 no Nr."/>
    <w:basedOn w:val="Kop1"/>
    <w:next w:val="Standaard"/>
    <w:rsid w:val="0044290D"/>
    <w:pPr>
      <w:numPr>
        <w:numId w:val="0"/>
      </w:numPr>
      <w:ind w:left="851" w:hanging="851"/>
      <w:outlineLvl w:val="9"/>
    </w:pPr>
    <w:rPr>
      <w:rFonts w:eastAsia="Times New Roman" w:cs="Times New Roman"/>
      <w:lang w:val="en-US"/>
    </w:rPr>
  </w:style>
  <w:style w:type="character" w:styleId="Subtieleverwijzing">
    <w:name w:val="Subtle Reference"/>
    <w:aliases w:val="masterkop"/>
    <w:basedOn w:val="Standaardalinea-lettertype"/>
    <w:uiPriority w:val="31"/>
    <w:rsid w:val="009A2AB7"/>
    <w:rPr>
      <w:smallCaps/>
      <w:color w:val="C0504D" w:themeColor="accent2"/>
      <w:u w:val="single"/>
    </w:rPr>
  </w:style>
  <w:style w:type="character" w:customStyle="1" w:styleId="Kop2Char1">
    <w:name w:val="Kop 2 Char1"/>
    <w:aliases w:val="2 Char,Para level 2 Char,h2 Char,heading 2 Char,Level 2 Char,hd2 Char,w2 Char,sub-sect Char,Titre 2 Char,l2 Char,l 2 Char,two Char,Memo 2 Char,21 Char,22 Char,23 Char,24 Char,211 Char,221 Char,231 Char,Sub Char,Module + Onder: (Enkel Char"/>
    <w:basedOn w:val="Standaardalinea-lettertype"/>
    <w:rsid w:val="009A2AB7"/>
    <w:rPr>
      <w:rFonts w:ascii="Arial" w:hAnsi="Arial"/>
      <w:b/>
      <w:sz w:val="24"/>
      <w:lang w:val="en-GB" w:eastAsia="en-US"/>
    </w:rPr>
  </w:style>
  <w:style w:type="character" w:customStyle="1" w:styleId="Kop3Char1">
    <w:name w:val="Kop 3 Char1"/>
    <w:aliases w:val="Paragraaf Char"/>
    <w:basedOn w:val="Standaardalinea-lettertype"/>
    <w:rsid w:val="009A2AB7"/>
    <w:rPr>
      <w:rFonts w:ascii="Arial" w:hAnsi="Arial"/>
      <w:b/>
      <w:sz w:val="22"/>
      <w:lang w:val="en-GB" w:eastAsia="en-US"/>
    </w:rPr>
  </w:style>
  <w:style w:type="character" w:customStyle="1" w:styleId="Kop4Char1">
    <w:name w:val="Kop 4 Char1"/>
    <w:aliases w:val="Sectie Char"/>
    <w:locked/>
    <w:rsid w:val="009A2AB7"/>
    <w:rPr>
      <w:rFonts w:ascii="Arial" w:hAnsi="Arial"/>
      <w:b/>
      <w:sz w:val="24"/>
      <w:lang w:val="en-GB" w:eastAsia="en-US"/>
    </w:rPr>
  </w:style>
  <w:style w:type="paragraph" w:customStyle="1" w:styleId="Abbreviations">
    <w:name w:val="Abbreviations"/>
    <w:basedOn w:val="Standaard"/>
    <w:rsid w:val="009A2AB7"/>
    <w:pPr>
      <w:ind w:left="1134" w:hanging="1134"/>
    </w:pPr>
    <w:rPr>
      <w:rFonts w:eastAsia="Times New Roman"/>
    </w:rPr>
  </w:style>
  <w:style w:type="paragraph" w:customStyle="1" w:styleId="Appendix">
    <w:name w:val="Appendix"/>
    <w:basedOn w:val="Kop1"/>
    <w:next w:val="Standaard"/>
    <w:rsid w:val="009A2AB7"/>
    <w:pPr>
      <w:numPr>
        <w:numId w:val="12"/>
      </w:numPr>
      <w:ind w:left="1701" w:hanging="1701"/>
      <w:outlineLvl w:val="9"/>
    </w:pPr>
    <w:rPr>
      <w:rFonts w:eastAsia="Times New Roman" w:cs="Times New Roman"/>
      <w:bCs/>
    </w:rPr>
  </w:style>
  <w:style w:type="paragraph" w:customStyle="1" w:styleId="CaptionCentre">
    <w:name w:val="CaptionCentre"/>
    <w:basedOn w:val="Bijschrift"/>
    <w:next w:val="Standaard"/>
    <w:rsid w:val="009A2AB7"/>
    <w:pPr>
      <w:spacing w:before="120" w:after="240"/>
      <w:jc w:val="center"/>
    </w:pPr>
    <w:rPr>
      <w:rFonts w:ascii="Arial" w:eastAsia="Times New Roman" w:hAnsi="Arial"/>
      <w:bCs w:val="0"/>
      <w:color w:val="auto"/>
      <w:sz w:val="22"/>
      <w:szCs w:val="20"/>
      <w:lang w:val="en-GB"/>
    </w:rPr>
  </w:style>
  <w:style w:type="paragraph" w:customStyle="1" w:styleId="CaptionLeft">
    <w:name w:val="CaptionLeft"/>
    <w:basedOn w:val="Bijschrift"/>
    <w:next w:val="Standaard"/>
    <w:rsid w:val="009A2AB7"/>
    <w:pPr>
      <w:spacing w:before="120" w:after="240"/>
    </w:pPr>
    <w:rPr>
      <w:rFonts w:ascii="Arial" w:eastAsia="Times New Roman" w:hAnsi="Arial"/>
      <w:bCs w:val="0"/>
      <w:color w:val="auto"/>
      <w:sz w:val="22"/>
      <w:szCs w:val="20"/>
      <w:lang w:val="en-GB"/>
    </w:rPr>
  </w:style>
  <w:style w:type="paragraph" w:customStyle="1" w:styleId="CaptionRight">
    <w:name w:val="CaptionRight"/>
    <w:basedOn w:val="Bijschrift"/>
    <w:next w:val="Standaard"/>
    <w:rsid w:val="009A2AB7"/>
    <w:pPr>
      <w:spacing w:before="120" w:after="240"/>
      <w:jc w:val="right"/>
    </w:pPr>
    <w:rPr>
      <w:rFonts w:ascii="Arial" w:eastAsia="Times New Roman" w:hAnsi="Arial"/>
      <w:bCs w:val="0"/>
      <w:color w:val="auto"/>
      <w:sz w:val="22"/>
      <w:szCs w:val="20"/>
      <w:lang w:val="en-GB"/>
    </w:rPr>
  </w:style>
  <w:style w:type="paragraph" w:styleId="Afsluiting">
    <w:name w:val="Closing"/>
    <w:basedOn w:val="Standaard"/>
    <w:link w:val="AfsluitingChar"/>
    <w:rsid w:val="009A2AB7"/>
    <w:pPr>
      <w:ind w:left="4252"/>
    </w:pPr>
    <w:rPr>
      <w:rFonts w:eastAsia="Times New Roman"/>
    </w:rPr>
  </w:style>
  <w:style w:type="character" w:customStyle="1" w:styleId="AfsluitingChar">
    <w:name w:val="Afsluiting Char"/>
    <w:basedOn w:val="Standaardalinea-lettertype"/>
    <w:link w:val="Afsluiting"/>
    <w:rsid w:val="009A2AB7"/>
    <w:rPr>
      <w:rFonts w:ascii="Arial" w:hAnsi="Arial"/>
      <w:sz w:val="22"/>
      <w:lang w:val="en-GB"/>
    </w:rPr>
  </w:style>
  <w:style w:type="character" w:styleId="Verwijzingopmerking">
    <w:name w:val="annotation reference"/>
    <w:semiHidden/>
    <w:rsid w:val="009A2AB7"/>
    <w:rPr>
      <w:sz w:val="16"/>
    </w:rPr>
  </w:style>
  <w:style w:type="paragraph" w:styleId="Tekstopmerking">
    <w:name w:val="annotation text"/>
    <w:basedOn w:val="Standaard"/>
    <w:link w:val="TekstopmerkingChar"/>
    <w:semiHidden/>
    <w:rsid w:val="009A2AB7"/>
    <w:rPr>
      <w:rFonts w:eastAsia="Times New Roman"/>
    </w:rPr>
  </w:style>
  <w:style w:type="character" w:customStyle="1" w:styleId="TekstopmerkingChar">
    <w:name w:val="Tekst opmerking Char"/>
    <w:basedOn w:val="Standaardalinea-lettertype"/>
    <w:link w:val="Tekstopmerking"/>
    <w:semiHidden/>
    <w:rsid w:val="009A2AB7"/>
    <w:rPr>
      <w:rFonts w:ascii="Arial" w:hAnsi="Arial"/>
      <w:sz w:val="22"/>
      <w:lang w:val="en-GB"/>
    </w:rPr>
  </w:style>
  <w:style w:type="character" w:styleId="Voetnootmarkering">
    <w:name w:val="footnote reference"/>
    <w:semiHidden/>
    <w:rsid w:val="009A2AB7"/>
    <w:rPr>
      <w:position w:val="6"/>
      <w:sz w:val="16"/>
    </w:rPr>
  </w:style>
  <w:style w:type="paragraph" w:styleId="Voetnoottekst">
    <w:name w:val="footnote text"/>
    <w:basedOn w:val="Standaard"/>
    <w:link w:val="VoetnoottekstChar"/>
    <w:semiHidden/>
    <w:rsid w:val="009A2AB7"/>
    <w:rPr>
      <w:rFonts w:eastAsia="Times New Roman"/>
    </w:rPr>
  </w:style>
  <w:style w:type="character" w:customStyle="1" w:styleId="VoetnoottekstChar">
    <w:name w:val="Voetnoottekst Char"/>
    <w:basedOn w:val="Standaardalinea-lettertype"/>
    <w:link w:val="Voetnoottekst"/>
    <w:semiHidden/>
    <w:rsid w:val="009A2AB7"/>
    <w:rPr>
      <w:rFonts w:ascii="Arial" w:hAnsi="Arial"/>
      <w:sz w:val="22"/>
      <w:lang w:val="en-GB"/>
    </w:rPr>
  </w:style>
  <w:style w:type="paragraph" w:customStyle="1" w:styleId="Heading2noNr">
    <w:name w:val="Heading 2 no Nr."/>
    <w:basedOn w:val="Kop2"/>
    <w:next w:val="Standaard"/>
    <w:rsid w:val="009A2AB7"/>
    <w:pPr>
      <w:numPr>
        <w:numId w:val="12"/>
      </w:numPr>
      <w:ind w:left="0" w:firstLine="0"/>
      <w:outlineLvl w:val="9"/>
    </w:pPr>
  </w:style>
  <w:style w:type="paragraph" w:customStyle="1" w:styleId="Heading3noNr">
    <w:name w:val="Heading 3 no Nr."/>
    <w:basedOn w:val="Kop3"/>
    <w:next w:val="Standaard"/>
    <w:rsid w:val="009A2AB7"/>
    <w:pPr>
      <w:numPr>
        <w:numId w:val="12"/>
      </w:numPr>
      <w:ind w:left="0" w:firstLine="0"/>
      <w:outlineLvl w:val="9"/>
    </w:pPr>
  </w:style>
  <w:style w:type="paragraph" w:customStyle="1" w:styleId="Heading4noNr">
    <w:name w:val="Heading 4 no Nr."/>
    <w:basedOn w:val="Kop4"/>
    <w:next w:val="Standaard"/>
    <w:rsid w:val="009A2AB7"/>
    <w:pPr>
      <w:numPr>
        <w:numId w:val="12"/>
      </w:numPr>
      <w:ind w:left="0" w:firstLine="0"/>
      <w:outlineLvl w:val="9"/>
    </w:pPr>
    <w:rPr>
      <w:sz w:val="22"/>
    </w:rPr>
  </w:style>
  <w:style w:type="paragraph" w:customStyle="1" w:styleId="Heading5noNr">
    <w:name w:val="Heading 5 no Nr."/>
    <w:basedOn w:val="Kop5"/>
    <w:next w:val="Standaard"/>
    <w:link w:val="Heading5noNrChar"/>
    <w:rsid w:val="009A2AB7"/>
    <w:pPr>
      <w:numPr>
        <w:numId w:val="12"/>
      </w:numPr>
      <w:ind w:left="0" w:firstLine="0"/>
      <w:outlineLvl w:val="9"/>
    </w:pPr>
  </w:style>
  <w:style w:type="paragraph" w:customStyle="1" w:styleId="Heading6noNr">
    <w:name w:val="Heading 6 no Nr."/>
    <w:basedOn w:val="Kop6"/>
    <w:next w:val="Standaard"/>
    <w:rsid w:val="009A2AB7"/>
    <w:pPr>
      <w:numPr>
        <w:numId w:val="12"/>
      </w:numPr>
      <w:ind w:left="0" w:firstLine="0"/>
      <w:outlineLvl w:val="9"/>
    </w:pPr>
  </w:style>
  <w:style w:type="paragraph" w:customStyle="1" w:styleId="Heading7noNr">
    <w:name w:val="Heading 7 no Nr."/>
    <w:basedOn w:val="Kop7"/>
    <w:next w:val="Standaard"/>
    <w:rsid w:val="009A2AB7"/>
    <w:pPr>
      <w:numPr>
        <w:numId w:val="12"/>
      </w:numPr>
      <w:ind w:left="0" w:firstLine="0"/>
      <w:outlineLvl w:val="9"/>
    </w:pPr>
  </w:style>
  <w:style w:type="paragraph" w:customStyle="1" w:styleId="Heading8noNr">
    <w:name w:val="Heading 8 no Nr."/>
    <w:basedOn w:val="Kop8"/>
    <w:next w:val="Standaard"/>
    <w:rsid w:val="009A2AB7"/>
    <w:pPr>
      <w:numPr>
        <w:numId w:val="12"/>
      </w:numPr>
      <w:ind w:left="0" w:firstLine="0"/>
      <w:outlineLvl w:val="9"/>
    </w:pPr>
  </w:style>
  <w:style w:type="paragraph" w:customStyle="1" w:styleId="Heading9noNr">
    <w:name w:val="Heading 9 no Nr."/>
    <w:basedOn w:val="Kop9"/>
    <w:next w:val="Standaard"/>
    <w:rsid w:val="009A2AB7"/>
    <w:pPr>
      <w:numPr>
        <w:ilvl w:val="8"/>
        <w:numId w:val="12"/>
      </w:numPr>
      <w:outlineLvl w:val="9"/>
    </w:pPr>
  </w:style>
  <w:style w:type="paragraph" w:customStyle="1" w:styleId="INDENT05">
    <w:name w:val="INDENT 0.5"/>
    <w:basedOn w:val="Text"/>
    <w:rsid w:val="009A2AB7"/>
    <w:pPr>
      <w:keepNext/>
      <w:keepLines/>
      <w:ind w:left="284"/>
    </w:pPr>
    <w:rPr>
      <w:szCs w:val="20"/>
    </w:rPr>
  </w:style>
  <w:style w:type="paragraph" w:customStyle="1" w:styleId="INDENT1">
    <w:name w:val="INDENT 1"/>
    <w:basedOn w:val="INDENT05"/>
    <w:rsid w:val="009A2AB7"/>
    <w:pPr>
      <w:ind w:left="567"/>
    </w:pPr>
  </w:style>
  <w:style w:type="paragraph" w:customStyle="1" w:styleId="INDENT15">
    <w:name w:val="INDENT 1.5"/>
    <w:basedOn w:val="INDENT05"/>
    <w:rsid w:val="009A2AB7"/>
    <w:pPr>
      <w:ind w:left="851"/>
    </w:pPr>
  </w:style>
  <w:style w:type="paragraph" w:customStyle="1" w:styleId="INDENT2">
    <w:name w:val="INDENT 2"/>
    <w:basedOn w:val="INDENT05"/>
    <w:rsid w:val="009A2AB7"/>
    <w:pPr>
      <w:ind w:left="1134"/>
    </w:pPr>
  </w:style>
  <w:style w:type="paragraph" w:customStyle="1" w:styleId="INDENT25">
    <w:name w:val="INDENT 2.5"/>
    <w:basedOn w:val="INDENT05"/>
    <w:rsid w:val="009A2AB7"/>
    <w:pPr>
      <w:ind w:left="1418"/>
    </w:pPr>
  </w:style>
  <w:style w:type="paragraph" w:customStyle="1" w:styleId="INDENT3">
    <w:name w:val="INDENT 3"/>
    <w:basedOn w:val="INDENT2"/>
    <w:rsid w:val="009A2AB7"/>
    <w:pPr>
      <w:ind w:left="1701"/>
    </w:pPr>
  </w:style>
  <w:style w:type="paragraph" w:styleId="Index1">
    <w:name w:val="index 1"/>
    <w:basedOn w:val="Standaard"/>
    <w:next w:val="Standaard"/>
    <w:uiPriority w:val="99"/>
    <w:semiHidden/>
    <w:rsid w:val="009A2AB7"/>
    <w:rPr>
      <w:rFonts w:eastAsia="Times New Roman"/>
    </w:rPr>
  </w:style>
  <w:style w:type="paragraph" w:styleId="Index2">
    <w:name w:val="index 2"/>
    <w:basedOn w:val="Standaard"/>
    <w:next w:val="Standaard"/>
    <w:semiHidden/>
    <w:rsid w:val="009A2AB7"/>
    <w:pPr>
      <w:ind w:left="283"/>
    </w:pPr>
    <w:rPr>
      <w:rFonts w:eastAsia="Times New Roman"/>
    </w:rPr>
  </w:style>
  <w:style w:type="paragraph" w:styleId="Index3">
    <w:name w:val="index 3"/>
    <w:basedOn w:val="Standaard"/>
    <w:next w:val="Standaard"/>
    <w:semiHidden/>
    <w:rsid w:val="009A2AB7"/>
    <w:pPr>
      <w:ind w:left="566"/>
    </w:pPr>
    <w:rPr>
      <w:rFonts w:eastAsia="Times New Roman"/>
    </w:rPr>
  </w:style>
  <w:style w:type="paragraph" w:styleId="Index4">
    <w:name w:val="index 4"/>
    <w:basedOn w:val="Standaard"/>
    <w:next w:val="Standaard"/>
    <w:semiHidden/>
    <w:rsid w:val="009A2AB7"/>
    <w:pPr>
      <w:ind w:left="849"/>
    </w:pPr>
    <w:rPr>
      <w:rFonts w:eastAsia="Times New Roman"/>
    </w:rPr>
  </w:style>
  <w:style w:type="paragraph" w:styleId="Index5">
    <w:name w:val="index 5"/>
    <w:basedOn w:val="Standaard"/>
    <w:next w:val="Standaard"/>
    <w:semiHidden/>
    <w:rsid w:val="009A2AB7"/>
    <w:pPr>
      <w:ind w:left="1132"/>
    </w:pPr>
    <w:rPr>
      <w:rFonts w:eastAsia="Times New Roman"/>
    </w:rPr>
  </w:style>
  <w:style w:type="paragraph" w:styleId="Index6">
    <w:name w:val="index 6"/>
    <w:basedOn w:val="Standaard"/>
    <w:next w:val="Standaard"/>
    <w:semiHidden/>
    <w:rsid w:val="009A2AB7"/>
    <w:pPr>
      <w:ind w:left="1415"/>
    </w:pPr>
    <w:rPr>
      <w:rFonts w:eastAsia="Times New Roman"/>
    </w:rPr>
  </w:style>
  <w:style w:type="paragraph" w:styleId="Index7">
    <w:name w:val="index 7"/>
    <w:basedOn w:val="Standaard"/>
    <w:next w:val="Standaard"/>
    <w:semiHidden/>
    <w:rsid w:val="009A2AB7"/>
    <w:pPr>
      <w:ind w:left="1698"/>
    </w:pPr>
    <w:rPr>
      <w:rFonts w:eastAsia="Times New Roman"/>
    </w:rPr>
  </w:style>
  <w:style w:type="paragraph" w:styleId="Indexkop">
    <w:name w:val="index heading"/>
    <w:basedOn w:val="Standaard"/>
    <w:next w:val="Index1"/>
    <w:uiPriority w:val="99"/>
    <w:semiHidden/>
    <w:rsid w:val="009A2AB7"/>
    <w:rPr>
      <w:rFonts w:eastAsia="Times New Roman"/>
    </w:rPr>
  </w:style>
  <w:style w:type="paragraph" w:customStyle="1" w:styleId="KWNposCentre">
    <w:name w:val="KWNposCentre"/>
    <w:basedOn w:val="Text"/>
    <w:next w:val="Text"/>
    <w:rsid w:val="009A2AB7"/>
    <w:pPr>
      <w:keepNext/>
      <w:jc w:val="center"/>
    </w:pPr>
    <w:rPr>
      <w:szCs w:val="20"/>
    </w:rPr>
  </w:style>
  <w:style w:type="paragraph" w:customStyle="1" w:styleId="KWNposLeft">
    <w:name w:val="KWNposLeft"/>
    <w:basedOn w:val="Text"/>
    <w:next w:val="Text"/>
    <w:rsid w:val="009A2AB7"/>
    <w:pPr>
      <w:keepNext/>
    </w:pPr>
    <w:rPr>
      <w:szCs w:val="20"/>
    </w:rPr>
  </w:style>
  <w:style w:type="paragraph" w:customStyle="1" w:styleId="KWNposRight">
    <w:name w:val="KWNposRight"/>
    <w:basedOn w:val="Text"/>
    <w:next w:val="Text"/>
    <w:rsid w:val="009A2AB7"/>
    <w:pPr>
      <w:keepNext/>
      <w:jc w:val="right"/>
    </w:pPr>
    <w:rPr>
      <w:szCs w:val="20"/>
    </w:rPr>
  </w:style>
  <w:style w:type="character" w:styleId="Regelnummer">
    <w:name w:val="line number"/>
    <w:basedOn w:val="Standaardalinea-lettertype"/>
    <w:rsid w:val="009A2AB7"/>
  </w:style>
  <w:style w:type="paragraph" w:styleId="Macrotekst">
    <w:name w:val="macro"/>
    <w:link w:val="MacrotekstChar"/>
    <w:semiHidden/>
    <w:rsid w:val="009A2AB7"/>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overflowPunct w:val="0"/>
      <w:autoSpaceDE w:val="0"/>
      <w:autoSpaceDN w:val="0"/>
      <w:adjustRightInd w:val="0"/>
      <w:textAlignment w:val="baseline"/>
    </w:pPr>
    <w:rPr>
      <w:rFonts w:ascii="Arial" w:hAnsi="Arial"/>
      <w:b/>
      <w:lang w:val="en-GB"/>
    </w:rPr>
  </w:style>
  <w:style w:type="character" w:customStyle="1" w:styleId="MacrotekstChar">
    <w:name w:val="Macrotekst Char"/>
    <w:basedOn w:val="Standaardalinea-lettertype"/>
    <w:link w:val="Macrotekst"/>
    <w:semiHidden/>
    <w:rsid w:val="009A2AB7"/>
    <w:rPr>
      <w:rFonts w:ascii="Arial" w:hAnsi="Arial"/>
      <w:b/>
      <w:lang w:val="en-GB"/>
    </w:rPr>
  </w:style>
  <w:style w:type="paragraph" w:styleId="Standaardinspringing">
    <w:name w:val="Normal Indent"/>
    <w:basedOn w:val="Standaard"/>
    <w:rsid w:val="009A2AB7"/>
    <w:pPr>
      <w:ind w:left="284"/>
    </w:pPr>
    <w:rPr>
      <w:rFonts w:eastAsia="Times New Roman"/>
    </w:rPr>
  </w:style>
  <w:style w:type="character" w:styleId="Paginanummer">
    <w:name w:val="page number"/>
    <w:basedOn w:val="Standaardalinea-lettertype"/>
    <w:rsid w:val="009A2AB7"/>
  </w:style>
  <w:style w:type="paragraph" w:customStyle="1" w:styleId="PosCentre">
    <w:name w:val="PosCentre"/>
    <w:basedOn w:val="Text"/>
    <w:next w:val="Text"/>
    <w:rsid w:val="009A2AB7"/>
    <w:pPr>
      <w:jc w:val="center"/>
    </w:pPr>
    <w:rPr>
      <w:szCs w:val="20"/>
    </w:rPr>
  </w:style>
  <w:style w:type="paragraph" w:customStyle="1" w:styleId="PosLeft">
    <w:name w:val="PosLeft"/>
    <w:basedOn w:val="Text"/>
    <w:next w:val="Text"/>
    <w:rsid w:val="009A2AB7"/>
    <w:rPr>
      <w:szCs w:val="20"/>
    </w:rPr>
  </w:style>
  <w:style w:type="paragraph" w:customStyle="1" w:styleId="PosRight">
    <w:name w:val="PosRight"/>
    <w:basedOn w:val="Text"/>
    <w:next w:val="Text"/>
    <w:rsid w:val="009A2AB7"/>
    <w:pPr>
      <w:jc w:val="right"/>
    </w:pPr>
    <w:rPr>
      <w:szCs w:val="20"/>
    </w:rPr>
  </w:style>
  <w:style w:type="paragraph" w:customStyle="1" w:styleId="References">
    <w:name w:val="References"/>
    <w:basedOn w:val="Abbreviations"/>
    <w:rsid w:val="009A2AB7"/>
    <w:pPr>
      <w:numPr>
        <w:numId w:val="3"/>
      </w:numPr>
    </w:pPr>
    <w:rPr>
      <w:lang w:val="en-US"/>
    </w:rPr>
  </w:style>
  <w:style w:type="paragraph" w:styleId="Ondertitel">
    <w:name w:val="Subtitle"/>
    <w:basedOn w:val="Standaard"/>
    <w:link w:val="OndertitelChar"/>
    <w:rsid w:val="009A2AB7"/>
    <w:pPr>
      <w:spacing w:after="60"/>
      <w:jc w:val="center"/>
    </w:pPr>
    <w:rPr>
      <w:rFonts w:eastAsiaTheme="majorEastAsia" w:cstheme="majorBidi"/>
      <w:i/>
      <w:sz w:val="24"/>
    </w:rPr>
  </w:style>
  <w:style w:type="character" w:customStyle="1" w:styleId="OndertitelChar">
    <w:name w:val="Ondertitel Char"/>
    <w:basedOn w:val="Standaardalinea-lettertype"/>
    <w:link w:val="Ondertitel"/>
    <w:rsid w:val="009A2AB7"/>
    <w:rPr>
      <w:rFonts w:ascii="Arial" w:eastAsiaTheme="majorEastAsia" w:hAnsi="Arial" w:cstheme="majorBidi"/>
      <w:i/>
      <w:sz w:val="24"/>
      <w:lang w:val="en-GB"/>
    </w:rPr>
  </w:style>
  <w:style w:type="paragraph" w:customStyle="1" w:styleId="zAdmText">
    <w:name w:val="z_AdmText"/>
    <w:basedOn w:val="Standaard"/>
    <w:rsid w:val="009A2AB7"/>
    <w:rPr>
      <w:rFonts w:eastAsia="Times New Roman"/>
      <w:noProof/>
    </w:rPr>
  </w:style>
  <w:style w:type="paragraph" w:customStyle="1" w:styleId="TextBold">
    <w:name w:val="TextBold"/>
    <w:basedOn w:val="Text"/>
    <w:next w:val="Text"/>
    <w:rsid w:val="009A2AB7"/>
    <w:rPr>
      <w:b/>
      <w:szCs w:val="20"/>
    </w:rPr>
  </w:style>
  <w:style w:type="paragraph" w:customStyle="1" w:styleId="TextList1">
    <w:name w:val="TextList1"/>
    <w:basedOn w:val="Text"/>
    <w:rsid w:val="009A2AB7"/>
    <w:pPr>
      <w:spacing w:before="120"/>
    </w:pPr>
    <w:rPr>
      <w:szCs w:val="20"/>
    </w:rPr>
  </w:style>
  <w:style w:type="paragraph" w:customStyle="1" w:styleId="TextList2">
    <w:name w:val="TextList2"/>
    <w:basedOn w:val="Text"/>
    <w:rsid w:val="009A2AB7"/>
    <w:pPr>
      <w:tabs>
        <w:tab w:val="left" w:pos="142"/>
        <w:tab w:val="decimal" w:pos="1559"/>
      </w:tabs>
      <w:spacing w:before="120"/>
    </w:pPr>
    <w:rPr>
      <w:szCs w:val="20"/>
    </w:rPr>
  </w:style>
  <w:style w:type="paragraph" w:customStyle="1" w:styleId="TextListAutoNum">
    <w:name w:val="TextListAutoNum"/>
    <w:basedOn w:val="Text"/>
    <w:rsid w:val="009A2AB7"/>
    <w:pPr>
      <w:spacing w:before="120"/>
      <w:ind w:left="284" w:hanging="284"/>
    </w:pPr>
    <w:rPr>
      <w:szCs w:val="20"/>
    </w:rPr>
  </w:style>
  <w:style w:type="paragraph" w:customStyle="1" w:styleId="TOCtitle">
    <w:name w:val="TOCtitle"/>
    <w:basedOn w:val="Heading1noNr"/>
    <w:rsid w:val="009A2AB7"/>
    <w:pPr>
      <w:pBdr>
        <w:bottom w:val="double" w:sz="6" w:space="1" w:color="0000FF"/>
      </w:pBdr>
      <w:tabs>
        <w:tab w:val="num" w:pos="720"/>
      </w:tabs>
      <w:ind w:left="0" w:firstLine="0"/>
    </w:pPr>
    <w:rPr>
      <w:bCs/>
      <w:spacing w:val="20"/>
      <w:lang w:val="en-GB"/>
    </w:rPr>
  </w:style>
  <w:style w:type="paragraph" w:customStyle="1" w:styleId="zAdmAdrLabel">
    <w:name w:val="z_AdmAdrLabel"/>
    <w:basedOn w:val="zAdmText"/>
    <w:rsid w:val="009A2AB7"/>
  </w:style>
  <w:style w:type="paragraph" w:customStyle="1" w:styleId="zAdmChapterTitle">
    <w:name w:val="z_AdmChapterTitle"/>
    <w:basedOn w:val="Kop1"/>
    <w:next w:val="Text"/>
    <w:rsid w:val="009A2AB7"/>
    <w:pPr>
      <w:numPr>
        <w:numId w:val="0"/>
      </w:numPr>
      <w:tabs>
        <w:tab w:val="num" w:pos="720"/>
      </w:tabs>
      <w:outlineLvl w:val="9"/>
    </w:pPr>
    <w:rPr>
      <w:rFonts w:eastAsia="Times New Roman" w:cs="Times New Roman"/>
      <w:bCs/>
      <w:sz w:val="40"/>
    </w:rPr>
  </w:style>
  <w:style w:type="paragraph" w:customStyle="1" w:styleId="zAdmCompAddress">
    <w:name w:val="z_AdmCompAddress"/>
    <w:basedOn w:val="zAdmText"/>
    <w:rsid w:val="009A2AB7"/>
    <w:pPr>
      <w:spacing w:line="240" w:lineRule="atLeast"/>
    </w:pPr>
    <w:rPr>
      <w:sz w:val="14"/>
    </w:rPr>
  </w:style>
  <w:style w:type="paragraph" w:customStyle="1" w:styleId="zAdmCompBU">
    <w:name w:val="z_AdmCompBU"/>
    <w:basedOn w:val="Standaard"/>
    <w:next w:val="Standaard"/>
    <w:rsid w:val="009A2AB7"/>
    <w:pPr>
      <w:spacing w:before="240" w:line="240" w:lineRule="atLeast"/>
    </w:pPr>
    <w:rPr>
      <w:rFonts w:eastAsia="Times New Roman"/>
      <w:b/>
      <w:noProof/>
      <w:sz w:val="18"/>
    </w:rPr>
  </w:style>
  <w:style w:type="paragraph" w:customStyle="1" w:styleId="zAdmDate">
    <w:name w:val="z_AdmDate"/>
    <w:basedOn w:val="Standaard"/>
    <w:rsid w:val="009A2AB7"/>
    <w:rPr>
      <w:rFonts w:eastAsia="Times New Roman"/>
    </w:rPr>
  </w:style>
  <w:style w:type="paragraph" w:customStyle="1" w:styleId="zAdmDateCel">
    <w:name w:val="z_AdmDateCel"/>
    <w:basedOn w:val="zAdmDate"/>
    <w:rsid w:val="009A2AB7"/>
    <w:pPr>
      <w:ind w:left="57"/>
    </w:pPr>
  </w:style>
  <w:style w:type="paragraph" w:customStyle="1" w:styleId="zAdmDateHidden">
    <w:name w:val="z_AdmDateHidden"/>
    <w:basedOn w:val="zAdmDate"/>
    <w:rsid w:val="009A2AB7"/>
    <w:pPr>
      <w:spacing w:line="11" w:lineRule="exact"/>
    </w:pPr>
    <w:rPr>
      <w:vanish/>
      <w:lang w:val="nl-NL"/>
    </w:rPr>
  </w:style>
  <w:style w:type="paragraph" w:customStyle="1" w:styleId="zAdmLeft1">
    <w:name w:val="z_AdmLeft1"/>
    <w:basedOn w:val="zAdmLeft"/>
    <w:rsid w:val="009A2AB7"/>
    <w:pPr>
      <w:spacing w:after="480"/>
    </w:pPr>
  </w:style>
  <w:style w:type="paragraph" w:customStyle="1" w:styleId="zAdmLeft8pt">
    <w:name w:val="z_AdmLeft8pt"/>
    <w:basedOn w:val="zAdmLeft"/>
    <w:rsid w:val="009A2AB7"/>
    <w:pPr>
      <w:spacing w:before="40" w:after="40"/>
    </w:pPr>
    <w:rPr>
      <w:rFonts w:ascii="Arial Narrow" w:hAnsi="Arial Narrow"/>
      <w:sz w:val="16"/>
    </w:rPr>
  </w:style>
  <w:style w:type="paragraph" w:customStyle="1" w:styleId="zAdmNameRight">
    <w:name w:val="z_AdmNameRight"/>
    <w:basedOn w:val="zAdmRight"/>
    <w:rsid w:val="009A2AB7"/>
    <w:pPr>
      <w:spacing w:before="480"/>
    </w:pPr>
  </w:style>
  <w:style w:type="paragraph" w:customStyle="1" w:styleId="zAdmNameSign">
    <w:name w:val="z_AdmNameSign"/>
    <w:basedOn w:val="zAdmText"/>
    <w:rsid w:val="009A2AB7"/>
    <w:pPr>
      <w:tabs>
        <w:tab w:val="left" w:pos="4962"/>
        <w:tab w:val="right" w:pos="9214"/>
      </w:tabs>
      <w:spacing w:before="480"/>
    </w:pPr>
    <w:rPr>
      <w:b/>
    </w:rPr>
  </w:style>
  <w:style w:type="paragraph" w:customStyle="1" w:styleId="zAdmRight1">
    <w:name w:val="z_AdmRight1"/>
    <w:basedOn w:val="zAdmLeft1"/>
    <w:rsid w:val="009A2AB7"/>
    <w:pPr>
      <w:jc w:val="left"/>
    </w:pPr>
  </w:style>
  <w:style w:type="paragraph" w:customStyle="1" w:styleId="zAdmRight8pt">
    <w:name w:val="z_AdmRight8pt"/>
    <w:basedOn w:val="zAdmNameRight"/>
    <w:rsid w:val="009A2AB7"/>
    <w:pPr>
      <w:spacing w:before="40" w:after="40"/>
    </w:pPr>
    <w:rPr>
      <w:rFonts w:ascii="Arial Narrow" w:hAnsi="Arial Narrow"/>
      <w:sz w:val="16"/>
    </w:rPr>
  </w:style>
  <w:style w:type="paragraph" w:customStyle="1" w:styleId="zAdmRightTab">
    <w:name w:val="z_AdmRightTab"/>
    <w:basedOn w:val="zAdmRight"/>
    <w:rsid w:val="009A2AB7"/>
    <w:pPr>
      <w:tabs>
        <w:tab w:val="left" w:pos="2552"/>
      </w:tabs>
    </w:pPr>
  </w:style>
  <w:style w:type="paragraph" w:customStyle="1" w:styleId="zAdmSpecial">
    <w:name w:val="z_AdmSpecial"/>
    <w:basedOn w:val="zAdmText"/>
    <w:rsid w:val="009A2AB7"/>
    <w:pPr>
      <w:spacing w:before="400"/>
    </w:pPr>
    <w:rPr>
      <w:rFonts w:ascii="Monotype Corsiva" w:hAnsi="Monotype Corsiva"/>
      <w:b/>
      <w:i/>
      <w:sz w:val="30"/>
    </w:rPr>
  </w:style>
  <w:style w:type="paragraph" w:customStyle="1" w:styleId="zAdmText11ptB">
    <w:name w:val="z_AdmText11ptB"/>
    <w:basedOn w:val="zAdmText"/>
    <w:rsid w:val="009A2AB7"/>
    <w:pPr>
      <w:ind w:left="57"/>
    </w:pPr>
    <w:rPr>
      <w:b/>
    </w:rPr>
  </w:style>
  <w:style w:type="paragraph" w:customStyle="1" w:styleId="zAdmText9ptB">
    <w:name w:val="z_AdmText9ptB"/>
    <w:basedOn w:val="zAdmText"/>
    <w:rsid w:val="009A2AB7"/>
    <w:pPr>
      <w:spacing w:before="40" w:after="40"/>
      <w:jc w:val="right"/>
    </w:pPr>
    <w:rPr>
      <w:b/>
      <w:sz w:val="18"/>
    </w:rPr>
  </w:style>
  <w:style w:type="paragraph" w:customStyle="1" w:styleId="zAdmTextCel">
    <w:name w:val="z_AdmTextCel"/>
    <w:basedOn w:val="zAdmText"/>
    <w:rsid w:val="009A2AB7"/>
    <w:pPr>
      <w:ind w:left="57"/>
    </w:pPr>
  </w:style>
  <w:style w:type="paragraph" w:customStyle="1" w:styleId="zAdmTextCelLast">
    <w:name w:val="z_AdmTextCelLast"/>
    <w:basedOn w:val="zAdmTextCel"/>
    <w:rsid w:val="009A2AB7"/>
    <w:pPr>
      <w:spacing w:after="480"/>
    </w:pPr>
  </w:style>
  <w:style w:type="paragraph" w:customStyle="1" w:styleId="zAdmTextDummy">
    <w:name w:val="z_AdmTextDummy"/>
    <w:basedOn w:val="zAdmText"/>
    <w:rsid w:val="009A2AB7"/>
    <w:pPr>
      <w:spacing w:line="20" w:lineRule="exact"/>
    </w:pPr>
    <w:rPr>
      <w:sz w:val="8"/>
    </w:rPr>
  </w:style>
  <w:style w:type="paragraph" w:customStyle="1" w:styleId="zAdmTextDummy1">
    <w:name w:val="z_AdmTextDummy1"/>
    <w:basedOn w:val="zAdmTextDummy"/>
    <w:rsid w:val="009A2AB7"/>
    <w:pPr>
      <w:ind w:left="-709"/>
    </w:pPr>
  </w:style>
  <w:style w:type="paragraph" w:customStyle="1" w:styleId="zAdmTextHidden">
    <w:name w:val="z_AdmTextHidden"/>
    <w:basedOn w:val="zAdmTextDummy"/>
    <w:rsid w:val="009A2AB7"/>
    <w:pPr>
      <w:spacing w:line="11" w:lineRule="exact"/>
    </w:pPr>
    <w:rPr>
      <w:vanish/>
      <w:sz w:val="16"/>
    </w:rPr>
  </w:style>
  <w:style w:type="paragraph" w:customStyle="1" w:styleId="zAdmTextLeft">
    <w:name w:val="z_AdmTextLeft"/>
    <w:basedOn w:val="zAdmText"/>
    <w:rsid w:val="009A2AB7"/>
    <w:pPr>
      <w:jc w:val="right"/>
    </w:pPr>
  </w:style>
  <w:style w:type="paragraph" w:customStyle="1" w:styleId="zAdmTextOff">
    <w:name w:val="z_AdmTextOff"/>
    <w:basedOn w:val="zAdmLeft"/>
    <w:rsid w:val="009A2AB7"/>
    <w:rPr>
      <w:b/>
    </w:rPr>
  </w:style>
  <w:style w:type="paragraph" w:customStyle="1" w:styleId="zAdmTextOK">
    <w:name w:val="z_AdmTextOK"/>
    <w:basedOn w:val="zAdmText"/>
    <w:rsid w:val="009A2AB7"/>
  </w:style>
  <w:style w:type="paragraph" w:customStyle="1" w:styleId="zAdmTname">
    <w:name w:val="z_AdmTname"/>
    <w:basedOn w:val="zAdmText"/>
    <w:rsid w:val="009A2AB7"/>
    <w:pPr>
      <w:spacing w:before="360"/>
    </w:pPr>
    <w:rPr>
      <w:b/>
      <w:sz w:val="40"/>
    </w:rPr>
  </w:style>
  <w:style w:type="paragraph" w:customStyle="1" w:styleId="zCompanyName1">
    <w:name w:val="z_CompanyName1"/>
    <w:basedOn w:val="Standaard"/>
    <w:rsid w:val="009A2AB7"/>
    <w:pPr>
      <w:spacing w:before="200"/>
    </w:pPr>
    <w:rPr>
      <w:rFonts w:eastAsia="Times New Roman"/>
      <w:b/>
      <w:noProof/>
      <w:sz w:val="16"/>
    </w:rPr>
  </w:style>
  <w:style w:type="paragraph" w:customStyle="1" w:styleId="zCompanyName2">
    <w:name w:val="z_CompanyName2"/>
    <w:basedOn w:val="zCompanyName1"/>
    <w:rsid w:val="009A2AB7"/>
    <w:pPr>
      <w:spacing w:line="160" w:lineRule="atLeast"/>
      <w:jc w:val="right"/>
    </w:pPr>
    <w:rPr>
      <w:sz w:val="12"/>
    </w:rPr>
  </w:style>
  <w:style w:type="paragraph" w:customStyle="1" w:styleId="zCopyright">
    <w:name w:val="z_Copyright"/>
    <w:basedOn w:val="zAdmText"/>
    <w:rsid w:val="009A2AB7"/>
    <w:pPr>
      <w:spacing w:before="120" w:line="120" w:lineRule="exact"/>
    </w:pPr>
    <w:rPr>
      <w:sz w:val="10"/>
    </w:rPr>
  </w:style>
  <w:style w:type="paragraph" w:customStyle="1" w:styleId="zExtraText">
    <w:name w:val="z_ExtraText"/>
    <w:basedOn w:val="zAdmText"/>
    <w:rsid w:val="009A2AB7"/>
    <w:rPr>
      <w:b/>
    </w:rPr>
  </w:style>
  <w:style w:type="paragraph" w:customStyle="1" w:styleId="zFooterText">
    <w:name w:val="z_FooterText"/>
    <w:basedOn w:val="zAdmText"/>
    <w:rsid w:val="009A2AB7"/>
    <w:pPr>
      <w:tabs>
        <w:tab w:val="left" w:pos="851"/>
        <w:tab w:val="left" w:pos="993"/>
        <w:tab w:val="left" w:pos="4820"/>
        <w:tab w:val="left" w:pos="5670"/>
        <w:tab w:val="left" w:pos="5812"/>
        <w:tab w:val="right" w:pos="9356"/>
      </w:tabs>
      <w:spacing w:line="160" w:lineRule="exact"/>
    </w:pPr>
    <w:rPr>
      <w:b/>
      <w:sz w:val="16"/>
    </w:rPr>
  </w:style>
  <w:style w:type="paragraph" w:customStyle="1" w:styleId="zFooterText2">
    <w:name w:val="z_FooterText2"/>
    <w:basedOn w:val="zAdmText"/>
    <w:rsid w:val="009A2AB7"/>
    <w:rPr>
      <w:sz w:val="16"/>
    </w:rPr>
  </w:style>
  <w:style w:type="paragraph" w:customStyle="1" w:styleId="zHeaderL">
    <w:name w:val="z_HeaderL"/>
    <w:basedOn w:val="Standaard"/>
    <w:rsid w:val="009A2AB7"/>
    <w:pPr>
      <w:pBdr>
        <w:top w:val="double" w:sz="6" w:space="1" w:color="auto" w:shadow="1"/>
        <w:left w:val="double" w:sz="6" w:space="1" w:color="auto" w:shadow="1"/>
        <w:bottom w:val="double" w:sz="6" w:space="1" w:color="auto" w:shadow="1"/>
        <w:right w:val="double" w:sz="6" w:space="1" w:color="auto" w:shadow="1"/>
      </w:pBdr>
      <w:shd w:val="clear" w:color="auto" w:fill="FFFF00"/>
      <w:jc w:val="center"/>
    </w:pPr>
    <w:rPr>
      <w:rFonts w:eastAsia="Times New Roman"/>
      <w:b/>
      <w:noProof/>
    </w:rPr>
  </w:style>
  <w:style w:type="paragraph" w:customStyle="1" w:styleId="zHeaderL2">
    <w:name w:val="z_HeaderL2"/>
    <w:basedOn w:val="zHeaderL"/>
    <w:rsid w:val="009A2AB7"/>
    <w:pPr>
      <w:pBdr>
        <w:top w:val="single" w:sz="12" w:space="1" w:color="auto"/>
        <w:left w:val="single" w:sz="12" w:space="1" w:color="auto"/>
        <w:bottom w:val="single" w:sz="12" w:space="1" w:color="auto"/>
        <w:right w:val="single" w:sz="12" w:space="1" w:color="auto"/>
      </w:pBdr>
      <w:shd w:val="clear" w:color="auto" w:fill="auto"/>
    </w:pPr>
    <w:rPr>
      <w:sz w:val="18"/>
    </w:rPr>
  </w:style>
  <w:style w:type="paragraph" w:customStyle="1" w:styleId="zHeaderL3">
    <w:name w:val="z_HeaderL3"/>
    <w:basedOn w:val="zHeaderL"/>
    <w:rsid w:val="009A2AB7"/>
    <w:pPr>
      <w:pBdr>
        <w:top w:val="single" w:sz="6" w:space="1" w:color="auto"/>
        <w:left w:val="single" w:sz="6" w:space="1" w:color="auto"/>
        <w:bottom w:val="single" w:sz="6" w:space="1" w:color="auto"/>
        <w:right w:val="single" w:sz="6" w:space="1" w:color="auto"/>
      </w:pBdr>
      <w:shd w:val="clear" w:color="auto" w:fill="auto"/>
    </w:pPr>
    <w:rPr>
      <w:sz w:val="16"/>
    </w:rPr>
  </w:style>
  <w:style w:type="paragraph" w:customStyle="1" w:styleId="zHeaderL4">
    <w:name w:val="z_HeaderL4"/>
    <w:basedOn w:val="zAdmText"/>
    <w:rsid w:val="009A2AB7"/>
    <w:pPr>
      <w:framePr w:w="4253" w:wrap="around" w:vAnchor="page" w:hAnchor="page" w:x="5103" w:y="2269"/>
      <w:spacing w:line="240" w:lineRule="atLeast"/>
      <w:jc w:val="center"/>
    </w:pPr>
    <w:rPr>
      <w:b/>
      <w:i/>
      <w:spacing w:val="60"/>
      <w:sz w:val="30"/>
    </w:rPr>
  </w:style>
  <w:style w:type="paragraph" w:customStyle="1" w:styleId="zHeaderR">
    <w:name w:val="z_HeaderR"/>
    <w:basedOn w:val="zAdmText"/>
    <w:rsid w:val="009A2AB7"/>
    <w:pPr>
      <w:tabs>
        <w:tab w:val="left" w:pos="255"/>
      </w:tabs>
      <w:spacing w:line="800" w:lineRule="atLeast"/>
      <w:jc w:val="right"/>
    </w:pPr>
    <w:rPr>
      <w:rFonts w:ascii="Frugal Sans" w:hAnsi="Frugal Sans"/>
      <w:b/>
    </w:rPr>
  </w:style>
  <w:style w:type="paragraph" w:customStyle="1" w:styleId="zHeaderR2">
    <w:name w:val="z_HeaderR2"/>
    <w:basedOn w:val="zHeaderR"/>
    <w:rsid w:val="009A2AB7"/>
    <w:pPr>
      <w:framePr w:w="2155" w:wrap="auto" w:hAnchor="text" w:x="9299"/>
      <w:spacing w:line="240" w:lineRule="auto"/>
    </w:pPr>
    <w:rPr>
      <w:sz w:val="12"/>
    </w:rPr>
  </w:style>
  <w:style w:type="paragraph" w:customStyle="1" w:styleId="zHeaderRname">
    <w:name w:val="z_HeaderRname"/>
    <w:basedOn w:val="zHeaderR"/>
    <w:rsid w:val="009A2AB7"/>
    <w:pPr>
      <w:tabs>
        <w:tab w:val="clear" w:pos="255"/>
        <w:tab w:val="left" w:pos="1928"/>
      </w:tabs>
      <w:spacing w:line="480" w:lineRule="atLeast"/>
      <w:jc w:val="left"/>
    </w:pPr>
    <w:rPr>
      <w:sz w:val="18"/>
    </w:rPr>
  </w:style>
  <w:style w:type="paragraph" w:customStyle="1" w:styleId="zKvKTxt">
    <w:name w:val="z_KvKTxt"/>
    <w:basedOn w:val="Standaard"/>
    <w:rsid w:val="009A2AB7"/>
    <w:pPr>
      <w:spacing w:before="120" w:line="120" w:lineRule="exact"/>
    </w:pPr>
    <w:rPr>
      <w:rFonts w:eastAsia="Times New Roman"/>
      <w:noProof/>
      <w:sz w:val="10"/>
    </w:rPr>
  </w:style>
  <w:style w:type="paragraph" w:customStyle="1" w:styleId="zLineFull">
    <w:name w:val="z_LineFull"/>
    <w:basedOn w:val="zAdmText"/>
    <w:rsid w:val="009A2AB7"/>
    <w:pPr>
      <w:tabs>
        <w:tab w:val="right" w:leader="underscore" w:pos="9412"/>
      </w:tabs>
      <w:spacing w:line="20" w:lineRule="exact"/>
      <w:ind w:left="-57"/>
    </w:pPr>
    <w:rPr>
      <w:sz w:val="16"/>
    </w:rPr>
  </w:style>
  <w:style w:type="paragraph" w:customStyle="1" w:styleId="zList">
    <w:name w:val="z_List"/>
    <w:basedOn w:val="Standaard"/>
    <w:rsid w:val="009A2AB7"/>
    <w:pPr>
      <w:tabs>
        <w:tab w:val="left" w:pos="1985"/>
        <w:tab w:val="left" w:pos="7372"/>
      </w:tabs>
      <w:ind w:left="1701" w:hanging="1701"/>
    </w:pPr>
    <w:rPr>
      <w:rFonts w:eastAsia="Times New Roman"/>
    </w:rPr>
  </w:style>
  <w:style w:type="paragraph" w:customStyle="1" w:styleId="zLogo1">
    <w:name w:val="z_Logo1"/>
    <w:basedOn w:val="zAdmText"/>
    <w:rsid w:val="009A2AB7"/>
    <w:pPr>
      <w:jc w:val="right"/>
    </w:pPr>
  </w:style>
  <w:style w:type="paragraph" w:customStyle="1" w:styleId="zLogo2">
    <w:name w:val="z_Logo2"/>
    <w:basedOn w:val="zLogo1"/>
    <w:rsid w:val="009A2AB7"/>
  </w:style>
  <w:style w:type="paragraph" w:customStyle="1" w:styleId="zSubTitle">
    <w:name w:val="z_SubTitle"/>
    <w:basedOn w:val="zAdmText"/>
    <w:rsid w:val="009A2AB7"/>
    <w:pPr>
      <w:spacing w:before="720"/>
      <w:jc w:val="center"/>
    </w:pPr>
    <w:rPr>
      <w:b/>
      <w:sz w:val="30"/>
    </w:rPr>
  </w:style>
  <w:style w:type="paragraph" w:customStyle="1" w:styleId="zTitle">
    <w:name w:val="z_Title"/>
    <w:basedOn w:val="zAdmText"/>
    <w:rsid w:val="009A2AB7"/>
    <w:pPr>
      <w:spacing w:before="2540" w:after="720" w:line="480" w:lineRule="atLeast"/>
      <w:jc w:val="center"/>
    </w:pPr>
    <w:rPr>
      <w:b/>
      <w:spacing w:val="60"/>
      <w:sz w:val="40"/>
    </w:rPr>
  </w:style>
  <w:style w:type="paragraph" w:customStyle="1" w:styleId="zTOCtext">
    <w:name w:val="z_TOCtext"/>
    <w:basedOn w:val="zAdmText"/>
    <w:rsid w:val="009A2AB7"/>
    <w:pPr>
      <w:jc w:val="right"/>
    </w:pPr>
  </w:style>
  <w:style w:type="paragraph" w:customStyle="1" w:styleId="zVolume">
    <w:name w:val="z_Volume"/>
    <w:basedOn w:val="zAdmText"/>
    <w:rsid w:val="009A2AB7"/>
    <w:pPr>
      <w:spacing w:before="960" w:after="960"/>
      <w:jc w:val="right"/>
    </w:pPr>
    <w:rPr>
      <w:b/>
    </w:rPr>
  </w:style>
  <w:style w:type="paragraph" w:customStyle="1" w:styleId="zVolumeNumber">
    <w:name w:val="z_VolumeNumber"/>
    <w:basedOn w:val="zVolume"/>
    <w:rsid w:val="009A2AB7"/>
    <w:pPr>
      <w:jc w:val="left"/>
    </w:pPr>
  </w:style>
  <w:style w:type="paragraph" w:styleId="Lijstopsomteken">
    <w:name w:val="List Bullet"/>
    <w:basedOn w:val="Standaard"/>
    <w:autoRedefine/>
    <w:rsid w:val="009A2AB7"/>
    <w:rPr>
      <w:rFonts w:eastAsia="Times New Roman" w:cs="Arial"/>
      <w:b/>
      <w:bCs/>
      <w:sz w:val="19"/>
      <w:szCs w:val="19"/>
    </w:rPr>
  </w:style>
  <w:style w:type="paragraph" w:styleId="Lijstopsomteken2">
    <w:name w:val="List Bullet 2"/>
    <w:basedOn w:val="Standaard"/>
    <w:autoRedefine/>
    <w:rsid w:val="009A2AB7"/>
    <w:pPr>
      <w:ind w:left="283"/>
      <w:jc w:val="both"/>
    </w:pPr>
    <w:rPr>
      <w:rFonts w:eastAsia="Times New Roman" w:cs="Arial"/>
      <w:color w:val="333333"/>
      <w:szCs w:val="14"/>
    </w:rPr>
  </w:style>
  <w:style w:type="paragraph" w:styleId="Lijstopsomteken4">
    <w:name w:val="List Bullet 4"/>
    <w:basedOn w:val="Standaard"/>
    <w:autoRedefine/>
    <w:rsid w:val="009A2AB7"/>
    <w:pPr>
      <w:numPr>
        <w:numId w:val="5"/>
      </w:numPr>
    </w:pPr>
    <w:rPr>
      <w:rFonts w:eastAsia="Times New Roman"/>
    </w:rPr>
  </w:style>
  <w:style w:type="paragraph" w:styleId="Bloktekst">
    <w:name w:val="Block Text"/>
    <w:basedOn w:val="Standaard"/>
    <w:rsid w:val="009A2AB7"/>
    <w:pPr>
      <w:pBdr>
        <w:top w:val="single" w:sz="6" w:space="1" w:color="auto"/>
        <w:left w:val="single" w:sz="6" w:space="1" w:color="auto"/>
        <w:bottom w:val="single" w:sz="6" w:space="1" w:color="auto"/>
        <w:right w:val="single" w:sz="6" w:space="1" w:color="auto"/>
      </w:pBdr>
      <w:ind w:left="567" w:right="708"/>
      <w:jc w:val="center"/>
    </w:pPr>
    <w:rPr>
      <w:rFonts w:eastAsia="Times New Roman"/>
      <w:b/>
      <w:noProof/>
      <w:color w:val="FF0000"/>
      <w:sz w:val="24"/>
      <w:lang w:val="en-US"/>
    </w:rPr>
  </w:style>
  <w:style w:type="paragraph" w:customStyle="1" w:styleId="Standaardinspringing1">
    <w:name w:val="Standaardinspringing1"/>
    <w:basedOn w:val="Standaard"/>
    <w:rsid w:val="009A2AB7"/>
    <w:pPr>
      <w:ind w:left="1134"/>
    </w:pPr>
    <w:rPr>
      <w:rFonts w:ascii="Times New Roman" w:eastAsia="Times New Roman" w:hAnsi="Times New Roman"/>
      <w:sz w:val="24"/>
    </w:rPr>
  </w:style>
  <w:style w:type="character" w:styleId="GevolgdeHyperlink">
    <w:name w:val="FollowedHyperlink"/>
    <w:rsid w:val="009A2AB7"/>
    <w:rPr>
      <w:color w:val="800080"/>
      <w:u w:val="single"/>
    </w:rPr>
  </w:style>
  <w:style w:type="paragraph" w:styleId="Lijst2">
    <w:name w:val="List 2"/>
    <w:basedOn w:val="Standaard"/>
    <w:rsid w:val="009A2AB7"/>
    <w:pPr>
      <w:ind w:left="566" w:hanging="283"/>
    </w:pPr>
    <w:rPr>
      <w:rFonts w:eastAsia="Times New Roman"/>
    </w:rPr>
  </w:style>
  <w:style w:type="paragraph" w:styleId="Plattetekst">
    <w:name w:val="Body Text"/>
    <w:basedOn w:val="Standaard"/>
    <w:link w:val="PlattetekstChar"/>
    <w:rsid w:val="009A2AB7"/>
    <w:pPr>
      <w:spacing w:after="120"/>
    </w:pPr>
    <w:rPr>
      <w:rFonts w:eastAsia="Times New Roman"/>
    </w:rPr>
  </w:style>
  <w:style w:type="character" w:customStyle="1" w:styleId="PlattetekstChar">
    <w:name w:val="Platte tekst Char"/>
    <w:basedOn w:val="Standaardalinea-lettertype"/>
    <w:link w:val="Plattetekst"/>
    <w:rsid w:val="009A2AB7"/>
    <w:rPr>
      <w:rFonts w:ascii="Arial" w:hAnsi="Arial"/>
      <w:sz w:val="22"/>
      <w:lang w:val="en-GB"/>
    </w:rPr>
  </w:style>
  <w:style w:type="paragraph" w:styleId="Plattetekstinspringen">
    <w:name w:val="Body Text Indent"/>
    <w:basedOn w:val="Standaard"/>
    <w:link w:val="PlattetekstinspringenChar"/>
    <w:rsid w:val="009A2AB7"/>
    <w:pPr>
      <w:spacing w:after="120"/>
      <w:ind w:left="283"/>
    </w:pPr>
    <w:rPr>
      <w:rFonts w:eastAsia="Times New Roman"/>
    </w:rPr>
  </w:style>
  <w:style w:type="character" w:customStyle="1" w:styleId="PlattetekstinspringenChar">
    <w:name w:val="Platte tekst inspringen Char"/>
    <w:basedOn w:val="Standaardalinea-lettertype"/>
    <w:link w:val="Plattetekstinspringen"/>
    <w:rsid w:val="009A2AB7"/>
    <w:rPr>
      <w:rFonts w:ascii="Arial" w:hAnsi="Arial"/>
      <w:sz w:val="22"/>
      <w:lang w:val="en-GB"/>
    </w:rPr>
  </w:style>
  <w:style w:type="paragraph" w:styleId="Tekstzonderopmaak">
    <w:name w:val="Plain Text"/>
    <w:basedOn w:val="Standaard"/>
    <w:link w:val="TekstzonderopmaakChar"/>
    <w:rsid w:val="009A2AB7"/>
    <w:rPr>
      <w:rFonts w:ascii="Courier New" w:eastAsia="Times New Roman" w:hAnsi="Courier New" w:cs="Courier New"/>
      <w:sz w:val="20"/>
    </w:rPr>
  </w:style>
  <w:style w:type="character" w:customStyle="1" w:styleId="TekstzonderopmaakChar">
    <w:name w:val="Tekst zonder opmaak Char"/>
    <w:basedOn w:val="Standaardalinea-lettertype"/>
    <w:link w:val="Tekstzonderopmaak"/>
    <w:rsid w:val="009A2AB7"/>
    <w:rPr>
      <w:rFonts w:ascii="Courier New" w:hAnsi="Courier New" w:cs="Courier New"/>
      <w:lang w:val="en-GB"/>
    </w:rPr>
  </w:style>
  <w:style w:type="character" w:customStyle="1" w:styleId="PersonalComposeStyle">
    <w:name w:val="Personal Compose Style"/>
    <w:rsid w:val="009A2AB7"/>
    <w:rPr>
      <w:rFonts w:ascii="Arial" w:hAnsi="Arial" w:cs="Arial"/>
      <w:color w:val="auto"/>
      <w:sz w:val="20"/>
    </w:rPr>
  </w:style>
  <w:style w:type="character" w:customStyle="1" w:styleId="PersonalReplyStyle">
    <w:name w:val="Personal Reply Style"/>
    <w:rsid w:val="009A2AB7"/>
    <w:rPr>
      <w:rFonts w:ascii="Arial" w:hAnsi="Arial" w:cs="Arial"/>
      <w:color w:val="auto"/>
      <w:sz w:val="20"/>
    </w:rPr>
  </w:style>
  <w:style w:type="paragraph" w:styleId="Plattetekstinspringen2">
    <w:name w:val="Body Text Indent 2"/>
    <w:basedOn w:val="Standaard"/>
    <w:link w:val="Plattetekstinspringen2Char"/>
    <w:rsid w:val="009A2AB7"/>
    <w:pPr>
      <w:spacing w:after="120" w:line="480" w:lineRule="auto"/>
      <w:ind w:left="283"/>
    </w:pPr>
    <w:rPr>
      <w:rFonts w:eastAsia="Times New Roman"/>
    </w:rPr>
  </w:style>
  <w:style w:type="character" w:customStyle="1" w:styleId="Plattetekstinspringen2Char">
    <w:name w:val="Platte tekst inspringen 2 Char"/>
    <w:basedOn w:val="Standaardalinea-lettertype"/>
    <w:link w:val="Plattetekstinspringen2"/>
    <w:rsid w:val="009A2AB7"/>
    <w:rPr>
      <w:rFonts w:ascii="Arial" w:hAnsi="Arial"/>
      <w:sz w:val="22"/>
      <w:lang w:val="en-GB"/>
    </w:rPr>
  </w:style>
  <w:style w:type="paragraph" w:customStyle="1" w:styleId="Default">
    <w:name w:val="Default"/>
    <w:rsid w:val="009A2AB7"/>
    <w:pPr>
      <w:autoSpaceDE w:val="0"/>
      <w:autoSpaceDN w:val="0"/>
      <w:adjustRightInd w:val="0"/>
    </w:pPr>
    <w:rPr>
      <w:color w:val="000000"/>
      <w:sz w:val="24"/>
      <w:szCs w:val="24"/>
      <w:lang w:val="en-US"/>
    </w:rPr>
  </w:style>
  <w:style w:type="paragraph" w:styleId="Plattetekst2">
    <w:name w:val="Body Text 2"/>
    <w:basedOn w:val="Standaard"/>
    <w:link w:val="Plattetekst2Char"/>
    <w:rsid w:val="009A2AB7"/>
    <w:pPr>
      <w:spacing w:after="120" w:line="480" w:lineRule="auto"/>
    </w:pPr>
    <w:rPr>
      <w:rFonts w:eastAsia="Times New Roman"/>
    </w:rPr>
  </w:style>
  <w:style w:type="character" w:customStyle="1" w:styleId="Plattetekst2Char">
    <w:name w:val="Platte tekst 2 Char"/>
    <w:basedOn w:val="Standaardalinea-lettertype"/>
    <w:link w:val="Plattetekst2"/>
    <w:rsid w:val="009A2AB7"/>
    <w:rPr>
      <w:rFonts w:ascii="Arial" w:hAnsi="Arial"/>
      <w:sz w:val="22"/>
      <w:lang w:val="en-GB"/>
    </w:rPr>
  </w:style>
  <w:style w:type="character" w:styleId="Nadruk">
    <w:name w:val="Emphasis"/>
    <w:rsid w:val="009A2AB7"/>
    <w:rPr>
      <w:i/>
      <w:iCs/>
    </w:rPr>
  </w:style>
  <w:style w:type="paragraph" w:styleId="Plattetekst3">
    <w:name w:val="Body Text 3"/>
    <w:basedOn w:val="Standaard"/>
    <w:link w:val="Plattetekst3Char"/>
    <w:rsid w:val="009A2AB7"/>
    <w:pPr>
      <w:spacing w:after="120"/>
    </w:pPr>
    <w:rPr>
      <w:rFonts w:eastAsia="Times New Roman"/>
      <w:sz w:val="16"/>
      <w:szCs w:val="16"/>
    </w:rPr>
  </w:style>
  <w:style w:type="character" w:customStyle="1" w:styleId="Plattetekst3Char">
    <w:name w:val="Platte tekst 3 Char"/>
    <w:basedOn w:val="Standaardalinea-lettertype"/>
    <w:link w:val="Plattetekst3"/>
    <w:rsid w:val="009A2AB7"/>
    <w:rPr>
      <w:rFonts w:ascii="Arial" w:hAnsi="Arial"/>
      <w:sz w:val="16"/>
      <w:szCs w:val="16"/>
      <w:lang w:val="en-GB"/>
    </w:rPr>
  </w:style>
  <w:style w:type="paragraph" w:styleId="Platteteksteersteinspringing">
    <w:name w:val="Body Text First Indent"/>
    <w:basedOn w:val="Plattetekst"/>
    <w:link w:val="PlatteteksteersteinspringingChar"/>
    <w:rsid w:val="009A2AB7"/>
    <w:pPr>
      <w:ind w:firstLine="210"/>
    </w:pPr>
  </w:style>
  <w:style w:type="character" w:customStyle="1" w:styleId="PlatteteksteersteinspringingChar">
    <w:name w:val="Platte tekst eerste inspringing Char"/>
    <w:basedOn w:val="PlattetekstChar"/>
    <w:link w:val="Platteteksteersteinspringing"/>
    <w:rsid w:val="009A2AB7"/>
    <w:rPr>
      <w:rFonts w:ascii="Arial" w:hAnsi="Arial"/>
      <w:sz w:val="22"/>
      <w:lang w:val="en-GB"/>
    </w:rPr>
  </w:style>
  <w:style w:type="paragraph" w:styleId="Platteteksteersteinspringing2">
    <w:name w:val="Body Text First Indent 2"/>
    <w:basedOn w:val="Plattetekstinspringen"/>
    <w:link w:val="Platteteksteersteinspringing2Char"/>
    <w:rsid w:val="009A2AB7"/>
    <w:pPr>
      <w:ind w:firstLine="210"/>
    </w:pPr>
  </w:style>
  <w:style w:type="character" w:customStyle="1" w:styleId="Platteteksteersteinspringing2Char">
    <w:name w:val="Platte tekst eerste inspringing 2 Char"/>
    <w:basedOn w:val="PlattetekstinspringenChar"/>
    <w:link w:val="Platteteksteersteinspringing2"/>
    <w:rsid w:val="009A2AB7"/>
    <w:rPr>
      <w:rFonts w:ascii="Arial" w:hAnsi="Arial"/>
      <w:sz w:val="22"/>
      <w:lang w:val="en-GB"/>
    </w:rPr>
  </w:style>
  <w:style w:type="paragraph" w:styleId="Plattetekstinspringen3">
    <w:name w:val="Body Text Indent 3"/>
    <w:basedOn w:val="Standaard"/>
    <w:link w:val="Plattetekstinspringen3Char"/>
    <w:rsid w:val="009A2AB7"/>
    <w:pPr>
      <w:spacing w:after="120"/>
      <w:ind w:left="283"/>
    </w:pPr>
    <w:rPr>
      <w:rFonts w:eastAsia="Times New Roman"/>
      <w:sz w:val="16"/>
      <w:szCs w:val="16"/>
    </w:rPr>
  </w:style>
  <w:style w:type="character" w:customStyle="1" w:styleId="Plattetekstinspringen3Char">
    <w:name w:val="Platte tekst inspringen 3 Char"/>
    <w:basedOn w:val="Standaardalinea-lettertype"/>
    <w:link w:val="Plattetekstinspringen3"/>
    <w:rsid w:val="009A2AB7"/>
    <w:rPr>
      <w:rFonts w:ascii="Arial" w:hAnsi="Arial"/>
      <w:sz w:val="16"/>
      <w:szCs w:val="16"/>
      <w:lang w:val="en-GB"/>
    </w:rPr>
  </w:style>
  <w:style w:type="paragraph" w:customStyle="1" w:styleId="CaptionTable">
    <w:name w:val="Caption Table"/>
    <w:basedOn w:val="Bijschrift"/>
    <w:rsid w:val="009A2AB7"/>
    <w:pPr>
      <w:overflowPunct/>
      <w:autoSpaceDE/>
      <w:autoSpaceDN/>
      <w:adjustRightInd/>
      <w:spacing w:before="120" w:after="240"/>
      <w:jc w:val="center"/>
      <w:textAlignment w:val="auto"/>
    </w:pPr>
    <w:rPr>
      <w:rFonts w:ascii="Arial" w:eastAsia="Times New Roman" w:hAnsi="Arial"/>
      <w:bCs w:val="0"/>
      <w:color w:val="auto"/>
      <w:sz w:val="22"/>
      <w:szCs w:val="20"/>
      <w:lang w:val="en-GB"/>
    </w:rPr>
  </w:style>
  <w:style w:type="paragraph" w:styleId="Datum">
    <w:name w:val="Date"/>
    <w:basedOn w:val="Standaard"/>
    <w:next w:val="Standaard"/>
    <w:link w:val="DatumChar"/>
    <w:rsid w:val="009A2AB7"/>
    <w:rPr>
      <w:rFonts w:eastAsia="Times New Roman"/>
    </w:rPr>
  </w:style>
  <w:style w:type="character" w:customStyle="1" w:styleId="DatumChar">
    <w:name w:val="Datum Char"/>
    <w:basedOn w:val="Standaardalinea-lettertype"/>
    <w:link w:val="Datum"/>
    <w:rsid w:val="009A2AB7"/>
    <w:rPr>
      <w:rFonts w:ascii="Arial" w:hAnsi="Arial"/>
      <w:sz w:val="22"/>
      <w:lang w:val="en-GB"/>
    </w:rPr>
  </w:style>
  <w:style w:type="paragraph" w:styleId="Documentstructuur">
    <w:name w:val="Document Map"/>
    <w:basedOn w:val="Standaard"/>
    <w:link w:val="DocumentstructuurChar"/>
    <w:semiHidden/>
    <w:rsid w:val="009A2AB7"/>
    <w:pPr>
      <w:shd w:val="clear" w:color="auto" w:fill="000080"/>
    </w:pPr>
    <w:rPr>
      <w:rFonts w:ascii="Tahoma" w:eastAsia="Times New Roman" w:hAnsi="Tahoma" w:cs="Tahoma"/>
    </w:rPr>
  </w:style>
  <w:style w:type="character" w:customStyle="1" w:styleId="DocumentstructuurChar">
    <w:name w:val="Documentstructuur Char"/>
    <w:basedOn w:val="Standaardalinea-lettertype"/>
    <w:link w:val="Documentstructuur"/>
    <w:semiHidden/>
    <w:rsid w:val="009A2AB7"/>
    <w:rPr>
      <w:rFonts w:ascii="Tahoma" w:hAnsi="Tahoma" w:cs="Tahoma"/>
      <w:sz w:val="22"/>
      <w:shd w:val="clear" w:color="auto" w:fill="000080"/>
      <w:lang w:val="en-GB"/>
    </w:rPr>
  </w:style>
  <w:style w:type="paragraph" w:styleId="E-mailhandtekening">
    <w:name w:val="E-mail Signature"/>
    <w:basedOn w:val="Standaard"/>
    <w:link w:val="E-mailhandtekeningChar"/>
    <w:rsid w:val="009A2AB7"/>
    <w:rPr>
      <w:rFonts w:eastAsia="Times New Roman"/>
    </w:rPr>
  </w:style>
  <w:style w:type="character" w:customStyle="1" w:styleId="E-mailhandtekeningChar">
    <w:name w:val="E-mailhandtekening Char"/>
    <w:basedOn w:val="Standaardalinea-lettertype"/>
    <w:link w:val="E-mailhandtekening"/>
    <w:rsid w:val="009A2AB7"/>
    <w:rPr>
      <w:rFonts w:ascii="Arial" w:hAnsi="Arial"/>
      <w:sz w:val="22"/>
      <w:lang w:val="en-GB"/>
    </w:rPr>
  </w:style>
  <w:style w:type="paragraph" w:styleId="Eindnoottekst">
    <w:name w:val="endnote text"/>
    <w:basedOn w:val="Standaard"/>
    <w:link w:val="EindnoottekstChar"/>
    <w:semiHidden/>
    <w:rsid w:val="009A2AB7"/>
    <w:rPr>
      <w:rFonts w:eastAsia="Times New Roman"/>
      <w:sz w:val="20"/>
    </w:rPr>
  </w:style>
  <w:style w:type="character" w:customStyle="1" w:styleId="EindnoottekstChar">
    <w:name w:val="Eindnoottekst Char"/>
    <w:basedOn w:val="Standaardalinea-lettertype"/>
    <w:link w:val="Eindnoottekst"/>
    <w:semiHidden/>
    <w:rsid w:val="009A2AB7"/>
    <w:rPr>
      <w:rFonts w:ascii="Arial" w:hAnsi="Arial"/>
      <w:lang w:val="en-GB"/>
    </w:rPr>
  </w:style>
  <w:style w:type="paragraph" w:styleId="Adresenvelop">
    <w:name w:val="envelope address"/>
    <w:basedOn w:val="Standaard"/>
    <w:rsid w:val="009A2AB7"/>
    <w:pPr>
      <w:framePr w:w="7920" w:h="1980" w:hRule="exact" w:hSpace="180" w:wrap="auto" w:hAnchor="page" w:xAlign="center" w:yAlign="bottom"/>
      <w:ind w:left="2880"/>
    </w:pPr>
    <w:rPr>
      <w:rFonts w:eastAsia="Times New Roman" w:cs="Arial"/>
      <w:sz w:val="24"/>
      <w:szCs w:val="24"/>
    </w:rPr>
  </w:style>
  <w:style w:type="paragraph" w:styleId="Afzender">
    <w:name w:val="envelope return"/>
    <w:basedOn w:val="Standaard"/>
    <w:rsid w:val="009A2AB7"/>
    <w:rPr>
      <w:rFonts w:eastAsia="Times New Roman" w:cs="Arial"/>
      <w:sz w:val="20"/>
    </w:rPr>
  </w:style>
  <w:style w:type="character" w:customStyle="1" w:styleId="geo-decgeo">
    <w:name w:val="geo-dec geo"/>
    <w:basedOn w:val="Standaardalinea-lettertype"/>
    <w:rsid w:val="009A2AB7"/>
  </w:style>
  <w:style w:type="character" w:customStyle="1" w:styleId="geo-dms1">
    <w:name w:val="geo-dms1"/>
    <w:rsid w:val="009A2AB7"/>
    <w:rPr>
      <w:vanish w:val="0"/>
      <w:webHidden w:val="0"/>
    </w:rPr>
  </w:style>
  <w:style w:type="character" w:customStyle="1" w:styleId="geo-multi-punct1">
    <w:name w:val="geo-multi-punct1"/>
    <w:rsid w:val="009A2AB7"/>
    <w:rPr>
      <w:vanish/>
      <w:webHidden w:val="0"/>
    </w:rPr>
  </w:style>
  <w:style w:type="paragraph" w:styleId="HTML-adres">
    <w:name w:val="HTML Address"/>
    <w:basedOn w:val="Standaard"/>
    <w:link w:val="HTML-adresChar"/>
    <w:rsid w:val="009A2AB7"/>
    <w:rPr>
      <w:rFonts w:eastAsia="Times New Roman"/>
      <w:i/>
      <w:iCs/>
    </w:rPr>
  </w:style>
  <w:style w:type="character" w:customStyle="1" w:styleId="HTML-adresChar">
    <w:name w:val="HTML-adres Char"/>
    <w:basedOn w:val="Standaardalinea-lettertype"/>
    <w:link w:val="HTML-adres"/>
    <w:rsid w:val="009A2AB7"/>
    <w:rPr>
      <w:rFonts w:ascii="Arial" w:hAnsi="Arial"/>
      <w:i/>
      <w:iCs/>
      <w:sz w:val="22"/>
      <w:lang w:val="en-GB"/>
    </w:rPr>
  </w:style>
  <w:style w:type="paragraph" w:styleId="HTML-voorafopgemaakt">
    <w:name w:val="HTML Preformatted"/>
    <w:basedOn w:val="Standaard"/>
    <w:link w:val="HTML-voorafopgemaaktChar"/>
    <w:rsid w:val="009A2AB7"/>
    <w:rPr>
      <w:rFonts w:ascii="Courier New" w:eastAsia="Times New Roman" w:hAnsi="Courier New" w:cs="Courier New"/>
      <w:sz w:val="20"/>
    </w:rPr>
  </w:style>
  <w:style w:type="character" w:customStyle="1" w:styleId="HTML-voorafopgemaaktChar">
    <w:name w:val="HTML - vooraf opgemaakt Char"/>
    <w:basedOn w:val="Standaardalinea-lettertype"/>
    <w:link w:val="HTML-voorafopgemaakt"/>
    <w:rsid w:val="009A2AB7"/>
    <w:rPr>
      <w:rFonts w:ascii="Courier New" w:hAnsi="Courier New" w:cs="Courier New"/>
      <w:lang w:val="en-GB"/>
    </w:rPr>
  </w:style>
  <w:style w:type="paragraph" w:styleId="Index8">
    <w:name w:val="index 8"/>
    <w:basedOn w:val="Standaard"/>
    <w:next w:val="Standaard"/>
    <w:autoRedefine/>
    <w:semiHidden/>
    <w:rsid w:val="009A2AB7"/>
    <w:pPr>
      <w:ind w:left="1760" w:hanging="220"/>
    </w:pPr>
    <w:rPr>
      <w:rFonts w:eastAsia="Times New Roman"/>
    </w:rPr>
  </w:style>
  <w:style w:type="paragraph" w:styleId="Index9">
    <w:name w:val="index 9"/>
    <w:basedOn w:val="Standaard"/>
    <w:next w:val="Standaard"/>
    <w:autoRedefine/>
    <w:semiHidden/>
    <w:rsid w:val="009A2AB7"/>
    <w:pPr>
      <w:ind w:left="1980" w:hanging="220"/>
    </w:pPr>
    <w:rPr>
      <w:rFonts w:eastAsia="Times New Roman"/>
    </w:rPr>
  </w:style>
  <w:style w:type="character" w:customStyle="1" w:styleId="latitude1">
    <w:name w:val="latitude1"/>
    <w:basedOn w:val="Standaardalinea-lettertype"/>
    <w:rsid w:val="009A2AB7"/>
  </w:style>
  <w:style w:type="paragraph" w:styleId="Lijst">
    <w:name w:val="List"/>
    <w:basedOn w:val="Standaard"/>
    <w:rsid w:val="009A2AB7"/>
    <w:pPr>
      <w:ind w:left="283" w:hanging="283"/>
    </w:pPr>
    <w:rPr>
      <w:rFonts w:eastAsia="Times New Roman"/>
    </w:rPr>
  </w:style>
  <w:style w:type="paragraph" w:styleId="Lijst3">
    <w:name w:val="List 3"/>
    <w:basedOn w:val="Standaard"/>
    <w:rsid w:val="009A2AB7"/>
    <w:pPr>
      <w:ind w:left="849" w:hanging="283"/>
    </w:pPr>
    <w:rPr>
      <w:rFonts w:eastAsia="Times New Roman"/>
    </w:rPr>
  </w:style>
  <w:style w:type="paragraph" w:styleId="Lijst4">
    <w:name w:val="List 4"/>
    <w:basedOn w:val="Standaard"/>
    <w:rsid w:val="009A2AB7"/>
    <w:pPr>
      <w:ind w:left="1132" w:hanging="283"/>
    </w:pPr>
    <w:rPr>
      <w:rFonts w:eastAsia="Times New Roman"/>
    </w:rPr>
  </w:style>
  <w:style w:type="paragraph" w:styleId="Lijst5">
    <w:name w:val="List 5"/>
    <w:basedOn w:val="Standaard"/>
    <w:rsid w:val="009A2AB7"/>
    <w:pPr>
      <w:ind w:left="1415" w:hanging="283"/>
    </w:pPr>
    <w:rPr>
      <w:rFonts w:eastAsia="Times New Roman"/>
    </w:rPr>
  </w:style>
  <w:style w:type="paragraph" w:styleId="Lijstopsomteken3">
    <w:name w:val="List Bullet 3"/>
    <w:basedOn w:val="Standaard"/>
    <w:autoRedefine/>
    <w:rsid w:val="009A2AB7"/>
    <w:pPr>
      <w:numPr>
        <w:numId w:val="4"/>
      </w:numPr>
    </w:pPr>
    <w:rPr>
      <w:rFonts w:eastAsia="Times New Roman"/>
    </w:rPr>
  </w:style>
  <w:style w:type="paragraph" w:styleId="Lijstopsomteken5">
    <w:name w:val="List Bullet 5"/>
    <w:basedOn w:val="Standaard"/>
    <w:autoRedefine/>
    <w:rsid w:val="009A2AB7"/>
    <w:pPr>
      <w:numPr>
        <w:numId w:val="6"/>
      </w:numPr>
    </w:pPr>
    <w:rPr>
      <w:rFonts w:eastAsia="Times New Roman"/>
    </w:rPr>
  </w:style>
  <w:style w:type="paragraph" w:styleId="Lijstvoortzetting">
    <w:name w:val="List Continue"/>
    <w:basedOn w:val="Standaard"/>
    <w:rsid w:val="009A2AB7"/>
    <w:pPr>
      <w:spacing w:after="120"/>
      <w:ind w:left="283"/>
    </w:pPr>
    <w:rPr>
      <w:rFonts w:eastAsia="Times New Roman"/>
    </w:rPr>
  </w:style>
  <w:style w:type="paragraph" w:styleId="Lijstvoortzetting2">
    <w:name w:val="List Continue 2"/>
    <w:basedOn w:val="Standaard"/>
    <w:rsid w:val="009A2AB7"/>
    <w:pPr>
      <w:spacing w:after="120"/>
      <w:ind w:left="566"/>
    </w:pPr>
    <w:rPr>
      <w:rFonts w:eastAsia="Times New Roman"/>
    </w:rPr>
  </w:style>
  <w:style w:type="paragraph" w:styleId="Lijstvoortzetting3">
    <w:name w:val="List Continue 3"/>
    <w:basedOn w:val="Standaard"/>
    <w:rsid w:val="009A2AB7"/>
    <w:pPr>
      <w:spacing w:after="120"/>
      <w:ind w:left="849"/>
    </w:pPr>
    <w:rPr>
      <w:rFonts w:eastAsia="Times New Roman"/>
    </w:rPr>
  </w:style>
  <w:style w:type="paragraph" w:styleId="Lijstvoortzetting4">
    <w:name w:val="List Continue 4"/>
    <w:basedOn w:val="Standaard"/>
    <w:rsid w:val="009A2AB7"/>
    <w:pPr>
      <w:spacing w:after="120"/>
      <w:ind w:left="1132"/>
    </w:pPr>
    <w:rPr>
      <w:rFonts w:eastAsia="Times New Roman"/>
    </w:rPr>
  </w:style>
  <w:style w:type="paragraph" w:styleId="Lijstvoortzetting5">
    <w:name w:val="List Continue 5"/>
    <w:basedOn w:val="Standaard"/>
    <w:rsid w:val="009A2AB7"/>
    <w:pPr>
      <w:spacing w:after="120"/>
      <w:ind w:left="1415"/>
    </w:pPr>
    <w:rPr>
      <w:rFonts w:eastAsia="Times New Roman"/>
    </w:rPr>
  </w:style>
  <w:style w:type="paragraph" w:styleId="Lijstnummering">
    <w:name w:val="List Number"/>
    <w:basedOn w:val="Standaard"/>
    <w:rsid w:val="009A2AB7"/>
    <w:pPr>
      <w:numPr>
        <w:numId w:val="11"/>
      </w:numPr>
    </w:pPr>
    <w:rPr>
      <w:rFonts w:eastAsia="Times New Roman"/>
      <w:b/>
      <w:bCs/>
    </w:rPr>
  </w:style>
  <w:style w:type="paragraph" w:styleId="Lijstnummering2">
    <w:name w:val="List Number 2"/>
    <w:basedOn w:val="Standaard"/>
    <w:rsid w:val="009A2AB7"/>
    <w:pPr>
      <w:numPr>
        <w:numId w:val="7"/>
      </w:numPr>
    </w:pPr>
    <w:rPr>
      <w:rFonts w:eastAsia="Times New Roman"/>
    </w:rPr>
  </w:style>
  <w:style w:type="paragraph" w:styleId="Lijstnummering3">
    <w:name w:val="List Number 3"/>
    <w:basedOn w:val="Standaard"/>
    <w:rsid w:val="009A2AB7"/>
    <w:pPr>
      <w:numPr>
        <w:numId w:val="8"/>
      </w:numPr>
    </w:pPr>
    <w:rPr>
      <w:rFonts w:eastAsia="Times New Roman"/>
    </w:rPr>
  </w:style>
  <w:style w:type="paragraph" w:styleId="Lijstnummering4">
    <w:name w:val="List Number 4"/>
    <w:basedOn w:val="Standaard"/>
    <w:rsid w:val="009A2AB7"/>
    <w:pPr>
      <w:numPr>
        <w:numId w:val="9"/>
      </w:numPr>
    </w:pPr>
    <w:rPr>
      <w:rFonts w:eastAsia="Times New Roman"/>
    </w:rPr>
  </w:style>
  <w:style w:type="paragraph" w:styleId="Lijstnummering5">
    <w:name w:val="List Number 5"/>
    <w:basedOn w:val="Standaard"/>
    <w:rsid w:val="009A2AB7"/>
    <w:pPr>
      <w:numPr>
        <w:numId w:val="10"/>
      </w:numPr>
    </w:pPr>
    <w:rPr>
      <w:rFonts w:eastAsia="Times New Roman"/>
    </w:rPr>
  </w:style>
  <w:style w:type="character" w:customStyle="1" w:styleId="longitude1">
    <w:name w:val="longitude1"/>
    <w:basedOn w:val="Standaardalinea-lettertype"/>
    <w:rsid w:val="009A2AB7"/>
  </w:style>
  <w:style w:type="paragraph" w:styleId="Berichtkop">
    <w:name w:val="Message Header"/>
    <w:basedOn w:val="Standaard"/>
    <w:link w:val="BerichtkopChar"/>
    <w:rsid w:val="009A2AB7"/>
    <w:pPr>
      <w:pBdr>
        <w:top w:val="single" w:sz="6" w:space="1" w:color="auto"/>
        <w:left w:val="single" w:sz="6" w:space="1" w:color="auto"/>
        <w:bottom w:val="single" w:sz="6" w:space="1" w:color="auto"/>
        <w:right w:val="single" w:sz="6" w:space="1" w:color="auto"/>
      </w:pBdr>
      <w:shd w:val="pct20" w:color="auto" w:fill="auto"/>
      <w:ind w:left="1134" w:hanging="1134"/>
    </w:pPr>
    <w:rPr>
      <w:rFonts w:eastAsia="Times New Roman" w:cs="Arial"/>
      <w:sz w:val="24"/>
      <w:szCs w:val="24"/>
    </w:rPr>
  </w:style>
  <w:style w:type="character" w:customStyle="1" w:styleId="BerichtkopChar">
    <w:name w:val="Berichtkop Char"/>
    <w:basedOn w:val="Standaardalinea-lettertype"/>
    <w:link w:val="Berichtkop"/>
    <w:rsid w:val="009A2AB7"/>
    <w:rPr>
      <w:rFonts w:ascii="Arial" w:hAnsi="Arial" w:cs="Arial"/>
      <w:sz w:val="24"/>
      <w:szCs w:val="24"/>
      <w:shd w:val="pct20" w:color="auto" w:fill="auto"/>
      <w:lang w:val="en-GB"/>
    </w:rPr>
  </w:style>
  <w:style w:type="paragraph" w:styleId="Normaalweb">
    <w:name w:val="Normal (Web)"/>
    <w:basedOn w:val="Standaard"/>
    <w:rsid w:val="009A2AB7"/>
    <w:rPr>
      <w:rFonts w:ascii="Times New Roman" w:eastAsia="Times New Roman" w:hAnsi="Times New Roman"/>
      <w:sz w:val="24"/>
      <w:szCs w:val="24"/>
    </w:rPr>
  </w:style>
  <w:style w:type="paragraph" w:styleId="Notitiekop">
    <w:name w:val="Note Heading"/>
    <w:basedOn w:val="Standaard"/>
    <w:next w:val="Standaard"/>
    <w:link w:val="NotitiekopChar"/>
    <w:rsid w:val="009A2AB7"/>
    <w:rPr>
      <w:rFonts w:eastAsia="Times New Roman"/>
    </w:rPr>
  </w:style>
  <w:style w:type="character" w:customStyle="1" w:styleId="NotitiekopChar">
    <w:name w:val="Notitiekop Char"/>
    <w:basedOn w:val="Standaardalinea-lettertype"/>
    <w:link w:val="Notitiekop"/>
    <w:rsid w:val="009A2AB7"/>
    <w:rPr>
      <w:rFonts w:ascii="Arial" w:hAnsi="Arial"/>
      <w:sz w:val="22"/>
      <w:lang w:val="en-GB"/>
    </w:rPr>
  </w:style>
  <w:style w:type="character" w:customStyle="1" w:styleId="plainlinksneverexpand1">
    <w:name w:val="plainlinksneverexpand1"/>
    <w:basedOn w:val="Standaardalinea-lettertype"/>
    <w:rsid w:val="009A2AB7"/>
  </w:style>
  <w:style w:type="paragraph" w:styleId="Aanhef">
    <w:name w:val="Salutation"/>
    <w:basedOn w:val="Standaard"/>
    <w:next w:val="Standaard"/>
    <w:link w:val="AanhefChar"/>
    <w:rsid w:val="009A2AB7"/>
    <w:rPr>
      <w:rFonts w:eastAsia="Times New Roman"/>
    </w:rPr>
  </w:style>
  <w:style w:type="character" w:customStyle="1" w:styleId="AanhefChar">
    <w:name w:val="Aanhef Char"/>
    <w:basedOn w:val="Standaardalinea-lettertype"/>
    <w:link w:val="Aanhef"/>
    <w:rsid w:val="009A2AB7"/>
    <w:rPr>
      <w:rFonts w:ascii="Arial" w:hAnsi="Arial"/>
      <w:sz w:val="22"/>
      <w:lang w:val="en-GB"/>
    </w:rPr>
  </w:style>
  <w:style w:type="paragraph" w:styleId="Handtekening">
    <w:name w:val="Signature"/>
    <w:basedOn w:val="Standaard"/>
    <w:link w:val="HandtekeningChar"/>
    <w:rsid w:val="009A2AB7"/>
    <w:pPr>
      <w:ind w:left="4252"/>
    </w:pPr>
    <w:rPr>
      <w:rFonts w:eastAsia="Times New Roman"/>
    </w:rPr>
  </w:style>
  <w:style w:type="character" w:customStyle="1" w:styleId="HandtekeningChar">
    <w:name w:val="Handtekening Char"/>
    <w:basedOn w:val="Standaardalinea-lettertype"/>
    <w:link w:val="Handtekening"/>
    <w:rsid w:val="009A2AB7"/>
    <w:rPr>
      <w:rFonts w:ascii="Arial" w:hAnsi="Arial"/>
      <w:sz w:val="22"/>
      <w:lang w:val="en-GB"/>
    </w:rPr>
  </w:style>
  <w:style w:type="paragraph" w:styleId="Bronvermelding">
    <w:name w:val="table of authorities"/>
    <w:basedOn w:val="Standaard"/>
    <w:next w:val="Standaard"/>
    <w:semiHidden/>
    <w:rsid w:val="009A2AB7"/>
    <w:pPr>
      <w:ind w:left="220" w:hanging="220"/>
    </w:pPr>
    <w:rPr>
      <w:rFonts w:eastAsia="Times New Roman"/>
    </w:rPr>
  </w:style>
  <w:style w:type="paragraph" w:styleId="Kopbronvermelding">
    <w:name w:val="toa heading"/>
    <w:basedOn w:val="Standaard"/>
    <w:next w:val="Standaard"/>
    <w:semiHidden/>
    <w:rsid w:val="009A2AB7"/>
    <w:pPr>
      <w:spacing w:before="120"/>
    </w:pPr>
    <w:rPr>
      <w:rFonts w:eastAsia="Times New Roman" w:cs="Arial"/>
      <w:b/>
      <w:bCs/>
      <w:sz w:val="24"/>
      <w:szCs w:val="24"/>
    </w:rPr>
  </w:style>
  <w:style w:type="paragraph" w:customStyle="1" w:styleId="zIBusinessUnit1">
    <w:name w:val="zI_BusinessUnit1"/>
    <w:basedOn w:val="Text"/>
    <w:next w:val="Text"/>
    <w:rsid w:val="009A2AB7"/>
    <w:rPr>
      <w:b/>
      <w:bCs/>
      <w:noProof/>
      <w:sz w:val="14"/>
      <w:szCs w:val="20"/>
    </w:rPr>
  </w:style>
  <w:style w:type="paragraph" w:customStyle="1" w:styleId="zICompanyAddress1">
    <w:name w:val="zI_CompanyAddress1"/>
    <w:basedOn w:val="Text"/>
    <w:next w:val="Text"/>
    <w:rsid w:val="009A2AB7"/>
    <w:pPr>
      <w:tabs>
        <w:tab w:val="left" w:pos="907"/>
      </w:tabs>
      <w:spacing w:after="120"/>
    </w:pPr>
    <w:rPr>
      <w:sz w:val="14"/>
      <w:szCs w:val="20"/>
    </w:rPr>
  </w:style>
  <w:style w:type="paragraph" w:customStyle="1" w:styleId="zICompanyName1">
    <w:name w:val="zI_CompanyName1"/>
    <w:basedOn w:val="Text"/>
    <w:next w:val="Text"/>
    <w:rsid w:val="009A2AB7"/>
    <w:rPr>
      <w:rFonts w:ascii="Arial Black" w:hAnsi="Arial Black" w:cs="Arial"/>
      <w:noProof/>
      <w:sz w:val="18"/>
      <w:szCs w:val="20"/>
    </w:rPr>
  </w:style>
  <w:style w:type="paragraph" w:customStyle="1" w:styleId="zIFooter1">
    <w:name w:val="zI_Footer1"/>
    <w:basedOn w:val="Standaard"/>
    <w:rsid w:val="009A2AB7"/>
    <w:pPr>
      <w:spacing w:before="60" w:after="60"/>
    </w:pPr>
    <w:rPr>
      <w:rFonts w:eastAsia="Times New Roman"/>
      <w:noProof/>
      <w:sz w:val="14"/>
    </w:rPr>
  </w:style>
  <w:style w:type="paragraph" w:customStyle="1" w:styleId="zIFooter2">
    <w:name w:val="zI_Footer2"/>
    <w:basedOn w:val="Standaard"/>
    <w:next w:val="Text"/>
    <w:rsid w:val="009A2AB7"/>
    <w:rPr>
      <w:rFonts w:eastAsia="Times New Roman"/>
      <w:sz w:val="12"/>
    </w:rPr>
  </w:style>
  <w:style w:type="character" w:customStyle="1" w:styleId="ps-large-tps-bold-t">
    <w:name w:val="ps-large-t ps-bold-t"/>
    <w:basedOn w:val="Standaardalinea-lettertype"/>
    <w:rsid w:val="009A2AB7"/>
  </w:style>
  <w:style w:type="character" w:customStyle="1" w:styleId="bold1">
    <w:name w:val="bold1"/>
    <w:rsid w:val="009A2AB7"/>
    <w:rPr>
      <w:b/>
      <w:bCs/>
    </w:rPr>
  </w:style>
  <w:style w:type="table" w:styleId="Tabelraster">
    <w:name w:val="Table Grid"/>
    <w:basedOn w:val="Standaardtabel"/>
    <w:uiPriority w:val="59"/>
    <w:rsid w:val="009A2AB7"/>
    <w:pPr>
      <w:overflowPunct w:val="0"/>
      <w:autoSpaceDE w:val="0"/>
      <w:autoSpaceDN w:val="0"/>
      <w:adjustRightInd w:val="0"/>
      <w:textAlignment w:val="baseline"/>
    </w:pPr>
    <w:rPr>
      <w:lang w:eastAsia="nl-N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eenafstand1">
    <w:name w:val="Geen afstand1"/>
    <w:link w:val="NoSpacingChar"/>
    <w:rsid w:val="009A2AB7"/>
    <w:rPr>
      <w:rFonts w:ascii="Calibri" w:hAnsi="Calibri"/>
    </w:rPr>
  </w:style>
  <w:style w:type="character" w:customStyle="1" w:styleId="NoSpacingChar">
    <w:name w:val="No Spacing Char"/>
    <w:link w:val="Geenafstand1"/>
    <w:locked/>
    <w:rsid w:val="009A2AB7"/>
    <w:rPr>
      <w:rFonts w:ascii="Calibri" w:hAnsi="Calibri"/>
    </w:rPr>
  </w:style>
  <w:style w:type="paragraph" w:customStyle="1" w:styleId="Lijstalinea1">
    <w:name w:val="Lijstalinea1"/>
    <w:basedOn w:val="Standaard"/>
    <w:rsid w:val="009A2AB7"/>
    <w:pPr>
      <w:ind w:left="720"/>
      <w:contextualSpacing/>
    </w:pPr>
    <w:rPr>
      <w:rFonts w:ascii="Calibri" w:eastAsia="Times New Roman" w:hAnsi="Calibri"/>
    </w:rPr>
  </w:style>
  <w:style w:type="paragraph" w:customStyle="1" w:styleId="Opmaakprofiel1">
    <w:name w:val="Opmaakprofiel1"/>
    <w:basedOn w:val="Kop4"/>
    <w:rsid w:val="009A2AB7"/>
    <w:pPr>
      <w:numPr>
        <w:ilvl w:val="0"/>
        <w:numId w:val="0"/>
      </w:numPr>
      <w:tabs>
        <w:tab w:val="num" w:pos="2880"/>
      </w:tabs>
    </w:pPr>
    <w:rPr>
      <w:sz w:val="22"/>
      <w:lang w:val="en-US"/>
    </w:rPr>
  </w:style>
  <w:style w:type="paragraph" w:customStyle="1" w:styleId="Opmaakprofiel2">
    <w:name w:val="Opmaakprofiel2"/>
    <w:basedOn w:val="Kop3"/>
    <w:rsid w:val="009A2AB7"/>
    <w:pPr>
      <w:numPr>
        <w:ilvl w:val="0"/>
        <w:numId w:val="0"/>
      </w:numPr>
      <w:tabs>
        <w:tab w:val="num" w:pos="2160"/>
      </w:tabs>
    </w:pPr>
    <w:rPr>
      <w:sz w:val="24"/>
      <w:lang w:val="en-US"/>
    </w:rPr>
  </w:style>
  <w:style w:type="paragraph" w:customStyle="1" w:styleId="Standard">
    <w:name w:val="Standard"/>
    <w:basedOn w:val="Standaard"/>
    <w:rsid w:val="009A2AB7"/>
    <w:pPr>
      <w:spacing w:line="360" w:lineRule="auto"/>
      <w:jc w:val="center"/>
    </w:pPr>
    <w:rPr>
      <w:rFonts w:ascii="Times" w:eastAsia="Times New Roman" w:hAnsi="Times"/>
      <w:lang w:val="fr-FR" w:eastAsia="fr-FR"/>
    </w:rPr>
  </w:style>
  <w:style w:type="paragraph" w:customStyle="1" w:styleId="Rpertoire">
    <w:name w:val="Répertoire"/>
    <w:basedOn w:val="Standaard"/>
    <w:rsid w:val="009A2AB7"/>
    <w:pPr>
      <w:widowControl w:val="0"/>
      <w:suppressAutoHyphens/>
      <w:spacing w:line="360" w:lineRule="auto"/>
      <w:jc w:val="both"/>
    </w:pPr>
    <w:rPr>
      <w:rFonts w:ascii="Times New Roman" w:eastAsia="Times New Roman" w:hAnsi="Times New Roman"/>
      <w:lang w:val="fr-FR" w:eastAsia="fr-FR"/>
    </w:rPr>
  </w:style>
  <w:style w:type="paragraph" w:styleId="Citaat">
    <w:name w:val="Quote"/>
    <w:basedOn w:val="Standaard"/>
    <w:next w:val="Standaard"/>
    <w:link w:val="CitaatChar"/>
    <w:uiPriority w:val="29"/>
    <w:rsid w:val="009A2AB7"/>
    <w:rPr>
      <w:rFonts w:eastAsia="Times New Roman"/>
      <w:i/>
      <w:iCs/>
      <w:color w:val="000000"/>
    </w:rPr>
  </w:style>
  <w:style w:type="character" w:customStyle="1" w:styleId="CitaatChar">
    <w:name w:val="Citaat Char"/>
    <w:basedOn w:val="Standaardalinea-lettertype"/>
    <w:link w:val="Citaat"/>
    <w:uiPriority w:val="29"/>
    <w:rsid w:val="009A2AB7"/>
    <w:rPr>
      <w:rFonts w:ascii="Arial" w:hAnsi="Arial"/>
      <w:i/>
      <w:iCs/>
      <w:color w:val="000000"/>
      <w:sz w:val="22"/>
      <w:lang w:val="en-GB"/>
    </w:rPr>
  </w:style>
  <w:style w:type="character" w:customStyle="1" w:styleId="CitaatChar1">
    <w:name w:val="Citaat Char1"/>
    <w:basedOn w:val="Standaardalinea-lettertype"/>
    <w:uiPriority w:val="29"/>
    <w:rsid w:val="009A2AB7"/>
    <w:rPr>
      <w:rFonts w:ascii="Arial" w:hAnsi="Arial"/>
      <w:i/>
      <w:iCs/>
      <w:color w:val="000000"/>
      <w:sz w:val="22"/>
      <w:lang w:val="en-GB" w:eastAsia="en-US"/>
    </w:rPr>
  </w:style>
  <w:style w:type="character" w:customStyle="1" w:styleId="Intensievebenadrukking1">
    <w:name w:val="Intensieve benadrukking1"/>
    <w:basedOn w:val="Standaardalinea-lettertype"/>
    <w:rsid w:val="009A2AB7"/>
    <w:rPr>
      <w:b/>
      <w:bCs/>
      <w:i/>
      <w:iCs/>
      <w:color w:val="4F81BD"/>
    </w:rPr>
  </w:style>
  <w:style w:type="paragraph" w:customStyle="1" w:styleId="Lijstalinea2">
    <w:name w:val="Lijstalinea2"/>
    <w:basedOn w:val="Standaard"/>
    <w:rsid w:val="009A2AB7"/>
    <w:pPr>
      <w:overflowPunct/>
      <w:autoSpaceDE/>
      <w:autoSpaceDN/>
      <w:adjustRightInd/>
      <w:spacing w:after="200" w:line="276" w:lineRule="auto"/>
      <w:ind w:left="720"/>
      <w:textAlignment w:val="auto"/>
    </w:pPr>
    <w:rPr>
      <w:rFonts w:ascii="Frutiger" w:eastAsia="Times New Roman" w:hAnsi="Frutiger" w:cs="Raavi"/>
      <w:sz w:val="20"/>
      <w:szCs w:val="22"/>
    </w:rPr>
  </w:style>
  <w:style w:type="character" w:customStyle="1" w:styleId="Subtielebenadrukking1">
    <w:name w:val="Subtiele benadrukking1"/>
    <w:basedOn w:val="Standaardalinea-lettertype"/>
    <w:rsid w:val="009A2AB7"/>
    <w:rPr>
      <w:rFonts w:cs="Times New Roman"/>
      <w:i/>
      <w:iCs/>
      <w:color w:val="808080"/>
    </w:rPr>
  </w:style>
  <w:style w:type="paragraph" w:customStyle="1" w:styleId="opm">
    <w:name w:val="opm"/>
    <w:basedOn w:val="Text"/>
    <w:rsid w:val="009A2AB7"/>
    <w:pPr>
      <w:jc w:val="center"/>
    </w:pPr>
    <w:rPr>
      <w:szCs w:val="20"/>
      <w:lang w:val="en-US"/>
    </w:rPr>
  </w:style>
  <w:style w:type="paragraph" w:customStyle="1" w:styleId="opmaakwissen">
    <w:name w:val="opmaak wissen"/>
    <w:basedOn w:val="Lijst"/>
    <w:rsid w:val="009A2AB7"/>
    <w:pPr>
      <w:overflowPunct/>
      <w:autoSpaceDE/>
      <w:autoSpaceDN/>
      <w:adjustRightInd/>
      <w:jc w:val="both"/>
      <w:textAlignment w:val="auto"/>
    </w:pPr>
    <w:rPr>
      <w:rFonts w:ascii="Times New Roman" w:hAnsi="Times New Roman"/>
      <w:sz w:val="20"/>
      <w:szCs w:val="24"/>
      <w:lang w:eastAsia="nl-NL"/>
    </w:rPr>
  </w:style>
  <w:style w:type="paragraph" w:customStyle="1" w:styleId="NootKop">
    <w:name w:val="Noot Kop"/>
    <w:basedOn w:val="Standaard"/>
    <w:next w:val="Standaard"/>
    <w:link w:val="NootKopChar"/>
    <w:rsid w:val="009A2AB7"/>
    <w:pPr>
      <w:spacing w:before="240" w:after="120"/>
      <w:jc w:val="both"/>
    </w:pPr>
    <w:rPr>
      <w:rFonts w:ascii="Times New Roman" w:eastAsia="Times New Roman" w:hAnsi="Times New Roman"/>
      <w:b/>
      <w:sz w:val="18"/>
      <w:szCs w:val="24"/>
    </w:rPr>
  </w:style>
  <w:style w:type="character" w:customStyle="1" w:styleId="NootKopChar">
    <w:name w:val="Noot Kop Char"/>
    <w:basedOn w:val="Standaardalinea-lettertype"/>
    <w:link w:val="NootKop"/>
    <w:rsid w:val="009A2AB7"/>
    <w:rPr>
      <w:b/>
      <w:sz w:val="18"/>
      <w:szCs w:val="24"/>
      <w:lang w:val="en-GB"/>
    </w:rPr>
  </w:style>
  <w:style w:type="character" w:customStyle="1" w:styleId="Titelvanboek1">
    <w:name w:val="Titel van boek1"/>
    <w:basedOn w:val="Standaardalinea-lettertype"/>
    <w:rsid w:val="009A2AB7"/>
    <w:rPr>
      <w:b/>
      <w:bCs/>
      <w:smallCaps/>
      <w:spacing w:val="5"/>
    </w:rPr>
  </w:style>
  <w:style w:type="paragraph" w:customStyle="1" w:styleId="Standaardinspringing2">
    <w:name w:val="Standaardinspringing2"/>
    <w:basedOn w:val="Standaard"/>
    <w:rsid w:val="009A2AB7"/>
    <w:pPr>
      <w:ind w:left="1134"/>
    </w:pPr>
    <w:rPr>
      <w:rFonts w:ascii="Times New Roman" w:eastAsia="Times New Roman" w:hAnsi="Times New Roman"/>
      <w:sz w:val="24"/>
    </w:rPr>
  </w:style>
  <w:style w:type="paragraph" w:customStyle="1" w:styleId="Bijschrift1">
    <w:name w:val="Bijschrift1"/>
    <w:basedOn w:val="Bijschrift"/>
    <w:autoRedefine/>
    <w:rsid w:val="009A2AB7"/>
    <w:pPr>
      <w:spacing w:before="120" w:after="240"/>
    </w:pPr>
    <w:rPr>
      <w:rFonts w:ascii="Arial" w:eastAsia="Times New Roman" w:hAnsi="Arial"/>
      <w:bCs w:val="0"/>
      <w:color w:val="auto"/>
      <w:szCs w:val="20"/>
      <w:lang w:val="en-GB"/>
    </w:rPr>
  </w:style>
  <w:style w:type="character" w:styleId="HTMLCode">
    <w:name w:val="HTML Code"/>
    <w:basedOn w:val="Standaardalinea-lettertype"/>
    <w:semiHidden/>
    <w:rsid w:val="009A2AB7"/>
    <w:rPr>
      <w:rFonts w:ascii="Courier New" w:hAnsi="Courier New" w:cs="Courier New"/>
      <w:sz w:val="20"/>
      <w:szCs w:val="20"/>
    </w:rPr>
  </w:style>
  <w:style w:type="paragraph" w:customStyle="1" w:styleId="NootKopCharChar">
    <w:name w:val="Noot Kop Char Char"/>
    <w:basedOn w:val="Standaard"/>
    <w:next w:val="Standaard"/>
    <w:link w:val="NootKopCharCharChar"/>
    <w:rsid w:val="009A2AB7"/>
    <w:pPr>
      <w:spacing w:before="240" w:after="120"/>
      <w:ind w:left="567"/>
      <w:jc w:val="both"/>
    </w:pPr>
    <w:rPr>
      <w:rFonts w:eastAsia="Times New Roman"/>
      <w:b/>
      <w:sz w:val="18"/>
      <w:szCs w:val="24"/>
      <w:lang w:eastAsia="nl-NL"/>
    </w:rPr>
  </w:style>
  <w:style w:type="character" w:customStyle="1" w:styleId="NootCharChar">
    <w:name w:val="Noot Char Char"/>
    <w:basedOn w:val="Standaardalinea-lettertype"/>
    <w:rsid w:val="009A2AB7"/>
    <w:rPr>
      <w:sz w:val="18"/>
      <w:szCs w:val="24"/>
      <w:lang w:val="nl-NL" w:eastAsia="nl-NL" w:bidi="ar-SA"/>
    </w:rPr>
  </w:style>
  <w:style w:type="character" w:customStyle="1" w:styleId="NootKopCharCharChar">
    <w:name w:val="Noot Kop Char Char Char"/>
    <w:basedOn w:val="NootCharChar"/>
    <w:link w:val="NootKopCharChar"/>
    <w:rsid w:val="009A2AB7"/>
    <w:rPr>
      <w:rFonts w:ascii="Arial" w:hAnsi="Arial"/>
      <w:b/>
      <w:sz w:val="18"/>
      <w:szCs w:val="24"/>
      <w:lang w:val="en-GB" w:eastAsia="nl-NL" w:bidi="ar-SA"/>
    </w:rPr>
  </w:style>
  <w:style w:type="paragraph" w:customStyle="1" w:styleId="Figuurnummer">
    <w:name w:val="Figuurnummer"/>
    <w:basedOn w:val="Bijschrift"/>
    <w:rsid w:val="009A2AB7"/>
    <w:pPr>
      <w:spacing w:before="120" w:after="240"/>
    </w:pPr>
    <w:rPr>
      <w:rFonts w:ascii="Arial" w:eastAsia="Times New Roman" w:hAnsi="Arial"/>
      <w:bCs w:val="0"/>
      <w:color w:val="auto"/>
      <w:sz w:val="20"/>
      <w:szCs w:val="20"/>
      <w:lang w:val="en-GB"/>
    </w:rPr>
  </w:style>
  <w:style w:type="paragraph" w:customStyle="1" w:styleId="Opmaakprofiel3">
    <w:name w:val="Opmaakprofiel3"/>
    <w:basedOn w:val="Inhopg3"/>
    <w:rsid w:val="009A2AB7"/>
    <w:pPr>
      <w:tabs>
        <w:tab w:val="left" w:pos="1728"/>
        <w:tab w:val="right" w:leader="dot" w:pos="9355"/>
      </w:tabs>
      <w:ind w:left="1134" w:right="566" w:hanging="567"/>
    </w:pPr>
    <w:rPr>
      <w:rFonts w:ascii="Arial" w:eastAsia="Times New Roman" w:hAnsi="Arial" w:cs="Times New Roman"/>
      <w:i w:val="0"/>
      <w:iCs w:val="0"/>
      <w:noProof/>
      <w:sz w:val="20"/>
      <w:lang w:val="nl-NL"/>
    </w:rPr>
  </w:style>
  <w:style w:type="character" w:customStyle="1" w:styleId="Intensievebenadrukking2">
    <w:name w:val="Intensieve benadrukking2"/>
    <w:basedOn w:val="Standaardalinea-lettertype"/>
    <w:rsid w:val="009A2AB7"/>
    <w:rPr>
      <w:b/>
      <w:bCs/>
      <w:i/>
      <w:iCs/>
      <w:color w:val="4F81BD"/>
    </w:rPr>
  </w:style>
  <w:style w:type="character" w:customStyle="1" w:styleId="Heading5noNrChar">
    <w:name w:val="Heading 5 no Nr. Char"/>
    <w:basedOn w:val="Standaardalinea-lettertype"/>
    <w:link w:val="Heading5noNr"/>
    <w:rsid w:val="009A2AB7"/>
    <w:rPr>
      <w:rFonts w:ascii="Arial" w:eastAsiaTheme="majorEastAsia" w:hAnsi="Arial" w:cstheme="majorBidi"/>
      <w:b/>
      <w:sz w:val="24"/>
      <w:lang w:val="en-GB"/>
    </w:rPr>
  </w:style>
  <w:style w:type="paragraph" w:customStyle="1" w:styleId="Standaardinspringing3">
    <w:name w:val="Standaardinspringing3"/>
    <w:basedOn w:val="Standaard"/>
    <w:rsid w:val="009A2AB7"/>
    <w:pPr>
      <w:ind w:left="1134"/>
    </w:pPr>
    <w:rPr>
      <w:rFonts w:ascii="Times New Roman" w:eastAsia="Times New Roman" w:hAnsi="Times New Roman"/>
      <w:sz w:val="24"/>
    </w:rPr>
  </w:style>
  <w:style w:type="character" w:customStyle="1" w:styleId="Intensievebenadrukking3">
    <w:name w:val="Intensieve benadrukking3"/>
    <w:basedOn w:val="Standaardalinea-lettertype"/>
    <w:rsid w:val="009A2AB7"/>
    <w:rPr>
      <w:b/>
      <w:bCs/>
      <w:i/>
      <w:iCs/>
      <w:color w:val="4F81BD"/>
    </w:rPr>
  </w:style>
  <w:style w:type="paragraph" w:customStyle="1" w:styleId="Bijschrift10">
    <w:name w:val="Bijschrift 1"/>
    <w:basedOn w:val="Bijschrift"/>
    <w:autoRedefine/>
    <w:qFormat/>
    <w:rsid w:val="009A2AB7"/>
    <w:pPr>
      <w:spacing w:before="120" w:after="240"/>
    </w:pPr>
    <w:rPr>
      <w:rFonts w:ascii="Arial" w:eastAsia="Times New Roman" w:hAnsi="Arial"/>
      <w:bCs w:val="0"/>
      <w:color w:val="auto"/>
      <w:szCs w:val="20"/>
      <w:lang w:val="en-GB"/>
    </w:rPr>
  </w:style>
  <w:style w:type="table" w:styleId="Lichtelijst-accent1">
    <w:name w:val="Light List Accent 1"/>
    <w:basedOn w:val="Standaardtabel"/>
    <w:uiPriority w:val="61"/>
    <w:rsid w:val="009A2AB7"/>
    <w:rPr>
      <w:lang w:eastAsia="nl-NL"/>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
    <w:name w:val="st"/>
    <w:basedOn w:val="Standaardalinea-lettertype"/>
    <w:rsid w:val="009A2AB7"/>
  </w:style>
  <w:style w:type="character" w:customStyle="1" w:styleId="wordentry">
    <w:name w:val="wordentry"/>
    <w:basedOn w:val="Standaardalinea-lettertype"/>
    <w:rsid w:val="009A2AB7"/>
  </w:style>
  <w:style w:type="table" w:styleId="Lichtelijst">
    <w:name w:val="Light List"/>
    <w:basedOn w:val="Standaardtabel"/>
    <w:uiPriority w:val="61"/>
    <w:rsid w:val="009A2AB7"/>
    <w:rPr>
      <w:lang w:eastAsia="nl-NL"/>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3583668">
      <w:bodyDiv w:val="1"/>
      <w:marLeft w:val="0"/>
      <w:marRight w:val="0"/>
      <w:marTop w:val="0"/>
      <w:marBottom w:val="0"/>
      <w:divBdr>
        <w:top w:val="none" w:sz="0" w:space="0" w:color="auto"/>
        <w:left w:val="none" w:sz="0" w:space="0" w:color="auto"/>
        <w:bottom w:val="none" w:sz="0" w:space="0" w:color="auto"/>
        <w:right w:val="none" w:sz="0" w:space="0" w:color="auto"/>
      </w:divBdr>
    </w:div>
    <w:div w:id="1806580833">
      <w:bodyDiv w:val="1"/>
      <w:marLeft w:val="0"/>
      <w:marRight w:val="0"/>
      <w:marTop w:val="0"/>
      <w:marBottom w:val="0"/>
      <w:divBdr>
        <w:top w:val="none" w:sz="0" w:space="0" w:color="auto"/>
        <w:left w:val="none" w:sz="0" w:space="0" w:color="auto"/>
        <w:bottom w:val="none" w:sz="0" w:space="0" w:color="auto"/>
        <w:right w:val="none" w:sz="0" w:space="0" w:color="auto"/>
      </w:divBdr>
    </w:div>
    <w:div w:id="2053384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9.png"/><Relationship Id="rId145" Type="http://schemas.openxmlformats.org/officeDocument/2006/relationships/image" Target="media/image134.png"/><Relationship Id="rId153"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microsoft.com/office/2007/relationships/hdphoto" Target="media/hdphoto1.wdp"/><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53505D-B005-4AE4-844E-D125663F5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136</Pages>
  <Words>36774</Words>
  <Characters>202258</Characters>
  <Application>Microsoft Office Word</Application>
  <DocSecurity>0</DocSecurity>
  <Lines>1685</Lines>
  <Paragraphs>477</Paragraphs>
  <ScaleCrop>false</ScaleCrop>
  <HeadingPairs>
    <vt:vector size="2" baseType="variant">
      <vt:variant>
        <vt:lpstr>Titel</vt:lpstr>
      </vt:variant>
      <vt:variant>
        <vt:i4>1</vt:i4>
      </vt:variant>
    </vt:vector>
  </HeadingPairs>
  <TitlesOfParts>
    <vt:vector size="1" baseType="lpstr">
      <vt:lpstr>ftconmimtraining</vt:lpstr>
    </vt:vector>
  </TitlesOfParts>
  <Company>Wollcot Wienstverlening</Company>
  <LinksUpToDate>false</LinksUpToDate>
  <CharactersWithSpaces>238555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ftconmimtraining</dc:title>
  <dc:creator>Vince Kerckhaert</dc:creator>
  <cp:lastModifiedBy>Vince Kerckhaert</cp:lastModifiedBy>
  <cp:revision>5</cp:revision>
  <cp:lastPrinted>2011-08-05T13:44:00Z</cp:lastPrinted>
  <dcterms:created xsi:type="dcterms:W3CDTF">2013-02-26T11:31:00Z</dcterms:created>
  <dcterms:modified xsi:type="dcterms:W3CDTF">2013-12-30T10:00:00Z</dcterms:modified>
</cp:coreProperties>
</file>