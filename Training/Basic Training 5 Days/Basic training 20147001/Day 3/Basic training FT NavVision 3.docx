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5601" w:rsidRPr="00991962" w:rsidRDefault="00DA5601" w:rsidP="00756BF7">
      <w:pPr>
        <w:pStyle w:val="Kop1"/>
        <w:numPr>
          <w:ilvl w:val="0"/>
          <w:numId w:val="0"/>
        </w:numPr>
        <w:rPr>
          <w:rStyle w:val="Subtieleverwijzing"/>
          <w:lang w:val="en-US"/>
        </w:rPr>
      </w:pPr>
    </w:p>
    <w:tbl>
      <w:tblPr>
        <w:tblW w:w="0" w:type="auto"/>
        <w:tblLook w:val="0000" w:firstRow="0" w:lastRow="0" w:firstColumn="0" w:lastColumn="0" w:noHBand="0" w:noVBand="0"/>
      </w:tblPr>
      <w:tblGrid>
        <w:gridCol w:w="4710"/>
        <w:gridCol w:w="4578"/>
      </w:tblGrid>
      <w:tr w:rsidR="00DA5601" w:rsidTr="000F200F">
        <w:trPr>
          <w:trHeight w:val="886"/>
        </w:trPr>
        <w:tc>
          <w:tcPr>
            <w:tcW w:w="9458" w:type="dxa"/>
            <w:gridSpan w:val="2"/>
          </w:tcPr>
          <w:p w:rsidR="00DA5601" w:rsidRDefault="00DA5601" w:rsidP="000F200F">
            <w:pPr>
              <w:pStyle w:val="zTitle"/>
            </w:pPr>
            <w:r>
              <w:t xml:space="preserve">FT NavVision® </w:t>
            </w:r>
          </w:p>
        </w:tc>
      </w:tr>
      <w:tr w:rsidR="00DA5601" w:rsidRPr="000F200F" w:rsidTr="000F200F">
        <w:trPr>
          <w:trHeight w:val="1074"/>
        </w:trPr>
        <w:tc>
          <w:tcPr>
            <w:tcW w:w="9458" w:type="dxa"/>
            <w:gridSpan w:val="2"/>
          </w:tcPr>
          <w:p w:rsidR="00DA5601" w:rsidRDefault="00B055BC" w:rsidP="000F200F">
            <w:pPr>
              <w:pStyle w:val="zSubTitle"/>
            </w:pPr>
            <w:r>
              <w:t>Mimic</w:t>
            </w:r>
            <w:r w:rsidR="00484CBC">
              <w:t xml:space="preserve"> Manual</w:t>
            </w:r>
          </w:p>
        </w:tc>
      </w:tr>
      <w:tr w:rsidR="00DA5601" w:rsidRPr="000F200F" w:rsidTr="000F200F">
        <w:trPr>
          <w:cantSplit/>
          <w:hidden/>
        </w:trPr>
        <w:tc>
          <w:tcPr>
            <w:tcW w:w="4788" w:type="dxa"/>
          </w:tcPr>
          <w:p w:rsidR="00DA5601" w:rsidRDefault="00DA5601" w:rsidP="000F200F">
            <w:pPr>
              <w:pStyle w:val="zVolume"/>
              <w:jc w:val="left"/>
              <w:rPr>
                <w:vanish/>
              </w:rPr>
            </w:pPr>
          </w:p>
        </w:tc>
        <w:tc>
          <w:tcPr>
            <w:tcW w:w="4670" w:type="dxa"/>
          </w:tcPr>
          <w:p w:rsidR="00DA5601" w:rsidRDefault="00DA5601" w:rsidP="000F200F">
            <w:pPr>
              <w:pStyle w:val="zVolumeNumber"/>
            </w:pPr>
          </w:p>
        </w:tc>
      </w:tr>
    </w:tbl>
    <w:p w:rsidR="00DA5601" w:rsidRPr="00CA0364" w:rsidRDefault="00DA5601" w:rsidP="000F200F">
      <w:pPr>
        <w:rPr>
          <w:lang w:val="en-US"/>
        </w:rPr>
      </w:pPr>
      <w:r w:rsidRPr="00CA0364">
        <w:rPr>
          <w:lang w:val="en-US"/>
        </w:rPr>
        <w:br w:type="page"/>
      </w:r>
    </w:p>
    <w:tbl>
      <w:tblPr>
        <w:tblW w:w="0" w:type="auto"/>
        <w:tblLook w:val="0000" w:firstRow="0" w:lastRow="0" w:firstColumn="0" w:lastColumn="0" w:noHBand="0" w:noVBand="0"/>
      </w:tblPr>
      <w:tblGrid>
        <w:gridCol w:w="4691"/>
        <w:gridCol w:w="4597"/>
      </w:tblGrid>
      <w:tr w:rsidR="00DA5601" w:rsidRPr="000F200F" w:rsidTr="00756BF7">
        <w:tc>
          <w:tcPr>
            <w:tcW w:w="4691" w:type="dxa"/>
          </w:tcPr>
          <w:p w:rsidR="00DA5601" w:rsidRDefault="00DA5601" w:rsidP="000F200F">
            <w:pPr>
              <w:pStyle w:val="zAdmLeft"/>
            </w:pPr>
            <w:r>
              <w:lastRenderedPageBreak/>
              <w:t>Publication type:</w:t>
            </w:r>
          </w:p>
        </w:tc>
        <w:tc>
          <w:tcPr>
            <w:tcW w:w="4597" w:type="dxa"/>
          </w:tcPr>
          <w:p w:rsidR="00DA5601" w:rsidRDefault="00B055BC" w:rsidP="000F200F">
            <w:pPr>
              <w:pStyle w:val="zAdmRight"/>
            </w:pPr>
            <w:r>
              <w:t>Mimic</w:t>
            </w:r>
            <w:r w:rsidR="00484CBC">
              <w:t xml:space="preserve"> Manual</w:t>
            </w:r>
          </w:p>
        </w:tc>
      </w:tr>
      <w:tr w:rsidR="00DA5601" w:rsidTr="00756BF7">
        <w:tc>
          <w:tcPr>
            <w:tcW w:w="4691" w:type="dxa"/>
          </w:tcPr>
          <w:p w:rsidR="00DA5601" w:rsidRDefault="00DA5601" w:rsidP="000F200F">
            <w:pPr>
              <w:pStyle w:val="zAdmLeft"/>
            </w:pPr>
            <w:r>
              <w:t>Publication number:</w:t>
            </w:r>
          </w:p>
        </w:tc>
        <w:tc>
          <w:tcPr>
            <w:tcW w:w="4597" w:type="dxa"/>
          </w:tcPr>
          <w:p w:rsidR="00DA5601" w:rsidRDefault="00DA5601" w:rsidP="000F200F">
            <w:pPr>
              <w:pStyle w:val="zAdmRight"/>
            </w:pPr>
          </w:p>
        </w:tc>
      </w:tr>
      <w:tr w:rsidR="00DA5601" w:rsidTr="00756BF7">
        <w:tc>
          <w:tcPr>
            <w:tcW w:w="4691" w:type="dxa"/>
          </w:tcPr>
          <w:p w:rsidR="00DA5601" w:rsidRDefault="00DA5601" w:rsidP="000F200F">
            <w:pPr>
              <w:pStyle w:val="zAdmLeft"/>
            </w:pPr>
            <w:r>
              <w:t>Title:</w:t>
            </w:r>
          </w:p>
        </w:tc>
        <w:tc>
          <w:tcPr>
            <w:tcW w:w="4597" w:type="dxa"/>
          </w:tcPr>
          <w:p w:rsidR="00DA5601" w:rsidRDefault="00DA5601" w:rsidP="00B055BC">
            <w:pPr>
              <w:pStyle w:val="zAdmRight"/>
            </w:pPr>
            <w:r>
              <w:t>FT NavVision®</w:t>
            </w:r>
            <w:r w:rsidR="00484CBC">
              <w:t xml:space="preserve"> </w:t>
            </w:r>
            <w:r w:rsidR="00B055BC">
              <w:t>Mimic</w:t>
            </w:r>
            <w:r w:rsidR="00484CBC">
              <w:t xml:space="preserve"> Manual</w:t>
            </w:r>
            <w:r>
              <w:t xml:space="preserve"> </w:t>
            </w:r>
          </w:p>
        </w:tc>
      </w:tr>
      <w:tr w:rsidR="00DA5601" w:rsidTr="00756BF7">
        <w:tc>
          <w:tcPr>
            <w:tcW w:w="4691" w:type="dxa"/>
          </w:tcPr>
          <w:p w:rsidR="00DA5601" w:rsidRDefault="00DA5601" w:rsidP="000F200F">
            <w:pPr>
              <w:pStyle w:val="zAdmLeft"/>
            </w:pPr>
            <w:r>
              <w:t>Subject:</w:t>
            </w:r>
          </w:p>
        </w:tc>
        <w:tc>
          <w:tcPr>
            <w:tcW w:w="4597" w:type="dxa"/>
          </w:tcPr>
          <w:p w:rsidR="00DA5601" w:rsidRDefault="00DA5601" w:rsidP="000F200F">
            <w:pPr>
              <w:pStyle w:val="zAdmRight"/>
            </w:pPr>
          </w:p>
        </w:tc>
      </w:tr>
      <w:tr w:rsidR="00DA5601" w:rsidTr="00756BF7">
        <w:tc>
          <w:tcPr>
            <w:tcW w:w="4691" w:type="dxa"/>
          </w:tcPr>
          <w:p w:rsidR="00DA5601" w:rsidRDefault="00DA5601" w:rsidP="000F200F">
            <w:pPr>
              <w:pStyle w:val="zAdmLeft"/>
            </w:pPr>
            <w:r>
              <w:t>Issue:</w:t>
            </w:r>
          </w:p>
        </w:tc>
        <w:tc>
          <w:tcPr>
            <w:tcW w:w="4597" w:type="dxa"/>
          </w:tcPr>
          <w:p w:rsidR="00DA5601" w:rsidRDefault="00DA5601" w:rsidP="00484CBC">
            <w:pPr>
              <w:pStyle w:val="zAdmRight"/>
            </w:pPr>
            <w:r>
              <w:t>1.</w:t>
            </w:r>
            <w:r w:rsidR="00692878">
              <w:t>1</w:t>
            </w:r>
          </w:p>
        </w:tc>
      </w:tr>
      <w:tr w:rsidR="00DA5601" w:rsidTr="00756BF7">
        <w:tc>
          <w:tcPr>
            <w:tcW w:w="4691" w:type="dxa"/>
          </w:tcPr>
          <w:p w:rsidR="00DA5601" w:rsidRDefault="00DA5601" w:rsidP="000F200F">
            <w:pPr>
              <w:pStyle w:val="zAdmLeft"/>
            </w:pPr>
            <w:r>
              <w:t>Publication date:</w:t>
            </w:r>
          </w:p>
        </w:tc>
        <w:tc>
          <w:tcPr>
            <w:tcW w:w="4597" w:type="dxa"/>
          </w:tcPr>
          <w:p w:rsidR="00DA5601" w:rsidRDefault="00F97382" w:rsidP="00F97382">
            <w:pPr>
              <w:pStyle w:val="zAdmRight"/>
            </w:pPr>
            <w:r>
              <w:t>May</w:t>
            </w:r>
            <w:r w:rsidR="00B055BC">
              <w:t xml:space="preserve"> </w:t>
            </w:r>
            <w:r>
              <w:t>23</w:t>
            </w:r>
            <w:r w:rsidR="00DA5601">
              <w:t>, 201</w:t>
            </w:r>
            <w:r w:rsidR="00B055BC">
              <w:t>3</w:t>
            </w:r>
          </w:p>
        </w:tc>
      </w:tr>
      <w:tr w:rsidR="00DA5601" w:rsidTr="00756BF7">
        <w:tc>
          <w:tcPr>
            <w:tcW w:w="4691" w:type="dxa"/>
          </w:tcPr>
          <w:p w:rsidR="00DA5601" w:rsidRDefault="00DA5601" w:rsidP="000F200F">
            <w:pPr>
              <w:pStyle w:val="zAdmLeft"/>
            </w:pPr>
            <w:r>
              <w:t>Total number of pages:</w:t>
            </w:r>
          </w:p>
        </w:tc>
        <w:tc>
          <w:tcPr>
            <w:tcW w:w="4597" w:type="dxa"/>
          </w:tcPr>
          <w:p w:rsidR="00DA5601" w:rsidRDefault="00420899" w:rsidP="000F200F">
            <w:pPr>
              <w:pStyle w:val="zAdmRight"/>
            </w:pPr>
            <w:fldSimple w:instr=" Numpages  \* MERGEFORMAT ">
              <w:r w:rsidR="00C5269B">
                <w:t>58</w:t>
              </w:r>
            </w:fldSimple>
          </w:p>
        </w:tc>
      </w:tr>
      <w:tr w:rsidR="00DA5601" w:rsidRPr="00711061" w:rsidTr="00756BF7">
        <w:tc>
          <w:tcPr>
            <w:tcW w:w="4691" w:type="dxa"/>
          </w:tcPr>
          <w:p w:rsidR="00DA5601" w:rsidRDefault="00DA5601" w:rsidP="000F200F">
            <w:pPr>
              <w:pStyle w:val="zAdmNameLeft"/>
              <w:ind w:left="284" w:hanging="284"/>
            </w:pPr>
            <w:r>
              <w:t>Author:</w:t>
            </w:r>
          </w:p>
        </w:tc>
        <w:tc>
          <w:tcPr>
            <w:tcW w:w="4597" w:type="dxa"/>
          </w:tcPr>
          <w:p w:rsidR="00DA5601" w:rsidRDefault="00420899" w:rsidP="000F200F">
            <w:pPr>
              <w:pStyle w:val="zAdmNameRightOK"/>
            </w:pPr>
            <w:fldSimple w:instr=" Author  \* MERGEFORMAT ">
              <w:r w:rsidR="00F97382">
                <w:t>Vince Kerckhaert</w:t>
              </w:r>
            </w:fldSimple>
          </w:p>
        </w:tc>
      </w:tr>
      <w:tr w:rsidR="00756BF7" w:rsidTr="00756BF7">
        <w:tc>
          <w:tcPr>
            <w:tcW w:w="4691" w:type="dxa"/>
          </w:tcPr>
          <w:p w:rsidR="00756BF7" w:rsidRDefault="00756BF7" w:rsidP="00756BF7">
            <w:pPr>
              <w:pStyle w:val="zAdmNameLeft"/>
              <w:ind w:left="284" w:hanging="284"/>
            </w:pPr>
            <w:r>
              <w:t>Quality Control:</w:t>
            </w:r>
          </w:p>
        </w:tc>
        <w:tc>
          <w:tcPr>
            <w:tcW w:w="4597" w:type="dxa"/>
          </w:tcPr>
          <w:p w:rsidR="00756BF7" w:rsidRDefault="00756BF7" w:rsidP="00756BF7">
            <w:pPr>
              <w:pStyle w:val="zAdmNameRightOK"/>
            </w:pPr>
          </w:p>
        </w:tc>
      </w:tr>
    </w:tbl>
    <w:p w:rsidR="00DA5601" w:rsidRDefault="00DA5601" w:rsidP="000F200F">
      <w:pPr>
        <w:pStyle w:val="TOCtitle"/>
        <w:ind w:left="851" w:hanging="851"/>
      </w:pPr>
      <w:r>
        <w:br w:type="page"/>
      </w:r>
      <w:r>
        <w:lastRenderedPageBreak/>
        <w:t>Table of contents</w:t>
      </w:r>
    </w:p>
    <w:p w:rsidR="00DA5601" w:rsidRDefault="00DA5601" w:rsidP="000F200F">
      <w:pPr>
        <w:pStyle w:val="zTOCtext"/>
      </w:pPr>
      <w:r>
        <w:t>Page #</w:t>
      </w:r>
    </w:p>
    <w:p w:rsidR="00F97382" w:rsidRDefault="00DA5601">
      <w:pPr>
        <w:pStyle w:val="Inhopg1"/>
        <w:rPr>
          <w:rFonts w:asciiTheme="minorHAnsi" w:eastAsiaTheme="minorEastAsia" w:hAnsiTheme="minorHAnsi" w:cstheme="minorBidi"/>
          <w:b w:val="0"/>
          <w:szCs w:val="22"/>
          <w:lang w:val="nl-NL" w:eastAsia="nl-NL"/>
        </w:rPr>
      </w:pPr>
      <w:r>
        <w:fldChar w:fldCharType="begin"/>
      </w:r>
      <w:r>
        <w:instrText xml:space="preserve"> TOC \o \t "Heading 1 no Nr." </w:instrText>
      </w:r>
      <w:r>
        <w:fldChar w:fldCharType="separate"/>
      </w:r>
      <w:r w:rsidR="00F97382">
        <w:t>2.</w:t>
      </w:r>
      <w:r w:rsidR="00F97382">
        <w:rPr>
          <w:rFonts w:asciiTheme="minorHAnsi" w:eastAsiaTheme="minorEastAsia" w:hAnsiTheme="minorHAnsi" w:cstheme="minorBidi"/>
          <w:b w:val="0"/>
          <w:szCs w:val="22"/>
          <w:lang w:val="nl-NL" w:eastAsia="nl-NL"/>
        </w:rPr>
        <w:tab/>
      </w:r>
      <w:r w:rsidR="00F97382">
        <w:t>Figures</w:t>
      </w:r>
      <w:r w:rsidR="00F97382">
        <w:tab/>
      </w:r>
      <w:r w:rsidR="00F97382">
        <w:fldChar w:fldCharType="begin"/>
      </w:r>
      <w:r w:rsidR="00F97382">
        <w:instrText xml:space="preserve"> PAGEREF _Toc357087373 \h </w:instrText>
      </w:r>
      <w:r w:rsidR="00F97382">
        <w:fldChar w:fldCharType="separate"/>
      </w:r>
      <w:r w:rsidR="00C5269B">
        <w:t>4</w:t>
      </w:r>
      <w:r w:rsidR="00F97382">
        <w:fldChar w:fldCharType="end"/>
      </w:r>
    </w:p>
    <w:p w:rsidR="00F97382" w:rsidRDefault="00F97382">
      <w:pPr>
        <w:pStyle w:val="Inhopg1"/>
        <w:rPr>
          <w:rFonts w:asciiTheme="minorHAnsi" w:eastAsiaTheme="minorEastAsia" w:hAnsiTheme="minorHAnsi" w:cstheme="minorBidi"/>
          <w:b w:val="0"/>
          <w:szCs w:val="22"/>
          <w:lang w:val="nl-NL" w:eastAsia="nl-NL"/>
        </w:rPr>
      </w:pPr>
      <w:r>
        <w:t>3.</w:t>
      </w:r>
      <w:r>
        <w:rPr>
          <w:rFonts w:asciiTheme="minorHAnsi" w:eastAsiaTheme="minorEastAsia" w:hAnsiTheme="minorHAnsi" w:cstheme="minorBidi"/>
          <w:b w:val="0"/>
          <w:szCs w:val="22"/>
          <w:lang w:val="nl-NL" w:eastAsia="nl-NL"/>
        </w:rPr>
        <w:tab/>
      </w:r>
      <w:r>
        <w:t>Tables</w:t>
      </w:r>
      <w:r>
        <w:tab/>
      </w:r>
      <w:r>
        <w:fldChar w:fldCharType="begin"/>
      </w:r>
      <w:r>
        <w:instrText xml:space="preserve"> PAGEREF _Toc357087374 \h </w:instrText>
      </w:r>
      <w:r>
        <w:fldChar w:fldCharType="separate"/>
      </w:r>
      <w:r w:rsidR="00C5269B">
        <w:t>6</w:t>
      </w:r>
      <w:r>
        <w:fldChar w:fldCharType="end"/>
      </w:r>
    </w:p>
    <w:p w:rsidR="00F97382" w:rsidRDefault="00F97382">
      <w:pPr>
        <w:pStyle w:val="Inhopg1"/>
        <w:rPr>
          <w:rFonts w:asciiTheme="minorHAnsi" w:eastAsiaTheme="minorEastAsia" w:hAnsiTheme="minorHAnsi" w:cstheme="minorBidi"/>
          <w:b w:val="0"/>
          <w:szCs w:val="22"/>
          <w:lang w:val="nl-NL" w:eastAsia="nl-NL"/>
        </w:rPr>
      </w:pPr>
      <w:r w:rsidRPr="00636B54">
        <w:rPr>
          <w:lang w:val="en-US"/>
        </w:rPr>
        <w:t>4.</w:t>
      </w:r>
      <w:r>
        <w:rPr>
          <w:rFonts w:asciiTheme="minorHAnsi" w:eastAsiaTheme="minorEastAsia" w:hAnsiTheme="minorHAnsi" w:cstheme="minorBidi"/>
          <w:b w:val="0"/>
          <w:szCs w:val="22"/>
          <w:lang w:val="nl-NL" w:eastAsia="nl-NL"/>
        </w:rPr>
        <w:tab/>
      </w:r>
      <w:r>
        <w:t>References</w:t>
      </w:r>
      <w:r>
        <w:tab/>
      </w:r>
      <w:r>
        <w:fldChar w:fldCharType="begin"/>
      </w:r>
      <w:r>
        <w:instrText xml:space="preserve"> PAGEREF _Toc357087375 \h </w:instrText>
      </w:r>
      <w:r>
        <w:fldChar w:fldCharType="separate"/>
      </w:r>
      <w:r w:rsidR="00C5269B">
        <w:t>8</w:t>
      </w:r>
      <w:r>
        <w:fldChar w:fldCharType="end"/>
      </w:r>
    </w:p>
    <w:p w:rsidR="00F97382" w:rsidRDefault="00F97382">
      <w:pPr>
        <w:pStyle w:val="Inhopg1"/>
        <w:rPr>
          <w:rFonts w:asciiTheme="minorHAnsi" w:eastAsiaTheme="minorEastAsia" w:hAnsiTheme="minorHAnsi" w:cstheme="minorBidi"/>
          <w:b w:val="0"/>
          <w:szCs w:val="22"/>
          <w:lang w:val="nl-NL" w:eastAsia="nl-NL"/>
        </w:rPr>
      </w:pPr>
      <w:r>
        <w:t>5.</w:t>
      </w:r>
      <w:r>
        <w:rPr>
          <w:rFonts w:asciiTheme="minorHAnsi" w:eastAsiaTheme="minorEastAsia" w:hAnsiTheme="minorHAnsi" w:cstheme="minorBidi"/>
          <w:b w:val="0"/>
          <w:szCs w:val="22"/>
          <w:lang w:val="nl-NL" w:eastAsia="nl-NL"/>
        </w:rPr>
        <w:tab/>
      </w:r>
      <w:r>
        <w:t>Introduction</w:t>
      </w:r>
      <w:r>
        <w:tab/>
      </w:r>
      <w:r>
        <w:fldChar w:fldCharType="begin"/>
      </w:r>
      <w:r>
        <w:instrText xml:space="preserve"> PAGEREF _Toc357087376 \h </w:instrText>
      </w:r>
      <w:r>
        <w:fldChar w:fldCharType="separate"/>
      </w:r>
      <w:r w:rsidR="00C5269B">
        <w:t>9</w:t>
      </w:r>
      <w:r>
        <w:fldChar w:fldCharType="end"/>
      </w:r>
    </w:p>
    <w:p w:rsidR="00F97382" w:rsidRDefault="00F97382">
      <w:pPr>
        <w:pStyle w:val="Inhopg1"/>
        <w:rPr>
          <w:rFonts w:asciiTheme="minorHAnsi" w:eastAsiaTheme="minorEastAsia" w:hAnsiTheme="minorHAnsi" w:cstheme="minorBidi"/>
          <w:b w:val="0"/>
          <w:szCs w:val="22"/>
          <w:lang w:val="nl-NL" w:eastAsia="nl-NL"/>
        </w:rPr>
      </w:pPr>
      <w:r w:rsidRPr="00636B54">
        <w:rPr>
          <w:lang w:val="en-US"/>
        </w:rPr>
        <w:t>6.</w:t>
      </w:r>
      <w:r>
        <w:rPr>
          <w:rFonts w:asciiTheme="minorHAnsi" w:eastAsiaTheme="minorEastAsia" w:hAnsiTheme="minorHAnsi" w:cstheme="minorBidi"/>
          <w:b w:val="0"/>
          <w:szCs w:val="22"/>
          <w:lang w:val="nl-NL" w:eastAsia="nl-NL"/>
        </w:rPr>
        <w:tab/>
      </w:r>
      <w:r w:rsidRPr="00636B54">
        <w:rPr>
          <w:lang w:val="en-US"/>
        </w:rPr>
        <w:t>Abbreviations list</w:t>
      </w:r>
      <w:r>
        <w:tab/>
      </w:r>
      <w:r>
        <w:fldChar w:fldCharType="begin"/>
      </w:r>
      <w:r>
        <w:instrText xml:space="preserve"> PAGEREF _Toc357087377 \h </w:instrText>
      </w:r>
      <w:r>
        <w:fldChar w:fldCharType="separate"/>
      </w:r>
      <w:r w:rsidR="00C5269B">
        <w:t>9</w:t>
      </w:r>
      <w:r>
        <w:fldChar w:fldCharType="end"/>
      </w:r>
    </w:p>
    <w:p w:rsidR="00F97382" w:rsidRDefault="00F97382">
      <w:pPr>
        <w:pStyle w:val="Inhopg1"/>
        <w:rPr>
          <w:rFonts w:asciiTheme="minorHAnsi" w:eastAsiaTheme="minorEastAsia" w:hAnsiTheme="minorHAnsi" w:cstheme="minorBidi"/>
          <w:b w:val="0"/>
          <w:szCs w:val="22"/>
          <w:lang w:val="nl-NL" w:eastAsia="nl-NL"/>
        </w:rPr>
      </w:pPr>
      <w:r>
        <w:t>7.</w:t>
      </w:r>
      <w:r>
        <w:rPr>
          <w:rFonts w:asciiTheme="minorHAnsi" w:eastAsiaTheme="minorEastAsia" w:hAnsiTheme="minorHAnsi" w:cstheme="minorBidi"/>
          <w:b w:val="0"/>
          <w:szCs w:val="22"/>
          <w:lang w:val="nl-NL" w:eastAsia="nl-NL"/>
        </w:rPr>
        <w:tab/>
      </w:r>
      <w:r>
        <w:t>Safety instructions</w:t>
      </w:r>
      <w:r>
        <w:tab/>
      </w:r>
      <w:r>
        <w:fldChar w:fldCharType="begin"/>
      </w:r>
      <w:r>
        <w:instrText xml:space="preserve"> PAGEREF _Toc357087378 \h </w:instrText>
      </w:r>
      <w:r>
        <w:fldChar w:fldCharType="separate"/>
      </w:r>
      <w:r w:rsidR="00C5269B">
        <w:t>10</w:t>
      </w:r>
      <w:r>
        <w:fldChar w:fldCharType="end"/>
      </w:r>
    </w:p>
    <w:p w:rsidR="00F97382" w:rsidRDefault="00F97382">
      <w:pPr>
        <w:pStyle w:val="Inhopg1"/>
        <w:rPr>
          <w:rFonts w:asciiTheme="minorHAnsi" w:eastAsiaTheme="minorEastAsia" w:hAnsiTheme="minorHAnsi" w:cstheme="minorBidi"/>
          <w:b w:val="0"/>
          <w:szCs w:val="22"/>
          <w:lang w:val="nl-NL" w:eastAsia="nl-NL"/>
        </w:rPr>
      </w:pPr>
      <w:r>
        <w:t>8.</w:t>
      </w:r>
      <w:r>
        <w:rPr>
          <w:rFonts w:asciiTheme="minorHAnsi" w:eastAsiaTheme="minorEastAsia" w:hAnsiTheme="minorHAnsi" w:cstheme="minorBidi"/>
          <w:b w:val="0"/>
          <w:szCs w:val="22"/>
          <w:lang w:val="nl-NL" w:eastAsia="nl-NL"/>
        </w:rPr>
        <w:tab/>
      </w:r>
      <w:r>
        <w:t>Revision history</w:t>
      </w:r>
      <w:r>
        <w:tab/>
      </w:r>
      <w:r>
        <w:fldChar w:fldCharType="begin"/>
      </w:r>
      <w:r>
        <w:instrText xml:space="preserve"> PAGEREF _Toc357087379 \h </w:instrText>
      </w:r>
      <w:r>
        <w:fldChar w:fldCharType="separate"/>
      </w:r>
      <w:r w:rsidR="00C5269B">
        <w:t>10</w:t>
      </w:r>
      <w:r>
        <w:fldChar w:fldCharType="end"/>
      </w:r>
    </w:p>
    <w:p w:rsidR="00F97382" w:rsidRDefault="00F97382">
      <w:pPr>
        <w:pStyle w:val="Inhopg1"/>
        <w:rPr>
          <w:rFonts w:asciiTheme="minorHAnsi" w:eastAsiaTheme="minorEastAsia" w:hAnsiTheme="minorHAnsi" w:cstheme="minorBidi"/>
          <w:b w:val="0"/>
          <w:szCs w:val="22"/>
          <w:lang w:val="nl-NL" w:eastAsia="nl-NL"/>
        </w:rPr>
      </w:pPr>
      <w:r w:rsidRPr="00636B54">
        <w:rPr>
          <w:lang w:val="en-US"/>
        </w:rPr>
        <w:t>9.</w:t>
      </w:r>
      <w:r>
        <w:rPr>
          <w:rFonts w:asciiTheme="minorHAnsi" w:eastAsiaTheme="minorEastAsia" w:hAnsiTheme="minorHAnsi" w:cstheme="minorBidi"/>
          <w:b w:val="0"/>
          <w:szCs w:val="22"/>
          <w:lang w:val="nl-NL" w:eastAsia="nl-NL"/>
        </w:rPr>
        <w:tab/>
      </w:r>
      <w:r w:rsidRPr="00636B54">
        <w:rPr>
          <w:lang w:val="en-US"/>
        </w:rPr>
        <w:t>The basics</w:t>
      </w:r>
      <w:r>
        <w:tab/>
      </w:r>
      <w:r>
        <w:fldChar w:fldCharType="begin"/>
      </w:r>
      <w:r>
        <w:instrText xml:space="preserve"> PAGEREF _Toc357087380 \h </w:instrText>
      </w:r>
      <w:r>
        <w:fldChar w:fldCharType="separate"/>
      </w:r>
      <w:r w:rsidR="00C5269B">
        <w:t>11</w:t>
      </w:r>
      <w:r>
        <w:fldChar w:fldCharType="end"/>
      </w:r>
    </w:p>
    <w:p w:rsidR="00F97382" w:rsidRDefault="00F97382">
      <w:pPr>
        <w:pStyle w:val="Inhopg2"/>
        <w:tabs>
          <w:tab w:val="left" w:pos="1134"/>
        </w:tabs>
        <w:rPr>
          <w:rFonts w:asciiTheme="minorHAnsi" w:eastAsiaTheme="minorEastAsia" w:hAnsiTheme="minorHAnsi" w:cstheme="minorBidi"/>
          <w:sz w:val="22"/>
          <w:szCs w:val="22"/>
          <w:lang w:val="nl-NL" w:eastAsia="nl-NL"/>
        </w:rPr>
      </w:pPr>
      <w:r>
        <w:t>9.1</w:t>
      </w:r>
      <w:r>
        <w:rPr>
          <w:rFonts w:asciiTheme="minorHAnsi" w:eastAsiaTheme="minorEastAsia" w:hAnsiTheme="minorHAnsi" w:cstheme="minorBidi"/>
          <w:sz w:val="22"/>
          <w:szCs w:val="22"/>
          <w:lang w:val="nl-NL" w:eastAsia="nl-NL"/>
        </w:rPr>
        <w:tab/>
      </w:r>
      <w:r w:rsidRPr="00636B54">
        <w:rPr>
          <w:lang w:val="en-US"/>
        </w:rPr>
        <w:t>Introduction</w:t>
      </w:r>
      <w:r>
        <w:tab/>
      </w:r>
      <w:r>
        <w:fldChar w:fldCharType="begin"/>
      </w:r>
      <w:r>
        <w:instrText xml:space="preserve"> PAGEREF _Toc357087381 \h </w:instrText>
      </w:r>
      <w:r>
        <w:fldChar w:fldCharType="separate"/>
      </w:r>
      <w:r w:rsidR="00C5269B">
        <w:t>11</w:t>
      </w:r>
      <w:r>
        <w:fldChar w:fldCharType="end"/>
      </w:r>
    </w:p>
    <w:p w:rsidR="00F97382" w:rsidRDefault="00F97382">
      <w:pPr>
        <w:pStyle w:val="Inhopg2"/>
        <w:tabs>
          <w:tab w:val="left" w:pos="1134"/>
        </w:tabs>
        <w:rPr>
          <w:rFonts w:asciiTheme="minorHAnsi" w:eastAsiaTheme="minorEastAsia" w:hAnsiTheme="minorHAnsi" w:cstheme="minorBidi"/>
          <w:sz w:val="22"/>
          <w:szCs w:val="22"/>
          <w:lang w:val="nl-NL" w:eastAsia="nl-NL"/>
        </w:rPr>
      </w:pPr>
      <w:r>
        <w:t>9.2</w:t>
      </w:r>
      <w:r>
        <w:rPr>
          <w:rFonts w:asciiTheme="minorHAnsi" w:eastAsiaTheme="minorEastAsia" w:hAnsiTheme="minorHAnsi" w:cstheme="minorBidi"/>
          <w:sz w:val="22"/>
          <w:szCs w:val="22"/>
          <w:lang w:val="nl-NL" w:eastAsia="nl-NL"/>
        </w:rPr>
        <w:tab/>
      </w:r>
      <w:r>
        <w:t>The mimic page</w:t>
      </w:r>
      <w:r>
        <w:tab/>
      </w:r>
      <w:r>
        <w:fldChar w:fldCharType="begin"/>
      </w:r>
      <w:r>
        <w:instrText xml:space="preserve"> PAGEREF _Toc357087382 \h </w:instrText>
      </w:r>
      <w:r>
        <w:fldChar w:fldCharType="separate"/>
      </w:r>
      <w:r w:rsidR="00C5269B">
        <w:t>11</w:t>
      </w:r>
      <w:r>
        <w:fldChar w:fldCharType="end"/>
      </w:r>
    </w:p>
    <w:p w:rsidR="00F97382" w:rsidRDefault="00F97382">
      <w:pPr>
        <w:pStyle w:val="Inhopg3"/>
        <w:rPr>
          <w:rFonts w:asciiTheme="minorHAnsi" w:eastAsiaTheme="minorEastAsia" w:hAnsiTheme="minorHAnsi" w:cstheme="minorBidi"/>
          <w:sz w:val="22"/>
          <w:szCs w:val="22"/>
          <w:lang w:val="nl-NL" w:eastAsia="nl-NL"/>
        </w:rPr>
      </w:pPr>
      <w:r>
        <w:t>9.2.1</w:t>
      </w:r>
      <w:r>
        <w:rPr>
          <w:rFonts w:asciiTheme="minorHAnsi" w:eastAsiaTheme="minorEastAsia" w:hAnsiTheme="minorHAnsi" w:cstheme="minorBidi"/>
          <w:sz w:val="22"/>
          <w:szCs w:val="22"/>
          <w:lang w:val="nl-NL" w:eastAsia="nl-NL"/>
        </w:rPr>
        <w:tab/>
      </w:r>
      <w:r>
        <w:t>Label</w:t>
      </w:r>
      <w:r>
        <w:tab/>
      </w:r>
      <w:r>
        <w:fldChar w:fldCharType="begin"/>
      </w:r>
      <w:r>
        <w:instrText xml:space="preserve"> PAGEREF _Toc357087383 \h </w:instrText>
      </w:r>
      <w:r>
        <w:fldChar w:fldCharType="separate"/>
      </w:r>
      <w:r w:rsidR="00C5269B">
        <w:t>15</w:t>
      </w:r>
      <w:r>
        <w:fldChar w:fldCharType="end"/>
      </w:r>
    </w:p>
    <w:p w:rsidR="00F97382" w:rsidRDefault="00F97382">
      <w:pPr>
        <w:pStyle w:val="Inhopg3"/>
        <w:rPr>
          <w:rFonts w:asciiTheme="minorHAnsi" w:eastAsiaTheme="minorEastAsia" w:hAnsiTheme="minorHAnsi" w:cstheme="minorBidi"/>
          <w:sz w:val="22"/>
          <w:szCs w:val="22"/>
          <w:lang w:val="nl-NL" w:eastAsia="nl-NL"/>
        </w:rPr>
      </w:pPr>
      <w:r w:rsidRPr="00636B54">
        <w:rPr>
          <w:lang w:val="en-US"/>
        </w:rPr>
        <w:t>9.2.2</w:t>
      </w:r>
      <w:r>
        <w:rPr>
          <w:rFonts w:asciiTheme="minorHAnsi" w:eastAsiaTheme="minorEastAsia" w:hAnsiTheme="minorHAnsi" w:cstheme="minorBidi"/>
          <w:sz w:val="22"/>
          <w:szCs w:val="22"/>
          <w:lang w:val="nl-NL" w:eastAsia="nl-NL"/>
        </w:rPr>
        <w:tab/>
      </w:r>
      <w:r w:rsidRPr="00636B54">
        <w:rPr>
          <w:lang w:val="en-US"/>
        </w:rPr>
        <w:t>Value</w:t>
      </w:r>
      <w:r>
        <w:tab/>
      </w:r>
      <w:r>
        <w:fldChar w:fldCharType="begin"/>
      </w:r>
      <w:r>
        <w:instrText xml:space="preserve"> PAGEREF _Toc357087384 \h </w:instrText>
      </w:r>
      <w:r>
        <w:fldChar w:fldCharType="separate"/>
      </w:r>
      <w:r w:rsidR="00C5269B">
        <w:t>16</w:t>
      </w:r>
      <w:r>
        <w:fldChar w:fldCharType="end"/>
      </w:r>
    </w:p>
    <w:p w:rsidR="00F97382" w:rsidRDefault="00F97382">
      <w:pPr>
        <w:pStyle w:val="Inhopg3"/>
        <w:rPr>
          <w:rFonts w:asciiTheme="minorHAnsi" w:eastAsiaTheme="minorEastAsia" w:hAnsiTheme="minorHAnsi" w:cstheme="minorBidi"/>
          <w:sz w:val="22"/>
          <w:szCs w:val="22"/>
          <w:lang w:val="nl-NL" w:eastAsia="nl-NL"/>
        </w:rPr>
      </w:pPr>
      <w:r>
        <w:t>9.2.3</w:t>
      </w:r>
      <w:r>
        <w:rPr>
          <w:rFonts w:asciiTheme="minorHAnsi" w:eastAsiaTheme="minorEastAsia" w:hAnsiTheme="minorHAnsi" w:cstheme="minorBidi"/>
          <w:sz w:val="22"/>
          <w:szCs w:val="22"/>
          <w:lang w:val="nl-NL" w:eastAsia="nl-NL"/>
        </w:rPr>
        <w:tab/>
      </w:r>
      <w:r>
        <w:t>Symbol</w:t>
      </w:r>
      <w:r>
        <w:tab/>
      </w:r>
      <w:r>
        <w:fldChar w:fldCharType="begin"/>
      </w:r>
      <w:r>
        <w:instrText xml:space="preserve"> PAGEREF _Toc357087385 \h </w:instrText>
      </w:r>
      <w:r>
        <w:fldChar w:fldCharType="separate"/>
      </w:r>
      <w:r w:rsidR="00C5269B">
        <w:t>18</w:t>
      </w:r>
      <w:r>
        <w:fldChar w:fldCharType="end"/>
      </w:r>
    </w:p>
    <w:p w:rsidR="00F97382" w:rsidRDefault="00F97382">
      <w:pPr>
        <w:pStyle w:val="Inhopg3"/>
        <w:rPr>
          <w:rFonts w:asciiTheme="minorHAnsi" w:eastAsiaTheme="minorEastAsia" w:hAnsiTheme="minorHAnsi" w:cstheme="minorBidi"/>
          <w:sz w:val="22"/>
          <w:szCs w:val="22"/>
          <w:lang w:val="nl-NL" w:eastAsia="nl-NL"/>
        </w:rPr>
      </w:pPr>
      <w:r>
        <w:t>9.2.4</w:t>
      </w:r>
      <w:r>
        <w:rPr>
          <w:rFonts w:asciiTheme="minorHAnsi" w:eastAsiaTheme="minorEastAsia" w:hAnsiTheme="minorHAnsi" w:cstheme="minorBidi"/>
          <w:sz w:val="22"/>
          <w:szCs w:val="22"/>
          <w:lang w:val="nl-NL" w:eastAsia="nl-NL"/>
        </w:rPr>
        <w:tab/>
      </w:r>
      <w:r>
        <w:t>Image</w:t>
      </w:r>
      <w:r>
        <w:tab/>
      </w:r>
      <w:r>
        <w:fldChar w:fldCharType="begin"/>
      </w:r>
      <w:r>
        <w:instrText xml:space="preserve"> PAGEREF _Toc357087386 \h </w:instrText>
      </w:r>
      <w:r>
        <w:fldChar w:fldCharType="separate"/>
      </w:r>
      <w:r w:rsidR="00C5269B">
        <w:t>21</w:t>
      </w:r>
      <w:r>
        <w:fldChar w:fldCharType="end"/>
      </w:r>
    </w:p>
    <w:p w:rsidR="00F97382" w:rsidRDefault="00F97382">
      <w:pPr>
        <w:pStyle w:val="Inhopg3"/>
        <w:rPr>
          <w:rFonts w:asciiTheme="minorHAnsi" w:eastAsiaTheme="minorEastAsia" w:hAnsiTheme="minorHAnsi" w:cstheme="minorBidi"/>
          <w:sz w:val="22"/>
          <w:szCs w:val="22"/>
          <w:lang w:val="nl-NL" w:eastAsia="nl-NL"/>
        </w:rPr>
      </w:pPr>
      <w:r>
        <w:t>9.2.5</w:t>
      </w:r>
      <w:r>
        <w:rPr>
          <w:rFonts w:asciiTheme="minorHAnsi" w:eastAsiaTheme="minorEastAsia" w:hAnsiTheme="minorHAnsi" w:cstheme="minorBidi"/>
          <w:sz w:val="22"/>
          <w:szCs w:val="22"/>
          <w:lang w:val="nl-NL" w:eastAsia="nl-NL"/>
        </w:rPr>
        <w:tab/>
      </w:r>
      <w:r>
        <w:t>Icon</w:t>
      </w:r>
      <w:r>
        <w:tab/>
      </w:r>
      <w:r>
        <w:fldChar w:fldCharType="begin"/>
      </w:r>
      <w:r>
        <w:instrText xml:space="preserve"> PAGEREF _Toc357087387 \h </w:instrText>
      </w:r>
      <w:r>
        <w:fldChar w:fldCharType="separate"/>
      </w:r>
      <w:r w:rsidR="00C5269B">
        <w:t>21</w:t>
      </w:r>
      <w:r>
        <w:fldChar w:fldCharType="end"/>
      </w:r>
    </w:p>
    <w:p w:rsidR="00F97382" w:rsidRDefault="00F97382">
      <w:pPr>
        <w:pStyle w:val="Inhopg3"/>
        <w:rPr>
          <w:rFonts w:asciiTheme="minorHAnsi" w:eastAsiaTheme="minorEastAsia" w:hAnsiTheme="minorHAnsi" w:cstheme="minorBidi"/>
          <w:sz w:val="22"/>
          <w:szCs w:val="22"/>
          <w:lang w:val="nl-NL" w:eastAsia="nl-NL"/>
        </w:rPr>
      </w:pPr>
      <w:r>
        <w:t>9.2.6</w:t>
      </w:r>
      <w:r>
        <w:rPr>
          <w:rFonts w:asciiTheme="minorHAnsi" w:eastAsiaTheme="minorEastAsia" w:hAnsiTheme="minorHAnsi" w:cstheme="minorBidi"/>
          <w:sz w:val="22"/>
          <w:szCs w:val="22"/>
          <w:lang w:val="nl-NL" w:eastAsia="nl-NL"/>
        </w:rPr>
        <w:tab/>
      </w:r>
      <w:r>
        <w:t>Pipes</w:t>
      </w:r>
      <w:r>
        <w:tab/>
      </w:r>
      <w:r>
        <w:fldChar w:fldCharType="begin"/>
      </w:r>
      <w:r>
        <w:instrText xml:space="preserve"> PAGEREF _Toc357087388 \h </w:instrText>
      </w:r>
      <w:r>
        <w:fldChar w:fldCharType="separate"/>
      </w:r>
      <w:r w:rsidR="00C5269B">
        <w:t>21</w:t>
      </w:r>
      <w:r>
        <w:fldChar w:fldCharType="end"/>
      </w:r>
    </w:p>
    <w:p w:rsidR="00F97382" w:rsidRDefault="00F97382">
      <w:pPr>
        <w:pStyle w:val="Inhopg1"/>
        <w:rPr>
          <w:rFonts w:asciiTheme="minorHAnsi" w:eastAsiaTheme="minorEastAsia" w:hAnsiTheme="minorHAnsi" w:cstheme="minorBidi"/>
          <w:b w:val="0"/>
          <w:szCs w:val="22"/>
          <w:lang w:val="nl-NL" w:eastAsia="nl-NL"/>
        </w:rPr>
      </w:pPr>
      <w:r w:rsidRPr="00636B54">
        <w:rPr>
          <w:lang w:val="en-US"/>
        </w:rPr>
        <w:t>10.</w:t>
      </w:r>
      <w:r>
        <w:rPr>
          <w:rFonts w:asciiTheme="minorHAnsi" w:eastAsiaTheme="minorEastAsia" w:hAnsiTheme="minorHAnsi" w:cstheme="minorBidi"/>
          <w:b w:val="0"/>
          <w:szCs w:val="22"/>
          <w:lang w:val="nl-NL" w:eastAsia="nl-NL"/>
        </w:rPr>
        <w:tab/>
      </w:r>
      <w:r w:rsidRPr="00636B54">
        <w:rPr>
          <w:lang w:val="en-US"/>
        </w:rPr>
        <w:t>Special features</w:t>
      </w:r>
      <w:r>
        <w:tab/>
      </w:r>
      <w:r>
        <w:fldChar w:fldCharType="begin"/>
      </w:r>
      <w:r>
        <w:instrText xml:space="preserve"> PAGEREF _Toc357087389 \h </w:instrText>
      </w:r>
      <w:r>
        <w:fldChar w:fldCharType="separate"/>
      </w:r>
      <w:r w:rsidR="00C5269B">
        <w:t>24</w:t>
      </w:r>
      <w:r>
        <w:fldChar w:fldCharType="end"/>
      </w:r>
    </w:p>
    <w:p w:rsidR="00F97382" w:rsidRDefault="00F97382">
      <w:pPr>
        <w:pStyle w:val="Inhopg2"/>
        <w:tabs>
          <w:tab w:val="left" w:pos="1440"/>
        </w:tabs>
        <w:rPr>
          <w:rFonts w:asciiTheme="minorHAnsi" w:eastAsiaTheme="minorEastAsia" w:hAnsiTheme="minorHAnsi" w:cstheme="minorBidi"/>
          <w:sz w:val="22"/>
          <w:szCs w:val="22"/>
          <w:lang w:val="nl-NL" w:eastAsia="nl-NL"/>
        </w:rPr>
      </w:pPr>
      <w:r>
        <w:t>10.1</w:t>
      </w:r>
      <w:r>
        <w:rPr>
          <w:rFonts w:asciiTheme="minorHAnsi" w:eastAsiaTheme="minorEastAsia" w:hAnsiTheme="minorHAnsi" w:cstheme="minorBidi"/>
          <w:sz w:val="22"/>
          <w:szCs w:val="22"/>
          <w:lang w:val="nl-NL" w:eastAsia="nl-NL"/>
        </w:rPr>
        <w:tab/>
      </w:r>
      <w:r w:rsidRPr="00636B54">
        <w:rPr>
          <w:lang w:val="en-US"/>
        </w:rPr>
        <w:t>Introduction</w:t>
      </w:r>
      <w:r>
        <w:tab/>
      </w:r>
      <w:r>
        <w:fldChar w:fldCharType="begin"/>
      </w:r>
      <w:r>
        <w:instrText xml:space="preserve"> PAGEREF _Toc357087390 \h </w:instrText>
      </w:r>
      <w:r>
        <w:fldChar w:fldCharType="separate"/>
      </w:r>
      <w:r w:rsidR="00C5269B">
        <w:t>24</w:t>
      </w:r>
      <w:r>
        <w:fldChar w:fldCharType="end"/>
      </w:r>
    </w:p>
    <w:p w:rsidR="00F97382" w:rsidRDefault="00F97382">
      <w:pPr>
        <w:pStyle w:val="Inhopg2"/>
        <w:tabs>
          <w:tab w:val="left" w:pos="1440"/>
        </w:tabs>
        <w:rPr>
          <w:rFonts w:asciiTheme="minorHAnsi" w:eastAsiaTheme="minorEastAsia" w:hAnsiTheme="minorHAnsi" w:cstheme="minorBidi"/>
          <w:sz w:val="22"/>
          <w:szCs w:val="22"/>
          <w:lang w:val="nl-NL" w:eastAsia="nl-NL"/>
        </w:rPr>
      </w:pPr>
      <w:r>
        <w:t>10.2</w:t>
      </w:r>
      <w:r>
        <w:rPr>
          <w:rFonts w:asciiTheme="minorHAnsi" w:eastAsiaTheme="minorEastAsia" w:hAnsiTheme="minorHAnsi" w:cstheme="minorBidi"/>
          <w:sz w:val="22"/>
          <w:szCs w:val="22"/>
          <w:lang w:val="nl-NL" w:eastAsia="nl-NL"/>
        </w:rPr>
        <w:tab/>
      </w:r>
      <w:r w:rsidRPr="00636B54">
        <w:rPr>
          <w:lang w:val="en-US"/>
        </w:rPr>
        <w:t>Sequences</w:t>
      </w:r>
      <w:r>
        <w:tab/>
      </w:r>
      <w:r>
        <w:fldChar w:fldCharType="begin"/>
      </w:r>
      <w:r>
        <w:instrText xml:space="preserve"> PAGEREF _Toc357087391 \h </w:instrText>
      </w:r>
      <w:r>
        <w:fldChar w:fldCharType="separate"/>
      </w:r>
      <w:r w:rsidR="00C5269B">
        <w:t>24</w:t>
      </w:r>
      <w:r>
        <w:fldChar w:fldCharType="end"/>
      </w:r>
    </w:p>
    <w:p w:rsidR="00F97382" w:rsidRDefault="00F97382">
      <w:pPr>
        <w:pStyle w:val="Inhopg2"/>
        <w:tabs>
          <w:tab w:val="left" w:pos="1440"/>
        </w:tabs>
        <w:rPr>
          <w:rFonts w:asciiTheme="minorHAnsi" w:eastAsiaTheme="minorEastAsia" w:hAnsiTheme="minorHAnsi" w:cstheme="minorBidi"/>
          <w:sz w:val="22"/>
          <w:szCs w:val="22"/>
          <w:lang w:val="nl-NL" w:eastAsia="nl-NL"/>
        </w:rPr>
      </w:pPr>
      <w:r>
        <w:t>10.3</w:t>
      </w:r>
      <w:r>
        <w:rPr>
          <w:rFonts w:asciiTheme="minorHAnsi" w:eastAsiaTheme="minorEastAsia" w:hAnsiTheme="minorHAnsi" w:cstheme="minorBidi"/>
          <w:sz w:val="22"/>
          <w:szCs w:val="22"/>
          <w:lang w:val="nl-NL" w:eastAsia="nl-NL"/>
        </w:rPr>
        <w:tab/>
      </w:r>
      <w:r w:rsidRPr="00636B54">
        <w:rPr>
          <w:lang w:val="en-US"/>
        </w:rPr>
        <w:t>Animation</w:t>
      </w:r>
      <w:r>
        <w:tab/>
      </w:r>
      <w:r>
        <w:fldChar w:fldCharType="begin"/>
      </w:r>
      <w:r>
        <w:instrText xml:space="preserve"> PAGEREF _Toc357087392 \h </w:instrText>
      </w:r>
      <w:r>
        <w:fldChar w:fldCharType="separate"/>
      </w:r>
      <w:r w:rsidR="00C5269B">
        <w:t>30</w:t>
      </w:r>
      <w:r>
        <w:fldChar w:fldCharType="end"/>
      </w:r>
    </w:p>
    <w:p w:rsidR="00F97382" w:rsidRDefault="00F97382">
      <w:pPr>
        <w:pStyle w:val="Inhopg2"/>
        <w:tabs>
          <w:tab w:val="left" w:pos="1440"/>
        </w:tabs>
        <w:rPr>
          <w:rFonts w:asciiTheme="minorHAnsi" w:eastAsiaTheme="minorEastAsia" w:hAnsiTheme="minorHAnsi" w:cstheme="minorBidi"/>
          <w:sz w:val="22"/>
          <w:szCs w:val="22"/>
          <w:lang w:val="nl-NL" w:eastAsia="nl-NL"/>
        </w:rPr>
      </w:pPr>
      <w:r>
        <w:t>10.4</w:t>
      </w:r>
      <w:r>
        <w:rPr>
          <w:rFonts w:asciiTheme="minorHAnsi" w:eastAsiaTheme="minorEastAsia" w:hAnsiTheme="minorHAnsi" w:cstheme="minorBidi"/>
          <w:sz w:val="22"/>
          <w:szCs w:val="22"/>
          <w:lang w:val="nl-NL" w:eastAsia="nl-NL"/>
        </w:rPr>
        <w:tab/>
      </w:r>
      <w:r w:rsidRPr="00636B54">
        <w:rPr>
          <w:lang w:val="en-US"/>
        </w:rPr>
        <w:t>Tools</w:t>
      </w:r>
      <w:r>
        <w:tab/>
      </w:r>
      <w:r>
        <w:fldChar w:fldCharType="begin"/>
      </w:r>
      <w:r>
        <w:instrText xml:space="preserve"> PAGEREF _Toc357087393 \h </w:instrText>
      </w:r>
      <w:r>
        <w:fldChar w:fldCharType="separate"/>
      </w:r>
      <w:r w:rsidR="00C5269B">
        <w:t>31</w:t>
      </w:r>
      <w:r>
        <w:fldChar w:fldCharType="end"/>
      </w:r>
    </w:p>
    <w:p w:rsidR="00F97382" w:rsidRDefault="00F97382">
      <w:pPr>
        <w:pStyle w:val="Inhopg3"/>
        <w:rPr>
          <w:rFonts w:asciiTheme="minorHAnsi" w:eastAsiaTheme="minorEastAsia" w:hAnsiTheme="minorHAnsi" w:cstheme="minorBidi"/>
          <w:sz w:val="22"/>
          <w:szCs w:val="22"/>
          <w:lang w:val="nl-NL" w:eastAsia="nl-NL"/>
        </w:rPr>
      </w:pPr>
      <w:r w:rsidRPr="00636B54">
        <w:rPr>
          <w:lang w:val="en-US"/>
        </w:rPr>
        <w:t>10.4.1</w:t>
      </w:r>
      <w:r>
        <w:rPr>
          <w:rFonts w:asciiTheme="minorHAnsi" w:eastAsiaTheme="minorEastAsia" w:hAnsiTheme="minorHAnsi" w:cstheme="minorBidi"/>
          <w:sz w:val="22"/>
          <w:szCs w:val="22"/>
          <w:lang w:val="nl-NL" w:eastAsia="nl-NL"/>
        </w:rPr>
        <w:tab/>
      </w:r>
      <w:r w:rsidRPr="00636B54">
        <w:rPr>
          <w:lang w:val="en-US"/>
        </w:rPr>
        <w:t>Introduction</w:t>
      </w:r>
      <w:r>
        <w:tab/>
      </w:r>
      <w:r>
        <w:fldChar w:fldCharType="begin"/>
      </w:r>
      <w:r>
        <w:instrText xml:space="preserve"> PAGEREF _Toc357087394 \h </w:instrText>
      </w:r>
      <w:r>
        <w:fldChar w:fldCharType="separate"/>
      </w:r>
      <w:r w:rsidR="00C5269B">
        <w:t>31</w:t>
      </w:r>
      <w:r>
        <w:fldChar w:fldCharType="end"/>
      </w:r>
    </w:p>
    <w:p w:rsidR="00F97382" w:rsidRDefault="00F97382">
      <w:pPr>
        <w:pStyle w:val="Inhopg3"/>
        <w:rPr>
          <w:rFonts w:asciiTheme="minorHAnsi" w:eastAsiaTheme="minorEastAsia" w:hAnsiTheme="minorHAnsi" w:cstheme="minorBidi"/>
          <w:sz w:val="22"/>
          <w:szCs w:val="22"/>
          <w:lang w:val="nl-NL" w:eastAsia="nl-NL"/>
        </w:rPr>
      </w:pPr>
      <w:r w:rsidRPr="00636B54">
        <w:rPr>
          <w:lang w:val="en-US"/>
        </w:rPr>
        <w:t>10.4.2</w:t>
      </w:r>
      <w:r>
        <w:rPr>
          <w:rFonts w:asciiTheme="minorHAnsi" w:eastAsiaTheme="minorEastAsia" w:hAnsiTheme="minorHAnsi" w:cstheme="minorBidi"/>
          <w:sz w:val="22"/>
          <w:szCs w:val="22"/>
          <w:lang w:val="nl-NL" w:eastAsia="nl-NL"/>
        </w:rPr>
        <w:tab/>
      </w:r>
      <w:r w:rsidRPr="00636B54">
        <w:rPr>
          <w:lang w:val="en-US"/>
        </w:rPr>
        <w:t>Width/height</w:t>
      </w:r>
      <w:r>
        <w:tab/>
      </w:r>
      <w:r>
        <w:fldChar w:fldCharType="begin"/>
      </w:r>
      <w:r>
        <w:instrText xml:space="preserve"> PAGEREF _Toc357087395 \h </w:instrText>
      </w:r>
      <w:r>
        <w:fldChar w:fldCharType="separate"/>
      </w:r>
      <w:r w:rsidR="00C5269B">
        <w:t>31</w:t>
      </w:r>
      <w:r>
        <w:fldChar w:fldCharType="end"/>
      </w:r>
    </w:p>
    <w:p w:rsidR="00F97382" w:rsidRDefault="00F97382">
      <w:pPr>
        <w:pStyle w:val="Inhopg3"/>
        <w:rPr>
          <w:rFonts w:asciiTheme="minorHAnsi" w:eastAsiaTheme="minorEastAsia" w:hAnsiTheme="minorHAnsi" w:cstheme="minorBidi"/>
          <w:sz w:val="22"/>
          <w:szCs w:val="22"/>
          <w:lang w:val="nl-NL" w:eastAsia="nl-NL"/>
        </w:rPr>
      </w:pPr>
      <w:r>
        <w:t>10.4.3</w:t>
      </w:r>
      <w:r>
        <w:rPr>
          <w:rFonts w:asciiTheme="minorHAnsi" w:eastAsiaTheme="minorEastAsia" w:hAnsiTheme="minorHAnsi" w:cstheme="minorBidi"/>
          <w:sz w:val="22"/>
          <w:szCs w:val="22"/>
          <w:lang w:val="nl-NL" w:eastAsia="nl-NL"/>
        </w:rPr>
        <w:tab/>
      </w:r>
      <w:r>
        <w:t>Aligning</w:t>
      </w:r>
      <w:r>
        <w:tab/>
      </w:r>
      <w:r>
        <w:fldChar w:fldCharType="begin"/>
      </w:r>
      <w:r>
        <w:instrText xml:space="preserve"> PAGEREF _Toc357087396 \h </w:instrText>
      </w:r>
      <w:r>
        <w:fldChar w:fldCharType="separate"/>
      </w:r>
      <w:r w:rsidR="00C5269B">
        <w:t>34</w:t>
      </w:r>
      <w:r>
        <w:fldChar w:fldCharType="end"/>
      </w:r>
    </w:p>
    <w:p w:rsidR="00F97382" w:rsidRDefault="00F97382">
      <w:pPr>
        <w:pStyle w:val="Inhopg3"/>
        <w:rPr>
          <w:rFonts w:asciiTheme="minorHAnsi" w:eastAsiaTheme="minorEastAsia" w:hAnsiTheme="minorHAnsi" w:cstheme="minorBidi"/>
          <w:sz w:val="22"/>
          <w:szCs w:val="22"/>
          <w:lang w:val="nl-NL" w:eastAsia="nl-NL"/>
        </w:rPr>
      </w:pPr>
      <w:r>
        <w:t>10.4.4</w:t>
      </w:r>
      <w:r>
        <w:rPr>
          <w:rFonts w:asciiTheme="minorHAnsi" w:eastAsiaTheme="minorEastAsia" w:hAnsiTheme="minorHAnsi" w:cstheme="minorBidi"/>
          <w:sz w:val="22"/>
          <w:szCs w:val="22"/>
          <w:lang w:val="nl-NL" w:eastAsia="nl-NL"/>
        </w:rPr>
        <w:tab/>
      </w:r>
      <w:r>
        <w:t>Copy/paste</w:t>
      </w:r>
      <w:r>
        <w:tab/>
      </w:r>
      <w:r>
        <w:fldChar w:fldCharType="begin"/>
      </w:r>
      <w:r>
        <w:instrText xml:space="preserve"> PAGEREF _Toc357087397 \h </w:instrText>
      </w:r>
      <w:r>
        <w:fldChar w:fldCharType="separate"/>
      </w:r>
      <w:r w:rsidR="00C5269B">
        <w:t>35</w:t>
      </w:r>
      <w:r>
        <w:fldChar w:fldCharType="end"/>
      </w:r>
    </w:p>
    <w:p w:rsidR="00F97382" w:rsidRDefault="00F97382">
      <w:pPr>
        <w:pStyle w:val="Inhopg2"/>
        <w:tabs>
          <w:tab w:val="left" w:pos="1440"/>
        </w:tabs>
        <w:rPr>
          <w:rFonts w:asciiTheme="minorHAnsi" w:eastAsiaTheme="minorEastAsia" w:hAnsiTheme="minorHAnsi" w:cstheme="minorBidi"/>
          <w:sz w:val="22"/>
          <w:szCs w:val="22"/>
          <w:lang w:val="nl-NL" w:eastAsia="nl-NL"/>
        </w:rPr>
      </w:pPr>
      <w:r>
        <w:t>10.5</w:t>
      </w:r>
      <w:r>
        <w:rPr>
          <w:rFonts w:asciiTheme="minorHAnsi" w:eastAsiaTheme="minorEastAsia" w:hAnsiTheme="minorHAnsi" w:cstheme="minorBidi"/>
          <w:sz w:val="22"/>
          <w:szCs w:val="22"/>
          <w:lang w:val="nl-NL" w:eastAsia="nl-NL"/>
        </w:rPr>
        <w:tab/>
      </w:r>
      <w:r>
        <w:t>Multi-select</w:t>
      </w:r>
      <w:r>
        <w:tab/>
      </w:r>
      <w:r>
        <w:fldChar w:fldCharType="begin"/>
      </w:r>
      <w:r>
        <w:instrText xml:space="preserve"> PAGEREF _Toc357087398 \h </w:instrText>
      </w:r>
      <w:r>
        <w:fldChar w:fldCharType="separate"/>
      </w:r>
      <w:r w:rsidR="00C5269B">
        <w:t>37</w:t>
      </w:r>
      <w:r>
        <w:fldChar w:fldCharType="end"/>
      </w:r>
    </w:p>
    <w:p w:rsidR="00F97382" w:rsidRDefault="00F97382">
      <w:pPr>
        <w:pStyle w:val="Inhopg2"/>
        <w:tabs>
          <w:tab w:val="left" w:pos="1440"/>
        </w:tabs>
        <w:rPr>
          <w:rFonts w:asciiTheme="minorHAnsi" w:eastAsiaTheme="minorEastAsia" w:hAnsiTheme="minorHAnsi" w:cstheme="minorBidi"/>
          <w:sz w:val="22"/>
          <w:szCs w:val="22"/>
          <w:lang w:val="nl-NL" w:eastAsia="nl-NL"/>
        </w:rPr>
      </w:pPr>
      <w:r>
        <w:t>10.6</w:t>
      </w:r>
      <w:r>
        <w:rPr>
          <w:rFonts w:asciiTheme="minorHAnsi" w:eastAsiaTheme="minorEastAsia" w:hAnsiTheme="minorHAnsi" w:cstheme="minorBidi"/>
          <w:sz w:val="22"/>
          <w:szCs w:val="22"/>
          <w:lang w:val="nl-NL" w:eastAsia="nl-NL"/>
        </w:rPr>
        <w:tab/>
      </w:r>
      <w:r w:rsidRPr="00636B54">
        <w:rPr>
          <w:lang w:val="en-US"/>
        </w:rPr>
        <w:t>Shortcuts</w:t>
      </w:r>
      <w:r>
        <w:tab/>
      </w:r>
      <w:r>
        <w:fldChar w:fldCharType="begin"/>
      </w:r>
      <w:r>
        <w:instrText xml:space="preserve"> PAGEREF _Toc357087399 \h </w:instrText>
      </w:r>
      <w:r>
        <w:fldChar w:fldCharType="separate"/>
      </w:r>
      <w:r w:rsidR="00C5269B">
        <w:t>39</w:t>
      </w:r>
      <w:r>
        <w:fldChar w:fldCharType="end"/>
      </w:r>
    </w:p>
    <w:p w:rsidR="00F97382" w:rsidRPr="00F97382" w:rsidRDefault="00F97382">
      <w:pPr>
        <w:pStyle w:val="Inhopg1"/>
        <w:rPr>
          <w:rFonts w:asciiTheme="minorHAnsi" w:eastAsiaTheme="minorEastAsia" w:hAnsiTheme="minorHAnsi" w:cstheme="minorBidi"/>
          <w:b w:val="0"/>
          <w:szCs w:val="22"/>
          <w:lang w:val="en-US" w:eastAsia="nl-NL"/>
        </w:rPr>
      </w:pPr>
      <w:r>
        <w:t>11.</w:t>
      </w:r>
      <w:r w:rsidRPr="00F97382">
        <w:rPr>
          <w:rFonts w:asciiTheme="minorHAnsi" w:eastAsiaTheme="minorEastAsia" w:hAnsiTheme="minorHAnsi" w:cstheme="minorBidi"/>
          <w:b w:val="0"/>
          <w:szCs w:val="22"/>
          <w:lang w:val="en-US" w:eastAsia="nl-NL"/>
        </w:rPr>
        <w:tab/>
      </w:r>
      <w:r>
        <w:t>Assign automation of fields in mimics</w:t>
      </w:r>
      <w:r>
        <w:tab/>
      </w:r>
      <w:r>
        <w:fldChar w:fldCharType="begin"/>
      </w:r>
      <w:r>
        <w:instrText xml:space="preserve"> PAGEREF _Toc357087400 \h </w:instrText>
      </w:r>
      <w:r>
        <w:fldChar w:fldCharType="separate"/>
      </w:r>
      <w:r w:rsidR="00C5269B">
        <w:t>39</w:t>
      </w:r>
      <w:r>
        <w:fldChar w:fldCharType="end"/>
      </w:r>
    </w:p>
    <w:p w:rsidR="00F97382" w:rsidRPr="00F97382" w:rsidRDefault="00F97382">
      <w:pPr>
        <w:pStyle w:val="Inhopg2"/>
        <w:tabs>
          <w:tab w:val="left" w:pos="1440"/>
        </w:tabs>
        <w:rPr>
          <w:rFonts w:asciiTheme="minorHAnsi" w:eastAsiaTheme="minorEastAsia" w:hAnsiTheme="minorHAnsi" w:cstheme="minorBidi"/>
          <w:sz w:val="22"/>
          <w:szCs w:val="22"/>
          <w:lang w:val="en-US" w:eastAsia="nl-NL"/>
        </w:rPr>
      </w:pPr>
      <w:r>
        <w:t>11.1</w:t>
      </w:r>
      <w:r w:rsidRPr="00F97382">
        <w:rPr>
          <w:rFonts w:asciiTheme="minorHAnsi" w:eastAsiaTheme="minorEastAsia" w:hAnsiTheme="minorHAnsi" w:cstheme="minorBidi"/>
          <w:sz w:val="22"/>
          <w:szCs w:val="22"/>
          <w:lang w:val="en-US" w:eastAsia="nl-NL"/>
        </w:rPr>
        <w:tab/>
      </w:r>
      <w:r>
        <w:t>Introduction</w:t>
      </w:r>
      <w:r>
        <w:tab/>
      </w:r>
      <w:r>
        <w:fldChar w:fldCharType="begin"/>
      </w:r>
      <w:r>
        <w:instrText xml:space="preserve"> PAGEREF _Toc357087401 \h </w:instrText>
      </w:r>
      <w:r>
        <w:fldChar w:fldCharType="separate"/>
      </w:r>
      <w:r w:rsidR="00C5269B">
        <w:t>39</w:t>
      </w:r>
      <w:r>
        <w:fldChar w:fldCharType="end"/>
      </w:r>
    </w:p>
    <w:p w:rsidR="00F97382" w:rsidRPr="00F97382" w:rsidRDefault="00F97382">
      <w:pPr>
        <w:pStyle w:val="Inhopg2"/>
        <w:tabs>
          <w:tab w:val="left" w:pos="1440"/>
        </w:tabs>
        <w:rPr>
          <w:rFonts w:asciiTheme="minorHAnsi" w:eastAsiaTheme="minorEastAsia" w:hAnsiTheme="minorHAnsi" w:cstheme="minorBidi"/>
          <w:sz w:val="22"/>
          <w:szCs w:val="22"/>
          <w:lang w:val="en-US" w:eastAsia="nl-NL"/>
        </w:rPr>
      </w:pPr>
      <w:r>
        <w:t>11.2</w:t>
      </w:r>
      <w:r w:rsidRPr="00F97382">
        <w:rPr>
          <w:rFonts w:asciiTheme="minorHAnsi" w:eastAsiaTheme="minorEastAsia" w:hAnsiTheme="minorHAnsi" w:cstheme="minorBidi"/>
          <w:sz w:val="22"/>
          <w:szCs w:val="22"/>
          <w:lang w:val="en-US" w:eastAsia="nl-NL"/>
        </w:rPr>
        <w:tab/>
      </w:r>
      <w:r>
        <w:t>Export and import object list</w:t>
      </w:r>
      <w:r>
        <w:tab/>
      </w:r>
      <w:r>
        <w:fldChar w:fldCharType="begin"/>
      </w:r>
      <w:r>
        <w:instrText xml:space="preserve"> PAGEREF _Toc357087402 \h </w:instrText>
      </w:r>
      <w:r>
        <w:fldChar w:fldCharType="separate"/>
      </w:r>
      <w:r w:rsidR="00C5269B">
        <w:t>40</w:t>
      </w:r>
      <w:r>
        <w:fldChar w:fldCharType="end"/>
      </w:r>
    </w:p>
    <w:p w:rsidR="00F97382" w:rsidRPr="00F97382" w:rsidRDefault="00F97382">
      <w:pPr>
        <w:pStyle w:val="Inhopg3"/>
        <w:rPr>
          <w:rFonts w:asciiTheme="minorHAnsi" w:eastAsiaTheme="minorEastAsia" w:hAnsiTheme="minorHAnsi" w:cstheme="minorBidi"/>
          <w:sz w:val="22"/>
          <w:szCs w:val="22"/>
          <w:lang w:val="en-US" w:eastAsia="nl-NL"/>
        </w:rPr>
      </w:pPr>
      <w:r>
        <w:t>11.2.1</w:t>
      </w:r>
      <w:r w:rsidRPr="00F97382">
        <w:rPr>
          <w:rFonts w:asciiTheme="minorHAnsi" w:eastAsiaTheme="minorEastAsia" w:hAnsiTheme="minorHAnsi" w:cstheme="minorBidi"/>
          <w:sz w:val="22"/>
          <w:szCs w:val="22"/>
          <w:lang w:val="en-US" w:eastAsia="nl-NL"/>
        </w:rPr>
        <w:tab/>
      </w:r>
      <w:r>
        <w:t>Export</w:t>
      </w:r>
      <w:r>
        <w:tab/>
      </w:r>
      <w:r>
        <w:fldChar w:fldCharType="begin"/>
      </w:r>
      <w:r>
        <w:instrText xml:space="preserve"> PAGEREF _Toc357087403 \h </w:instrText>
      </w:r>
      <w:r>
        <w:fldChar w:fldCharType="separate"/>
      </w:r>
      <w:r w:rsidR="00C5269B">
        <w:t>40</w:t>
      </w:r>
      <w:r>
        <w:fldChar w:fldCharType="end"/>
      </w:r>
    </w:p>
    <w:p w:rsidR="00F97382" w:rsidRPr="00F97382" w:rsidRDefault="00F97382">
      <w:pPr>
        <w:pStyle w:val="Inhopg3"/>
        <w:rPr>
          <w:rFonts w:asciiTheme="minorHAnsi" w:eastAsiaTheme="minorEastAsia" w:hAnsiTheme="minorHAnsi" w:cstheme="minorBidi"/>
          <w:sz w:val="22"/>
          <w:szCs w:val="22"/>
          <w:lang w:val="en-US" w:eastAsia="nl-NL"/>
        </w:rPr>
      </w:pPr>
      <w:r>
        <w:t>11.2.2</w:t>
      </w:r>
      <w:r w:rsidRPr="00F97382">
        <w:rPr>
          <w:rFonts w:asciiTheme="minorHAnsi" w:eastAsiaTheme="minorEastAsia" w:hAnsiTheme="minorHAnsi" w:cstheme="minorBidi"/>
          <w:sz w:val="22"/>
          <w:szCs w:val="22"/>
          <w:lang w:val="en-US" w:eastAsia="nl-NL"/>
        </w:rPr>
        <w:tab/>
      </w:r>
      <w:r>
        <w:t>Understand the object numbering</w:t>
      </w:r>
      <w:r>
        <w:tab/>
      </w:r>
      <w:r>
        <w:fldChar w:fldCharType="begin"/>
      </w:r>
      <w:r>
        <w:instrText xml:space="preserve"> PAGEREF _Toc357087404 \h </w:instrText>
      </w:r>
      <w:r>
        <w:fldChar w:fldCharType="separate"/>
      </w:r>
      <w:r w:rsidR="00C5269B">
        <w:t>41</w:t>
      </w:r>
      <w:r>
        <w:fldChar w:fldCharType="end"/>
      </w:r>
    </w:p>
    <w:p w:rsidR="00F97382" w:rsidRPr="00F97382" w:rsidRDefault="00F97382">
      <w:pPr>
        <w:pStyle w:val="Inhopg3"/>
        <w:rPr>
          <w:rFonts w:asciiTheme="minorHAnsi" w:eastAsiaTheme="minorEastAsia" w:hAnsiTheme="minorHAnsi" w:cstheme="minorBidi"/>
          <w:sz w:val="22"/>
          <w:szCs w:val="22"/>
          <w:lang w:val="en-US" w:eastAsia="nl-NL"/>
        </w:rPr>
      </w:pPr>
      <w:r>
        <w:t>11.2.3</w:t>
      </w:r>
      <w:r w:rsidRPr="00F97382">
        <w:rPr>
          <w:rFonts w:asciiTheme="minorHAnsi" w:eastAsiaTheme="minorEastAsia" w:hAnsiTheme="minorHAnsi" w:cstheme="minorBidi"/>
          <w:sz w:val="22"/>
          <w:szCs w:val="22"/>
          <w:lang w:val="en-US" w:eastAsia="nl-NL"/>
        </w:rPr>
        <w:tab/>
      </w:r>
      <w:r>
        <w:t>Changing possibilities in the object-list</w:t>
      </w:r>
      <w:r>
        <w:tab/>
      </w:r>
      <w:r>
        <w:fldChar w:fldCharType="begin"/>
      </w:r>
      <w:r>
        <w:instrText xml:space="preserve"> PAGEREF _Toc357087405 \h </w:instrText>
      </w:r>
      <w:r>
        <w:fldChar w:fldCharType="separate"/>
      </w:r>
      <w:r w:rsidR="00C5269B">
        <w:t>43</w:t>
      </w:r>
      <w:r>
        <w:fldChar w:fldCharType="end"/>
      </w:r>
    </w:p>
    <w:p w:rsidR="00F97382" w:rsidRPr="00F97382" w:rsidRDefault="00F97382">
      <w:pPr>
        <w:pStyle w:val="Inhopg4"/>
        <w:tabs>
          <w:tab w:val="left" w:pos="2268"/>
        </w:tabs>
        <w:rPr>
          <w:rFonts w:asciiTheme="minorHAnsi" w:eastAsiaTheme="minorEastAsia" w:hAnsiTheme="minorHAnsi" w:cstheme="minorBidi"/>
          <w:sz w:val="22"/>
          <w:szCs w:val="22"/>
          <w:lang w:val="en-US" w:eastAsia="nl-NL"/>
        </w:rPr>
      </w:pPr>
      <w:r>
        <w:t>11.2.3.1</w:t>
      </w:r>
      <w:r w:rsidRPr="00F97382">
        <w:rPr>
          <w:rFonts w:asciiTheme="minorHAnsi" w:eastAsiaTheme="minorEastAsia" w:hAnsiTheme="minorHAnsi" w:cstheme="minorBidi"/>
          <w:sz w:val="22"/>
          <w:szCs w:val="22"/>
          <w:lang w:val="en-US" w:eastAsia="nl-NL"/>
        </w:rPr>
        <w:tab/>
      </w:r>
      <w:r>
        <w:t>Label</w:t>
      </w:r>
      <w:r>
        <w:tab/>
      </w:r>
      <w:r>
        <w:fldChar w:fldCharType="begin"/>
      </w:r>
      <w:r>
        <w:instrText xml:space="preserve"> PAGEREF _Toc357087406 \h </w:instrText>
      </w:r>
      <w:r>
        <w:fldChar w:fldCharType="separate"/>
      </w:r>
      <w:r w:rsidR="00C5269B">
        <w:t>43</w:t>
      </w:r>
      <w:r>
        <w:fldChar w:fldCharType="end"/>
      </w:r>
    </w:p>
    <w:p w:rsidR="00F97382" w:rsidRPr="00F97382" w:rsidRDefault="00F97382">
      <w:pPr>
        <w:pStyle w:val="Inhopg4"/>
        <w:tabs>
          <w:tab w:val="left" w:pos="2268"/>
        </w:tabs>
        <w:rPr>
          <w:rFonts w:asciiTheme="minorHAnsi" w:eastAsiaTheme="minorEastAsia" w:hAnsiTheme="minorHAnsi" w:cstheme="minorBidi"/>
          <w:sz w:val="22"/>
          <w:szCs w:val="22"/>
          <w:lang w:val="en-US" w:eastAsia="nl-NL"/>
        </w:rPr>
      </w:pPr>
      <w:r>
        <w:t>11.2.3.2</w:t>
      </w:r>
      <w:r w:rsidRPr="00F97382">
        <w:rPr>
          <w:rFonts w:asciiTheme="minorHAnsi" w:eastAsiaTheme="minorEastAsia" w:hAnsiTheme="minorHAnsi" w:cstheme="minorBidi"/>
          <w:sz w:val="22"/>
          <w:szCs w:val="22"/>
          <w:lang w:val="en-US" w:eastAsia="nl-NL"/>
        </w:rPr>
        <w:tab/>
      </w:r>
      <w:r>
        <w:t>Conditions</w:t>
      </w:r>
      <w:r>
        <w:tab/>
      </w:r>
      <w:r>
        <w:fldChar w:fldCharType="begin"/>
      </w:r>
      <w:r>
        <w:instrText xml:space="preserve"> PAGEREF _Toc357087407 \h </w:instrText>
      </w:r>
      <w:r>
        <w:fldChar w:fldCharType="separate"/>
      </w:r>
      <w:r w:rsidR="00C5269B">
        <w:t>44</w:t>
      </w:r>
      <w:r>
        <w:fldChar w:fldCharType="end"/>
      </w:r>
    </w:p>
    <w:p w:rsidR="00F97382" w:rsidRPr="00F97382" w:rsidRDefault="00F97382">
      <w:pPr>
        <w:pStyle w:val="Inhopg4"/>
        <w:tabs>
          <w:tab w:val="left" w:pos="2268"/>
        </w:tabs>
        <w:rPr>
          <w:rFonts w:asciiTheme="minorHAnsi" w:eastAsiaTheme="minorEastAsia" w:hAnsiTheme="minorHAnsi" w:cstheme="minorBidi"/>
          <w:sz w:val="22"/>
          <w:szCs w:val="22"/>
          <w:lang w:val="en-US" w:eastAsia="nl-NL"/>
        </w:rPr>
      </w:pPr>
      <w:r>
        <w:t>11.2.3.3</w:t>
      </w:r>
      <w:r w:rsidRPr="00F97382">
        <w:rPr>
          <w:rFonts w:asciiTheme="minorHAnsi" w:eastAsiaTheme="minorEastAsia" w:hAnsiTheme="minorHAnsi" w:cstheme="minorBidi"/>
          <w:sz w:val="22"/>
          <w:szCs w:val="22"/>
          <w:lang w:val="en-US" w:eastAsia="nl-NL"/>
        </w:rPr>
        <w:tab/>
      </w:r>
      <w:r>
        <w:t>Extra fields</w:t>
      </w:r>
      <w:r>
        <w:tab/>
      </w:r>
      <w:r>
        <w:fldChar w:fldCharType="begin"/>
      </w:r>
      <w:r>
        <w:instrText xml:space="preserve"> PAGEREF _Toc357087408 \h </w:instrText>
      </w:r>
      <w:r>
        <w:fldChar w:fldCharType="separate"/>
      </w:r>
      <w:r w:rsidR="00C5269B">
        <w:t>44</w:t>
      </w:r>
      <w:r>
        <w:fldChar w:fldCharType="end"/>
      </w:r>
    </w:p>
    <w:p w:rsidR="00F97382" w:rsidRPr="00F97382" w:rsidRDefault="00F97382">
      <w:pPr>
        <w:pStyle w:val="Inhopg3"/>
        <w:rPr>
          <w:rFonts w:asciiTheme="minorHAnsi" w:eastAsiaTheme="minorEastAsia" w:hAnsiTheme="minorHAnsi" w:cstheme="minorBidi"/>
          <w:sz w:val="22"/>
          <w:szCs w:val="22"/>
          <w:lang w:val="en-US" w:eastAsia="nl-NL"/>
        </w:rPr>
      </w:pPr>
      <w:r>
        <w:t>11.2.4</w:t>
      </w:r>
      <w:r w:rsidRPr="00F97382">
        <w:rPr>
          <w:rFonts w:asciiTheme="minorHAnsi" w:eastAsiaTheme="minorEastAsia" w:hAnsiTheme="minorHAnsi" w:cstheme="minorBidi"/>
          <w:sz w:val="22"/>
          <w:szCs w:val="22"/>
          <w:lang w:val="en-US" w:eastAsia="nl-NL"/>
        </w:rPr>
        <w:tab/>
      </w:r>
      <w:r>
        <w:t>Import</w:t>
      </w:r>
      <w:r>
        <w:tab/>
      </w:r>
      <w:r>
        <w:fldChar w:fldCharType="begin"/>
      </w:r>
      <w:r>
        <w:instrText xml:space="preserve"> PAGEREF _Toc357087409 \h </w:instrText>
      </w:r>
      <w:r>
        <w:fldChar w:fldCharType="separate"/>
      </w:r>
      <w:r w:rsidR="00C5269B">
        <w:t>45</w:t>
      </w:r>
      <w:r>
        <w:fldChar w:fldCharType="end"/>
      </w:r>
    </w:p>
    <w:p w:rsidR="00F97382" w:rsidRPr="00F97382" w:rsidRDefault="00F97382">
      <w:pPr>
        <w:pStyle w:val="Inhopg1"/>
        <w:rPr>
          <w:rFonts w:asciiTheme="minorHAnsi" w:eastAsiaTheme="minorEastAsia" w:hAnsiTheme="minorHAnsi" w:cstheme="minorBidi"/>
          <w:b w:val="0"/>
          <w:szCs w:val="22"/>
          <w:lang w:val="en-US" w:eastAsia="nl-NL"/>
        </w:rPr>
      </w:pPr>
      <w:r w:rsidRPr="00636B54">
        <w:rPr>
          <w:lang w:val="en-US"/>
        </w:rPr>
        <w:t>12.</w:t>
      </w:r>
      <w:r w:rsidRPr="00F97382">
        <w:rPr>
          <w:rFonts w:asciiTheme="minorHAnsi" w:eastAsiaTheme="minorEastAsia" w:hAnsiTheme="minorHAnsi" w:cstheme="minorBidi"/>
          <w:b w:val="0"/>
          <w:szCs w:val="22"/>
          <w:lang w:val="en-US" w:eastAsia="nl-NL"/>
        </w:rPr>
        <w:tab/>
      </w:r>
      <w:r w:rsidRPr="00636B54">
        <w:rPr>
          <w:lang w:val="en-US"/>
        </w:rPr>
        <w:t>Designing Mimics</w:t>
      </w:r>
      <w:r>
        <w:tab/>
      </w:r>
      <w:r>
        <w:fldChar w:fldCharType="begin"/>
      </w:r>
      <w:r>
        <w:instrText xml:space="preserve"> PAGEREF _Toc357087410 \h </w:instrText>
      </w:r>
      <w:r>
        <w:fldChar w:fldCharType="separate"/>
      </w:r>
      <w:r w:rsidR="00C5269B">
        <w:t>46</w:t>
      </w:r>
      <w:r>
        <w:fldChar w:fldCharType="end"/>
      </w:r>
    </w:p>
    <w:p w:rsidR="00F97382" w:rsidRPr="00F97382" w:rsidRDefault="00F97382">
      <w:pPr>
        <w:pStyle w:val="Inhopg2"/>
        <w:tabs>
          <w:tab w:val="left" w:pos="1440"/>
        </w:tabs>
        <w:rPr>
          <w:rFonts w:asciiTheme="minorHAnsi" w:eastAsiaTheme="minorEastAsia" w:hAnsiTheme="minorHAnsi" w:cstheme="minorBidi"/>
          <w:sz w:val="22"/>
          <w:szCs w:val="22"/>
          <w:lang w:val="en-US" w:eastAsia="nl-NL"/>
        </w:rPr>
      </w:pPr>
      <w:r w:rsidRPr="00636B54">
        <w:rPr>
          <w:rFonts w:eastAsia="Batang"/>
          <w:lang w:eastAsia="nl-NL"/>
        </w:rPr>
        <w:t>12.1</w:t>
      </w:r>
      <w:r w:rsidRPr="00F97382">
        <w:rPr>
          <w:rFonts w:asciiTheme="minorHAnsi" w:eastAsiaTheme="minorEastAsia" w:hAnsiTheme="minorHAnsi" w:cstheme="minorBidi"/>
          <w:sz w:val="22"/>
          <w:szCs w:val="22"/>
          <w:lang w:val="en-US" w:eastAsia="nl-NL"/>
        </w:rPr>
        <w:tab/>
      </w:r>
      <w:r w:rsidRPr="00636B54">
        <w:rPr>
          <w:rFonts w:eastAsia="Batang"/>
          <w:lang w:val="en-US" w:eastAsia="nl-NL"/>
        </w:rPr>
        <w:t>Mimics</w:t>
      </w:r>
      <w:r>
        <w:tab/>
      </w:r>
      <w:r>
        <w:fldChar w:fldCharType="begin"/>
      </w:r>
      <w:r>
        <w:instrText xml:space="preserve"> PAGEREF _Toc357087411 \h </w:instrText>
      </w:r>
      <w:r>
        <w:fldChar w:fldCharType="separate"/>
      </w:r>
      <w:r w:rsidR="00C5269B">
        <w:t>46</w:t>
      </w:r>
      <w:r>
        <w:fldChar w:fldCharType="end"/>
      </w:r>
    </w:p>
    <w:p w:rsidR="00F97382" w:rsidRPr="00F97382" w:rsidRDefault="00F97382">
      <w:pPr>
        <w:pStyle w:val="Inhopg2"/>
        <w:tabs>
          <w:tab w:val="left" w:pos="1440"/>
        </w:tabs>
        <w:rPr>
          <w:rFonts w:asciiTheme="minorHAnsi" w:eastAsiaTheme="minorEastAsia" w:hAnsiTheme="minorHAnsi" w:cstheme="minorBidi"/>
          <w:sz w:val="22"/>
          <w:szCs w:val="22"/>
          <w:lang w:val="en-US" w:eastAsia="nl-NL"/>
        </w:rPr>
      </w:pPr>
      <w:r w:rsidRPr="00636B54">
        <w:rPr>
          <w:rFonts w:eastAsia="Batang"/>
          <w:lang w:eastAsia="nl-NL"/>
        </w:rPr>
        <w:t>12.2</w:t>
      </w:r>
      <w:r w:rsidRPr="00F97382">
        <w:rPr>
          <w:rFonts w:asciiTheme="minorHAnsi" w:eastAsiaTheme="minorEastAsia" w:hAnsiTheme="minorHAnsi" w:cstheme="minorBidi"/>
          <w:sz w:val="22"/>
          <w:szCs w:val="22"/>
          <w:lang w:val="en-US" w:eastAsia="nl-NL"/>
        </w:rPr>
        <w:tab/>
      </w:r>
      <w:r w:rsidRPr="00636B54">
        <w:rPr>
          <w:rFonts w:eastAsia="Batang"/>
          <w:lang w:val="en-US" w:eastAsia="nl-NL"/>
        </w:rPr>
        <w:t>Grids</w:t>
      </w:r>
      <w:r>
        <w:tab/>
      </w:r>
      <w:r>
        <w:fldChar w:fldCharType="begin"/>
      </w:r>
      <w:r>
        <w:instrText xml:space="preserve"> PAGEREF _Toc357087412 \h </w:instrText>
      </w:r>
      <w:r>
        <w:fldChar w:fldCharType="separate"/>
      </w:r>
      <w:r w:rsidR="00C5269B">
        <w:t>46</w:t>
      </w:r>
      <w:r>
        <w:fldChar w:fldCharType="end"/>
      </w:r>
    </w:p>
    <w:p w:rsidR="00F97382" w:rsidRPr="00F97382" w:rsidRDefault="00F97382">
      <w:pPr>
        <w:pStyle w:val="Inhopg2"/>
        <w:tabs>
          <w:tab w:val="left" w:pos="1440"/>
        </w:tabs>
        <w:rPr>
          <w:rFonts w:asciiTheme="minorHAnsi" w:eastAsiaTheme="minorEastAsia" w:hAnsiTheme="minorHAnsi" w:cstheme="minorBidi"/>
          <w:sz w:val="22"/>
          <w:szCs w:val="22"/>
          <w:lang w:val="en-US" w:eastAsia="nl-NL"/>
        </w:rPr>
      </w:pPr>
      <w:r w:rsidRPr="00636B54">
        <w:rPr>
          <w:rFonts w:eastAsia="Batang"/>
          <w:lang w:eastAsia="nl-NL"/>
        </w:rPr>
        <w:lastRenderedPageBreak/>
        <w:t>12.3</w:t>
      </w:r>
      <w:r w:rsidRPr="00F97382">
        <w:rPr>
          <w:rFonts w:asciiTheme="minorHAnsi" w:eastAsiaTheme="minorEastAsia" w:hAnsiTheme="minorHAnsi" w:cstheme="minorBidi"/>
          <w:sz w:val="22"/>
          <w:szCs w:val="22"/>
          <w:lang w:val="en-US" w:eastAsia="nl-NL"/>
        </w:rPr>
        <w:tab/>
      </w:r>
      <w:r w:rsidRPr="00636B54">
        <w:rPr>
          <w:rFonts w:eastAsia="Batang"/>
          <w:lang w:val="en-US" w:eastAsia="nl-NL"/>
        </w:rPr>
        <w:t>Visual hierarchy</w:t>
      </w:r>
      <w:r>
        <w:tab/>
      </w:r>
      <w:r>
        <w:fldChar w:fldCharType="begin"/>
      </w:r>
      <w:r>
        <w:instrText xml:space="preserve"> PAGEREF _Toc357087413 \h </w:instrText>
      </w:r>
      <w:r>
        <w:fldChar w:fldCharType="separate"/>
      </w:r>
      <w:r w:rsidR="00C5269B">
        <w:t>49</w:t>
      </w:r>
      <w:r>
        <w:fldChar w:fldCharType="end"/>
      </w:r>
    </w:p>
    <w:p w:rsidR="00F97382" w:rsidRPr="00F97382" w:rsidRDefault="00F97382">
      <w:pPr>
        <w:pStyle w:val="Inhopg2"/>
        <w:tabs>
          <w:tab w:val="left" w:pos="1440"/>
        </w:tabs>
        <w:rPr>
          <w:rFonts w:asciiTheme="minorHAnsi" w:eastAsiaTheme="minorEastAsia" w:hAnsiTheme="minorHAnsi" w:cstheme="minorBidi"/>
          <w:sz w:val="22"/>
          <w:szCs w:val="22"/>
          <w:lang w:val="en-US" w:eastAsia="nl-NL"/>
        </w:rPr>
      </w:pPr>
      <w:r w:rsidRPr="00636B54">
        <w:rPr>
          <w:rFonts w:eastAsia="Batang"/>
          <w:lang w:eastAsia="nl-NL"/>
        </w:rPr>
        <w:t>12.4</w:t>
      </w:r>
      <w:r w:rsidRPr="00F97382">
        <w:rPr>
          <w:rFonts w:asciiTheme="minorHAnsi" w:eastAsiaTheme="minorEastAsia" w:hAnsiTheme="minorHAnsi" w:cstheme="minorBidi"/>
          <w:sz w:val="22"/>
          <w:szCs w:val="22"/>
          <w:lang w:val="en-US" w:eastAsia="nl-NL"/>
        </w:rPr>
        <w:tab/>
      </w:r>
      <w:r w:rsidRPr="00636B54">
        <w:rPr>
          <w:rFonts w:eastAsia="Batang"/>
          <w:lang w:val="en-US" w:eastAsia="nl-NL"/>
        </w:rPr>
        <w:t>White space</w:t>
      </w:r>
      <w:r>
        <w:tab/>
      </w:r>
      <w:r>
        <w:fldChar w:fldCharType="begin"/>
      </w:r>
      <w:r>
        <w:instrText xml:space="preserve"> PAGEREF _Toc357087414 \h </w:instrText>
      </w:r>
      <w:r>
        <w:fldChar w:fldCharType="separate"/>
      </w:r>
      <w:r w:rsidR="00C5269B">
        <w:t>50</w:t>
      </w:r>
      <w:r>
        <w:fldChar w:fldCharType="end"/>
      </w:r>
    </w:p>
    <w:p w:rsidR="00F97382" w:rsidRPr="00F97382" w:rsidRDefault="00F97382">
      <w:pPr>
        <w:pStyle w:val="Inhopg2"/>
        <w:tabs>
          <w:tab w:val="left" w:pos="1440"/>
        </w:tabs>
        <w:rPr>
          <w:rFonts w:asciiTheme="minorHAnsi" w:eastAsiaTheme="minorEastAsia" w:hAnsiTheme="minorHAnsi" w:cstheme="minorBidi"/>
          <w:sz w:val="22"/>
          <w:szCs w:val="22"/>
          <w:lang w:val="en-US" w:eastAsia="nl-NL"/>
        </w:rPr>
      </w:pPr>
      <w:r w:rsidRPr="00636B54">
        <w:rPr>
          <w:rFonts w:eastAsia="Batang"/>
        </w:rPr>
        <w:t>12.5</w:t>
      </w:r>
      <w:r w:rsidRPr="00F97382">
        <w:rPr>
          <w:rFonts w:asciiTheme="minorHAnsi" w:eastAsiaTheme="minorEastAsia" w:hAnsiTheme="minorHAnsi" w:cstheme="minorBidi"/>
          <w:sz w:val="22"/>
          <w:szCs w:val="22"/>
          <w:lang w:val="en-US" w:eastAsia="nl-NL"/>
        </w:rPr>
        <w:tab/>
      </w:r>
      <w:r w:rsidRPr="00636B54">
        <w:rPr>
          <w:rFonts w:eastAsia="Batang"/>
          <w:lang w:val="en-US"/>
        </w:rPr>
        <w:t>Grouping</w:t>
      </w:r>
      <w:r>
        <w:tab/>
      </w:r>
      <w:r>
        <w:fldChar w:fldCharType="begin"/>
      </w:r>
      <w:r>
        <w:instrText xml:space="preserve"> PAGEREF _Toc357087415 \h </w:instrText>
      </w:r>
      <w:r>
        <w:fldChar w:fldCharType="separate"/>
      </w:r>
      <w:r w:rsidR="00C5269B">
        <w:t>51</w:t>
      </w:r>
      <w:r>
        <w:fldChar w:fldCharType="end"/>
      </w:r>
    </w:p>
    <w:p w:rsidR="00F97382" w:rsidRPr="00F97382" w:rsidRDefault="00F97382">
      <w:pPr>
        <w:pStyle w:val="Inhopg3"/>
        <w:rPr>
          <w:rFonts w:asciiTheme="minorHAnsi" w:eastAsiaTheme="minorEastAsia" w:hAnsiTheme="minorHAnsi" w:cstheme="minorBidi"/>
          <w:sz w:val="22"/>
          <w:szCs w:val="22"/>
          <w:lang w:val="en-US" w:eastAsia="nl-NL"/>
        </w:rPr>
      </w:pPr>
      <w:r w:rsidRPr="00636B54">
        <w:rPr>
          <w:rFonts w:eastAsia="Batang"/>
          <w:lang w:val="en-US" w:eastAsia="nl-NL"/>
        </w:rPr>
        <w:t>12.5.1</w:t>
      </w:r>
      <w:r w:rsidRPr="00F97382">
        <w:rPr>
          <w:rFonts w:asciiTheme="minorHAnsi" w:eastAsiaTheme="minorEastAsia" w:hAnsiTheme="minorHAnsi" w:cstheme="minorBidi"/>
          <w:sz w:val="22"/>
          <w:szCs w:val="22"/>
          <w:lang w:val="en-US" w:eastAsia="nl-NL"/>
        </w:rPr>
        <w:tab/>
      </w:r>
      <w:r w:rsidRPr="00636B54">
        <w:rPr>
          <w:rFonts w:eastAsia="Batang"/>
          <w:lang w:val="en-US" w:eastAsia="nl-NL"/>
        </w:rPr>
        <w:t>Principle of Proximity</w:t>
      </w:r>
      <w:r>
        <w:tab/>
      </w:r>
      <w:r>
        <w:fldChar w:fldCharType="begin"/>
      </w:r>
      <w:r>
        <w:instrText xml:space="preserve"> PAGEREF _Toc357087416 \h </w:instrText>
      </w:r>
      <w:r>
        <w:fldChar w:fldCharType="separate"/>
      </w:r>
      <w:r w:rsidR="00C5269B">
        <w:t>52</w:t>
      </w:r>
      <w:r>
        <w:fldChar w:fldCharType="end"/>
      </w:r>
    </w:p>
    <w:p w:rsidR="00F97382" w:rsidRPr="00F97382" w:rsidRDefault="00F97382">
      <w:pPr>
        <w:pStyle w:val="Inhopg3"/>
        <w:rPr>
          <w:rFonts w:asciiTheme="minorHAnsi" w:eastAsiaTheme="minorEastAsia" w:hAnsiTheme="minorHAnsi" w:cstheme="minorBidi"/>
          <w:sz w:val="22"/>
          <w:szCs w:val="22"/>
          <w:lang w:val="en-US" w:eastAsia="nl-NL"/>
        </w:rPr>
      </w:pPr>
      <w:r w:rsidRPr="00636B54">
        <w:rPr>
          <w:rFonts w:eastAsia="Batang"/>
          <w:lang w:val="en-US" w:eastAsia="nl-NL"/>
        </w:rPr>
        <w:t>12.5.2</w:t>
      </w:r>
      <w:r w:rsidRPr="00F97382">
        <w:rPr>
          <w:rFonts w:asciiTheme="minorHAnsi" w:eastAsiaTheme="minorEastAsia" w:hAnsiTheme="minorHAnsi" w:cstheme="minorBidi"/>
          <w:sz w:val="22"/>
          <w:szCs w:val="22"/>
          <w:lang w:val="en-US" w:eastAsia="nl-NL"/>
        </w:rPr>
        <w:tab/>
      </w:r>
      <w:r w:rsidRPr="00636B54">
        <w:rPr>
          <w:rFonts w:eastAsia="Batang"/>
          <w:lang w:val="en-US" w:eastAsia="nl-NL"/>
        </w:rPr>
        <w:t>Principle of Similarity</w:t>
      </w:r>
      <w:r>
        <w:tab/>
      </w:r>
      <w:r>
        <w:fldChar w:fldCharType="begin"/>
      </w:r>
      <w:r>
        <w:instrText xml:space="preserve"> PAGEREF _Toc357087417 \h </w:instrText>
      </w:r>
      <w:r>
        <w:fldChar w:fldCharType="separate"/>
      </w:r>
      <w:r w:rsidR="00C5269B">
        <w:t>52</w:t>
      </w:r>
      <w:r>
        <w:fldChar w:fldCharType="end"/>
      </w:r>
    </w:p>
    <w:p w:rsidR="00F97382" w:rsidRPr="00F97382" w:rsidRDefault="00F97382">
      <w:pPr>
        <w:pStyle w:val="Inhopg3"/>
        <w:rPr>
          <w:rFonts w:asciiTheme="minorHAnsi" w:eastAsiaTheme="minorEastAsia" w:hAnsiTheme="minorHAnsi" w:cstheme="minorBidi"/>
          <w:sz w:val="22"/>
          <w:szCs w:val="22"/>
          <w:lang w:val="en-US" w:eastAsia="nl-NL"/>
        </w:rPr>
      </w:pPr>
      <w:r w:rsidRPr="00636B54">
        <w:rPr>
          <w:rFonts w:eastAsia="Batang"/>
          <w:lang w:val="en-US" w:eastAsia="nl-NL"/>
        </w:rPr>
        <w:t>12.5.3</w:t>
      </w:r>
      <w:r w:rsidRPr="00F97382">
        <w:rPr>
          <w:rFonts w:asciiTheme="minorHAnsi" w:eastAsiaTheme="minorEastAsia" w:hAnsiTheme="minorHAnsi" w:cstheme="minorBidi"/>
          <w:sz w:val="22"/>
          <w:szCs w:val="22"/>
          <w:lang w:val="en-US" w:eastAsia="nl-NL"/>
        </w:rPr>
        <w:tab/>
      </w:r>
      <w:r w:rsidRPr="00636B54">
        <w:rPr>
          <w:rFonts w:eastAsia="Batang"/>
          <w:lang w:val="en-US" w:eastAsia="nl-NL"/>
        </w:rPr>
        <w:t>Principle of Enclosure</w:t>
      </w:r>
      <w:r>
        <w:tab/>
      </w:r>
      <w:r>
        <w:fldChar w:fldCharType="begin"/>
      </w:r>
      <w:r>
        <w:instrText xml:space="preserve"> PAGEREF _Toc357087418 \h </w:instrText>
      </w:r>
      <w:r>
        <w:fldChar w:fldCharType="separate"/>
      </w:r>
      <w:r w:rsidR="00C5269B">
        <w:t>53</w:t>
      </w:r>
      <w:r>
        <w:fldChar w:fldCharType="end"/>
      </w:r>
    </w:p>
    <w:p w:rsidR="00F97382" w:rsidRPr="00F97382" w:rsidRDefault="00F97382">
      <w:pPr>
        <w:pStyle w:val="Inhopg3"/>
        <w:rPr>
          <w:rFonts w:asciiTheme="minorHAnsi" w:eastAsiaTheme="minorEastAsia" w:hAnsiTheme="minorHAnsi" w:cstheme="minorBidi"/>
          <w:sz w:val="22"/>
          <w:szCs w:val="22"/>
          <w:lang w:val="en-US" w:eastAsia="nl-NL"/>
        </w:rPr>
      </w:pPr>
      <w:r w:rsidRPr="00636B54">
        <w:rPr>
          <w:rFonts w:eastAsia="Batang"/>
          <w:lang w:val="en-US" w:eastAsia="nl-NL"/>
        </w:rPr>
        <w:t>12.5.4</w:t>
      </w:r>
      <w:r w:rsidRPr="00F97382">
        <w:rPr>
          <w:rFonts w:asciiTheme="minorHAnsi" w:eastAsiaTheme="minorEastAsia" w:hAnsiTheme="minorHAnsi" w:cstheme="minorBidi"/>
          <w:sz w:val="22"/>
          <w:szCs w:val="22"/>
          <w:lang w:val="en-US" w:eastAsia="nl-NL"/>
        </w:rPr>
        <w:tab/>
      </w:r>
      <w:r w:rsidRPr="00636B54">
        <w:rPr>
          <w:rFonts w:eastAsia="Batang"/>
          <w:lang w:val="en-US" w:eastAsia="nl-NL"/>
        </w:rPr>
        <w:t>Principle of Closure</w:t>
      </w:r>
      <w:r>
        <w:tab/>
      </w:r>
      <w:r>
        <w:fldChar w:fldCharType="begin"/>
      </w:r>
      <w:r>
        <w:instrText xml:space="preserve"> PAGEREF _Toc357087419 \h </w:instrText>
      </w:r>
      <w:r>
        <w:fldChar w:fldCharType="separate"/>
      </w:r>
      <w:r w:rsidR="00C5269B">
        <w:t>53</w:t>
      </w:r>
      <w:r>
        <w:fldChar w:fldCharType="end"/>
      </w:r>
    </w:p>
    <w:p w:rsidR="00F97382" w:rsidRPr="00F97382" w:rsidRDefault="00F97382">
      <w:pPr>
        <w:pStyle w:val="Inhopg3"/>
        <w:rPr>
          <w:rFonts w:asciiTheme="minorHAnsi" w:eastAsiaTheme="minorEastAsia" w:hAnsiTheme="minorHAnsi" w:cstheme="minorBidi"/>
          <w:sz w:val="22"/>
          <w:szCs w:val="22"/>
          <w:lang w:val="en-US" w:eastAsia="nl-NL"/>
        </w:rPr>
      </w:pPr>
      <w:r w:rsidRPr="00636B54">
        <w:rPr>
          <w:rFonts w:eastAsia="Batang"/>
          <w:lang w:val="en-US"/>
        </w:rPr>
        <w:t>12.5.5</w:t>
      </w:r>
      <w:r w:rsidRPr="00F97382">
        <w:rPr>
          <w:rFonts w:asciiTheme="minorHAnsi" w:eastAsiaTheme="minorEastAsia" w:hAnsiTheme="minorHAnsi" w:cstheme="minorBidi"/>
          <w:sz w:val="22"/>
          <w:szCs w:val="22"/>
          <w:lang w:val="en-US" w:eastAsia="nl-NL"/>
        </w:rPr>
        <w:tab/>
      </w:r>
      <w:r w:rsidRPr="00636B54">
        <w:rPr>
          <w:rFonts w:eastAsia="Batang"/>
          <w:lang w:val="en-US"/>
        </w:rPr>
        <w:t>Principle of Continuity</w:t>
      </w:r>
      <w:r>
        <w:tab/>
      </w:r>
      <w:r>
        <w:fldChar w:fldCharType="begin"/>
      </w:r>
      <w:r>
        <w:instrText xml:space="preserve"> PAGEREF _Toc357087420 \h </w:instrText>
      </w:r>
      <w:r>
        <w:fldChar w:fldCharType="separate"/>
      </w:r>
      <w:r w:rsidR="00C5269B">
        <w:t>54</w:t>
      </w:r>
      <w:r>
        <w:fldChar w:fldCharType="end"/>
      </w:r>
    </w:p>
    <w:p w:rsidR="00F97382" w:rsidRPr="00F97382" w:rsidRDefault="00F97382">
      <w:pPr>
        <w:pStyle w:val="Inhopg3"/>
        <w:rPr>
          <w:rFonts w:asciiTheme="minorHAnsi" w:eastAsiaTheme="minorEastAsia" w:hAnsiTheme="minorHAnsi" w:cstheme="minorBidi"/>
          <w:sz w:val="22"/>
          <w:szCs w:val="22"/>
          <w:lang w:val="en-US" w:eastAsia="nl-NL"/>
        </w:rPr>
      </w:pPr>
      <w:r w:rsidRPr="00636B54">
        <w:rPr>
          <w:rFonts w:eastAsia="Batang"/>
          <w:lang w:val="en-US" w:eastAsia="nl-NL"/>
        </w:rPr>
        <w:t>12.5.6</w:t>
      </w:r>
      <w:r w:rsidRPr="00F97382">
        <w:rPr>
          <w:rFonts w:asciiTheme="minorHAnsi" w:eastAsiaTheme="minorEastAsia" w:hAnsiTheme="minorHAnsi" w:cstheme="minorBidi"/>
          <w:sz w:val="22"/>
          <w:szCs w:val="22"/>
          <w:lang w:val="en-US" w:eastAsia="nl-NL"/>
        </w:rPr>
        <w:tab/>
      </w:r>
      <w:r w:rsidRPr="00636B54">
        <w:rPr>
          <w:rFonts w:eastAsia="Batang"/>
          <w:lang w:val="en-US" w:eastAsia="nl-NL"/>
        </w:rPr>
        <w:t>Principle of Connection</w:t>
      </w:r>
      <w:r>
        <w:tab/>
      </w:r>
      <w:r>
        <w:fldChar w:fldCharType="begin"/>
      </w:r>
      <w:r>
        <w:instrText xml:space="preserve"> PAGEREF _Toc357087421 \h </w:instrText>
      </w:r>
      <w:r>
        <w:fldChar w:fldCharType="separate"/>
      </w:r>
      <w:r w:rsidR="00C5269B">
        <w:t>54</w:t>
      </w:r>
      <w:r>
        <w:fldChar w:fldCharType="end"/>
      </w:r>
    </w:p>
    <w:p w:rsidR="00F97382" w:rsidRPr="00F97382" w:rsidRDefault="00F97382">
      <w:pPr>
        <w:pStyle w:val="Inhopg2"/>
        <w:tabs>
          <w:tab w:val="left" w:pos="1440"/>
        </w:tabs>
        <w:rPr>
          <w:rFonts w:asciiTheme="minorHAnsi" w:eastAsiaTheme="minorEastAsia" w:hAnsiTheme="minorHAnsi" w:cstheme="minorBidi"/>
          <w:sz w:val="22"/>
          <w:szCs w:val="22"/>
          <w:lang w:val="en-US" w:eastAsia="nl-NL"/>
        </w:rPr>
      </w:pPr>
      <w:r w:rsidRPr="00636B54">
        <w:rPr>
          <w:rFonts w:eastAsia="Batang"/>
          <w:lang w:eastAsia="nl-NL"/>
        </w:rPr>
        <w:t>12.6</w:t>
      </w:r>
      <w:r w:rsidRPr="00F97382">
        <w:rPr>
          <w:rFonts w:asciiTheme="minorHAnsi" w:eastAsiaTheme="minorEastAsia" w:hAnsiTheme="minorHAnsi" w:cstheme="minorBidi"/>
          <w:sz w:val="22"/>
          <w:szCs w:val="22"/>
          <w:lang w:val="en-US" w:eastAsia="nl-NL"/>
        </w:rPr>
        <w:tab/>
      </w:r>
      <w:r w:rsidRPr="00636B54">
        <w:rPr>
          <w:rFonts w:eastAsia="Batang"/>
          <w:lang w:val="en-US" w:eastAsia="nl-NL"/>
        </w:rPr>
        <w:t>Typography</w:t>
      </w:r>
      <w:r>
        <w:tab/>
      </w:r>
      <w:r>
        <w:fldChar w:fldCharType="begin"/>
      </w:r>
      <w:r>
        <w:instrText xml:space="preserve"> PAGEREF _Toc357087422 \h </w:instrText>
      </w:r>
      <w:r>
        <w:fldChar w:fldCharType="separate"/>
      </w:r>
      <w:r w:rsidR="00C5269B">
        <w:t>55</w:t>
      </w:r>
      <w:r>
        <w:fldChar w:fldCharType="end"/>
      </w:r>
    </w:p>
    <w:p w:rsidR="00F97382" w:rsidRPr="00F97382" w:rsidRDefault="00F97382">
      <w:pPr>
        <w:pStyle w:val="Inhopg2"/>
        <w:tabs>
          <w:tab w:val="left" w:pos="1440"/>
        </w:tabs>
        <w:rPr>
          <w:rFonts w:asciiTheme="minorHAnsi" w:eastAsiaTheme="minorEastAsia" w:hAnsiTheme="minorHAnsi" w:cstheme="minorBidi"/>
          <w:sz w:val="22"/>
          <w:szCs w:val="22"/>
          <w:lang w:val="en-US" w:eastAsia="nl-NL"/>
        </w:rPr>
      </w:pPr>
      <w:r w:rsidRPr="00636B54">
        <w:rPr>
          <w:rFonts w:eastAsia="Batang"/>
          <w:lang w:eastAsia="nl-NL"/>
        </w:rPr>
        <w:t>12.7</w:t>
      </w:r>
      <w:r w:rsidRPr="00F97382">
        <w:rPr>
          <w:rFonts w:asciiTheme="minorHAnsi" w:eastAsiaTheme="minorEastAsia" w:hAnsiTheme="minorHAnsi" w:cstheme="minorBidi"/>
          <w:sz w:val="22"/>
          <w:szCs w:val="22"/>
          <w:lang w:val="en-US" w:eastAsia="nl-NL"/>
        </w:rPr>
        <w:tab/>
      </w:r>
      <w:r w:rsidRPr="00636B54">
        <w:rPr>
          <w:rFonts w:eastAsia="Batang"/>
          <w:lang w:val="en-US" w:eastAsia="nl-NL"/>
        </w:rPr>
        <w:t>Element types &amp; their uses</w:t>
      </w:r>
      <w:r>
        <w:tab/>
      </w:r>
      <w:r>
        <w:fldChar w:fldCharType="begin"/>
      </w:r>
      <w:r>
        <w:instrText xml:space="preserve"> PAGEREF _Toc357087423 \h </w:instrText>
      </w:r>
      <w:r>
        <w:fldChar w:fldCharType="separate"/>
      </w:r>
      <w:r w:rsidR="00C5269B">
        <w:t>56</w:t>
      </w:r>
      <w:r>
        <w:fldChar w:fldCharType="end"/>
      </w:r>
    </w:p>
    <w:p w:rsidR="00F97382" w:rsidRDefault="00F97382">
      <w:pPr>
        <w:pStyle w:val="Inhopg2"/>
        <w:tabs>
          <w:tab w:val="left" w:pos="1440"/>
        </w:tabs>
        <w:rPr>
          <w:rFonts w:asciiTheme="minorHAnsi" w:eastAsiaTheme="minorEastAsia" w:hAnsiTheme="minorHAnsi" w:cstheme="minorBidi"/>
          <w:sz w:val="22"/>
          <w:szCs w:val="22"/>
          <w:lang w:val="nl-NL" w:eastAsia="nl-NL"/>
        </w:rPr>
      </w:pPr>
      <w:r w:rsidRPr="00636B54">
        <w:rPr>
          <w:rFonts w:eastAsia="Batang"/>
        </w:rPr>
        <w:t>12.8</w:t>
      </w:r>
      <w:r>
        <w:rPr>
          <w:rFonts w:asciiTheme="minorHAnsi" w:eastAsiaTheme="minorEastAsia" w:hAnsiTheme="minorHAnsi" w:cstheme="minorBidi"/>
          <w:sz w:val="22"/>
          <w:szCs w:val="22"/>
          <w:lang w:val="nl-NL" w:eastAsia="nl-NL"/>
        </w:rPr>
        <w:tab/>
      </w:r>
      <w:r w:rsidRPr="00636B54">
        <w:rPr>
          <w:rFonts w:eastAsia="Batang"/>
          <w:lang w:val="en-US"/>
        </w:rPr>
        <w:t>Pointers</w:t>
      </w:r>
      <w:r>
        <w:tab/>
      </w:r>
      <w:r>
        <w:fldChar w:fldCharType="begin"/>
      </w:r>
      <w:r>
        <w:instrText xml:space="preserve"> PAGEREF _Toc357087424 \h </w:instrText>
      </w:r>
      <w:r>
        <w:fldChar w:fldCharType="separate"/>
      </w:r>
      <w:r w:rsidR="00C5269B">
        <w:t>56</w:t>
      </w:r>
      <w:r>
        <w:fldChar w:fldCharType="end"/>
      </w:r>
    </w:p>
    <w:p w:rsidR="00F97382" w:rsidRDefault="00F97382">
      <w:pPr>
        <w:pStyle w:val="Inhopg2"/>
        <w:tabs>
          <w:tab w:val="left" w:pos="1440"/>
        </w:tabs>
        <w:rPr>
          <w:rFonts w:asciiTheme="minorHAnsi" w:eastAsiaTheme="minorEastAsia" w:hAnsiTheme="minorHAnsi" w:cstheme="minorBidi"/>
          <w:sz w:val="22"/>
          <w:szCs w:val="22"/>
          <w:lang w:val="nl-NL" w:eastAsia="nl-NL"/>
        </w:rPr>
      </w:pPr>
      <w:r w:rsidRPr="00636B54">
        <w:rPr>
          <w:rFonts w:eastAsia="Batang"/>
          <w:lang w:eastAsia="nl-NL"/>
        </w:rPr>
        <w:t>12.9</w:t>
      </w:r>
      <w:r>
        <w:rPr>
          <w:rFonts w:asciiTheme="minorHAnsi" w:eastAsiaTheme="minorEastAsia" w:hAnsiTheme="minorHAnsi" w:cstheme="minorBidi"/>
          <w:sz w:val="22"/>
          <w:szCs w:val="22"/>
          <w:lang w:val="nl-NL" w:eastAsia="nl-NL"/>
        </w:rPr>
        <w:tab/>
      </w:r>
      <w:r w:rsidRPr="00636B54">
        <w:rPr>
          <w:rFonts w:eastAsia="Batang"/>
          <w:lang w:val="en-US" w:eastAsia="nl-NL"/>
        </w:rPr>
        <w:t>Color blindness</w:t>
      </w:r>
      <w:r>
        <w:tab/>
      </w:r>
      <w:r>
        <w:fldChar w:fldCharType="begin"/>
      </w:r>
      <w:r>
        <w:instrText xml:space="preserve"> PAGEREF _Toc357087425 \h </w:instrText>
      </w:r>
      <w:r>
        <w:fldChar w:fldCharType="separate"/>
      </w:r>
      <w:r w:rsidR="00C5269B">
        <w:t>57</w:t>
      </w:r>
      <w:r>
        <w:fldChar w:fldCharType="end"/>
      </w:r>
    </w:p>
    <w:p w:rsidR="00F97382" w:rsidRDefault="00F97382">
      <w:pPr>
        <w:pStyle w:val="Inhopg2"/>
        <w:tabs>
          <w:tab w:val="left" w:pos="1440"/>
        </w:tabs>
        <w:rPr>
          <w:rFonts w:asciiTheme="minorHAnsi" w:eastAsiaTheme="minorEastAsia" w:hAnsiTheme="minorHAnsi" w:cstheme="minorBidi"/>
          <w:sz w:val="22"/>
          <w:szCs w:val="22"/>
          <w:lang w:val="nl-NL" w:eastAsia="nl-NL"/>
        </w:rPr>
      </w:pPr>
      <w:r>
        <w:t>12.10</w:t>
      </w:r>
      <w:r>
        <w:rPr>
          <w:rFonts w:asciiTheme="minorHAnsi" w:eastAsiaTheme="minorEastAsia" w:hAnsiTheme="minorHAnsi" w:cstheme="minorBidi"/>
          <w:sz w:val="22"/>
          <w:szCs w:val="22"/>
          <w:lang w:val="nl-NL" w:eastAsia="nl-NL"/>
        </w:rPr>
        <w:tab/>
      </w:r>
      <w:r>
        <w:t>Finally</w:t>
      </w:r>
      <w:r>
        <w:tab/>
      </w:r>
      <w:r>
        <w:fldChar w:fldCharType="begin"/>
      </w:r>
      <w:r>
        <w:instrText xml:space="preserve"> PAGEREF _Toc357087426 \h </w:instrText>
      </w:r>
      <w:r>
        <w:fldChar w:fldCharType="separate"/>
      </w:r>
      <w:r w:rsidR="00C5269B">
        <w:t>57</w:t>
      </w:r>
      <w:r>
        <w:fldChar w:fldCharType="end"/>
      </w:r>
    </w:p>
    <w:p w:rsidR="00DA5601" w:rsidRDefault="00DA5601" w:rsidP="000F200F">
      <w:pPr>
        <w:pStyle w:val="Inhopg1"/>
      </w:pPr>
      <w:r>
        <w:fldChar w:fldCharType="end"/>
      </w:r>
    </w:p>
    <w:p w:rsidR="00DA5601" w:rsidRDefault="00DA5601" w:rsidP="000F200F">
      <w:pPr>
        <w:pStyle w:val="Inhopg1"/>
      </w:pPr>
    </w:p>
    <w:p w:rsidR="00DA5601" w:rsidRDefault="00DA5601" w:rsidP="000F200F">
      <w:pPr>
        <w:pStyle w:val="Inhopg1"/>
      </w:pPr>
    </w:p>
    <w:p w:rsidR="00DA5601" w:rsidRDefault="00DA5601" w:rsidP="000F200F">
      <w:pPr>
        <w:pStyle w:val="Heading1noNr"/>
        <w:ind w:left="851" w:hanging="851"/>
      </w:pPr>
      <w:bookmarkStart w:id="0" w:name="_Toc285555366"/>
      <w:bookmarkStart w:id="1" w:name="_Toc357087373"/>
      <w:r>
        <w:t>Figures</w:t>
      </w:r>
      <w:bookmarkEnd w:id="0"/>
      <w:bookmarkEnd w:id="1"/>
    </w:p>
    <w:p w:rsidR="00F97382" w:rsidRDefault="00DA5601">
      <w:pPr>
        <w:pStyle w:val="Lijstmetafbeeldingen"/>
        <w:rPr>
          <w:rFonts w:asciiTheme="minorHAnsi" w:eastAsiaTheme="minorEastAsia" w:hAnsiTheme="minorHAnsi" w:cstheme="minorBidi"/>
          <w:szCs w:val="22"/>
          <w:lang w:val="nl-NL" w:eastAsia="nl-NL"/>
        </w:rPr>
      </w:pPr>
      <w:r>
        <w:rPr>
          <w:b/>
        </w:rPr>
        <w:fldChar w:fldCharType="begin"/>
      </w:r>
      <w:r w:rsidRPr="00484CBC">
        <w:rPr>
          <w:lang w:val="nl-NL"/>
        </w:rPr>
        <w:instrText xml:space="preserve"> TOC \c "Figure" </w:instrText>
      </w:r>
      <w:r>
        <w:rPr>
          <w:b/>
        </w:rPr>
        <w:fldChar w:fldCharType="separate"/>
      </w:r>
      <w:r w:rsidR="00F97382">
        <w:t>Figure 10</w:t>
      </w:r>
      <w:r w:rsidR="00F97382">
        <w:noBreakHyphen/>
        <w:t>1: Mimic icons</w:t>
      </w:r>
      <w:r w:rsidR="00F97382">
        <w:tab/>
      </w:r>
      <w:r w:rsidR="00F97382">
        <w:fldChar w:fldCharType="begin"/>
      </w:r>
      <w:r w:rsidR="00F97382">
        <w:instrText xml:space="preserve"> PAGEREF _Toc357087427 \h </w:instrText>
      </w:r>
      <w:r w:rsidR="00F97382">
        <w:fldChar w:fldCharType="separate"/>
      </w:r>
      <w:r w:rsidR="00C5269B">
        <w:t>11</w:t>
      </w:r>
      <w:r w:rsidR="00F97382">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2: the mimic page</w:t>
      </w:r>
      <w:r>
        <w:tab/>
      </w:r>
      <w:r>
        <w:fldChar w:fldCharType="begin"/>
      </w:r>
      <w:r>
        <w:instrText xml:space="preserve"> PAGEREF _Toc357087428 \h </w:instrText>
      </w:r>
      <w:r>
        <w:fldChar w:fldCharType="separate"/>
      </w:r>
      <w:r w:rsidR="00C5269B">
        <w:t>12</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3: Edit mode</w:t>
      </w:r>
      <w:r>
        <w:tab/>
      </w:r>
      <w:r>
        <w:fldChar w:fldCharType="begin"/>
      </w:r>
      <w:r>
        <w:instrText xml:space="preserve"> PAGEREF _Toc357087429 \h </w:instrText>
      </w:r>
      <w:r>
        <w:fldChar w:fldCharType="separate"/>
      </w:r>
      <w:r w:rsidR="00C5269B">
        <w:t>12</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4: Mimic options</w:t>
      </w:r>
      <w:r>
        <w:tab/>
      </w:r>
      <w:r>
        <w:fldChar w:fldCharType="begin"/>
      </w:r>
      <w:r>
        <w:instrText xml:space="preserve"> PAGEREF _Toc357087430 \h </w:instrText>
      </w:r>
      <w:r>
        <w:fldChar w:fldCharType="separate"/>
      </w:r>
      <w:r w:rsidR="00C5269B">
        <w:t>13</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5: Mimic option window</w:t>
      </w:r>
      <w:r>
        <w:tab/>
      </w:r>
      <w:r>
        <w:fldChar w:fldCharType="begin"/>
      </w:r>
      <w:r>
        <w:instrText xml:space="preserve"> PAGEREF _Toc357087431 \h </w:instrText>
      </w:r>
      <w:r>
        <w:fldChar w:fldCharType="separate"/>
      </w:r>
      <w:r w:rsidR="00C5269B">
        <w:t>14</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6: Label region</w:t>
      </w:r>
      <w:r>
        <w:tab/>
      </w:r>
      <w:r>
        <w:fldChar w:fldCharType="begin"/>
      </w:r>
      <w:r>
        <w:instrText xml:space="preserve"> PAGEREF _Toc357087432 \h </w:instrText>
      </w:r>
      <w:r>
        <w:fldChar w:fldCharType="separate"/>
      </w:r>
      <w:r w:rsidR="00C5269B">
        <w:t>15</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7: Label editing</w:t>
      </w:r>
      <w:r>
        <w:tab/>
      </w:r>
      <w:r>
        <w:fldChar w:fldCharType="begin"/>
      </w:r>
      <w:r>
        <w:instrText xml:space="preserve"> PAGEREF _Toc357087433 \h </w:instrText>
      </w:r>
      <w:r>
        <w:fldChar w:fldCharType="separate"/>
      </w:r>
      <w:r w:rsidR="00C5269B">
        <w:t>15</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8: Value</w:t>
      </w:r>
      <w:r>
        <w:tab/>
      </w:r>
      <w:r>
        <w:fldChar w:fldCharType="begin"/>
      </w:r>
      <w:r>
        <w:instrText xml:space="preserve"> PAGEREF _Toc357087434 \h </w:instrText>
      </w:r>
      <w:r>
        <w:fldChar w:fldCharType="separate"/>
      </w:r>
      <w:r w:rsidR="00C5269B">
        <w:t>16</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9: Value editing</w:t>
      </w:r>
      <w:r>
        <w:tab/>
      </w:r>
      <w:r>
        <w:fldChar w:fldCharType="begin"/>
      </w:r>
      <w:r>
        <w:instrText xml:space="preserve"> PAGEREF _Toc357087435 \h </w:instrText>
      </w:r>
      <w:r>
        <w:fldChar w:fldCharType="separate"/>
      </w:r>
      <w:r w:rsidR="00C5269B">
        <w:t>16</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10: Fields window</w:t>
      </w:r>
      <w:r>
        <w:tab/>
      </w:r>
      <w:r>
        <w:fldChar w:fldCharType="begin"/>
      </w:r>
      <w:r>
        <w:instrText xml:space="preserve"> PAGEREF _Toc357087436 \h </w:instrText>
      </w:r>
      <w:r>
        <w:fldChar w:fldCharType="separate"/>
      </w:r>
      <w:r w:rsidR="00C5269B">
        <w:t>17</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11: Filled value</w:t>
      </w:r>
      <w:r>
        <w:tab/>
      </w:r>
      <w:r>
        <w:fldChar w:fldCharType="begin"/>
      </w:r>
      <w:r>
        <w:instrText xml:space="preserve"> PAGEREF _Toc357087437 \h </w:instrText>
      </w:r>
      <w:r>
        <w:fldChar w:fldCharType="separate"/>
      </w:r>
      <w:r w:rsidR="00C5269B">
        <w:t>17</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12: Color and fill</w:t>
      </w:r>
      <w:r>
        <w:tab/>
      </w:r>
      <w:r>
        <w:fldChar w:fldCharType="begin"/>
      </w:r>
      <w:r>
        <w:instrText xml:space="preserve"> PAGEREF _Toc357087438 \h </w:instrText>
      </w:r>
      <w:r>
        <w:fldChar w:fldCharType="separate"/>
      </w:r>
      <w:r w:rsidR="00C5269B">
        <w:t>18</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13: Value editing</w:t>
      </w:r>
      <w:r>
        <w:tab/>
      </w:r>
      <w:r>
        <w:fldChar w:fldCharType="begin"/>
      </w:r>
      <w:r>
        <w:instrText xml:space="preserve"> PAGEREF _Toc357087439 \h </w:instrText>
      </w:r>
      <w:r>
        <w:fldChar w:fldCharType="separate"/>
      </w:r>
      <w:r w:rsidR="00C5269B">
        <w:t>18</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14: Symbol editing section</w:t>
      </w:r>
      <w:r>
        <w:tab/>
      </w:r>
      <w:r>
        <w:fldChar w:fldCharType="begin"/>
      </w:r>
      <w:r>
        <w:instrText xml:space="preserve"> PAGEREF _Toc357087440 \h </w:instrText>
      </w:r>
      <w:r>
        <w:fldChar w:fldCharType="separate"/>
      </w:r>
      <w:r w:rsidR="00C5269B">
        <w:t>18</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15: Symbol select window</w:t>
      </w:r>
      <w:r>
        <w:tab/>
      </w:r>
      <w:r>
        <w:fldChar w:fldCharType="begin"/>
      </w:r>
      <w:r>
        <w:instrText xml:space="preserve"> PAGEREF _Toc357087441 \h </w:instrText>
      </w:r>
      <w:r>
        <w:fldChar w:fldCharType="separate"/>
      </w:r>
      <w:r w:rsidR="00C5269B">
        <w:t>19</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16: Symbol sub-categories</w:t>
      </w:r>
      <w:r>
        <w:tab/>
      </w:r>
      <w:r>
        <w:fldChar w:fldCharType="begin"/>
      </w:r>
      <w:r>
        <w:instrText xml:space="preserve"> PAGEREF _Toc357087442 \h </w:instrText>
      </w:r>
      <w:r>
        <w:fldChar w:fldCharType="separate"/>
      </w:r>
      <w:r w:rsidR="00C5269B">
        <w:t>19</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17: 3-way valve symbol</w:t>
      </w:r>
      <w:r>
        <w:tab/>
      </w:r>
      <w:r>
        <w:fldChar w:fldCharType="begin"/>
      </w:r>
      <w:r>
        <w:instrText xml:space="preserve"> PAGEREF _Toc357087443 \h </w:instrText>
      </w:r>
      <w:r>
        <w:fldChar w:fldCharType="separate"/>
      </w:r>
      <w:r w:rsidR="00C5269B">
        <w:t>20</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18: Example symbol</w:t>
      </w:r>
      <w:r>
        <w:tab/>
      </w:r>
      <w:r>
        <w:fldChar w:fldCharType="begin"/>
      </w:r>
      <w:r>
        <w:instrText xml:space="preserve"> PAGEREF _Toc357087444 \h </w:instrText>
      </w:r>
      <w:r>
        <w:fldChar w:fldCharType="separate"/>
      </w:r>
      <w:r w:rsidR="00C5269B">
        <w:t>20</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19: Image example</w:t>
      </w:r>
      <w:r>
        <w:tab/>
      </w:r>
      <w:r>
        <w:fldChar w:fldCharType="begin"/>
      </w:r>
      <w:r>
        <w:instrText xml:space="preserve"> PAGEREF _Toc357087445 \h </w:instrText>
      </w:r>
      <w:r>
        <w:fldChar w:fldCharType="separate"/>
      </w:r>
      <w:r w:rsidR="00C5269B">
        <w:t>21</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20: Pipe example 1</w:t>
      </w:r>
      <w:r>
        <w:tab/>
      </w:r>
      <w:r>
        <w:fldChar w:fldCharType="begin"/>
      </w:r>
      <w:r>
        <w:instrText xml:space="preserve"> PAGEREF _Toc357087446 \h </w:instrText>
      </w:r>
      <w:r>
        <w:fldChar w:fldCharType="separate"/>
      </w:r>
      <w:r w:rsidR="00C5269B">
        <w:t>22</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21: Pipe example 2</w:t>
      </w:r>
      <w:r>
        <w:tab/>
      </w:r>
      <w:r>
        <w:fldChar w:fldCharType="begin"/>
      </w:r>
      <w:r>
        <w:instrText xml:space="preserve"> PAGEREF _Toc357087447 \h </w:instrText>
      </w:r>
      <w:r>
        <w:fldChar w:fldCharType="separate"/>
      </w:r>
      <w:r w:rsidR="00C5269B">
        <w:t>22</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22: Pipe example 3</w:t>
      </w:r>
      <w:r>
        <w:tab/>
      </w:r>
      <w:r>
        <w:fldChar w:fldCharType="begin"/>
      </w:r>
      <w:r>
        <w:instrText xml:space="preserve"> PAGEREF _Toc357087448 \h </w:instrText>
      </w:r>
      <w:r>
        <w:fldChar w:fldCharType="separate"/>
      </w:r>
      <w:r w:rsidR="00C5269B">
        <w:t>23</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10</w:t>
      </w:r>
      <w:r>
        <w:noBreakHyphen/>
        <w:t>23: Pipe example 4</w:t>
      </w:r>
      <w:r>
        <w:tab/>
      </w:r>
      <w:r>
        <w:fldChar w:fldCharType="begin"/>
      </w:r>
      <w:r>
        <w:instrText xml:space="preserve"> PAGEREF _Toc357087449 \h </w:instrText>
      </w:r>
      <w:r>
        <w:fldChar w:fldCharType="separate"/>
      </w:r>
      <w:r w:rsidR="00C5269B">
        <w:t>23</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11</w:t>
      </w:r>
      <w:r>
        <w:noBreakHyphen/>
        <w:t>1: Valve open</w:t>
      </w:r>
      <w:r>
        <w:tab/>
      </w:r>
      <w:r>
        <w:fldChar w:fldCharType="begin"/>
      </w:r>
      <w:r>
        <w:instrText xml:space="preserve"> PAGEREF _Toc357087450 \h </w:instrText>
      </w:r>
      <w:r>
        <w:fldChar w:fldCharType="separate"/>
      </w:r>
      <w:r w:rsidR="00C5269B">
        <w:t>24</w:t>
      </w:r>
      <w:r>
        <w:fldChar w:fldCharType="end"/>
      </w:r>
    </w:p>
    <w:p w:rsidR="00F97382" w:rsidRDefault="00F97382">
      <w:pPr>
        <w:pStyle w:val="Lijstmetafbeeldingen"/>
        <w:rPr>
          <w:rFonts w:asciiTheme="minorHAnsi" w:eastAsiaTheme="minorEastAsia" w:hAnsiTheme="minorHAnsi" w:cstheme="minorBidi"/>
          <w:szCs w:val="22"/>
          <w:lang w:val="nl-NL" w:eastAsia="nl-NL"/>
        </w:rPr>
      </w:pPr>
      <w:r>
        <w:t>Figure 11</w:t>
      </w:r>
      <w:r>
        <w:noBreakHyphen/>
        <w:t>2: Edit section</w:t>
      </w:r>
      <w:r>
        <w:tab/>
      </w:r>
      <w:r>
        <w:fldChar w:fldCharType="begin"/>
      </w:r>
      <w:r>
        <w:instrText xml:space="preserve"> PAGEREF _Toc357087451 \h </w:instrText>
      </w:r>
      <w:r>
        <w:fldChar w:fldCharType="separate"/>
      </w:r>
      <w:r w:rsidR="00C5269B">
        <w:t>24</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3: Valve defective/not available</w:t>
      </w:r>
      <w:r>
        <w:tab/>
      </w:r>
      <w:r>
        <w:fldChar w:fldCharType="begin"/>
      </w:r>
      <w:r>
        <w:instrText xml:space="preserve"> PAGEREF _Toc357087452 \h </w:instrText>
      </w:r>
      <w:r>
        <w:fldChar w:fldCharType="separate"/>
      </w:r>
      <w:r w:rsidR="00C5269B">
        <w:t>25</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4: Conditions window</w:t>
      </w:r>
      <w:r>
        <w:tab/>
      </w:r>
      <w:r>
        <w:fldChar w:fldCharType="begin"/>
      </w:r>
      <w:r>
        <w:instrText xml:space="preserve"> PAGEREF _Toc357087453 \h </w:instrText>
      </w:r>
      <w:r>
        <w:fldChar w:fldCharType="separate"/>
      </w:r>
      <w:r w:rsidR="00C5269B">
        <w:t>25</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5: conditions tab 1</w:t>
      </w:r>
      <w:r>
        <w:tab/>
      </w:r>
      <w:r>
        <w:fldChar w:fldCharType="begin"/>
      </w:r>
      <w:r>
        <w:instrText xml:space="preserve"> PAGEREF _Toc357087454 \h </w:instrText>
      </w:r>
      <w:r>
        <w:fldChar w:fldCharType="separate"/>
      </w:r>
      <w:r w:rsidR="00C5269B">
        <w:t>26</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6: Extra conditions example</w:t>
      </w:r>
      <w:r>
        <w:tab/>
      </w:r>
      <w:r>
        <w:fldChar w:fldCharType="begin"/>
      </w:r>
      <w:r>
        <w:instrText xml:space="preserve"> PAGEREF _Toc357087455 \h </w:instrText>
      </w:r>
      <w:r>
        <w:fldChar w:fldCharType="separate"/>
      </w:r>
      <w:r w:rsidR="00C5269B">
        <w:t>27</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7: Tab 2</w:t>
      </w:r>
      <w:r>
        <w:tab/>
      </w:r>
      <w:r>
        <w:fldChar w:fldCharType="begin"/>
      </w:r>
      <w:r>
        <w:instrText xml:space="preserve"> PAGEREF _Toc357087456 \h </w:instrText>
      </w:r>
      <w:r>
        <w:fldChar w:fldCharType="separate"/>
      </w:r>
      <w:r w:rsidR="00C5269B">
        <w:t>27</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8: Tab 2 changed</w:t>
      </w:r>
      <w:r>
        <w:tab/>
      </w:r>
      <w:r>
        <w:fldChar w:fldCharType="begin"/>
      </w:r>
      <w:r>
        <w:instrText xml:space="preserve"> PAGEREF _Toc357087457 \h </w:instrText>
      </w:r>
      <w:r>
        <w:fldChar w:fldCharType="separate"/>
      </w:r>
      <w:r w:rsidR="00C5269B">
        <w:t>27</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lastRenderedPageBreak/>
        <w:t>Figure 11</w:t>
      </w:r>
      <w:r>
        <w:noBreakHyphen/>
        <w:t>9: Tab 2 conditions</w:t>
      </w:r>
      <w:r>
        <w:tab/>
      </w:r>
      <w:r>
        <w:fldChar w:fldCharType="begin"/>
      </w:r>
      <w:r>
        <w:instrText xml:space="preserve"> PAGEREF _Toc357087458 \h </w:instrText>
      </w:r>
      <w:r>
        <w:fldChar w:fldCharType="separate"/>
      </w:r>
      <w:r w:rsidR="00C5269B">
        <w:t>28</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10: Tab 3 settings</w:t>
      </w:r>
      <w:r>
        <w:tab/>
      </w:r>
      <w:r>
        <w:fldChar w:fldCharType="begin"/>
      </w:r>
      <w:r>
        <w:instrText xml:space="preserve"> PAGEREF _Toc357087459 \h </w:instrText>
      </w:r>
      <w:r>
        <w:fldChar w:fldCharType="separate"/>
      </w:r>
      <w:r w:rsidR="00C5269B">
        <w:t>28</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11: Tab 4 settings</w:t>
      </w:r>
      <w:r>
        <w:tab/>
      </w:r>
      <w:r>
        <w:fldChar w:fldCharType="begin"/>
      </w:r>
      <w:r>
        <w:instrText xml:space="preserve"> PAGEREF _Toc357087460 \h </w:instrText>
      </w:r>
      <w:r>
        <w:fldChar w:fldCharType="separate"/>
      </w:r>
      <w:r w:rsidR="00C5269B">
        <w:t>28</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12: Tab 4 condition</w:t>
      </w:r>
      <w:r>
        <w:tab/>
      </w:r>
      <w:r>
        <w:fldChar w:fldCharType="begin"/>
      </w:r>
      <w:r>
        <w:instrText xml:space="preserve"> PAGEREF _Toc357087461 \h </w:instrText>
      </w:r>
      <w:r>
        <w:fldChar w:fldCharType="separate"/>
      </w:r>
      <w:r w:rsidR="00C5269B">
        <w:t>29</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13: Tab 5 settings</w:t>
      </w:r>
      <w:r>
        <w:tab/>
      </w:r>
      <w:r>
        <w:fldChar w:fldCharType="begin"/>
      </w:r>
      <w:r>
        <w:instrText xml:space="preserve"> PAGEREF _Toc357087462 \h </w:instrText>
      </w:r>
      <w:r>
        <w:fldChar w:fldCharType="separate"/>
      </w:r>
      <w:r w:rsidR="00C5269B">
        <w:t>29</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14: Tab 5 condition</w:t>
      </w:r>
      <w:r>
        <w:tab/>
      </w:r>
      <w:r>
        <w:fldChar w:fldCharType="begin"/>
      </w:r>
      <w:r>
        <w:instrText xml:space="preserve"> PAGEREF _Toc357087463 \h </w:instrText>
      </w:r>
      <w:r>
        <w:fldChar w:fldCharType="separate"/>
      </w:r>
      <w:r w:rsidR="00C5269B">
        <w:t>29</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15: Tab 6 settings</w:t>
      </w:r>
      <w:r>
        <w:tab/>
      </w:r>
      <w:r>
        <w:fldChar w:fldCharType="begin"/>
      </w:r>
      <w:r>
        <w:instrText xml:space="preserve"> PAGEREF _Toc357087464 \h </w:instrText>
      </w:r>
      <w:r>
        <w:fldChar w:fldCharType="separate"/>
      </w:r>
      <w:r w:rsidR="00C5269B">
        <w:t>30</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16: Tab 6 condition</w:t>
      </w:r>
      <w:r>
        <w:tab/>
      </w:r>
      <w:r>
        <w:fldChar w:fldCharType="begin"/>
      </w:r>
      <w:r>
        <w:instrText xml:space="preserve"> PAGEREF _Toc357087465 \h </w:instrText>
      </w:r>
      <w:r>
        <w:fldChar w:fldCharType="separate"/>
      </w:r>
      <w:r w:rsidR="00C5269B">
        <w:t>30</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17: Animated open</w:t>
      </w:r>
      <w:r>
        <w:tab/>
      </w:r>
      <w:r>
        <w:fldChar w:fldCharType="begin"/>
      </w:r>
      <w:r>
        <w:instrText xml:space="preserve"> PAGEREF _Toc357087466 \h </w:instrText>
      </w:r>
      <w:r>
        <w:fldChar w:fldCharType="separate"/>
      </w:r>
      <w:r w:rsidR="00C5269B">
        <w:t>31</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18: Animated closed</w:t>
      </w:r>
      <w:r>
        <w:tab/>
      </w:r>
      <w:r>
        <w:fldChar w:fldCharType="begin"/>
      </w:r>
      <w:r>
        <w:instrText xml:space="preserve"> PAGEREF _Toc357087467 \h </w:instrText>
      </w:r>
      <w:r>
        <w:fldChar w:fldCharType="separate"/>
      </w:r>
      <w:r w:rsidR="00C5269B">
        <w:t>31</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19: Tools</w:t>
      </w:r>
      <w:r>
        <w:tab/>
      </w:r>
      <w:r>
        <w:fldChar w:fldCharType="begin"/>
      </w:r>
      <w:r>
        <w:instrText xml:space="preserve"> PAGEREF _Toc357087468 \h </w:instrText>
      </w:r>
      <w:r>
        <w:fldChar w:fldCharType="separate"/>
      </w:r>
      <w:r w:rsidR="00C5269B">
        <w:t>32</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20: Icon</w:t>
      </w:r>
      <w:r>
        <w:tab/>
      </w:r>
      <w:r>
        <w:fldChar w:fldCharType="begin"/>
      </w:r>
      <w:r>
        <w:instrText xml:space="preserve"> PAGEREF _Toc357087469 \h </w:instrText>
      </w:r>
      <w:r>
        <w:fldChar w:fldCharType="separate"/>
      </w:r>
      <w:r w:rsidR="00C5269B">
        <w:t>32</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21: Tools unchanged</w:t>
      </w:r>
      <w:r>
        <w:tab/>
      </w:r>
      <w:r>
        <w:fldChar w:fldCharType="begin"/>
      </w:r>
      <w:r>
        <w:instrText xml:space="preserve"> PAGEREF _Toc357087470 \h </w:instrText>
      </w:r>
      <w:r>
        <w:fldChar w:fldCharType="separate"/>
      </w:r>
      <w:r w:rsidR="00C5269B">
        <w:t>32</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22: Tools changed</w:t>
      </w:r>
      <w:r>
        <w:tab/>
      </w:r>
      <w:r>
        <w:fldChar w:fldCharType="begin"/>
      </w:r>
      <w:r>
        <w:instrText xml:space="preserve"> PAGEREF _Toc357087471 \h </w:instrText>
      </w:r>
      <w:r>
        <w:fldChar w:fldCharType="separate"/>
      </w:r>
      <w:r w:rsidR="00C5269B">
        <w:t>32</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23: Icons multiple sizes</w:t>
      </w:r>
      <w:r>
        <w:tab/>
      </w:r>
      <w:r>
        <w:fldChar w:fldCharType="begin"/>
      </w:r>
      <w:r>
        <w:instrText xml:space="preserve"> PAGEREF _Toc357087472 \h </w:instrText>
      </w:r>
      <w:r>
        <w:fldChar w:fldCharType="separate"/>
      </w:r>
      <w:r w:rsidR="00C5269B">
        <w:t>33</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24:Icons Selected</w:t>
      </w:r>
      <w:r>
        <w:tab/>
      </w:r>
      <w:r>
        <w:fldChar w:fldCharType="begin"/>
      </w:r>
      <w:r>
        <w:instrText xml:space="preserve"> PAGEREF _Toc357087473 \h </w:instrText>
      </w:r>
      <w:r>
        <w:fldChar w:fldCharType="separate"/>
      </w:r>
      <w:r w:rsidR="00C5269B">
        <w:t>33</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25: set multiple size</w:t>
      </w:r>
      <w:r>
        <w:tab/>
      </w:r>
      <w:r>
        <w:fldChar w:fldCharType="begin"/>
      </w:r>
      <w:r>
        <w:instrText xml:space="preserve"> PAGEREF _Toc357087474 \h </w:instrText>
      </w:r>
      <w:r>
        <w:fldChar w:fldCharType="separate"/>
      </w:r>
      <w:r w:rsidR="00C5269B">
        <w:t>33</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26: Icons same size</w:t>
      </w:r>
      <w:r>
        <w:tab/>
      </w:r>
      <w:r>
        <w:fldChar w:fldCharType="begin"/>
      </w:r>
      <w:r>
        <w:instrText xml:space="preserve"> PAGEREF _Toc357087475 \h </w:instrText>
      </w:r>
      <w:r>
        <w:fldChar w:fldCharType="separate"/>
      </w:r>
      <w:r w:rsidR="00C5269B">
        <w:t>33</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27: Icons aligned</w:t>
      </w:r>
      <w:r>
        <w:tab/>
      </w:r>
      <w:r>
        <w:fldChar w:fldCharType="begin"/>
      </w:r>
      <w:r>
        <w:instrText xml:space="preserve"> PAGEREF _Toc357087476 \h </w:instrText>
      </w:r>
      <w:r>
        <w:fldChar w:fldCharType="separate"/>
      </w:r>
      <w:r w:rsidR="00C5269B">
        <w:t>34</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28: Labels</w:t>
      </w:r>
      <w:r>
        <w:tab/>
      </w:r>
      <w:r>
        <w:fldChar w:fldCharType="begin"/>
      </w:r>
      <w:r>
        <w:instrText xml:space="preserve"> PAGEREF _Toc357087477 \h </w:instrText>
      </w:r>
      <w:r>
        <w:fldChar w:fldCharType="separate"/>
      </w:r>
      <w:r w:rsidR="00C5269B">
        <w:t>34</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29: Labels adjusted</w:t>
      </w:r>
      <w:r>
        <w:tab/>
      </w:r>
      <w:r>
        <w:fldChar w:fldCharType="begin"/>
      </w:r>
      <w:r>
        <w:instrText xml:space="preserve"> PAGEREF _Toc357087478 \h </w:instrText>
      </w:r>
      <w:r>
        <w:fldChar w:fldCharType="separate"/>
      </w:r>
      <w:r w:rsidR="00C5269B">
        <w:t>35</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30: Labels aligned</w:t>
      </w:r>
      <w:r>
        <w:tab/>
      </w:r>
      <w:r>
        <w:fldChar w:fldCharType="begin"/>
      </w:r>
      <w:r>
        <w:instrText xml:space="preserve"> PAGEREF _Toc357087479 \h </w:instrText>
      </w:r>
      <w:r>
        <w:fldChar w:fldCharType="separate"/>
      </w:r>
      <w:r w:rsidR="00C5269B">
        <w:t>35</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31:Icons and labels selected</w:t>
      </w:r>
      <w:r>
        <w:tab/>
      </w:r>
      <w:r>
        <w:fldChar w:fldCharType="begin"/>
      </w:r>
      <w:r>
        <w:instrText xml:space="preserve"> PAGEREF _Toc357087480 \h </w:instrText>
      </w:r>
      <w:r>
        <w:fldChar w:fldCharType="separate"/>
      </w:r>
      <w:r w:rsidR="00C5269B">
        <w:t>36</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32: Icons and labels copied</w:t>
      </w:r>
      <w:r>
        <w:tab/>
      </w:r>
      <w:r>
        <w:fldChar w:fldCharType="begin"/>
      </w:r>
      <w:r>
        <w:instrText xml:space="preserve"> PAGEREF _Toc357087481 \h </w:instrText>
      </w:r>
      <w:r>
        <w:fldChar w:fldCharType="separate"/>
      </w:r>
      <w:r w:rsidR="00C5269B">
        <w:t>36</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33: Icons and labels placed</w:t>
      </w:r>
      <w:r>
        <w:tab/>
      </w:r>
      <w:r>
        <w:fldChar w:fldCharType="begin"/>
      </w:r>
      <w:r>
        <w:instrText xml:space="preserve"> PAGEREF _Toc357087482 \h </w:instrText>
      </w:r>
      <w:r>
        <w:fldChar w:fldCharType="separate"/>
      </w:r>
      <w:r w:rsidR="00C5269B">
        <w:t>36</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34: Tools window Copy</w:t>
      </w:r>
      <w:r>
        <w:tab/>
      </w:r>
      <w:r>
        <w:fldChar w:fldCharType="begin"/>
      </w:r>
      <w:r>
        <w:instrText xml:space="preserve"> PAGEREF _Toc357087483 \h </w:instrText>
      </w:r>
      <w:r>
        <w:fldChar w:fldCharType="separate"/>
      </w:r>
      <w:r w:rsidR="00C5269B">
        <w:t>37</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35: Copied via tools window</w:t>
      </w:r>
      <w:r>
        <w:tab/>
      </w:r>
      <w:r>
        <w:fldChar w:fldCharType="begin"/>
      </w:r>
      <w:r>
        <w:instrText xml:space="preserve"> PAGEREF _Toc357087484 \h </w:instrText>
      </w:r>
      <w:r>
        <w:fldChar w:fldCharType="separate"/>
      </w:r>
      <w:r w:rsidR="00C5269B">
        <w:t>37</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36: multi-select drag</w:t>
      </w:r>
      <w:r>
        <w:tab/>
      </w:r>
      <w:r>
        <w:fldChar w:fldCharType="begin"/>
      </w:r>
      <w:r>
        <w:instrText xml:space="preserve"> PAGEREF _Toc357087485 \h </w:instrText>
      </w:r>
      <w:r>
        <w:fldChar w:fldCharType="separate"/>
      </w:r>
      <w:r w:rsidR="00C5269B">
        <w:t>37</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37: Multi-select click</w:t>
      </w:r>
      <w:r>
        <w:tab/>
      </w:r>
      <w:r>
        <w:fldChar w:fldCharType="begin"/>
      </w:r>
      <w:r>
        <w:instrText xml:space="preserve"> PAGEREF _Toc357087486 \h </w:instrText>
      </w:r>
      <w:r>
        <w:fldChar w:fldCharType="separate"/>
      </w:r>
      <w:r w:rsidR="00C5269B">
        <w:t>38</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38: select multiple tanks</w:t>
      </w:r>
      <w:r>
        <w:tab/>
      </w:r>
      <w:r>
        <w:fldChar w:fldCharType="begin"/>
      </w:r>
      <w:r>
        <w:instrText xml:space="preserve"> PAGEREF _Toc357087487 \h </w:instrText>
      </w:r>
      <w:r>
        <w:fldChar w:fldCharType="separate"/>
      </w:r>
      <w:r w:rsidR="00C5269B">
        <w:t>38</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11</w:t>
      </w:r>
      <w:r>
        <w:noBreakHyphen/>
        <w:t>39: changing multiple items</w:t>
      </w:r>
      <w:r>
        <w:tab/>
      </w:r>
      <w:r>
        <w:fldChar w:fldCharType="begin"/>
      </w:r>
      <w:r>
        <w:instrText xml:space="preserve"> PAGEREF _Toc357087488 \h </w:instrText>
      </w:r>
      <w:r>
        <w:fldChar w:fldCharType="separate"/>
      </w:r>
      <w:r w:rsidR="00C5269B">
        <w:t>39</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12</w:t>
      </w:r>
      <w:r>
        <w:noBreakHyphen/>
        <w:t>1: mimic3.txt file in root folder</w:t>
      </w:r>
      <w:r>
        <w:tab/>
      </w:r>
      <w:r>
        <w:fldChar w:fldCharType="begin"/>
      </w:r>
      <w:r>
        <w:instrText xml:space="preserve"> PAGEREF _Toc357087489 \h </w:instrText>
      </w:r>
      <w:r>
        <w:fldChar w:fldCharType="separate"/>
      </w:r>
      <w:r w:rsidR="00C5269B">
        <w:t>40</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12</w:t>
      </w:r>
      <w:r>
        <w:noBreakHyphen/>
        <w:t>2: object export list</w:t>
      </w:r>
      <w:r>
        <w:tab/>
      </w:r>
      <w:r>
        <w:fldChar w:fldCharType="begin"/>
      </w:r>
      <w:r>
        <w:instrText xml:space="preserve"> PAGEREF _Toc357087490 \h </w:instrText>
      </w:r>
      <w:r>
        <w:fldChar w:fldCharType="separate"/>
      </w:r>
      <w:r w:rsidR="00C5269B">
        <w:t>41</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12</w:t>
      </w:r>
      <w:r>
        <w:noBreakHyphen/>
        <w:t>3: Object-layout</w:t>
      </w:r>
      <w:r>
        <w:tab/>
      </w:r>
      <w:r>
        <w:fldChar w:fldCharType="begin"/>
      </w:r>
      <w:r>
        <w:instrText xml:space="preserve"> PAGEREF _Toc357087491 \h </w:instrText>
      </w:r>
      <w:r>
        <w:fldChar w:fldCharType="separate"/>
      </w:r>
      <w:r w:rsidR="00C5269B">
        <w:t>42</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12</w:t>
      </w:r>
      <w:r>
        <w:noBreakHyphen/>
        <w:t>4: Object 0</w:t>
      </w:r>
      <w:r>
        <w:tab/>
      </w:r>
      <w:r>
        <w:fldChar w:fldCharType="begin"/>
      </w:r>
      <w:r>
        <w:instrText xml:space="preserve"> PAGEREF _Toc357087492 \h </w:instrText>
      </w:r>
      <w:r>
        <w:fldChar w:fldCharType="separate"/>
      </w:r>
      <w:r w:rsidR="00C5269B">
        <w:t>42</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12</w:t>
      </w:r>
      <w:r>
        <w:noBreakHyphen/>
        <w:t>5: Object 7</w:t>
      </w:r>
      <w:r>
        <w:tab/>
      </w:r>
      <w:r>
        <w:fldChar w:fldCharType="begin"/>
      </w:r>
      <w:r>
        <w:instrText xml:space="preserve"> PAGEREF _Toc357087493 \h </w:instrText>
      </w:r>
      <w:r>
        <w:fldChar w:fldCharType="separate"/>
      </w:r>
      <w:r w:rsidR="00C5269B">
        <w:t>42</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12</w:t>
      </w:r>
      <w:r>
        <w:noBreakHyphen/>
        <w:t>6: Changing “FieldTo”</w:t>
      </w:r>
      <w:r>
        <w:tab/>
      </w:r>
      <w:r>
        <w:fldChar w:fldCharType="begin"/>
      </w:r>
      <w:r>
        <w:instrText xml:space="preserve"> PAGEREF _Toc357087494 \h </w:instrText>
      </w:r>
      <w:r>
        <w:fldChar w:fldCharType="separate"/>
      </w:r>
      <w:r w:rsidR="00C5269B">
        <w:t>43</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12</w:t>
      </w:r>
      <w:r>
        <w:noBreakHyphen/>
        <w:t>7: Object “7”</w:t>
      </w:r>
      <w:r>
        <w:tab/>
      </w:r>
      <w:r>
        <w:fldChar w:fldCharType="begin"/>
      </w:r>
      <w:r>
        <w:instrText xml:space="preserve"> PAGEREF _Toc357087495 \h </w:instrText>
      </w:r>
      <w:r>
        <w:fldChar w:fldCharType="separate"/>
      </w:r>
      <w:r w:rsidR="00C5269B">
        <w:t>43</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12</w:t>
      </w:r>
      <w:r>
        <w:noBreakHyphen/>
        <w:t>8: Label definition</w:t>
      </w:r>
      <w:r>
        <w:tab/>
      </w:r>
      <w:r>
        <w:fldChar w:fldCharType="begin"/>
      </w:r>
      <w:r>
        <w:instrText xml:space="preserve"> PAGEREF _Toc357087496 \h </w:instrText>
      </w:r>
      <w:r>
        <w:fldChar w:fldCharType="separate"/>
      </w:r>
      <w:r w:rsidR="00C5269B">
        <w:t>43</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12</w:t>
      </w:r>
      <w:r>
        <w:noBreakHyphen/>
        <w:t>9: Conditions</w:t>
      </w:r>
      <w:r>
        <w:tab/>
      </w:r>
      <w:r>
        <w:fldChar w:fldCharType="begin"/>
      </w:r>
      <w:r>
        <w:instrText xml:space="preserve"> PAGEREF _Toc357087497 \h </w:instrText>
      </w:r>
      <w:r>
        <w:fldChar w:fldCharType="separate"/>
      </w:r>
      <w:r w:rsidR="00C5269B">
        <w:t>44</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12</w:t>
      </w:r>
      <w:r>
        <w:noBreakHyphen/>
        <w:t>10: Balloon pop-up</w:t>
      </w:r>
      <w:r>
        <w:tab/>
      </w:r>
      <w:r>
        <w:fldChar w:fldCharType="begin"/>
      </w:r>
      <w:r>
        <w:instrText xml:space="preserve"> PAGEREF _Toc357087498 \h </w:instrText>
      </w:r>
      <w:r>
        <w:fldChar w:fldCharType="separate"/>
      </w:r>
      <w:r w:rsidR="00C5269B">
        <w:t>44</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12</w:t>
      </w:r>
      <w:r>
        <w:noBreakHyphen/>
        <w:t>11: Extra fields for an object</w:t>
      </w:r>
      <w:r>
        <w:tab/>
      </w:r>
      <w:r>
        <w:fldChar w:fldCharType="begin"/>
      </w:r>
      <w:r>
        <w:instrText xml:space="preserve"> PAGEREF _Toc357087499 \h </w:instrText>
      </w:r>
      <w:r>
        <w:fldChar w:fldCharType="separate"/>
      </w:r>
      <w:r w:rsidR="00C5269B">
        <w:t>44</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1: Website columns</w:t>
      </w:r>
      <w:r>
        <w:tab/>
      </w:r>
      <w:r>
        <w:fldChar w:fldCharType="begin"/>
      </w:r>
      <w:r>
        <w:instrText xml:space="preserve"> PAGEREF _Toc357087500 \h </w:instrText>
      </w:r>
      <w:r>
        <w:fldChar w:fldCharType="separate"/>
      </w:r>
      <w:r w:rsidR="00C5269B">
        <w:t>47</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2: Website rows</w:t>
      </w:r>
      <w:r>
        <w:tab/>
      </w:r>
      <w:r>
        <w:fldChar w:fldCharType="begin"/>
      </w:r>
      <w:r>
        <w:instrText xml:space="preserve"> PAGEREF _Toc357087501 \h </w:instrText>
      </w:r>
      <w:r>
        <w:fldChar w:fldCharType="separate"/>
      </w:r>
      <w:r w:rsidR="00C5269B">
        <w:t>47</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3: Website rows and columns</w:t>
      </w:r>
      <w:r>
        <w:tab/>
      </w:r>
      <w:r>
        <w:fldChar w:fldCharType="begin"/>
      </w:r>
      <w:r>
        <w:instrText xml:space="preserve"> PAGEREF _Toc357087502 \h </w:instrText>
      </w:r>
      <w:r>
        <w:fldChar w:fldCharType="separate"/>
      </w:r>
      <w:r w:rsidR="00C5269B">
        <w:t>47</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4: Mimic page</w:t>
      </w:r>
      <w:r>
        <w:tab/>
      </w:r>
      <w:r>
        <w:fldChar w:fldCharType="begin"/>
      </w:r>
      <w:r>
        <w:instrText xml:space="preserve"> PAGEREF _Toc357087503 \h </w:instrText>
      </w:r>
      <w:r>
        <w:fldChar w:fldCharType="separate"/>
      </w:r>
      <w:r w:rsidR="00C5269B">
        <w:t>48</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5: Mimic page columns</w:t>
      </w:r>
      <w:r>
        <w:tab/>
      </w:r>
      <w:r>
        <w:fldChar w:fldCharType="begin"/>
      </w:r>
      <w:r>
        <w:instrText xml:space="preserve"> PAGEREF _Toc357087504 \h </w:instrText>
      </w:r>
      <w:r>
        <w:fldChar w:fldCharType="separate"/>
      </w:r>
      <w:r w:rsidR="00C5269B">
        <w:t>48</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6: Mimic page columns with objects</w:t>
      </w:r>
      <w:r>
        <w:tab/>
      </w:r>
      <w:r>
        <w:fldChar w:fldCharType="begin"/>
      </w:r>
      <w:r>
        <w:instrText xml:space="preserve"> PAGEREF _Toc357087505 \h </w:instrText>
      </w:r>
      <w:r>
        <w:fldChar w:fldCharType="separate"/>
      </w:r>
      <w:r w:rsidR="00C5269B">
        <w:t>48</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7: Mimic page Rows with objects</w:t>
      </w:r>
      <w:r>
        <w:tab/>
      </w:r>
      <w:r>
        <w:fldChar w:fldCharType="begin"/>
      </w:r>
      <w:r>
        <w:instrText xml:space="preserve"> PAGEREF _Toc357087506 \h </w:instrText>
      </w:r>
      <w:r>
        <w:fldChar w:fldCharType="separate"/>
      </w:r>
      <w:r w:rsidR="00C5269B">
        <w:t>49</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8: Important 1</w:t>
      </w:r>
      <w:r>
        <w:tab/>
      </w:r>
      <w:r>
        <w:fldChar w:fldCharType="begin"/>
      </w:r>
      <w:r>
        <w:instrText xml:space="preserve"> PAGEREF _Toc357087507 \h </w:instrText>
      </w:r>
      <w:r>
        <w:fldChar w:fldCharType="separate"/>
      </w:r>
      <w:r w:rsidR="00C5269B">
        <w:t>49</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9: Important 2</w:t>
      </w:r>
      <w:r>
        <w:tab/>
      </w:r>
      <w:r>
        <w:fldChar w:fldCharType="begin"/>
      </w:r>
      <w:r>
        <w:instrText xml:space="preserve"> PAGEREF _Toc357087508 \h </w:instrText>
      </w:r>
      <w:r>
        <w:fldChar w:fldCharType="separate"/>
      </w:r>
      <w:r w:rsidR="00C5269B">
        <w:t>50</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10: Busy versus calm 1</w:t>
      </w:r>
      <w:r>
        <w:tab/>
      </w:r>
      <w:r>
        <w:fldChar w:fldCharType="begin"/>
      </w:r>
      <w:r>
        <w:instrText xml:space="preserve"> PAGEREF _Toc357087509 \h </w:instrText>
      </w:r>
      <w:r>
        <w:fldChar w:fldCharType="separate"/>
      </w:r>
      <w:r w:rsidR="00C5269B">
        <w:t>50</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lastRenderedPageBreak/>
        <w:t>Figure 13</w:t>
      </w:r>
      <w:r>
        <w:noBreakHyphen/>
        <w:t>11: Busy versus calm 2</w:t>
      </w:r>
      <w:r>
        <w:tab/>
      </w:r>
      <w:r>
        <w:fldChar w:fldCharType="begin"/>
      </w:r>
      <w:r>
        <w:instrText xml:space="preserve"> PAGEREF _Toc357087510 \h </w:instrText>
      </w:r>
      <w:r>
        <w:fldChar w:fldCharType="separate"/>
      </w:r>
      <w:r w:rsidR="00C5269B">
        <w:t>51</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12: Proximity</w:t>
      </w:r>
      <w:r>
        <w:tab/>
      </w:r>
      <w:r>
        <w:fldChar w:fldCharType="begin"/>
      </w:r>
      <w:r>
        <w:instrText xml:space="preserve"> PAGEREF _Toc357087511 \h </w:instrText>
      </w:r>
      <w:r>
        <w:fldChar w:fldCharType="separate"/>
      </w:r>
      <w:r w:rsidR="00C5269B">
        <w:t>52</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13: Similarity</w:t>
      </w:r>
      <w:r>
        <w:tab/>
      </w:r>
      <w:r>
        <w:fldChar w:fldCharType="begin"/>
      </w:r>
      <w:r>
        <w:instrText xml:space="preserve"> PAGEREF _Toc357087512 \h </w:instrText>
      </w:r>
      <w:r>
        <w:fldChar w:fldCharType="separate"/>
      </w:r>
      <w:r w:rsidR="00C5269B">
        <w:t>52</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14: Enclosure</w:t>
      </w:r>
      <w:r>
        <w:tab/>
      </w:r>
      <w:r>
        <w:fldChar w:fldCharType="begin"/>
      </w:r>
      <w:r>
        <w:instrText xml:space="preserve"> PAGEREF _Toc357087513 \h </w:instrText>
      </w:r>
      <w:r>
        <w:fldChar w:fldCharType="separate"/>
      </w:r>
      <w:r w:rsidR="00C5269B">
        <w:t>53</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15: Closure</w:t>
      </w:r>
      <w:r>
        <w:tab/>
      </w:r>
      <w:r>
        <w:fldChar w:fldCharType="begin"/>
      </w:r>
      <w:r>
        <w:instrText xml:space="preserve"> PAGEREF _Toc357087514 \h </w:instrText>
      </w:r>
      <w:r>
        <w:fldChar w:fldCharType="separate"/>
      </w:r>
      <w:r w:rsidR="00C5269B">
        <w:t>53</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16: Continuity</w:t>
      </w:r>
      <w:r>
        <w:tab/>
      </w:r>
      <w:r>
        <w:fldChar w:fldCharType="begin"/>
      </w:r>
      <w:r>
        <w:instrText xml:space="preserve"> PAGEREF _Toc357087515 \h </w:instrText>
      </w:r>
      <w:r>
        <w:fldChar w:fldCharType="separate"/>
      </w:r>
      <w:r w:rsidR="00C5269B">
        <w:t>54</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17: Connection</w:t>
      </w:r>
      <w:r>
        <w:tab/>
      </w:r>
      <w:r>
        <w:fldChar w:fldCharType="begin"/>
      </w:r>
      <w:r>
        <w:instrText xml:space="preserve"> PAGEREF _Toc357087516 \h </w:instrText>
      </w:r>
      <w:r>
        <w:fldChar w:fldCharType="separate"/>
      </w:r>
      <w:r w:rsidR="00C5269B">
        <w:t>54</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18: Text examples</w:t>
      </w:r>
      <w:r>
        <w:tab/>
      </w:r>
      <w:r>
        <w:fldChar w:fldCharType="begin"/>
      </w:r>
      <w:r>
        <w:instrText xml:space="preserve"> PAGEREF _Toc357087517 \h </w:instrText>
      </w:r>
      <w:r>
        <w:fldChar w:fldCharType="separate"/>
      </w:r>
      <w:r w:rsidR="00C5269B">
        <w:t>55</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19: do/don’t</w:t>
      </w:r>
      <w:r>
        <w:tab/>
      </w:r>
      <w:r>
        <w:fldChar w:fldCharType="begin"/>
      </w:r>
      <w:r>
        <w:instrText xml:space="preserve"> PAGEREF _Toc357087518 \h </w:instrText>
      </w:r>
      <w:r>
        <w:fldChar w:fldCharType="separate"/>
      </w:r>
      <w:r w:rsidR="00C5269B">
        <w:t>56</w:t>
      </w:r>
      <w:r>
        <w:fldChar w:fldCharType="end"/>
      </w:r>
    </w:p>
    <w:p w:rsidR="00F97382" w:rsidRPr="00F97382" w:rsidRDefault="00F97382">
      <w:pPr>
        <w:pStyle w:val="Lijstmetafbeeldingen"/>
        <w:rPr>
          <w:rFonts w:asciiTheme="minorHAnsi" w:eastAsiaTheme="minorEastAsia" w:hAnsiTheme="minorHAnsi" w:cstheme="minorBidi"/>
          <w:szCs w:val="22"/>
          <w:lang w:val="en-US" w:eastAsia="nl-NL"/>
        </w:rPr>
      </w:pPr>
      <w:r>
        <w:t>Figure 13</w:t>
      </w:r>
      <w:r>
        <w:noBreakHyphen/>
        <w:t>20: Color blindness</w:t>
      </w:r>
      <w:r>
        <w:tab/>
      </w:r>
      <w:r>
        <w:fldChar w:fldCharType="begin"/>
      </w:r>
      <w:r>
        <w:instrText xml:space="preserve"> PAGEREF _Toc357087519 \h </w:instrText>
      </w:r>
      <w:r>
        <w:fldChar w:fldCharType="separate"/>
      </w:r>
      <w:r w:rsidR="00C5269B">
        <w:t>57</w:t>
      </w:r>
      <w:r>
        <w:fldChar w:fldCharType="end"/>
      </w:r>
    </w:p>
    <w:p w:rsidR="001E3145" w:rsidRPr="007A0620" w:rsidRDefault="00DA5601" w:rsidP="001E3145">
      <w:pPr>
        <w:pStyle w:val="Heading1noNr"/>
        <w:numPr>
          <w:ilvl w:val="0"/>
          <w:numId w:val="0"/>
        </w:numPr>
        <w:ind w:left="851"/>
        <w:rPr>
          <w:lang w:val="en-US"/>
        </w:rPr>
      </w:pPr>
      <w:r>
        <w:fldChar w:fldCharType="end"/>
      </w:r>
      <w:bookmarkStart w:id="2" w:name="z_MarkPosition"/>
      <w:bookmarkEnd w:id="2"/>
    </w:p>
    <w:p w:rsidR="001E3145" w:rsidRPr="007A0620" w:rsidRDefault="001E3145" w:rsidP="001E3145">
      <w:pPr>
        <w:pStyle w:val="Heading1noNr"/>
        <w:numPr>
          <w:ilvl w:val="0"/>
          <w:numId w:val="0"/>
        </w:numPr>
        <w:ind w:left="851"/>
        <w:rPr>
          <w:lang w:val="en-US"/>
        </w:rPr>
      </w:pPr>
    </w:p>
    <w:p w:rsidR="001E3145" w:rsidRPr="007A0620" w:rsidRDefault="001E3145" w:rsidP="001E3145">
      <w:pPr>
        <w:pStyle w:val="Heading1noNr"/>
        <w:numPr>
          <w:ilvl w:val="0"/>
          <w:numId w:val="0"/>
        </w:numPr>
        <w:rPr>
          <w:lang w:val="en-US"/>
        </w:rPr>
      </w:pPr>
    </w:p>
    <w:p w:rsidR="000D6E8B" w:rsidRDefault="000D6E8B" w:rsidP="000D6E8B">
      <w:pPr>
        <w:pStyle w:val="Heading1noNr"/>
        <w:ind w:left="851" w:hanging="851"/>
      </w:pPr>
      <w:r w:rsidRPr="007A0620">
        <w:rPr>
          <w:lang w:val="en-US"/>
        </w:rPr>
        <w:t xml:space="preserve"> </w:t>
      </w:r>
      <w:bookmarkStart w:id="3" w:name="_Toc357087374"/>
      <w:r>
        <w:t>Tables</w:t>
      </w:r>
      <w:bookmarkEnd w:id="3"/>
    </w:p>
    <w:p w:rsidR="00F97382" w:rsidRDefault="000D6E8B">
      <w:pPr>
        <w:pStyle w:val="Lijstmetafbeeldingen"/>
        <w:rPr>
          <w:rFonts w:asciiTheme="minorHAnsi" w:eastAsiaTheme="minorEastAsia" w:hAnsiTheme="minorHAnsi" w:cstheme="minorBidi"/>
          <w:szCs w:val="22"/>
          <w:lang w:val="nl-NL" w:eastAsia="nl-NL"/>
        </w:rPr>
      </w:pPr>
      <w:r>
        <w:fldChar w:fldCharType="begin"/>
      </w:r>
      <w:r w:rsidRPr="001E3145">
        <w:rPr>
          <w:lang w:val="nl-NL"/>
        </w:rPr>
        <w:instrText xml:space="preserve"> TOC \c "Table" </w:instrText>
      </w:r>
      <w:r>
        <w:fldChar w:fldCharType="separate"/>
      </w:r>
      <w:r w:rsidR="00F97382">
        <w:t>Table 10</w:t>
      </w:r>
      <w:r w:rsidR="00F97382">
        <w:noBreakHyphen/>
        <w:t>1: Mimic options</w:t>
      </w:r>
      <w:r w:rsidR="00F97382">
        <w:tab/>
      </w:r>
      <w:r w:rsidR="00F97382">
        <w:fldChar w:fldCharType="begin"/>
      </w:r>
      <w:r w:rsidR="00F97382">
        <w:instrText xml:space="preserve"> PAGEREF _Toc357087520 \h </w:instrText>
      </w:r>
      <w:r w:rsidR="00F97382">
        <w:fldChar w:fldCharType="separate"/>
      </w:r>
      <w:r w:rsidR="00C5269B">
        <w:t>15</w:t>
      </w:r>
      <w:r w:rsidR="00F97382">
        <w:fldChar w:fldCharType="end"/>
      </w:r>
    </w:p>
    <w:p w:rsidR="00F97382" w:rsidRDefault="00F97382">
      <w:pPr>
        <w:pStyle w:val="Lijstmetafbeeldingen"/>
        <w:rPr>
          <w:rFonts w:asciiTheme="minorHAnsi" w:eastAsiaTheme="minorEastAsia" w:hAnsiTheme="minorHAnsi" w:cstheme="minorBidi"/>
          <w:szCs w:val="22"/>
          <w:lang w:val="nl-NL" w:eastAsia="nl-NL"/>
        </w:rPr>
      </w:pPr>
      <w:r>
        <w:t>Table 11</w:t>
      </w:r>
      <w:r>
        <w:noBreakHyphen/>
        <w:t>1: Conditions</w:t>
      </w:r>
      <w:r>
        <w:tab/>
      </w:r>
      <w:r>
        <w:fldChar w:fldCharType="begin"/>
      </w:r>
      <w:r>
        <w:instrText xml:space="preserve"> PAGEREF _Toc357087521 \h </w:instrText>
      </w:r>
      <w:r>
        <w:fldChar w:fldCharType="separate"/>
      </w:r>
      <w:r w:rsidR="00C5269B">
        <w:t>25</w:t>
      </w:r>
      <w:r>
        <w:fldChar w:fldCharType="end"/>
      </w:r>
    </w:p>
    <w:p w:rsidR="00F97382" w:rsidRDefault="00F97382">
      <w:pPr>
        <w:pStyle w:val="Lijstmetafbeeldingen"/>
        <w:rPr>
          <w:rFonts w:asciiTheme="minorHAnsi" w:eastAsiaTheme="minorEastAsia" w:hAnsiTheme="minorHAnsi" w:cstheme="minorBidi"/>
          <w:szCs w:val="22"/>
          <w:lang w:val="nl-NL" w:eastAsia="nl-NL"/>
        </w:rPr>
      </w:pPr>
      <w:r>
        <w:t>Table 11</w:t>
      </w:r>
      <w:r>
        <w:noBreakHyphen/>
        <w:t>2: Conditions 2</w:t>
      </w:r>
      <w:r>
        <w:tab/>
      </w:r>
      <w:r>
        <w:fldChar w:fldCharType="begin"/>
      </w:r>
      <w:r>
        <w:instrText xml:space="preserve"> PAGEREF _Toc357087522 \h </w:instrText>
      </w:r>
      <w:r>
        <w:fldChar w:fldCharType="separate"/>
      </w:r>
      <w:r w:rsidR="00C5269B">
        <w:t>26</w:t>
      </w:r>
      <w:r>
        <w:fldChar w:fldCharType="end"/>
      </w:r>
    </w:p>
    <w:p w:rsidR="00F97382" w:rsidRDefault="00F97382">
      <w:pPr>
        <w:pStyle w:val="Lijstmetafbeeldingen"/>
        <w:rPr>
          <w:rFonts w:asciiTheme="minorHAnsi" w:eastAsiaTheme="minorEastAsia" w:hAnsiTheme="minorHAnsi" w:cstheme="minorBidi"/>
          <w:szCs w:val="22"/>
          <w:lang w:val="nl-NL" w:eastAsia="nl-NL"/>
        </w:rPr>
      </w:pPr>
      <w:r>
        <w:t>Table 11</w:t>
      </w:r>
      <w:r>
        <w:noBreakHyphen/>
        <w:t>3: Shortcuts</w:t>
      </w:r>
      <w:r>
        <w:tab/>
      </w:r>
      <w:r>
        <w:fldChar w:fldCharType="begin"/>
      </w:r>
      <w:r>
        <w:instrText xml:space="preserve"> PAGEREF _Toc357087523 \h </w:instrText>
      </w:r>
      <w:r>
        <w:fldChar w:fldCharType="separate"/>
      </w:r>
      <w:r w:rsidR="00C5269B">
        <w:t>39</w:t>
      </w:r>
      <w:r>
        <w:fldChar w:fldCharType="end"/>
      </w:r>
    </w:p>
    <w:p w:rsidR="00F97382" w:rsidRDefault="00F97382">
      <w:pPr>
        <w:pStyle w:val="Lijstmetafbeeldingen"/>
        <w:rPr>
          <w:rFonts w:asciiTheme="minorHAnsi" w:eastAsiaTheme="minorEastAsia" w:hAnsiTheme="minorHAnsi" w:cstheme="minorBidi"/>
          <w:szCs w:val="22"/>
          <w:lang w:val="nl-NL" w:eastAsia="nl-NL"/>
        </w:rPr>
      </w:pPr>
      <w:r>
        <w:t>Table 12</w:t>
      </w:r>
      <w:r>
        <w:noBreakHyphen/>
        <w:t>1: Object export list</w:t>
      </w:r>
      <w:r>
        <w:tab/>
      </w:r>
      <w:r>
        <w:fldChar w:fldCharType="begin"/>
      </w:r>
      <w:r>
        <w:instrText xml:space="preserve"> PAGEREF _Toc357087524 \h </w:instrText>
      </w:r>
      <w:r>
        <w:fldChar w:fldCharType="separate"/>
      </w:r>
      <w:r w:rsidR="00C5269B">
        <w:t>41</w:t>
      </w:r>
      <w:r>
        <w:fldChar w:fldCharType="end"/>
      </w:r>
    </w:p>
    <w:p w:rsidR="00DA5601" w:rsidRPr="001E3145" w:rsidRDefault="000D6E8B" w:rsidP="000D6E8B">
      <w:pPr>
        <w:pStyle w:val="Inhopg1"/>
        <w:rPr>
          <w:lang w:val="nl-NL"/>
        </w:rPr>
      </w:pPr>
      <w:r>
        <w:fldChar w:fldCharType="end"/>
      </w:r>
      <w:r w:rsidR="00DA5601" w:rsidRPr="001E3145">
        <w:rPr>
          <w:lang w:val="nl-NL"/>
        </w:rPr>
        <w:br w:type="page"/>
      </w:r>
    </w:p>
    <w:p w:rsidR="00DA5601" w:rsidRPr="001E3145" w:rsidRDefault="00DA5601" w:rsidP="000F200F">
      <w:pPr>
        <w:pStyle w:val="Text"/>
        <w:rPr>
          <w:lang w:val="nl-NL"/>
        </w:rPr>
      </w:pPr>
    </w:p>
    <w:p w:rsidR="00DA5601" w:rsidRPr="001E3145" w:rsidRDefault="00DA5601" w:rsidP="000F200F">
      <w:pPr>
        <w:pStyle w:val="Text"/>
        <w:rPr>
          <w:lang w:val="nl-NL"/>
        </w:rPr>
      </w:pPr>
    </w:p>
    <w:p w:rsidR="00DA5601" w:rsidRPr="001E3145" w:rsidRDefault="00DA5601" w:rsidP="000F200F">
      <w:pPr>
        <w:pStyle w:val="Text"/>
        <w:jc w:val="both"/>
        <w:rPr>
          <w:color w:val="000000"/>
          <w:lang w:val="nl-NL"/>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NOTICE</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 xml:space="preserve">This document contains proprietary information. </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bCs/>
          <w:color w:val="000000"/>
          <w:sz w:val="24"/>
          <w:lang w:val="en-US"/>
        </w:rPr>
      </w:pPr>
      <w:r w:rsidRPr="00CA0364">
        <w:rPr>
          <w:rFonts w:cs="Arial"/>
          <w:b/>
          <w:bCs/>
          <w:color w:val="000000"/>
          <w:sz w:val="24"/>
          <w:lang w:val="en-US"/>
        </w:rPr>
        <w:t xml:space="preserve">No part of this document may be photocopied, reproduced or translated into another language without the prior written consent of </w:t>
      </w:r>
      <w:r w:rsidRPr="00CA0364">
        <w:rPr>
          <w:rFonts w:cs="Arial"/>
          <w:b/>
          <w:bCs/>
          <w:color w:val="000000"/>
          <w:sz w:val="24"/>
          <w:lang w:val="en-US"/>
        </w:rPr>
        <w:br/>
        <w:t>Free Technics B.V.</w:t>
      </w:r>
    </w:p>
    <w:p w:rsidR="00DA5601" w:rsidRDefault="00DA5601" w:rsidP="000F200F">
      <w:pPr>
        <w:pStyle w:val="Bloktekst"/>
        <w:rPr>
          <w:rFonts w:cs="Arial"/>
          <w:color w:val="000000"/>
        </w:rPr>
      </w:pPr>
    </w:p>
    <w:p w:rsidR="00DA5601" w:rsidRDefault="00DA5601" w:rsidP="000F200F">
      <w:pPr>
        <w:pStyle w:val="Text"/>
        <w:jc w:val="both"/>
        <w:rPr>
          <w:color w:val="000000"/>
        </w:rPr>
      </w:pPr>
    </w:p>
    <w:p w:rsidR="00DA5601" w:rsidRDefault="00DA5601" w:rsidP="000F200F">
      <w:pPr>
        <w:pStyle w:val="Text"/>
      </w:pPr>
    </w:p>
    <w:p w:rsidR="00DA5601" w:rsidRDefault="00DA5601" w:rsidP="000F200F">
      <w:pPr>
        <w:pStyle w:val="Text"/>
      </w:pPr>
    </w:p>
    <w:p w:rsidR="00DA5601" w:rsidRDefault="00DA5601" w:rsidP="000F200F">
      <w:pPr>
        <w:pStyle w:val="Heading1noNr"/>
        <w:ind w:left="851" w:hanging="851"/>
        <w:rPr>
          <w:lang w:val="en-US"/>
        </w:rPr>
      </w:pPr>
      <w:r>
        <w:br w:type="page"/>
      </w:r>
      <w:bookmarkStart w:id="4" w:name="_Toc285555368"/>
      <w:bookmarkStart w:id="5" w:name="_Toc357087375"/>
      <w:r>
        <w:lastRenderedPageBreak/>
        <w:t>References</w:t>
      </w:r>
      <w:bookmarkStart w:id="6" w:name="_Toc15373462"/>
      <w:bookmarkStart w:id="7" w:name="_Toc71091586"/>
      <w:bookmarkStart w:id="8" w:name="_Toc88449302"/>
      <w:bookmarkStart w:id="9" w:name="_Toc88449863"/>
      <w:bookmarkEnd w:id="4"/>
      <w:bookmarkEnd w:id="5"/>
    </w:p>
    <w:p w:rsidR="00DA5601" w:rsidRPr="00AC0DBB" w:rsidRDefault="00DA5601" w:rsidP="000F200F">
      <w:pPr>
        <w:pStyle w:val="References"/>
        <w:numPr>
          <w:ilvl w:val="0"/>
          <w:numId w:val="0"/>
        </w:numPr>
        <w:ind w:left="360" w:hanging="360"/>
      </w:pPr>
      <w:r>
        <w:t>Not applicable.</w:t>
      </w:r>
    </w:p>
    <w:p w:rsidR="00DA5601" w:rsidRDefault="00DA5601" w:rsidP="000F200F">
      <w:pPr>
        <w:pStyle w:val="Heading1noNr"/>
        <w:ind w:left="850" w:hanging="850"/>
      </w:pPr>
      <w:r w:rsidRPr="001A7C15">
        <w:rPr>
          <w:lang w:val="en-US"/>
        </w:rPr>
        <w:br w:type="page"/>
      </w:r>
      <w:bookmarkStart w:id="10" w:name="_Ref210437134"/>
      <w:bookmarkStart w:id="11" w:name="_Toc210614733"/>
      <w:bookmarkStart w:id="12" w:name="_Toc357087376"/>
      <w:r>
        <w:lastRenderedPageBreak/>
        <w:t>Introduction</w:t>
      </w:r>
      <w:bookmarkEnd w:id="10"/>
      <w:bookmarkEnd w:id="11"/>
      <w:bookmarkEnd w:id="12"/>
    </w:p>
    <w:p w:rsidR="00DA5601" w:rsidRPr="00CA0364" w:rsidRDefault="00DA5601" w:rsidP="000F200F">
      <w:pPr>
        <w:rPr>
          <w:lang w:val="en-US"/>
        </w:rPr>
      </w:pPr>
    </w:p>
    <w:p w:rsidR="00E05E07" w:rsidRDefault="00C249F3" w:rsidP="000F200F">
      <w:pPr>
        <w:pStyle w:val="Plattetekst"/>
      </w:pPr>
      <w:r>
        <w:t xml:space="preserve">The Mimic is the layout where the whole system of </w:t>
      </w:r>
      <w:r w:rsidR="00446A26">
        <w:t>FT NavVision® revolves around. Where we use to have static viewers that had a certain amount of gauges statically placed on one screen, now you are free to choose whatever layout in every format you like. You can see the mimic page as a page in a sketchbook. You ca</w:t>
      </w:r>
      <w:r w:rsidR="004C73D8">
        <w:t xml:space="preserve">n draw the layout that you like, alter the looks and </w:t>
      </w:r>
      <w:proofErr w:type="spellStart"/>
      <w:r w:rsidR="004C73D8">
        <w:t>colors</w:t>
      </w:r>
      <w:proofErr w:type="spellEnd"/>
      <w:r w:rsidR="004C73D8">
        <w:t xml:space="preserve"> and make it your own. </w:t>
      </w:r>
    </w:p>
    <w:p w:rsidR="004C73D8" w:rsidRDefault="004C73D8" w:rsidP="004C73D8">
      <w:r>
        <w:t>There are some restrictions that you need to take care of. Our design department has a long-time  experience as well as the knowledge on what is the best way to set-up a good mimic. How do you keep it readable and what is the best way to align mimic pages. In this manual you will find the tools that will help you to make the best mimic pages.</w:t>
      </w:r>
    </w:p>
    <w:p w:rsidR="00FB7054" w:rsidRDefault="00FB7054" w:rsidP="000F200F">
      <w:pPr>
        <w:rPr>
          <w:lang w:val="en-US"/>
        </w:rPr>
      </w:pPr>
    </w:p>
    <w:p w:rsidR="00FB7054" w:rsidRDefault="00FB7054" w:rsidP="000F200F">
      <w:pPr>
        <w:rPr>
          <w:lang w:val="en-US"/>
        </w:rPr>
      </w:pPr>
    </w:p>
    <w:p w:rsidR="00DA5601" w:rsidRPr="00CA0364" w:rsidRDefault="00DA5601" w:rsidP="00FB7054">
      <w:pPr>
        <w:pStyle w:val="Kop1"/>
        <w:rPr>
          <w:lang w:val="en-US"/>
        </w:rPr>
      </w:pPr>
      <w:bookmarkStart w:id="13" w:name="_Toc357087377"/>
      <w:r w:rsidRPr="00CA0364">
        <w:rPr>
          <w:lang w:val="en-US"/>
        </w:rPr>
        <w:t>Abbreviations list</w:t>
      </w:r>
      <w:bookmarkEnd w:id="13"/>
    </w:p>
    <w:p w:rsidR="00DA5601" w:rsidRPr="00CA0364" w:rsidRDefault="00DA5601" w:rsidP="000F200F">
      <w:pPr>
        <w:rPr>
          <w:lang w:val="en-US"/>
        </w:rPr>
      </w:pPr>
      <w:r w:rsidRPr="00CA0364">
        <w:rPr>
          <w:lang w:val="en-US"/>
        </w:rPr>
        <w:t>AC</w:t>
      </w:r>
      <w:r w:rsidRPr="00CA0364">
        <w:rPr>
          <w:lang w:val="en-US"/>
        </w:rPr>
        <w:tab/>
      </w:r>
      <w:r w:rsidRPr="00CA0364">
        <w:rPr>
          <w:lang w:val="en-US"/>
        </w:rPr>
        <w:tab/>
      </w:r>
      <w:r w:rsidRPr="00CA0364">
        <w:rPr>
          <w:lang w:val="en-US"/>
        </w:rPr>
        <w:tab/>
        <w:t>Alternating Current</w:t>
      </w:r>
    </w:p>
    <w:p w:rsidR="00DA5601" w:rsidRPr="00CA0364" w:rsidRDefault="00DA5601" w:rsidP="000F200F">
      <w:pPr>
        <w:rPr>
          <w:lang w:val="en-US"/>
        </w:rPr>
      </w:pPr>
      <w:r w:rsidRPr="00CA0364">
        <w:rPr>
          <w:lang w:val="en-US"/>
        </w:rPr>
        <w:t>AI</w:t>
      </w:r>
      <w:r w:rsidRPr="00CA0364">
        <w:rPr>
          <w:lang w:val="en-US"/>
        </w:rPr>
        <w:tab/>
      </w:r>
      <w:r w:rsidRPr="00CA0364">
        <w:rPr>
          <w:lang w:val="en-US"/>
        </w:rPr>
        <w:tab/>
      </w:r>
      <w:r w:rsidRPr="00CA0364">
        <w:rPr>
          <w:lang w:val="en-US"/>
        </w:rPr>
        <w:tab/>
        <w:t>Analog IN</w:t>
      </w:r>
    </w:p>
    <w:p w:rsidR="00DA5601" w:rsidRPr="00CA0364" w:rsidRDefault="00DA5601" w:rsidP="000F200F">
      <w:pPr>
        <w:rPr>
          <w:lang w:val="en-US"/>
        </w:rPr>
      </w:pPr>
      <w:r w:rsidRPr="00CA0364">
        <w:rPr>
          <w:lang w:val="en-US"/>
        </w:rPr>
        <w:t>AO</w:t>
      </w:r>
      <w:r w:rsidRPr="00CA0364">
        <w:rPr>
          <w:lang w:val="en-US"/>
        </w:rPr>
        <w:tab/>
      </w:r>
      <w:r w:rsidRPr="00CA0364">
        <w:rPr>
          <w:lang w:val="en-US"/>
        </w:rPr>
        <w:tab/>
      </w:r>
      <w:r w:rsidRPr="00CA0364">
        <w:rPr>
          <w:lang w:val="en-US"/>
        </w:rPr>
        <w:tab/>
        <w:t>Analog Out</w:t>
      </w:r>
    </w:p>
    <w:p w:rsidR="00DA5601" w:rsidRPr="00CA0364" w:rsidRDefault="00DA5601" w:rsidP="000F200F">
      <w:pPr>
        <w:rPr>
          <w:lang w:val="en-US"/>
        </w:rPr>
      </w:pPr>
      <w:r w:rsidRPr="00CA0364">
        <w:rPr>
          <w:lang w:val="en-US"/>
        </w:rPr>
        <w:t>COM</w:t>
      </w:r>
      <w:r w:rsidRPr="00CA0364">
        <w:rPr>
          <w:lang w:val="en-US"/>
        </w:rPr>
        <w:tab/>
      </w:r>
      <w:r w:rsidRPr="00CA0364">
        <w:rPr>
          <w:lang w:val="en-US"/>
        </w:rPr>
        <w:tab/>
      </w:r>
      <w:r w:rsidRPr="00CA0364">
        <w:rPr>
          <w:lang w:val="en-US"/>
        </w:rPr>
        <w:tab/>
        <w:t>Communication</w:t>
      </w:r>
    </w:p>
    <w:p w:rsidR="00DA5601" w:rsidRPr="00CA0364" w:rsidRDefault="00DA5601" w:rsidP="000F200F">
      <w:pPr>
        <w:rPr>
          <w:lang w:val="en-US"/>
        </w:rPr>
      </w:pPr>
      <w:r w:rsidRPr="00CA0364">
        <w:rPr>
          <w:lang w:val="en-US"/>
        </w:rPr>
        <w:t>DI</w:t>
      </w:r>
      <w:r w:rsidRPr="00CA0364">
        <w:rPr>
          <w:lang w:val="en-US"/>
        </w:rPr>
        <w:tab/>
      </w:r>
      <w:r w:rsidRPr="00CA0364">
        <w:rPr>
          <w:lang w:val="en-US"/>
        </w:rPr>
        <w:tab/>
      </w:r>
      <w:r w:rsidRPr="00CA0364">
        <w:rPr>
          <w:lang w:val="en-US"/>
        </w:rPr>
        <w:tab/>
        <w:t>Digital In</w:t>
      </w:r>
    </w:p>
    <w:p w:rsidR="00DA5601" w:rsidRPr="00CA0364" w:rsidRDefault="00DA5601" w:rsidP="000F200F">
      <w:pPr>
        <w:rPr>
          <w:bCs/>
          <w:lang w:val="en-US"/>
        </w:rPr>
      </w:pPr>
      <w:r w:rsidRPr="00CA0364">
        <w:rPr>
          <w:bCs/>
          <w:lang w:val="en-US"/>
        </w:rPr>
        <w:t>DO</w:t>
      </w:r>
      <w:r w:rsidRPr="00CA0364">
        <w:rPr>
          <w:bCs/>
          <w:lang w:val="en-US"/>
        </w:rPr>
        <w:tab/>
      </w:r>
      <w:r w:rsidRPr="00CA0364">
        <w:rPr>
          <w:bCs/>
          <w:lang w:val="en-US"/>
        </w:rPr>
        <w:tab/>
      </w:r>
      <w:r w:rsidRPr="00CA0364">
        <w:rPr>
          <w:bCs/>
          <w:lang w:val="en-US"/>
        </w:rPr>
        <w:tab/>
        <w:t>Digital Out</w:t>
      </w:r>
    </w:p>
    <w:p w:rsidR="00DA5601" w:rsidRPr="00CA0364" w:rsidRDefault="00DA5601" w:rsidP="000F200F">
      <w:pPr>
        <w:rPr>
          <w:bCs/>
          <w:lang w:val="en-US"/>
        </w:rPr>
      </w:pPr>
      <w:r w:rsidRPr="00CA0364">
        <w:rPr>
          <w:bCs/>
          <w:lang w:val="en-US"/>
        </w:rPr>
        <w:t>FT</w:t>
      </w:r>
      <w:r w:rsidRPr="00CA0364">
        <w:rPr>
          <w:bCs/>
          <w:lang w:val="en-US"/>
        </w:rPr>
        <w:tab/>
      </w:r>
      <w:r w:rsidRPr="00CA0364">
        <w:rPr>
          <w:bCs/>
          <w:lang w:val="en-US"/>
        </w:rPr>
        <w:tab/>
      </w:r>
      <w:r w:rsidRPr="00CA0364">
        <w:rPr>
          <w:bCs/>
          <w:lang w:val="en-US"/>
        </w:rPr>
        <w:tab/>
        <w:t>Free Technics</w:t>
      </w:r>
    </w:p>
    <w:p w:rsidR="00DA5601" w:rsidRPr="00CA0364" w:rsidRDefault="00DA5601" w:rsidP="000F200F">
      <w:pPr>
        <w:rPr>
          <w:lang w:val="en-US"/>
        </w:rPr>
      </w:pPr>
      <w:r w:rsidRPr="00CA0364">
        <w:rPr>
          <w:lang w:val="en-US"/>
        </w:rPr>
        <w:t>ID</w:t>
      </w:r>
      <w:r w:rsidRPr="00CA0364">
        <w:rPr>
          <w:lang w:val="en-US"/>
        </w:rPr>
        <w:tab/>
      </w:r>
      <w:r w:rsidRPr="00CA0364">
        <w:rPr>
          <w:lang w:val="en-US"/>
        </w:rPr>
        <w:tab/>
      </w:r>
      <w:r w:rsidRPr="00CA0364">
        <w:rPr>
          <w:lang w:val="en-US"/>
        </w:rPr>
        <w:tab/>
        <w:t>Identification</w:t>
      </w:r>
      <w:r w:rsidRPr="00CA0364">
        <w:rPr>
          <w:lang w:val="en-US"/>
        </w:rPr>
        <w:br/>
        <w:t>I/O</w:t>
      </w:r>
      <w:r w:rsidRPr="00CA0364">
        <w:rPr>
          <w:lang w:val="en-US"/>
        </w:rPr>
        <w:tab/>
      </w:r>
      <w:r w:rsidRPr="00CA0364">
        <w:rPr>
          <w:lang w:val="en-US"/>
        </w:rPr>
        <w:tab/>
      </w:r>
      <w:r w:rsidRPr="00CA0364">
        <w:rPr>
          <w:lang w:val="en-US"/>
        </w:rPr>
        <w:tab/>
      </w:r>
      <w:proofErr w:type="spellStart"/>
      <w:r w:rsidRPr="00CA0364">
        <w:rPr>
          <w:lang w:val="en-US"/>
        </w:rPr>
        <w:t>Input/Output</w:t>
      </w:r>
      <w:proofErr w:type="spellEnd"/>
    </w:p>
    <w:p w:rsidR="00DA5601" w:rsidRPr="00CA0364" w:rsidRDefault="00DA5601" w:rsidP="000F200F">
      <w:pPr>
        <w:rPr>
          <w:lang w:val="en-US"/>
        </w:rPr>
      </w:pPr>
      <w:r w:rsidRPr="00CA0364">
        <w:rPr>
          <w:lang w:val="en-US"/>
        </w:rPr>
        <w:t>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sidRPr="00CA0364">
        <w:rPr>
          <w:lang w:val="en-US"/>
        </w:rPr>
        <w:tab/>
      </w:r>
      <w:r w:rsidRPr="00CA0364">
        <w:rPr>
          <w:lang w:val="en-US"/>
        </w:rPr>
        <w:tab/>
      </w:r>
      <w:r w:rsidRPr="00CA0364">
        <w:rPr>
          <w:lang w:val="en-US"/>
        </w:rPr>
        <w:tab/>
        <w:t>Local Area Network</w:t>
      </w:r>
      <w:r>
        <w:rPr>
          <w:lang w:val="en-US"/>
        </w:rPr>
        <w:fldChar w:fldCharType="begin"/>
      </w:r>
      <w:r>
        <w:rPr>
          <w:lang w:val="en-US"/>
        </w:rPr>
        <w:instrText xml:space="preserve"> XE "</w:instrText>
      </w:r>
      <w:r w:rsidRPr="00CA46A0">
        <w:rPr>
          <w:lang w:val="en-US"/>
        </w:rPr>
        <w:instrText>Network"</w:instrText>
      </w:r>
      <w:r>
        <w:rPr>
          <w:lang w:val="en-US"/>
        </w:rPr>
        <w:instrText xml:space="preserve"> </w:instrText>
      </w:r>
      <w:r>
        <w:rPr>
          <w:lang w:val="en-US"/>
        </w:rPr>
        <w:fldChar w:fldCharType="end"/>
      </w:r>
    </w:p>
    <w:p w:rsidR="00DA5601" w:rsidRPr="00CA0364" w:rsidRDefault="00DA5601" w:rsidP="000F200F">
      <w:pPr>
        <w:rPr>
          <w:lang w:val="en-US"/>
        </w:rPr>
      </w:pPr>
      <w:bookmarkStart w:id="14" w:name="_Ref211390692"/>
    </w:p>
    <w:p w:rsidR="00DA5601" w:rsidRPr="00CA0364" w:rsidRDefault="00DA5601" w:rsidP="000F200F">
      <w:pPr>
        <w:rPr>
          <w:lang w:val="en-US"/>
        </w:rPr>
      </w:pPr>
    </w:p>
    <w:p w:rsidR="00DA5601" w:rsidRDefault="00DA5601" w:rsidP="000F200F">
      <w:pPr>
        <w:pStyle w:val="Heading1noNr"/>
        <w:ind w:left="357" w:hanging="357"/>
      </w:pPr>
      <w:r>
        <w:br w:type="page"/>
      </w:r>
      <w:bookmarkStart w:id="15" w:name="_Toc357087378"/>
      <w:r>
        <w:lastRenderedPageBreak/>
        <w:t>Safety instructions</w:t>
      </w:r>
      <w:bookmarkEnd w:id="14"/>
      <w:bookmarkEnd w:id="15"/>
    </w:p>
    <w:p w:rsidR="00DA5601" w:rsidRPr="00CA0364" w:rsidRDefault="00DA5601" w:rsidP="000F200F">
      <w:pPr>
        <w:rPr>
          <w:lang w:val="en-US"/>
        </w:rPr>
      </w:pPr>
    </w:p>
    <w:p w:rsidR="00DA5601" w:rsidRPr="00134B6A" w:rsidRDefault="0024426C" w:rsidP="000F200F">
      <w:pPr>
        <w:pStyle w:val="Plattetekst"/>
        <w:rPr>
          <w:i/>
        </w:rPr>
      </w:pPr>
      <w:r>
        <w:rPr>
          <w:noProof/>
          <w:lang w:val="nl-NL" w:eastAsia="nl-NL"/>
        </w:rPr>
        <w:drawing>
          <wp:inline distT="0" distB="0" distL="0" distR="0" wp14:anchorId="16B0FD36" wp14:editId="1EEEC3E8">
            <wp:extent cx="416379" cy="342900"/>
            <wp:effectExtent l="0" t="0" r="3175"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sidR="00DA5601" w:rsidRPr="00134B6A">
        <w:rPr>
          <w:i/>
        </w:rPr>
        <w:t>:</w:t>
      </w:r>
      <w:r w:rsidR="00DA5601" w:rsidRPr="00134B6A">
        <w:rPr>
          <w:i/>
        </w:rPr>
        <w:br/>
      </w:r>
      <w:r w:rsidR="00DA5601" w:rsidRPr="00134B6A">
        <w:rPr>
          <w:i/>
          <w:lang w:val="en-US"/>
        </w:rPr>
        <w:t>This section provides only a summary of the most important safety requirements and notes, which will be mentioned in the individual sections. To protect your health and prevent damage to the devices, it is essential to read and carefully follow the safety instructions.</w:t>
      </w:r>
    </w:p>
    <w:p w:rsidR="00DA5601" w:rsidRPr="00CA0364" w:rsidRDefault="00DA5601" w:rsidP="000F200F">
      <w:pPr>
        <w:rPr>
          <w:lang w:val="en-US"/>
        </w:rPr>
      </w:pPr>
    </w:p>
    <w:p w:rsidR="00DA5601" w:rsidRDefault="00DA5601" w:rsidP="000F200F">
      <w:pPr>
        <w:pStyle w:val="Plattetekst"/>
      </w:pPr>
      <w:r>
        <w:t>The indications NOTE, CAUTION and WARNING have the following significance:</w:t>
      </w:r>
    </w:p>
    <w:p w:rsidR="00DA5601" w:rsidRDefault="00DA5601" w:rsidP="000F200F">
      <w:pPr>
        <w:pStyle w:val="Plattetekst"/>
      </w:pPr>
    </w:p>
    <w:p w:rsidR="00DA5601" w:rsidRPr="001C6023" w:rsidRDefault="00C51C10" w:rsidP="000F200F">
      <w:pPr>
        <w:pStyle w:val="Plattetekst"/>
        <w:rPr>
          <w:i/>
        </w:rPr>
      </w:pPr>
      <w:r>
        <w:rPr>
          <w:noProof/>
          <w:lang w:val="nl-NL" w:eastAsia="nl-NL"/>
        </w:rPr>
        <w:drawing>
          <wp:inline distT="0" distB="0" distL="0" distR="0" wp14:anchorId="48DE531A" wp14:editId="1426F2A7">
            <wp:extent cx="416379" cy="342900"/>
            <wp:effectExtent l="0" t="0" r="3175"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sidR="00DA5601" w:rsidRPr="001C6023">
        <w:rPr>
          <w:i/>
        </w:rPr>
        <w:t>NOTE</w:t>
      </w:r>
      <w:r w:rsidR="00DA5601">
        <w:rPr>
          <w:i/>
        </w:rPr>
        <w:t>:</w:t>
      </w:r>
      <w:r w:rsidR="00DA5601">
        <w:rPr>
          <w:i/>
        </w:rPr>
        <w:br/>
      </w:r>
      <w:r w:rsidR="00DA5601" w:rsidRPr="001C6023">
        <w:rPr>
          <w:i/>
        </w:rPr>
        <w:t>An operating procedure, practice or condition etc., which it is essential to emphasize.</w:t>
      </w:r>
    </w:p>
    <w:p w:rsidR="00DA5601" w:rsidRDefault="00DA5601" w:rsidP="000F200F">
      <w:pPr>
        <w:pStyle w:val="Plattetekst"/>
      </w:pPr>
    </w:p>
    <w:p w:rsidR="00DA5601" w:rsidRDefault="00DA5601" w:rsidP="000F200F">
      <w:pPr>
        <w:pStyle w:val="Plattetekst"/>
        <w:jc w:val="center"/>
      </w:pPr>
      <w:r>
        <w:rPr>
          <w:b/>
          <w:bCs/>
        </w:rPr>
        <w:t>CAUTION</w:t>
      </w:r>
    </w:p>
    <w:p w:rsidR="00DA5601" w:rsidRPr="00E137FC" w:rsidRDefault="00DA5601" w:rsidP="000F200F">
      <w:pPr>
        <w:pStyle w:val="Plattetekst"/>
        <w:rPr>
          <w:b/>
        </w:rPr>
      </w:pPr>
      <w:r w:rsidRPr="00E137FC">
        <w:rPr>
          <w:b/>
        </w:rPr>
        <w:t>An operating procedure, practise or condition etc., which, if not strictly observed, may damage or destroy equipment.</w:t>
      </w:r>
    </w:p>
    <w:p w:rsidR="00DA5601" w:rsidRDefault="00DA5601" w:rsidP="000F200F">
      <w:pPr>
        <w:pStyle w:val="Plattetekst"/>
      </w:pPr>
    </w:p>
    <w:p w:rsidR="00DA5601" w:rsidRDefault="00DA5601" w:rsidP="000F200F">
      <w:pPr>
        <w:pStyle w:val="Plattetekst"/>
        <w:jc w:val="center"/>
      </w:pPr>
      <w:r>
        <w:rPr>
          <w:b/>
          <w:bCs/>
        </w:rPr>
        <w:t>WARNING</w:t>
      </w:r>
    </w:p>
    <w:p w:rsidR="00DA5601" w:rsidRPr="00E137FC" w:rsidRDefault="00DA5601" w:rsidP="000F200F">
      <w:pPr>
        <w:pStyle w:val="Plattetekst"/>
        <w:rPr>
          <w:b/>
        </w:rPr>
      </w:pPr>
      <w:r w:rsidRPr="00E137FC">
        <w:rPr>
          <w:b/>
        </w:rPr>
        <w:t>An operating procedure, practise or condition etc., which, if not carefully observed may result in personal injury or loss of life.</w:t>
      </w:r>
    </w:p>
    <w:p w:rsidR="00DA5601" w:rsidRDefault="00DA5601" w:rsidP="000F200F">
      <w:pPr>
        <w:pStyle w:val="Text"/>
      </w:pPr>
    </w:p>
    <w:p w:rsidR="00DA5601" w:rsidRDefault="00DA5601" w:rsidP="000F200F">
      <w:pPr>
        <w:pStyle w:val="Text"/>
      </w:pPr>
    </w:p>
    <w:p w:rsidR="00DA5601" w:rsidRPr="00DD62DB" w:rsidRDefault="00DA5601" w:rsidP="000F200F">
      <w:pPr>
        <w:pStyle w:val="Heading1noNr"/>
      </w:pPr>
      <w:bookmarkStart w:id="16" w:name="_Toc259108766"/>
      <w:bookmarkStart w:id="17" w:name="_Toc260044235"/>
      <w:bookmarkStart w:id="18" w:name="_Toc270422019"/>
      <w:bookmarkStart w:id="19" w:name="_Toc357087379"/>
      <w:bookmarkEnd w:id="6"/>
      <w:bookmarkEnd w:id="7"/>
      <w:bookmarkEnd w:id="8"/>
      <w:bookmarkEnd w:id="9"/>
      <w:r w:rsidRPr="00E77B8E">
        <w:t>Revision</w:t>
      </w:r>
      <w:r>
        <w:t xml:space="preserve"> history</w:t>
      </w:r>
      <w:bookmarkEnd w:id="16"/>
      <w:bookmarkEnd w:id="17"/>
      <w:bookmarkEnd w:id="18"/>
      <w:bookmarkEnd w:id="19"/>
    </w:p>
    <w:p w:rsidR="00DA5601" w:rsidRDefault="00DA5601" w:rsidP="000F200F">
      <w:pPr>
        <w:pStyle w:val="Text"/>
      </w:pPr>
      <w:r>
        <w:t>Revisions issued since publication.</w:t>
      </w:r>
    </w:p>
    <w:p w:rsidR="00DA5601" w:rsidRDefault="00DA5601" w:rsidP="000F200F">
      <w:pPr>
        <w:pStyle w:val="Text"/>
      </w:pPr>
    </w:p>
    <w:tbl>
      <w:tblPr>
        <w:tblW w:w="9272" w:type="dxa"/>
        <w:tblInd w:w="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00" w:firstRow="0" w:lastRow="0" w:firstColumn="0" w:lastColumn="0" w:noHBand="0" w:noVBand="0"/>
      </w:tblPr>
      <w:tblGrid>
        <w:gridCol w:w="852"/>
        <w:gridCol w:w="2550"/>
        <w:gridCol w:w="3858"/>
        <w:gridCol w:w="2012"/>
      </w:tblGrid>
      <w:tr w:rsidR="00DA5601" w:rsidTr="00C51C10">
        <w:tc>
          <w:tcPr>
            <w:tcW w:w="852" w:type="dxa"/>
            <w:shd w:val="clear" w:color="auto" w:fill="333333"/>
          </w:tcPr>
          <w:p w:rsidR="00DA5601" w:rsidRDefault="00DA5601" w:rsidP="000F200F">
            <w:pPr>
              <w:pStyle w:val="Text"/>
              <w:rPr>
                <w:b/>
              </w:rPr>
            </w:pPr>
            <w:r>
              <w:rPr>
                <w:b/>
              </w:rPr>
              <w:t>Issue</w:t>
            </w:r>
          </w:p>
        </w:tc>
        <w:tc>
          <w:tcPr>
            <w:tcW w:w="2550" w:type="dxa"/>
            <w:shd w:val="clear" w:color="auto" w:fill="333333"/>
          </w:tcPr>
          <w:p w:rsidR="00DA5601" w:rsidRDefault="00DA5601" w:rsidP="000F200F">
            <w:pPr>
              <w:pStyle w:val="Text"/>
              <w:rPr>
                <w:b/>
              </w:rPr>
            </w:pPr>
            <w:r>
              <w:rPr>
                <w:b/>
              </w:rPr>
              <w:t>Date</w:t>
            </w:r>
          </w:p>
        </w:tc>
        <w:tc>
          <w:tcPr>
            <w:tcW w:w="3858" w:type="dxa"/>
            <w:shd w:val="clear" w:color="auto" w:fill="333333"/>
          </w:tcPr>
          <w:p w:rsidR="00DA5601" w:rsidRDefault="00DA5601" w:rsidP="000F200F">
            <w:pPr>
              <w:pStyle w:val="Text"/>
              <w:rPr>
                <w:b/>
              </w:rPr>
            </w:pPr>
            <w:r>
              <w:rPr>
                <w:b/>
              </w:rPr>
              <w:t>Revision</w:t>
            </w:r>
          </w:p>
        </w:tc>
        <w:tc>
          <w:tcPr>
            <w:tcW w:w="2012" w:type="dxa"/>
            <w:shd w:val="clear" w:color="auto" w:fill="333333"/>
          </w:tcPr>
          <w:p w:rsidR="00DA5601" w:rsidRDefault="00DA5601" w:rsidP="000F200F">
            <w:pPr>
              <w:pStyle w:val="Text"/>
              <w:rPr>
                <w:b/>
              </w:rPr>
            </w:pPr>
            <w:r>
              <w:rPr>
                <w:b/>
              </w:rPr>
              <w:t>Reason</w:t>
            </w:r>
          </w:p>
        </w:tc>
      </w:tr>
      <w:tr w:rsidR="00DA5601" w:rsidTr="00C51C10">
        <w:tc>
          <w:tcPr>
            <w:tcW w:w="852" w:type="dxa"/>
          </w:tcPr>
          <w:p w:rsidR="00DA5601" w:rsidRDefault="00DA5601" w:rsidP="000F200F">
            <w:pPr>
              <w:pStyle w:val="Text"/>
            </w:pPr>
            <w:r>
              <w:t>1.0</w:t>
            </w:r>
          </w:p>
        </w:tc>
        <w:tc>
          <w:tcPr>
            <w:tcW w:w="2550" w:type="dxa"/>
          </w:tcPr>
          <w:p w:rsidR="00DA5601" w:rsidRDefault="00B055BC" w:rsidP="00B055BC">
            <w:pPr>
              <w:pStyle w:val="Text"/>
            </w:pPr>
            <w:r>
              <w:t>January 04</w:t>
            </w:r>
            <w:r w:rsidR="00C51C10">
              <w:t>, 201</w:t>
            </w:r>
            <w:r>
              <w:t>3</w:t>
            </w:r>
          </w:p>
        </w:tc>
        <w:tc>
          <w:tcPr>
            <w:tcW w:w="3858" w:type="dxa"/>
          </w:tcPr>
          <w:p w:rsidR="00DA5601" w:rsidRDefault="00DA5601" w:rsidP="000F200F">
            <w:pPr>
              <w:pStyle w:val="Text"/>
            </w:pPr>
          </w:p>
        </w:tc>
        <w:tc>
          <w:tcPr>
            <w:tcW w:w="2012" w:type="dxa"/>
          </w:tcPr>
          <w:p w:rsidR="00DA5601" w:rsidRDefault="00DA5601" w:rsidP="000F200F">
            <w:pPr>
              <w:pStyle w:val="Text"/>
            </w:pPr>
            <w:r>
              <w:t>initial release</w:t>
            </w:r>
          </w:p>
        </w:tc>
      </w:tr>
      <w:tr w:rsidR="00F97382" w:rsidTr="00C51C10">
        <w:tc>
          <w:tcPr>
            <w:tcW w:w="852" w:type="dxa"/>
          </w:tcPr>
          <w:p w:rsidR="00F97382" w:rsidRDefault="00F97382" w:rsidP="000F200F">
            <w:pPr>
              <w:pStyle w:val="Text"/>
            </w:pPr>
            <w:r>
              <w:t>1.1</w:t>
            </w:r>
          </w:p>
        </w:tc>
        <w:tc>
          <w:tcPr>
            <w:tcW w:w="2550" w:type="dxa"/>
          </w:tcPr>
          <w:p w:rsidR="00F97382" w:rsidRDefault="00F97382" w:rsidP="00B055BC">
            <w:pPr>
              <w:pStyle w:val="Text"/>
            </w:pPr>
            <w:r>
              <w:t>May 23, 2013</w:t>
            </w:r>
          </w:p>
        </w:tc>
        <w:tc>
          <w:tcPr>
            <w:tcW w:w="3858" w:type="dxa"/>
          </w:tcPr>
          <w:p w:rsidR="00F97382" w:rsidRDefault="00F97382" w:rsidP="000F200F">
            <w:pPr>
              <w:pStyle w:val="Text"/>
            </w:pPr>
            <w:r>
              <w:t xml:space="preserve">Added </w:t>
            </w:r>
            <w:proofErr w:type="spellStart"/>
            <w:r>
              <w:t>multiselect</w:t>
            </w:r>
            <w:proofErr w:type="spellEnd"/>
            <w:r>
              <w:t xml:space="preserve"> and in/export</w:t>
            </w:r>
          </w:p>
        </w:tc>
        <w:tc>
          <w:tcPr>
            <w:tcW w:w="2012" w:type="dxa"/>
          </w:tcPr>
          <w:p w:rsidR="00F97382" w:rsidRDefault="00F97382" w:rsidP="000F200F">
            <w:pPr>
              <w:pStyle w:val="Text"/>
            </w:pPr>
            <w:r>
              <w:t>New features</w:t>
            </w:r>
          </w:p>
        </w:tc>
      </w:tr>
    </w:tbl>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E34C2B" w:rsidRDefault="004C73D8" w:rsidP="004C73D8">
      <w:pPr>
        <w:pStyle w:val="Kop1"/>
        <w:rPr>
          <w:lang w:val="en-US"/>
        </w:rPr>
      </w:pPr>
      <w:bookmarkStart w:id="20" w:name="_Toc357087380"/>
      <w:r>
        <w:rPr>
          <w:lang w:val="en-US"/>
        </w:rPr>
        <w:t>The basics</w:t>
      </w:r>
      <w:bookmarkEnd w:id="20"/>
    </w:p>
    <w:p w:rsidR="004C73D8" w:rsidRDefault="004C73D8" w:rsidP="004C73D8">
      <w:pPr>
        <w:pStyle w:val="Kop2"/>
        <w:rPr>
          <w:lang w:val="en-US"/>
        </w:rPr>
      </w:pPr>
      <w:bookmarkStart w:id="21" w:name="_Toc357087381"/>
      <w:r>
        <w:rPr>
          <w:lang w:val="en-US"/>
        </w:rPr>
        <w:t>Introduction</w:t>
      </w:r>
      <w:bookmarkEnd w:id="21"/>
    </w:p>
    <w:p w:rsidR="004C73D8" w:rsidRDefault="004C73D8" w:rsidP="004C73D8">
      <w:pPr>
        <w:rPr>
          <w:lang w:val="en-US"/>
        </w:rPr>
      </w:pPr>
      <w:r>
        <w:rPr>
          <w:lang w:val="en-US"/>
        </w:rPr>
        <w:t xml:space="preserve">When you start up FT NavVision© you will find the mimics in the top icon bar under the icon of an empty map (see </w:t>
      </w:r>
      <w:r w:rsidR="00936EE3">
        <w:rPr>
          <w:lang w:val="en-US"/>
        </w:rPr>
        <w:fldChar w:fldCharType="begin"/>
      </w:r>
      <w:r w:rsidR="00936EE3">
        <w:rPr>
          <w:lang w:val="en-US"/>
        </w:rPr>
        <w:instrText xml:space="preserve"> REF _Ref345061831 \h </w:instrText>
      </w:r>
      <w:r w:rsidR="00936EE3">
        <w:rPr>
          <w:lang w:val="en-US"/>
        </w:rPr>
      </w:r>
      <w:r w:rsidR="00936EE3">
        <w:rPr>
          <w:lang w:val="en-US"/>
        </w:rPr>
        <w:fldChar w:fldCharType="separate"/>
      </w:r>
      <w:r w:rsidR="00C5269B">
        <w:t xml:space="preserve">Figure </w:t>
      </w:r>
      <w:r w:rsidR="00C5269B">
        <w:rPr>
          <w:noProof/>
        </w:rPr>
        <w:t>9</w:t>
      </w:r>
      <w:r w:rsidR="00C5269B">
        <w:noBreakHyphen/>
      </w:r>
      <w:r w:rsidR="00C5269B">
        <w:rPr>
          <w:noProof/>
        </w:rPr>
        <w:t>1</w:t>
      </w:r>
      <w:r w:rsidR="00936EE3">
        <w:rPr>
          <w:lang w:val="en-US"/>
        </w:rPr>
        <w:fldChar w:fldCharType="end"/>
      </w:r>
      <w:r>
        <w:rPr>
          <w:lang w:val="en-US"/>
        </w:rPr>
        <w:t xml:space="preserve">). Opening this icon will reveal a few other maps with a wrench and a number. These icons represent the mimic pages. In the beginning they will probably all be empty so you can click on the first one to start working on the mimic. Don’t worry about the </w:t>
      </w:r>
      <w:r w:rsidR="008626FD">
        <w:rPr>
          <w:lang w:val="en-US"/>
        </w:rPr>
        <w:t>sequence of the mimics, that can be changed at a later time.</w:t>
      </w:r>
    </w:p>
    <w:p w:rsidR="00936EE3" w:rsidRDefault="00936EE3" w:rsidP="004C73D8">
      <w:pPr>
        <w:rPr>
          <w:lang w:val="en-US"/>
        </w:rPr>
      </w:pPr>
    </w:p>
    <w:p w:rsidR="00936EE3" w:rsidRDefault="00936EE3" w:rsidP="004C73D8">
      <w:pPr>
        <w:rPr>
          <w:lang w:val="en-US"/>
        </w:rPr>
      </w:pPr>
      <w:r>
        <w:rPr>
          <w:noProof/>
          <w:lang w:val="nl-NL" w:eastAsia="nl-NL"/>
        </w:rPr>
        <w:drawing>
          <wp:inline distT="0" distB="0" distL="0" distR="0" wp14:anchorId="35379ADB" wp14:editId="313C8127">
            <wp:extent cx="2857500" cy="115252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57500" cy="1152525"/>
                    </a:xfrm>
                    <a:prstGeom prst="rect">
                      <a:avLst/>
                    </a:prstGeom>
                  </pic:spPr>
                </pic:pic>
              </a:graphicData>
            </a:graphic>
          </wp:inline>
        </w:drawing>
      </w:r>
    </w:p>
    <w:p w:rsidR="00936EE3" w:rsidRDefault="00936EE3" w:rsidP="00936EE3">
      <w:pPr>
        <w:pStyle w:val="Onderschrift"/>
      </w:pPr>
      <w:bookmarkStart w:id="22" w:name="_Ref345061831"/>
      <w:bookmarkStart w:id="23" w:name="_Toc357087427"/>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w:t>
      </w:r>
      <w:r w:rsidR="00C77BD5">
        <w:fldChar w:fldCharType="end"/>
      </w:r>
      <w:bookmarkEnd w:id="22"/>
      <w:r>
        <w:t>: Mimic icons</w:t>
      </w:r>
      <w:bookmarkEnd w:id="23"/>
    </w:p>
    <w:p w:rsidR="00936EE3" w:rsidRDefault="00936EE3" w:rsidP="00936EE3">
      <w:pPr>
        <w:pStyle w:val="Kop2"/>
      </w:pPr>
      <w:bookmarkStart w:id="24" w:name="_Toc357087382"/>
      <w:r>
        <w:t>The mimic page</w:t>
      </w:r>
      <w:bookmarkEnd w:id="24"/>
    </w:p>
    <w:p w:rsidR="00936EE3" w:rsidRDefault="00A620B7" w:rsidP="00936EE3">
      <w:r>
        <w:t xml:space="preserve">The mimic page itself will be an empty page. It is the starting point of the layout that you are going to make (see </w:t>
      </w:r>
      <w:r w:rsidR="00B92438">
        <w:fldChar w:fldCharType="begin"/>
      </w:r>
      <w:r w:rsidR="00B92438">
        <w:instrText xml:space="preserve"> REF _Ref345062817 \h </w:instrText>
      </w:r>
      <w:r w:rsidR="00B92438">
        <w:fldChar w:fldCharType="separate"/>
      </w:r>
      <w:r w:rsidR="00C5269B">
        <w:t xml:space="preserve">Figure </w:t>
      </w:r>
      <w:r w:rsidR="00C5269B">
        <w:rPr>
          <w:noProof/>
        </w:rPr>
        <w:t>9</w:t>
      </w:r>
      <w:r w:rsidR="00C5269B">
        <w:noBreakHyphen/>
      </w:r>
      <w:r w:rsidR="00C5269B">
        <w:rPr>
          <w:noProof/>
        </w:rPr>
        <w:t>2</w:t>
      </w:r>
      <w:r w:rsidR="00B92438">
        <w:fldChar w:fldCharType="end"/>
      </w:r>
      <w:r>
        <w:t>). This page can be altered by right-clicking somewhere on the page and choose “</w:t>
      </w:r>
      <w:r w:rsidR="00B92438">
        <w:t xml:space="preserve">Edit mode” (see </w:t>
      </w:r>
      <w:r w:rsidR="00B92438">
        <w:fldChar w:fldCharType="begin"/>
      </w:r>
      <w:r w:rsidR="00B92438">
        <w:instrText xml:space="preserve"> REF _Ref345062829 \h </w:instrText>
      </w:r>
      <w:r w:rsidR="00B92438">
        <w:fldChar w:fldCharType="separate"/>
      </w:r>
      <w:r w:rsidR="00C5269B">
        <w:t xml:space="preserve">Figure </w:t>
      </w:r>
      <w:r w:rsidR="00C5269B">
        <w:rPr>
          <w:noProof/>
        </w:rPr>
        <w:t>9</w:t>
      </w:r>
      <w:r w:rsidR="00C5269B">
        <w:noBreakHyphen/>
      </w:r>
      <w:r w:rsidR="00C5269B">
        <w:rPr>
          <w:noProof/>
        </w:rPr>
        <w:t>3</w:t>
      </w:r>
      <w:r w:rsidR="00B92438">
        <w:fldChar w:fldCharType="end"/>
      </w:r>
      <w:r w:rsidR="00B92438">
        <w:t>).</w:t>
      </w:r>
    </w:p>
    <w:p w:rsidR="00B92438" w:rsidRDefault="00B92438" w:rsidP="00936EE3"/>
    <w:p w:rsidR="00B92438" w:rsidRDefault="00B92438" w:rsidP="00936EE3">
      <w:r>
        <w:rPr>
          <w:noProof/>
          <w:lang w:val="nl-NL" w:eastAsia="nl-NL"/>
        </w:rPr>
        <w:drawing>
          <wp:inline distT="0" distB="0" distL="0" distR="0" wp14:anchorId="7933747B" wp14:editId="46087F2E">
            <wp:extent cx="5760720" cy="3635513"/>
            <wp:effectExtent l="0" t="0" r="0" b="317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635513"/>
                    </a:xfrm>
                    <a:prstGeom prst="rect">
                      <a:avLst/>
                    </a:prstGeom>
                  </pic:spPr>
                </pic:pic>
              </a:graphicData>
            </a:graphic>
          </wp:inline>
        </w:drawing>
      </w:r>
    </w:p>
    <w:p w:rsidR="00B92438" w:rsidRDefault="00B92438" w:rsidP="00B92438">
      <w:pPr>
        <w:pStyle w:val="Onderschrift"/>
      </w:pPr>
      <w:bookmarkStart w:id="25" w:name="_Ref345062817"/>
      <w:bookmarkStart w:id="26" w:name="_Toc357087428"/>
      <w:r>
        <w:lastRenderedPageBreak/>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w:t>
      </w:r>
      <w:r w:rsidR="00C77BD5">
        <w:fldChar w:fldCharType="end"/>
      </w:r>
      <w:bookmarkEnd w:id="25"/>
      <w:r>
        <w:t>: the mimic page</w:t>
      </w:r>
      <w:bookmarkEnd w:id="26"/>
    </w:p>
    <w:p w:rsidR="00B92438" w:rsidRDefault="00B92438" w:rsidP="00B92438">
      <w:r>
        <w:rPr>
          <w:noProof/>
          <w:lang w:val="nl-NL" w:eastAsia="nl-NL"/>
        </w:rPr>
        <w:drawing>
          <wp:inline distT="0" distB="0" distL="0" distR="0" wp14:anchorId="4F03E226" wp14:editId="6307AEDC">
            <wp:extent cx="5760720" cy="3600603"/>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600603"/>
                    </a:xfrm>
                    <a:prstGeom prst="rect">
                      <a:avLst/>
                    </a:prstGeom>
                  </pic:spPr>
                </pic:pic>
              </a:graphicData>
            </a:graphic>
          </wp:inline>
        </w:drawing>
      </w:r>
    </w:p>
    <w:p w:rsidR="00B92438" w:rsidRDefault="00B92438" w:rsidP="00B92438">
      <w:pPr>
        <w:pStyle w:val="Onderschrift"/>
      </w:pPr>
      <w:bookmarkStart w:id="27" w:name="_Ref345062829"/>
      <w:bookmarkStart w:id="28" w:name="_Toc357087429"/>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w:t>
      </w:r>
      <w:r w:rsidR="00C77BD5">
        <w:fldChar w:fldCharType="end"/>
      </w:r>
      <w:bookmarkEnd w:id="27"/>
      <w:r>
        <w:t>: Edit mode</w:t>
      </w:r>
      <w:bookmarkEnd w:id="28"/>
    </w:p>
    <w:p w:rsidR="00B92438" w:rsidRDefault="00B92438" w:rsidP="00B92438">
      <w:r>
        <w:t xml:space="preserve">Now the mimic page is ready for changes. You don’t see anything yet, but by right-clicking again, you will get a menu with choices of items that you can place in the mimic (see </w:t>
      </w:r>
      <w:r w:rsidR="00554285">
        <w:fldChar w:fldCharType="begin"/>
      </w:r>
      <w:r w:rsidR="00554285">
        <w:instrText xml:space="preserve"> REF _Ref345064414 \h </w:instrText>
      </w:r>
      <w:r w:rsidR="00554285">
        <w:fldChar w:fldCharType="separate"/>
      </w:r>
      <w:r w:rsidR="00C5269B">
        <w:t xml:space="preserve">Figure </w:t>
      </w:r>
      <w:r w:rsidR="00C5269B">
        <w:rPr>
          <w:noProof/>
        </w:rPr>
        <w:t>9</w:t>
      </w:r>
      <w:r w:rsidR="00C5269B">
        <w:noBreakHyphen/>
      </w:r>
      <w:r w:rsidR="00C5269B">
        <w:rPr>
          <w:noProof/>
        </w:rPr>
        <w:t>4</w:t>
      </w:r>
      <w:r w:rsidR="00554285">
        <w:fldChar w:fldCharType="end"/>
      </w:r>
      <w:r w:rsidR="00554285">
        <w:t xml:space="preserve"> and </w:t>
      </w:r>
      <w:r w:rsidR="00554285">
        <w:fldChar w:fldCharType="begin"/>
      </w:r>
      <w:r w:rsidR="00554285">
        <w:instrText xml:space="preserve"> REF _Ref345064672 \h </w:instrText>
      </w:r>
      <w:r w:rsidR="00554285">
        <w:fldChar w:fldCharType="separate"/>
      </w:r>
      <w:r w:rsidR="00C5269B">
        <w:t xml:space="preserve">Figure </w:t>
      </w:r>
      <w:r w:rsidR="00C5269B">
        <w:rPr>
          <w:noProof/>
        </w:rPr>
        <w:t>9</w:t>
      </w:r>
      <w:r w:rsidR="00C5269B">
        <w:noBreakHyphen/>
      </w:r>
      <w:r w:rsidR="00C5269B">
        <w:rPr>
          <w:noProof/>
        </w:rPr>
        <w:t>5</w:t>
      </w:r>
      <w:r w:rsidR="00554285">
        <w:fldChar w:fldCharType="end"/>
      </w:r>
      <w:r>
        <w:t>). Depending on the licenses that you purchased, you can get different options.</w:t>
      </w:r>
    </w:p>
    <w:p w:rsidR="00B92438" w:rsidRDefault="00B92438" w:rsidP="00B92438"/>
    <w:p w:rsidR="00B92438" w:rsidRDefault="007066B3" w:rsidP="00B92438">
      <w:r>
        <w:rPr>
          <w:noProof/>
          <w:lang w:val="nl-NL" w:eastAsia="nl-NL"/>
        </w:rPr>
        <w:lastRenderedPageBreak/>
        <w:drawing>
          <wp:inline distT="0" distB="0" distL="0" distR="0" wp14:anchorId="2D59A033" wp14:editId="78D85654">
            <wp:extent cx="5760720" cy="3600603"/>
            <wp:effectExtent l="0" t="0" r="0" b="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600603"/>
                    </a:xfrm>
                    <a:prstGeom prst="rect">
                      <a:avLst/>
                    </a:prstGeom>
                  </pic:spPr>
                </pic:pic>
              </a:graphicData>
            </a:graphic>
          </wp:inline>
        </w:drawing>
      </w:r>
    </w:p>
    <w:p w:rsidR="00B92438" w:rsidRDefault="00B92438" w:rsidP="00B92438">
      <w:pPr>
        <w:pStyle w:val="Onderschrift"/>
      </w:pPr>
      <w:bookmarkStart w:id="29" w:name="_Ref345064414"/>
      <w:bookmarkStart w:id="30" w:name="_Toc357087430"/>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4</w:t>
      </w:r>
      <w:r w:rsidR="00C77BD5">
        <w:fldChar w:fldCharType="end"/>
      </w:r>
      <w:bookmarkEnd w:id="29"/>
      <w:r>
        <w:t>: Mimic options</w:t>
      </w:r>
      <w:bookmarkEnd w:id="30"/>
    </w:p>
    <w:p w:rsidR="00B92438" w:rsidRPr="00936EE3" w:rsidRDefault="00B92438" w:rsidP="00B92438"/>
    <w:p w:rsidR="00E34C2B" w:rsidRDefault="007066B3" w:rsidP="000F200F">
      <w:bookmarkStart w:id="31" w:name="_GoBack"/>
      <w:r>
        <w:rPr>
          <w:noProof/>
          <w:lang w:val="nl-NL" w:eastAsia="nl-NL"/>
        </w:rPr>
        <w:lastRenderedPageBreak/>
        <w:drawing>
          <wp:inline distT="0" distB="0" distL="0" distR="0" wp14:anchorId="51AB8BBA" wp14:editId="02645B03">
            <wp:extent cx="1628775" cy="4430268"/>
            <wp:effectExtent l="0" t="0" r="0" b="8890"/>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28775" cy="4430268"/>
                    </a:xfrm>
                    <a:prstGeom prst="rect">
                      <a:avLst/>
                    </a:prstGeom>
                  </pic:spPr>
                </pic:pic>
              </a:graphicData>
            </a:graphic>
          </wp:inline>
        </w:drawing>
      </w:r>
      <w:bookmarkEnd w:id="31"/>
    </w:p>
    <w:p w:rsidR="00554285" w:rsidRDefault="00554285" w:rsidP="00554285">
      <w:pPr>
        <w:pStyle w:val="Onderschrift"/>
      </w:pPr>
      <w:bookmarkStart w:id="32" w:name="_Ref345064672"/>
      <w:bookmarkStart w:id="33" w:name="_Toc357087431"/>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5</w:t>
      </w:r>
      <w:r w:rsidR="00C77BD5">
        <w:fldChar w:fldCharType="end"/>
      </w:r>
      <w:bookmarkEnd w:id="32"/>
      <w:r>
        <w:t>: Mimic option window</w:t>
      </w:r>
      <w:bookmarkEnd w:id="33"/>
    </w:p>
    <w:p w:rsidR="00554285" w:rsidRPr="00B92438" w:rsidRDefault="00554285" w:rsidP="0055428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227"/>
        <w:gridCol w:w="5985"/>
      </w:tblGrid>
      <w:tr w:rsidR="00554285" w:rsidRPr="009417AF" w:rsidTr="001538FF">
        <w:tc>
          <w:tcPr>
            <w:tcW w:w="3227" w:type="dxa"/>
            <w:shd w:val="clear" w:color="auto" w:fill="0C0C0C"/>
          </w:tcPr>
          <w:p w:rsidR="00554285" w:rsidRPr="0093160C" w:rsidRDefault="00554285" w:rsidP="00065EFD">
            <w:pPr>
              <w:rPr>
                <w:b/>
                <w:lang w:val="en-US"/>
              </w:rPr>
            </w:pPr>
            <w:r>
              <w:rPr>
                <w:b/>
                <w:lang w:val="en-US"/>
              </w:rPr>
              <w:t>Option</w:t>
            </w:r>
          </w:p>
        </w:tc>
        <w:tc>
          <w:tcPr>
            <w:tcW w:w="5985" w:type="dxa"/>
            <w:shd w:val="clear" w:color="auto" w:fill="0C0C0C"/>
          </w:tcPr>
          <w:p w:rsidR="00554285" w:rsidRPr="0093160C" w:rsidRDefault="00554285" w:rsidP="00065EFD">
            <w:pPr>
              <w:rPr>
                <w:b/>
                <w:lang w:val="en-US"/>
              </w:rPr>
            </w:pPr>
            <w:r w:rsidRPr="0093160C">
              <w:rPr>
                <w:b/>
                <w:lang w:val="en-US"/>
              </w:rPr>
              <w:t>Explanation</w:t>
            </w:r>
          </w:p>
        </w:tc>
      </w:tr>
      <w:tr w:rsidR="00554285" w:rsidRPr="000F200F" w:rsidTr="001538FF">
        <w:tc>
          <w:tcPr>
            <w:tcW w:w="3227" w:type="dxa"/>
          </w:tcPr>
          <w:p w:rsidR="00554285" w:rsidRPr="009417AF" w:rsidRDefault="00554285" w:rsidP="00065EFD">
            <w:pPr>
              <w:rPr>
                <w:lang w:val="en-US"/>
              </w:rPr>
            </w:pPr>
            <w:r>
              <w:rPr>
                <w:lang w:val="en-US"/>
              </w:rPr>
              <w:t>Add Label</w:t>
            </w:r>
          </w:p>
        </w:tc>
        <w:tc>
          <w:tcPr>
            <w:tcW w:w="5985" w:type="dxa"/>
          </w:tcPr>
          <w:p w:rsidR="00554285" w:rsidRPr="009417AF" w:rsidRDefault="00554285" w:rsidP="00065EFD">
            <w:pPr>
              <w:rPr>
                <w:lang w:val="en-US"/>
              </w:rPr>
            </w:pPr>
            <w:r>
              <w:rPr>
                <w:lang w:val="en-US"/>
              </w:rPr>
              <w:t xml:space="preserve">A Label is a text frame </w:t>
            </w:r>
          </w:p>
        </w:tc>
      </w:tr>
      <w:tr w:rsidR="00554285" w:rsidRPr="000F200F" w:rsidTr="001538FF">
        <w:tc>
          <w:tcPr>
            <w:tcW w:w="3227" w:type="dxa"/>
          </w:tcPr>
          <w:p w:rsidR="00554285" w:rsidRPr="009417AF" w:rsidRDefault="00554285" w:rsidP="00065EFD">
            <w:pPr>
              <w:rPr>
                <w:lang w:val="en-US"/>
              </w:rPr>
            </w:pPr>
            <w:r>
              <w:rPr>
                <w:lang w:val="en-US"/>
              </w:rPr>
              <w:t>Add Value</w:t>
            </w:r>
          </w:p>
        </w:tc>
        <w:tc>
          <w:tcPr>
            <w:tcW w:w="5985" w:type="dxa"/>
          </w:tcPr>
          <w:p w:rsidR="00554285" w:rsidRPr="009417AF" w:rsidRDefault="00554285" w:rsidP="00065EFD">
            <w:pPr>
              <w:rPr>
                <w:lang w:val="en-US"/>
              </w:rPr>
            </w:pPr>
            <w:r>
              <w:rPr>
                <w:lang w:val="en-US"/>
              </w:rPr>
              <w:t>Any value that is given by a sensor</w:t>
            </w:r>
          </w:p>
        </w:tc>
      </w:tr>
      <w:tr w:rsidR="00554285" w:rsidRPr="000F200F" w:rsidTr="001538FF">
        <w:tc>
          <w:tcPr>
            <w:tcW w:w="3227" w:type="dxa"/>
          </w:tcPr>
          <w:p w:rsidR="00554285" w:rsidRPr="009417AF" w:rsidRDefault="00554285" w:rsidP="00065EFD">
            <w:pPr>
              <w:rPr>
                <w:lang w:val="en-US"/>
              </w:rPr>
            </w:pPr>
            <w:r>
              <w:rPr>
                <w:lang w:val="en-US"/>
              </w:rPr>
              <w:t>Add Slider Control</w:t>
            </w:r>
          </w:p>
        </w:tc>
        <w:tc>
          <w:tcPr>
            <w:tcW w:w="5985" w:type="dxa"/>
          </w:tcPr>
          <w:p w:rsidR="00554285" w:rsidRPr="009417AF" w:rsidRDefault="00554285" w:rsidP="00065EFD">
            <w:pPr>
              <w:rPr>
                <w:lang w:val="en-US"/>
              </w:rPr>
            </w:pPr>
            <w:r>
              <w:rPr>
                <w:lang w:val="en-US"/>
              </w:rPr>
              <w:t>A slider to control settings to any output</w:t>
            </w:r>
          </w:p>
        </w:tc>
      </w:tr>
      <w:tr w:rsidR="00554285" w:rsidRPr="009417AF" w:rsidTr="001538FF">
        <w:tc>
          <w:tcPr>
            <w:tcW w:w="3227" w:type="dxa"/>
          </w:tcPr>
          <w:p w:rsidR="00554285" w:rsidRPr="009417AF" w:rsidRDefault="00554285" w:rsidP="00065EFD">
            <w:pPr>
              <w:rPr>
                <w:lang w:val="en-US"/>
              </w:rPr>
            </w:pPr>
            <w:r>
              <w:rPr>
                <w:lang w:val="en-US"/>
              </w:rPr>
              <w:t>Add Bar</w:t>
            </w:r>
          </w:p>
        </w:tc>
        <w:tc>
          <w:tcPr>
            <w:tcW w:w="5985" w:type="dxa"/>
          </w:tcPr>
          <w:p w:rsidR="00554285" w:rsidRPr="009417AF" w:rsidRDefault="00554285" w:rsidP="00065EFD">
            <w:pPr>
              <w:rPr>
                <w:lang w:val="en-US"/>
              </w:rPr>
            </w:pPr>
            <w:r>
              <w:rPr>
                <w:lang w:val="en-US"/>
              </w:rPr>
              <w:t xml:space="preserve">A bar without index </w:t>
            </w:r>
          </w:p>
        </w:tc>
      </w:tr>
      <w:tr w:rsidR="00554285" w:rsidRPr="009417AF" w:rsidTr="001538FF">
        <w:tc>
          <w:tcPr>
            <w:tcW w:w="3227" w:type="dxa"/>
          </w:tcPr>
          <w:p w:rsidR="00554285" w:rsidRPr="009417AF" w:rsidRDefault="00554285" w:rsidP="00065EFD">
            <w:pPr>
              <w:rPr>
                <w:lang w:val="en-US"/>
              </w:rPr>
            </w:pPr>
            <w:r>
              <w:rPr>
                <w:lang w:val="en-US"/>
              </w:rPr>
              <w:t>Add Vertical Level</w:t>
            </w:r>
          </w:p>
        </w:tc>
        <w:tc>
          <w:tcPr>
            <w:tcW w:w="5985" w:type="dxa"/>
          </w:tcPr>
          <w:p w:rsidR="00554285" w:rsidRPr="009417AF" w:rsidRDefault="00554285" w:rsidP="00065EFD">
            <w:pPr>
              <w:rPr>
                <w:lang w:val="en-US"/>
              </w:rPr>
            </w:pPr>
            <w:r>
              <w:rPr>
                <w:lang w:val="en-US"/>
              </w:rPr>
              <w:t>Vertical Level Bar</w:t>
            </w:r>
          </w:p>
        </w:tc>
      </w:tr>
      <w:tr w:rsidR="00554285" w:rsidRPr="009417AF" w:rsidTr="001538FF">
        <w:tc>
          <w:tcPr>
            <w:tcW w:w="3227" w:type="dxa"/>
          </w:tcPr>
          <w:p w:rsidR="00554285" w:rsidRPr="009417AF" w:rsidRDefault="00554285" w:rsidP="00065EFD">
            <w:pPr>
              <w:rPr>
                <w:lang w:val="en-US"/>
              </w:rPr>
            </w:pPr>
            <w:r>
              <w:rPr>
                <w:lang w:val="en-US"/>
              </w:rPr>
              <w:t>Add Horizontal Level</w:t>
            </w:r>
          </w:p>
        </w:tc>
        <w:tc>
          <w:tcPr>
            <w:tcW w:w="5985" w:type="dxa"/>
          </w:tcPr>
          <w:p w:rsidR="00554285" w:rsidRPr="009417AF" w:rsidRDefault="00554285" w:rsidP="00065EFD">
            <w:pPr>
              <w:rPr>
                <w:lang w:val="en-US"/>
              </w:rPr>
            </w:pPr>
            <w:r>
              <w:rPr>
                <w:lang w:val="en-US"/>
              </w:rPr>
              <w:t>Horizontal Level Bar</w:t>
            </w:r>
          </w:p>
        </w:tc>
      </w:tr>
      <w:tr w:rsidR="00554285" w:rsidRPr="000F200F" w:rsidTr="001538FF">
        <w:tc>
          <w:tcPr>
            <w:tcW w:w="3227" w:type="dxa"/>
          </w:tcPr>
          <w:p w:rsidR="00554285" w:rsidRPr="009417AF" w:rsidRDefault="00554285" w:rsidP="00065EFD">
            <w:pPr>
              <w:rPr>
                <w:lang w:val="en-US"/>
              </w:rPr>
            </w:pPr>
            <w:r>
              <w:rPr>
                <w:lang w:val="en-US"/>
              </w:rPr>
              <w:t>Add Symbol</w:t>
            </w:r>
          </w:p>
        </w:tc>
        <w:tc>
          <w:tcPr>
            <w:tcW w:w="5985" w:type="dxa"/>
          </w:tcPr>
          <w:p w:rsidR="00554285" w:rsidRPr="009417AF" w:rsidRDefault="00554285" w:rsidP="00065EFD">
            <w:pPr>
              <w:rPr>
                <w:lang w:val="en-US"/>
              </w:rPr>
            </w:pPr>
            <w:r>
              <w:rPr>
                <w:lang w:val="en-US"/>
              </w:rPr>
              <w:t>Choose a FT NavVision symbol</w:t>
            </w:r>
          </w:p>
        </w:tc>
      </w:tr>
      <w:tr w:rsidR="00554285" w:rsidRPr="009417AF" w:rsidTr="001538FF">
        <w:tc>
          <w:tcPr>
            <w:tcW w:w="3227" w:type="dxa"/>
          </w:tcPr>
          <w:p w:rsidR="00554285" w:rsidRPr="009417AF" w:rsidRDefault="00554285" w:rsidP="00065EFD">
            <w:pPr>
              <w:rPr>
                <w:lang w:val="en-US"/>
              </w:rPr>
            </w:pPr>
            <w:r>
              <w:rPr>
                <w:lang w:val="en-US"/>
              </w:rPr>
              <w:t>Add Image</w:t>
            </w:r>
          </w:p>
        </w:tc>
        <w:tc>
          <w:tcPr>
            <w:tcW w:w="5985" w:type="dxa"/>
          </w:tcPr>
          <w:p w:rsidR="00554285" w:rsidRPr="009417AF" w:rsidRDefault="00554285" w:rsidP="00065EFD">
            <w:pPr>
              <w:rPr>
                <w:lang w:val="en-US"/>
              </w:rPr>
            </w:pPr>
            <w:r>
              <w:rPr>
                <w:lang w:val="en-US"/>
              </w:rPr>
              <w:t>Choose any image</w:t>
            </w:r>
          </w:p>
        </w:tc>
      </w:tr>
      <w:tr w:rsidR="00554285" w:rsidRPr="009417AF" w:rsidTr="001538FF">
        <w:tc>
          <w:tcPr>
            <w:tcW w:w="3227" w:type="dxa"/>
          </w:tcPr>
          <w:p w:rsidR="00554285" w:rsidRPr="009417AF" w:rsidRDefault="00554285" w:rsidP="00065EFD">
            <w:pPr>
              <w:rPr>
                <w:lang w:val="en-US"/>
              </w:rPr>
            </w:pPr>
            <w:r>
              <w:rPr>
                <w:lang w:val="en-US"/>
              </w:rPr>
              <w:t>Add Button</w:t>
            </w:r>
          </w:p>
        </w:tc>
        <w:tc>
          <w:tcPr>
            <w:tcW w:w="5985" w:type="dxa"/>
          </w:tcPr>
          <w:p w:rsidR="00554285" w:rsidRPr="009417AF" w:rsidRDefault="00554285" w:rsidP="00065EFD">
            <w:pPr>
              <w:rPr>
                <w:lang w:val="en-US"/>
              </w:rPr>
            </w:pPr>
            <w:r>
              <w:rPr>
                <w:lang w:val="en-US"/>
              </w:rPr>
              <w:t>Button to trigger events</w:t>
            </w:r>
          </w:p>
        </w:tc>
      </w:tr>
      <w:tr w:rsidR="00554285" w:rsidRPr="000F200F" w:rsidTr="001538FF">
        <w:tc>
          <w:tcPr>
            <w:tcW w:w="3227" w:type="dxa"/>
          </w:tcPr>
          <w:p w:rsidR="00554285" w:rsidRPr="009417AF" w:rsidRDefault="00554285" w:rsidP="00065EFD">
            <w:pPr>
              <w:rPr>
                <w:lang w:val="en-US"/>
              </w:rPr>
            </w:pPr>
            <w:r>
              <w:rPr>
                <w:lang w:val="en-US"/>
              </w:rPr>
              <w:t>Add Region</w:t>
            </w:r>
          </w:p>
        </w:tc>
        <w:tc>
          <w:tcPr>
            <w:tcW w:w="5985" w:type="dxa"/>
          </w:tcPr>
          <w:p w:rsidR="00554285" w:rsidRPr="009417AF" w:rsidRDefault="00554285" w:rsidP="00065EFD">
            <w:pPr>
              <w:rPr>
                <w:lang w:val="en-US"/>
              </w:rPr>
            </w:pPr>
            <w:r>
              <w:rPr>
                <w:lang w:val="en-US"/>
              </w:rPr>
              <w:t>Region to divide separate spaces</w:t>
            </w:r>
          </w:p>
        </w:tc>
      </w:tr>
      <w:tr w:rsidR="00554285" w:rsidRPr="000F200F" w:rsidTr="001538FF">
        <w:tc>
          <w:tcPr>
            <w:tcW w:w="3227" w:type="dxa"/>
          </w:tcPr>
          <w:p w:rsidR="00554285" w:rsidRPr="009417AF" w:rsidRDefault="00554285" w:rsidP="00065EFD">
            <w:pPr>
              <w:rPr>
                <w:lang w:val="en-US"/>
              </w:rPr>
            </w:pPr>
            <w:r>
              <w:rPr>
                <w:lang w:val="en-US"/>
              </w:rPr>
              <w:t>Add Icon</w:t>
            </w:r>
          </w:p>
        </w:tc>
        <w:tc>
          <w:tcPr>
            <w:tcW w:w="5985" w:type="dxa"/>
          </w:tcPr>
          <w:p w:rsidR="00554285" w:rsidRPr="009417AF" w:rsidRDefault="00554285" w:rsidP="00065EFD">
            <w:pPr>
              <w:rPr>
                <w:lang w:val="en-US"/>
              </w:rPr>
            </w:pPr>
            <w:r>
              <w:rPr>
                <w:lang w:val="en-US"/>
              </w:rPr>
              <w:t>On/Off icon for indication</w:t>
            </w:r>
          </w:p>
        </w:tc>
      </w:tr>
      <w:tr w:rsidR="00554285" w:rsidRPr="000F200F" w:rsidTr="001538FF">
        <w:tc>
          <w:tcPr>
            <w:tcW w:w="3227" w:type="dxa"/>
          </w:tcPr>
          <w:p w:rsidR="00554285" w:rsidRPr="009417AF" w:rsidRDefault="00554285" w:rsidP="00065EFD">
            <w:pPr>
              <w:rPr>
                <w:lang w:val="en-US"/>
              </w:rPr>
            </w:pPr>
            <w:r>
              <w:rPr>
                <w:lang w:val="en-US"/>
              </w:rPr>
              <w:t>Add Pipes</w:t>
            </w:r>
          </w:p>
        </w:tc>
        <w:tc>
          <w:tcPr>
            <w:tcW w:w="5985" w:type="dxa"/>
          </w:tcPr>
          <w:p w:rsidR="00554285" w:rsidRPr="009417AF" w:rsidRDefault="00554285" w:rsidP="00065EFD">
            <w:pPr>
              <w:rPr>
                <w:lang w:val="en-US"/>
              </w:rPr>
            </w:pPr>
            <w:r>
              <w:rPr>
                <w:lang w:val="en-US"/>
              </w:rPr>
              <w:t>Pipes to show ships piping system</w:t>
            </w:r>
          </w:p>
        </w:tc>
      </w:tr>
      <w:tr w:rsidR="00554285" w:rsidRPr="009417AF" w:rsidTr="001538FF">
        <w:tc>
          <w:tcPr>
            <w:tcW w:w="3227" w:type="dxa"/>
          </w:tcPr>
          <w:p w:rsidR="00554285" w:rsidRPr="009417AF" w:rsidRDefault="00554285" w:rsidP="00065EFD">
            <w:pPr>
              <w:rPr>
                <w:lang w:val="en-US"/>
              </w:rPr>
            </w:pPr>
            <w:r>
              <w:rPr>
                <w:lang w:val="en-US"/>
              </w:rPr>
              <w:t>Add Vector</w:t>
            </w:r>
          </w:p>
        </w:tc>
        <w:tc>
          <w:tcPr>
            <w:tcW w:w="5985" w:type="dxa"/>
          </w:tcPr>
          <w:p w:rsidR="00554285" w:rsidRPr="009417AF" w:rsidRDefault="00554285" w:rsidP="00065EFD">
            <w:pPr>
              <w:rPr>
                <w:lang w:val="en-US"/>
              </w:rPr>
            </w:pPr>
            <w:r>
              <w:rPr>
                <w:lang w:val="en-US"/>
              </w:rPr>
              <w:t>Vector</w:t>
            </w:r>
          </w:p>
        </w:tc>
      </w:tr>
      <w:tr w:rsidR="00554285" w:rsidRPr="009417AF" w:rsidTr="001538FF">
        <w:tc>
          <w:tcPr>
            <w:tcW w:w="3227" w:type="dxa"/>
          </w:tcPr>
          <w:p w:rsidR="00554285" w:rsidRPr="009417AF" w:rsidRDefault="00554285" w:rsidP="00065EFD">
            <w:pPr>
              <w:rPr>
                <w:lang w:val="en-US"/>
              </w:rPr>
            </w:pPr>
            <w:r>
              <w:rPr>
                <w:lang w:val="en-US"/>
              </w:rPr>
              <w:t>Add Trending</w:t>
            </w:r>
          </w:p>
        </w:tc>
        <w:tc>
          <w:tcPr>
            <w:tcW w:w="5985" w:type="dxa"/>
          </w:tcPr>
          <w:p w:rsidR="00554285" w:rsidRPr="009417AF" w:rsidRDefault="00554285" w:rsidP="00065EFD">
            <w:pPr>
              <w:rPr>
                <w:lang w:val="en-US"/>
              </w:rPr>
            </w:pPr>
            <w:r>
              <w:rPr>
                <w:lang w:val="en-US"/>
              </w:rPr>
              <w:t>Trending page (freely adjustable)</w:t>
            </w:r>
          </w:p>
        </w:tc>
      </w:tr>
      <w:tr w:rsidR="00554285" w:rsidRPr="009417AF" w:rsidTr="001538FF">
        <w:tc>
          <w:tcPr>
            <w:tcW w:w="3227" w:type="dxa"/>
          </w:tcPr>
          <w:p w:rsidR="00554285" w:rsidRDefault="00554285" w:rsidP="00065EFD">
            <w:pPr>
              <w:rPr>
                <w:lang w:val="en-US"/>
              </w:rPr>
            </w:pPr>
            <w:r>
              <w:rPr>
                <w:lang w:val="en-US"/>
              </w:rPr>
              <w:t>Add Graph</w:t>
            </w:r>
          </w:p>
        </w:tc>
        <w:tc>
          <w:tcPr>
            <w:tcW w:w="5985" w:type="dxa"/>
          </w:tcPr>
          <w:p w:rsidR="00554285" w:rsidRPr="009417AF" w:rsidRDefault="00554285" w:rsidP="00065EFD">
            <w:pPr>
              <w:rPr>
                <w:lang w:val="en-US"/>
              </w:rPr>
            </w:pPr>
            <w:r>
              <w:rPr>
                <w:lang w:val="en-US"/>
              </w:rPr>
              <w:t>Graphic visualization of data</w:t>
            </w:r>
          </w:p>
        </w:tc>
      </w:tr>
      <w:tr w:rsidR="00554285" w:rsidRPr="009417AF" w:rsidTr="001538FF">
        <w:tc>
          <w:tcPr>
            <w:tcW w:w="3227" w:type="dxa"/>
          </w:tcPr>
          <w:p w:rsidR="00554285" w:rsidRDefault="00554285" w:rsidP="00065EFD">
            <w:pPr>
              <w:rPr>
                <w:lang w:val="en-US"/>
              </w:rPr>
            </w:pPr>
            <w:r>
              <w:rPr>
                <w:lang w:val="en-US"/>
              </w:rPr>
              <w:t>Add Joystick</w:t>
            </w:r>
          </w:p>
        </w:tc>
        <w:tc>
          <w:tcPr>
            <w:tcW w:w="5985" w:type="dxa"/>
          </w:tcPr>
          <w:p w:rsidR="00554285" w:rsidRPr="009417AF" w:rsidRDefault="00554285" w:rsidP="00065EFD">
            <w:pPr>
              <w:rPr>
                <w:lang w:val="en-US"/>
              </w:rPr>
            </w:pPr>
            <w:r>
              <w:rPr>
                <w:lang w:val="en-US"/>
              </w:rPr>
              <w:t>Joystick for control</w:t>
            </w:r>
          </w:p>
        </w:tc>
      </w:tr>
      <w:tr w:rsidR="00554285" w:rsidRPr="000F200F" w:rsidTr="001538FF">
        <w:tc>
          <w:tcPr>
            <w:tcW w:w="3227" w:type="dxa"/>
          </w:tcPr>
          <w:p w:rsidR="00554285" w:rsidRDefault="00554285" w:rsidP="00065EFD">
            <w:pPr>
              <w:rPr>
                <w:lang w:val="en-US"/>
              </w:rPr>
            </w:pPr>
            <w:r>
              <w:rPr>
                <w:lang w:val="en-US"/>
              </w:rPr>
              <w:t>Add DP View</w:t>
            </w:r>
          </w:p>
        </w:tc>
        <w:tc>
          <w:tcPr>
            <w:tcW w:w="5985" w:type="dxa"/>
          </w:tcPr>
          <w:p w:rsidR="00554285" w:rsidRPr="009417AF" w:rsidRDefault="00554285" w:rsidP="00065EFD">
            <w:pPr>
              <w:rPr>
                <w:lang w:val="en-US"/>
              </w:rPr>
            </w:pPr>
            <w:r>
              <w:rPr>
                <w:lang w:val="en-US"/>
              </w:rPr>
              <w:t>Dynamic view of ship for DP</w:t>
            </w:r>
          </w:p>
        </w:tc>
      </w:tr>
      <w:tr w:rsidR="00554285" w:rsidRPr="009417AF" w:rsidTr="001538FF">
        <w:tc>
          <w:tcPr>
            <w:tcW w:w="3227" w:type="dxa"/>
          </w:tcPr>
          <w:p w:rsidR="00554285" w:rsidRDefault="00554285" w:rsidP="00065EFD">
            <w:pPr>
              <w:rPr>
                <w:lang w:val="en-US"/>
              </w:rPr>
            </w:pPr>
            <w:r>
              <w:rPr>
                <w:lang w:val="en-US"/>
              </w:rPr>
              <w:t>Add Compass View</w:t>
            </w:r>
          </w:p>
        </w:tc>
        <w:tc>
          <w:tcPr>
            <w:tcW w:w="5985" w:type="dxa"/>
          </w:tcPr>
          <w:p w:rsidR="00554285" w:rsidRPr="009417AF" w:rsidRDefault="00554285" w:rsidP="00065EFD">
            <w:pPr>
              <w:rPr>
                <w:lang w:val="en-US"/>
              </w:rPr>
            </w:pPr>
            <w:r>
              <w:rPr>
                <w:lang w:val="en-US"/>
              </w:rPr>
              <w:t>Show compass</w:t>
            </w:r>
          </w:p>
        </w:tc>
      </w:tr>
      <w:tr w:rsidR="00554285" w:rsidRPr="009417AF" w:rsidTr="001538FF">
        <w:tc>
          <w:tcPr>
            <w:tcW w:w="3227" w:type="dxa"/>
          </w:tcPr>
          <w:p w:rsidR="00554285" w:rsidRDefault="00554285" w:rsidP="00065EFD">
            <w:pPr>
              <w:rPr>
                <w:lang w:val="en-US"/>
              </w:rPr>
            </w:pPr>
            <w:r>
              <w:rPr>
                <w:lang w:val="en-US"/>
              </w:rPr>
              <w:t>Add Propulsion View</w:t>
            </w:r>
          </w:p>
        </w:tc>
        <w:tc>
          <w:tcPr>
            <w:tcW w:w="5985" w:type="dxa"/>
          </w:tcPr>
          <w:p w:rsidR="00554285" w:rsidRPr="009417AF" w:rsidRDefault="00554285" w:rsidP="00065EFD">
            <w:pPr>
              <w:rPr>
                <w:lang w:val="en-US"/>
              </w:rPr>
            </w:pPr>
            <w:r>
              <w:rPr>
                <w:lang w:val="en-US"/>
              </w:rPr>
              <w:t>Propulsion</w:t>
            </w:r>
          </w:p>
        </w:tc>
      </w:tr>
      <w:tr w:rsidR="00554285" w:rsidRPr="009417AF" w:rsidTr="001538FF">
        <w:tc>
          <w:tcPr>
            <w:tcW w:w="3227" w:type="dxa"/>
          </w:tcPr>
          <w:p w:rsidR="00554285" w:rsidRDefault="00554285" w:rsidP="00065EFD">
            <w:pPr>
              <w:rPr>
                <w:lang w:val="en-US"/>
              </w:rPr>
            </w:pPr>
            <w:r>
              <w:rPr>
                <w:lang w:val="en-US"/>
              </w:rPr>
              <w:t>Add Front View</w:t>
            </w:r>
          </w:p>
        </w:tc>
        <w:tc>
          <w:tcPr>
            <w:tcW w:w="5985" w:type="dxa"/>
          </w:tcPr>
          <w:p w:rsidR="00554285" w:rsidRPr="009417AF" w:rsidRDefault="00554285" w:rsidP="00065EFD">
            <w:pPr>
              <w:rPr>
                <w:lang w:val="en-US"/>
              </w:rPr>
            </w:pPr>
            <w:r>
              <w:rPr>
                <w:lang w:val="en-US"/>
              </w:rPr>
              <w:t>For DP</w:t>
            </w:r>
          </w:p>
        </w:tc>
      </w:tr>
      <w:tr w:rsidR="00554285" w:rsidRPr="009417AF" w:rsidTr="001538FF">
        <w:tc>
          <w:tcPr>
            <w:tcW w:w="3227" w:type="dxa"/>
          </w:tcPr>
          <w:p w:rsidR="00554285" w:rsidRDefault="00554285" w:rsidP="00065EFD">
            <w:pPr>
              <w:rPr>
                <w:lang w:val="en-US"/>
              </w:rPr>
            </w:pPr>
            <w:r>
              <w:rPr>
                <w:lang w:val="en-US"/>
              </w:rPr>
              <w:lastRenderedPageBreak/>
              <w:t>Add Side View</w:t>
            </w:r>
          </w:p>
        </w:tc>
        <w:tc>
          <w:tcPr>
            <w:tcW w:w="5985" w:type="dxa"/>
          </w:tcPr>
          <w:p w:rsidR="00554285" w:rsidRPr="009417AF" w:rsidRDefault="00554285" w:rsidP="00065EFD">
            <w:pPr>
              <w:rPr>
                <w:lang w:val="en-US"/>
              </w:rPr>
            </w:pPr>
            <w:r>
              <w:rPr>
                <w:lang w:val="en-US"/>
              </w:rPr>
              <w:t>For DP</w:t>
            </w:r>
          </w:p>
        </w:tc>
      </w:tr>
      <w:tr w:rsidR="00554285" w:rsidRPr="009417AF" w:rsidTr="001538FF">
        <w:tc>
          <w:tcPr>
            <w:tcW w:w="3227" w:type="dxa"/>
          </w:tcPr>
          <w:p w:rsidR="00554285" w:rsidRDefault="00554285" w:rsidP="00065EFD">
            <w:pPr>
              <w:rPr>
                <w:lang w:val="en-US"/>
              </w:rPr>
            </w:pPr>
            <w:r>
              <w:rPr>
                <w:lang w:val="en-US"/>
              </w:rPr>
              <w:t>Add Top View</w:t>
            </w:r>
          </w:p>
        </w:tc>
        <w:tc>
          <w:tcPr>
            <w:tcW w:w="5985" w:type="dxa"/>
          </w:tcPr>
          <w:p w:rsidR="00554285" w:rsidRPr="009417AF" w:rsidRDefault="00554285" w:rsidP="00065EFD">
            <w:pPr>
              <w:rPr>
                <w:lang w:val="en-US"/>
              </w:rPr>
            </w:pPr>
            <w:r>
              <w:rPr>
                <w:lang w:val="en-US"/>
              </w:rPr>
              <w:t>For DP</w:t>
            </w:r>
          </w:p>
        </w:tc>
      </w:tr>
      <w:tr w:rsidR="00554285" w:rsidRPr="009417AF" w:rsidTr="001538FF">
        <w:tc>
          <w:tcPr>
            <w:tcW w:w="3227" w:type="dxa"/>
          </w:tcPr>
          <w:p w:rsidR="00554285" w:rsidRDefault="00554285" w:rsidP="00065EFD">
            <w:pPr>
              <w:rPr>
                <w:lang w:val="en-US"/>
              </w:rPr>
            </w:pPr>
            <w:r>
              <w:rPr>
                <w:lang w:val="en-US"/>
              </w:rPr>
              <w:t>Add Instrument</w:t>
            </w:r>
          </w:p>
        </w:tc>
        <w:tc>
          <w:tcPr>
            <w:tcW w:w="5985" w:type="dxa"/>
          </w:tcPr>
          <w:p w:rsidR="00554285" w:rsidRPr="009417AF" w:rsidRDefault="00554285" w:rsidP="00065EFD">
            <w:pPr>
              <w:rPr>
                <w:lang w:val="en-US"/>
              </w:rPr>
            </w:pPr>
            <w:r>
              <w:rPr>
                <w:lang w:val="en-US"/>
              </w:rPr>
              <w:t>Instrument for data sensors</w:t>
            </w:r>
          </w:p>
        </w:tc>
      </w:tr>
      <w:tr w:rsidR="00554285" w:rsidRPr="000F200F" w:rsidTr="001538FF">
        <w:tc>
          <w:tcPr>
            <w:tcW w:w="3227" w:type="dxa"/>
          </w:tcPr>
          <w:p w:rsidR="00554285" w:rsidRDefault="00554285" w:rsidP="00065EFD">
            <w:pPr>
              <w:rPr>
                <w:lang w:val="en-US"/>
              </w:rPr>
            </w:pPr>
            <w:r>
              <w:rPr>
                <w:lang w:val="en-US"/>
              </w:rPr>
              <w:t>Add Indicator</w:t>
            </w:r>
          </w:p>
        </w:tc>
        <w:tc>
          <w:tcPr>
            <w:tcW w:w="5985" w:type="dxa"/>
          </w:tcPr>
          <w:p w:rsidR="00554285" w:rsidRPr="009417AF" w:rsidRDefault="00554285" w:rsidP="00065EFD">
            <w:pPr>
              <w:rPr>
                <w:lang w:val="en-US"/>
              </w:rPr>
            </w:pPr>
            <w:r>
              <w:rPr>
                <w:lang w:val="en-US"/>
              </w:rPr>
              <w:t>Small indicator mostly for engine data</w:t>
            </w:r>
          </w:p>
        </w:tc>
      </w:tr>
      <w:tr w:rsidR="00554285" w:rsidRPr="009417AF" w:rsidTr="001538FF">
        <w:tc>
          <w:tcPr>
            <w:tcW w:w="3227" w:type="dxa"/>
          </w:tcPr>
          <w:p w:rsidR="00554285" w:rsidRDefault="00554285" w:rsidP="00065EFD">
            <w:pPr>
              <w:rPr>
                <w:lang w:val="en-US"/>
              </w:rPr>
            </w:pPr>
            <w:r>
              <w:rPr>
                <w:lang w:val="en-US"/>
              </w:rPr>
              <w:t>Add Left Indicator</w:t>
            </w:r>
          </w:p>
        </w:tc>
        <w:tc>
          <w:tcPr>
            <w:tcW w:w="5985" w:type="dxa"/>
          </w:tcPr>
          <w:p w:rsidR="00554285" w:rsidRPr="009417AF" w:rsidRDefault="00554285" w:rsidP="00065EFD">
            <w:pPr>
              <w:rPr>
                <w:lang w:val="en-US"/>
              </w:rPr>
            </w:pPr>
            <w:r>
              <w:rPr>
                <w:lang w:val="en-US"/>
              </w:rPr>
              <w:t>Variation on indicator</w:t>
            </w:r>
          </w:p>
        </w:tc>
      </w:tr>
      <w:tr w:rsidR="00554285" w:rsidRPr="009417AF" w:rsidTr="001538FF">
        <w:tc>
          <w:tcPr>
            <w:tcW w:w="3227" w:type="dxa"/>
          </w:tcPr>
          <w:p w:rsidR="00554285" w:rsidRDefault="00554285" w:rsidP="00065EFD">
            <w:pPr>
              <w:rPr>
                <w:lang w:val="en-US"/>
              </w:rPr>
            </w:pPr>
            <w:r>
              <w:rPr>
                <w:lang w:val="en-US"/>
              </w:rPr>
              <w:t>Add Top Indicator</w:t>
            </w:r>
          </w:p>
        </w:tc>
        <w:tc>
          <w:tcPr>
            <w:tcW w:w="5985" w:type="dxa"/>
          </w:tcPr>
          <w:p w:rsidR="00554285" w:rsidRPr="009417AF" w:rsidRDefault="00554285" w:rsidP="00065EFD">
            <w:pPr>
              <w:rPr>
                <w:lang w:val="en-US"/>
              </w:rPr>
            </w:pPr>
            <w:r>
              <w:rPr>
                <w:lang w:val="en-US"/>
              </w:rPr>
              <w:t>Variation on indicator</w:t>
            </w:r>
          </w:p>
        </w:tc>
      </w:tr>
      <w:tr w:rsidR="00554285" w:rsidRPr="009417AF" w:rsidTr="001538FF">
        <w:tc>
          <w:tcPr>
            <w:tcW w:w="3227" w:type="dxa"/>
          </w:tcPr>
          <w:p w:rsidR="00554285" w:rsidRDefault="00554285" w:rsidP="00065EFD">
            <w:pPr>
              <w:rPr>
                <w:lang w:val="en-US"/>
              </w:rPr>
            </w:pPr>
            <w:r>
              <w:rPr>
                <w:lang w:val="en-US"/>
              </w:rPr>
              <w:t>Add Right Indicator</w:t>
            </w:r>
          </w:p>
        </w:tc>
        <w:tc>
          <w:tcPr>
            <w:tcW w:w="5985" w:type="dxa"/>
          </w:tcPr>
          <w:p w:rsidR="00554285" w:rsidRPr="009417AF" w:rsidRDefault="00554285" w:rsidP="00065EFD">
            <w:pPr>
              <w:rPr>
                <w:lang w:val="en-US"/>
              </w:rPr>
            </w:pPr>
            <w:r>
              <w:rPr>
                <w:lang w:val="en-US"/>
              </w:rPr>
              <w:t>Variation on indicator</w:t>
            </w:r>
          </w:p>
        </w:tc>
      </w:tr>
      <w:tr w:rsidR="00554285" w:rsidRPr="009417AF" w:rsidTr="001538FF">
        <w:tc>
          <w:tcPr>
            <w:tcW w:w="3227" w:type="dxa"/>
          </w:tcPr>
          <w:p w:rsidR="00554285" w:rsidRDefault="00554285" w:rsidP="00065EFD">
            <w:pPr>
              <w:rPr>
                <w:lang w:val="en-US"/>
              </w:rPr>
            </w:pPr>
            <w:r>
              <w:rPr>
                <w:lang w:val="en-US"/>
              </w:rPr>
              <w:t>Add Bottom Indicator</w:t>
            </w:r>
          </w:p>
        </w:tc>
        <w:tc>
          <w:tcPr>
            <w:tcW w:w="5985" w:type="dxa"/>
          </w:tcPr>
          <w:p w:rsidR="00554285" w:rsidRPr="009417AF" w:rsidRDefault="00554285" w:rsidP="00065EFD">
            <w:pPr>
              <w:rPr>
                <w:lang w:val="en-US"/>
              </w:rPr>
            </w:pPr>
            <w:r>
              <w:rPr>
                <w:lang w:val="en-US"/>
              </w:rPr>
              <w:t>Variation on indicator</w:t>
            </w:r>
          </w:p>
        </w:tc>
      </w:tr>
      <w:tr w:rsidR="00554285" w:rsidRPr="000F200F" w:rsidTr="001538FF">
        <w:tc>
          <w:tcPr>
            <w:tcW w:w="3227" w:type="dxa"/>
          </w:tcPr>
          <w:p w:rsidR="00554285" w:rsidRDefault="00554285" w:rsidP="00065EFD">
            <w:pPr>
              <w:rPr>
                <w:lang w:val="en-US"/>
              </w:rPr>
            </w:pPr>
            <w:r>
              <w:rPr>
                <w:lang w:val="en-US"/>
              </w:rPr>
              <w:t>Export Object List</w:t>
            </w:r>
            <w:r w:rsidR="001538FF">
              <w:rPr>
                <w:lang w:val="en-US"/>
              </w:rPr>
              <w:t xml:space="preserve"> (assigned)</w:t>
            </w:r>
          </w:p>
        </w:tc>
        <w:tc>
          <w:tcPr>
            <w:tcW w:w="5985" w:type="dxa"/>
          </w:tcPr>
          <w:p w:rsidR="001538FF" w:rsidRPr="009417AF" w:rsidRDefault="00554285" w:rsidP="00065EFD">
            <w:pPr>
              <w:rPr>
                <w:lang w:val="en-US"/>
              </w:rPr>
            </w:pPr>
            <w:r>
              <w:rPr>
                <w:lang w:val="en-US"/>
              </w:rPr>
              <w:t>Export tool for assigning mimic</w:t>
            </w:r>
            <w:r w:rsidR="007066B3">
              <w:rPr>
                <w:lang w:val="en-US"/>
              </w:rPr>
              <w:t xml:space="preserve"> (assigned objects)</w:t>
            </w:r>
          </w:p>
        </w:tc>
      </w:tr>
      <w:tr w:rsidR="007066B3" w:rsidRPr="000F200F" w:rsidTr="001538FF">
        <w:tc>
          <w:tcPr>
            <w:tcW w:w="3227" w:type="dxa"/>
          </w:tcPr>
          <w:p w:rsidR="007066B3" w:rsidRDefault="007066B3" w:rsidP="00065EFD">
            <w:pPr>
              <w:rPr>
                <w:lang w:val="en-US"/>
              </w:rPr>
            </w:pPr>
            <w:r>
              <w:rPr>
                <w:lang w:val="en-US"/>
              </w:rPr>
              <w:t>Export Object List (all)</w:t>
            </w:r>
          </w:p>
        </w:tc>
        <w:tc>
          <w:tcPr>
            <w:tcW w:w="5985" w:type="dxa"/>
          </w:tcPr>
          <w:p w:rsidR="007066B3" w:rsidRPr="009417AF" w:rsidRDefault="007066B3" w:rsidP="007066B3">
            <w:pPr>
              <w:rPr>
                <w:lang w:val="en-US"/>
              </w:rPr>
            </w:pPr>
            <w:r>
              <w:rPr>
                <w:lang w:val="en-US"/>
              </w:rPr>
              <w:t>Export tool for assigning mimic (all objects)</w:t>
            </w:r>
          </w:p>
        </w:tc>
      </w:tr>
      <w:tr w:rsidR="007066B3" w:rsidRPr="009417AF" w:rsidTr="001538FF">
        <w:tc>
          <w:tcPr>
            <w:tcW w:w="3227" w:type="dxa"/>
          </w:tcPr>
          <w:p w:rsidR="007066B3" w:rsidRDefault="007066B3" w:rsidP="001538FF">
            <w:pPr>
              <w:rPr>
                <w:lang w:val="en-US"/>
              </w:rPr>
            </w:pPr>
            <w:r>
              <w:rPr>
                <w:lang w:val="en-US"/>
              </w:rPr>
              <w:t>Import Object List</w:t>
            </w:r>
          </w:p>
        </w:tc>
        <w:tc>
          <w:tcPr>
            <w:tcW w:w="5985" w:type="dxa"/>
          </w:tcPr>
          <w:p w:rsidR="007066B3" w:rsidRPr="009417AF" w:rsidRDefault="007066B3" w:rsidP="001538FF">
            <w:pPr>
              <w:rPr>
                <w:lang w:val="en-US"/>
              </w:rPr>
            </w:pPr>
            <w:r>
              <w:rPr>
                <w:lang w:val="en-US"/>
              </w:rPr>
              <w:t>Import tool for assigning mimic</w:t>
            </w:r>
          </w:p>
        </w:tc>
      </w:tr>
      <w:tr w:rsidR="007066B3" w:rsidRPr="009417AF" w:rsidTr="001538FF">
        <w:tc>
          <w:tcPr>
            <w:tcW w:w="3227" w:type="dxa"/>
          </w:tcPr>
          <w:p w:rsidR="007066B3" w:rsidRDefault="007066B3" w:rsidP="001538FF">
            <w:pPr>
              <w:rPr>
                <w:lang w:val="en-US"/>
              </w:rPr>
            </w:pPr>
            <w:r>
              <w:rPr>
                <w:lang w:val="en-US"/>
              </w:rPr>
              <w:t>Close Edit Mode</w:t>
            </w:r>
          </w:p>
        </w:tc>
        <w:tc>
          <w:tcPr>
            <w:tcW w:w="5985" w:type="dxa"/>
          </w:tcPr>
          <w:p w:rsidR="007066B3" w:rsidRPr="009417AF" w:rsidRDefault="007066B3" w:rsidP="001538FF">
            <w:pPr>
              <w:rPr>
                <w:lang w:val="en-US"/>
              </w:rPr>
            </w:pPr>
            <w:r>
              <w:rPr>
                <w:lang w:val="en-US"/>
              </w:rPr>
              <w:t xml:space="preserve">Close the editing mode </w:t>
            </w:r>
          </w:p>
        </w:tc>
      </w:tr>
    </w:tbl>
    <w:p w:rsidR="00554285" w:rsidRDefault="00554285" w:rsidP="00554285">
      <w:pPr>
        <w:pStyle w:val="Onderschrift"/>
      </w:pPr>
      <w:bookmarkStart w:id="34" w:name="_Toc357087520"/>
      <w:r>
        <w:t xml:space="preserve">Table </w:t>
      </w:r>
      <w:r w:rsidR="00CD7632">
        <w:fldChar w:fldCharType="begin"/>
      </w:r>
      <w:r w:rsidR="00CD7632">
        <w:instrText xml:space="preserve"> STYLEREF 1 \s </w:instrText>
      </w:r>
      <w:r w:rsidR="00CD7632">
        <w:fldChar w:fldCharType="separate"/>
      </w:r>
      <w:r w:rsidR="00C5269B">
        <w:rPr>
          <w:noProof/>
        </w:rPr>
        <w:t>9</w:t>
      </w:r>
      <w:r w:rsidR="00CD7632">
        <w:fldChar w:fldCharType="end"/>
      </w:r>
      <w:r w:rsidR="00CD7632">
        <w:noBreakHyphen/>
      </w:r>
      <w:r w:rsidR="00CD7632">
        <w:fldChar w:fldCharType="begin"/>
      </w:r>
      <w:r w:rsidR="00CD7632">
        <w:instrText xml:space="preserve"> SEQ Table \* ARABIC \s 1 </w:instrText>
      </w:r>
      <w:r w:rsidR="00CD7632">
        <w:fldChar w:fldCharType="separate"/>
      </w:r>
      <w:r w:rsidR="00C5269B">
        <w:rPr>
          <w:noProof/>
        </w:rPr>
        <w:t>1</w:t>
      </w:r>
      <w:r w:rsidR="00CD7632">
        <w:fldChar w:fldCharType="end"/>
      </w:r>
      <w:r>
        <w:t>: Mimic options</w:t>
      </w:r>
      <w:bookmarkEnd w:id="34"/>
    </w:p>
    <w:p w:rsidR="00554285" w:rsidRDefault="00554285" w:rsidP="00554285">
      <w:r>
        <w:t>Before getting into the designing part of the mimics, first lets address the different mimic options with an example.</w:t>
      </w:r>
    </w:p>
    <w:p w:rsidR="00554285" w:rsidRDefault="00554285" w:rsidP="00554285"/>
    <w:p w:rsidR="00554285" w:rsidRDefault="00A238A8" w:rsidP="00A238A8">
      <w:pPr>
        <w:pStyle w:val="Kop3"/>
      </w:pPr>
      <w:bookmarkStart w:id="35" w:name="_Toc357087383"/>
      <w:r>
        <w:t>Label</w:t>
      </w:r>
      <w:bookmarkEnd w:id="35"/>
    </w:p>
    <w:p w:rsidR="00A238A8" w:rsidRPr="00A238A8" w:rsidRDefault="00A238A8" w:rsidP="00A238A8">
      <w:r>
        <w:t xml:space="preserve">A label is a free to choose text frame. Right-click and choose “Add Label” and then draw a region with your mouse on the place where you want the label to be (see </w:t>
      </w:r>
      <w:r w:rsidR="00065EFD">
        <w:fldChar w:fldCharType="begin"/>
      </w:r>
      <w:r w:rsidR="00065EFD">
        <w:instrText xml:space="preserve"> REF _Ref345066794 \h </w:instrText>
      </w:r>
      <w:r w:rsidR="00065EFD">
        <w:fldChar w:fldCharType="separate"/>
      </w:r>
      <w:r w:rsidR="00C5269B">
        <w:t xml:space="preserve">Figure </w:t>
      </w:r>
      <w:r w:rsidR="00C5269B">
        <w:rPr>
          <w:noProof/>
        </w:rPr>
        <w:t>9</w:t>
      </w:r>
      <w:r w:rsidR="00C5269B">
        <w:noBreakHyphen/>
      </w:r>
      <w:r w:rsidR="00C5269B">
        <w:rPr>
          <w:noProof/>
        </w:rPr>
        <w:t>6</w:t>
      </w:r>
      <w:r w:rsidR="00065EFD">
        <w:fldChar w:fldCharType="end"/>
      </w:r>
      <w:r>
        <w:t xml:space="preserve">). Don’t worry about the exact position or measurement, you can adjust that later. At the bottom of the mimic page you now find a window where you can change the settings for this label (see </w:t>
      </w:r>
      <w:r w:rsidR="00065EFD">
        <w:fldChar w:fldCharType="begin"/>
      </w:r>
      <w:r w:rsidR="00065EFD">
        <w:instrText xml:space="preserve"> REF _Ref345066810 \h </w:instrText>
      </w:r>
      <w:r w:rsidR="00065EFD">
        <w:fldChar w:fldCharType="separate"/>
      </w:r>
      <w:r w:rsidR="00C5269B">
        <w:t xml:space="preserve">Figure </w:t>
      </w:r>
      <w:r w:rsidR="00C5269B">
        <w:rPr>
          <w:noProof/>
        </w:rPr>
        <w:t>9</w:t>
      </w:r>
      <w:r w:rsidR="00C5269B">
        <w:noBreakHyphen/>
      </w:r>
      <w:r w:rsidR="00C5269B">
        <w:rPr>
          <w:noProof/>
        </w:rPr>
        <w:t>7</w:t>
      </w:r>
      <w:r w:rsidR="00065EFD">
        <w:fldChar w:fldCharType="end"/>
      </w:r>
      <w:r>
        <w:t>). Here we put a free text in that will be represented in the label region on the mimic page.</w:t>
      </w:r>
    </w:p>
    <w:p w:rsidR="00E34C2B" w:rsidRDefault="00E34C2B" w:rsidP="000F200F">
      <w:pPr>
        <w:rPr>
          <w:lang w:val="en-US"/>
        </w:rPr>
      </w:pPr>
    </w:p>
    <w:p w:rsidR="00E34C2B" w:rsidRDefault="00A238A8" w:rsidP="000F200F">
      <w:pPr>
        <w:rPr>
          <w:lang w:val="en-US"/>
        </w:rPr>
      </w:pPr>
      <w:r>
        <w:rPr>
          <w:noProof/>
          <w:lang w:val="nl-NL" w:eastAsia="nl-NL"/>
        </w:rPr>
        <w:drawing>
          <wp:inline distT="0" distB="0" distL="0" distR="0" wp14:anchorId="6D5DA040" wp14:editId="3BD9985C">
            <wp:extent cx="1876425" cy="6286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76425" cy="628650"/>
                    </a:xfrm>
                    <a:prstGeom prst="rect">
                      <a:avLst/>
                    </a:prstGeom>
                  </pic:spPr>
                </pic:pic>
              </a:graphicData>
            </a:graphic>
          </wp:inline>
        </w:drawing>
      </w:r>
    </w:p>
    <w:p w:rsidR="00A238A8" w:rsidRDefault="0067337E" w:rsidP="00065EFD">
      <w:pPr>
        <w:pStyle w:val="Onderschrift"/>
      </w:pPr>
      <w:bookmarkStart w:id="36" w:name="_Ref345066794"/>
      <w:bookmarkStart w:id="37" w:name="_Toc357087432"/>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6</w:t>
      </w:r>
      <w:r w:rsidR="00C77BD5">
        <w:fldChar w:fldCharType="end"/>
      </w:r>
      <w:bookmarkEnd w:id="36"/>
      <w:r w:rsidR="00A238A8">
        <w:t>: Label region</w:t>
      </w:r>
      <w:bookmarkEnd w:id="37"/>
    </w:p>
    <w:p w:rsidR="00A238A8" w:rsidRDefault="00A238A8" w:rsidP="00A238A8">
      <w:r>
        <w:rPr>
          <w:noProof/>
          <w:lang w:val="nl-NL" w:eastAsia="nl-NL"/>
        </w:rPr>
        <w:drawing>
          <wp:inline distT="0" distB="0" distL="0" distR="0" wp14:anchorId="25B6C47C" wp14:editId="6F9C9253">
            <wp:extent cx="5760720" cy="1292469"/>
            <wp:effectExtent l="0" t="0" r="0" b="317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292469"/>
                    </a:xfrm>
                    <a:prstGeom prst="rect">
                      <a:avLst/>
                    </a:prstGeom>
                  </pic:spPr>
                </pic:pic>
              </a:graphicData>
            </a:graphic>
          </wp:inline>
        </w:drawing>
      </w:r>
    </w:p>
    <w:p w:rsidR="00A238A8" w:rsidRDefault="0067337E" w:rsidP="00065EFD">
      <w:pPr>
        <w:pStyle w:val="Onderschrift"/>
      </w:pPr>
      <w:bookmarkStart w:id="38" w:name="_Ref345066810"/>
      <w:bookmarkStart w:id="39" w:name="_Toc357087433"/>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7</w:t>
      </w:r>
      <w:r w:rsidR="00C77BD5">
        <w:fldChar w:fldCharType="end"/>
      </w:r>
      <w:bookmarkEnd w:id="38"/>
      <w:r w:rsidR="00A238A8">
        <w:t>: Label editing</w:t>
      </w:r>
      <w:bookmarkEnd w:id="39"/>
    </w:p>
    <w:p w:rsidR="00A238A8" w:rsidRPr="00A238A8" w:rsidRDefault="00A238A8" w:rsidP="00A238A8">
      <w:r>
        <w:t xml:space="preserve">Besides the </w:t>
      </w:r>
      <w:proofErr w:type="spellStart"/>
      <w:r>
        <w:t>color</w:t>
      </w:r>
      <w:proofErr w:type="spellEnd"/>
      <w:r>
        <w:t xml:space="preserve"> of the text, you can also choose for a thin font</w:t>
      </w:r>
      <w:r w:rsidR="0067337E">
        <w:t>.</w:t>
      </w:r>
    </w:p>
    <w:p w:rsidR="00E34C2B" w:rsidRDefault="00E34C2B" w:rsidP="000F200F">
      <w:pPr>
        <w:rPr>
          <w:lang w:val="en-US"/>
        </w:rPr>
      </w:pPr>
    </w:p>
    <w:p w:rsidR="00E34C2B" w:rsidRDefault="007D7507" w:rsidP="000F200F">
      <w:pPr>
        <w:rPr>
          <w:lang w:val="en-US"/>
        </w:rPr>
      </w:pPr>
      <w:r>
        <w:rPr>
          <w:lang w:val="en-US"/>
        </w:rPr>
        <w:t>If you choose the digital value and leave the text box blank, the label will show the comment of the digital value in the label box on the mimic.</w:t>
      </w:r>
    </w:p>
    <w:p w:rsidR="00E34C2B" w:rsidRDefault="00E34C2B" w:rsidP="000F200F">
      <w:pPr>
        <w:rPr>
          <w:lang w:val="en-US"/>
        </w:rPr>
      </w:pPr>
    </w:p>
    <w:p w:rsidR="00E34C2B" w:rsidRDefault="00E34C2B" w:rsidP="000F200F">
      <w:pPr>
        <w:rPr>
          <w:lang w:val="en-US"/>
        </w:rPr>
      </w:pPr>
    </w:p>
    <w:p w:rsidR="00E34C2B" w:rsidRDefault="0067337E" w:rsidP="0067337E">
      <w:pPr>
        <w:pStyle w:val="Kop3"/>
        <w:rPr>
          <w:lang w:val="en-US"/>
        </w:rPr>
      </w:pPr>
      <w:bookmarkStart w:id="40" w:name="_Toc357087384"/>
      <w:r>
        <w:rPr>
          <w:lang w:val="en-US"/>
        </w:rPr>
        <w:lastRenderedPageBreak/>
        <w:t>Value</w:t>
      </w:r>
      <w:bookmarkEnd w:id="40"/>
    </w:p>
    <w:p w:rsidR="0067337E" w:rsidRDefault="0067337E" w:rsidP="0067337E">
      <w:pPr>
        <w:rPr>
          <w:lang w:val="en-US"/>
        </w:rPr>
      </w:pPr>
      <w:r>
        <w:rPr>
          <w:lang w:val="en-US"/>
        </w:rPr>
        <w:t xml:space="preserve">A value field represents any given value that is coming in to the FT NavVision© system. Same as with the label, choose “Add Value” and draw a region where you want to have this value represented (see </w:t>
      </w:r>
      <w:r w:rsidR="00065EFD">
        <w:rPr>
          <w:lang w:val="en-US"/>
        </w:rPr>
        <w:fldChar w:fldCharType="begin"/>
      </w:r>
      <w:r w:rsidR="00065EFD">
        <w:rPr>
          <w:lang w:val="en-US"/>
        </w:rPr>
        <w:instrText xml:space="preserve"> REF _Ref345066821 \h </w:instrText>
      </w:r>
      <w:r w:rsidR="00065EFD">
        <w:rPr>
          <w:lang w:val="en-US"/>
        </w:rPr>
      </w:r>
      <w:r w:rsidR="00065EFD">
        <w:rPr>
          <w:lang w:val="en-US"/>
        </w:rPr>
        <w:fldChar w:fldCharType="separate"/>
      </w:r>
      <w:r w:rsidR="00C5269B">
        <w:t xml:space="preserve">Figure </w:t>
      </w:r>
      <w:r w:rsidR="00C5269B">
        <w:rPr>
          <w:noProof/>
        </w:rPr>
        <w:t>9</w:t>
      </w:r>
      <w:r w:rsidR="00C5269B">
        <w:noBreakHyphen/>
      </w:r>
      <w:r w:rsidR="00C5269B">
        <w:rPr>
          <w:noProof/>
        </w:rPr>
        <w:t>8</w:t>
      </w:r>
      <w:r w:rsidR="00065EFD">
        <w:rPr>
          <w:lang w:val="en-US"/>
        </w:rPr>
        <w:fldChar w:fldCharType="end"/>
      </w:r>
      <w:r>
        <w:rPr>
          <w:lang w:val="en-US"/>
        </w:rPr>
        <w:t xml:space="preserve">). Now in the editing window you can choose the sensor of which you want the value to be shown (see </w:t>
      </w:r>
      <w:r w:rsidR="00065EFD">
        <w:rPr>
          <w:lang w:val="en-US"/>
        </w:rPr>
        <w:fldChar w:fldCharType="begin"/>
      </w:r>
      <w:r w:rsidR="00065EFD">
        <w:rPr>
          <w:lang w:val="en-US"/>
        </w:rPr>
        <w:instrText xml:space="preserve"> REF _Ref345066828 \h </w:instrText>
      </w:r>
      <w:r w:rsidR="00065EFD">
        <w:rPr>
          <w:lang w:val="en-US"/>
        </w:rPr>
      </w:r>
      <w:r w:rsidR="00065EFD">
        <w:rPr>
          <w:lang w:val="en-US"/>
        </w:rPr>
        <w:fldChar w:fldCharType="separate"/>
      </w:r>
      <w:r w:rsidR="00C5269B">
        <w:t xml:space="preserve">Figure </w:t>
      </w:r>
      <w:r w:rsidR="00C5269B">
        <w:rPr>
          <w:noProof/>
        </w:rPr>
        <w:t>9</w:t>
      </w:r>
      <w:r w:rsidR="00C5269B">
        <w:noBreakHyphen/>
      </w:r>
      <w:r w:rsidR="00C5269B">
        <w:rPr>
          <w:noProof/>
        </w:rPr>
        <w:t>9</w:t>
      </w:r>
      <w:r w:rsidR="00065EFD">
        <w:rPr>
          <w:lang w:val="en-US"/>
        </w:rPr>
        <w:fldChar w:fldCharType="end"/>
      </w:r>
      <w:r>
        <w:rPr>
          <w:lang w:val="en-US"/>
        </w:rPr>
        <w:t xml:space="preserve">). </w:t>
      </w:r>
    </w:p>
    <w:p w:rsidR="0067337E" w:rsidRDefault="0067337E" w:rsidP="0067337E">
      <w:pPr>
        <w:rPr>
          <w:lang w:val="en-US"/>
        </w:rPr>
      </w:pPr>
    </w:p>
    <w:p w:rsidR="0067337E" w:rsidRDefault="0067337E" w:rsidP="0067337E">
      <w:pPr>
        <w:rPr>
          <w:lang w:val="en-US"/>
        </w:rPr>
      </w:pPr>
      <w:r>
        <w:rPr>
          <w:noProof/>
          <w:lang w:val="nl-NL" w:eastAsia="nl-NL"/>
        </w:rPr>
        <w:drawing>
          <wp:inline distT="0" distB="0" distL="0" distR="0" wp14:anchorId="64A66CB7" wp14:editId="5FA59E57">
            <wp:extent cx="2676525" cy="704850"/>
            <wp:effectExtent l="0" t="0" r="952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76525" cy="704850"/>
                    </a:xfrm>
                    <a:prstGeom prst="rect">
                      <a:avLst/>
                    </a:prstGeom>
                  </pic:spPr>
                </pic:pic>
              </a:graphicData>
            </a:graphic>
          </wp:inline>
        </w:drawing>
      </w:r>
    </w:p>
    <w:p w:rsidR="00E34C2B" w:rsidRDefault="0067337E" w:rsidP="00065EFD">
      <w:pPr>
        <w:pStyle w:val="Onderschrift"/>
      </w:pPr>
      <w:bookmarkStart w:id="41" w:name="_Ref345066821"/>
      <w:bookmarkStart w:id="42" w:name="_Toc357087434"/>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8</w:t>
      </w:r>
      <w:r w:rsidR="00C77BD5">
        <w:fldChar w:fldCharType="end"/>
      </w:r>
      <w:bookmarkEnd w:id="41"/>
      <w:r>
        <w:t>: Value</w:t>
      </w:r>
      <w:bookmarkEnd w:id="42"/>
    </w:p>
    <w:p w:rsidR="0067337E" w:rsidRDefault="0067337E" w:rsidP="0067337E">
      <w:r>
        <w:rPr>
          <w:noProof/>
          <w:lang w:val="nl-NL" w:eastAsia="nl-NL"/>
        </w:rPr>
        <w:drawing>
          <wp:inline distT="0" distB="0" distL="0" distR="0" wp14:anchorId="6FB86517" wp14:editId="100B1C5E">
            <wp:extent cx="5760720" cy="1087102"/>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1087102"/>
                    </a:xfrm>
                    <a:prstGeom prst="rect">
                      <a:avLst/>
                    </a:prstGeom>
                  </pic:spPr>
                </pic:pic>
              </a:graphicData>
            </a:graphic>
          </wp:inline>
        </w:drawing>
      </w:r>
    </w:p>
    <w:p w:rsidR="0067337E" w:rsidRDefault="0067337E" w:rsidP="00065EFD">
      <w:pPr>
        <w:pStyle w:val="Onderschrift"/>
      </w:pPr>
      <w:bookmarkStart w:id="43" w:name="_Ref345066828"/>
      <w:bookmarkStart w:id="44" w:name="_Toc357087435"/>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9</w:t>
      </w:r>
      <w:r w:rsidR="00C77BD5">
        <w:fldChar w:fldCharType="end"/>
      </w:r>
      <w:bookmarkEnd w:id="43"/>
      <w:r>
        <w:t>: Value editing</w:t>
      </w:r>
      <w:bookmarkEnd w:id="44"/>
    </w:p>
    <w:p w:rsidR="0067337E" w:rsidRDefault="0067337E" w:rsidP="0067337E">
      <w:r>
        <w:t xml:space="preserve">By clicking on the drop-down icon next to the field cell, you can choose the I/O you want to use for this value field (see </w:t>
      </w:r>
      <w:r w:rsidR="00065EFD">
        <w:fldChar w:fldCharType="begin"/>
      </w:r>
      <w:r w:rsidR="00065EFD">
        <w:instrText xml:space="preserve"> REF _Ref345066838 \h </w:instrText>
      </w:r>
      <w:r w:rsidR="00065EFD">
        <w:fldChar w:fldCharType="separate"/>
      </w:r>
      <w:r w:rsidR="00C5269B">
        <w:t xml:space="preserve">Figure </w:t>
      </w:r>
      <w:r w:rsidR="00C5269B">
        <w:rPr>
          <w:noProof/>
        </w:rPr>
        <w:t>9</w:t>
      </w:r>
      <w:r w:rsidR="00C5269B">
        <w:noBreakHyphen/>
      </w:r>
      <w:r w:rsidR="00C5269B">
        <w:rPr>
          <w:noProof/>
        </w:rPr>
        <w:t>10</w:t>
      </w:r>
      <w:r w:rsidR="00065EFD">
        <w:fldChar w:fldCharType="end"/>
      </w:r>
      <w:r>
        <w:t>).</w:t>
      </w:r>
    </w:p>
    <w:p w:rsidR="0067337E" w:rsidRDefault="0067337E" w:rsidP="0067337E"/>
    <w:p w:rsidR="0067337E" w:rsidRDefault="0067337E" w:rsidP="0067337E">
      <w:r>
        <w:rPr>
          <w:noProof/>
          <w:lang w:val="nl-NL" w:eastAsia="nl-NL"/>
        </w:rPr>
        <w:lastRenderedPageBreak/>
        <w:drawing>
          <wp:inline distT="0" distB="0" distL="0" distR="0" wp14:anchorId="154C031D" wp14:editId="20203585">
            <wp:extent cx="4886325" cy="579120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86325" cy="5791200"/>
                    </a:xfrm>
                    <a:prstGeom prst="rect">
                      <a:avLst/>
                    </a:prstGeom>
                  </pic:spPr>
                </pic:pic>
              </a:graphicData>
            </a:graphic>
          </wp:inline>
        </w:drawing>
      </w:r>
    </w:p>
    <w:p w:rsidR="00065EFD" w:rsidRDefault="00065EFD" w:rsidP="00065EFD">
      <w:pPr>
        <w:pStyle w:val="Onderschrift"/>
      </w:pPr>
      <w:bookmarkStart w:id="45" w:name="_Ref345066838"/>
      <w:bookmarkStart w:id="46" w:name="_Toc357087436"/>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10</w:t>
      </w:r>
      <w:r w:rsidR="00C77BD5">
        <w:fldChar w:fldCharType="end"/>
      </w:r>
      <w:bookmarkEnd w:id="45"/>
      <w:r>
        <w:t>: Fields window</w:t>
      </w:r>
      <w:bookmarkEnd w:id="46"/>
    </w:p>
    <w:p w:rsidR="00065EFD" w:rsidRDefault="00065EFD" w:rsidP="00065EFD">
      <w:r>
        <w:t>Now let’s say that we choose the ME Port T-Coolant ECU as an example. Click on that field and press the green checkmark. The value-field will look as follows:</w:t>
      </w:r>
    </w:p>
    <w:p w:rsidR="00065EFD" w:rsidRDefault="00065EFD" w:rsidP="00065EFD"/>
    <w:p w:rsidR="00065EFD" w:rsidRDefault="00065EFD" w:rsidP="00065EFD">
      <w:r>
        <w:rPr>
          <w:noProof/>
          <w:lang w:val="nl-NL" w:eastAsia="nl-NL"/>
        </w:rPr>
        <w:drawing>
          <wp:inline distT="0" distB="0" distL="0" distR="0" wp14:anchorId="0EB1FBD2" wp14:editId="5D166C39">
            <wp:extent cx="2438400" cy="7620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38400" cy="762000"/>
                    </a:xfrm>
                    <a:prstGeom prst="rect">
                      <a:avLst/>
                    </a:prstGeom>
                  </pic:spPr>
                </pic:pic>
              </a:graphicData>
            </a:graphic>
          </wp:inline>
        </w:drawing>
      </w:r>
    </w:p>
    <w:p w:rsidR="00065EFD" w:rsidRDefault="00065EFD" w:rsidP="00065EFD">
      <w:pPr>
        <w:pStyle w:val="Onderschrift"/>
      </w:pPr>
      <w:bookmarkStart w:id="47" w:name="_Toc357087437"/>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11</w:t>
      </w:r>
      <w:r w:rsidR="00C77BD5">
        <w:fldChar w:fldCharType="end"/>
      </w:r>
      <w:r>
        <w:t>: Filled value</w:t>
      </w:r>
      <w:bookmarkEnd w:id="47"/>
    </w:p>
    <w:p w:rsidR="00065EFD" w:rsidRPr="00065EFD" w:rsidRDefault="00065EFD" w:rsidP="00065EFD">
      <w:pPr>
        <w:rPr>
          <w:i/>
        </w:rPr>
      </w:pPr>
      <w:r>
        <w:rPr>
          <w:noProof/>
          <w:lang w:val="nl-NL" w:eastAsia="nl-NL"/>
        </w:rPr>
        <w:drawing>
          <wp:inline distT="0" distB="0" distL="0" distR="0" wp14:anchorId="4042A4BE" wp14:editId="57B6E54A">
            <wp:extent cx="416379" cy="342900"/>
            <wp:effectExtent l="0" t="0" r="3175" b="0"/>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Pr>
          <w:i/>
        </w:rPr>
        <w:t>: The place where the value will show in the Value-field can be adjusted by holding the ALT-key and use the arrow-keys to place the value.</w:t>
      </w:r>
    </w:p>
    <w:p w:rsidR="00E34C2B" w:rsidRDefault="00E34C2B" w:rsidP="000F200F">
      <w:pPr>
        <w:rPr>
          <w:lang w:val="en-US"/>
        </w:rPr>
      </w:pPr>
    </w:p>
    <w:p w:rsidR="00E34C2B" w:rsidRDefault="00E34C2B" w:rsidP="000F200F">
      <w:pPr>
        <w:rPr>
          <w:lang w:val="en-US"/>
        </w:rPr>
      </w:pPr>
    </w:p>
    <w:p w:rsidR="00E34C2B" w:rsidRDefault="00065EFD" w:rsidP="000F200F">
      <w:pPr>
        <w:rPr>
          <w:lang w:val="en-US"/>
        </w:rPr>
      </w:pPr>
      <w:r>
        <w:rPr>
          <w:lang w:val="en-US"/>
        </w:rPr>
        <w:t xml:space="preserve">With color you can change the color of the text and wit fill you can change the fill of the </w:t>
      </w:r>
      <w:r w:rsidR="003C42AB">
        <w:rPr>
          <w:lang w:val="en-US"/>
        </w:rPr>
        <w:t>value</w:t>
      </w:r>
      <w:r>
        <w:rPr>
          <w:lang w:val="en-US"/>
        </w:rPr>
        <w:t>-field</w:t>
      </w:r>
      <w:r w:rsidR="00C1544D">
        <w:rPr>
          <w:lang w:val="en-US"/>
        </w:rPr>
        <w:t>. See next example for what is possible:</w:t>
      </w:r>
    </w:p>
    <w:p w:rsidR="00C1544D" w:rsidRDefault="00C1544D" w:rsidP="000F200F">
      <w:pPr>
        <w:rPr>
          <w:lang w:val="en-US"/>
        </w:rPr>
      </w:pPr>
    </w:p>
    <w:p w:rsidR="00C1544D" w:rsidRDefault="00C1544D" w:rsidP="000F200F">
      <w:pPr>
        <w:rPr>
          <w:lang w:val="en-US"/>
        </w:rPr>
      </w:pPr>
      <w:r>
        <w:rPr>
          <w:noProof/>
          <w:lang w:val="nl-NL" w:eastAsia="nl-NL"/>
        </w:rPr>
        <w:drawing>
          <wp:inline distT="0" distB="0" distL="0" distR="0" wp14:anchorId="1E8720AD" wp14:editId="40FD49B1">
            <wp:extent cx="2428875" cy="733425"/>
            <wp:effectExtent l="0" t="0" r="9525" b="952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28875" cy="733425"/>
                    </a:xfrm>
                    <a:prstGeom prst="rect">
                      <a:avLst/>
                    </a:prstGeom>
                  </pic:spPr>
                </pic:pic>
              </a:graphicData>
            </a:graphic>
          </wp:inline>
        </w:drawing>
      </w:r>
    </w:p>
    <w:p w:rsidR="00C1544D" w:rsidRDefault="00C1544D" w:rsidP="003C42AB">
      <w:pPr>
        <w:pStyle w:val="Onderschrift"/>
      </w:pPr>
      <w:bookmarkStart w:id="48" w:name="_Toc357087438"/>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12</w:t>
      </w:r>
      <w:r w:rsidR="00C77BD5">
        <w:fldChar w:fldCharType="end"/>
      </w:r>
      <w:r>
        <w:t>: Color and fill</w:t>
      </w:r>
      <w:bookmarkEnd w:id="48"/>
    </w:p>
    <w:p w:rsidR="00C1544D" w:rsidRDefault="00C1544D" w:rsidP="00C1544D">
      <w:r>
        <w:t xml:space="preserve">With Value in the editing-window you can choose the representation of the field. Normally you will leave this at “Main Value” especially with an analogue value. But if you, for example want to show an alarm state there (digital value) you can put the value-box on alarm status. This way you get a text that says if the value is normal or in alarm (see </w:t>
      </w:r>
      <w:r w:rsidR="003C42AB">
        <w:fldChar w:fldCharType="begin"/>
      </w:r>
      <w:r w:rsidR="003C42AB">
        <w:instrText xml:space="preserve"> REF _Ref345067970 \h </w:instrText>
      </w:r>
      <w:r w:rsidR="003C42AB">
        <w:fldChar w:fldCharType="separate"/>
      </w:r>
      <w:r w:rsidR="00C5269B">
        <w:t xml:space="preserve">Figure </w:t>
      </w:r>
      <w:r w:rsidR="00C5269B">
        <w:rPr>
          <w:noProof/>
        </w:rPr>
        <w:t>9</w:t>
      </w:r>
      <w:r w:rsidR="00C5269B">
        <w:noBreakHyphen/>
      </w:r>
      <w:r w:rsidR="00C5269B">
        <w:rPr>
          <w:noProof/>
        </w:rPr>
        <w:t>13</w:t>
      </w:r>
      <w:r w:rsidR="003C42AB">
        <w:fldChar w:fldCharType="end"/>
      </w:r>
      <w:r>
        <w:t>).</w:t>
      </w:r>
      <w:r w:rsidR="003C42AB">
        <w:t xml:space="preserve"> For other options we refer to “Software installation and commissioning manual”.</w:t>
      </w:r>
    </w:p>
    <w:p w:rsidR="00C1544D" w:rsidRDefault="00C1544D" w:rsidP="00C1544D"/>
    <w:p w:rsidR="00C1544D" w:rsidRDefault="00C1544D" w:rsidP="00C1544D">
      <w:r>
        <w:rPr>
          <w:noProof/>
          <w:lang w:val="nl-NL" w:eastAsia="nl-NL"/>
        </w:rPr>
        <w:drawing>
          <wp:inline distT="0" distB="0" distL="0" distR="0" wp14:anchorId="5000D1A8" wp14:editId="4A780960">
            <wp:extent cx="2424224" cy="71194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24014" cy="711885"/>
                    </a:xfrm>
                    <a:prstGeom prst="rect">
                      <a:avLst/>
                    </a:prstGeom>
                  </pic:spPr>
                </pic:pic>
              </a:graphicData>
            </a:graphic>
          </wp:inline>
        </w:drawing>
      </w:r>
    </w:p>
    <w:p w:rsidR="00C1544D" w:rsidRDefault="00C1544D" w:rsidP="003C42AB">
      <w:pPr>
        <w:pStyle w:val="Onderschrift"/>
      </w:pPr>
      <w:bookmarkStart w:id="49" w:name="_Ref345067970"/>
      <w:bookmarkStart w:id="50" w:name="_Toc357087439"/>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13</w:t>
      </w:r>
      <w:r w:rsidR="00C77BD5">
        <w:fldChar w:fldCharType="end"/>
      </w:r>
      <w:bookmarkEnd w:id="49"/>
      <w:r>
        <w:t>: Value editing</w:t>
      </w:r>
      <w:bookmarkEnd w:id="50"/>
    </w:p>
    <w:p w:rsidR="00C1544D" w:rsidRDefault="003C42AB" w:rsidP="00C1544D">
      <w:r>
        <w:t>Finally you can choose whether to see the Unit of the value (in this case degrees Celsius) and if you want to show the label of the value.</w:t>
      </w:r>
    </w:p>
    <w:p w:rsidR="003C42AB" w:rsidRDefault="003C42AB" w:rsidP="00C1544D"/>
    <w:p w:rsidR="00E62383" w:rsidRDefault="003C42AB" w:rsidP="00E62383">
      <w:pPr>
        <w:rPr>
          <w:i/>
        </w:rPr>
      </w:pPr>
      <w:r>
        <w:rPr>
          <w:noProof/>
          <w:lang w:val="nl-NL" w:eastAsia="nl-NL"/>
        </w:rPr>
        <w:drawing>
          <wp:inline distT="0" distB="0" distL="0" distR="0" wp14:anchorId="7A0C7E90" wp14:editId="4C606095">
            <wp:extent cx="416379" cy="342900"/>
            <wp:effectExtent l="0" t="0" r="317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Pr>
          <w:i/>
        </w:rPr>
        <w:t xml:space="preserve">: most of these options will work the same on the other </w:t>
      </w:r>
      <w:r w:rsidR="00E62383">
        <w:rPr>
          <w:i/>
        </w:rPr>
        <w:t xml:space="preserve">mimic </w:t>
      </w:r>
      <w:r>
        <w:rPr>
          <w:i/>
        </w:rPr>
        <w:t xml:space="preserve">options. We won’t explain them </w:t>
      </w:r>
      <w:r w:rsidR="00E62383">
        <w:rPr>
          <w:i/>
        </w:rPr>
        <w:t>all in the following chapters while it will suffice to read these earlier mentioned examples. Only the special items will be highlighted.</w:t>
      </w:r>
    </w:p>
    <w:p w:rsidR="00E62383" w:rsidRDefault="00E62383" w:rsidP="00E62383">
      <w:pPr>
        <w:rPr>
          <w:i/>
        </w:rPr>
      </w:pPr>
    </w:p>
    <w:p w:rsidR="003C42AB" w:rsidRDefault="00E62383" w:rsidP="00E62383">
      <w:pPr>
        <w:pStyle w:val="Kop3"/>
      </w:pPr>
      <w:bookmarkStart w:id="51" w:name="_Toc357087385"/>
      <w:r>
        <w:t>Symbol</w:t>
      </w:r>
      <w:bookmarkEnd w:id="51"/>
    </w:p>
    <w:p w:rsidR="00E62383" w:rsidRDefault="00BC0093" w:rsidP="00E62383">
      <w:r>
        <w:t xml:space="preserve">A symbol is a patented image that belongs to the FT NavVision® system. These symbols are all made by hand for FT NavVision®. These symbols are used to make the visualization more easy to understand. </w:t>
      </w:r>
    </w:p>
    <w:p w:rsidR="00BC0093" w:rsidRDefault="00BC0093" w:rsidP="00E62383"/>
    <w:p w:rsidR="00BC0093" w:rsidRDefault="00BC0093" w:rsidP="00E62383">
      <w:r>
        <w:t>In the options menu choose “Add Symbol”</w:t>
      </w:r>
      <w:r w:rsidR="00B44E96">
        <w:t xml:space="preserve"> and draw a region. You now will see an empty region. To fill it up you will have to look at the bottom of the screen to the Symbol editing section. See following:</w:t>
      </w:r>
    </w:p>
    <w:p w:rsidR="00B44E96" w:rsidRDefault="00B44E96" w:rsidP="00E62383"/>
    <w:p w:rsidR="00B44E96" w:rsidRDefault="00B44E96" w:rsidP="00E62383">
      <w:r>
        <w:rPr>
          <w:noProof/>
          <w:lang w:val="nl-NL" w:eastAsia="nl-NL"/>
        </w:rPr>
        <w:drawing>
          <wp:inline distT="0" distB="0" distL="0" distR="0" wp14:anchorId="28662127" wp14:editId="711293A8">
            <wp:extent cx="5760720" cy="1147122"/>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147122"/>
                    </a:xfrm>
                    <a:prstGeom prst="rect">
                      <a:avLst/>
                    </a:prstGeom>
                  </pic:spPr>
                </pic:pic>
              </a:graphicData>
            </a:graphic>
          </wp:inline>
        </w:drawing>
      </w:r>
    </w:p>
    <w:p w:rsidR="00B44E96" w:rsidRDefault="00B44E96" w:rsidP="00B44E96">
      <w:pPr>
        <w:pStyle w:val="Onderschrift"/>
      </w:pPr>
      <w:bookmarkStart w:id="52" w:name="_Ref345077797"/>
      <w:bookmarkStart w:id="53" w:name="_Toc357087440"/>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14</w:t>
      </w:r>
      <w:r w:rsidR="00C77BD5">
        <w:fldChar w:fldCharType="end"/>
      </w:r>
      <w:bookmarkEnd w:id="52"/>
      <w:r>
        <w:t>: Symbol editing section</w:t>
      </w:r>
      <w:bookmarkEnd w:id="53"/>
    </w:p>
    <w:p w:rsidR="00B44E96" w:rsidRDefault="00B44E96" w:rsidP="00B44E96">
      <w:r>
        <w:t>Under “Image” you see a black square. Click on it and you’ll get the following window:</w:t>
      </w:r>
    </w:p>
    <w:p w:rsidR="00B44E96" w:rsidRDefault="00B44E96" w:rsidP="00B44E96">
      <w:r>
        <w:rPr>
          <w:noProof/>
          <w:lang w:val="nl-NL" w:eastAsia="nl-NL"/>
        </w:rPr>
        <w:lastRenderedPageBreak/>
        <w:drawing>
          <wp:inline distT="0" distB="0" distL="0" distR="0" wp14:anchorId="70B7809A" wp14:editId="4ACD756D">
            <wp:extent cx="4229100" cy="252412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29100" cy="2524125"/>
                    </a:xfrm>
                    <a:prstGeom prst="rect">
                      <a:avLst/>
                    </a:prstGeom>
                  </pic:spPr>
                </pic:pic>
              </a:graphicData>
            </a:graphic>
          </wp:inline>
        </w:drawing>
      </w:r>
    </w:p>
    <w:p w:rsidR="00B44E96" w:rsidRDefault="00B44E96" w:rsidP="00B44E96">
      <w:pPr>
        <w:pStyle w:val="Onderschrift"/>
      </w:pPr>
      <w:bookmarkStart w:id="54" w:name="_Ref345580440"/>
      <w:bookmarkStart w:id="55" w:name="_Toc357087441"/>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15</w:t>
      </w:r>
      <w:r w:rsidR="00C77BD5">
        <w:fldChar w:fldCharType="end"/>
      </w:r>
      <w:bookmarkEnd w:id="54"/>
      <w:r>
        <w:t>: Symbol select window</w:t>
      </w:r>
      <w:bookmarkEnd w:id="55"/>
    </w:p>
    <w:p w:rsidR="00B44E96" w:rsidRDefault="00B44E96" w:rsidP="00B44E96">
      <w:pPr>
        <w:rPr>
          <w:lang w:val="en-US"/>
        </w:rPr>
      </w:pPr>
      <w:r>
        <w:t xml:space="preserve">Here you can choose between the animated- and the static version. </w:t>
      </w:r>
      <w:r w:rsidRPr="00B44E96">
        <w:rPr>
          <w:lang w:val="en-US"/>
        </w:rPr>
        <w:t>We will choose the static folder.</w:t>
      </w:r>
      <w:r>
        <w:rPr>
          <w:lang w:val="en-US"/>
        </w:rPr>
        <w:t xml:space="preserve"> In this folder you´ll find all different kinds of sub</w:t>
      </w:r>
      <w:r w:rsidRPr="00B44E96">
        <w:rPr>
          <w:lang w:val="en-US"/>
        </w:rPr>
        <w:t>-</w:t>
      </w:r>
      <w:r>
        <w:rPr>
          <w:lang w:val="en-US"/>
        </w:rPr>
        <w:t>categories:</w:t>
      </w:r>
    </w:p>
    <w:p w:rsidR="00B44E96" w:rsidRDefault="00B44E96" w:rsidP="00B44E96">
      <w:pPr>
        <w:rPr>
          <w:lang w:val="en-US"/>
        </w:rPr>
      </w:pPr>
    </w:p>
    <w:p w:rsidR="00B44E96" w:rsidRDefault="00B44E96" w:rsidP="00B44E96">
      <w:pPr>
        <w:rPr>
          <w:lang w:val="en-US"/>
        </w:rPr>
      </w:pPr>
      <w:r>
        <w:rPr>
          <w:noProof/>
          <w:lang w:val="nl-NL" w:eastAsia="nl-NL"/>
        </w:rPr>
        <w:drawing>
          <wp:inline distT="0" distB="0" distL="0" distR="0" wp14:anchorId="471EBC93" wp14:editId="0135356A">
            <wp:extent cx="5760720" cy="3336636"/>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336636"/>
                    </a:xfrm>
                    <a:prstGeom prst="rect">
                      <a:avLst/>
                    </a:prstGeom>
                  </pic:spPr>
                </pic:pic>
              </a:graphicData>
            </a:graphic>
          </wp:inline>
        </w:drawing>
      </w:r>
    </w:p>
    <w:p w:rsidR="00B44E96" w:rsidRDefault="00B44E96" w:rsidP="00B44E96">
      <w:pPr>
        <w:pStyle w:val="Onderschrift"/>
      </w:pPr>
      <w:bookmarkStart w:id="56" w:name="_Toc357087442"/>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16</w:t>
      </w:r>
      <w:r w:rsidR="00C77BD5">
        <w:fldChar w:fldCharType="end"/>
      </w:r>
      <w:r>
        <w:t>: Symbol sub-categories</w:t>
      </w:r>
      <w:bookmarkEnd w:id="56"/>
    </w:p>
    <w:p w:rsidR="00B44E96" w:rsidRDefault="00201E0A" w:rsidP="00B44E96">
      <w:r>
        <w:t>We choose “Valves” and choose the 3-way valve bottom no fill. So now the region in the mimic will have this valve as symbol:</w:t>
      </w:r>
    </w:p>
    <w:p w:rsidR="00201E0A" w:rsidRDefault="00201E0A" w:rsidP="00B44E96"/>
    <w:p w:rsidR="00201E0A" w:rsidRDefault="00201E0A" w:rsidP="00B44E96">
      <w:r>
        <w:rPr>
          <w:noProof/>
          <w:lang w:val="nl-NL" w:eastAsia="nl-NL"/>
        </w:rPr>
        <w:lastRenderedPageBreak/>
        <w:drawing>
          <wp:inline distT="0" distB="0" distL="0" distR="0" wp14:anchorId="714EC719" wp14:editId="7638EEA2">
            <wp:extent cx="2638425" cy="2505075"/>
            <wp:effectExtent l="0" t="0" r="9525"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8425" cy="2505075"/>
                    </a:xfrm>
                    <a:prstGeom prst="rect">
                      <a:avLst/>
                    </a:prstGeom>
                  </pic:spPr>
                </pic:pic>
              </a:graphicData>
            </a:graphic>
          </wp:inline>
        </w:drawing>
      </w:r>
    </w:p>
    <w:p w:rsidR="00201E0A" w:rsidRDefault="00201E0A" w:rsidP="00201E0A">
      <w:pPr>
        <w:pStyle w:val="Onderschrift"/>
      </w:pPr>
      <w:bookmarkStart w:id="57" w:name="_Toc357087443"/>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17</w:t>
      </w:r>
      <w:r w:rsidR="00C77BD5">
        <w:fldChar w:fldCharType="end"/>
      </w:r>
      <w:r>
        <w:t>: 3-way valve symbol</w:t>
      </w:r>
      <w:bookmarkEnd w:id="57"/>
    </w:p>
    <w:p w:rsidR="00201E0A" w:rsidRDefault="0091787A" w:rsidP="00201E0A">
      <w:r>
        <w:t xml:space="preserve">Now on the right in the editing section you can change some settings for the symbol (see </w:t>
      </w:r>
      <w:r>
        <w:fldChar w:fldCharType="begin"/>
      </w:r>
      <w:r>
        <w:instrText xml:space="preserve"> REF _Ref345077797 \h </w:instrText>
      </w:r>
      <w:r>
        <w:fldChar w:fldCharType="separate"/>
      </w:r>
      <w:r w:rsidR="00C5269B">
        <w:t xml:space="preserve">Figure </w:t>
      </w:r>
      <w:r w:rsidR="00C5269B">
        <w:rPr>
          <w:noProof/>
        </w:rPr>
        <w:t>9</w:t>
      </w:r>
      <w:r w:rsidR="00C5269B">
        <w:noBreakHyphen/>
      </w:r>
      <w:r w:rsidR="00C5269B">
        <w:rPr>
          <w:noProof/>
        </w:rPr>
        <w:t>14</w:t>
      </w:r>
      <w:r>
        <w:fldChar w:fldCharType="end"/>
      </w:r>
      <w:r>
        <w:t xml:space="preserve">). You probably leave “Maintain aspect ratio” and “Stretch object” on. You also can check the “Pulsate” box to make it pulsate and you can change the </w:t>
      </w:r>
      <w:proofErr w:type="spellStart"/>
      <w:r>
        <w:t>color</w:t>
      </w:r>
      <w:proofErr w:type="spellEnd"/>
      <w:r>
        <w:t xml:space="preserve"> and rotation. </w:t>
      </w:r>
    </w:p>
    <w:p w:rsidR="0091787A" w:rsidRDefault="0091787A" w:rsidP="00201E0A"/>
    <w:p w:rsidR="0091787A" w:rsidRDefault="0091787A" w:rsidP="00201E0A">
      <w:r>
        <w:t xml:space="preserve">Under “field” you can attach a field to the symbol as explained earlier. New items under “Show” helps you to make the symbol more interactive. </w:t>
      </w:r>
    </w:p>
    <w:p w:rsidR="0091787A" w:rsidRDefault="0091787A" w:rsidP="00201E0A"/>
    <w:p w:rsidR="0091787A" w:rsidRDefault="0091787A" w:rsidP="00201E0A">
      <w:r>
        <w:t>Radial menu on click gives a menu where you can select settings for the symbol.</w:t>
      </w:r>
    </w:p>
    <w:p w:rsidR="0091787A" w:rsidRDefault="0091787A" w:rsidP="00201E0A">
      <w:r>
        <w:t>Status badges show information of the status of the symbol.</w:t>
      </w:r>
    </w:p>
    <w:p w:rsidR="0091787A" w:rsidRDefault="0091787A" w:rsidP="00201E0A">
      <w:r>
        <w:t>In control selection gives an extra option to control the symbol.</w:t>
      </w:r>
    </w:p>
    <w:p w:rsidR="0091787A" w:rsidRDefault="0091787A" w:rsidP="00201E0A"/>
    <w:p w:rsidR="0091787A" w:rsidRDefault="0091787A" w:rsidP="00201E0A">
      <w:r>
        <w:t>With these checked, a symbol will look as follows in a mimic:</w:t>
      </w:r>
    </w:p>
    <w:p w:rsidR="0091787A" w:rsidRDefault="0091787A" w:rsidP="00201E0A"/>
    <w:p w:rsidR="0091787A" w:rsidRDefault="00142D8B" w:rsidP="00201E0A">
      <w:r>
        <w:rPr>
          <w:noProof/>
          <w:lang w:val="nl-NL" w:eastAsia="nl-NL"/>
        </w:rPr>
        <w:drawing>
          <wp:inline distT="0" distB="0" distL="0" distR="0" wp14:anchorId="0127BF75" wp14:editId="6CE88FB1">
            <wp:extent cx="2171700" cy="2105025"/>
            <wp:effectExtent l="0" t="0" r="0" b="952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171700" cy="2105025"/>
                    </a:xfrm>
                    <a:prstGeom prst="rect">
                      <a:avLst/>
                    </a:prstGeom>
                  </pic:spPr>
                </pic:pic>
              </a:graphicData>
            </a:graphic>
          </wp:inline>
        </w:drawing>
      </w:r>
    </w:p>
    <w:p w:rsidR="00142D8B" w:rsidRDefault="00142D8B" w:rsidP="00142D8B">
      <w:pPr>
        <w:pStyle w:val="Onderschrift"/>
      </w:pPr>
      <w:bookmarkStart w:id="58" w:name="_Toc357087444"/>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18</w:t>
      </w:r>
      <w:r w:rsidR="00C77BD5">
        <w:fldChar w:fldCharType="end"/>
      </w:r>
      <w:r>
        <w:t>: Example symbol</w:t>
      </w:r>
      <w:bookmarkEnd w:id="58"/>
    </w:p>
    <w:p w:rsidR="00142D8B" w:rsidRDefault="00142D8B" w:rsidP="00142D8B">
      <w:r>
        <w:t xml:space="preserve">When clicking on the symbol in the mimic a donut will appear with all the possibilities. In this example you can put it to hand or automatic, switch it on and you can see that it is at remote control (padlock is open). More on this will be explained in chapter </w:t>
      </w:r>
      <w:r>
        <w:fldChar w:fldCharType="begin"/>
      </w:r>
      <w:r>
        <w:instrText xml:space="preserve"> REF _Ref345078669 \r \h </w:instrText>
      </w:r>
      <w:r>
        <w:fldChar w:fldCharType="separate"/>
      </w:r>
      <w:r w:rsidR="00C5269B">
        <w:t>10</w:t>
      </w:r>
      <w:r>
        <w:fldChar w:fldCharType="end"/>
      </w:r>
      <w:r>
        <w:t>.</w:t>
      </w:r>
    </w:p>
    <w:p w:rsidR="00142D8B" w:rsidRPr="00B44E96" w:rsidRDefault="00142D8B" w:rsidP="00142D8B"/>
    <w:p w:rsidR="00E62383" w:rsidRDefault="00E62383" w:rsidP="00E62383">
      <w:pPr>
        <w:pStyle w:val="Kop3"/>
      </w:pPr>
      <w:bookmarkStart w:id="59" w:name="_Toc357087386"/>
      <w:r>
        <w:lastRenderedPageBreak/>
        <w:t>Image</w:t>
      </w:r>
      <w:bookmarkEnd w:id="59"/>
    </w:p>
    <w:p w:rsidR="00E62383" w:rsidRDefault="00142D8B" w:rsidP="00E62383">
      <w:r>
        <w:t>An image is somewhat similar to a symbol with as difference that it can be all kind of images (preferably .PNG). These are often used to place the GA of a ship below the I/O’s etc. This way you will have a clear understanding on where on the ship you can find that specific I/O.</w:t>
      </w:r>
    </w:p>
    <w:p w:rsidR="00142D8B" w:rsidRDefault="00142D8B" w:rsidP="00E62383"/>
    <w:p w:rsidR="00142D8B" w:rsidRDefault="00142D8B" w:rsidP="00E62383">
      <w:r>
        <w:t>When you select an image it will also be copied to the folder “Layout” in FT NavVision®.</w:t>
      </w:r>
    </w:p>
    <w:p w:rsidR="00142D8B" w:rsidRDefault="00142D8B" w:rsidP="00E62383"/>
    <w:p w:rsidR="00142D8B" w:rsidRDefault="00142D8B" w:rsidP="00E62383">
      <w:r>
        <w:t>A simple example of an image is the following:</w:t>
      </w:r>
    </w:p>
    <w:p w:rsidR="00142D8B" w:rsidRDefault="00142D8B" w:rsidP="00E62383"/>
    <w:p w:rsidR="00142D8B" w:rsidRDefault="00142D8B" w:rsidP="00E62383">
      <w:r>
        <w:rPr>
          <w:noProof/>
          <w:lang w:val="nl-NL" w:eastAsia="nl-NL"/>
        </w:rPr>
        <w:drawing>
          <wp:inline distT="0" distB="0" distL="0" distR="0" wp14:anchorId="30DD6F3E" wp14:editId="3A0158CB">
            <wp:extent cx="5760720" cy="3287640"/>
            <wp:effectExtent l="0" t="0" r="0" b="825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87640"/>
                    </a:xfrm>
                    <a:prstGeom prst="rect">
                      <a:avLst/>
                    </a:prstGeom>
                  </pic:spPr>
                </pic:pic>
              </a:graphicData>
            </a:graphic>
          </wp:inline>
        </w:drawing>
      </w:r>
    </w:p>
    <w:p w:rsidR="00142D8B" w:rsidRDefault="00142D8B" w:rsidP="00142D8B">
      <w:pPr>
        <w:pStyle w:val="Onderschrift"/>
      </w:pPr>
      <w:bookmarkStart w:id="60" w:name="_Ref345079986"/>
      <w:bookmarkStart w:id="61" w:name="_Toc357087445"/>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19</w:t>
      </w:r>
      <w:r w:rsidR="00C77BD5">
        <w:fldChar w:fldCharType="end"/>
      </w:r>
      <w:bookmarkEnd w:id="60"/>
      <w:r>
        <w:t>: Image example</w:t>
      </w:r>
      <w:bookmarkEnd w:id="61"/>
    </w:p>
    <w:p w:rsidR="00E62383" w:rsidRDefault="00E62383" w:rsidP="00E62383">
      <w:pPr>
        <w:pStyle w:val="Kop3"/>
      </w:pPr>
      <w:bookmarkStart w:id="62" w:name="_Toc357087387"/>
      <w:r>
        <w:t>Icon</w:t>
      </w:r>
      <w:bookmarkEnd w:id="62"/>
    </w:p>
    <w:p w:rsidR="00E62383" w:rsidRDefault="00B5671A" w:rsidP="00E62383">
      <w:r>
        <w:t>Icons are prepared on</w:t>
      </w:r>
      <w:r w:rsidR="00587DF6">
        <w:t>/</w:t>
      </w:r>
      <w:r>
        <w:t>of</w:t>
      </w:r>
      <w:r w:rsidR="00587DF6">
        <w:t>f</w:t>
      </w:r>
      <w:r>
        <w:t xml:space="preserve"> switches (LED) that you can use easily for alarm purposes or status purposes. When you put in an icon, you can give it a </w:t>
      </w:r>
      <w:proofErr w:type="spellStart"/>
      <w:r>
        <w:t>color</w:t>
      </w:r>
      <w:proofErr w:type="spellEnd"/>
      <w:r>
        <w:t xml:space="preserve"> (red =alarm, green is on/ok) and the icon will go on or off if the sensor is high or low. In </w:t>
      </w:r>
      <w:r>
        <w:fldChar w:fldCharType="begin"/>
      </w:r>
      <w:r>
        <w:instrText xml:space="preserve"> REF _Ref345079986 \h </w:instrText>
      </w:r>
      <w:r>
        <w:fldChar w:fldCharType="separate"/>
      </w:r>
      <w:r w:rsidR="00C5269B">
        <w:t xml:space="preserve">Figure </w:t>
      </w:r>
      <w:r w:rsidR="00C5269B">
        <w:rPr>
          <w:noProof/>
        </w:rPr>
        <w:t>9</w:t>
      </w:r>
      <w:r w:rsidR="00C5269B">
        <w:noBreakHyphen/>
      </w:r>
      <w:r w:rsidR="00C5269B">
        <w:rPr>
          <w:noProof/>
        </w:rPr>
        <w:t>19</w:t>
      </w:r>
      <w:r>
        <w:fldChar w:fldCharType="end"/>
      </w:r>
      <w:r>
        <w:t xml:space="preserve"> you can see a few red icons. Once there is an alarm they will light up red and give you the visual aspect of that alarm on the mimic. Same goes off course for other </w:t>
      </w:r>
      <w:proofErr w:type="spellStart"/>
      <w:r>
        <w:t>colors</w:t>
      </w:r>
      <w:proofErr w:type="spellEnd"/>
      <w:r>
        <w:t xml:space="preserve">. </w:t>
      </w:r>
    </w:p>
    <w:p w:rsidR="00E62383" w:rsidRDefault="00E62383" w:rsidP="00E62383">
      <w:pPr>
        <w:pStyle w:val="Kop3"/>
      </w:pPr>
      <w:bookmarkStart w:id="63" w:name="_Toc357087388"/>
      <w:r>
        <w:t>Pipes</w:t>
      </w:r>
      <w:bookmarkEnd w:id="63"/>
    </w:p>
    <w:p w:rsidR="00587DF6" w:rsidRDefault="00587DF6" w:rsidP="003C42AB">
      <w:r>
        <w:t>Pipes are used for showing the ships piping system. Also it can be used to show a part of the electrical system or even as a separation between items. Pipes can be drawn in all kind of shapes but only horizontal and vertical. As you start with a pipe choose “Add Pipes” in the options menu. Put your mouse on the spot where you want to start your pipe and click. Draw the mouse to the place where the pipe needs to run to and click again. Now you have a line in between these two points. You can do two things. Move your mouse again in another direction (a corner will be made) and click once again when you reach the next place on the mimic. Or, if the pipe is finished, right-click and the pipe will be finished.  This way you can draw a line all directions in one piece</w:t>
      </w:r>
      <w:r w:rsidR="00B959D1">
        <w:t>. See the following:</w:t>
      </w:r>
    </w:p>
    <w:p w:rsidR="00B959D1" w:rsidRDefault="00B959D1" w:rsidP="003C42AB"/>
    <w:p w:rsidR="00B959D1" w:rsidRDefault="00B959D1" w:rsidP="003C42AB">
      <w:r>
        <w:rPr>
          <w:noProof/>
          <w:lang w:val="nl-NL" w:eastAsia="nl-NL"/>
        </w:rPr>
        <w:lastRenderedPageBreak/>
        <w:drawing>
          <wp:inline distT="0" distB="0" distL="0" distR="0" wp14:anchorId="60B83138" wp14:editId="15452A81">
            <wp:extent cx="2751827" cy="2838401"/>
            <wp:effectExtent l="0" t="0" r="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53812" cy="2840448"/>
                    </a:xfrm>
                    <a:prstGeom prst="rect">
                      <a:avLst/>
                    </a:prstGeom>
                  </pic:spPr>
                </pic:pic>
              </a:graphicData>
            </a:graphic>
          </wp:inline>
        </w:drawing>
      </w:r>
    </w:p>
    <w:p w:rsidR="00B959D1" w:rsidRDefault="00B959D1" w:rsidP="00B959D1">
      <w:pPr>
        <w:pStyle w:val="Onderschrift"/>
      </w:pPr>
      <w:bookmarkStart w:id="64" w:name="_Toc357087446"/>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20</w:t>
      </w:r>
      <w:r w:rsidR="00C77BD5">
        <w:fldChar w:fldCharType="end"/>
      </w:r>
      <w:r>
        <w:t>: Pipe example 1</w:t>
      </w:r>
      <w:bookmarkEnd w:id="64"/>
    </w:p>
    <w:p w:rsidR="00B959D1" w:rsidRDefault="00B959D1" w:rsidP="00B959D1">
      <w:r>
        <w:t>From there on you can start a new pipe or connect a pipe to the existing one. If you want to connect a pipe to an existing one you can start exactly on that pipe and go from there, or you can start somewhere else en end on the existing pipe. See the following:</w:t>
      </w:r>
    </w:p>
    <w:p w:rsidR="00B959D1" w:rsidRDefault="00B959D1" w:rsidP="00B959D1"/>
    <w:p w:rsidR="00B959D1" w:rsidRDefault="00B959D1" w:rsidP="00B959D1">
      <w:r>
        <w:rPr>
          <w:noProof/>
          <w:lang w:val="nl-NL" w:eastAsia="nl-NL"/>
        </w:rPr>
        <w:drawing>
          <wp:inline distT="0" distB="0" distL="0" distR="0" wp14:anchorId="197C65B1" wp14:editId="5455EE13">
            <wp:extent cx="2772545" cy="2915728"/>
            <wp:effectExtent l="0" t="0" r="889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74757" cy="2918054"/>
                    </a:xfrm>
                    <a:prstGeom prst="rect">
                      <a:avLst/>
                    </a:prstGeom>
                  </pic:spPr>
                </pic:pic>
              </a:graphicData>
            </a:graphic>
          </wp:inline>
        </w:drawing>
      </w:r>
    </w:p>
    <w:p w:rsidR="00B959D1" w:rsidRDefault="00B959D1" w:rsidP="00B959D1">
      <w:pPr>
        <w:pStyle w:val="Onderschrift"/>
      </w:pPr>
      <w:bookmarkStart w:id="65" w:name="_Ref345084189"/>
      <w:bookmarkStart w:id="66" w:name="_Toc357087447"/>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21</w:t>
      </w:r>
      <w:r w:rsidR="00C77BD5">
        <w:fldChar w:fldCharType="end"/>
      </w:r>
      <w:bookmarkEnd w:id="65"/>
      <w:r>
        <w:t>: Pipe example 2</w:t>
      </w:r>
      <w:bookmarkEnd w:id="66"/>
    </w:p>
    <w:p w:rsidR="00B959D1" w:rsidRDefault="00B959D1" w:rsidP="00B959D1">
      <w:r>
        <w:rPr>
          <w:noProof/>
          <w:lang w:val="nl-NL" w:eastAsia="nl-NL"/>
        </w:rPr>
        <w:drawing>
          <wp:inline distT="0" distB="0" distL="0" distR="0" wp14:anchorId="7F9B2045" wp14:editId="7D32014E">
            <wp:extent cx="416379" cy="342900"/>
            <wp:effectExtent l="0" t="0" r="317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Pr>
          <w:i/>
        </w:rPr>
        <w:t xml:space="preserve">:the adjacent pipe will fit automatically to the existing one. Only when it has the same thickness and the same </w:t>
      </w:r>
      <w:proofErr w:type="spellStart"/>
      <w:r>
        <w:rPr>
          <w:i/>
        </w:rPr>
        <w:t>color</w:t>
      </w:r>
      <w:proofErr w:type="spellEnd"/>
      <w:r>
        <w:rPr>
          <w:i/>
        </w:rPr>
        <w:t>. If you change one of these, the latter will lay above the existing pipe (see</w:t>
      </w:r>
      <w:r w:rsidR="002D2C50">
        <w:rPr>
          <w:i/>
        </w:rPr>
        <w:t xml:space="preserve"> </w:t>
      </w:r>
      <w:r w:rsidR="002D2C50">
        <w:rPr>
          <w:i/>
        </w:rPr>
        <w:fldChar w:fldCharType="begin"/>
      </w:r>
      <w:r w:rsidR="002D2C50">
        <w:rPr>
          <w:i/>
        </w:rPr>
        <w:instrText xml:space="preserve"> REF _Ref345084189 \h </w:instrText>
      </w:r>
      <w:r w:rsidR="002D2C50">
        <w:rPr>
          <w:i/>
        </w:rPr>
      </w:r>
      <w:r w:rsidR="002D2C50">
        <w:rPr>
          <w:i/>
        </w:rPr>
        <w:fldChar w:fldCharType="separate"/>
      </w:r>
      <w:r w:rsidR="00C5269B">
        <w:t xml:space="preserve">Figure </w:t>
      </w:r>
      <w:r w:rsidR="00C5269B">
        <w:rPr>
          <w:noProof/>
        </w:rPr>
        <w:t>9</w:t>
      </w:r>
      <w:r w:rsidR="00C5269B">
        <w:noBreakHyphen/>
      </w:r>
      <w:r w:rsidR="00C5269B">
        <w:rPr>
          <w:noProof/>
        </w:rPr>
        <w:t>21</w:t>
      </w:r>
      <w:r w:rsidR="002D2C50">
        <w:rPr>
          <w:i/>
        </w:rPr>
        <w:fldChar w:fldCharType="end"/>
      </w:r>
      <w:r>
        <w:rPr>
          <w:i/>
        </w:rPr>
        <w:t>).</w:t>
      </w:r>
    </w:p>
    <w:p w:rsidR="00B959D1" w:rsidRDefault="00B959D1" w:rsidP="00B959D1"/>
    <w:p w:rsidR="00B959D1" w:rsidRDefault="002D2C50" w:rsidP="00B959D1">
      <w:r>
        <w:rPr>
          <w:noProof/>
          <w:lang w:val="nl-NL" w:eastAsia="nl-NL"/>
        </w:rPr>
        <w:lastRenderedPageBreak/>
        <w:drawing>
          <wp:inline distT="0" distB="0" distL="0" distR="0" wp14:anchorId="0269127D" wp14:editId="13F6F059">
            <wp:extent cx="750498" cy="3125492"/>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752475" cy="3133725"/>
                    </a:xfrm>
                    <a:prstGeom prst="rect">
                      <a:avLst/>
                    </a:prstGeom>
                  </pic:spPr>
                </pic:pic>
              </a:graphicData>
            </a:graphic>
          </wp:inline>
        </w:drawing>
      </w:r>
    </w:p>
    <w:p w:rsidR="002D2C50" w:rsidRDefault="002D2C50" w:rsidP="002D2C50">
      <w:pPr>
        <w:pStyle w:val="Onderschrift"/>
      </w:pPr>
      <w:bookmarkStart w:id="67" w:name="_Ref345084161"/>
      <w:bookmarkStart w:id="68" w:name="_Toc357087448"/>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22</w:t>
      </w:r>
      <w:r w:rsidR="00C77BD5">
        <w:fldChar w:fldCharType="end"/>
      </w:r>
      <w:bookmarkEnd w:id="67"/>
      <w:r>
        <w:t>: Pipe example 3</w:t>
      </w:r>
      <w:bookmarkEnd w:id="68"/>
    </w:p>
    <w:p w:rsidR="002D2C50" w:rsidRDefault="002D2C50" w:rsidP="002D2C50">
      <w:r>
        <w:t xml:space="preserve">In the left side of the menu you can choose the thickness of the line by clicking on the appropriate example (see </w:t>
      </w:r>
      <w:r>
        <w:fldChar w:fldCharType="begin"/>
      </w:r>
      <w:r>
        <w:instrText xml:space="preserve"> REF _Ref345084161 \h </w:instrText>
      </w:r>
      <w:r>
        <w:fldChar w:fldCharType="separate"/>
      </w:r>
      <w:r w:rsidR="00C5269B">
        <w:t xml:space="preserve">Figure </w:t>
      </w:r>
      <w:r w:rsidR="00C5269B">
        <w:rPr>
          <w:noProof/>
        </w:rPr>
        <w:t>9</w:t>
      </w:r>
      <w:r w:rsidR="00C5269B">
        <w:noBreakHyphen/>
      </w:r>
      <w:r w:rsidR="00C5269B">
        <w:rPr>
          <w:noProof/>
        </w:rPr>
        <w:t>22</w:t>
      </w:r>
      <w:r>
        <w:fldChar w:fldCharType="end"/>
      </w:r>
      <w:r>
        <w:t xml:space="preserve">). The </w:t>
      </w:r>
      <w:proofErr w:type="spellStart"/>
      <w:r>
        <w:t>color</w:t>
      </w:r>
      <w:proofErr w:type="spellEnd"/>
      <w:r>
        <w:t xml:space="preserve"> can be changed for the outer- as well as for the inner </w:t>
      </w:r>
      <w:proofErr w:type="spellStart"/>
      <w:r>
        <w:t>color</w:t>
      </w:r>
      <w:proofErr w:type="spellEnd"/>
      <w:r>
        <w:t xml:space="preserve"> so you can comply with regulations (see </w:t>
      </w:r>
      <w:r>
        <w:fldChar w:fldCharType="begin"/>
      </w:r>
      <w:r>
        <w:instrText xml:space="preserve"> REF _Ref345084172 \h </w:instrText>
      </w:r>
      <w:r>
        <w:fldChar w:fldCharType="separate"/>
      </w:r>
      <w:r w:rsidR="00C5269B">
        <w:t xml:space="preserve">Figure </w:t>
      </w:r>
      <w:r w:rsidR="00C5269B">
        <w:rPr>
          <w:noProof/>
        </w:rPr>
        <w:t>9</w:t>
      </w:r>
      <w:r w:rsidR="00C5269B">
        <w:noBreakHyphen/>
      </w:r>
      <w:r w:rsidR="00C5269B">
        <w:rPr>
          <w:noProof/>
        </w:rPr>
        <w:t>23</w:t>
      </w:r>
      <w:r>
        <w:fldChar w:fldCharType="end"/>
      </w:r>
      <w:r>
        <w:t>).</w:t>
      </w:r>
    </w:p>
    <w:p w:rsidR="002D2C50" w:rsidRDefault="002D2C50" w:rsidP="002D2C50"/>
    <w:p w:rsidR="002D2C50" w:rsidRDefault="002D2C50" w:rsidP="002D2C50">
      <w:r>
        <w:rPr>
          <w:noProof/>
          <w:lang w:val="nl-NL" w:eastAsia="nl-NL"/>
        </w:rPr>
        <w:drawing>
          <wp:inline distT="0" distB="0" distL="0" distR="0" wp14:anchorId="036F3CE3" wp14:editId="5D7F7D92">
            <wp:extent cx="2758193" cy="2889849"/>
            <wp:effectExtent l="0" t="0" r="4445"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56653" cy="2888236"/>
                    </a:xfrm>
                    <a:prstGeom prst="rect">
                      <a:avLst/>
                    </a:prstGeom>
                  </pic:spPr>
                </pic:pic>
              </a:graphicData>
            </a:graphic>
          </wp:inline>
        </w:drawing>
      </w:r>
    </w:p>
    <w:p w:rsidR="002D2C50" w:rsidRDefault="002D2C50" w:rsidP="002D2C50">
      <w:pPr>
        <w:pStyle w:val="Onderschrift"/>
      </w:pPr>
      <w:bookmarkStart w:id="69" w:name="_Ref345084172"/>
      <w:bookmarkStart w:id="70" w:name="_Toc357087449"/>
      <w:r>
        <w:t xml:space="preserve">Figure </w:t>
      </w:r>
      <w:r w:rsidR="00C77BD5">
        <w:fldChar w:fldCharType="begin"/>
      </w:r>
      <w:r w:rsidR="00C77BD5">
        <w:instrText xml:space="preserve"> STYLEREF 1 \s </w:instrText>
      </w:r>
      <w:r w:rsidR="00C77BD5">
        <w:fldChar w:fldCharType="separate"/>
      </w:r>
      <w:r w:rsidR="00C5269B">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23</w:t>
      </w:r>
      <w:r w:rsidR="00C77BD5">
        <w:fldChar w:fldCharType="end"/>
      </w:r>
      <w:bookmarkEnd w:id="69"/>
      <w:r>
        <w:t>: Pipe example 4</w:t>
      </w:r>
      <w:bookmarkEnd w:id="70"/>
    </w:p>
    <w:p w:rsidR="002D2C50" w:rsidRDefault="002D2C50" w:rsidP="002D2C50">
      <w:r>
        <w:t xml:space="preserve">In the pipe edit section under “Field” you can attach a field to the pipe, so you can make it interactive again. More on this in Chapter </w:t>
      </w:r>
      <w:r>
        <w:fldChar w:fldCharType="begin"/>
      </w:r>
      <w:r>
        <w:instrText xml:space="preserve"> REF _Ref345078669 \r \h </w:instrText>
      </w:r>
      <w:r>
        <w:fldChar w:fldCharType="separate"/>
      </w:r>
      <w:r w:rsidR="00C5269B">
        <w:t>10</w:t>
      </w:r>
      <w:r>
        <w:fldChar w:fldCharType="end"/>
      </w:r>
      <w:r>
        <w:t>.</w:t>
      </w:r>
    </w:p>
    <w:p w:rsidR="002D2C50" w:rsidRDefault="002D2C50" w:rsidP="002D2C50"/>
    <w:p w:rsidR="002D2C50" w:rsidRPr="00E92304" w:rsidRDefault="002D2C50" w:rsidP="002D2C50">
      <w:pPr>
        <w:rPr>
          <w:i/>
        </w:rPr>
      </w:pPr>
      <w:r>
        <w:rPr>
          <w:noProof/>
          <w:lang w:val="nl-NL" w:eastAsia="nl-NL"/>
        </w:rPr>
        <w:drawing>
          <wp:inline distT="0" distB="0" distL="0" distR="0" wp14:anchorId="7F013136" wp14:editId="6BC9E963">
            <wp:extent cx="416379" cy="342900"/>
            <wp:effectExtent l="0" t="0" r="3175"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sidR="00E92304">
        <w:rPr>
          <w:i/>
        </w:rPr>
        <w:t xml:space="preserve">: More on </w:t>
      </w:r>
      <w:proofErr w:type="spellStart"/>
      <w:r w:rsidR="00E92304">
        <w:rPr>
          <w:i/>
        </w:rPr>
        <w:t>color</w:t>
      </w:r>
      <w:proofErr w:type="spellEnd"/>
      <w:r w:rsidR="00E92304">
        <w:rPr>
          <w:i/>
        </w:rPr>
        <w:t xml:space="preserve"> coding, Badges, radial menu items etc. you can find in our manual “Installing and commissioning Manual”.</w:t>
      </w:r>
    </w:p>
    <w:p w:rsidR="00E34C2B" w:rsidRDefault="00142D8B" w:rsidP="000F200F">
      <w:pPr>
        <w:pStyle w:val="Kop1"/>
        <w:rPr>
          <w:lang w:val="en-US"/>
        </w:rPr>
      </w:pPr>
      <w:bookmarkStart w:id="71" w:name="_Ref345078669"/>
      <w:bookmarkStart w:id="72" w:name="_Toc357087389"/>
      <w:r>
        <w:rPr>
          <w:lang w:val="en-US"/>
        </w:rPr>
        <w:lastRenderedPageBreak/>
        <w:t>Special features</w:t>
      </w:r>
      <w:bookmarkEnd w:id="71"/>
      <w:bookmarkEnd w:id="72"/>
    </w:p>
    <w:p w:rsidR="00D575B5" w:rsidRDefault="00D575B5" w:rsidP="00D575B5">
      <w:pPr>
        <w:pStyle w:val="Kop2"/>
        <w:rPr>
          <w:lang w:val="en-US"/>
        </w:rPr>
      </w:pPr>
      <w:bookmarkStart w:id="73" w:name="_Toc357087390"/>
      <w:r>
        <w:rPr>
          <w:lang w:val="en-US"/>
        </w:rPr>
        <w:t>Introduction</w:t>
      </w:r>
      <w:bookmarkEnd w:id="73"/>
    </w:p>
    <w:p w:rsidR="00D575B5" w:rsidRPr="00D575B5" w:rsidRDefault="00D575B5" w:rsidP="00D575B5">
      <w:pPr>
        <w:rPr>
          <w:lang w:val="en-US"/>
        </w:rPr>
      </w:pPr>
      <w:r>
        <w:rPr>
          <w:lang w:val="en-US"/>
        </w:rPr>
        <w:t xml:space="preserve">To make a mimic more interactive there are a lot of features built in to make it even more easy to understand the mimic. There are sequences that you can attach to an </w:t>
      </w:r>
      <w:r w:rsidR="00543FFA">
        <w:rPr>
          <w:lang w:val="en-US"/>
        </w:rPr>
        <w:t>object</w:t>
      </w:r>
      <w:r>
        <w:rPr>
          <w:lang w:val="en-US"/>
        </w:rPr>
        <w:t xml:space="preserve"> to change this </w:t>
      </w:r>
      <w:r w:rsidR="00543FFA">
        <w:rPr>
          <w:lang w:val="en-US"/>
        </w:rPr>
        <w:t>object</w:t>
      </w:r>
      <w:r>
        <w:rPr>
          <w:lang w:val="en-US"/>
        </w:rPr>
        <w:t xml:space="preserve"> when several different events occur. There are symbols with animation to make it more readable. And</w:t>
      </w:r>
      <w:r w:rsidR="003D760D">
        <w:rPr>
          <w:lang w:val="en-US"/>
        </w:rPr>
        <w:t xml:space="preserve"> you can make </w:t>
      </w:r>
      <w:r w:rsidR="00543FFA">
        <w:rPr>
          <w:lang w:val="en-US"/>
        </w:rPr>
        <w:t>object</w:t>
      </w:r>
      <w:r w:rsidR="003D760D">
        <w:rPr>
          <w:lang w:val="en-US"/>
        </w:rPr>
        <w:t xml:space="preserve">s interactive with donut pop-ups to start and stop the </w:t>
      </w:r>
      <w:r w:rsidR="00543FFA">
        <w:rPr>
          <w:lang w:val="en-US"/>
        </w:rPr>
        <w:t>object</w:t>
      </w:r>
      <w:r w:rsidR="003D760D">
        <w:rPr>
          <w:lang w:val="en-US"/>
        </w:rPr>
        <w:t xml:space="preserve"> and several other things. Thus making it easy to the eye and very understandable.</w:t>
      </w:r>
    </w:p>
    <w:p w:rsidR="00E34C2B" w:rsidRDefault="00E92304" w:rsidP="00E92304">
      <w:pPr>
        <w:pStyle w:val="Kop2"/>
        <w:rPr>
          <w:lang w:val="en-US"/>
        </w:rPr>
      </w:pPr>
      <w:bookmarkStart w:id="74" w:name="_Toc357087391"/>
      <w:r>
        <w:rPr>
          <w:lang w:val="en-US"/>
        </w:rPr>
        <w:t>Sequences</w:t>
      </w:r>
      <w:bookmarkEnd w:id="74"/>
    </w:p>
    <w:p w:rsidR="00E92304" w:rsidRDefault="003D760D" w:rsidP="000F200F">
      <w:pPr>
        <w:rPr>
          <w:lang w:val="en-US"/>
        </w:rPr>
      </w:pPr>
      <w:r>
        <w:rPr>
          <w:lang w:val="en-US"/>
        </w:rPr>
        <w:t xml:space="preserve">Sequences are a range of commands you can assign to an </w:t>
      </w:r>
      <w:r w:rsidR="00543FFA">
        <w:rPr>
          <w:lang w:val="en-US"/>
        </w:rPr>
        <w:t>object</w:t>
      </w:r>
      <w:r>
        <w:rPr>
          <w:lang w:val="en-US"/>
        </w:rPr>
        <w:t xml:space="preserve">. This makes it visible what that specific </w:t>
      </w:r>
      <w:r w:rsidR="00543FFA">
        <w:rPr>
          <w:lang w:val="en-US"/>
        </w:rPr>
        <w:t>object</w:t>
      </w:r>
      <w:r>
        <w:rPr>
          <w:lang w:val="en-US"/>
        </w:rPr>
        <w:t xml:space="preserve"> is doing at that specific moment. We will take a valve as example, but it goes without saying that you can use it in various different formats.</w:t>
      </w:r>
    </w:p>
    <w:p w:rsidR="003D760D" w:rsidRDefault="003D760D" w:rsidP="000F200F">
      <w:pPr>
        <w:rPr>
          <w:lang w:val="en-US"/>
        </w:rPr>
      </w:pPr>
    </w:p>
    <w:p w:rsidR="003D760D" w:rsidRDefault="003D760D" w:rsidP="000F200F">
      <w:pPr>
        <w:rPr>
          <w:lang w:val="en-US"/>
        </w:rPr>
      </w:pPr>
      <w:r>
        <w:rPr>
          <w:lang w:val="en-US"/>
        </w:rPr>
        <w:t xml:space="preserve">Now let’s say you have a fuel valve that you control locally and remote and which has an open- and a closed contact. Of course you would like to see if the valve is open or if it is closed. But you can do more. You can see the time that it is opening or closing in a different format and even have a fail mode to show that the valve is not available. </w:t>
      </w:r>
    </w:p>
    <w:p w:rsidR="003D760D" w:rsidRDefault="003D760D" w:rsidP="000F200F">
      <w:pPr>
        <w:rPr>
          <w:lang w:val="en-US"/>
        </w:rPr>
      </w:pPr>
    </w:p>
    <w:p w:rsidR="003D760D" w:rsidRDefault="003D760D" w:rsidP="000F200F">
      <w:pPr>
        <w:rPr>
          <w:lang w:val="en-US"/>
        </w:rPr>
      </w:pPr>
      <w:r>
        <w:rPr>
          <w:lang w:val="en-US"/>
        </w:rPr>
        <w:t>Let start with</w:t>
      </w:r>
      <w:r w:rsidR="009E6C04">
        <w:rPr>
          <w:lang w:val="en-US"/>
        </w:rPr>
        <w:t xml:space="preserve"> drawing a symbol of a valve You will get the following picture:</w:t>
      </w:r>
    </w:p>
    <w:p w:rsidR="009E6C04" w:rsidRDefault="009E6C04" w:rsidP="000F200F">
      <w:pPr>
        <w:rPr>
          <w:lang w:val="en-US"/>
        </w:rPr>
      </w:pPr>
    </w:p>
    <w:p w:rsidR="009E6C04" w:rsidRDefault="009E6C04" w:rsidP="000F200F">
      <w:pPr>
        <w:rPr>
          <w:lang w:val="en-US"/>
        </w:rPr>
      </w:pPr>
      <w:r>
        <w:rPr>
          <w:noProof/>
          <w:lang w:val="nl-NL" w:eastAsia="nl-NL"/>
        </w:rPr>
        <w:drawing>
          <wp:inline distT="0" distB="0" distL="0" distR="0" wp14:anchorId="3C0B7613" wp14:editId="1EBD7B2A">
            <wp:extent cx="1800000" cy="15300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0000" cy="1530000"/>
                    </a:xfrm>
                    <a:prstGeom prst="rect">
                      <a:avLst/>
                    </a:prstGeom>
                  </pic:spPr>
                </pic:pic>
              </a:graphicData>
            </a:graphic>
          </wp:inline>
        </w:drawing>
      </w:r>
    </w:p>
    <w:p w:rsidR="009E6C04" w:rsidRDefault="009E6C04" w:rsidP="009E6C04">
      <w:pPr>
        <w:pStyle w:val="Onderschrift"/>
      </w:pPr>
      <w:bookmarkStart w:id="75" w:name="_Toc357087450"/>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w:t>
      </w:r>
      <w:r w:rsidR="00C77BD5">
        <w:fldChar w:fldCharType="end"/>
      </w:r>
      <w:r>
        <w:t>: Valve open</w:t>
      </w:r>
      <w:bookmarkEnd w:id="75"/>
    </w:p>
    <w:p w:rsidR="009E6C04" w:rsidRDefault="009E6C04" w:rsidP="009E6C04">
      <w:r>
        <w:t xml:space="preserve">Now we will assume for this example that vertical is open and horizontal is closed. First thing we like to do is change the position and the </w:t>
      </w:r>
      <w:proofErr w:type="spellStart"/>
      <w:r>
        <w:t>color</w:t>
      </w:r>
      <w:proofErr w:type="spellEnd"/>
      <w:r>
        <w:t xml:space="preserve"> of the valve symbol for either position. In the edit section you’ll find only one tab in the beginning (see </w:t>
      </w:r>
      <w:r w:rsidR="0042167B">
        <w:fldChar w:fldCharType="begin"/>
      </w:r>
      <w:r w:rsidR="0042167B">
        <w:instrText xml:space="preserve"> REF _Ref345440613 \h </w:instrText>
      </w:r>
      <w:r w:rsidR="0042167B">
        <w:fldChar w:fldCharType="separate"/>
      </w:r>
      <w:r w:rsidR="00C5269B">
        <w:t xml:space="preserve">Figure </w:t>
      </w:r>
      <w:r w:rsidR="00C5269B">
        <w:rPr>
          <w:noProof/>
        </w:rPr>
        <w:t>10</w:t>
      </w:r>
      <w:r w:rsidR="00C5269B">
        <w:noBreakHyphen/>
      </w:r>
      <w:r w:rsidR="00C5269B">
        <w:rPr>
          <w:noProof/>
        </w:rPr>
        <w:t>2</w:t>
      </w:r>
      <w:r w:rsidR="0042167B">
        <w:fldChar w:fldCharType="end"/>
      </w:r>
      <w:r>
        <w:t xml:space="preserve">). This means that this symbol is always showing. But now we are going to change the sequence. </w:t>
      </w:r>
    </w:p>
    <w:p w:rsidR="009E6C04" w:rsidRDefault="009E6C04" w:rsidP="009E6C04"/>
    <w:p w:rsidR="009E6C04" w:rsidRDefault="009E6C04" w:rsidP="009E6C04">
      <w:r>
        <w:t xml:space="preserve">The first tab is always the last tab the program is looking at. So with several tabs (i.e. 5) it will start to look at tab </w:t>
      </w:r>
      <w:r w:rsidR="00EA4973">
        <w:t>4</w:t>
      </w:r>
      <w:r>
        <w:t xml:space="preserve"> to see if that is valid. If not it will go to tab </w:t>
      </w:r>
      <w:r w:rsidR="00EA4973">
        <w:t>3</w:t>
      </w:r>
      <w:r w:rsidR="0042167B">
        <w:t xml:space="preserve"> and so on. The exception is the highest tab which will only show when all the other tabs are not valid.</w:t>
      </w:r>
    </w:p>
    <w:p w:rsidR="0042167B" w:rsidRDefault="0042167B" w:rsidP="009E6C04"/>
    <w:p w:rsidR="0042167B" w:rsidRDefault="0042167B" w:rsidP="009E6C04">
      <w:r>
        <w:rPr>
          <w:noProof/>
          <w:lang w:val="nl-NL" w:eastAsia="nl-NL"/>
        </w:rPr>
        <w:drawing>
          <wp:inline distT="0" distB="0" distL="0" distR="0" wp14:anchorId="662ABFF0" wp14:editId="1112578C">
            <wp:extent cx="5760720" cy="1240215"/>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240215"/>
                    </a:xfrm>
                    <a:prstGeom prst="rect">
                      <a:avLst/>
                    </a:prstGeom>
                  </pic:spPr>
                </pic:pic>
              </a:graphicData>
            </a:graphic>
          </wp:inline>
        </w:drawing>
      </w:r>
    </w:p>
    <w:p w:rsidR="0042167B" w:rsidRDefault="0042167B" w:rsidP="0042167B">
      <w:pPr>
        <w:pStyle w:val="Onderschrift"/>
      </w:pPr>
      <w:bookmarkStart w:id="76" w:name="_Ref345440613"/>
      <w:bookmarkStart w:id="77" w:name="_Toc357087451"/>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w:t>
      </w:r>
      <w:r w:rsidR="00C77BD5">
        <w:fldChar w:fldCharType="end"/>
      </w:r>
      <w:bookmarkEnd w:id="76"/>
      <w:r>
        <w:t>: Edit section</w:t>
      </w:r>
      <w:bookmarkEnd w:id="77"/>
    </w:p>
    <w:p w:rsidR="00EA4973" w:rsidRDefault="00EA4973" w:rsidP="0042167B"/>
    <w:p w:rsidR="0042167B" w:rsidRDefault="00EA4973" w:rsidP="0042167B">
      <w:r>
        <w:t xml:space="preserve">We assumed that the vertical position is for open so we should first change the </w:t>
      </w:r>
      <w:proofErr w:type="spellStart"/>
      <w:r>
        <w:t>color</w:t>
      </w:r>
      <w:proofErr w:type="spellEnd"/>
      <w:r>
        <w:t xml:space="preserve"> to green (which is the standard for “open”). But while we also have a defective/not available status (which will be the first in line) we will make this </w:t>
      </w:r>
      <w:proofErr w:type="spellStart"/>
      <w:r>
        <w:t>color</w:t>
      </w:r>
      <w:proofErr w:type="spellEnd"/>
      <w:r>
        <w:t xml:space="preserve"> purple. This will get you the following view:</w:t>
      </w:r>
    </w:p>
    <w:p w:rsidR="00EA4973" w:rsidRDefault="00EA4973" w:rsidP="0042167B"/>
    <w:p w:rsidR="00EA4973" w:rsidRDefault="00EA4973" w:rsidP="0042167B">
      <w:r>
        <w:rPr>
          <w:noProof/>
          <w:lang w:val="nl-NL" w:eastAsia="nl-NL"/>
        </w:rPr>
        <w:drawing>
          <wp:inline distT="0" distB="0" distL="0" distR="0" wp14:anchorId="07B544EB" wp14:editId="5021A18B">
            <wp:extent cx="1800000" cy="1483200"/>
            <wp:effectExtent l="0" t="0" r="0" b="317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00000" cy="1483200"/>
                    </a:xfrm>
                    <a:prstGeom prst="rect">
                      <a:avLst/>
                    </a:prstGeom>
                  </pic:spPr>
                </pic:pic>
              </a:graphicData>
            </a:graphic>
          </wp:inline>
        </w:drawing>
      </w:r>
    </w:p>
    <w:p w:rsidR="00EA4973" w:rsidRDefault="00EA4973" w:rsidP="00EA4973">
      <w:pPr>
        <w:pStyle w:val="Onderschrift"/>
      </w:pPr>
      <w:bookmarkStart w:id="78" w:name="_Toc357087452"/>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w:t>
      </w:r>
      <w:r w:rsidR="00C77BD5">
        <w:fldChar w:fldCharType="end"/>
      </w:r>
      <w:r>
        <w:t>: Valve defective/not available</w:t>
      </w:r>
      <w:bookmarkEnd w:id="78"/>
    </w:p>
    <w:p w:rsidR="00EA4973" w:rsidRDefault="00EA4973" w:rsidP="00EA4973">
      <w:r>
        <w:t>This is not the only thing you need to do. You also will have to alter the conditions of the tab to make it understand when it has to be visible and when not. In the right-</w:t>
      </w:r>
      <w:proofErr w:type="spellStart"/>
      <w:r>
        <w:t>botoom</w:t>
      </w:r>
      <w:proofErr w:type="spellEnd"/>
      <w:r>
        <w:t xml:space="preserve"> corner of the edit section you will find a button “Conditions”. Click it to open a new window that looks like </w:t>
      </w:r>
      <w:r w:rsidR="00482388">
        <w:t>the next picture:</w:t>
      </w:r>
    </w:p>
    <w:p w:rsidR="00482388" w:rsidRDefault="00482388" w:rsidP="00EA4973"/>
    <w:p w:rsidR="00482388" w:rsidRDefault="00482388" w:rsidP="00EA4973">
      <w:r>
        <w:rPr>
          <w:noProof/>
          <w:lang w:val="nl-NL" w:eastAsia="nl-NL"/>
        </w:rPr>
        <w:drawing>
          <wp:inline distT="0" distB="0" distL="0" distR="0" wp14:anchorId="353F37D9" wp14:editId="554E5E51">
            <wp:extent cx="5760720" cy="2386724"/>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386724"/>
                    </a:xfrm>
                    <a:prstGeom prst="rect">
                      <a:avLst/>
                    </a:prstGeom>
                  </pic:spPr>
                </pic:pic>
              </a:graphicData>
            </a:graphic>
          </wp:inline>
        </w:drawing>
      </w:r>
    </w:p>
    <w:p w:rsidR="00482388" w:rsidRDefault="00482388" w:rsidP="00482388">
      <w:pPr>
        <w:pStyle w:val="Onderschrift"/>
      </w:pPr>
      <w:bookmarkStart w:id="79" w:name="_Toc357087453"/>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4</w:t>
      </w:r>
      <w:r w:rsidR="00C77BD5">
        <w:fldChar w:fldCharType="end"/>
      </w:r>
      <w:r>
        <w:t>: Conditions window</w:t>
      </w:r>
      <w:bookmarkEnd w:id="79"/>
    </w:p>
    <w:p w:rsidR="00482388" w:rsidRDefault="00482388" w:rsidP="00482388">
      <w:r>
        <w:t>You will see 3 options.</w:t>
      </w:r>
    </w:p>
    <w:p w:rsidR="00482388" w:rsidRDefault="00482388" w:rsidP="0048238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68"/>
        <w:gridCol w:w="6244"/>
      </w:tblGrid>
      <w:tr w:rsidR="00482388" w:rsidRPr="009417AF" w:rsidTr="006139EC">
        <w:tc>
          <w:tcPr>
            <w:tcW w:w="2968" w:type="dxa"/>
            <w:shd w:val="clear" w:color="auto" w:fill="0C0C0C"/>
          </w:tcPr>
          <w:p w:rsidR="00482388" w:rsidRPr="0093160C" w:rsidRDefault="00482388" w:rsidP="006139EC">
            <w:pPr>
              <w:rPr>
                <w:b/>
                <w:lang w:val="en-US"/>
              </w:rPr>
            </w:pPr>
            <w:r>
              <w:rPr>
                <w:b/>
                <w:lang w:val="en-US"/>
              </w:rPr>
              <w:t>Option</w:t>
            </w:r>
          </w:p>
        </w:tc>
        <w:tc>
          <w:tcPr>
            <w:tcW w:w="6244" w:type="dxa"/>
            <w:shd w:val="clear" w:color="auto" w:fill="0C0C0C"/>
          </w:tcPr>
          <w:p w:rsidR="00482388" w:rsidRPr="0093160C" w:rsidRDefault="00482388" w:rsidP="006139EC">
            <w:pPr>
              <w:rPr>
                <w:b/>
                <w:lang w:val="en-US"/>
              </w:rPr>
            </w:pPr>
            <w:r w:rsidRPr="0093160C">
              <w:rPr>
                <w:b/>
                <w:lang w:val="en-US"/>
              </w:rPr>
              <w:t>Explanation</w:t>
            </w:r>
          </w:p>
        </w:tc>
      </w:tr>
      <w:tr w:rsidR="00482388" w:rsidRPr="000F200F" w:rsidTr="006139EC">
        <w:tc>
          <w:tcPr>
            <w:tcW w:w="2968" w:type="dxa"/>
          </w:tcPr>
          <w:p w:rsidR="00482388" w:rsidRPr="009417AF" w:rsidRDefault="00482388" w:rsidP="006139EC">
            <w:pPr>
              <w:rPr>
                <w:lang w:val="en-US"/>
              </w:rPr>
            </w:pPr>
            <w:r>
              <w:rPr>
                <w:lang w:val="en-US"/>
              </w:rPr>
              <w:t>Always show object</w:t>
            </w:r>
          </w:p>
        </w:tc>
        <w:tc>
          <w:tcPr>
            <w:tcW w:w="6244" w:type="dxa"/>
          </w:tcPr>
          <w:p w:rsidR="00482388" w:rsidRPr="009417AF" w:rsidRDefault="00482388" w:rsidP="006139EC">
            <w:pPr>
              <w:rPr>
                <w:lang w:val="en-US"/>
              </w:rPr>
            </w:pPr>
            <w:r>
              <w:rPr>
                <w:lang w:val="en-US"/>
              </w:rPr>
              <w:t>This object will always be visible, excep</w:t>
            </w:r>
            <w:r w:rsidR="00543FFA">
              <w:rPr>
                <w:lang w:val="en-US"/>
              </w:rPr>
              <w:t>t for when another tab is valid</w:t>
            </w:r>
          </w:p>
        </w:tc>
      </w:tr>
      <w:tr w:rsidR="00482388" w:rsidRPr="000F200F" w:rsidTr="006139EC">
        <w:tc>
          <w:tcPr>
            <w:tcW w:w="2968" w:type="dxa"/>
          </w:tcPr>
          <w:p w:rsidR="00482388" w:rsidRPr="009417AF" w:rsidRDefault="00482388" w:rsidP="006139EC">
            <w:pPr>
              <w:rPr>
                <w:lang w:val="en-US"/>
              </w:rPr>
            </w:pPr>
            <w:r>
              <w:rPr>
                <w:lang w:val="en-US"/>
              </w:rPr>
              <w:t>Never show object</w:t>
            </w:r>
          </w:p>
        </w:tc>
        <w:tc>
          <w:tcPr>
            <w:tcW w:w="6244" w:type="dxa"/>
          </w:tcPr>
          <w:p w:rsidR="00482388" w:rsidRPr="009417AF" w:rsidRDefault="00482388" w:rsidP="006139EC">
            <w:pPr>
              <w:rPr>
                <w:lang w:val="en-US"/>
              </w:rPr>
            </w:pPr>
            <w:r>
              <w:rPr>
                <w:lang w:val="en-US"/>
              </w:rPr>
              <w:t>O</w:t>
            </w:r>
            <w:r w:rsidR="00543FFA">
              <w:rPr>
                <w:lang w:val="en-US"/>
              </w:rPr>
              <w:t>bject is never visible</w:t>
            </w:r>
          </w:p>
        </w:tc>
      </w:tr>
      <w:tr w:rsidR="00482388" w:rsidRPr="00482388" w:rsidTr="006139EC">
        <w:tc>
          <w:tcPr>
            <w:tcW w:w="2968" w:type="dxa"/>
          </w:tcPr>
          <w:p w:rsidR="00482388" w:rsidRPr="009417AF" w:rsidRDefault="00482388" w:rsidP="006139EC">
            <w:pPr>
              <w:rPr>
                <w:lang w:val="en-US"/>
              </w:rPr>
            </w:pPr>
            <w:r>
              <w:rPr>
                <w:lang w:val="en-US"/>
              </w:rPr>
              <w:t>Show object when</w:t>
            </w:r>
          </w:p>
        </w:tc>
        <w:tc>
          <w:tcPr>
            <w:tcW w:w="6244" w:type="dxa"/>
          </w:tcPr>
          <w:p w:rsidR="00482388" w:rsidRPr="009417AF" w:rsidRDefault="00482388" w:rsidP="006139EC">
            <w:pPr>
              <w:rPr>
                <w:lang w:val="en-US"/>
              </w:rPr>
            </w:pPr>
            <w:r>
              <w:rPr>
                <w:lang w:val="en-US"/>
              </w:rPr>
              <w:t>Shows object when certain thresholds are met</w:t>
            </w:r>
          </w:p>
        </w:tc>
      </w:tr>
    </w:tbl>
    <w:p w:rsidR="00482388" w:rsidRDefault="00482388" w:rsidP="00482388">
      <w:pPr>
        <w:pStyle w:val="Onderschrift"/>
      </w:pPr>
      <w:bookmarkStart w:id="80" w:name="_Toc357087521"/>
      <w:r>
        <w:t xml:space="preserve">Table </w:t>
      </w:r>
      <w:r w:rsidR="00CD7632">
        <w:fldChar w:fldCharType="begin"/>
      </w:r>
      <w:r w:rsidR="00CD7632">
        <w:instrText xml:space="preserve"> STYLEREF 1 \s </w:instrText>
      </w:r>
      <w:r w:rsidR="00CD7632">
        <w:fldChar w:fldCharType="separate"/>
      </w:r>
      <w:r w:rsidR="00C5269B">
        <w:rPr>
          <w:noProof/>
        </w:rPr>
        <w:t>10</w:t>
      </w:r>
      <w:r w:rsidR="00CD7632">
        <w:fldChar w:fldCharType="end"/>
      </w:r>
      <w:r w:rsidR="00CD7632">
        <w:noBreakHyphen/>
      </w:r>
      <w:r w:rsidR="00CD7632">
        <w:fldChar w:fldCharType="begin"/>
      </w:r>
      <w:r w:rsidR="00CD7632">
        <w:instrText xml:space="preserve"> SEQ Table \* ARABIC \s 1 </w:instrText>
      </w:r>
      <w:r w:rsidR="00CD7632">
        <w:fldChar w:fldCharType="separate"/>
      </w:r>
      <w:r w:rsidR="00C5269B">
        <w:rPr>
          <w:noProof/>
        </w:rPr>
        <w:t>1</w:t>
      </w:r>
      <w:r w:rsidR="00CD7632">
        <w:fldChar w:fldCharType="end"/>
      </w:r>
      <w:r>
        <w:t>: Conditions</w:t>
      </w:r>
      <w:bookmarkEnd w:id="80"/>
    </w:p>
    <w:p w:rsidR="00482388" w:rsidRDefault="00482388" w:rsidP="00482388">
      <w:r>
        <w:t xml:space="preserve">The last one is the most used. When you click “Show object when” a few new </w:t>
      </w:r>
      <w:r w:rsidR="00543FFA">
        <w:t>object</w:t>
      </w:r>
      <w:r>
        <w:t>s will appear.</w:t>
      </w:r>
    </w:p>
    <w:p w:rsidR="00482388" w:rsidRDefault="00482388" w:rsidP="0048238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68"/>
        <w:gridCol w:w="6244"/>
      </w:tblGrid>
      <w:tr w:rsidR="00482388" w:rsidRPr="009417AF" w:rsidTr="006139EC">
        <w:tc>
          <w:tcPr>
            <w:tcW w:w="2968" w:type="dxa"/>
            <w:shd w:val="clear" w:color="auto" w:fill="0C0C0C"/>
          </w:tcPr>
          <w:p w:rsidR="00482388" w:rsidRPr="0093160C" w:rsidRDefault="00482388" w:rsidP="006139EC">
            <w:pPr>
              <w:rPr>
                <w:b/>
                <w:lang w:val="en-US"/>
              </w:rPr>
            </w:pPr>
            <w:r>
              <w:rPr>
                <w:b/>
                <w:lang w:val="en-US"/>
              </w:rPr>
              <w:lastRenderedPageBreak/>
              <w:t>Option</w:t>
            </w:r>
          </w:p>
        </w:tc>
        <w:tc>
          <w:tcPr>
            <w:tcW w:w="6244" w:type="dxa"/>
            <w:shd w:val="clear" w:color="auto" w:fill="0C0C0C"/>
          </w:tcPr>
          <w:p w:rsidR="00482388" w:rsidRPr="0093160C" w:rsidRDefault="00482388" w:rsidP="006139EC">
            <w:pPr>
              <w:rPr>
                <w:b/>
                <w:lang w:val="en-US"/>
              </w:rPr>
            </w:pPr>
            <w:r w:rsidRPr="0093160C">
              <w:rPr>
                <w:b/>
                <w:lang w:val="en-US"/>
              </w:rPr>
              <w:t>Explanation</w:t>
            </w:r>
          </w:p>
        </w:tc>
      </w:tr>
      <w:tr w:rsidR="00482388" w:rsidRPr="000F200F" w:rsidTr="006139EC">
        <w:tc>
          <w:tcPr>
            <w:tcW w:w="2968" w:type="dxa"/>
          </w:tcPr>
          <w:p w:rsidR="00482388" w:rsidRPr="009417AF" w:rsidRDefault="00482388" w:rsidP="006139EC">
            <w:pPr>
              <w:rPr>
                <w:lang w:val="en-US"/>
              </w:rPr>
            </w:pPr>
            <w:r>
              <w:rPr>
                <w:lang w:val="en-US"/>
              </w:rPr>
              <w:t>Logic</w:t>
            </w:r>
          </w:p>
        </w:tc>
        <w:tc>
          <w:tcPr>
            <w:tcW w:w="6244" w:type="dxa"/>
          </w:tcPr>
          <w:p w:rsidR="00482388" w:rsidRPr="009417AF" w:rsidRDefault="00482388" w:rsidP="006139EC">
            <w:pPr>
              <w:rPr>
                <w:lang w:val="en-US"/>
              </w:rPr>
            </w:pPr>
            <w:r>
              <w:rPr>
                <w:lang w:val="en-US"/>
              </w:rPr>
              <w:t>Add logic to the equation</w:t>
            </w:r>
            <w:r w:rsidR="00543FFA">
              <w:rPr>
                <w:lang w:val="en-US"/>
              </w:rPr>
              <w:t>. (And, Or, And not, Or not)</w:t>
            </w:r>
            <w:r>
              <w:rPr>
                <w:lang w:val="en-US"/>
              </w:rPr>
              <w:t xml:space="preserve"> </w:t>
            </w:r>
          </w:p>
        </w:tc>
      </w:tr>
      <w:tr w:rsidR="00482388" w:rsidRPr="000F200F" w:rsidTr="006139EC">
        <w:tc>
          <w:tcPr>
            <w:tcW w:w="2968" w:type="dxa"/>
          </w:tcPr>
          <w:p w:rsidR="00482388" w:rsidRPr="009417AF" w:rsidRDefault="00482388" w:rsidP="006139EC">
            <w:pPr>
              <w:rPr>
                <w:lang w:val="en-US"/>
              </w:rPr>
            </w:pPr>
            <w:r>
              <w:rPr>
                <w:lang w:val="en-US"/>
              </w:rPr>
              <w:t>Field</w:t>
            </w:r>
          </w:p>
        </w:tc>
        <w:tc>
          <w:tcPr>
            <w:tcW w:w="6244" w:type="dxa"/>
          </w:tcPr>
          <w:p w:rsidR="00482388" w:rsidRPr="009417AF" w:rsidRDefault="00543FFA" w:rsidP="006139EC">
            <w:pPr>
              <w:rPr>
                <w:lang w:val="en-US"/>
              </w:rPr>
            </w:pPr>
            <w:r>
              <w:rPr>
                <w:lang w:val="en-US"/>
              </w:rPr>
              <w:t>Choose the field as described earlier</w:t>
            </w:r>
          </w:p>
        </w:tc>
      </w:tr>
      <w:tr w:rsidR="00482388" w:rsidRPr="00482388" w:rsidTr="006139EC">
        <w:tc>
          <w:tcPr>
            <w:tcW w:w="2968" w:type="dxa"/>
          </w:tcPr>
          <w:p w:rsidR="00482388" w:rsidRPr="009417AF" w:rsidRDefault="00482388" w:rsidP="006139EC">
            <w:pPr>
              <w:rPr>
                <w:lang w:val="en-US"/>
              </w:rPr>
            </w:pPr>
            <w:r>
              <w:rPr>
                <w:lang w:val="en-US"/>
              </w:rPr>
              <w:t>Condition</w:t>
            </w:r>
          </w:p>
        </w:tc>
        <w:tc>
          <w:tcPr>
            <w:tcW w:w="6244" w:type="dxa"/>
          </w:tcPr>
          <w:p w:rsidR="00482388" w:rsidRPr="009417AF" w:rsidRDefault="00543FFA" w:rsidP="006139EC">
            <w:pPr>
              <w:rPr>
                <w:lang w:val="en-US"/>
              </w:rPr>
            </w:pPr>
            <w:r>
              <w:rPr>
                <w:lang w:val="en-US"/>
              </w:rPr>
              <w:t>Choose the condition the object needs to comply with</w:t>
            </w:r>
          </w:p>
        </w:tc>
      </w:tr>
      <w:tr w:rsidR="00482388" w:rsidRPr="00482388" w:rsidTr="006139EC">
        <w:tc>
          <w:tcPr>
            <w:tcW w:w="2968" w:type="dxa"/>
          </w:tcPr>
          <w:p w:rsidR="00482388" w:rsidRDefault="00482388" w:rsidP="006139EC">
            <w:pPr>
              <w:rPr>
                <w:lang w:val="en-US"/>
              </w:rPr>
            </w:pPr>
            <w:r>
              <w:rPr>
                <w:lang w:val="en-US"/>
              </w:rPr>
              <w:t>Optional value</w:t>
            </w:r>
          </w:p>
        </w:tc>
        <w:tc>
          <w:tcPr>
            <w:tcW w:w="6244" w:type="dxa"/>
          </w:tcPr>
          <w:p w:rsidR="00482388" w:rsidRDefault="00543FFA" w:rsidP="006139EC">
            <w:pPr>
              <w:rPr>
                <w:lang w:val="en-US"/>
              </w:rPr>
            </w:pPr>
            <w:r>
              <w:rPr>
                <w:lang w:val="en-US"/>
              </w:rPr>
              <w:t>Extra possibilities for some conditions</w:t>
            </w:r>
          </w:p>
        </w:tc>
      </w:tr>
    </w:tbl>
    <w:p w:rsidR="00482388" w:rsidRDefault="00543FFA" w:rsidP="00543FFA">
      <w:pPr>
        <w:pStyle w:val="Onderschrift"/>
      </w:pPr>
      <w:bookmarkStart w:id="81" w:name="_Toc357087522"/>
      <w:r>
        <w:t xml:space="preserve">Table </w:t>
      </w:r>
      <w:r w:rsidR="00CD7632">
        <w:fldChar w:fldCharType="begin"/>
      </w:r>
      <w:r w:rsidR="00CD7632">
        <w:instrText xml:space="preserve"> STYLEREF 1 \s </w:instrText>
      </w:r>
      <w:r w:rsidR="00CD7632">
        <w:fldChar w:fldCharType="separate"/>
      </w:r>
      <w:r w:rsidR="00C5269B">
        <w:rPr>
          <w:noProof/>
        </w:rPr>
        <w:t>10</w:t>
      </w:r>
      <w:r w:rsidR="00CD7632">
        <w:fldChar w:fldCharType="end"/>
      </w:r>
      <w:r w:rsidR="00CD7632">
        <w:noBreakHyphen/>
      </w:r>
      <w:r w:rsidR="00CD7632">
        <w:fldChar w:fldCharType="begin"/>
      </w:r>
      <w:r w:rsidR="00CD7632">
        <w:instrText xml:space="preserve"> SEQ Table \* ARABIC \s 1 </w:instrText>
      </w:r>
      <w:r w:rsidR="00CD7632">
        <w:fldChar w:fldCharType="separate"/>
      </w:r>
      <w:r w:rsidR="00C5269B">
        <w:rPr>
          <w:noProof/>
        </w:rPr>
        <w:t>2</w:t>
      </w:r>
      <w:r w:rsidR="00CD7632">
        <w:fldChar w:fldCharType="end"/>
      </w:r>
      <w:r>
        <w:t>: Conditions 2</w:t>
      </w:r>
      <w:bookmarkEnd w:id="81"/>
    </w:p>
    <w:p w:rsidR="00543FFA" w:rsidRDefault="00543FFA" w:rsidP="00543FFA">
      <w:r>
        <w:t>So back to our example. We need to add a condition for the first tab. We made the object purple (defective/not available) so we need to add a condition to make this object only available when the valve is defective/not available.</w:t>
      </w:r>
    </w:p>
    <w:p w:rsidR="00543FFA" w:rsidRDefault="00543FFA" w:rsidP="00543FFA"/>
    <w:p w:rsidR="00437942" w:rsidRDefault="00543FFA" w:rsidP="00543FFA">
      <w:r>
        <w:t>At first we click on the “Show object when” radio-button. Under field we choose the appropriate field (in this case valve 1) and then under “Condition” we choose “defective”. So now we know that this object in this specific configuration will only app</w:t>
      </w:r>
      <w:r w:rsidR="00437942">
        <w:t xml:space="preserve">ear when the conditions are met (see </w:t>
      </w:r>
      <w:r w:rsidR="00437942">
        <w:fldChar w:fldCharType="begin"/>
      </w:r>
      <w:r w:rsidR="00437942">
        <w:instrText xml:space="preserve"> REF _Ref345442597 \h </w:instrText>
      </w:r>
      <w:r w:rsidR="00437942">
        <w:fldChar w:fldCharType="separate"/>
      </w:r>
      <w:r w:rsidR="00C5269B">
        <w:t xml:space="preserve">Figure </w:t>
      </w:r>
      <w:r w:rsidR="00C5269B">
        <w:rPr>
          <w:noProof/>
        </w:rPr>
        <w:t>10</w:t>
      </w:r>
      <w:r w:rsidR="00C5269B">
        <w:noBreakHyphen/>
      </w:r>
      <w:r w:rsidR="00C5269B">
        <w:rPr>
          <w:noProof/>
        </w:rPr>
        <w:t>5</w:t>
      </w:r>
      <w:r w:rsidR="00437942">
        <w:fldChar w:fldCharType="end"/>
      </w:r>
      <w:r w:rsidR="00437942">
        <w:t>).</w:t>
      </w:r>
    </w:p>
    <w:p w:rsidR="00437942" w:rsidRDefault="00437942" w:rsidP="00543FFA"/>
    <w:p w:rsidR="00437942" w:rsidRDefault="00437942" w:rsidP="00543FFA">
      <w:r>
        <w:rPr>
          <w:noProof/>
          <w:lang w:val="nl-NL" w:eastAsia="nl-NL"/>
        </w:rPr>
        <w:drawing>
          <wp:inline distT="0" distB="0" distL="0" distR="0" wp14:anchorId="3A852523" wp14:editId="20EE9625">
            <wp:extent cx="5760720" cy="2437557"/>
            <wp:effectExtent l="0" t="0" r="0"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437557"/>
                    </a:xfrm>
                    <a:prstGeom prst="rect">
                      <a:avLst/>
                    </a:prstGeom>
                  </pic:spPr>
                </pic:pic>
              </a:graphicData>
            </a:graphic>
          </wp:inline>
        </w:drawing>
      </w:r>
    </w:p>
    <w:p w:rsidR="00437942" w:rsidRDefault="00437942" w:rsidP="00437942">
      <w:pPr>
        <w:pStyle w:val="Onderschrift"/>
      </w:pPr>
      <w:bookmarkStart w:id="82" w:name="_Ref345442597"/>
      <w:bookmarkStart w:id="83" w:name="_Toc357087454"/>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5</w:t>
      </w:r>
      <w:r w:rsidR="00C77BD5">
        <w:fldChar w:fldCharType="end"/>
      </w:r>
      <w:bookmarkEnd w:id="82"/>
      <w:r>
        <w:t>: conditions tab 1</w:t>
      </w:r>
      <w:bookmarkEnd w:id="83"/>
    </w:p>
    <w:p w:rsidR="008133C0" w:rsidRDefault="00543FFA" w:rsidP="00437942">
      <w:r>
        <w:t xml:space="preserve"> </w:t>
      </w:r>
      <w:r w:rsidR="00437942">
        <w:t>As you see there is no logic field nor an optional value field. These only become available when you go a step further. Just for explanation sake let’s assume that you don’t want to show the defective status when the fuel pump is running at low speed. Just click add condition, choose the fuel pump as field and for condition choose “Lower than”. Now you can choose a range at optional value</w:t>
      </w:r>
    </w:p>
    <w:p w:rsidR="008133C0" w:rsidRDefault="008133C0" w:rsidP="00437942"/>
    <w:p w:rsidR="008133C0" w:rsidRDefault="008133C0" w:rsidP="00437942">
      <w:r>
        <w:t>While the example concerns a Switch-field (which can only be 0 or 1) it will suffice to put 0.5 in the additional field. If it was an analogue field like a RPM or likewise, you can choose the appropriate value.</w:t>
      </w:r>
    </w:p>
    <w:p w:rsidR="008133C0" w:rsidRDefault="008133C0" w:rsidP="00437942"/>
    <w:p w:rsidR="00543FFA" w:rsidRDefault="008133C0" w:rsidP="00437942">
      <w:r>
        <w:t>Y</w:t>
      </w:r>
      <w:r w:rsidR="00437942">
        <w:t>ou get the following:</w:t>
      </w:r>
    </w:p>
    <w:p w:rsidR="00437942" w:rsidRDefault="00437942" w:rsidP="00437942"/>
    <w:p w:rsidR="00437942" w:rsidRDefault="00437942" w:rsidP="00437942">
      <w:r>
        <w:rPr>
          <w:noProof/>
          <w:lang w:val="nl-NL" w:eastAsia="nl-NL"/>
        </w:rPr>
        <w:lastRenderedPageBreak/>
        <w:drawing>
          <wp:inline distT="0" distB="0" distL="0" distR="0" wp14:anchorId="7C02C887" wp14:editId="11D3E100">
            <wp:extent cx="5760720" cy="2449807"/>
            <wp:effectExtent l="0" t="0" r="0" b="825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449807"/>
                    </a:xfrm>
                    <a:prstGeom prst="rect">
                      <a:avLst/>
                    </a:prstGeom>
                  </pic:spPr>
                </pic:pic>
              </a:graphicData>
            </a:graphic>
          </wp:inline>
        </w:drawing>
      </w:r>
    </w:p>
    <w:p w:rsidR="00437942" w:rsidRDefault="00437942" w:rsidP="00437942">
      <w:pPr>
        <w:pStyle w:val="Onderschrift"/>
      </w:pPr>
      <w:bookmarkStart w:id="84" w:name="_Toc357087455"/>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6</w:t>
      </w:r>
      <w:r w:rsidR="00C77BD5">
        <w:fldChar w:fldCharType="end"/>
      </w:r>
      <w:r>
        <w:t>: Extra conditions example</w:t>
      </w:r>
      <w:bookmarkEnd w:id="84"/>
    </w:p>
    <w:p w:rsidR="00437942" w:rsidRDefault="008133C0" w:rsidP="00437942">
      <w:r>
        <w:t>Without the extra example, the first tab is finished now. So you can click “Close”. You will see that an extra tab has appeared.</w:t>
      </w:r>
    </w:p>
    <w:p w:rsidR="008133C0" w:rsidRDefault="008133C0" w:rsidP="00437942"/>
    <w:p w:rsidR="008133C0" w:rsidRDefault="008133C0" w:rsidP="00437942">
      <w:r>
        <w:rPr>
          <w:noProof/>
          <w:lang w:val="nl-NL" w:eastAsia="nl-NL"/>
        </w:rPr>
        <w:drawing>
          <wp:inline distT="0" distB="0" distL="0" distR="0" wp14:anchorId="086B7D84" wp14:editId="1EBAF37E">
            <wp:extent cx="5760720" cy="1194281"/>
            <wp:effectExtent l="0" t="0" r="0" b="635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194281"/>
                    </a:xfrm>
                    <a:prstGeom prst="rect">
                      <a:avLst/>
                    </a:prstGeom>
                  </pic:spPr>
                </pic:pic>
              </a:graphicData>
            </a:graphic>
          </wp:inline>
        </w:drawing>
      </w:r>
    </w:p>
    <w:p w:rsidR="008133C0" w:rsidRDefault="008133C0" w:rsidP="008133C0">
      <w:pPr>
        <w:pStyle w:val="Onderschrift"/>
      </w:pPr>
      <w:bookmarkStart w:id="85" w:name="_Toc357087456"/>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7</w:t>
      </w:r>
      <w:r w:rsidR="00C77BD5">
        <w:fldChar w:fldCharType="end"/>
      </w:r>
      <w:r>
        <w:t>: Tab 2</w:t>
      </w:r>
      <w:bookmarkEnd w:id="85"/>
    </w:p>
    <w:p w:rsidR="008133C0" w:rsidRDefault="008133C0" w:rsidP="008133C0">
      <w:r>
        <w:t xml:space="preserve">This second tab we will use to show the object </w:t>
      </w:r>
      <w:r w:rsidR="006139EC">
        <w:t>has had a request to close</w:t>
      </w:r>
      <w:r>
        <w:t>. Closed was horizontal and red, so we first need to change that till w</w:t>
      </w:r>
      <w:r w:rsidR="006A57BB">
        <w:t>e get is as in the next example:</w:t>
      </w:r>
    </w:p>
    <w:p w:rsidR="008133C0" w:rsidRDefault="008133C0" w:rsidP="008133C0"/>
    <w:p w:rsidR="008133C0" w:rsidRDefault="006139EC" w:rsidP="008133C0">
      <w:r>
        <w:rPr>
          <w:noProof/>
          <w:lang w:val="nl-NL" w:eastAsia="nl-NL"/>
        </w:rPr>
        <w:drawing>
          <wp:inline distT="0" distB="0" distL="0" distR="0" wp14:anchorId="051BE7A4" wp14:editId="1A924144">
            <wp:extent cx="5760720" cy="1202855"/>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202855"/>
                    </a:xfrm>
                    <a:prstGeom prst="rect">
                      <a:avLst/>
                    </a:prstGeom>
                  </pic:spPr>
                </pic:pic>
              </a:graphicData>
            </a:graphic>
          </wp:inline>
        </w:drawing>
      </w:r>
    </w:p>
    <w:p w:rsidR="006139EC" w:rsidRDefault="006139EC" w:rsidP="006139EC">
      <w:pPr>
        <w:pStyle w:val="Onderschrift"/>
      </w:pPr>
      <w:bookmarkStart w:id="86" w:name="_Toc357087457"/>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8</w:t>
      </w:r>
      <w:r w:rsidR="00C77BD5">
        <w:fldChar w:fldCharType="end"/>
      </w:r>
      <w:r>
        <w:t>: Tab 2 changed</w:t>
      </w:r>
      <w:bookmarkEnd w:id="86"/>
    </w:p>
    <w:p w:rsidR="006A57BB" w:rsidRDefault="006A57BB" w:rsidP="006139EC">
      <w:r>
        <w:t>The extra function we added here is “Pulsate”. It has had a request to close, it is not open anymore nor is it closed yet. In this time between two states the object will pulsate to show that it is on its way to close.</w:t>
      </w:r>
    </w:p>
    <w:p w:rsidR="006A57BB" w:rsidRDefault="006A57BB" w:rsidP="006139EC"/>
    <w:p w:rsidR="006139EC" w:rsidRDefault="006139EC" w:rsidP="006139EC">
      <w:r>
        <w:t>We also need the conditions to be changed. This time as condition we will choose show object when Field “Fuel valve” is Condition “</w:t>
      </w:r>
      <w:r w:rsidR="006A57BB">
        <w:t>Request pending”.</w:t>
      </w:r>
    </w:p>
    <w:p w:rsidR="006139EC" w:rsidRDefault="006139EC" w:rsidP="006139EC"/>
    <w:p w:rsidR="006139EC" w:rsidRDefault="006139EC" w:rsidP="006139EC">
      <w:r>
        <w:t>It will look like the following:</w:t>
      </w:r>
    </w:p>
    <w:p w:rsidR="006139EC" w:rsidRDefault="006139EC" w:rsidP="006139EC"/>
    <w:p w:rsidR="006A57BB" w:rsidRDefault="006A57BB" w:rsidP="006139EC">
      <w:r>
        <w:rPr>
          <w:noProof/>
          <w:lang w:val="nl-NL" w:eastAsia="nl-NL"/>
        </w:rPr>
        <w:lastRenderedPageBreak/>
        <w:drawing>
          <wp:inline distT="0" distB="0" distL="0" distR="0" wp14:anchorId="77DE9A80" wp14:editId="31DA27AC">
            <wp:extent cx="5760720" cy="2445519"/>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445519"/>
                    </a:xfrm>
                    <a:prstGeom prst="rect">
                      <a:avLst/>
                    </a:prstGeom>
                  </pic:spPr>
                </pic:pic>
              </a:graphicData>
            </a:graphic>
          </wp:inline>
        </w:drawing>
      </w:r>
    </w:p>
    <w:p w:rsidR="006139EC" w:rsidRDefault="006139EC" w:rsidP="006139EC">
      <w:pPr>
        <w:pStyle w:val="Onderschrift"/>
      </w:pPr>
      <w:bookmarkStart w:id="87" w:name="_Toc357087458"/>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9</w:t>
      </w:r>
      <w:r w:rsidR="00C77BD5">
        <w:fldChar w:fldCharType="end"/>
      </w:r>
      <w:r>
        <w:t>: Tab 2 conditions</w:t>
      </w:r>
      <w:bookmarkEnd w:id="87"/>
    </w:p>
    <w:p w:rsidR="006139EC" w:rsidRDefault="006139EC" w:rsidP="006139EC">
      <w:r>
        <w:t xml:space="preserve">Now after you click “Close” you will find the third tab. </w:t>
      </w:r>
    </w:p>
    <w:p w:rsidR="006139EC" w:rsidRDefault="006139EC" w:rsidP="006139EC"/>
    <w:p w:rsidR="003D760D" w:rsidRDefault="006139EC" w:rsidP="000F200F">
      <w:r>
        <w:t xml:space="preserve">The third tab will be vertical and green and the condition will </w:t>
      </w:r>
      <w:r w:rsidR="006A57BB">
        <w:t xml:space="preserve">also </w:t>
      </w:r>
      <w:r>
        <w:t>be “</w:t>
      </w:r>
      <w:r w:rsidR="006A57BB">
        <w:t>Request pending”. Only this time you will choose the vertical, green symbol with pulsate, to show it is on its way to open. It will look like the following:</w:t>
      </w:r>
    </w:p>
    <w:p w:rsidR="006A57BB" w:rsidRDefault="006A57BB" w:rsidP="000F200F"/>
    <w:p w:rsidR="006A57BB" w:rsidRDefault="006A57BB" w:rsidP="000F200F">
      <w:r>
        <w:rPr>
          <w:noProof/>
          <w:lang w:val="nl-NL" w:eastAsia="nl-NL"/>
        </w:rPr>
        <w:drawing>
          <wp:inline distT="0" distB="0" distL="0" distR="0" wp14:anchorId="1930BF0A" wp14:editId="7E1D9608">
            <wp:extent cx="5760720" cy="1166108"/>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166108"/>
                    </a:xfrm>
                    <a:prstGeom prst="rect">
                      <a:avLst/>
                    </a:prstGeom>
                  </pic:spPr>
                </pic:pic>
              </a:graphicData>
            </a:graphic>
          </wp:inline>
        </w:drawing>
      </w:r>
    </w:p>
    <w:p w:rsidR="006A57BB" w:rsidRDefault="006A57BB" w:rsidP="006A57BB">
      <w:pPr>
        <w:pStyle w:val="Onderschrift"/>
      </w:pPr>
      <w:bookmarkStart w:id="88" w:name="_Toc357087459"/>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10</w:t>
      </w:r>
      <w:r w:rsidR="00C77BD5">
        <w:fldChar w:fldCharType="end"/>
      </w:r>
      <w:r>
        <w:t>: Tab 3 settings</w:t>
      </w:r>
      <w:bookmarkEnd w:id="88"/>
    </w:p>
    <w:p w:rsidR="006A57BB" w:rsidRDefault="00412DF6" w:rsidP="006A57BB">
      <w:r>
        <w:t xml:space="preserve">Tab 4 will be horizontal and red without the pulsating. It will show the object when it is closed (See </w:t>
      </w:r>
      <w:r>
        <w:fldChar w:fldCharType="begin"/>
      </w:r>
      <w:r>
        <w:instrText xml:space="preserve"> REF _Ref345445520 \h </w:instrText>
      </w:r>
      <w:r>
        <w:fldChar w:fldCharType="separate"/>
      </w:r>
      <w:r w:rsidR="00C5269B">
        <w:t xml:space="preserve">Figure </w:t>
      </w:r>
      <w:r w:rsidR="00C5269B">
        <w:rPr>
          <w:noProof/>
        </w:rPr>
        <w:t>10</w:t>
      </w:r>
      <w:r w:rsidR="00C5269B">
        <w:noBreakHyphen/>
      </w:r>
      <w:r w:rsidR="00C5269B">
        <w:rPr>
          <w:noProof/>
        </w:rPr>
        <w:t>11</w:t>
      </w:r>
      <w:r>
        <w:fldChar w:fldCharType="end"/>
      </w:r>
      <w:r>
        <w:t xml:space="preserve">). </w:t>
      </w:r>
    </w:p>
    <w:p w:rsidR="00412DF6" w:rsidRDefault="00412DF6" w:rsidP="006A57BB"/>
    <w:p w:rsidR="00412DF6" w:rsidRDefault="00412DF6" w:rsidP="006A57BB">
      <w:r>
        <w:t xml:space="preserve">Under conditions you choose “Off” which is the same as closed (see </w:t>
      </w:r>
      <w:r>
        <w:fldChar w:fldCharType="begin"/>
      </w:r>
      <w:r>
        <w:instrText xml:space="preserve"> REF _Ref345445513 \h </w:instrText>
      </w:r>
      <w:r>
        <w:fldChar w:fldCharType="separate"/>
      </w:r>
      <w:r w:rsidR="00C5269B">
        <w:t xml:space="preserve">Figure </w:t>
      </w:r>
      <w:r w:rsidR="00C5269B">
        <w:rPr>
          <w:noProof/>
        </w:rPr>
        <w:t>10</w:t>
      </w:r>
      <w:r w:rsidR="00C5269B">
        <w:noBreakHyphen/>
      </w:r>
      <w:r w:rsidR="00C5269B">
        <w:rPr>
          <w:noProof/>
        </w:rPr>
        <w:t>12</w:t>
      </w:r>
      <w:r>
        <w:fldChar w:fldCharType="end"/>
      </w:r>
      <w:r>
        <w:t>).</w:t>
      </w:r>
    </w:p>
    <w:p w:rsidR="00412DF6" w:rsidRDefault="00412DF6" w:rsidP="006A57BB"/>
    <w:p w:rsidR="00412DF6" w:rsidRDefault="00412DF6" w:rsidP="006A57BB">
      <w:r>
        <w:rPr>
          <w:noProof/>
          <w:lang w:val="nl-NL" w:eastAsia="nl-NL"/>
        </w:rPr>
        <w:drawing>
          <wp:inline distT="0" distB="0" distL="0" distR="0" wp14:anchorId="5011A1F9" wp14:editId="4F7FAB0B">
            <wp:extent cx="5760720" cy="1177744"/>
            <wp:effectExtent l="0" t="0" r="0" b="381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1177744"/>
                    </a:xfrm>
                    <a:prstGeom prst="rect">
                      <a:avLst/>
                    </a:prstGeom>
                  </pic:spPr>
                </pic:pic>
              </a:graphicData>
            </a:graphic>
          </wp:inline>
        </w:drawing>
      </w:r>
    </w:p>
    <w:p w:rsidR="00412DF6" w:rsidRDefault="00412DF6" w:rsidP="00412DF6">
      <w:pPr>
        <w:pStyle w:val="Onderschrift"/>
      </w:pPr>
      <w:bookmarkStart w:id="89" w:name="_Ref345445520"/>
      <w:bookmarkStart w:id="90" w:name="_Toc357087460"/>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11</w:t>
      </w:r>
      <w:r w:rsidR="00C77BD5">
        <w:fldChar w:fldCharType="end"/>
      </w:r>
      <w:bookmarkEnd w:id="89"/>
      <w:r>
        <w:t>: Tab 4 settings</w:t>
      </w:r>
      <w:bookmarkEnd w:id="90"/>
    </w:p>
    <w:p w:rsidR="00412DF6" w:rsidRDefault="00412DF6" w:rsidP="00412DF6"/>
    <w:p w:rsidR="006A57BB" w:rsidRDefault="006A57BB" w:rsidP="000F200F"/>
    <w:p w:rsidR="006A57BB" w:rsidRDefault="006A57BB" w:rsidP="000F200F"/>
    <w:p w:rsidR="006A57BB" w:rsidRDefault="006A57BB" w:rsidP="000F200F">
      <w:pPr>
        <w:rPr>
          <w:lang w:val="en-US"/>
        </w:rPr>
      </w:pPr>
    </w:p>
    <w:p w:rsidR="003D760D" w:rsidRDefault="006A57BB" w:rsidP="000F200F">
      <w:pPr>
        <w:rPr>
          <w:lang w:val="en-US"/>
        </w:rPr>
      </w:pPr>
      <w:r>
        <w:rPr>
          <w:noProof/>
          <w:lang w:val="nl-NL" w:eastAsia="nl-NL"/>
        </w:rPr>
        <w:lastRenderedPageBreak/>
        <w:drawing>
          <wp:inline distT="0" distB="0" distL="0" distR="0" wp14:anchorId="6FD199D0" wp14:editId="5706B214">
            <wp:extent cx="5760720" cy="246570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465705"/>
                    </a:xfrm>
                    <a:prstGeom prst="rect">
                      <a:avLst/>
                    </a:prstGeom>
                  </pic:spPr>
                </pic:pic>
              </a:graphicData>
            </a:graphic>
          </wp:inline>
        </w:drawing>
      </w:r>
    </w:p>
    <w:p w:rsidR="00412DF6" w:rsidRDefault="00412DF6" w:rsidP="00412DF6">
      <w:pPr>
        <w:pStyle w:val="Onderschrift"/>
      </w:pPr>
      <w:bookmarkStart w:id="91" w:name="_Ref345445513"/>
      <w:bookmarkStart w:id="92" w:name="_Toc357087461"/>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12</w:t>
      </w:r>
      <w:r w:rsidR="00C77BD5">
        <w:fldChar w:fldCharType="end"/>
      </w:r>
      <w:bookmarkEnd w:id="91"/>
      <w:r>
        <w:t>: Tab 4 condition</w:t>
      </w:r>
      <w:bookmarkEnd w:id="92"/>
    </w:p>
    <w:p w:rsidR="00412DF6" w:rsidRDefault="00412DF6" w:rsidP="00412DF6">
      <w:r>
        <w:t xml:space="preserve">Tab 5 will be Vertical and green without the pulsating (see </w:t>
      </w:r>
      <w:r>
        <w:fldChar w:fldCharType="begin"/>
      </w:r>
      <w:r>
        <w:instrText xml:space="preserve"> REF _Ref345445504 \h </w:instrText>
      </w:r>
      <w:r>
        <w:fldChar w:fldCharType="separate"/>
      </w:r>
      <w:r w:rsidR="00C5269B">
        <w:t xml:space="preserve">Figure </w:t>
      </w:r>
      <w:r w:rsidR="00C5269B">
        <w:rPr>
          <w:noProof/>
        </w:rPr>
        <w:t>10</w:t>
      </w:r>
      <w:r w:rsidR="00C5269B">
        <w:noBreakHyphen/>
      </w:r>
      <w:r w:rsidR="00C5269B">
        <w:rPr>
          <w:noProof/>
        </w:rPr>
        <w:t>13</w:t>
      </w:r>
      <w:r>
        <w:fldChar w:fldCharType="end"/>
      </w:r>
      <w:r>
        <w:t xml:space="preserve">). And the condition will show “On” which is the same as open (see </w:t>
      </w:r>
      <w:r>
        <w:fldChar w:fldCharType="begin"/>
      </w:r>
      <w:r>
        <w:instrText xml:space="preserve"> REF _Ref345445496 \h </w:instrText>
      </w:r>
      <w:r>
        <w:fldChar w:fldCharType="separate"/>
      </w:r>
      <w:r w:rsidR="00C5269B">
        <w:t xml:space="preserve">Figure </w:t>
      </w:r>
      <w:r w:rsidR="00C5269B">
        <w:rPr>
          <w:noProof/>
        </w:rPr>
        <w:t>10</w:t>
      </w:r>
      <w:r w:rsidR="00C5269B">
        <w:noBreakHyphen/>
      </w:r>
      <w:r w:rsidR="00C5269B">
        <w:rPr>
          <w:noProof/>
        </w:rPr>
        <w:t>14</w:t>
      </w:r>
      <w:r>
        <w:fldChar w:fldCharType="end"/>
      </w:r>
      <w:r>
        <w:t>).</w:t>
      </w:r>
    </w:p>
    <w:p w:rsidR="00412DF6" w:rsidRDefault="00412DF6" w:rsidP="00412DF6"/>
    <w:p w:rsidR="00412DF6" w:rsidRDefault="00412DF6" w:rsidP="00412DF6">
      <w:r>
        <w:rPr>
          <w:noProof/>
          <w:lang w:val="nl-NL" w:eastAsia="nl-NL"/>
        </w:rPr>
        <w:drawing>
          <wp:inline distT="0" distB="0" distL="0" distR="0" wp14:anchorId="36EA8A4C" wp14:editId="5EC86810">
            <wp:extent cx="5760720" cy="1174682"/>
            <wp:effectExtent l="0" t="0" r="0" b="698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174682"/>
                    </a:xfrm>
                    <a:prstGeom prst="rect">
                      <a:avLst/>
                    </a:prstGeom>
                  </pic:spPr>
                </pic:pic>
              </a:graphicData>
            </a:graphic>
          </wp:inline>
        </w:drawing>
      </w:r>
    </w:p>
    <w:p w:rsidR="00412DF6" w:rsidRDefault="00412DF6" w:rsidP="00412DF6">
      <w:pPr>
        <w:pStyle w:val="Onderschrift"/>
      </w:pPr>
      <w:bookmarkStart w:id="93" w:name="_Ref345445504"/>
      <w:bookmarkStart w:id="94" w:name="_Toc357087462"/>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13</w:t>
      </w:r>
      <w:r w:rsidR="00C77BD5">
        <w:fldChar w:fldCharType="end"/>
      </w:r>
      <w:bookmarkEnd w:id="93"/>
      <w:r>
        <w:t>: Tab 5 settings</w:t>
      </w:r>
      <w:bookmarkEnd w:id="94"/>
    </w:p>
    <w:p w:rsidR="00412DF6" w:rsidRDefault="00412DF6" w:rsidP="00412DF6"/>
    <w:p w:rsidR="00412DF6" w:rsidRDefault="00412DF6" w:rsidP="00412DF6"/>
    <w:p w:rsidR="00412DF6" w:rsidRDefault="00412DF6" w:rsidP="00412DF6">
      <w:r>
        <w:rPr>
          <w:noProof/>
          <w:lang w:val="nl-NL" w:eastAsia="nl-NL"/>
        </w:rPr>
        <w:drawing>
          <wp:inline distT="0" distB="0" distL="0" distR="0" wp14:anchorId="494D2194" wp14:editId="2F0DF698">
            <wp:extent cx="5760720" cy="2426533"/>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426533"/>
                    </a:xfrm>
                    <a:prstGeom prst="rect">
                      <a:avLst/>
                    </a:prstGeom>
                  </pic:spPr>
                </pic:pic>
              </a:graphicData>
            </a:graphic>
          </wp:inline>
        </w:drawing>
      </w:r>
    </w:p>
    <w:p w:rsidR="00412DF6" w:rsidRDefault="00412DF6" w:rsidP="00412DF6">
      <w:pPr>
        <w:pStyle w:val="Onderschrift"/>
      </w:pPr>
      <w:bookmarkStart w:id="95" w:name="_Ref345445496"/>
      <w:bookmarkStart w:id="96" w:name="_Toc357087463"/>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14</w:t>
      </w:r>
      <w:r w:rsidR="00C77BD5">
        <w:fldChar w:fldCharType="end"/>
      </w:r>
      <w:bookmarkEnd w:id="95"/>
      <w:r>
        <w:t>: Tab 5 condition</w:t>
      </w:r>
      <w:bookmarkEnd w:id="96"/>
    </w:p>
    <w:p w:rsidR="00412DF6" w:rsidRDefault="00703327" w:rsidP="00412DF6">
      <w:r>
        <w:t>At last after closing this one, you will have the 6</w:t>
      </w:r>
      <w:r w:rsidRPr="00703327">
        <w:rPr>
          <w:vertAlign w:val="superscript"/>
        </w:rPr>
        <w:t>th</w:t>
      </w:r>
      <w:r>
        <w:t xml:space="preserve"> tab. The tab that will </w:t>
      </w:r>
      <w:proofErr w:type="spellStart"/>
      <w:r>
        <w:t>allways</w:t>
      </w:r>
      <w:proofErr w:type="spellEnd"/>
      <w:r>
        <w:t xml:space="preserve"> be visible when none of the other show. We </w:t>
      </w:r>
      <w:proofErr w:type="spellStart"/>
      <w:r>
        <w:t>gonna</w:t>
      </w:r>
      <w:proofErr w:type="spellEnd"/>
      <w:r>
        <w:t xml:space="preserve"> make this white in the open position (see </w:t>
      </w:r>
      <w:r>
        <w:fldChar w:fldCharType="begin"/>
      </w:r>
      <w:r>
        <w:instrText xml:space="preserve"> REF _Ref345450617 \h </w:instrText>
      </w:r>
      <w:r>
        <w:fldChar w:fldCharType="separate"/>
      </w:r>
      <w:r w:rsidR="00C5269B">
        <w:t xml:space="preserve">Figure </w:t>
      </w:r>
      <w:r w:rsidR="00C5269B">
        <w:rPr>
          <w:noProof/>
        </w:rPr>
        <w:t>10</w:t>
      </w:r>
      <w:r w:rsidR="00C5269B">
        <w:noBreakHyphen/>
      </w:r>
      <w:r w:rsidR="00C5269B">
        <w:rPr>
          <w:noProof/>
        </w:rPr>
        <w:t>15</w:t>
      </w:r>
      <w:r>
        <w:fldChar w:fldCharType="end"/>
      </w:r>
      <w:r>
        <w:t xml:space="preserve">). The condition will be “Always show object” (see </w:t>
      </w:r>
      <w:r>
        <w:fldChar w:fldCharType="begin"/>
      </w:r>
      <w:r>
        <w:instrText xml:space="preserve"> REF _Ref345450627 \h </w:instrText>
      </w:r>
      <w:r>
        <w:fldChar w:fldCharType="separate"/>
      </w:r>
      <w:r w:rsidR="00C5269B">
        <w:t xml:space="preserve">Figure </w:t>
      </w:r>
      <w:r w:rsidR="00C5269B">
        <w:rPr>
          <w:noProof/>
        </w:rPr>
        <w:t>10</w:t>
      </w:r>
      <w:r w:rsidR="00C5269B">
        <w:noBreakHyphen/>
      </w:r>
      <w:r w:rsidR="00C5269B">
        <w:rPr>
          <w:noProof/>
        </w:rPr>
        <w:t>16</w:t>
      </w:r>
      <w:r>
        <w:fldChar w:fldCharType="end"/>
      </w:r>
      <w:r>
        <w:t>).</w:t>
      </w:r>
    </w:p>
    <w:p w:rsidR="00703327" w:rsidRDefault="00703327" w:rsidP="00412DF6">
      <w:r>
        <w:rPr>
          <w:noProof/>
          <w:lang w:val="nl-NL" w:eastAsia="nl-NL"/>
        </w:rPr>
        <w:lastRenderedPageBreak/>
        <w:drawing>
          <wp:inline distT="0" distB="0" distL="0" distR="0" wp14:anchorId="45B9F82A" wp14:editId="0A724006">
            <wp:extent cx="5760720" cy="1194281"/>
            <wp:effectExtent l="0" t="0" r="0" b="635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194281"/>
                    </a:xfrm>
                    <a:prstGeom prst="rect">
                      <a:avLst/>
                    </a:prstGeom>
                  </pic:spPr>
                </pic:pic>
              </a:graphicData>
            </a:graphic>
          </wp:inline>
        </w:drawing>
      </w:r>
    </w:p>
    <w:p w:rsidR="00703327" w:rsidRDefault="00703327" w:rsidP="00703327">
      <w:pPr>
        <w:pStyle w:val="Onderschrift"/>
      </w:pPr>
      <w:bookmarkStart w:id="97" w:name="_Ref345450617"/>
      <w:bookmarkStart w:id="98" w:name="_Toc357087464"/>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15</w:t>
      </w:r>
      <w:r w:rsidR="00C77BD5">
        <w:fldChar w:fldCharType="end"/>
      </w:r>
      <w:bookmarkEnd w:id="97"/>
      <w:r>
        <w:t>: Tab 6 settings</w:t>
      </w:r>
      <w:bookmarkEnd w:id="98"/>
    </w:p>
    <w:p w:rsidR="00703327" w:rsidRDefault="00703327" w:rsidP="00703327"/>
    <w:p w:rsidR="00703327" w:rsidRDefault="00703327" w:rsidP="00412DF6"/>
    <w:p w:rsidR="00703327" w:rsidRDefault="00703327" w:rsidP="00412DF6">
      <w:r>
        <w:rPr>
          <w:noProof/>
          <w:lang w:val="nl-NL" w:eastAsia="nl-NL"/>
        </w:rPr>
        <w:drawing>
          <wp:inline distT="0" distB="0" distL="0" distR="0" wp14:anchorId="5C0ED4B5" wp14:editId="40031C3D">
            <wp:extent cx="5760720" cy="2436333"/>
            <wp:effectExtent l="0" t="0" r="0" b="254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436333"/>
                    </a:xfrm>
                    <a:prstGeom prst="rect">
                      <a:avLst/>
                    </a:prstGeom>
                  </pic:spPr>
                </pic:pic>
              </a:graphicData>
            </a:graphic>
          </wp:inline>
        </w:drawing>
      </w:r>
    </w:p>
    <w:p w:rsidR="00703327" w:rsidRDefault="00703327" w:rsidP="00703327">
      <w:pPr>
        <w:pStyle w:val="Onderschrift"/>
      </w:pPr>
      <w:bookmarkStart w:id="99" w:name="_Ref345450627"/>
      <w:bookmarkStart w:id="100" w:name="_Toc357087465"/>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16</w:t>
      </w:r>
      <w:r w:rsidR="00C77BD5">
        <w:fldChar w:fldCharType="end"/>
      </w:r>
      <w:bookmarkEnd w:id="99"/>
      <w:r>
        <w:t>: Tab 6 condition</w:t>
      </w:r>
      <w:bookmarkEnd w:id="100"/>
    </w:p>
    <w:p w:rsidR="00703327" w:rsidRDefault="00703327" w:rsidP="00703327">
      <w:r>
        <w:t>Now you have a full working sequence for the valve. It goes without saying that when you have a lot of valves with the same sequence, first make the sequence, copy/paste the object as many times as you need them and just change the fieldname for each object.</w:t>
      </w:r>
    </w:p>
    <w:p w:rsidR="00703327" w:rsidRDefault="00703327" w:rsidP="00703327"/>
    <w:p w:rsidR="00703327" w:rsidRPr="00703327" w:rsidRDefault="00703327" w:rsidP="00703327">
      <w:pPr>
        <w:rPr>
          <w:i/>
        </w:rPr>
      </w:pPr>
      <w:r>
        <w:rPr>
          <w:noProof/>
          <w:lang w:val="nl-NL" w:eastAsia="nl-NL"/>
        </w:rPr>
        <w:drawing>
          <wp:inline distT="0" distB="0" distL="0" distR="0" wp14:anchorId="525F2CFF" wp14:editId="284E0E80">
            <wp:extent cx="416379" cy="342900"/>
            <wp:effectExtent l="0" t="0" r="3175"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Pr>
          <w:i/>
        </w:rPr>
        <w:t>: This same sequence can be used for images, pipes, etc. Also the order of the sequence can be different.</w:t>
      </w:r>
    </w:p>
    <w:p w:rsidR="00E92304" w:rsidRDefault="00E92304" w:rsidP="00E92304">
      <w:pPr>
        <w:pStyle w:val="Kop2"/>
        <w:rPr>
          <w:lang w:val="en-US"/>
        </w:rPr>
      </w:pPr>
      <w:bookmarkStart w:id="101" w:name="_Toc357087392"/>
      <w:r>
        <w:rPr>
          <w:lang w:val="en-US"/>
        </w:rPr>
        <w:t>Animation</w:t>
      </w:r>
      <w:bookmarkEnd w:id="101"/>
    </w:p>
    <w:p w:rsidR="00E92304" w:rsidRDefault="006D0295" w:rsidP="000F200F">
      <w:pPr>
        <w:rPr>
          <w:lang w:val="en-US"/>
        </w:rPr>
      </w:pPr>
      <w:r>
        <w:rPr>
          <w:lang w:val="en-US"/>
        </w:rPr>
        <w:t xml:space="preserve">In FT NavVision© it is also possible to make objects animated. This goes in first instance for the symbols. </w:t>
      </w:r>
    </w:p>
    <w:p w:rsidR="006D0295" w:rsidRDefault="006D0295" w:rsidP="000F200F">
      <w:pPr>
        <w:rPr>
          <w:lang w:val="en-US"/>
        </w:rPr>
      </w:pPr>
    </w:p>
    <w:p w:rsidR="006D0295" w:rsidRDefault="006D0295" w:rsidP="000F200F">
      <w:pPr>
        <w:rPr>
          <w:lang w:val="en-US"/>
        </w:rPr>
      </w:pPr>
      <w:r>
        <w:rPr>
          <w:lang w:val="en-US"/>
        </w:rPr>
        <w:t xml:space="preserve">As explained earlier you can add a symbol to the mimic. When you choose the symbol you go to the folder “Animated” instead of “Static” (see </w:t>
      </w:r>
      <w:r>
        <w:rPr>
          <w:lang w:val="en-US"/>
        </w:rPr>
        <w:fldChar w:fldCharType="begin"/>
      </w:r>
      <w:r>
        <w:rPr>
          <w:lang w:val="en-US"/>
        </w:rPr>
        <w:instrText xml:space="preserve"> REF _Ref345580440 \h </w:instrText>
      </w:r>
      <w:r>
        <w:rPr>
          <w:lang w:val="en-US"/>
        </w:rPr>
      </w:r>
      <w:r>
        <w:rPr>
          <w:lang w:val="en-US"/>
        </w:rPr>
        <w:fldChar w:fldCharType="separate"/>
      </w:r>
      <w:r w:rsidR="00C5269B">
        <w:t xml:space="preserve">Figure </w:t>
      </w:r>
      <w:r w:rsidR="00C5269B">
        <w:rPr>
          <w:noProof/>
        </w:rPr>
        <w:t>9</w:t>
      </w:r>
      <w:r w:rsidR="00C5269B">
        <w:noBreakHyphen/>
      </w:r>
      <w:r w:rsidR="00C5269B">
        <w:rPr>
          <w:noProof/>
        </w:rPr>
        <w:t>15</w:t>
      </w:r>
      <w:r>
        <w:rPr>
          <w:lang w:val="en-US"/>
        </w:rPr>
        <w:fldChar w:fldCharType="end"/>
      </w:r>
      <w:r>
        <w:rPr>
          <w:lang w:val="en-US"/>
        </w:rPr>
        <w:t>). In this folder you will find a couple of folders with the most common symbols. These Symbols will move, rotate or have another animation’</w:t>
      </w:r>
    </w:p>
    <w:p w:rsidR="006D0295" w:rsidRDefault="006D0295" w:rsidP="000F200F">
      <w:pPr>
        <w:rPr>
          <w:lang w:val="en-US"/>
        </w:rPr>
      </w:pPr>
    </w:p>
    <w:p w:rsidR="006D0295" w:rsidRDefault="006D0295" w:rsidP="000F200F">
      <w:pPr>
        <w:rPr>
          <w:lang w:val="en-US"/>
        </w:rPr>
      </w:pPr>
      <w:r>
        <w:rPr>
          <w:lang w:val="en-US"/>
        </w:rPr>
        <w:t xml:space="preserve">These animated symbols will come in handy when, for example, you simulate the circuit breaker on a </w:t>
      </w:r>
      <w:proofErr w:type="spellStart"/>
      <w:r>
        <w:rPr>
          <w:lang w:val="en-US"/>
        </w:rPr>
        <w:t>busbar</w:t>
      </w:r>
      <w:proofErr w:type="spellEnd"/>
      <w:r w:rsidR="00CE6E07">
        <w:rPr>
          <w:lang w:val="en-US"/>
        </w:rPr>
        <w:t xml:space="preserve">. Together with the conditions you can make this circuit breaker moving and changing color. This will make it yet clearer to comprehend. </w:t>
      </w:r>
    </w:p>
    <w:p w:rsidR="00CE6E07" w:rsidRDefault="00CE6E07" w:rsidP="000F200F">
      <w:pPr>
        <w:rPr>
          <w:lang w:val="en-US"/>
        </w:rPr>
      </w:pPr>
    </w:p>
    <w:p w:rsidR="00CE6E07" w:rsidRDefault="00CE6E07" w:rsidP="000F200F">
      <w:pPr>
        <w:rPr>
          <w:lang w:val="en-US"/>
        </w:rPr>
      </w:pPr>
    </w:p>
    <w:p w:rsidR="00CE6E07" w:rsidRDefault="00CE6E07" w:rsidP="000F200F">
      <w:pPr>
        <w:rPr>
          <w:lang w:val="en-US"/>
        </w:rPr>
      </w:pPr>
    </w:p>
    <w:p w:rsidR="00CE6E07" w:rsidRDefault="00CE6E07" w:rsidP="000F200F">
      <w:pPr>
        <w:rPr>
          <w:lang w:val="en-US"/>
        </w:rPr>
      </w:pPr>
      <w:r>
        <w:rPr>
          <w:lang w:val="en-US"/>
        </w:rPr>
        <w:lastRenderedPageBreak/>
        <w:t>So the circuit breaker will go from this:</w:t>
      </w:r>
    </w:p>
    <w:p w:rsidR="00CE6E07" w:rsidRDefault="00CE6E07" w:rsidP="000F200F">
      <w:pPr>
        <w:rPr>
          <w:lang w:val="en-US"/>
        </w:rPr>
      </w:pPr>
    </w:p>
    <w:p w:rsidR="00CE6E07" w:rsidRDefault="00CE6E07" w:rsidP="000F200F">
      <w:pPr>
        <w:rPr>
          <w:lang w:val="en-US"/>
        </w:rPr>
      </w:pPr>
      <w:r>
        <w:rPr>
          <w:noProof/>
          <w:lang w:val="nl-NL" w:eastAsia="nl-NL"/>
        </w:rPr>
        <w:drawing>
          <wp:inline distT="0" distB="0" distL="0" distR="0" wp14:anchorId="558F1280" wp14:editId="6CC595B5">
            <wp:extent cx="2286000" cy="2219325"/>
            <wp:effectExtent l="0" t="0" r="0"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86000" cy="2219325"/>
                    </a:xfrm>
                    <a:prstGeom prst="rect">
                      <a:avLst/>
                    </a:prstGeom>
                  </pic:spPr>
                </pic:pic>
              </a:graphicData>
            </a:graphic>
          </wp:inline>
        </w:drawing>
      </w:r>
    </w:p>
    <w:p w:rsidR="00CE6E07" w:rsidRDefault="00CE6E07" w:rsidP="00CE6E07">
      <w:pPr>
        <w:pStyle w:val="Onderschrift"/>
      </w:pPr>
      <w:bookmarkStart w:id="102" w:name="_Toc357087466"/>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17</w:t>
      </w:r>
      <w:r w:rsidR="00C77BD5">
        <w:fldChar w:fldCharType="end"/>
      </w:r>
      <w:r>
        <w:t>: Animated open</w:t>
      </w:r>
      <w:bookmarkEnd w:id="102"/>
    </w:p>
    <w:p w:rsidR="00CE6E07" w:rsidRDefault="00CE6E07" w:rsidP="000F200F">
      <w:pPr>
        <w:rPr>
          <w:lang w:val="en-US"/>
        </w:rPr>
      </w:pPr>
      <w:r>
        <w:rPr>
          <w:lang w:val="en-US"/>
        </w:rPr>
        <w:t>Fluently to this:</w:t>
      </w:r>
    </w:p>
    <w:p w:rsidR="00CE6E07" w:rsidRDefault="00CE6E07" w:rsidP="000F200F">
      <w:pPr>
        <w:rPr>
          <w:lang w:val="en-US"/>
        </w:rPr>
      </w:pPr>
    </w:p>
    <w:p w:rsidR="00CE6E07" w:rsidRDefault="00CE6E07" w:rsidP="000F200F">
      <w:pPr>
        <w:rPr>
          <w:lang w:val="en-US"/>
        </w:rPr>
      </w:pPr>
      <w:r>
        <w:rPr>
          <w:noProof/>
          <w:lang w:val="nl-NL" w:eastAsia="nl-NL"/>
        </w:rPr>
        <w:drawing>
          <wp:inline distT="0" distB="0" distL="0" distR="0" wp14:anchorId="730D3F74" wp14:editId="5E484B56">
            <wp:extent cx="2286000" cy="2321719"/>
            <wp:effectExtent l="0" t="0" r="0" b="254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286664" cy="2322393"/>
                    </a:xfrm>
                    <a:prstGeom prst="rect">
                      <a:avLst/>
                    </a:prstGeom>
                  </pic:spPr>
                </pic:pic>
              </a:graphicData>
            </a:graphic>
          </wp:inline>
        </w:drawing>
      </w:r>
    </w:p>
    <w:p w:rsidR="00E92304" w:rsidRDefault="00CE6E07" w:rsidP="00CE6E07">
      <w:pPr>
        <w:pStyle w:val="Onderschrift"/>
      </w:pPr>
      <w:bookmarkStart w:id="103" w:name="_Toc357087467"/>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18</w:t>
      </w:r>
      <w:r w:rsidR="00C77BD5">
        <w:fldChar w:fldCharType="end"/>
      </w:r>
      <w:r>
        <w:t>: Animated closed</w:t>
      </w:r>
      <w:bookmarkEnd w:id="103"/>
    </w:p>
    <w:p w:rsidR="00E92304" w:rsidRDefault="00E92304" w:rsidP="000F200F">
      <w:pPr>
        <w:rPr>
          <w:lang w:val="en-US"/>
        </w:rPr>
      </w:pPr>
    </w:p>
    <w:p w:rsidR="00E92304" w:rsidRDefault="00E92304" w:rsidP="00E92304">
      <w:pPr>
        <w:pStyle w:val="Kop2"/>
        <w:rPr>
          <w:lang w:val="en-US"/>
        </w:rPr>
      </w:pPr>
      <w:bookmarkStart w:id="104" w:name="_Toc357087393"/>
      <w:r>
        <w:rPr>
          <w:lang w:val="en-US"/>
        </w:rPr>
        <w:t>Tools</w:t>
      </w:r>
      <w:bookmarkEnd w:id="104"/>
    </w:p>
    <w:p w:rsidR="009473E6" w:rsidRPr="009473E6" w:rsidRDefault="009473E6" w:rsidP="009473E6">
      <w:pPr>
        <w:pStyle w:val="Kop3"/>
        <w:rPr>
          <w:lang w:val="en-US"/>
        </w:rPr>
      </w:pPr>
      <w:bookmarkStart w:id="105" w:name="_Toc357087394"/>
      <w:r>
        <w:rPr>
          <w:lang w:val="en-US"/>
        </w:rPr>
        <w:t>Introduction</w:t>
      </w:r>
      <w:bookmarkEnd w:id="105"/>
    </w:p>
    <w:p w:rsidR="00E92304" w:rsidRDefault="00CE6E07" w:rsidP="000F200F">
      <w:pPr>
        <w:rPr>
          <w:lang w:val="en-US"/>
        </w:rPr>
      </w:pPr>
      <w:r>
        <w:rPr>
          <w:lang w:val="en-US"/>
        </w:rPr>
        <w:t xml:space="preserve">In the mimic editor there are a view tools to make tasks easier. These tools are meant to make it easier to position an object or copy/position objects. </w:t>
      </w:r>
      <w:r w:rsidR="009473E6">
        <w:rPr>
          <w:lang w:val="en-US"/>
        </w:rPr>
        <w:t>You can also change height and/or width for multiple objects at once.</w:t>
      </w:r>
    </w:p>
    <w:p w:rsidR="009473E6" w:rsidRDefault="009473E6" w:rsidP="000F200F">
      <w:pPr>
        <w:rPr>
          <w:lang w:val="en-US"/>
        </w:rPr>
      </w:pPr>
    </w:p>
    <w:p w:rsidR="009473E6" w:rsidRDefault="009473E6" w:rsidP="009473E6">
      <w:pPr>
        <w:pStyle w:val="Kop3"/>
        <w:rPr>
          <w:lang w:val="en-US"/>
        </w:rPr>
      </w:pPr>
      <w:bookmarkStart w:id="106" w:name="_Toc357087395"/>
      <w:r>
        <w:rPr>
          <w:lang w:val="en-US"/>
        </w:rPr>
        <w:t>Width/height</w:t>
      </w:r>
      <w:bookmarkEnd w:id="106"/>
    </w:p>
    <w:p w:rsidR="009473E6" w:rsidRDefault="009473E6" w:rsidP="009473E6">
      <w:pPr>
        <w:rPr>
          <w:lang w:val="en-US"/>
        </w:rPr>
      </w:pPr>
      <w:r>
        <w:rPr>
          <w:lang w:val="en-US"/>
        </w:rPr>
        <w:t xml:space="preserve">In the bottom left corner of the mimic (when you’re in edit-mode), there is a square window with a couple of values in it (see </w:t>
      </w:r>
      <w:r>
        <w:rPr>
          <w:lang w:val="en-US"/>
        </w:rPr>
        <w:fldChar w:fldCharType="begin"/>
      </w:r>
      <w:r>
        <w:rPr>
          <w:lang w:val="en-US"/>
        </w:rPr>
        <w:instrText xml:space="preserve"> REF _Ref345581603 \h </w:instrText>
      </w:r>
      <w:r>
        <w:rPr>
          <w:lang w:val="en-US"/>
        </w:rPr>
      </w:r>
      <w:r>
        <w:rPr>
          <w:lang w:val="en-US"/>
        </w:rPr>
        <w:fldChar w:fldCharType="separate"/>
      </w:r>
      <w:r w:rsidR="00C5269B">
        <w:t xml:space="preserve">Figure </w:t>
      </w:r>
      <w:r w:rsidR="00C5269B">
        <w:rPr>
          <w:noProof/>
        </w:rPr>
        <w:t>10</w:t>
      </w:r>
      <w:r w:rsidR="00C5269B">
        <w:noBreakHyphen/>
      </w:r>
      <w:r w:rsidR="00C5269B">
        <w:rPr>
          <w:noProof/>
        </w:rPr>
        <w:t>19</w:t>
      </w:r>
      <w:r>
        <w:rPr>
          <w:lang w:val="en-US"/>
        </w:rPr>
        <w:fldChar w:fldCharType="end"/>
      </w:r>
      <w:r>
        <w:rPr>
          <w:lang w:val="en-US"/>
        </w:rPr>
        <w:t>). These two rows are meant to help you with changing large amounts of objects at once. Let’s take a look at the left column.</w:t>
      </w:r>
    </w:p>
    <w:p w:rsidR="009473E6" w:rsidRDefault="009473E6" w:rsidP="009473E6">
      <w:pPr>
        <w:rPr>
          <w:lang w:val="en-US"/>
        </w:rPr>
      </w:pPr>
    </w:p>
    <w:p w:rsidR="009473E6" w:rsidRDefault="009473E6" w:rsidP="009473E6">
      <w:pPr>
        <w:rPr>
          <w:lang w:val="en-US"/>
        </w:rPr>
      </w:pPr>
    </w:p>
    <w:p w:rsidR="009473E6" w:rsidRDefault="009473E6" w:rsidP="009473E6">
      <w:pPr>
        <w:rPr>
          <w:lang w:val="en-US"/>
        </w:rPr>
      </w:pPr>
      <w:r>
        <w:rPr>
          <w:noProof/>
          <w:lang w:val="nl-NL" w:eastAsia="nl-NL"/>
        </w:rPr>
        <w:lastRenderedPageBreak/>
        <w:drawing>
          <wp:inline distT="0" distB="0" distL="0" distR="0" wp14:anchorId="167F085F" wp14:editId="2270EE18">
            <wp:extent cx="2000250" cy="1323975"/>
            <wp:effectExtent l="0" t="0" r="0"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0" cy="1323975"/>
                    </a:xfrm>
                    <a:prstGeom prst="rect">
                      <a:avLst/>
                    </a:prstGeom>
                  </pic:spPr>
                </pic:pic>
              </a:graphicData>
            </a:graphic>
          </wp:inline>
        </w:drawing>
      </w:r>
    </w:p>
    <w:p w:rsidR="009473E6" w:rsidRDefault="009473E6" w:rsidP="009473E6">
      <w:pPr>
        <w:pStyle w:val="Onderschrift"/>
      </w:pPr>
      <w:bookmarkStart w:id="107" w:name="_Ref345581603"/>
      <w:bookmarkStart w:id="108" w:name="_Toc357087468"/>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19</w:t>
      </w:r>
      <w:r w:rsidR="00C77BD5">
        <w:fldChar w:fldCharType="end"/>
      </w:r>
      <w:bookmarkEnd w:id="107"/>
      <w:r>
        <w:t>: Tools</w:t>
      </w:r>
      <w:bookmarkEnd w:id="108"/>
    </w:p>
    <w:p w:rsidR="009473E6" w:rsidRDefault="009473E6" w:rsidP="009473E6">
      <w:r>
        <w:t>You will see that the left column has 4 values. X, Y, W and H. These abbreviations stands for</w:t>
      </w:r>
    </w:p>
    <w:p w:rsidR="009473E6" w:rsidRDefault="009473E6" w:rsidP="009473E6"/>
    <w:p w:rsidR="009473E6" w:rsidRDefault="009473E6" w:rsidP="009473E6">
      <w:pPr>
        <w:pStyle w:val="Lijstalinea"/>
        <w:numPr>
          <w:ilvl w:val="0"/>
          <w:numId w:val="22"/>
        </w:numPr>
      </w:pPr>
      <w:r>
        <w:t>X-position X-axis</w:t>
      </w:r>
    </w:p>
    <w:p w:rsidR="009473E6" w:rsidRDefault="009473E6" w:rsidP="009473E6">
      <w:pPr>
        <w:pStyle w:val="Lijstalinea"/>
        <w:numPr>
          <w:ilvl w:val="0"/>
          <w:numId w:val="22"/>
        </w:numPr>
      </w:pPr>
      <w:r>
        <w:t>Y-Position Y-</w:t>
      </w:r>
      <w:r w:rsidR="00886EE7">
        <w:t>a</w:t>
      </w:r>
      <w:r>
        <w:t>xis</w:t>
      </w:r>
    </w:p>
    <w:p w:rsidR="009473E6" w:rsidRDefault="009473E6" w:rsidP="009473E6">
      <w:pPr>
        <w:pStyle w:val="Lijstalinea"/>
        <w:numPr>
          <w:ilvl w:val="0"/>
          <w:numId w:val="22"/>
        </w:numPr>
      </w:pPr>
      <w:r>
        <w:t>W-Width</w:t>
      </w:r>
    </w:p>
    <w:p w:rsidR="009473E6" w:rsidRDefault="009473E6" w:rsidP="009473E6">
      <w:pPr>
        <w:pStyle w:val="Lijstalinea"/>
        <w:numPr>
          <w:ilvl w:val="0"/>
          <w:numId w:val="22"/>
        </w:numPr>
      </w:pPr>
      <w:r>
        <w:t>H-Height</w:t>
      </w:r>
    </w:p>
    <w:p w:rsidR="00886EE7" w:rsidRDefault="00886EE7" w:rsidP="00886EE7"/>
    <w:p w:rsidR="00886EE7" w:rsidRDefault="00886EE7" w:rsidP="00886EE7">
      <w:r>
        <w:t>So if you click an object, you can find the position and width and height of that object here. As you can see it has a “Submit” button. You can also change all of these values here.</w:t>
      </w:r>
    </w:p>
    <w:p w:rsidR="00886EE7" w:rsidRDefault="00886EE7" w:rsidP="00886EE7">
      <w:r>
        <w:t>Let say you have placed a</w:t>
      </w:r>
      <w:r w:rsidR="00B36537">
        <w:t>n icon</w:t>
      </w:r>
      <w:r>
        <w:t xml:space="preserve"> in the mimic and you want it to be </w:t>
      </w:r>
      <w:r w:rsidR="00B36537">
        <w:t xml:space="preserve">square. Placing it with your mouse makes the change that it is perfectly square very low (see </w:t>
      </w:r>
      <w:r w:rsidR="00B36537">
        <w:fldChar w:fldCharType="begin"/>
      </w:r>
      <w:r w:rsidR="00B36537">
        <w:instrText xml:space="preserve"> REF _Ref345582858 \h </w:instrText>
      </w:r>
      <w:r w:rsidR="00B36537">
        <w:fldChar w:fldCharType="separate"/>
      </w:r>
      <w:r w:rsidR="00C5269B">
        <w:t xml:space="preserve">Figure </w:t>
      </w:r>
      <w:r w:rsidR="00C5269B">
        <w:rPr>
          <w:noProof/>
        </w:rPr>
        <w:t>10</w:t>
      </w:r>
      <w:r w:rsidR="00C5269B">
        <w:noBreakHyphen/>
      </w:r>
      <w:r w:rsidR="00C5269B">
        <w:rPr>
          <w:noProof/>
        </w:rPr>
        <w:t>20</w:t>
      </w:r>
      <w:r w:rsidR="00B36537">
        <w:fldChar w:fldCharType="end"/>
      </w:r>
      <w:r w:rsidR="00B36537">
        <w:t xml:space="preserve">). So you click on the icon (the surrounding square gets red) and go to the tools window. Although it looked quite good, you see at the width and height that it is not perfect (see </w:t>
      </w:r>
      <w:r w:rsidR="00B36537">
        <w:fldChar w:fldCharType="begin"/>
      </w:r>
      <w:r w:rsidR="00B36537">
        <w:instrText xml:space="preserve"> REF _Ref345582865 \h </w:instrText>
      </w:r>
      <w:r w:rsidR="00B36537">
        <w:fldChar w:fldCharType="separate"/>
      </w:r>
      <w:r w:rsidR="00C5269B">
        <w:t xml:space="preserve">Figure </w:t>
      </w:r>
      <w:r w:rsidR="00C5269B">
        <w:rPr>
          <w:noProof/>
        </w:rPr>
        <w:t>10</w:t>
      </w:r>
      <w:r w:rsidR="00C5269B">
        <w:noBreakHyphen/>
      </w:r>
      <w:r w:rsidR="00C5269B">
        <w:rPr>
          <w:noProof/>
        </w:rPr>
        <w:t>21</w:t>
      </w:r>
      <w:r w:rsidR="00B36537">
        <w:fldChar w:fldCharType="end"/>
      </w:r>
      <w:r w:rsidR="00B36537">
        <w:t xml:space="preserve">). So change these values to the appropriate size and click submit (see </w:t>
      </w:r>
      <w:r w:rsidR="00B36537">
        <w:fldChar w:fldCharType="begin"/>
      </w:r>
      <w:r w:rsidR="00B36537">
        <w:instrText xml:space="preserve"> REF _Ref345582872 \h </w:instrText>
      </w:r>
      <w:r w:rsidR="00B36537">
        <w:fldChar w:fldCharType="separate"/>
      </w:r>
      <w:r w:rsidR="00C5269B">
        <w:t xml:space="preserve">Figure </w:t>
      </w:r>
      <w:r w:rsidR="00C5269B">
        <w:rPr>
          <w:noProof/>
        </w:rPr>
        <w:t>10</w:t>
      </w:r>
      <w:r w:rsidR="00C5269B">
        <w:noBreakHyphen/>
      </w:r>
      <w:r w:rsidR="00C5269B">
        <w:rPr>
          <w:noProof/>
        </w:rPr>
        <w:t>22</w:t>
      </w:r>
      <w:r w:rsidR="00B36537">
        <w:fldChar w:fldCharType="end"/>
      </w:r>
      <w:r w:rsidR="00B36537">
        <w:t>). You now have it perfectly balanced.</w:t>
      </w:r>
    </w:p>
    <w:p w:rsidR="00B36537" w:rsidRDefault="00B36537" w:rsidP="00886EE7"/>
    <w:p w:rsidR="00B36537" w:rsidRDefault="00B36537" w:rsidP="00886EE7">
      <w:r>
        <w:rPr>
          <w:noProof/>
          <w:lang w:val="nl-NL" w:eastAsia="nl-NL"/>
        </w:rPr>
        <w:drawing>
          <wp:inline distT="0" distB="0" distL="0" distR="0" wp14:anchorId="616AD06E" wp14:editId="59CAF143">
            <wp:extent cx="657225" cy="628650"/>
            <wp:effectExtent l="0" t="0" r="952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57225" cy="628650"/>
                    </a:xfrm>
                    <a:prstGeom prst="rect">
                      <a:avLst/>
                    </a:prstGeom>
                  </pic:spPr>
                </pic:pic>
              </a:graphicData>
            </a:graphic>
          </wp:inline>
        </w:drawing>
      </w:r>
    </w:p>
    <w:p w:rsidR="00B36537" w:rsidRDefault="00B36537" w:rsidP="00B36537">
      <w:pPr>
        <w:pStyle w:val="Onderschrift"/>
      </w:pPr>
      <w:bookmarkStart w:id="109" w:name="_Ref345582858"/>
      <w:bookmarkStart w:id="110" w:name="_Toc357087469"/>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20</w:t>
      </w:r>
      <w:r w:rsidR="00C77BD5">
        <w:fldChar w:fldCharType="end"/>
      </w:r>
      <w:bookmarkEnd w:id="109"/>
      <w:r>
        <w:t>: Icon</w:t>
      </w:r>
      <w:bookmarkEnd w:id="110"/>
    </w:p>
    <w:p w:rsidR="00B36537" w:rsidRDefault="00B36537" w:rsidP="00886EE7">
      <w:r>
        <w:rPr>
          <w:noProof/>
          <w:lang w:val="nl-NL" w:eastAsia="nl-NL"/>
        </w:rPr>
        <w:drawing>
          <wp:inline distT="0" distB="0" distL="0" distR="0" wp14:anchorId="5996875B" wp14:editId="7ED39D19">
            <wp:extent cx="1981200" cy="1295400"/>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81200" cy="1295400"/>
                    </a:xfrm>
                    <a:prstGeom prst="rect">
                      <a:avLst/>
                    </a:prstGeom>
                  </pic:spPr>
                </pic:pic>
              </a:graphicData>
            </a:graphic>
          </wp:inline>
        </w:drawing>
      </w:r>
    </w:p>
    <w:p w:rsidR="00B36537" w:rsidRDefault="00B36537" w:rsidP="00B36537">
      <w:pPr>
        <w:pStyle w:val="Onderschrift"/>
      </w:pPr>
      <w:bookmarkStart w:id="111" w:name="_Ref345582865"/>
      <w:bookmarkStart w:id="112" w:name="_Toc357087470"/>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21</w:t>
      </w:r>
      <w:r w:rsidR="00C77BD5">
        <w:fldChar w:fldCharType="end"/>
      </w:r>
      <w:bookmarkEnd w:id="111"/>
      <w:r>
        <w:t>: Tools unchanged</w:t>
      </w:r>
      <w:bookmarkEnd w:id="112"/>
      <w:r>
        <w:t xml:space="preserve"> </w:t>
      </w:r>
    </w:p>
    <w:p w:rsidR="00B36537" w:rsidRDefault="00B36537" w:rsidP="00886EE7">
      <w:r>
        <w:rPr>
          <w:noProof/>
          <w:lang w:val="nl-NL" w:eastAsia="nl-NL"/>
        </w:rPr>
        <w:drawing>
          <wp:inline distT="0" distB="0" distL="0" distR="0" wp14:anchorId="173ECFA1" wp14:editId="5FB01D97">
            <wp:extent cx="1971675" cy="1295400"/>
            <wp:effectExtent l="0" t="0" r="952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971675" cy="1295400"/>
                    </a:xfrm>
                    <a:prstGeom prst="rect">
                      <a:avLst/>
                    </a:prstGeom>
                  </pic:spPr>
                </pic:pic>
              </a:graphicData>
            </a:graphic>
          </wp:inline>
        </w:drawing>
      </w:r>
    </w:p>
    <w:p w:rsidR="00B36537" w:rsidRDefault="00B36537" w:rsidP="00B36537">
      <w:pPr>
        <w:pStyle w:val="Onderschrift"/>
      </w:pPr>
      <w:bookmarkStart w:id="113" w:name="_Ref345582872"/>
      <w:bookmarkStart w:id="114" w:name="_Toc357087471"/>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22</w:t>
      </w:r>
      <w:r w:rsidR="00C77BD5">
        <w:fldChar w:fldCharType="end"/>
      </w:r>
      <w:bookmarkEnd w:id="113"/>
      <w:r>
        <w:t>: Tools changed</w:t>
      </w:r>
      <w:bookmarkEnd w:id="114"/>
    </w:p>
    <w:p w:rsidR="00B36537" w:rsidRDefault="00B36537" w:rsidP="00B36537">
      <w:r>
        <w:lastRenderedPageBreak/>
        <w:t>Now let’s say that you have made a bunch of icons that all are different. You want them to be the same</w:t>
      </w:r>
      <w:r w:rsidR="001143A1">
        <w:t>. At first it will look like the following:</w:t>
      </w:r>
    </w:p>
    <w:p w:rsidR="001143A1" w:rsidRDefault="001143A1" w:rsidP="00B36537"/>
    <w:p w:rsidR="001143A1" w:rsidRDefault="001143A1" w:rsidP="00B36537">
      <w:r>
        <w:rPr>
          <w:noProof/>
          <w:lang w:val="nl-NL" w:eastAsia="nl-NL"/>
        </w:rPr>
        <w:drawing>
          <wp:inline distT="0" distB="0" distL="0" distR="0" wp14:anchorId="026C1C5A" wp14:editId="08884ACB">
            <wp:extent cx="759125" cy="1425150"/>
            <wp:effectExtent l="0" t="0" r="3175" b="381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759395" cy="1425657"/>
                    </a:xfrm>
                    <a:prstGeom prst="rect">
                      <a:avLst/>
                    </a:prstGeom>
                  </pic:spPr>
                </pic:pic>
              </a:graphicData>
            </a:graphic>
          </wp:inline>
        </w:drawing>
      </w:r>
    </w:p>
    <w:p w:rsidR="001143A1" w:rsidRDefault="001143A1" w:rsidP="001143A1">
      <w:pPr>
        <w:pStyle w:val="Onderschrift"/>
      </w:pPr>
      <w:bookmarkStart w:id="115" w:name="_Toc357087472"/>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23</w:t>
      </w:r>
      <w:r w:rsidR="00C77BD5">
        <w:fldChar w:fldCharType="end"/>
      </w:r>
      <w:r>
        <w:t>: Icons multiple sizes</w:t>
      </w:r>
      <w:bookmarkEnd w:id="115"/>
    </w:p>
    <w:p w:rsidR="001143A1" w:rsidRDefault="001143A1" w:rsidP="00B36537">
      <w:r>
        <w:t xml:space="preserve">Just draw your mouse around all the icons to select them all (see </w:t>
      </w:r>
      <w:r>
        <w:fldChar w:fldCharType="begin"/>
      </w:r>
      <w:r>
        <w:instrText xml:space="preserve"> REF _Ref345583489 \h </w:instrText>
      </w:r>
      <w:r>
        <w:fldChar w:fldCharType="separate"/>
      </w:r>
      <w:r w:rsidR="00C5269B">
        <w:t xml:space="preserve">Figure </w:t>
      </w:r>
      <w:r w:rsidR="00C5269B">
        <w:rPr>
          <w:noProof/>
        </w:rPr>
        <w:t>10</w:t>
      </w:r>
      <w:r w:rsidR="00C5269B">
        <w:noBreakHyphen/>
      </w:r>
      <w:r w:rsidR="00C5269B">
        <w:rPr>
          <w:noProof/>
        </w:rPr>
        <w:t>24</w:t>
      </w:r>
      <w:r>
        <w:fldChar w:fldCharType="end"/>
      </w:r>
      <w:r>
        <w:t xml:space="preserve">). And then go to the tools window (see </w:t>
      </w:r>
      <w:r>
        <w:fldChar w:fldCharType="begin"/>
      </w:r>
      <w:r>
        <w:instrText xml:space="preserve"> REF _Ref345583509 \h </w:instrText>
      </w:r>
      <w:r>
        <w:fldChar w:fldCharType="separate"/>
      </w:r>
      <w:r w:rsidR="00C5269B">
        <w:t xml:space="preserve">Figure </w:t>
      </w:r>
      <w:r w:rsidR="00C5269B">
        <w:rPr>
          <w:noProof/>
        </w:rPr>
        <w:t>10</w:t>
      </w:r>
      <w:r w:rsidR="00C5269B">
        <w:noBreakHyphen/>
      </w:r>
      <w:r w:rsidR="00C5269B">
        <w:rPr>
          <w:noProof/>
        </w:rPr>
        <w:t>25</w:t>
      </w:r>
      <w:r>
        <w:fldChar w:fldCharType="end"/>
      </w:r>
      <w:r>
        <w:t xml:space="preserve">). Change the width and height again but now watch out that you clear the X and Y-axis. Otherwise all the icons will be in the same position. Click submit and the result will be that all the icons have the same size (see </w:t>
      </w:r>
      <w:r>
        <w:fldChar w:fldCharType="begin"/>
      </w:r>
      <w:r>
        <w:instrText xml:space="preserve"> REF _Ref345583522 \h </w:instrText>
      </w:r>
      <w:r>
        <w:fldChar w:fldCharType="separate"/>
      </w:r>
      <w:r w:rsidR="00C5269B">
        <w:t xml:space="preserve">Figure </w:t>
      </w:r>
      <w:r w:rsidR="00C5269B">
        <w:rPr>
          <w:noProof/>
        </w:rPr>
        <w:t>10</w:t>
      </w:r>
      <w:r w:rsidR="00C5269B">
        <w:noBreakHyphen/>
      </w:r>
      <w:r w:rsidR="00C5269B">
        <w:rPr>
          <w:noProof/>
        </w:rPr>
        <w:t>26</w:t>
      </w:r>
      <w:r>
        <w:fldChar w:fldCharType="end"/>
      </w:r>
      <w:r>
        <w:t>).</w:t>
      </w:r>
    </w:p>
    <w:p w:rsidR="001143A1" w:rsidRDefault="001143A1" w:rsidP="00B36537"/>
    <w:p w:rsidR="001143A1" w:rsidRDefault="001143A1" w:rsidP="00B36537">
      <w:r>
        <w:rPr>
          <w:noProof/>
          <w:lang w:val="nl-NL" w:eastAsia="nl-NL"/>
        </w:rPr>
        <w:drawing>
          <wp:inline distT="0" distB="0" distL="0" distR="0" wp14:anchorId="6FA9F3A9" wp14:editId="65F587C7">
            <wp:extent cx="759125" cy="1525919"/>
            <wp:effectExtent l="0" t="0" r="3175"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761776" cy="1531247"/>
                    </a:xfrm>
                    <a:prstGeom prst="rect">
                      <a:avLst/>
                    </a:prstGeom>
                  </pic:spPr>
                </pic:pic>
              </a:graphicData>
            </a:graphic>
          </wp:inline>
        </w:drawing>
      </w:r>
    </w:p>
    <w:p w:rsidR="001143A1" w:rsidRDefault="001143A1" w:rsidP="001143A1">
      <w:pPr>
        <w:pStyle w:val="Onderschrift"/>
      </w:pPr>
      <w:bookmarkStart w:id="116" w:name="_Ref345583489"/>
      <w:bookmarkStart w:id="117" w:name="_Toc357087473"/>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24</w:t>
      </w:r>
      <w:r w:rsidR="00C77BD5">
        <w:fldChar w:fldCharType="end"/>
      </w:r>
      <w:bookmarkEnd w:id="116"/>
      <w:r>
        <w:t>:Icons Selected</w:t>
      </w:r>
      <w:bookmarkEnd w:id="117"/>
    </w:p>
    <w:p w:rsidR="001143A1" w:rsidRDefault="001143A1" w:rsidP="00B36537">
      <w:r>
        <w:rPr>
          <w:noProof/>
          <w:lang w:val="nl-NL" w:eastAsia="nl-NL"/>
        </w:rPr>
        <w:drawing>
          <wp:inline distT="0" distB="0" distL="0" distR="0" wp14:anchorId="1766D5B5" wp14:editId="5F213042">
            <wp:extent cx="1981200" cy="1304925"/>
            <wp:effectExtent l="0" t="0" r="0" b="952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81200" cy="1304925"/>
                    </a:xfrm>
                    <a:prstGeom prst="rect">
                      <a:avLst/>
                    </a:prstGeom>
                  </pic:spPr>
                </pic:pic>
              </a:graphicData>
            </a:graphic>
          </wp:inline>
        </w:drawing>
      </w:r>
    </w:p>
    <w:p w:rsidR="001143A1" w:rsidRDefault="001143A1" w:rsidP="001143A1">
      <w:pPr>
        <w:pStyle w:val="Onderschrift"/>
      </w:pPr>
      <w:bookmarkStart w:id="118" w:name="_Ref345583509"/>
      <w:bookmarkStart w:id="119" w:name="_Toc357087474"/>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25</w:t>
      </w:r>
      <w:r w:rsidR="00C77BD5">
        <w:fldChar w:fldCharType="end"/>
      </w:r>
      <w:bookmarkEnd w:id="118"/>
      <w:r>
        <w:t>: set multiple size</w:t>
      </w:r>
      <w:bookmarkEnd w:id="119"/>
    </w:p>
    <w:p w:rsidR="001143A1" w:rsidRDefault="001143A1" w:rsidP="00B36537">
      <w:r>
        <w:rPr>
          <w:noProof/>
          <w:lang w:val="nl-NL" w:eastAsia="nl-NL"/>
        </w:rPr>
        <w:drawing>
          <wp:inline distT="0" distB="0" distL="0" distR="0" wp14:anchorId="174533F6" wp14:editId="54E731FE">
            <wp:extent cx="759125" cy="1622131"/>
            <wp:effectExtent l="0" t="0" r="3175"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759619" cy="1623187"/>
                    </a:xfrm>
                    <a:prstGeom prst="rect">
                      <a:avLst/>
                    </a:prstGeom>
                  </pic:spPr>
                </pic:pic>
              </a:graphicData>
            </a:graphic>
          </wp:inline>
        </w:drawing>
      </w:r>
    </w:p>
    <w:p w:rsidR="001143A1" w:rsidRDefault="001143A1" w:rsidP="001143A1">
      <w:pPr>
        <w:pStyle w:val="Onderschrift"/>
      </w:pPr>
      <w:bookmarkStart w:id="120" w:name="_Ref345583522"/>
      <w:bookmarkStart w:id="121" w:name="_Toc357087475"/>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26</w:t>
      </w:r>
      <w:r w:rsidR="00C77BD5">
        <w:fldChar w:fldCharType="end"/>
      </w:r>
      <w:bookmarkEnd w:id="120"/>
      <w:r>
        <w:t>: Icons same size</w:t>
      </w:r>
      <w:bookmarkEnd w:id="121"/>
    </w:p>
    <w:p w:rsidR="001143A1" w:rsidRDefault="001143A1" w:rsidP="001143A1">
      <w:pPr>
        <w:pStyle w:val="Kop3"/>
      </w:pPr>
      <w:bookmarkStart w:id="122" w:name="_Toc357087396"/>
      <w:r>
        <w:lastRenderedPageBreak/>
        <w:t>Aligning</w:t>
      </w:r>
      <w:bookmarkEnd w:id="122"/>
    </w:p>
    <w:p w:rsidR="001143A1" w:rsidRDefault="002F2BA9" w:rsidP="001143A1">
      <w:r>
        <w:t xml:space="preserve">Now in the previous example the icons are not well aligned. FT NavVision® also has a tool for that. First select the icons again as in </w:t>
      </w:r>
      <w:r>
        <w:fldChar w:fldCharType="begin"/>
      </w:r>
      <w:r>
        <w:instrText xml:space="preserve"> REF _Ref345583489 \h </w:instrText>
      </w:r>
      <w:r>
        <w:fldChar w:fldCharType="separate"/>
      </w:r>
      <w:r w:rsidR="00C5269B">
        <w:t xml:space="preserve">Figure </w:t>
      </w:r>
      <w:r w:rsidR="00C5269B">
        <w:rPr>
          <w:noProof/>
        </w:rPr>
        <w:t>10</w:t>
      </w:r>
      <w:r w:rsidR="00C5269B">
        <w:noBreakHyphen/>
      </w:r>
      <w:r w:rsidR="00C5269B">
        <w:rPr>
          <w:noProof/>
        </w:rPr>
        <w:t>24</w:t>
      </w:r>
      <w:r>
        <w:fldChar w:fldCharType="end"/>
      </w:r>
      <w:r>
        <w:t xml:space="preserve"> and then press ALT-Left arrow. The icons will all be aligned with the left side as base, see next figure:</w:t>
      </w:r>
    </w:p>
    <w:p w:rsidR="002F2BA9" w:rsidRDefault="002F2BA9" w:rsidP="001143A1"/>
    <w:p w:rsidR="002F2BA9" w:rsidRDefault="002F2BA9" w:rsidP="001143A1">
      <w:r>
        <w:rPr>
          <w:noProof/>
          <w:lang w:val="nl-NL" w:eastAsia="nl-NL"/>
        </w:rPr>
        <w:drawing>
          <wp:inline distT="0" distB="0" distL="0" distR="0" wp14:anchorId="4475BE02" wp14:editId="7407194E">
            <wp:extent cx="733425" cy="1847850"/>
            <wp:effectExtent l="0" t="0" r="9525"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733425" cy="1847850"/>
                    </a:xfrm>
                    <a:prstGeom prst="rect">
                      <a:avLst/>
                    </a:prstGeom>
                  </pic:spPr>
                </pic:pic>
              </a:graphicData>
            </a:graphic>
          </wp:inline>
        </w:drawing>
      </w:r>
    </w:p>
    <w:p w:rsidR="002F2BA9" w:rsidRDefault="002F2BA9" w:rsidP="002F2BA9">
      <w:pPr>
        <w:pStyle w:val="Onderschrift"/>
      </w:pPr>
      <w:bookmarkStart w:id="123" w:name="_Toc357087476"/>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27</w:t>
      </w:r>
      <w:r w:rsidR="00C77BD5">
        <w:fldChar w:fldCharType="end"/>
      </w:r>
      <w:r>
        <w:t>: Icons aligned</w:t>
      </w:r>
      <w:bookmarkEnd w:id="123"/>
    </w:p>
    <w:p w:rsidR="002F2BA9" w:rsidRDefault="002F2BA9" w:rsidP="002F2BA9">
      <w:r>
        <w:t xml:space="preserve">The vertical alignment in this example has to be done by hand or in the tools window by position. Because these are the first objects in the mimic, you won’t have a reference. </w:t>
      </w:r>
    </w:p>
    <w:p w:rsidR="002F2BA9" w:rsidRDefault="002F2BA9" w:rsidP="002F2BA9"/>
    <w:p w:rsidR="002F2BA9" w:rsidRDefault="002F2BA9" w:rsidP="002F2BA9">
      <w:r>
        <w:t xml:space="preserve">As you go on from here, you can align in all directions. Let’s put a label behind each icon. Right-click and choose “Add label”. Place the label somewhere and change the name in the edit section to “Icon1”. Do the same for the other 3 icons. You will get a </w:t>
      </w:r>
      <w:r w:rsidR="001E504D">
        <w:t>picture as in the following figure:</w:t>
      </w:r>
    </w:p>
    <w:p w:rsidR="001E504D" w:rsidRDefault="001E504D" w:rsidP="002F2BA9"/>
    <w:p w:rsidR="001E504D" w:rsidRDefault="001E504D" w:rsidP="002F2BA9">
      <w:r>
        <w:rPr>
          <w:noProof/>
          <w:lang w:val="nl-NL" w:eastAsia="nl-NL"/>
        </w:rPr>
        <w:drawing>
          <wp:inline distT="0" distB="0" distL="0" distR="0" wp14:anchorId="4F62C995" wp14:editId="1BDC49E6">
            <wp:extent cx="3619500" cy="2209800"/>
            <wp:effectExtent l="0" t="0" r="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19500" cy="2209800"/>
                    </a:xfrm>
                    <a:prstGeom prst="rect">
                      <a:avLst/>
                    </a:prstGeom>
                  </pic:spPr>
                </pic:pic>
              </a:graphicData>
            </a:graphic>
          </wp:inline>
        </w:drawing>
      </w:r>
    </w:p>
    <w:p w:rsidR="001E504D" w:rsidRDefault="001E504D" w:rsidP="001E504D">
      <w:pPr>
        <w:pStyle w:val="Onderschrift"/>
      </w:pPr>
      <w:bookmarkStart w:id="124" w:name="_Toc357087477"/>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28</w:t>
      </w:r>
      <w:r w:rsidR="00C77BD5">
        <w:fldChar w:fldCharType="end"/>
      </w:r>
      <w:r>
        <w:t>: Labels</w:t>
      </w:r>
      <w:bookmarkEnd w:id="124"/>
    </w:p>
    <w:p w:rsidR="001E504D" w:rsidRDefault="001E504D" w:rsidP="001E504D">
      <w:r>
        <w:t>First make all the labels the same size. It works best if you make the height of the labels the same as the icons because it will fit the best then. See following figure:</w:t>
      </w:r>
    </w:p>
    <w:p w:rsidR="001E504D" w:rsidRDefault="001E504D" w:rsidP="001E504D"/>
    <w:p w:rsidR="001E504D" w:rsidRDefault="001E504D" w:rsidP="001E504D">
      <w:r>
        <w:rPr>
          <w:noProof/>
          <w:lang w:val="nl-NL" w:eastAsia="nl-NL"/>
        </w:rPr>
        <w:lastRenderedPageBreak/>
        <w:drawing>
          <wp:inline distT="0" distB="0" distL="0" distR="0" wp14:anchorId="6D0BBE30" wp14:editId="768C3C22">
            <wp:extent cx="2020562" cy="1716656"/>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018557" cy="1714953"/>
                    </a:xfrm>
                    <a:prstGeom prst="rect">
                      <a:avLst/>
                    </a:prstGeom>
                  </pic:spPr>
                </pic:pic>
              </a:graphicData>
            </a:graphic>
          </wp:inline>
        </w:drawing>
      </w:r>
    </w:p>
    <w:p w:rsidR="001E504D" w:rsidRDefault="001E504D" w:rsidP="001E504D">
      <w:pPr>
        <w:pStyle w:val="Onderschrift"/>
      </w:pPr>
      <w:bookmarkStart w:id="125" w:name="_Toc357087478"/>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29</w:t>
      </w:r>
      <w:r w:rsidR="00C77BD5">
        <w:fldChar w:fldCharType="end"/>
      </w:r>
      <w:r>
        <w:t>: Labels adjusted</w:t>
      </w:r>
      <w:bookmarkEnd w:id="125"/>
    </w:p>
    <w:p w:rsidR="001E504D" w:rsidRDefault="001E504D" w:rsidP="001E504D">
      <w:r>
        <w:t>Now select the upper icon and the upper label (draw your mouse around them or click on the icon and CTRL-click on the label) and press the CTRL-key together with the up-arrow. Do the same for the other icons and labels. Finally select all labels and press CTRL Left-arrow to align the labels. You now will have all the icons and labels aligned. See following:</w:t>
      </w:r>
    </w:p>
    <w:p w:rsidR="001E504D" w:rsidRDefault="001E504D" w:rsidP="001E504D"/>
    <w:p w:rsidR="001E504D" w:rsidRDefault="0022792A" w:rsidP="001E504D">
      <w:r>
        <w:rPr>
          <w:noProof/>
          <w:lang w:val="nl-NL" w:eastAsia="nl-NL"/>
        </w:rPr>
        <w:drawing>
          <wp:inline distT="0" distB="0" distL="0" distR="0" wp14:anchorId="7CEBD890" wp14:editId="7EE00205">
            <wp:extent cx="1990725" cy="1743075"/>
            <wp:effectExtent l="0" t="0" r="9525"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90725" cy="1743075"/>
                    </a:xfrm>
                    <a:prstGeom prst="rect">
                      <a:avLst/>
                    </a:prstGeom>
                  </pic:spPr>
                </pic:pic>
              </a:graphicData>
            </a:graphic>
          </wp:inline>
        </w:drawing>
      </w:r>
    </w:p>
    <w:p w:rsidR="0022792A" w:rsidRDefault="0022792A" w:rsidP="0022792A">
      <w:pPr>
        <w:pStyle w:val="Onderschrift"/>
      </w:pPr>
      <w:bookmarkStart w:id="126" w:name="_Toc357087479"/>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30</w:t>
      </w:r>
      <w:r w:rsidR="00C77BD5">
        <w:fldChar w:fldCharType="end"/>
      </w:r>
      <w:r>
        <w:t>: Labels aligned</w:t>
      </w:r>
      <w:bookmarkEnd w:id="126"/>
    </w:p>
    <w:p w:rsidR="0022792A" w:rsidRDefault="0022792A" w:rsidP="0022792A">
      <w:r>
        <w:t>You can always move a selected object by using the arrow-keys. So if you want to bring the labels closer to the icons, just select the labels and use the left-arrow key to bring them together.</w:t>
      </w:r>
    </w:p>
    <w:p w:rsidR="0022792A" w:rsidRDefault="0022792A" w:rsidP="0022792A"/>
    <w:p w:rsidR="001560B0" w:rsidRDefault="001560B0" w:rsidP="001560B0">
      <w:pPr>
        <w:pStyle w:val="Kop3"/>
      </w:pPr>
      <w:bookmarkStart w:id="127" w:name="_Toc357087397"/>
      <w:r>
        <w:t>Copy/paste</w:t>
      </w:r>
      <w:bookmarkEnd w:id="127"/>
    </w:p>
    <w:p w:rsidR="001560B0" w:rsidRDefault="001560B0" w:rsidP="001560B0">
      <w:r>
        <w:t xml:space="preserve">If you need multiple editions of an object you can use copy/paste. From the last example with the icons we assume that we need another set like this. Select the icons and labels by dragging your mouse around it (see </w:t>
      </w:r>
      <w:r>
        <w:fldChar w:fldCharType="begin"/>
      </w:r>
      <w:r>
        <w:instrText xml:space="preserve"> REF _Ref345587842 \h </w:instrText>
      </w:r>
      <w:r>
        <w:fldChar w:fldCharType="separate"/>
      </w:r>
      <w:r w:rsidR="00C5269B">
        <w:t xml:space="preserve">Figure </w:t>
      </w:r>
      <w:r w:rsidR="00C5269B">
        <w:rPr>
          <w:noProof/>
        </w:rPr>
        <w:t>10</w:t>
      </w:r>
      <w:r w:rsidR="00C5269B">
        <w:noBreakHyphen/>
      </w:r>
      <w:r w:rsidR="00C5269B">
        <w:rPr>
          <w:noProof/>
        </w:rPr>
        <w:t>31</w:t>
      </w:r>
      <w:r>
        <w:fldChar w:fldCharType="end"/>
      </w:r>
      <w:r>
        <w:t xml:space="preserve">). Now press CTRL-C and after that CTRL-V to copy and paste the selection. The copied part will appear just on top of the original (see </w:t>
      </w:r>
      <w:r>
        <w:fldChar w:fldCharType="begin"/>
      </w:r>
      <w:r>
        <w:instrText xml:space="preserve"> REF _Ref345587850 \h </w:instrText>
      </w:r>
      <w:r>
        <w:fldChar w:fldCharType="separate"/>
      </w:r>
      <w:r w:rsidR="00C5269B">
        <w:t xml:space="preserve">Figure </w:t>
      </w:r>
      <w:r w:rsidR="00C5269B">
        <w:rPr>
          <w:noProof/>
        </w:rPr>
        <w:t>10</w:t>
      </w:r>
      <w:r w:rsidR="00C5269B">
        <w:noBreakHyphen/>
      </w:r>
      <w:r w:rsidR="00C5269B">
        <w:rPr>
          <w:noProof/>
        </w:rPr>
        <w:t>32</w:t>
      </w:r>
      <w:r>
        <w:fldChar w:fldCharType="end"/>
      </w:r>
      <w:r>
        <w:t xml:space="preserve">). Drag this with your mouse to a new position (see </w:t>
      </w:r>
      <w:r>
        <w:fldChar w:fldCharType="begin"/>
      </w:r>
      <w:r>
        <w:instrText xml:space="preserve"> REF _Ref345587855 \h </w:instrText>
      </w:r>
      <w:r>
        <w:fldChar w:fldCharType="separate"/>
      </w:r>
      <w:r w:rsidR="00C5269B">
        <w:t xml:space="preserve">Figure </w:t>
      </w:r>
      <w:r w:rsidR="00C5269B">
        <w:rPr>
          <w:noProof/>
        </w:rPr>
        <w:t>10</w:t>
      </w:r>
      <w:r w:rsidR="00C5269B">
        <w:noBreakHyphen/>
      </w:r>
      <w:r w:rsidR="00C5269B">
        <w:rPr>
          <w:noProof/>
        </w:rPr>
        <w:t>33</w:t>
      </w:r>
      <w:r>
        <w:fldChar w:fldCharType="end"/>
      </w:r>
      <w:r>
        <w:t>).</w:t>
      </w:r>
    </w:p>
    <w:p w:rsidR="001560B0" w:rsidRDefault="001560B0" w:rsidP="001560B0"/>
    <w:p w:rsidR="001560B0" w:rsidRDefault="001560B0" w:rsidP="001560B0"/>
    <w:p w:rsidR="001560B0" w:rsidRDefault="001560B0" w:rsidP="001560B0">
      <w:r>
        <w:rPr>
          <w:noProof/>
          <w:lang w:val="nl-NL" w:eastAsia="nl-NL"/>
        </w:rPr>
        <w:lastRenderedPageBreak/>
        <w:drawing>
          <wp:inline distT="0" distB="0" distL="0" distR="0" wp14:anchorId="72BA87CE" wp14:editId="78F8CBC4">
            <wp:extent cx="1800225" cy="1724025"/>
            <wp:effectExtent l="0" t="0" r="9525" b="952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800225" cy="1724025"/>
                    </a:xfrm>
                    <a:prstGeom prst="rect">
                      <a:avLst/>
                    </a:prstGeom>
                  </pic:spPr>
                </pic:pic>
              </a:graphicData>
            </a:graphic>
          </wp:inline>
        </w:drawing>
      </w:r>
    </w:p>
    <w:p w:rsidR="001560B0" w:rsidRDefault="001560B0" w:rsidP="001560B0">
      <w:pPr>
        <w:pStyle w:val="Onderschrift"/>
      </w:pPr>
      <w:bookmarkStart w:id="128" w:name="_Ref345587842"/>
      <w:bookmarkStart w:id="129" w:name="_Toc357087480"/>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31</w:t>
      </w:r>
      <w:r w:rsidR="00C77BD5">
        <w:fldChar w:fldCharType="end"/>
      </w:r>
      <w:bookmarkEnd w:id="128"/>
      <w:r>
        <w:t>:Icons and labels selected</w:t>
      </w:r>
      <w:bookmarkEnd w:id="129"/>
    </w:p>
    <w:p w:rsidR="001560B0" w:rsidRDefault="001560B0" w:rsidP="001560B0">
      <w:r>
        <w:rPr>
          <w:noProof/>
          <w:lang w:val="nl-NL" w:eastAsia="nl-NL"/>
        </w:rPr>
        <w:drawing>
          <wp:inline distT="0" distB="0" distL="0" distR="0" wp14:anchorId="7BAE07A0" wp14:editId="5E6774D7">
            <wp:extent cx="1790972" cy="1587260"/>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90813" cy="1587119"/>
                    </a:xfrm>
                    <a:prstGeom prst="rect">
                      <a:avLst/>
                    </a:prstGeom>
                  </pic:spPr>
                </pic:pic>
              </a:graphicData>
            </a:graphic>
          </wp:inline>
        </w:drawing>
      </w:r>
    </w:p>
    <w:p w:rsidR="001560B0" w:rsidRDefault="001560B0" w:rsidP="001560B0">
      <w:pPr>
        <w:pStyle w:val="Onderschrift"/>
      </w:pPr>
      <w:bookmarkStart w:id="130" w:name="_Ref345587850"/>
      <w:bookmarkStart w:id="131" w:name="_Toc357087481"/>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32</w:t>
      </w:r>
      <w:r w:rsidR="00C77BD5">
        <w:fldChar w:fldCharType="end"/>
      </w:r>
      <w:bookmarkEnd w:id="130"/>
      <w:r>
        <w:t>: Icons and labels copied</w:t>
      </w:r>
      <w:bookmarkEnd w:id="131"/>
    </w:p>
    <w:p w:rsidR="001560B0" w:rsidRDefault="001560B0" w:rsidP="001560B0">
      <w:r>
        <w:rPr>
          <w:noProof/>
          <w:lang w:val="nl-NL" w:eastAsia="nl-NL"/>
        </w:rPr>
        <w:drawing>
          <wp:inline distT="0" distB="0" distL="0" distR="0" wp14:anchorId="41FA55B7" wp14:editId="3BB71FC1">
            <wp:extent cx="3762375" cy="1524000"/>
            <wp:effectExtent l="0" t="0" r="9525"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62375" cy="1524000"/>
                    </a:xfrm>
                    <a:prstGeom prst="rect">
                      <a:avLst/>
                    </a:prstGeom>
                  </pic:spPr>
                </pic:pic>
              </a:graphicData>
            </a:graphic>
          </wp:inline>
        </w:drawing>
      </w:r>
    </w:p>
    <w:p w:rsidR="001560B0" w:rsidRDefault="001560B0" w:rsidP="001560B0">
      <w:pPr>
        <w:pStyle w:val="Onderschrift"/>
      </w:pPr>
      <w:bookmarkStart w:id="132" w:name="_Ref345587855"/>
      <w:bookmarkStart w:id="133" w:name="_Toc357087482"/>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33</w:t>
      </w:r>
      <w:r w:rsidR="00C77BD5">
        <w:fldChar w:fldCharType="end"/>
      </w:r>
      <w:bookmarkEnd w:id="132"/>
      <w:r>
        <w:t>: Icons and labels placed</w:t>
      </w:r>
      <w:bookmarkEnd w:id="133"/>
    </w:p>
    <w:p w:rsidR="001560B0" w:rsidRDefault="001560B0" w:rsidP="001560B0">
      <w:r>
        <w:t xml:space="preserve">If you need a lot of copies you can use the tools window. The right column is for </w:t>
      </w:r>
      <w:r w:rsidR="007A0620">
        <w:t>copying single or multiple objects.</w:t>
      </w:r>
    </w:p>
    <w:p w:rsidR="007A0620" w:rsidRDefault="007A0620" w:rsidP="001560B0"/>
    <w:p w:rsidR="007A0620" w:rsidRDefault="007A0620" w:rsidP="007A0620">
      <w:pPr>
        <w:pStyle w:val="Lijstalinea"/>
        <w:numPr>
          <w:ilvl w:val="0"/>
          <w:numId w:val="23"/>
        </w:numPr>
      </w:pPr>
      <w:r>
        <w:t>C-Columns</w:t>
      </w:r>
    </w:p>
    <w:p w:rsidR="007A0620" w:rsidRDefault="007A0620" w:rsidP="007A0620">
      <w:pPr>
        <w:pStyle w:val="Lijstalinea"/>
        <w:numPr>
          <w:ilvl w:val="0"/>
          <w:numId w:val="23"/>
        </w:numPr>
      </w:pPr>
      <w:r>
        <w:t>R-Rows</w:t>
      </w:r>
    </w:p>
    <w:p w:rsidR="007A0620" w:rsidRDefault="007A0620" w:rsidP="007A0620">
      <w:pPr>
        <w:pStyle w:val="Lijstalinea"/>
        <w:numPr>
          <w:ilvl w:val="0"/>
          <w:numId w:val="23"/>
        </w:numPr>
      </w:pPr>
      <w:proofErr w:type="spellStart"/>
      <w:r>
        <w:t>sX</w:t>
      </w:r>
      <w:proofErr w:type="spellEnd"/>
      <w:r>
        <w:t>-pixels X-axis shift</w:t>
      </w:r>
    </w:p>
    <w:p w:rsidR="007A0620" w:rsidRDefault="007A0620" w:rsidP="007A0620">
      <w:pPr>
        <w:pStyle w:val="Lijstalinea"/>
        <w:numPr>
          <w:ilvl w:val="0"/>
          <w:numId w:val="23"/>
        </w:numPr>
      </w:pPr>
      <w:proofErr w:type="spellStart"/>
      <w:r>
        <w:t>sY</w:t>
      </w:r>
      <w:proofErr w:type="spellEnd"/>
      <w:r>
        <w:t>-Pixels Y-axis shift</w:t>
      </w:r>
    </w:p>
    <w:p w:rsidR="007A0620" w:rsidRDefault="007A0620" w:rsidP="001560B0"/>
    <w:p w:rsidR="007A0620" w:rsidRDefault="007A0620" w:rsidP="001560B0">
      <w:r>
        <w:t>So if you want to copy the icons and columns and you need 4 columns and 3 rows With a shift of 10 pixels. You select the icons and labels and change the values like shown in the next figure:</w:t>
      </w:r>
    </w:p>
    <w:p w:rsidR="007A0620" w:rsidRDefault="007A0620" w:rsidP="001560B0"/>
    <w:p w:rsidR="007A0620" w:rsidRDefault="007A0620" w:rsidP="001560B0">
      <w:r>
        <w:rPr>
          <w:noProof/>
          <w:lang w:val="nl-NL" w:eastAsia="nl-NL"/>
        </w:rPr>
        <w:lastRenderedPageBreak/>
        <w:drawing>
          <wp:inline distT="0" distB="0" distL="0" distR="0" wp14:anchorId="7B49F385" wp14:editId="5F102F4C">
            <wp:extent cx="1990725" cy="1314450"/>
            <wp:effectExtent l="0" t="0" r="9525"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90725" cy="1314450"/>
                    </a:xfrm>
                    <a:prstGeom prst="rect">
                      <a:avLst/>
                    </a:prstGeom>
                  </pic:spPr>
                </pic:pic>
              </a:graphicData>
            </a:graphic>
          </wp:inline>
        </w:drawing>
      </w:r>
    </w:p>
    <w:p w:rsidR="007A0620" w:rsidRDefault="007A0620" w:rsidP="007A0620">
      <w:pPr>
        <w:pStyle w:val="Onderschrift"/>
      </w:pPr>
      <w:bookmarkStart w:id="134" w:name="_Toc357087483"/>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34</w:t>
      </w:r>
      <w:r w:rsidR="00C77BD5">
        <w:fldChar w:fldCharType="end"/>
      </w:r>
      <w:r>
        <w:t>: Tools window Copy</w:t>
      </w:r>
      <w:bookmarkEnd w:id="134"/>
    </w:p>
    <w:p w:rsidR="007A0620" w:rsidRDefault="007A0620" w:rsidP="007A0620">
      <w:r>
        <w:t>Press “Copy” and you get the copied icons and labels as in the following figure:</w:t>
      </w:r>
    </w:p>
    <w:p w:rsidR="007A0620" w:rsidRDefault="007A0620" w:rsidP="007A0620"/>
    <w:p w:rsidR="007A0620" w:rsidRDefault="007A0620" w:rsidP="007A0620">
      <w:r>
        <w:rPr>
          <w:noProof/>
          <w:lang w:val="nl-NL" w:eastAsia="nl-NL"/>
        </w:rPr>
        <w:drawing>
          <wp:inline distT="0" distB="0" distL="0" distR="0" wp14:anchorId="0AF36BBA" wp14:editId="37786E60">
            <wp:extent cx="4451230" cy="2233660"/>
            <wp:effectExtent l="0" t="0" r="6985"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52652" cy="2234373"/>
                    </a:xfrm>
                    <a:prstGeom prst="rect">
                      <a:avLst/>
                    </a:prstGeom>
                  </pic:spPr>
                </pic:pic>
              </a:graphicData>
            </a:graphic>
          </wp:inline>
        </w:drawing>
      </w:r>
    </w:p>
    <w:p w:rsidR="007A0620" w:rsidRDefault="007A0620" w:rsidP="007A0620">
      <w:pPr>
        <w:pStyle w:val="Onderschrift"/>
      </w:pPr>
      <w:bookmarkStart w:id="135" w:name="_Toc357087484"/>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35</w:t>
      </w:r>
      <w:r w:rsidR="00C77BD5">
        <w:fldChar w:fldCharType="end"/>
      </w:r>
      <w:r>
        <w:t>: Copied via tools window</w:t>
      </w:r>
      <w:bookmarkEnd w:id="135"/>
    </w:p>
    <w:p w:rsidR="007A0620" w:rsidRDefault="007A0620" w:rsidP="007A0620">
      <w:r>
        <w:rPr>
          <w:noProof/>
          <w:lang w:val="nl-NL" w:eastAsia="nl-NL"/>
        </w:rPr>
        <w:drawing>
          <wp:inline distT="0" distB="0" distL="0" distR="0" wp14:anchorId="222F2E5F" wp14:editId="0712AFA8">
            <wp:extent cx="416379" cy="342900"/>
            <wp:effectExtent l="0" t="0" r="317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Pr>
          <w:i/>
        </w:rPr>
        <w:t>: This applies to all objects. Take notice that after copying the labels and fieldnames of the icons has to be changed by hand.</w:t>
      </w:r>
    </w:p>
    <w:p w:rsidR="008076E8" w:rsidRDefault="008076E8" w:rsidP="007A0620"/>
    <w:p w:rsidR="008076E8" w:rsidRDefault="008076E8" w:rsidP="008076E8">
      <w:pPr>
        <w:pStyle w:val="Kop2"/>
      </w:pPr>
      <w:bookmarkStart w:id="136" w:name="_Toc357087398"/>
      <w:r>
        <w:t>Multi-select</w:t>
      </w:r>
      <w:bookmarkEnd w:id="136"/>
    </w:p>
    <w:p w:rsidR="008076E8" w:rsidRDefault="008076E8" w:rsidP="008076E8">
      <w:r>
        <w:t>If you need to add or subtract some features to multiple items in a mimic, you can do this by multi-select. There are two ways that you can select more than one item:</w:t>
      </w:r>
    </w:p>
    <w:p w:rsidR="008076E8" w:rsidRDefault="008076E8" w:rsidP="008076E8"/>
    <w:p w:rsidR="008076E8" w:rsidRDefault="008076E8" w:rsidP="003139B4">
      <w:pPr>
        <w:pStyle w:val="Lijstalinea"/>
        <w:numPr>
          <w:ilvl w:val="0"/>
          <w:numId w:val="36"/>
        </w:numPr>
      </w:pPr>
      <w:r>
        <w:t>Click the right mouse button and hold it down while you drag over the items that you want to select.</w:t>
      </w:r>
    </w:p>
    <w:p w:rsidR="008076E8" w:rsidRDefault="008076E8" w:rsidP="003139B4">
      <w:pPr>
        <w:pStyle w:val="Lijstalinea"/>
      </w:pPr>
      <w:r>
        <w:rPr>
          <w:noProof/>
          <w:lang w:val="nl-NL" w:eastAsia="nl-NL"/>
        </w:rPr>
        <w:drawing>
          <wp:inline distT="0" distB="0" distL="0" distR="0" wp14:anchorId="3218E4F7" wp14:editId="00149DCB">
            <wp:extent cx="3324225" cy="1447800"/>
            <wp:effectExtent l="0" t="0" r="9525"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24225" cy="1447800"/>
                    </a:xfrm>
                    <a:prstGeom prst="rect">
                      <a:avLst/>
                    </a:prstGeom>
                  </pic:spPr>
                </pic:pic>
              </a:graphicData>
            </a:graphic>
          </wp:inline>
        </w:drawing>
      </w:r>
    </w:p>
    <w:p w:rsidR="008076E8" w:rsidRDefault="008076E8" w:rsidP="003139B4">
      <w:pPr>
        <w:pStyle w:val="Onderschrift"/>
        <w:ind w:left="720"/>
      </w:pPr>
      <w:bookmarkStart w:id="137" w:name="_Toc357087485"/>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36</w:t>
      </w:r>
      <w:r w:rsidR="00C77BD5">
        <w:fldChar w:fldCharType="end"/>
      </w:r>
      <w:r>
        <w:t>: multi-select drag</w:t>
      </w:r>
      <w:bookmarkEnd w:id="137"/>
    </w:p>
    <w:p w:rsidR="008076E8" w:rsidRDefault="008076E8" w:rsidP="003139B4">
      <w:pPr>
        <w:pStyle w:val="Lijstalinea"/>
        <w:numPr>
          <w:ilvl w:val="0"/>
          <w:numId w:val="36"/>
        </w:numPr>
      </w:pPr>
      <w:r>
        <w:lastRenderedPageBreak/>
        <w:t>Click on the first item that you want to select. Then hold down CTRL and click on the other items that you want to select.</w:t>
      </w:r>
    </w:p>
    <w:p w:rsidR="003139B4" w:rsidRDefault="003139B4" w:rsidP="003139B4">
      <w:pPr>
        <w:pStyle w:val="Lijstalinea"/>
      </w:pPr>
      <w:r>
        <w:rPr>
          <w:noProof/>
          <w:lang w:val="nl-NL" w:eastAsia="nl-NL"/>
        </w:rPr>
        <w:drawing>
          <wp:inline distT="0" distB="0" distL="0" distR="0" wp14:anchorId="0CECB687" wp14:editId="70231F53">
            <wp:extent cx="3905250" cy="1276350"/>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905250" cy="1276350"/>
                    </a:xfrm>
                    <a:prstGeom prst="rect">
                      <a:avLst/>
                    </a:prstGeom>
                  </pic:spPr>
                </pic:pic>
              </a:graphicData>
            </a:graphic>
          </wp:inline>
        </w:drawing>
      </w:r>
    </w:p>
    <w:p w:rsidR="003139B4" w:rsidRDefault="003139B4" w:rsidP="003139B4">
      <w:pPr>
        <w:pStyle w:val="Onderschrift"/>
        <w:ind w:left="720"/>
      </w:pPr>
      <w:bookmarkStart w:id="138" w:name="_Toc357087486"/>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37</w:t>
      </w:r>
      <w:r w:rsidR="00C77BD5">
        <w:fldChar w:fldCharType="end"/>
      </w:r>
      <w:r>
        <w:t>: Multi-select click</w:t>
      </w:r>
      <w:bookmarkEnd w:id="138"/>
    </w:p>
    <w:p w:rsidR="003139B4" w:rsidRPr="008076E8" w:rsidRDefault="003139B4" w:rsidP="003139B4"/>
    <w:p w:rsidR="008076E8" w:rsidRDefault="003139B4" w:rsidP="007A0620">
      <w:r>
        <w:t xml:space="preserve">Once you have selected all the items that you need, you can apply all kind of actions on multiple items at once. For example, you can make them all pulsate, give them all the same Field tag, change </w:t>
      </w:r>
      <w:proofErr w:type="spellStart"/>
      <w:r>
        <w:t>color</w:t>
      </w:r>
      <w:proofErr w:type="spellEnd"/>
      <w:r>
        <w:t xml:space="preserve"> and all the other things you find in the setup section at the bottom of the mimic screen. </w:t>
      </w:r>
    </w:p>
    <w:p w:rsidR="003139B4" w:rsidRDefault="003139B4" w:rsidP="007A0620"/>
    <w:p w:rsidR="003139B4" w:rsidRDefault="003139B4" w:rsidP="007A0620">
      <w:r>
        <w:t>Let’s say that we want to change a couple of tanks at the same time. In this case we drag and select all the tanks. See following picture:</w:t>
      </w:r>
    </w:p>
    <w:p w:rsidR="003139B4" w:rsidRDefault="003139B4" w:rsidP="007A0620"/>
    <w:p w:rsidR="003139B4" w:rsidRDefault="003139B4" w:rsidP="007A0620">
      <w:r>
        <w:rPr>
          <w:noProof/>
          <w:lang w:val="nl-NL" w:eastAsia="nl-NL"/>
        </w:rPr>
        <w:drawing>
          <wp:inline distT="0" distB="0" distL="0" distR="0" wp14:anchorId="1FD95187" wp14:editId="6F1967BB">
            <wp:extent cx="3505200" cy="194310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05200" cy="1943100"/>
                    </a:xfrm>
                    <a:prstGeom prst="rect">
                      <a:avLst/>
                    </a:prstGeom>
                  </pic:spPr>
                </pic:pic>
              </a:graphicData>
            </a:graphic>
          </wp:inline>
        </w:drawing>
      </w:r>
    </w:p>
    <w:p w:rsidR="003139B4" w:rsidRDefault="003139B4" w:rsidP="003139B4">
      <w:pPr>
        <w:pStyle w:val="Onderschrift"/>
      </w:pPr>
      <w:bookmarkStart w:id="139" w:name="_Ref357074974"/>
      <w:bookmarkStart w:id="140" w:name="_Toc357087487"/>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38</w:t>
      </w:r>
      <w:r w:rsidR="00C77BD5">
        <w:fldChar w:fldCharType="end"/>
      </w:r>
      <w:bookmarkEnd w:id="139"/>
      <w:r>
        <w:t>: select multiple tanks</w:t>
      </w:r>
      <w:bookmarkEnd w:id="140"/>
    </w:p>
    <w:p w:rsidR="003139B4" w:rsidRDefault="003139B4" w:rsidP="003139B4">
      <w:r>
        <w:t xml:space="preserve">Once all selected, we can change </w:t>
      </w:r>
      <w:proofErr w:type="spellStart"/>
      <w:r>
        <w:t>color</w:t>
      </w:r>
      <w:proofErr w:type="spellEnd"/>
      <w:r>
        <w:t xml:space="preserve">, add label, etc. In this case we see they are all grey water. The </w:t>
      </w:r>
      <w:proofErr w:type="spellStart"/>
      <w:r>
        <w:t>color</w:t>
      </w:r>
      <w:proofErr w:type="spellEnd"/>
      <w:r>
        <w:t xml:space="preserve"> should be grey then. </w:t>
      </w:r>
      <w:r w:rsidR="00496934">
        <w:t xml:space="preserve">With all these tanks selected we go to </w:t>
      </w:r>
      <w:proofErr w:type="spellStart"/>
      <w:r w:rsidR="00496934">
        <w:t>color</w:t>
      </w:r>
      <w:proofErr w:type="spellEnd"/>
      <w:r w:rsidR="00496934">
        <w:t xml:space="preserve"> and choose grey. Now we have changed the </w:t>
      </w:r>
      <w:proofErr w:type="spellStart"/>
      <w:r w:rsidR="00496934">
        <w:t>color</w:t>
      </w:r>
      <w:proofErr w:type="spellEnd"/>
      <w:r w:rsidR="00496934">
        <w:t xml:space="preserve"> for all tanks into grey.</w:t>
      </w:r>
    </w:p>
    <w:p w:rsidR="00496934" w:rsidRDefault="00496934" w:rsidP="003139B4"/>
    <w:p w:rsidR="00496934" w:rsidRDefault="00496934" w:rsidP="003139B4">
      <w:r>
        <w:t xml:space="preserve">This goes for all the changes you can make. Another small example: in </w:t>
      </w:r>
      <w:r>
        <w:fldChar w:fldCharType="begin"/>
      </w:r>
      <w:r>
        <w:instrText xml:space="preserve"> REF _Ref357074974 \h </w:instrText>
      </w:r>
      <w:r>
        <w:fldChar w:fldCharType="separate"/>
      </w:r>
      <w:r w:rsidR="00C5269B">
        <w:t xml:space="preserve">Figure </w:t>
      </w:r>
      <w:r w:rsidR="00C5269B">
        <w:rPr>
          <w:noProof/>
        </w:rPr>
        <w:t>10</w:t>
      </w:r>
      <w:r w:rsidR="00C5269B">
        <w:noBreakHyphen/>
      </w:r>
      <w:r w:rsidR="00C5269B">
        <w:rPr>
          <w:noProof/>
        </w:rPr>
        <w:t>38</w:t>
      </w:r>
      <w:r>
        <w:fldChar w:fldCharType="end"/>
      </w:r>
      <w:r>
        <w:t xml:space="preserve"> you can see that the tanks show their value in %. If you want to change that to Litre, you just change the unit with all tanks selected and it will change for all tanks as you can see in the following picture:</w:t>
      </w:r>
    </w:p>
    <w:p w:rsidR="00496934" w:rsidRDefault="00496934" w:rsidP="003139B4"/>
    <w:p w:rsidR="00496934" w:rsidRDefault="00496934" w:rsidP="003139B4">
      <w:r>
        <w:rPr>
          <w:noProof/>
          <w:lang w:val="nl-NL" w:eastAsia="nl-NL"/>
        </w:rPr>
        <w:lastRenderedPageBreak/>
        <w:drawing>
          <wp:inline distT="0" distB="0" distL="0" distR="0" wp14:anchorId="1E577FAE" wp14:editId="679DC505">
            <wp:extent cx="3209925" cy="1743075"/>
            <wp:effectExtent l="0" t="0" r="9525" b="9525"/>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9925" cy="1743075"/>
                    </a:xfrm>
                    <a:prstGeom prst="rect">
                      <a:avLst/>
                    </a:prstGeom>
                  </pic:spPr>
                </pic:pic>
              </a:graphicData>
            </a:graphic>
          </wp:inline>
        </w:drawing>
      </w:r>
    </w:p>
    <w:p w:rsidR="00496934" w:rsidRDefault="00496934" w:rsidP="00496934">
      <w:pPr>
        <w:pStyle w:val="Onderschrift"/>
      </w:pPr>
      <w:bookmarkStart w:id="141" w:name="_Toc357087488"/>
      <w:r>
        <w:t xml:space="preserve">Figure </w:t>
      </w:r>
      <w:r w:rsidR="00C77BD5">
        <w:fldChar w:fldCharType="begin"/>
      </w:r>
      <w:r w:rsidR="00C77BD5">
        <w:instrText xml:space="preserve"> STYLEREF 1 \s </w:instrText>
      </w:r>
      <w:r w:rsidR="00C77BD5">
        <w:fldChar w:fldCharType="separate"/>
      </w:r>
      <w:r w:rsidR="00C5269B">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39</w:t>
      </w:r>
      <w:r w:rsidR="00C77BD5">
        <w:fldChar w:fldCharType="end"/>
      </w:r>
      <w:r>
        <w:t>: changing multiple items</w:t>
      </w:r>
      <w:bookmarkEnd w:id="141"/>
    </w:p>
    <w:p w:rsidR="00496934" w:rsidRDefault="00496934" w:rsidP="00496934">
      <w:r>
        <w:t xml:space="preserve"> </w:t>
      </w:r>
    </w:p>
    <w:p w:rsidR="008076E8" w:rsidRPr="008076E8" w:rsidRDefault="00496934" w:rsidP="007A0620">
      <w:r>
        <w:rPr>
          <w:noProof/>
          <w:lang w:val="nl-NL" w:eastAsia="nl-NL"/>
        </w:rPr>
        <w:drawing>
          <wp:inline distT="0" distB="0" distL="0" distR="0" wp14:anchorId="3B27E5DD" wp14:editId="04AA27C8">
            <wp:extent cx="416379" cy="342900"/>
            <wp:effectExtent l="0" t="0" r="3175"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Pr>
          <w:i/>
        </w:rPr>
        <w:t>: Also conditions can be set for multiple items. Just select multiple items as described and follow the steps in this chapter.</w:t>
      </w:r>
    </w:p>
    <w:p w:rsidR="00E92304" w:rsidRDefault="00E92304" w:rsidP="00E92304">
      <w:pPr>
        <w:pStyle w:val="Kop2"/>
        <w:rPr>
          <w:lang w:val="en-US"/>
        </w:rPr>
      </w:pPr>
      <w:bookmarkStart w:id="142" w:name="_Toc357087399"/>
      <w:r>
        <w:rPr>
          <w:lang w:val="en-US"/>
        </w:rPr>
        <w:t>Shortcuts</w:t>
      </w:r>
      <w:bookmarkEnd w:id="142"/>
    </w:p>
    <w:p w:rsidR="00E92304" w:rsidRDefault="00DA2843" w:rsidP="000F200F">
      <w:pPr>
        <w:rPr>
          <w:lang w:val="en-US"/>
        </w:rPr>
      </w:pPr>
      <w:r>
        <w:rPr>
          <w:lang w:val="en-US"/>
        </w:rPr>
        <w:t>There are a few shortcuts in the mimic layout that are very usable. We discussed already a few, but we will sum them up here for your convenience.</w:t>
      </w:r>
    </w:p>
    <w:p w:rsidR="00DA2843" w:rsidRDefault="00DA2843" w:rsidP="000F200F">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60"/>
        <w:gridCol w:w="6552"/>
      </w:tblGrid>
      <w:tr w:rsidR="00DA2843" w:rsidRPr="009417AF" w:rsidTr="00DA2843">
        <w:tc>
          <w:tcPr>
            <w:tcW w:w="2660" w:type="dxa"/>
            <w:shd w:val="clear" w:color="auto" w:fill="0C0C0C"/>
          </w:tcPr>
          <w:p w:rsidR="00DA2843" w:rsidRPr="0093160C" w:rsidRDefault="00DA2843" w:rsidP="00DA2843">
            <w:pPr>
              <w:rPr>
                <w:b/>
                <w:lang w:val="en-US"/>
              </w:rPr>
            </w:pPr>
            <w:r>
              <w:rPr>
                <w:b/>
                <w:lang w:val="en-US"/>
              </w:rPr>
              <w:t>Shortcut</w:t>
            </w:r>
          </w:p>
        </w:tc>
        <w:tc>
          <w:tcPr>
            <w:tcW w:w="6552" w:type="dxa"/>
            <w:shd w:val="clear" w:color="auto" w:fill="0C0C0C"/>
          </w:tcPr>
          <w:p w:rsidR="00DA2843" w:rsidRPr="0093160C" w:rsidRDefault="00DA2843" w:rsidP="00DA2843">
            <w:pPr>
              <w:rPr>
                <w:b/>
                <w:lang w:val="en-US"/>
              </w:rPr>
            </w:pPr>
            <w:r w:rsidRPr="0093160C">
              <w:rPr>
                <w:b/>
                <w:lang w:val="en-US"/>
              </w:rPr>
              <w:t>Explanation</w:t>
            </w:r>
          </w:p>
        </w:tc>
      </w:tr>
      <w:tr w:rsidR="00DA2843" w:rsidRPr="000F200F" w:rsidTr="00DA2843">
        <w:tc>
          <w:tcPr>
            <w:tcW w:w="2660" w:type="dxa"/>
          </w:tcPr>
          <w:p w:rsidR="00DA2843" w:rsidRPr="009417AF" w:rsidRDefault="00DA2843" w:rsidP="00DA2843">
            <w:pPr>
              <w:rPr>
                <w:lang w:val="en-US"/>
              </w:rPr>
            </w:pPr>
            <w:r>
              <w:rPr>
                <w:lang w:val="en-US"/>
              </w:rPr>
              <w:t>CTRL-</w:t>
            </w:r>
            <w:proofErr w:type="spellStart"/>
            <w:r>
              <w:rPr>
                <w:lang w:val="en-US"/>
              </w:rPr>
              <w:t>Numpad</w:t>
            </w:r>
            <w:proofErr w:type="spellEnd"/>
            <w:r>
              <w:rPr>
                <w:lang w:val="en-US"/>
              </w:rPr>
              <w:t xml:space="preserve"> +</w:t>
            </w:r>
            <w:r w:rsidR="00840414">
              <w:rPr>
                <w:lang w:val="en-US"/>
              </w:rPr>
              <w:t xml:space="preserve"> (</w:t>
            </w:r>
            <w:proofErr w:type="spellStart"/>
            <w:r w:rsidR="00840414">
              <w:rPr>
                <w:lang w:val="en-US"/>
              </w:rPr>
              <w:t>i</w:t>
            </w:r>
            <w:proofErr w:type="spellEnd"/>
            <w:r w:rsidR="00840414">
              <w:rPr>
                <w:lang w:val="en-US"/>
              </w:rPr>
              <w:t>)</w:t>
            </w:r>
          </w:p>
        </w:tc>
        <w:tc>
          <w:tcPr>
            <w:tcW w:w="6552" w:type="dxa"/>
          </w:tcPr>
          <w:p w:rsidR="00DA2843" w:rsidRPr="009417AF" w:rsidRDefault="00DA2843" w:rsidP="00DA2843">
            <w:pPr>
              <w:rPr>
                <w:lang w:val="en-US"/>
              </w:rPr>
            </w:pPr>
            <w:r>
              <w:rPr>
                <w:lang w:val="en-US"/>
              </w:rPr>
              <w:t xml:space="preserve">Zoom in </w:t>
            </w:r>
          </w:p>
        </w:tc>
      </w:tr>
      <w:tr w:rsidR="00DA2843" w:rsidRPr="000F200F" w:rsidTr="00DA2843">
        <w:tc>
          <w:tcPr>
            <w:tcW w:w="2660" w:type="dxa"/>
          </w:tcPr>
          <w:p w:rsidR="00DA2843" w:rsidRPr="009417AF" w:rsidRDefault="00DA2843" w:rsidP="00DA2843">
            <w:pPr>
              <w:rPr>
                <w:lang w:val="en-US"/>
              </w:rPr>
            </w:pPr>
            <w:r>
              <w:rPr>
                <w:lang w:val="en-US"/>
              </w:rPr>
              <w:t>CTRL-</w:t>
            </w:r>
            <w:proofErr w:type="spellStart"/>
            <w:r>
              <w:rPr>
                <w:lang w:val="en-US"/>
              </w:rPr>
              <w:t>Numpad</w:t>
            </w:r>
            <w:proofErr w:type="spellEnd"/>
            <w:r>
              <w:rPr>
                <w:lang w:val="en-US"/>
              </w:rPr>
              <w:t xml:space="preserve"> -</w:t>
            </w:r>
            <w:r w:rsidR="00840414">
              <w:rPr>
                <w:lang w:val="en-US"/>
              </w:rPr>
              <w:t xml:space="preserve">  (o)</w:t>
            </w:r>
          </w:p>
        </w:tc>
        <w:tc>
          <w:tcPr>
            <w:tcW w:w="6552" w:type="dxa"/>
          </w:tcPr>
          <w:p w:rsidR="00DA2843" w:rsidRPr="009417AF" w:rsidRDefault="00DA2843" w:rsidP="00DA2843">
            <w:pPr>
              <w:rPr>
                <w:lang w:val="en-US"/>
              </w:rPr>
            </w:pPr>
            <w:r>
              <w:rPr>
                <w:lang w:val="en-US"/>
              </w:rPr>
              <w:t>Zoom out</w:t>
            </w:r>
          </w:p>
        </w:tc>
      </w:tr>
      <w:tr w:rsidR="00DA2843" w:rsidRPr="000F200F" w:rsidTr="00DA2843">
        <w:tc>
          <w:tcPr>
            <w:tcW w:w="2660" w:type="dxa"/>
          </w:tcPr>
          <w:p w:rsidR="00DA2843" w:rsidRPr="009417AF" w:rsidRDefault="00DA2843" w:rsidP="00DA2843">
            <w:pPr>
              <w:rPr>
                <w:lang w:val="en-US"/>
              </w:rPr>
            </w:pPr>
            <w:r>
              <w:rPr>
                <w:lang w:val="en-US"/>
              </w:rPr>
              <w:t>CTRL-Arrow keys</w:t>
            </w:r>
          </w:p>
        </w:tc>
        <w:tc>
          <w:tcPr>
            <w:tcW w:w="6552" w:type="dxa"/>
          </w:tcPr>
          <w:p w:rsidR="00DA2843" w:rsidRPr="009417AF" w:rsidRDefault="00DA2843" w:rsidP="00DA2843">
            <w:pPr>
              <w:rPr>
                <w:lang w:val="en-US"/>
              </w:rPr>
            </w:pPr>
            <w:r>
              <w:rPr>
                <w:lang w:val="en-US"/>
              </w:rPr>
              <w:t>Align a group of objects in the arrow-key direction</w:t>
            </w:r>
          </w:p>
        </w:tc>
      </w:tr>
      <w:tr w:rsidR="00DA2843" w:rsidRPr="009417AF" w:rsidTr="00DA2843">
        <w:tc>
          <w:tcPr>
            <w:tcW w:w="2660" w:type="dxa"/>
          </w:tcPr>
          <w:p w:rsidR="00DA2843" w:rsidRPr="009417AF" w:rsidRDefault="00DA2843" w:rsidP="00DA2843">
            <w:pPr>
              <w:rPr>
                <w:lang w:val="en-US"/>
              </w:rPr>
            </w:pPr>
            <w:r>
              <w:rPr>
                <w:lang w:val="en-US"/>
              </w:rPr>
              <w:t>CTRL-Shift-Arrow keys</w:t>
            </w:r>
          </w:p>
        </w:tc>
        <w:tc>
          <w:tcPr>
            <w:tcW w:w="6552" w:type="dxa"/>
          </w:tcPr>
          <w:p w:rsidR="00DA2843" w:rsidRPr="009417AF" w:rsidRDefault="00DA2843" w:rsidP="00DA2843">
            <w:pPr>
              <w:rPr>
                <w:lang w:val="en-US"/>
              </w:rPr>
            </w:pPr>
            <w:r>
              <w:rPr>
                <w:lang w:val="en-US"/>
              </w:rPr>
              <w:t xml:space="preserve">Align object left-center-right or top-middle-bottom </w:t>
            </w:r>
          </w:p>
        </w:tc>
      </w:tr>
      <w:tr w:rsidR="00DA2843" w:rsidRPr="009417AF" w:rsidTr="00DA2843">
        <w:tc>
          <w:tcPr>
            <w:tcW w:w="2660" w:type="dxa"/>
          </w:tcPr>
          <w:p w:rsidR="00DA2843" w:rsidRPr="009417AF" w:rsidRDefault="00DA2843" w:rsidP="00DA2843">
            <w:pPr>
              <w:rPr>
                <w:lang w:val="en-US"/>
              </w:rPr>
            </w:pPr>
            <w:r>
              <w:rPr>
                <w:lang w:val="en-US"/>
              </w:rPr>
              <w:t>Arrow-keys</w:t>
            </w:r>
          </w:p>
        </w:tc>
        <w:tc>
          <w:tcPr>
            <w:tcW w:w="6552" w:type="dxa"/>
          </w:tcPr>
          <w:p w:rsidR="00DA2843" w:rsidRPr="009417AF" w:rsidRDefault="00DA2843" w:rsidP="00DA2843">
            <w:pPr>
              <w:rPr>
                <w:lang w:val="en-US"/>
              </w:rPr>
            </w:pPr>
            <w:r>
              <w:rPr>
                <w:lang w:val="en-US"/>
              </w:rPr>
              <w:t>Move object in arrow-key direction</w:t>
            </w:r>
          </w:p>
        </w:tc>
      </w:tr>
      <w:tr w:rsidR="00DA2843" w:rsidRPr="009417AF" w:rsidTr="00DA2843">
        <w:tc>
          <w:tcPr>
            <w:tcW w:w="2660" w:type="dxa"/>
          </w:tcPr>
          <w:p w:rsidR="00DA2843" w:rsidRPr="009417AF" w:rsidRDefault="00B70C21" w:rsidP="00DA2843">
            <w:pPr>
              <w:rPr>
                <w:lang w:val="en-US"/>
              </w:rPr>
            </w:pPr>
            <w:r>
              <w:rPr>
                <w:lang w:val="en-US"/>
              </w:rPr>
              <w:t>CTRL-X</w:t>
            </w:r>
          </w:p>
        </w:tc>
        <w:tc>
          <w:tcPr>
            <w:tcW w:w="6552" w:type="dxa"/>
          </w:tcPr>
          <w:p w:rsidR="00DA2843" w:rsidRPr="009417AF" w:rsidRDefault="00B70C21" w:rsidP="00DA2843">
            <w:pPr>
              <w:rPr>
                <w:lang w:val="en-US"/>
              </w:rPr>
            </w:pPr>
            <w:r>
              <w:rPr>
                <w:lang w:val="en-US"/>
              </w:rPr>
              <w:t>Copy selected</w:t>
            </w:r>
          </w:p>
        </w:tc>
      </w:tr>
      <w:tr w:rsidR="00DA2843" w:rsidRPr="000F200F" w:rsidTr="00DA2843">
        <w:tc>
          <w:tcPr>
            <w:tcW w:w="2660" w:type="dxa"/>
          </w:tcPr>
          <w:p w:rsidR="00DA2843" w:rsidRPr="009417AF" w:rsidRDefault="00B70C21" w:rsidP="00DA2843">
            <w:pPr>
              <w:rPr>
                <w:lang w:val="en-US"/>
              </w:rPr>
            </w:pPr>
            <w:r>
              <w:rPr>
                <w:lang w:val="en-US"/>
              </w:rPr>
              <w:t>CTRL-V</w:t>
            </w:r>
          </w:p>
        </w:tc>
        <w:tc>
          <w:tcPr>
            <w:tcW w:w="6552" w:type="dxa"/>
          </w:tcPr>
          <w:p w:rsidR="00DA2843" w:rsidRPr="009417AF" w:rsidRDefault="00B70C21" w:rsidP="00DA2843">
            <w:pPr>
              <w:rPr>
                <w:lang w:val="en-US"/>
              </w:rPr>
            </w:pPr>
            <w:r>
              <w:rPr>
                <w:lang w:val="en-US"/>
              </w:rPr>
              <w:t>Paste Selected</w:t>
            </w:r>
          </w:p>
        </w:tc>
      </w:tr>
      <w:tr w:rsidR="00DA2843" w:rsidRPr="009417AF" w:rsidTr="00DA2843">
        <w:tc>
          <w:tcPr>
            <w:tcW w:w="2660" w:type="dxa"/>
          </w:tcPr>
          <w:p w:rsidR="00DA2843" w:rsidRPr="009417AF" w:rsidRDefault="00B70C21" w:rsidP="00DA2843">
            <w:pPr>
              <w:rPr>
                <w:lang w:val="en-US"/>
              </w:rPr>
            </w:pPr>
            <w:r>
              <w:rPr>
                <w:lang w:val="en-US"/>
              </w:rPr>
              <w:t>CTRL-Z</w:t>
            </w:r>
          </w:p>
        </w:tc>
        <w:tc>
          <w:tcPr>
            <w:tcW w:w="6552" w:type="dxa"/>
          </w:tcPr>
          <w:p w:rsidR="00DA2843" w:rsidRPr="009417AF" w:rsidRDefault="00B70C21" w:rsidP="00DA2843">
            <w:pPr>
              <w:rPr>
                <w:lang w:val="en-US"/>
              </w:rPr>
            </w:pPr>
            <w:r>
              <w:rPr>
                <w:lang w:val="en-US"/>
              </w:rPr>
              <w:t>Go step back</w:t>
            </w:r>
          </w:p>
        </w:tc>
      </w:tr>
      <w:tr w:rsidR="00DA2843" w:rsidRPr="009417AF" w:rsidTr="00DA2843">
        <w:tc>
          <w:tcPr>
            <w:tcW w:w="2660" w:type="dxa"/>
          </w:tcPr>
          <w:p w:rsidR="00DA2843" w:rsidRPr="009417AF" w:rsidRDefault="00B70C21" w:rsidP="00DA2843">
            <w:pPr>
              <w:rPr>
                <w:lang w:val="en-US"/>
              </w:rPr>
            </w:pPr>
            <w:r>
              <w:rPr>
                <w:lang w:val="en-US"/>
              </w:rPr>
              <w:t>CTRL-Y</w:t>
            </w:r>
          </w:p>
        </w:tc>
        <w:tc>
          <w:tcPr>
            <w:tcW w:w="6552" w:type="dxa"/>
          </w:tcPr>
          <w:p w:rsidR="00DA2843" w:rsidRPr="009417AF" w:rsidRDefault="00B70C21" w:rsidP="00DA2843">
            <w:pPr>
              <w:rPr>
                <w:lang w:val="en-US"/>
              </w:rPr>
            </w:pPr>
            <w:r>
              <w:rPr>
                <w:lang w:val="en-US"/>
              </w:rPr>
              <w:t>Go step forward</w:t>
            </w:r>
          </w:p>
        </w:tc>
      </w:tr>
      <w:tr w:rsidR="00DA2843" w:rsidRPr="000F200F" w:rsidTr="00DA2843">
        <w:tc>
          <w:tcPr>
            <w:tcW w:w="2660" w:type="dxa"/>
          </w:tcPr>
          <w:p w:rsidR="00DA2843" w:rsidRPr="009417AF" w:rsidRDefault="00B70C21" w:rsidP="00DA2843">
            <w:pPr>
              <w:rPr>
                <w:lang w:val="en-US"/>
              </w:rPr>
            </w:pPr>
            <w:r>
              <w:rPr>
                <w:lang w:val="en-US"/>
              </w:rPr>
              <w:t>Shift-Arrow keys</w:t>
            </w:r>
          </w:p>
        </w:tc>
        <w:tc>
          <w:tcPr>
            <w:tcW w:w="6552" w:type="dxa"/>
          </w:tcPr>
          <w:p w:rsidR="00DA2843" w:rsidRPr="009417AF" w:rsidRDefault="00B70C21" w:rsidP="00DA2843">
            <w:pPr>
              <w:rPr>
                <w:lang w:val="en-US"/>
              </w:rPr>
            </w:pPr>
            <w:r>
              <w:rPr>
                <w:lang w:val="en-US"/>
              </w:rPr>
              <w:t>Align pipes and other objects to fit</w:t>
            </w:r>
          </w:p>
        </w:tc>
      </w:tr>
      <w:tr w:rsidR="00DA2843" w:rsidRPr="000F200F" w:rsidTr="00DA2843">
        <w:tc>
          <w:tcPr>
            <w:tcW w:w="2660" w:type="dxa"/>
          </w:tcPr>
          <w:p w:rsidR="00DA2843" w:rsidRPr="00B70C21" w:rsidRDefault="00B70C21" w:rsidP="00DA2843">
            <w:pPr>
              <w:rPr>
                <w:lang w:val="nl-NL"/>
              </w:rPr>
            </w:pPr>
            <w:r>
              <w:rPr>
                <w:lang w:val="en-US"/>
              </w:rPr>
              <w:t>Alt</w:t>
            </w:r>
            <w:r>
              <w:rPr>
                <w:lang w:val="nl-NL"/>
              </w:rPr>
              <w:t xml:space="preserve">-Arrow </w:t>
            </w:r>
            <w:proofErr w:type="spellStart"/>
            <w:r>
              <w:rPr>
                <w:lang w:val="nl-NL"/>
              </w:rPr>
              <w:t>keys</w:t>
            </w:r>
            <w:proofErr w:type="spellEnd"/>
          </w:p>
        </w:tc>
        <w:tc>
          <w:tcPr>
            <w:tcW w:w="6552" w:type="dxa"/>
          </w:tcPr>
          <w:p w:rsidR="00DA2843" w:rsidRPr="009417AF" w:rsidRDefault="00B70C21" w:rsidP="00DA2843">
            <w:pPr>
              <w:rPr>
                <w:lang w:val="en-US"/>
              </w:rPr>
            </w:pPr>
            <w:r>
              <w:rPr>
                <w:lang w:val="en-US"/>
              </w:rPr>
              <w:t>Align text and values in labels and value regions</w:t>
            </w:r>
          </w:p>
        </w:tc>
      </w:tr>
      <w:tr w:rsidR="00840414" w:rsidRPr="000F200F" w:rsidTr="00DA2843">
        <w:tc>
          <w:tcPr>
            <w:tcW w:w="2660" w:type="dxa"/>
          </w:tcPr>
          <w:p w:rsidR="00840414" w:rsidRDefault="00840414" w:rsidP="00DA2843">
            <w:pPr>
              <w:rPr>
                <w:lang w:val="en-US"/>
              </w:rPr>
            </w:pPr>
            <w:r>
              <w:rPr>
                <w:lang w:val="en-US"/>
              </w:rPr>
              <w:t>CTRL-G</w:t>
            </w:r>
          </w:p>
        </w:tc>
        <w:tc>
          <w:tcPr>
            <w:tcW w:w="6552" w:type="dxa"/>
          </w:tcPr>
          <w:p w:rsidR="00840414" w:rsidRDefault="00840414" w:rsidP="00DA2843">
            <w:pPr>
              <w:rPr>
                <w:lang w:val="en-US"/>
              </w:rPr>
            </w:pPr>
            <w:r>
              <w:rPr>
                <w:lang w:val="en-US"/>
              </w:rPr>
              <w:t>Show grid</w:t>
            </w:r>
          </w:p>
        </w:tc>
      </w:tr>
    </w:tbl>
    <w:p w:rsidR="00DA2843" w:rsidRDefault="00B70C21" w:rsidP="00B70C21">
      <w:pPr>
        <w:pStyle w:val="Onderschrift"/>
      </w:pPr>
      <w:bookmarkStart w:id="143" w:name="_Toc357087523"/>
      <w:r>
        <w:t xml:space="preserve">Table </w:t>
      </w:r>
      <w:r w:rsidR="00CD7632">
        <w:fldChar w:fldCharType="begin"/>
      </w:r>
      <w:r w:rsidR="00CD7632">
        <w:instrText xml:space="preserve"> STYLEREF 1 \s </w:instrText>
      </w:r>
      <w:r w:rsidR="00CD7632">
        <w:fldChar w:fldCharType="separate"/>
      </w:r>
      <w:r w:rsidR="00C5269B">
        <w:rPr>
          <w:noProof/>
        </w:rPr>
        <w:t>10</w:t>
      </w:r>
      <w:r w:rsidR="00CD7632">
        <w:fldChar w:fldCharType="end"/>
      </w:r>
      <w:r w:rsidR="00CD7632">
        <w:noBreakHyphen/>
      </w:r>
      <w:r w:rsidR="00CD7632">
        <w:fldChar w:fldCharType="begin"/>
      </w:r>
      <w:r w:rsidR="00CD7632">
        <w:instrText xml:space="preserve"> SEQ Table \* ARABIC \s 1 </w:instrText>
      </w:r>
      <w:r w:rsidR="00CD7632">
        <w:fldChar w:fldCharType="separate"/>
      </w:r>
      <w:r w:rsidR="00C5269B">
        <w:rPr>
          <w:noProof/>
        </w:rPr>
        <w:t>3</w:t>
      </w:r>
      <w:r w:rsidR="00CD7632">
        <w:fldChar w:fldCharType="end"/>
      </w:r>
      <w:r>
        <w:t>: Shortcuts</w:t>
      </w:r>
      <w:bookmarkEnd w:id="143"/>
    </w:p>
    <w:p w:rsidR="00B70C21" w:rsidRDefault="00B70C21" w:rsidP="00B70C21"/>
    <w:p w:rsidR="0005277B" w:rsidRDefault="0005277B" w:rsidP="00B70C21"/>
    <w:p w:rsidR="0005277B" w:rsidRDefault="0005277B" w:rsidP="00B70C21"/>
    <w:p w:rsidR="0005277B" w:rsidRDefault="004A758F" w:rsidP="004A758F">
      <w:pPr>
        <w:pStyle w:val="Kop1"/>
      </w:pPr>
      <w:bookmarkStart w:id="144" w:name="_Toc357087400"/>
      <w:r>
        <w:t>Assign automation of fields in mimics</w:t>
      </w:r>
      <w:bookmarkEnd w:id="144"/>
    </w:p>
    <w:p w:rsidR="004A758F" w:rsidRDefault="004A758F" w:rsidP="004A758F">
      <w:pPr>
        <w:pStyle w:val="Kop2"/>
      </w:pPr>
      <w:bookmarkStart w:id="145" w:name="_Toc357087401"/>
      <w:r>
        <w:t>Introduction</w:t>
      </w:r>
      <w:bookmarkEnd w:id="145"/>
    </w:p>
    <w:p w:rsidR="004A758F" w:rsidRDefault="00261975" w:rsidP="004A758F">
      <w:r>
        <w:t>If a mimic is finished you have the design ready. The next step is that you assign FT NavVision® fields to the objects in the mimic to make it work. You can do that piece by piece as described in earlier chapters. However, when the mimics get more complicated, this means a lot of work. For that purpose we have tried to automate a lot of that work.</w:t>
      </w:r>
    </w:p>
    <w:p w:rsidR="00261975" w:rsidRDefault="00261975" w:rsidP="004A758F"/>
    <w:p w:rsidR="00261975" w:rsidRDefault="00261975" w:rsidP="004A758F"/>
    <w:p w:rsidR="00261975" w:rsidRDefault="00261975" w:rsidP="00261975">
      <w:pPr>
        <w:pStyle w:val="Kop2"/>
      </w:pPr>
      <w:bookmarkStart w:id="146" w:name="_Toc357087402"/>
      <w:r>
        <w:lastRenderedPageBreak/>
        <w:t>Export and import object list</w:t>
      </w:r>
      <w:bookmarkEnd w:id="146"/>
    </w:p>
    <w:p w:rsidR="00261975" w:rsidRDefault="00261975" w:rsidP="00261975">
      <w:r>
        <w:t>When you go into edit mode and right-click to see the options menu, at the bottom you will find 3 lines that pertain the import and export options for the objects.</w:t>
      </w:r>
    </w:p>
    <w:p w:rsidR="00261975" w:rsidRDefault="00261975" w:rsidP="00261975"/>
    <w:p w:rsidR="00261975" w:rsidRDefault="00261975" w:rsidP="00261975">
      <w:pPr>
        <w:pStyle w:val="Lijstalinea"/>
        <w:numPr>
          <w:ilvl w:val="0"/>
          <w:numId w:val="36"/>
        </w:numPr>
      </w:pPr>
      <w:r>
        <w:t>Export Object List (Assigned)</w:t>
      </w:r>
    </w:p>
    <w:p w:rsidR="00261975" w:rsidRDefault="00261975" w:rsidP="00261975">
      <w:pPr>
        <w:pStyle w:val="Lijstalinea"/>
        <w:numPr>
          <w:ilvl w:val="0"/>
          <w:numId w:val="36"/>
        </w:numPr>
      </w:pPr>
      <w:r>
        <w:t>Export Object List (All)</w:t>
      </w:r>
    </w:p>
    <w:p w:rsidR="00261975" w:rsidRDefault="00261975" w:rsidP="00261975">
      <w:pPr>
        <w:pStyle w:val="Lijstalinea"/>
        <w:numPr>
          <w:ilvl w:val="0"/>
          <w:numId w:val="36"/>
        </w:numPr>
      </w:pPr>
      <w:r>
        <w:t>Import Object List</w:t>
      </w:r>
    </w:p>
    <w:p w:rsidR="00261975" w:rsidRDefault="00261975" w:rsidP="00261975"/>
    <w:p w:rsidR="00261975" w:rsidRPr="00261975" w:rsidRDefault="00261975" w:rsidP="00261975">
      <w:r>
        <w:t xml:space="preserve">If you click “Export Object List (Assigned)” it will export a list (*.txt) for all the objects that are currently assigned. </w:t>
      </w:r>
    </w:p>
    <w:p w:rsidR="00261975" w:rsidRPr="004A758F" w:rsidRDefault="00261975" w:rsidP="004A758F"/>
    <w:p w:rsidR="0005277B" w:rsidRDefault="00BA00C6" w:rsidP="00B70C21">
      <w:r>
        <w:t>If you click “Export Object List (All)” it will export a list (*.txt) for all the objects.</w:t>
      </w:r>
    </w:p>
    <w:p w:rsidR="00BA00C6" w:rsidRDefault="00BA00C6" w:rsidP="00B70C21"/>
    <w:p w:rsidR="00BA00C6" w:rsidRDefault="00BA00C6" w:rsidP="00B70C21">
      <w:r>
        <w:t>If you click “Import Object List” it will import a list (*.txt) into the FT NavVision® mimic that you are working in and overwrite all the settings you have changed.</w:t>
      </w:r>
    </w:p>
    <w:p w:rsidR="00BA00C6" w:rsidRDefault="00BA00C6" w:rsidP="00B70C21"/>
    <w:p w:rsidR="00BA00C6" w:rsidRDefault="00BA00C6" w:rsidP="00BA00C6">
      <w:pPr>
        <w:pStyle w:val="Kop3"/>
      </w:pPr>
      <w:bookmarkStart w:id="147" w:name="_Toc357087403"/>
      <w:r>
        <w:t>Export</w:t>
      </w:r>
      <w:bookmarkEnd w:id="147"/>
    </w:p>
    <w:p w:rsidR="00BA00C6" w:rsidRPr="00BA00C6" w:rsidRDefault="00BA00C6" w:rsidP="00BA00C6">
      <w:r>
        <w:t>When clicking Export, whether it is assigned or all, it will make a *.txt file in the root of the FT NavVision® directory. Depending on which mimic you are in, the file will get a name like mimic1.txt, mimic2.txt, etc.</w:t>
      </w:r>
    </w:p>
    <w:p w:rsidR="0005277B" w:rsidRDefault="0005277B" w:rsidP="00B70C21"/>
    <w:p w:rsidR="0005277B" w:rsidRDefault="00BA00C6" w:rsidP="00B70C21">
      <w:r>
        <w:t>This file in the FT NavVision® root directory you can open with excel. As example we take a random mimic and exported all the objects. In our case it was mimic 3 so we are looking for mimic3.txt.</w:t>
      </w:r>
    </w:p>
    <w:p w:rsidR="00BA00C6" w:rsidRDefault="00BA00C6" w:rsidP="00B70C21"/>
    <w:p w:rsidR="00BA00C6" w:rsidRDefault="00BA00C6" w:rsidP="00B70C21">
      <w:r>
        <w:rPr>
          <w:noProof/>
          <w:lang w:val="nl-NL" w:eastAsia="nl-NL"/>
        </w:rPr>
        <w:drawing>
          <wp:inline distT="0" distB="0" distL="0" distR="0" wp14:anchorId="3EEEDF8C" wp14:editId="1F4814A7">
            <wp:extent cx="3219450" cy="2219325"/>
            <wp:effectExtent l="0" t="0" r="0" b="9525"/>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19450" cy="2219325"/>
                    </a:xfrm>
                    <a:prstGeom prst="rect">
                      <a:avLst/>
                    </a:prstGeom>
                  </pic:spPr>
                </pic:pic>
              </a:graphicData>
            </a:graphic>
          </wp:inline>
        </w:drawing>
      </w:r>
    </w:p>
    <w:p w:rsidR="00BA00C6" w:rsidRDefault="00BA00C6" w:rsidP="00BA00C6">
      <w:pPr>
        <w:pStyle w:val="Onderschrift"/>
      </w:pPr>
      <w:bookmarkStart w:id="148" w:name="_Toc357087489"/>
      <w:r>
        <w:t xml:space="preserve">Figure </w:t>
      </w:r>
      <w:r w:rsidR="00C77BD5">
        <w:fldChar w:fldCharType="begin"/>
      </w:r>
      <w:r w:rsidR="00C77BD5">
        <w:instrText xml:space="preserve"> STYLEREF 1 \s </w:instrText>
      </w:r>
      <w:r w:rsidR="00C77BD5">
        <w:fldChar w:fldCharType="separate"/>
      </w:r>
      <w:r w:rsidR="00C5269B">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w:t>
      </w:r>
      <w:r w:rsidR="00C77BD5">
        <w:fldChar w:fldCharType="end"/>
      </w:r>
      <w:r>
        <w:t>: mimic3.txt file in root folder</w:t>
      </w:r>
      <w:bookmarkEnd w:id="148"/>
    </w:p>
    <w:p w:rsidR="00BA00C6" w:rsidRDefault="00BA00C6" w:rsidP="00BA00C6">
      <w:r>
        <w:t>By right-clicking on the file and choose for “open with…” and then Microsoft Excel, the file will be opened in Excel</w:t>
      </w:r>
      <w:r w:rsidR="005B3DF5">
        <w:t>. It will look like the following figure:</w:t>
      </w:r>
    </w:p>
    <w:p w:rsidR="005B3DF5" w:rsidRDefault="005B3DF5" w:rsidP="00BA00C6"/>
    <w:p w:rsidR="005B3DF5" w:rsidRDefault="005B3DF5" w:rsidP="00BA00C6">
      <w:r>
        <w:rPr>
          <w:noProof/>
          <w:lang w:val="nl-NL" w:eastAsia="nl-NL"/>
        </w:rPr>
        <w:lastRenderedPageBreak/>
        <w:drawing>
          <wp:inline distT="0" distB="0" distL="0" distR="0" wp14:anchorId="279E21C4" wp14:editId="58E153AE">
            <wp:extent cx="4500180" cy="2553419"/>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02860" cy="2554940"/>
                    </a:xfrm>
                    <a:prstGeom prst="rect">
                      <a:avLst/>
                    </a:prstGeom>
                  </pic:spPr>
                </pic:pic>
              </a:graphicData>
            </a:graphic>
          </wp:inline>
        </w:drawing>
      </w:r>
    </w:p>
    <w:p w:rsidR="005B3DF5" w:rsidRDefault="005B3DF5" w:rsidP="005B3DF5">
      <w:pPr>
        <w:pStyle w:val="Onderschrift"/>
      </w:pPr>
      <w:bookmarkStart w:id="149" w:name="_Ref357082313"/>
      <w:bookmarkStart w:id="150" w:name="_Toc357087490"/>
      <w:r>
        <w:t xml:space="preserve">Figure </w:t>
      </w:r>
      <w:r w:rsidR="00C77BD5">
        <w:fldChar w:fldCharType="begin"/>
      </w:r>
      <w:r w:rsidR="00C77BD5">
        <w:instrText xml:space="preserve"> STYLEREF 1 \s </w:instrText>
      </w:r>
      <w:r w:rsidR="00C77BD5">
        <w:fldChar w:fldCharType="separate"/>
      </w:r>
      <w:r w:rsidR="00C5269B">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w:t>
      </w:r>
      <w:r w:rsidR="00C77BD5">
        <w:fldChar w:fldCharType="end"/>
      </w:r>
      <w:bookmarkEnd w:id="149"/>
      <w:r>
        <w:t>: object export list</w:t>
      </w:r>
      <w:bookmarkEnd w:id="1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68"/>
        <w:gridCol w:w="6244"/>
      </w:tblGrid>
      <w:tr w:rsidR="00CD7632" w:rsidRPr="009417AF" w:rsidTr="00B81A14">
        <w:tc>
          <w:tcPr>
            <w:tcW w:w="2968" w:type="dxa"/>
            <w:shd w:val="clear" w:color="auto" w:fill="0C0C0C"/>
          </w:tcPr>
          <w:p w:rsidR="00CD7632" w:rsidRPr="0093160C" w:rsidRDefault="00CD7632" w:rsidP="00B81A14">
            <w:pPr>
              <w:rPr>
                <w:b/>
                <w:lang w:val="en-US"/>
              </w:rPr>
            </w:pPr>
            <w:r>
              <w:rPr>
                <w:b/>
                <w:lang w:val="en-US"/>
              </w:rPr>
              <w:t>field</w:t>
            </w:r>
          </w:p>
        </w:tc>
        <w:tc>
          <w:tcPr>
            <w:tcW w:w="6244" w:type="dxa"/>
            <w:shd w:val="clear" w:color="auto" w:fill="0C0C0C"/>
          </w:tcPr>
          <w:p w:rsidR="00CD7632" w:rsidRPr="0093160C" w:rsidRDefault="00CD7632" w:rsidP="00B81A14">
            <w:pPr>
              <w:rPr>
                <w:b/>
                <w:lang w:val="en-US"/>
              </w:rPr>
            </w:pPr>
            <w:r w:rsidRPr="0093160C">
              <w:rPr>
                <w:b/>
                <w:lang w:val="en-US"/>
              </w:rPr>
              <w:t>Explanation</w:t>
            </w:r>
          </w:p>
        </w:tc>
      </w:tr>
      <w:tr w:rsidR="00CD7632" w:rsidRPr="000F200F" w:rsidTr="00B81A14">
        <w:tc>
          <w:tcPr>
            <w:tcW w:w="2968" w:type="dxa"/>
          </w:tcPr>
          <w:p w:rsidR="00CD7632" w:rsidRPr="009417AF" w:rsidRDefault="00CD7632" w:rsidP="00B81A14">
            <w:pPr>
              <w:rPr>
                <w:lang w:val="en-US"/>
              </w:rPr>
            </w:pPr>
            <w:r>
              <w:rPr>
                <w:lang w:val="en-US"/>
              </w:rPr>
              <w:t>Object</w:t>
            </w:r>
          </w:p>
        </w:tc>
        <w:tc>
          <w:tcPr>
            <w:tcW w:w="6244" w:type="dxa"/>
          </w:tcPr>
          <w:p w:rsidR="00CD7632" w:rsidRPr="009417AF" w:rsidRDefault="00CD7632" w:rsidP="00B81A14">
            <w:pPr>
              <w:rPr>
                <w:lang w:val="en-US"/>
              </w:rPr>
            </w:pPr>
            <w:r>
              <w:rPr>
                <w:lang w:val="en-US"/>
              </w:rPr>
              <w:t>Number of the object on the mimic</w:t>
            </w:r>
          </w:p>
        </w:tc>
      </w:tr>
      <w:tr w:rsidR="00CD7632" w:rsidRPr="000F200F" w:rsidTr="00B81A14">
        <w:tc>
          <w:tcPr>
            <w:tcW w:w="2968" w:type="dxa"/>
          </w:tcPr>
          <w:p w:rsidR="00CD7632" w:rsidRPr="009417AF" w:rsidRDefault="00CD7632" w:rsidP="00B81A14">
            <w:pPr>
              <w:rPr>
                <w:lang w:val="en-US"/>
              </w:rPr>
            </w:pPr>
            <w:r>
              <w:rPr>
                <w:lang w:val="en-US"/>
              </w:rPr>
              <w:t>Type</w:t>
            </w:r>
          </w:p>
        </w:tc>
        <w:tc>
          <w:tcPr>
            <w:tcW w:w="6244" w:type="dxa"/>
          </w:tcPr>
          <w:p w:rsidR="00CD7632" w:rsidRPr="009417AF" w:rsidRDefault="00CD7632" w:rsidP="00B81A14">
            <w:pPr>
              <w:rPr>
                <w:lang w:val="en-US"/>
              </w:rPr>
            </w:pPr>
            <w:r>
              <w:rPr>
                <w:lang w:val="en-US"/>
              </w:rPr>
              <w:t>Kind of object (Field, Label, Condition etc.)</w:t>
            </w:r>
          </w:p>
        </w:tc>
      </w:tr>
      <w:tr w:rsidR="00CD7632" w:rsidRPr="00482388" w:rsidTr="00B81A14">
        <w:tc>
          <w:tcPr>
            <w:tcW w:w="2968" w:type="dxa"/>
          </w:tcPr>
          <w:p w:rsidR="00CD7632" w:rsidRPr="009417AF" w:rsidRDefault="00CD7632" w:rsidP="00B81A14">
            <w:pPr>
              <w:rPr>
                <w:lang w:val="en-US"/>
              </w:rPr>
            </w:pPr>
            <w:proofErr w:type="spellStart"/>
            <w:r>
              <w:rPr>
                <w:lang w:val="en-US"/>
              </w:rPr>
              <w:t>FieldFrom</w:t>
            </w:r>
            <w:proofErr w:type="spellEnd"/>
          </w:p>
        </w:tc>
        <w:tc>
          <w:tcPr>
            <w:tcW w:w="6244" w:type="dxa"/>
          </w:tcPr>
          <w:p w:rsidR="00CD7632" w:rsidRPr="009417AF" w:rsidRDefault="00CD7632" w:rsidP="00B81A14">
            <w:pPr>
              <w:rPr>
                <w:lang w:val="en-US"/>
              </w:rPr>
            </w:pPr>
            <w:r>
              <w:rPr>
                <w:lang w:val="en-US"/>
              </w:rPr>
              <w:t>The current attached field tag</w:t>
            </w:r>
          </w:p>
        </w:tc>
      </w:tr>
      <w:tr w:rsidR="00CD7632" w:rsidRPr="00482388" w:rsidTr="00B81A14">
        <w:tc>
          <w:tcPr>
            <w:tcW w:w="2968" w:type="dxa"/>
          </w:tcPr>
          <w:p w:rsidR="00CD7632" w:rsidRDefault="00CD7632" w:rsidP="00B81A14">
            <w:pPr>
              <w:rPr>
                <w:lang w:val="en-US"/>
              </w:rPr>
            </w:pPr>
            <w:proofErr w:type="spellStart"/>
            <w:r>
              <w:rPr>
                <w:lang w:val="en-US"/>
              </w:rPr>
              <w:t>FieldTo</w:t>
            </w:r>
            <w:proofErr w:type="spellEnd"/>
          </w:p>
        </w:tc>
        <w:tc>
          <w:tcPr>
            <w:tcW w:w="6244" w:type="dxa"/>
          </w:tcPr>
          <w:p w:rsidR="00CD7632" w:rsidRDefault="00CD7632" w:rsidP="00CD7632">
            <w:pPr>
              <w:rPr>
                <w:lang w:val="en-US"/>
              </w:rPr>
            </w:pPr>
            <w:r>
              <w:rPr>
                <w:lang w:val="en-US"/>
              </w:rPr>
              <w:t>Here you can change the field of the object</w:t>
            </w:r>
          </w:p>
        </w:tc>
      </w:tr>
      <w:tr w:rsidR="00CD7632" w:rsidRPr="00482388" w:rsidTr="00B81A14">
        <w:tc>
          <w:tcPr>
            <w:tcW w:w="2968" w:type="dxa"/>
          </w:tcPr>
          <w:p w:rsidR="00CD7632" w:rsidRPr="00CD7632" w:rsidRDefault="00CD7632" w:rsidP="00B81A14">
            <w:r>
              <w:t>Comment</w:t>
            </w:r>
          </w:p>
        </w:tc>
        <w:tc>
          <w:tcPr>
            <w:tcW w:w="6244" w:type="dxa"/>
          </w:tcPr>
          <w:p w:rsidR="00CD7632" w:rsidRDefault="00CD7632" w:rsidP="00CD7632">
            <w:pPr>
              <w:rPr>
                <w:lang w:val="en-US"/>
              </w:rPr>
            </w:pPr>
            <w:r>
              <w:rPr>
                <w:lang w:val="en-US"/>
              </w:rPr>
              <w:t xml:space="preserve">The comment of the field in FT NavVision© </w:t>
            </w:r>
          </w:p>
        </w:tc>
      </w:tr>
    </w:tbl>
    <w:p w:rsidR="005B3DF5" w:rsidRDefault="00CD7632" w:rsidP="00CD7632">
      <w:pPr>
        <w:pStyle w:val="Onderschrift"/>
      </w:pPr>
      <w:bookmarkStart w:id="151" w:name="_Toc357087524"/>
      <w:r>
        <w:t xml:space="preserve">Table </w:t>
      </w:r>
      <w:r>
        <w:fldChar w:fldCharType="begin"/>
      </w:r>
      <w:r>
        <w:instrText xml:space="preserve"> STYLEREF 1 \s </w:instrText>
      </w:r>
      <w:r>
        <w:fldChar w:fldCharType="separate"/>
      </w:r>
      <w:r w:rsidR="00C5269B">
        <w:rPr>
          <w:noProof/>
        </w:rPr>
        <w:t>11</w:t>
      </w:r>
      <w:r>
        <w:fldChar w:fldCharType="end"/>
      </w:r>
      <w:r>
        <w:noBreakHyphen/>
      </w:r>
      <w:r>
        <w:fldChar w:fldCharType="begin"/>
      </w:r>
      <w:r>
        <w:instrText xml:space="preserve"> SEQ Table \* ARABIC \s 1 </w:instrText>
      </w:r>
      <w:r>
        <w:fldChar w:fldCharType="separate"/>
      </w:r>
      <w:r w:rsidR="00C5269B">
        <w:rPr>
          <w:noProof/>
        </w:rPr>
        <w:t>1</w:t>
      </w:r>
      <w:r>
        <w:fldChar w:fldCharType="end"/>
      </w:r>
      <w:r>
        <w:t>: Object export list</w:t>
      </w:r>
      <w:bookmarkEnd w:id="151"/>
    </w:p>
    <w:p w:rsidR="00CD7632" w:rsidRDefault="00B81A14" w:rsidP="00B81A14">
      <w:pPr>
        <w:pStyle w:val="Kop3"/>
      </w:pPr>
      <w:bookmarkStart w:id="152" w:name="_Toc357087404"/>
      <w:r>
        <w:t>Understand the object numbering</w:t>
      </w:r>
      <w:bookmarkEnd w:id="152"/>
    </w:p>
    <w:p w:rsidR="00B81A14" w:rsidRDefault="00B81A14" w:rsidP="00B81A14">
      <w:r>
        <w:t xml:space="preserve">To understand which object has which number, you need to do an extra thing. You need to print the mimic. When you are on the mimic page (not in edit mode) hold CTRL-Shift and press “P” This will print the object-layout of the mimic. You can print it on paper, but also to a PDF-file, whatever you find easier. </w:t>
      </w:r>
    </w:p>
    <w:p w:rsidR="00B81A14" w:rsidRDefault="00B81A14" w:rsidP="00B81A14"/>
    <w:p w:rsidR="00B81A14" w:rsidRDefault="00B81A14" w:rsidP="00B81A14">
      <w:r>
        <w:t>The object layout will look like the following figure:</w:t>
      </w:r>
    </w:p>
    <w:p w:rsidR="00B81A14" w:rsidRDefault="00B81A14" w:rsidP="00B81A14">
      <w:r>
        <w:rPr>
          <w:noProof/>
          <w:lang w:val="nl-NL" w:eastAsia="nl-NL"/>
        </w:rPr>
        <w:lastRenderedPageBreak/>
        <w:drawing>
          <wp:inline distT="0" distB="0" distL="0" distR="0" wp14:anchorId="580CCD87" wp14:editId="7E35899C">
            <wp:extent cx="5760720" cy="4224691"/>
            <wp:effectExtent l="0" t="0" r="0" b="4445"/>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4224691"/>
                    </a:xfrm>
                    <a:prstGeom prst="rect">
                      <a:avLst/>
                    </a:prstGeom>
                  </pic:spPr>
                </pic:pic>
              </a:graphicData>
            </a:graphic>
          </wp:inline>
        </w:drawing>
      </w:r>
    </w:p>
    <w:p w:rsidR="00B81A14" w:rsidRDefault="00B81A14" w:rsidP="00B81A14">
      <w:pPr>
        <w:pStyle w:val="Onderschrift"/>
      </w:pPr>
      <w:bookmarkStart w:id="153" w:name="_Toc357087491"/>
      <w:r>
        <w:t xml:space="preserve">Figure </w:t>
      </w:r>
      <w:r w:rsidR="00C77BD5">
        <w:fldChar w:fldCharType="begin"/>
      </w:r>
      <w:r w:rsidR="00C77BD5">
        <w:instrText xml:space="preserve"> STYLEREF 1 \s </w:instrText>
      </w:r>
      <w:r w:rsidR="00C77BD5">
        <w:fldChar w:fldCharType="separate"/>
      </w:r>
      <w:r w:rsidR="00C5269B">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w:t>
      </w:r>
      <w:r w:rsidR="00C77BD5">
        <w:fldChar w:fldCharType="end"/>
      </w:r>
      <w:r>
        <w:t>: Object-layout</w:t>
      </w:r>
      <w:bookmarkEnd w:id="153"/>
    </w:p>
    <w:p w:rsidR="00B81A14" w:rsidRPr="00B81A14" w:rsidRDefault="00B81A14" w:rsidP="00B81A14">
      <w:r>
        <w:t xml:space="preserve">You can see that every object has its own number now in correspondence to the </w:t>
      </w:r>
      <w:r w:rsidR="001D1585">
        <w:t xml:space="preserve">object export list. If we zoom in you can see that in correspondence to </w:t>
      </w:r>
      <w:r w:rsidR="001D1585">
        <w:fldChar w:fldCharType="begin"/>
      </w:r>
      <w:r w:rsidR="001D1585">
        <w:instrText xml:space="preserve"> REF _Ref357082313 \h </w:instrText>
      </w:r>
      <w:r w:rsidR="001D1585">
        <w:fldChar w:fldCharType="separate"/>
      </w:r>
      <w:r w:rsidR="00C5269B">
        <w:t xml:space="preserve">Figure </w:t>
      </w:r>
      <w:r w:rsidR="00C5269B">
        <w:rPr>
          <w:noProof/>
        </w:rPr>
        <w:t>11</w:t>
      </w:r>
      <w:r w:rsidR="00C5269B">
        <w:noBreakHyphen/>
      </w:r>
      <w:r w:rsidR="00C5269B">
        <w:rPr>
          <w:noProof/>
        </w:rPr>
        <w:t>2</w:t>
      </w:r>
      <w:r w:rsidR="001D1585">
        <w:fldChar w:fldCharType="end"/>
      </w:r>
      <w:r w:rsidR="001D1585">
        <w:t xml:space="preserve"> object “0” is the image of the ship (see </w:t>
      </w:r>
      <w:r w:rsidR="001D1585">
        <w:fldChar w:fldCharType="begin"/>
      </w:r>
      <w:r w:rsidR="001D1585">
        <w:instrText xml:space="preserve"> REF _Ref357082627 \h </w:instrText>
      </w:r>
      <w:r w:rsidR="001D1585">
        <w:fldChar w:fldCharType="separate"/>
      </w:r>
      <w:r w:rsidR="00C5269B">
        <w:t xml:space="preserve">Figure </w:t>
      </w:r>
      <w:r w:rsidR="00C5269B">
        <w:rPr>
          <w:noProof/>
        </w:rPr>
        <w:t>11</w:t>
      </w:r>
      <w:r w:rsidR="00C5269B">
        <w:noBreakHyphen/>
      </w:r>
      <w:r w:rsidR="00C5269B">
        <w:rPr>
          <w:noProof/>
        </w:rPr>
        <w:t>4</w:t>
      </w:r>
      <w:r w:rsidR="001D1585">
        <w:fldChar w:fldCharType="end"/>
      </w:r>
      <w:r w:rsidR="001D1585">
        <w:t xml:space="preserve">) and object “7” is the icon for “Water Temperature: High” (see </w:t>
      </w:r>
      <w:r w:rsidR="001D1585">
        <w:fldChar w:fldCharType="begin"/>
      </w:r>
      <w:r w:rsidR="001D1585">
        <w:instrText xml:space="preserve"> REF _Ref357082636 \h </w:instrText>
      </w:r>
      <w:r w:rsidR="001D1585">
        <w:fldChar w:fldCharType="separate"/>
      </w:r>
      <w:r w:rsidR="00C5269B">
        <w:t xml:space="preserve">Figure </w:t>
      </w:r>
      <w:r w:rsidR="00C5269B">
        <w:rPr>
          <w:noProof/>
        </w:rPr>
        <w:t>11</w:t>
      </w:r>
      <w:r w:rsidR="00C5269B">
        <w:noBreakHyphen/>
      </w:r>
      <w:r w:rsidR="00C5269B">
        <w:rPr>
          <w:noProof/>
        </w:rPr>
        <w:t>5</w:t>
      </w:r>
      <w:r w:rsidR="001D1585">
        <w:fldChar w:fldCharType="end"/>
      </w:r>
      <w:r w:rsidR="001D1585">
        <w:t xml:space="preserve">). </w:t>
      </w:r>
    </w:p>
    <w:p w:rsidR="0005277B" w:rsidRDefault="0005277B" w:rsidP="00B70C21"/>
    <w:p w:rsidR="0005277B" w:rsidRDefault="001D1585" w:rsidP="00B70C21">
      <w:r>
        <w:rPr>
          <w:noProof/>
          <w:lang w:val="nl-NL" w:eastAsia="nl-NL"/>
        </w:rPr>
        <w:drawing>
          <wp:inline distT="0" distB="0" distL="0" distR="0" wp14:anchorId="6F0B62CC" wp14:editId="22DA2592">
            <wp:extent cx="2228850" cy="1152525"/>
            <wp:effectExtent l="0" t="0" r="0" b="9525"/>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228850" cy="1152525"/>
                    </a:xfrm>
                    <a:prstGeom prst="rect">
                      <a:avLst/>
                    </a:prstGeom>
                  </pic:spPr>
                </pic:pic>
              </a:graphicData>
            </a:graphic>
          </wp:inline>
        </w:drawing>
      </w:r>
    </w:p>
    <w:p w:rsidR="001D1585" w:rsidRDefault="001D1585" w:rsidP="001D1585">
      <w:pPr>
        <w:pStyle w:val="Onderschrift"/>
      </w:pPr>
      <w:bookmarkStart w:id="154" w:name="_Ref357082627"/>
      <w:bookmarkStart w:id="155" w:name="_Toc357087492"/>
      <w:r>
        <w:t xml:space="preserve">Figure </w:t>
      </w:r>
      <w:r w:rsidR="00C77BD5">
        <w:fldChar w:fldCharType="begin"/>
      </w:r>
      <w:r w:rsidR="00C77BD5">
        <w:instrText xml:space="preserve"> STYLEREF 1 \s </w:instrText>
      </w:r>
      <w:r w:rsidR="00C77BD5">
        <w:fldChar w:fldCharType="separate"/>
      </w:r>
      <w:r w:rsidR="00C5269B">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4</w:t>
      </w:r>
      <w:r w:rsidR="00C77BD5">
        <w:fldChar w:fldCharType="end"/>
      </w:r>
      <w:bookmarkEnd w:id="154"/>
      <w:r>
        <w:t>: Object 0</w:t>
      </w:r>
      <w:bookmarkEnd w:id="155"/>
    </w:p>
    <w:p w:rsidR="001D1585" w:rsidRDefault="001D1585" w:rsidP="00B70C21">
      <w:r>
        <w:rPr>
          <w:noProof/>
          <w:lang w:val="nl-NL" w:eastAsia="nl-NL"/>
        </w:rPr>
        <w:drawing>
          <wp:inline distT="0" distB="0" distL="0" distR="0" wp14:anchorId="25E01673" wp14:editId="20CA0D66">
            <wp:extent cx="1952625" cy="704850"/>
            <wp:effectExtent l="0" t="0" r="9525"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952625" cy="704850"/>
                    </a:xfrm>
                    <a:prstGeom prst="rect">
                      <a:avLst/>
                    </a:prstGeom>
                  </pic:spPr>
                </pic:pic>
              </a:graphicData>
            </a:graphic>
          </wp:inline>
        </w:drawing>
      </w:r>
    </w:p>
    <w:p w:rsidR="0005277B" w:rsidRDefault="001D1585" w:rsidP="001D1585">
      <w:pPr>
        <w:pStyle w:val="Onderschrift"/>
      </w:pPr>
      <w:bookmarkStart w:id="156" w:name="_Ref357082636"/>
      <w:bookmarkStart w:id="157" w:name="_Toc357087493"/>
      <w:r>
        <w:t xml:space="preserve">Figure </w:t>
      </w:r>
      <w:r w:rsidR="00C77BD5">
        <w:fldChar w:fldCharType="begin"/>
      </w:r>
      <w:r w:rsidR="00C77BD5">
        <w:instrText xml:space="preserve"> STYLEREF 1 \s </w:instrText>
      </w:r>
      <w:r w:rsidR="00C77BD5">
        <w:fldChar w:fldCharType="separate"/>
      </w:r>
      <w:r w:rsidR="00C5269B">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5</w:t>
      </w:r>
      <w:r w:rsidR="00C77BD5">
        <w:fldChar w:fldCharType="end"/>
      </w:r>
      <w:bookmarkEnd w:id="156"/>
      <w:r>
        <w:t>: Object 7</w:t>
      </w:r>
      <w:bookmarkEnd w:id="157"/>
    </w:p>
    <w:p w:rsidR="0005277B" w:rsidRDefault="001D1585" w:rsidP="00B70C21">
      <w:r>
        <w:t>So by checking the object numbers, we can change the field id in the column “</w:t>
      </w:r>
      <w:proofErr w:type="spellStart"/>
      <w:r>
        <w:t>FieldTo</w:t>
      </w:r>
      <w:proofErr w:type="spellEnd"/>
      <w:r>
        <w:t xml:space="preserve">” in the </w:t>
      </w:r>
      <w:r w:rsidR="00601B18">
        <w:t>“Object export list”.</w:t>
      </w:r>
    </w:p>
    <w:p w:rsidR="00601B18" w:rsidRDefault="00601B18" w:rsidP="00B70C21"/>
    <w:p w:rsidR="00601B18" w:rsidRDefault="00601B18" w:rsidP="00B70C21">
      <w:r>
        <w:lastRenderedPageBreak/>
        <w:t xml:space="preserve">So for object “0” we know that it is an image and it does not need a field id from FT NavVision® . the </w:t>
      </w:r>
      <w:proofErr w:type="spellStart"/>
      <w:r>
        <w:t>fieldto</w:t>
      </w:r>
      <w:proofErr w:type="spellEnd"/>
      <w:r>
        <w:t>-cell can be empty, see following:</w:t>
      </w:r>
    </w:p>
    <w:p w:rsidR="00601B18" w:rsidRDefault="00601B18" w:rsidP="00B70C21"/>
    <w:p w:rsidR="00601B18" w:rsidRDefault="00601B18" w:rsidP="00B70C21">
      <w:r>
        <w:rPr>
          <w:noProof/>
          <w:lang w:val="nl-NL" w:eastAsia="nl-NL"/>
        </w:rPr>
        <w:drawing>
          <wp:inline distT="0" distB="0" distL="0" distR="0" wp14:anchorId="70CB4FDC" wp14:editId="1DA020C5">
            <wp:extent cx="5760720" cy="543857"/>
            <wp:effectExtent l="0" t="0" r="0" b="889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543857"/>
                    </a:xfrm>
                    <a:prstGeom prst="rect">
                      <a:avLst/>
                    </a:prstGeom>
                  </pic:spPr>
                </pic:pic>
              </a:graphicData>
            </a:graphic>
          </wp:inline>
        </w:drawing>
      </w:r>
    </w:p>
    <w:p w:rsidR="00601B18" w:rsidRDefault="00601B18" w:rsidP="00601B18">
      <w:pPr>
        <w:pStyle w:val="Onderschrift"/>
      </w:pPr>
      <w:bookmarkStart w:id="158" w:name="_Toc357087494"/>
      <w:r>
        <w:t xml:space="preserve">Figure </w:t>
      </w:r>
      <w:r w:rsidR="00C77BD5">
        <w:fldChar w:fldCharType="begin"/>
      </w:r>
      <w:r w:rsidR="00C77BD5">
        <w:instrText xml:space="preserve"> STYLEREF 1 \s </w:instrText>
      </w:r>
      <w:r w:rsidR="00C77BD5">
        <w:fldChar w:fldCharType="separate"/>
      </w:r>
      <w:r w:rsidR="00C5269B">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6</w:t>
      </w:r>
      <w:r w:rsidR="00C77BD5">
        <w:fldChar w:fldCharType="end"/>
      </w:r>
      <w:r>
        <w:t>: Changing “</w:t>
      </w:r>
      <w:proofErr w:type="spellStart"/>
      <w:r>
        <w:t>FieldTo</w:t>
      </w:r>
      <w:proofErr w:type="spellEnd"/>
      <w:r>
        <w:t>”</w:t>
      </w:r>
      <w:bookmarkEnd w:id="158"/>
      <w:r>
        <w:t xml:space="preserve"> </w:t>
      </w:r>
    </w:p>
    <w:p w:rsidR="00601B18" w:rsidRDefault="00601B18" w:rsidP="00601B18">
      <w:r>
        <w:rPr>
          <w:noProof/>
          <w:lang w:val="nl-NL" w:eastAsia="nl-NL"/>
        </w:rPr>
        <w:drawing>
          <wp:inline distT="0" distB="0" distL="0" distR="0" wp14:anchorId="5A714043" wp14:editId="45BB2F45">
            <wp:extent cx="416379" cy="342900"/>
            <wp:effectExtent l="0" t="0" r="3175"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Pr>
          <w:i/>
        </w:rPr>
        <w:t>: leave the “</w:t>
      </w:r>
      <w:proofErr w:type="spellStart"/>
      <w:r>
        <w:rPr>
          <w:i/>
        </w:rPr>
        <w:t>FieldFrom</w:t>
      </w:r>
      <w:proofErr w:type="spellEnd"/>
      <w:r>
        <w:rPr>
          <w:i/>
        </w:rPr>
        <w:t>” as it is cause FT NavVision® needs to know what it was before to change it.</w:t>
      </w:r>
    </w:p>
    <w:p w:rsidR="00601B18" w:rsidRDefault="00601B18" w:rsidP="00601B18"/>
    <w:p w:rsidR="00601B18" w:rsidRDefault="00601B18" w:rsidP="00601B18">
      <w:proofErr w:type="spellStart"/>
      <w:r>
        <w:t>Obect</w:t>
      </w:r>
      <w:proofErr w:type="spellEnd"/>
      <w:r>
        <w:t xml:space="preserve"> “7” now has a generator auxiliary alarm field as field id (see </w:t>
      </w:r>
      <w:r w:rsidR="00A46A11">
        <w:fldChar w:fldCharType="begin"/>
      </w:r>
      <w:r w:rsidR="00A46A11">
        <w:instrText xml:space="preserve"> REF _Ref357083405 \h </w:instrText>
      </w:r>
      <w:r w:rsidR="00A46A11">
        <w:fldChar w:fldCharType="separate"/>
      </w:r>
      <w:r w:rsidR="00C5269B">
        <w:t xml:space="preserve">Figure </w:t>
      </w:r>
      <w:r w:rsidR="00C5269B">
        <w:rPr>
          <w:noProof/>
        </w:rPr>
        <w:t>11</w:t>
      </w:r>
      <w:r w:rsidR="00C5269B">
        <w:noBreakHyphen/>
      </w:r>
      <w:r w:rsidR="00C5269B">
        <w:rPr>
          <w:noProof/>
        </w:rPr>
        <w:t>7</w:t>
      </w:r>
      <w:r w:rsidR="00A46A11">
        <w:fldChar w:fldCharType="end"/>
      </w:r>
      <w:r>
        <w:t xml:space="preserve">). This can be good if we have chosen that before. In the comment-column you see the comment as it is set in </w:t>
      </w:r>
      <w:proofErr w:type="spellStart"/>
      <w:r>
        <w:t>fieldsettings</w:t>
      </w:r>
      <w:proofErr w:type="spellEnd"/>
      <w:r>
        <w:t xml:space="preserve"> in FT NavVision®. If you want to change this you need to change that in the sensorlist or in FT NavVision® </w:t>
      </w:r>
      <w:proofErr w:type="spellStart"/>
      <w:r>
        <w:t>fieldsettings</w:t>
      </w:r>
      <w:proofErr w:type="spellEnd"/>
      <w:r>
        <w:t>.</w:t>
      </w:r>
    </w:p>
    <w:p w:rsidR="00A46A11" w:rsidRDefault="00A46A11" w:rsidP="00601B18"/>
    <w:p w:rsidR="00A46A11" w:rsidRDefault="00A46A11" w:rsidP="00601B18">
      <w:r>
        <w:rPr>
          <w:noProof/>
          <w:lang w:val="nl-NL" w:eastAsia="nl-NL"/>
        </w:rPr>
        <w:drawing>
          <wp:inline distT="0" distB="0" distL="0" distR="0" wp14:anchorId="5BC439AE" wp14:editId="11E5BE27">
            <wp:extent cx="5760720" cy="441578"/>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41578"/>
                    </a:xfrm>
                    <a:prstGeom prst="rect">
                      <a:avLst/>
                    </a:prstGeom>
                  </pic:spPr>
                </pic:pic>
              </a:graphicData>
            </a:graphic>
          </wp:inline>
        </w:drawing>
      </w:r>
    </w:p>
    <w:p w:rsidR="00A46A11" w:rsidRDefault="00A46A11" w:rsidP="00A46A11">
      <w:pPr>
        <w:pStyle w:val="Onderschrift"/>
      </w:pPr>
      <w:bookmarkStart w:id="159" w:name="_Ref357083405"/>
      <w:bookmarkStart w:id="160" w:name="_Toc357087495"/>
      <w:r>
        <w:t xml:space="preserve">Figure </w:t>
      </w:r>
      <w:r w:rsidR="00C77BD5">
        <w:fldChar w:fldCharType="begin"/>
      </w:r>
      <w:r w:rsidR="00C77BD5">
        <w:instrText xml:space="preserve"> STYLEREF 1 \s </w:instrText>
      </w:r>
      <w:r w:rsidR="00C77BD5">
        <w:fldChar w:fldCharType="separate"/>
      </w:r>
      <w:r w:rsidR="00C5269B">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7</w:t>
      </w:r>
      <w:r w:rsidR="00C77BD5">
        <w:fldChar w:fldCharType="end"/>
      </w:r>
      <w:bookmarkEnd w:id="159"/>
      <w:r>
        <w:t>: Object “7”</w:t>
      </w:r>
      <w:bookmarkEnd w:id="160"/>
    </w:p>
    <w:p w:rsidR="00A46A11" w:rsidRDefault="00A46A11" w:rsidP="00A46A11"/>
    <w:p w:rsidR="00601B18" w:rsidRDefault="00601B18" w:rsidP="00601B18"/>
    <w:p w:rsidR="00601B18" w:rsidRPr="00601B18" w:rsidRDefault="00601B18" w:rsidP="00601B18">
      <w:r>
        <w:t xml:space="preserve">This way you can change everything in the list until you are satisfied and </w:t>
      </w:r>
      <w:r w:rsidR="00A46A11">
        <w:t>after you have imported the list again, you now that everything will be assigned accordingly.</w:t>
      </w:r>
    </w:p>
    <w:p w:rsidR="0005277B" w:rsidRDefault="0005277B" w:rsidP="00B70C21"/>
    <w:p w:rsidR="0005277B" w:rsidRDefault="0005277B" w:rsidP="00B70C21"/>
    <w:p w:rsidR="0005277B" w:rsidRDefault="00A46A11" w:rsidP="00A46A11">
      <w:pPr>
        <w:pStyle w:val="Kop3"/>
      </w:pPr>
      <w:bookmarkStart w:id="161" w:name="_Toc357087405"/>
      <w:r>
        <w:t>Changing possibilities in the object-list</w:t>
      </w:r>
      <w:bookmarkEnd w:id="161"/>
    </w:p>
    <w:p w:rsidR="00A46A11" w:rsidRDefault="00A46A11" w:rsidP="00A46A11">
      <w:r>
        <w:t>In the type-column you can see and change the kind of object you want to change. Every object (except labels) have a field1. This is the main field where you can assign the FT NavVision® field id that you want to be represented there. There are a few exceptions that we will discuss next.</w:t>
      </w:r>
    </w:p>
    <w:p w:rsidR="00A46A11" w:rsidRDefault="00A46A11" w:rsidP="00A46A11"/>
    <w:p w:rsidR="00A46A11" w:rsidRDefault="00A46A11" w:rsidP="00A46A11">
      <w:pPr>
        <w:pStyle w:val="Kop4"/>
      </w:pPr>
      <w:bookmarkStart w:id="162" w:name="_Toc357087406"/>
      <w:r>
        <w:t>Label</w:t>
      </w:r>
      <w:bookmarkEnd w:id="162"/>
    </w:p>
    <w:p w:rsidR="00A46A11" w:rsidRDefault="00A46A11" w:rsidP="00A46A11">
      <w:r>
        <w:t xml:space="preserve">Labels are a kind of name tag for an object like an icon, or just a text to clarify things. It is not yet possible to change these using the export list. However, if you </w:t>
      </w:r>
      <w:r w:rsidR="004C2FE3">
        <w:t>don’t use the text but instead take the digital value for that label, the object will show the comment from that field id. And we can change that to whatever text in FT NavVision® or through the sensorlist. The pro with that is, if you change the field in the sensorlist, the text in the label will change automatically with it. For a label it will look like the following:</w:t>
      </w:r>
    </w:p>
    <w:p w:rsidR="004C2FE3" w:rsidRDefault="004C2FE3" w:rsidP="00A46A11"/>
    <w:p w:rsidR="004C2FE3" w:rsidRDefault="004C2FE3" w:rsidP="00A46A11">
      <w:r>
        <w:rPr>
          <w:noProof/>
          <w:lang w:val="nl-NL" w:eastAsia="nl-NL"/>
        </w:rPr>
        <w:drawing>
          <wp:inline distT="0" distB="0" distL="0" distR="0" wp14:anchorId="0FA24F22" wp14:editId="22BD1513">
            <wp:extent cx="5760720" cy="279890"/>
            <wp:effectExtent l="0" t="0" r="0" b="635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79890"/>
                    </a:xfrm>
                    <a:prstGeom prst="rect">
                      <a:avLst/>
                    </a:prstGeom>
                  </pic:spPr>
                </pic:pic>
              </a:graphicData>
            </a:graphic>
          </wp:inline>
        </w:drawing>
      </w:r>
    </w:p>
    <w:p w:rsidR="004C2FE3" w:rsidRDefault="004C2FE3" w:rsidP="004C2FE3">
      <w:pPr>
        <w:pStyle w:val="Onderschrift"/>
      </w:pPr>
      <w:bookmarkStart w:id="163" w:name="_Toc357087496"/>
      <w:r>
        <w:t xml:space="preserve">Figure </w:t>
      </w:r>
      <w:r w:rsidR="00C77BD5">
        <w:fldChar w:fldCharType="begin"/>
      </w:r>
      <w:r w:rsidR="00C77BD5">
        <w:instrText xml:space="preserve"> STYLEREF 1 \s </w:instrText>
      </w:r>
      <w:r w:rsidR="00C77BD5">
        <w:fldChar w:fldCharType="separate"/>
      </w:r>
      <w:r w:rsidR="00C5269B">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8</w:t>
      </w:r>
      <w:r w:rsidR="00C77BD5">
        <w:fldChar w:fldCharType="end"/>
      </w:r>
      <w:r>
        <w:t>: Label definition</w:t>
      </w:r>
      <w:bookmarkEnd w:id="163"/>
      <w:r>
        <w:t xml:space="preserve"> </w:t>
      </w:r>
    </w:p>
    <w:p w:rsidR="004C2FE3" w:rsidRDefault="004C2FE3" w:rsidP="004C2FE3">
      <w:r>
        <w:t>You’ll notice that we don’t use the text value but instead just use Field1 for object8 here. This results that in the label the comment of Field1 will appear (in this case “ Engine RPM” ).</w:t>
      </w:r>
    </w:p>
    <w:p w:rsidR="004C2FE3" w:rsidRDefault="004C2FE3" w:rsidP="004C2FE3"/>
    <w:p w:rsidR="004C2FE3" w:rsidRDefault="004C2FE3" w:rsidP="004C2FE3"/>
    <w:p w:rsidR="004C2FE3" w:rsidRDefault="004C2FE3" w:rsidP="004C2FE3">
      <w:pPr>
        <w:pStyle w:val="Kop4"/>
      </w:pPr>
      <w:bookmarkStart w:id="164" w:name="_Toc357087407"/>
      <w:r>
        <w:t>Conditions</w:t>
      </w:r>
      <w:bookmarkEnd w:id="164"/>
    </w:p>
    <w:p w:rsidR="004C2FE3" w:rsidRDefault="004C2FE3" w:rsidP="004C2FE3">
      <w:r>
        <w:t>In the export list all conditions of</w:t>
      </w:r>
      <w:r w:rsidR="0006596F">
        <w:t xml:space="preserve"> an object will appear as well (see </w:t>
      </w:r>
      <w:r w:rsidR="0006596F">
        <w:fldChar w:fldCharType="begin"/>
      </w:r>
      <w:r w:rsidR="0006596F">
        <w:instrText xml:space="preserve"> REF _Ref357085129 \h </w:instrText>
      </w:r>
      <w:r w:rsidR="0006596F">
        <w:fldChar w:fldCharType="separate"/>
      </w:r>
      <w:r w:rsidR="00C5269B">
        <w:t xml:space="preserve">Figure </w:t>
      </w:r>
      <w:r w:rsidR="00C5269B">
        <w:rPr>
          <w:noProof/>
        </w:rPr>
        <w:t>11</w:t>
      </w:r>
      <w:r w:rsidR="00C5269B">
        <w:noBreakHyphen/>
      </w:r>
      <w:r w:rsidR="00C5269B">
        <w:rPr>
          <w:noProof/>
        </w:rPr>
        <w:t>9</w:t>
      </w:r>
      <w:r w:rsidR="0006596F">
        <w:fldChar w:fldCharType="end"/>
      </w:r>
      <w:r w:rsidR="0006596F">
        <w:t>). The first condition will only show if the field id is different than the field id of the object. Of course now you can change the conditions the same way as described before. Also if you didn’t put in conditions before, you can add them by adding some empty rows and add the conditions by hand.</w:t>
      </w:r>
    </w:p>
    <w:p w:rsidR="0006596F" w:rsidRDefault="0006596F" w:rsidP="004C2FE3"/>
    <w:p w:rsidR="0006596F" w:rsidRDefault="0006596F" w:rsidP="004C2FE3">
      <w:r>
        <w:rPr>
          <w:noProof/>
          <w:lang w:val="nl-NL" w:eastAsia="nl-NL"/>
        </w:rPr>
        <w:drawing>
          <wp:inline distT="0" distB="0" distL="0" distR="0" wp14:anchorId="565B0C26" wp14:editId="7DEDE71E">
            <wp:extent cx="5760720" cy="427491"/>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427491"/>
                    </a:xfrm>
                    <a:prstGeom prst="rect">
                      <a:avLst/>
                    </a:prstGeom>
                  </pic:spPr>
                </pic:pic>
              </a:graphicData>
            </a:graphic>
          </wp:inline>
        </w:drawing>
      </w:r>
    </w:p>
    <w:p w:rsidR="0006596F" w:rsidRDefault="0006596F" w:rsidP="0006596F">
      <w:pPr>
        <w:pStyle w:val="Onderschrift"/>
      </w:pPr>
      <w:bookmarkStart w:id="165" w:name="_Ref357085129"/>
      <w:bookmarkStart w:id="166" w:name="_Toc357087497"/>
      <w:r>
        <w:t xml:space="preserve">Figure </w:t>
      </w:r>
      <w:r w:rsidR="00C77BD5">
        <w:fldChar w:fldCharType="begin"/>
      </w:r>
      <w:r w:rsidR="00C77BD5">
        <w:instrText xml:space="preserve"> STYLEREF 1 \s </w:instrText>
      </w:r>
      <w:r w:rsidR="00C77BD5">
        <w:fldChar w:fldCharType="separate"/>
      </w:r>
      <w:r w:rsidR="00C5269B">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9</w:t>
      </w:r>
      <w:r w:rsidR="00C77BD5">
        <w:fldChar w:fldCharType="end"/>
      </w:r>
      <w:bookmarkEnd w:id="165"/>
      <w:r>
        <w:t>: Conditions</w:t>
      </w:r>
      <w:bookmarkEnd w:id="166"/>
    </w:p>
    <w:p w:rsidR="0006596F" w:rsidRPr="004C2FE3" w:rsidRDefault="0006596F" w:rsidP="0006596F"/>
    <w:p w:rsidR="0005277B" w:rsidRDefault="000C1E77" w:rsidP="000C1E77">
      <w:pPr>
        <w:pStyle w:val="Kop4"/>
      </w:pPr>
      <w:bookmarkStart w:id="167" w:name="_Toc357087408"/>
      <w:r>
        <w:t>Extra fields</w:t>
      </w:r>
      <w:bookmarkEnd w:id="167"/>
    </w:p>
    <w:p w:rsidR="000C1E77" w:rsidRDefault="000C1E77" w:rsidP="000C1E77">
      <w:r>
        <w:t xml:space="preserve">Sometimes a mimic is so crowded that you can’t show all the fields you like. Sometimes you just do not want all the information directly on your mimic. For that purpose FT NavVision® developed a balloon-like pop-up (see </w:t>
      </w:r>
      <w:r w:rsidR="00C77BD5">
        <w:fldChar w:fldCharType="begin"/>
      </w:r>
      <w:r w:rsidR="00C77BD5">
        <w:instrText xml:space="preserve"> REF _Ref357086158 \h </w:instrText>
      </w:r>
      <w:r w:rsidR="00C77BD5">
        <w:fldChar w:fldCharType="separate"/>
      </w:r>
      <w:r w:rsidR="00C5269B">
        <w:t xml:space="preserve">Figure </w:t>
      </w:r>
      <w:r w:rsidR="00C5269B">
        <w:rPr>
          <w:noProof/>
        </w:rPr>
        <w:t>11</w:t>
      </w:r>
      <w:r w:rsidR="00C5269B">
        <w:noBreakHyphen/>
      </w:r>
      <w:r w:rsidR="00C5269B">
        <w:rPr>
          <w:noProof/>
        </w:rPr>
        <w:t>10</w:t>
      </w:r>
      <w:r w:rsidR="00C77BD5">
        <w:fldChar w:fldCharType="end"/>
      </w:r>
      <w:r>
        <w:t xml:space="preserve">). </w:t>
      </w:r>
      <w:r w:rsidR="00C77BD5">
        <w:t xml:space="preserve">This can be added by defining more fields for the same object and fill them with the field id that you want to see there (see </w:t>
      </w:r>
      <w:r w:rsidR="00C77BD5">
        <w:fldChar w:fldCharType="begin"/>
      </w:r>
      <w:r w:rsidR="00C77BD5">
        <w:instrText xml:space="preserve"> REF _Ref357086165 \h </w:instrText>
      </w:r>
      <w:r w:rsidR="00C77BD5">
        <w:fldChar w:fldCharType="separate"/>
      </w:r>
      <w:r w:rsidR="00C5269B">
        <w:t xml:space="preserve">Figure </w:t>
      </w:r>
      <w:r w:rsidR="00C5269B">
        <w:rPr>
          <w:noProof/>
        </w:rPr>
        <w:t>11</w:t>
      </w:r>
      <w:r w:rsidR="00C5269B">
        <w:noBreakHyphen/>
      </w:r>
      <w:r w:rsidR="00C5269B">
        <w:rPr>
          <w:noProof/>
        </w:rPr>
        <w:t>11</w:t>
      </w:r>
      <w:r w:rsidR="00C77BD5">
        <w:fldChar w:fldCharType="end"/>
      </w:r>
      <w:r w:rsidR="00C77BD5">
        <w:t>).</w:t>
      </w:r>
    </w:p>
    <w:p w:rsidR="00C77BD5" w:rsidRDefault="00C77BD5" w:rsidP="000C1E77"/>
    <w:p w:rsidR="00C77BD5" w:rsidRDefault="00C77BD5" w:rsidP="000C1E77">
      <w:r>
        <w:rPr>
          <w:noProof/>
          <w:lang w:val="nl-NL" w:eastAsia="nl-NL"/>
        </w:rPr>
        <w:drawing>
          <wp:inline distT="0" distB="0" distL="0" distR="0" wp14:anchorId="69C645B1" wp14:editId="766C7B41">
            <wp:extent cx="4467225" cy="1933575"/>
            <wp:effectExtent l="0" t="0" r="9525" b="952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67225" cy="1933575"/>
                    </a:xfrm>
                    <a:prstGeom prst="rect">
                      <a:avLst/>
                    </a:prstGeom>
                  </pic:spPr>
                </pic:pic>
              </a:graphicData>
            </a:graphic>
          </wp:inline>
        </w:drawing>
      </w:r>
    </w:p>
    <w:p w:rsidR="00C77BD5" w:rsidRDefault="00C77BD5" w:rsidP="00C77BD5">
      <w:pPr>
        <w:pStyle w:val="Onderschrift"/>
      </w:pPr>
      <w:bookmarkStart w:id="168" w:name="_Ref357086158"/>
      <w:bookmarkStart w:id="169" w:name="_Toc357087498"/>
      <w:r>
        <w:t xml:space="preserve">Figure </w:t>
      </w:r>
      <w:r>
        <w:fldChar w:fldCharType="begin"/>
      </w:r>
      <w:r>
        <w:instrText xml:space="preserve"> STYLEREF 1 \s </w:instrText>
      </w:r>
      <w:r>
        <w:fldChar w:fldCharType="separate"/>
      </w:r>
      <w:r w:rsidR="00C5269B">
        <w:rPr>
          <w:noProof/>
        </w:rPr>
        <w:t>11</w:t>
      </w:r>
      <w:r>
        <w:fldChar w:fldCharType="end"/>
      </w:r>
      <w:r>
        <w:noBreakHyphen/>
      </w:r>
      <w:r>
        <w:fldChar w:fldCharType="begin"/>
      </w:r>
      <w:r>
        <w:instrText xml:space="preserve"> SEQ Figure \* ARABIC \s 1 </w:instrText>
      </w:r>
      <w:r>
        <w:fldChar w:fldCharType="separate"/>
      </w:r>
      <w:r w:rsidR="00C5269B">
        <w:rPr>
          <w:noProof/>
        </w:rPr>
        <w:t>10</w:t>
      </w:r>
      <w:r>
        <w:fldChar w:fldCharType="end"/>
      </w:r>
      <w:bookmarkEnd w:id="168"/>
      <w:r>
        <w:t>: Balloon pop-up</w:t>
      </w:r>
      <w:bookmarkEnd w:id="169"/>
    </w:p>
    <w:p w:rsidR="00C77BD5" w:rsidRDefault="00C77BD5" w:rsidP="00C77BD5">
      <w:r>
        <w:rPr>
          <w:noProof/>
          <w:lang w:val="nl-NL" w:eastAsia="nl-NL"/>
        </w:rPr>
        <w:drawing>
          <wp:inline distT="0" distB="0" distL="0" distR="0" wp14:anchorId="3AC1524B" wp14:editId="257ECD75">
            <wp:extent cx="5760720" cy="420142"/>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420142"/>
                    </a:xfrm>
                    <a:prstGeom prst="rect">
                      <a:avLst/>
                    </a:prstGeom>
                  </pic:spPr>
                </pic:pic>
              </a:graphicData>
            </a:graphic>
          </wp:inline>
        </w:drawing>
      </w:r>
    </w:p>
    <w:p w:rsidR="00C77BD5" w:rsidRDefault="00C77BD5" w:rsidP="00C77BD5">
      <w:pPr>
        <w:pStyle w:val="Onderschrift"/>
      </w:pPr>
      <w:bookmarkStart w:id="170" w:name="_Ref357086165"/>
      <w:bookmarkStart w:id="171" w:name="_Toc357087499"/>
      <w:r>
        <w:t xml:space="preserve">Figure </w:t>
      </w:r>
      <w:r>
        <w:fldChar w:fldCharType="begin"/>
      </w:r>
      <w:r>
        <w:instrText xml:space="preserve"> STYLEREF 1 \s </w:instrText>
      </w:r>
      <w:r>
        <w:fldChar w:fldCharType="separate"/>
      </w:r>
      <w:r w:rsidR="00C5269B">
        <w:rPr>
          <w:noProof/>
        </w:rPr>
        <w:t>11</w:t>
      </w:r>
      <w:r>
        <w:fldChar w:fldCharType="end"/>
      </w:r>
      <w:r>
        <w:noBreakHyphen/>
      </w:r>
      <w:r>
        <w:fldChar w:fldCharType="begin"/>
      </w:r>
      <w:r>
        <w:instrText xml:space="preserve"> SEQ Figure \* ARABIC \s 1 </w:instrText>
      </w:r>
      <w:r>
        <w:fldChar w:fldCharType="separate"/>
      </w:r>
      <w:r w:rsidR="00C5269B">
        <w:rPr>
          <w:noProof/>
        </w:rPr>
        <w:t>11</w:t>
      </w:r>
      <w:r>
        <w:fldChar w:fldCharType="end"/>
      </w:r>
      <w:bookmarkEnd w:id="170"/>
      <w:r>
        <w:t>: Extra fields for an object</w:t>
      </w:r>
      <w:bookmarkEnd w:id="171"/>
    </w:p>
    <w:p w:rsidR="00C77BD5" w:rsidRPr="000C1E77" w:rsidRDefault="00C77BD5" w:rsidP="00C77BD5"/>
    <w:p w:rsidR="00C77BD5" w:rsidRDefault="00C77BD5" w:rsidP="00B70C21">
      <w:r>
        <w:rPr>
          <w:noProof/>
          <w:lang w:val="nl-NL" w:eastAsia="nl-NL"/>
        </w:rPr>
        <w:drawing>
          <wp:inline distT="0" distB="0" distL="0" distR="0" wp14:anchorId="01496192" wp14:editId="7730D076">
            <wp:extent cx="416379" cy="342900"/>
            <wp:effectExtent l="0" t="0" r="3175" b="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Pr>
          <w:i/>
        </w:rPr>
        <w:t>: To see those extra fields, double-click on the object in the mimic and the balloon will appear.</w:t>
      </w:r>
    </w:p>
    <w:p w:rsidR="00C77BD5" w:rsidRDefault="00C77BD5" w:rsidP="00B70C21"/>
    <w:p w:rsidR="00C77BD5" w:rsidRPr="00C77BD5" w:rsidRDefault="00C77BD5" w:rsidP="00B70C21"/>
    <w:p w:rsidR="00A46A11" w:rsidRDefault="00A46A11" w:rsidP="00B70C21"/>
    <w:p w:rsidR="00A46A11" w:rsidRDefault="00A46A11" w:rsidP="00B70C21"/>
    <w:p w:rsidR="00A46A11" w:rsidRDefault="00A46A11" w:rsidP="00B70C21"/>
    <w:p w:rsidR="00A46A11" w:rsidRDefault="00A46A11" w:rsidP="00B70C21"/>
    <w:p w:rsidR="00A46A11" w:rsidRDefault="00A46A11" w:rsidP="00B70C21"/>
    <w:p w:rsidR="00A46A11" w:rsidRDefault="00C77BD5" w:rsidP="00C77BD5">
      <w:pPr>
        <w:pStyle w:val="Kop3"/>
      </w:pPr>
      <w:bookmarkStart w:id="172" w:name="_Toc357087409"/>
      <w:r>
        <w:t>Import</w:t>
      </w:r>
      <w:bookmarkEnd w:id="172"/>
    </w:p>
    <w:p w:rsidR="00C77BD5" w:rsidRDefault="00C77BD5" w:rsidP="00C77BD5">
      <w:r>
        <w:t xml:space="preserve">Once you have adjusted everything you will have to save the *.txt file. Just close excel and it will ask you if you want to save the changes. Click “yes”. You will be asked if you want to override the existing file, again click “yes”. All other pop-ups you get you can answer with “yes” or “OK”. </w:t>
      </w:r>
    </w:p>
    <w:p w:rsidR="00C77BD5" w:rsidRDefault="00C77BD5" w:rsidP="00C77BD5"/>
    <w:p w:rsidR="00C77BD5" w:rsidRPr="00C77BD5" w:rsidRDefault="00C77BD5" w:rsidP="00C77BD5">
      <w:r>
        <w:t xml:space="preserve">Once the file is saved, go back to your mimic. Go to edit mode and right-click to get all the options. Choose “Import Object List” </w:t>
      </w:r>
      <w:r w:rsidR="00692878">
        <w:t>and answer “yes” to the pop-up. Now your adjusted object list will be implemented in the mimic. Check if everything is working as planned.</w:t>
      </w:r>
    </w:p>
    <w:p w:rsidR="00A46A11" w:rsidRDefault="00A46A11" w:rsidP="00B70C21"/>
    <w:p w:rsidR="00A46A11" w:rsidRDefault="00A46A11" w:rsidP="00B70C21"/>
    <w:p w:rsidR="00A46A11" w:rsidRDefault="00A46A11" w:rsidP="00B70C21"/>
    <w:p w:rsidR="00A46A11" w:rsidRPr="00692878" w:rsidRDefault="00692878" w:rsidP="00B70C21">
      <w:pPr>
        <w:rPr>
          <w:i/>
        </w:rPr>
      </w:pPr>
      <w:r>
        <w:rPr>
          <w:noProof/>
          <w:lang w:val="nl-NL" w:eastAsia="nl-NL"/>
        </w:rPr>
        <w:drawing>
          <wp:inline distT="0" distB="0" distL="0" distR="0" wp14:anchorId="68009898" wp14:editId="79EAE3EB">
            <wp:extent cx="416379" cy="342900"/>
            <wp:effectExtent l="0" t="0" r="3175" b="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6379" cy="342900"/>
                    </a:xfrm>
                    <a:prstGeom prst="rect">
                      <a:avLst/>
                    </a:prstGeom>
                  </pic:spPr>
                </pic:pic>
              </a:graphicData>
            </a:graphic>
          </wp:inline>
        </w:drawing>
      </w:r>
      <w:r>
        <w:rPr>
          <w:i/>
        </w:rPr>
        <w:t>:If you are going to make changes again, don’t forget to make an export again first or you will still have the old *.txt file.</w:t>
      </w:r>
    </w:p>
    <w:p w:rsidR="00A46A11" w:rsidRDefault="00A46A11" w:rsidP="00B70C21"/>
    <w:p w:rsidR="00A46A11" w:rsidRDefault="00A46A11" w:rsidP="00B70C21"/>
    <w:p w:rsidR="00A46A11" w:rsidRDefault="00A46A11"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A46A11" w:rsidRDefault="00A46A11" w:rsidP="00B70C21"/>
    <w:p w:rsidR="00A46A11" w:rsidRDefault="00A46A11" w:rsidP="00B70C21"/>
    <w:p w:rsidR="00A46A11" w:rsidRDefault="00A46A11" w:rsidP="00B70C21"/>
    <w:p w:rsidR="0005277B" w:rsidRDefault="0005277B"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05277B" w:rsidRDefault="0005277B" w:rsidP="00B70C21"/>
    <w:p w:rsidR="00E92304" w:rsidRDefault="00E92304" w:rsidP="00E92304">
      <w:pPr>
        <w:pStyle w:val="Kop1"/>
        <w:rPr>
          <w:lang w:val="en-US"/>
        </w:rPr>
      </w:pPr>
      <w:bookmarkStart w:id="173" w:name="_Toc357087410"/>
      <w:r>
        <w:rPr>
          <w:lang w:val="en-US"/>
        </w:rPr>
        <w:lastRenderedPageBreak/>
        <w:t>Designing Mimics</w:t>
      </w:r>
      <w:bookmarkEnd w:id="173"/>
    </w:p>
    <w:p w:rsidR="00E34C2B" w:rsidRDefault="00E34C2B" w:rsidP="000F200F">
      <w:pPr>
        <w:rPr>
          <w:lang w:val="en-US"/>
        </w:rPr>
      </w:pPr>
    </w:p>
    <w:p w:rsidR="00E34C2B" w:rsidRDefault="00E34C2B" w:rsidP="000F200F">
      <w:pPr>
        <w:rPr>
          <w:lang w:val="en-US"/>
        </w:rPr>
      </w:pPr>
    </w:p>
    <w:p w:rsidR="00E34C2B" w:rsidRDefault="00E34C2B" w:rsidP="000F200F">
      <w:pPr>
        <w:rPr>
          <w:lang w:val="en-US"/>
        </w:rPr>
      </w:pPr>
    </w:p>
    <w:p w:rsidR="00E34C2B" w:rsidRDefault="00743087" w:rsidP="00652DA6">
      <w:pPr>
        <w:jc w:val="center"/>
        <w:rPr>
          <w:lang w:val="en-US"/>
        </w:rPr>
      </w:pPr>
      <w:r>
        <w:rPr>
          <w:noProof/>
          <w:lang w:val="nl-NL" w:eastAsia="nl-NL"/>
        </w:rPr>
        <w:drawing>
          <wp:inline distT="0" distB="0" distL="0" distR="0" wp14:anchorId="72E97BE5" wp14:editId="0243056B">
            <wp:extent cx="5760720" cy="1904725"/>
            <wp:effectExtent l="0" t="0" r="0" b="63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904725"/>
                    </a:xfrm>
                    <a:prstGeom prst="rect">
                      <a:avLst/>
                    </a:prstGeom>
                  </pic:spPr>
                </pic:pic>
              </a:graphicData>
            </a:graphic>
          </wp:inline>
        </w:drawing>
      </w:r>
    </w:p>
    <w:p w:rsidR="00E34C2B" w:rsidRDefault="00E34C2B" w:rsidP="000F200F">
      <w:pPr>
        <w:rPr>
          <w:lang w:val="en-US"/>
        </w:rPr>
      </w:pPr>
    </w:p>
    <w:p w:rsidR="00E34C2B" w:rsidRDefault="00E34C2B" w:rsidP="000F200F">
      <w:pPr>
        <w:rPr>
          <w:lang w:val="en-US"/>
        </w:rPr>
      </w:pPr>
    </w:p>
    <w:p w:rsidR="00E34C2B" w:rsidRDefault="004F30E4" w:rsidP="00B70C21">
      <w:pPr>
        <w:pStyle w:val="Kop2"/>
        <w:rPr>
          <w:rFonts w:eastAsia="Batang"/>
          <w:lang w:val="en-US" w:eastAsia="nl-NL"/>
        </w:rPr>
      </w:pPr>
      <w:bookmarkStart w:id="174" w:name="_Toc357087411"/>
      <w:r w:rsidRPr="00652DA6">
        <w:rPr>
          <w:rFonts w:eastAsia="Batang"/>
          <w:lang w:val="en-US" w:eastAsia="nl-NL"/>
        </w:rPr>
        <w:t>Mimics</w:t>
      </w:r>
      <w:bookmarkEnd w:id="174"/>
    </w:p>
    <w:p w:rsidR="00652DA6" w:rsidRDefault="00B14851" w:rsidP="00B14851">
      <w:pPr>
        <w:rPr>
          <w:rFonts w:eastAsia="Batang"/>
          <w:lang w:val="en-US" w:eastAsia="nl-NL"/>
        </w:rPr>
      </w:pPr>
      <w:r>
        <w:rPr>
          <w:rFonts w:eastAsia="Batang"/>
          <w:lang w:val="en-US" w:eastAsia="nl-NL"/>
        </w:rPr>
        <w:t>There are a few things you need to know about designing a mimic. We don’t want you to become a designer, nor do we want to discourage you to experiment. We do however now by experience what the do’s and don’ts are in designing. We like to give you our guidelines for a good mimic.</w:t>
      </w:r>
    </w:p>
    <w:p w:rsidR="00B14851" w:rsidRDefault="00B14851" w:rsidP="00B14851">
      <w:pPr>
        <w:rPr>
          <w:rFonts w:eastAsia="Batang"/>
          <w:lang w:val="en-US" w:eastAsia="nl-NL"/>
        </w:rPr>
      </w:pPr>
    </w:p>
    <w:p w:rsidR="00B14851" w:rsidRDefault="00B14851" w:rsidP="00B14851">
      <w:pPr>
        <w:rPr>
          <w:rFonts w:eastAsia="Batang"/>
          <w:lang w:val="en-US" w:eastAsia="nl-NL"/>
        </w:rPr>
      </w:pPr>
      <w:r>
        <w:rPr>
          <w:rFonts w:eastAsia="Batang"/>
          <w:lang w:val="en-US" w:eastAsia="nl-NL"/>
        </w:rPr>
        <w:t>You need to remember the following rules:</w:t>
      </w:r>
    </w:p>
    <w:p w:rsidR="00B14851" w:rsidRPr="00652DA6" w:rsidRDefault="00B14851" w:rsidP="00B14851">
      <w:pPr>
        <w:rPr>
          <w:rFonts w:eastAsia="Batang"/>
          <w:lang w:val="en-US" w:eastAsia="nl-NL"/>
        </w:rPr>
      </w:pPr>
    </w:p>
    <w:p w:rsidR="004F30E4" w:rsidRPr="00B14851" w:rsidRDefault="004F30E4" w:rsidP="00B14851">
      <w:pPr>
        <w:pStyle w:val="Lijstalinea"/>
        <w:numPr>
          <w:ilvl w:val="0"/>
          <w:numId w:val="24"/>
        </w:numPr>
        <w:rPr>
          <w:lang w:val="en-US" w:eastAsia="nl-NL"/>
        </w:rPr>
      </w:pPr>
      <w:r w:rsidRPr="00B14851">
        <w:rPr>
          <w:lang w:val="en-US" w:eastAsia="nl-NL"/>
        </w:rPr>
        <w:t>All about data visualization.</w:t>
      </w:r>
    </w:p>
    <w:p w:rsidR="004F30E4" w:rsidRPr="00B14851" w:rsidRDefault="004F30E4" w:rsidP="00B14851">
      <w:pPr>
        <w:pStyle w:val="Lijstalinea"/>
        <w:numPr>
          <w:ilvl w:val="0"/>
          <w:numId w:val="24"/>
        </w:numPr>
        <w:rPr>
          <w:lang w:val="en-US" w:eastAsia="nl-NL"/>
        </w:rPr>
      </w:pPr>
      <w:r w:rsidRPr="00B14851">
        <w:rPr>
          <w:lang w:val="en-US" w:eastAsia="nl-NL"/>
        </w:rPr>
        <w:t>Data visualization == translating data to graphics.</w:t>
      </w:r>
    </w:p>
    <w:p w:rsidR="004F30E4" w:rsidRPr="00B14851" w:rsidRDefault="004F30E4" w:rsidP="00B14851">
      <w:pPr>
        <w:pStyle w:val="Lijstalinea"/>
        <w:numPr>
          <w:ilvl w:val="0"/>
          <w:numId w:val="24"/>
        </w:numPr>
        <w:rPr>
          <w:lang w:val="en-US" w:eastAsia="nl-NL"/>
        </w:rPr>
      </w:pPr>
      <w:r w:rsidRPr="00B14851">
        <w:rPr>
          <w:lang w:val="en-US" w:eastAsia="nl-NL"/>
        </w:rPr>
        <w:t>A page layout tool, *not* a development tool</w:t>
      </w:r>
      <w:r w:rsidR="00B14851">
        <w:rPr>
          <w:lang w:val="en-US" w:eastAsia="nl-NL"/>
        </w:rPr>
        <w:t>.</w:t>
      </w:r>
    </w:p>
    <w:p w:rsidR="004F30E4" w:rsidRPr="00B14851" w:rsidRDefault="004F30E4" w:rsidP="00B14851">
      <w:pPr>
        <w:pStyle w:val="Lijstalinea"/>
        <w:numPr>
          <w:ilvl w:val="0"/>
          <w:numId w:val="24"/>
        </w:numPr>
        <w:rPr>
          <w:lang w:val="en-US" w:eastAsia="nl-NL"/>
        </w:rPr>
      </w:pPr>
      <w:r w:rsidRPr="00B14851">
        <w:rPr>
          <w:lang w:val="en-US" w:eastAsia="nl-NL"/>
        </w:rPr>
        <w:t>Paper page layout or screen layout: same rules</w:t>
      </w:r>
      <w:r w:rsidR="00B14851">
        <w:rPr>
          <w:lang w:val="en-US" w:eastAsia="nl-NL"/>
        </w:rPr>
        <w:t>.</w:t>
      </w:r>
    </w:p>
    <w:p w:rsidR="00E34C2B" w:rsidRPr="00B14851" w:rsidRDefault="004F30E4" w:rsidP="00B14851">
      <w:pPr>
        <w:pStyle w:val="Lijstalinea"/>
        <w:numPr>
          <w:ilvl w:val="0"/>
          <w:numId w:val="24"/>
        </w:numPr>
        <w:rPr>
          <w:lang w:val="en-US" w:eastAsia="nl-NL"/>
        </w:rPr>
      </w:pPr>
      <w:r w:rsidRPr="00B14851">
        <w:rPr>
          <w:lang w:val="en-US" w:eastAsia="nl-NL"/>
        </w:rPr>
        <w:t>More akin webpages than technical drawings.</w:t>
      </w:r>
    </w:p>
    <w:p w:rsidR="00652DA6" w:rsidRPr="004F30E4" w:rsidRDefault="00652DA6" w:rsidP="00B70C21">
      <w:pPr>
        <w:rPr>
          <w:lang w:val="en-US"/>
        </w:rPr>
      </w:pPr>
    </w:p>
    <w:p w:rsidR="00DA5601" w:rsidRDefault="00DA5601" w:rsidP="00B70C21">
      <w:pPr>
        <w:rPr>
          <w:lang w:val="en-US"/>
        </w:rPr>
      </w:pPr>
    </w:p>
    <w:p w:rsidR="004F30E4" w:rsidRPr="00FC2936" w:rsidRDefault="004F30E4" w:rsidP="00B14851">
      <w:pPr>
        <w:pStyle w:val="Kop2"/>
        <w:rPr>
          <w:rFonts w:eastAsia="Batang"/>
          <w:lang w:val="en-US" w:eastAsia="nl-NL"/>
        </w:rPr>
      </w:pPr>
      <w:bookmarkStart w:id="175" w:name="_Toc357087412"/>
      <w:r w:rsidRPr="00FC2936">
        <w:rPr>
          <w:rFonts w:eastAsia="Batang"/>
          <w:lang w:val="en-US" w:eastAsia="nl-NL"/>
        </w:rPr>
        <w:t>Grids</w:t>
      </w:r>
      <w:bookmarkEnd w:id="175"/>
    </w:p>
    <w:p w:rsidR="00DA5601" w:rsidRDefault="004F30E4" w:rsidP="00B14851">
      <w:pPr>
        <w:rPr>
          <w:rFonts w:eastAsia="Batang"/>
          <w:lang w:val="en-US" w:eastAsia="nl-NL"/>
        </w:rPr>
      </w:pPr>
      <w:r w:rsidRPr="00652DA6">
        <w:rPr>
          <w:rFonts w:eastAsia="Batang"/>
          <w:lang w:val="en-US" w:eastAsia="nl-NL"/>
        </w:rPr>
        <w:t>Aligning objects to imaginary columns &amp; rows</w:t>
      </w:r>
      <w:r w:rsidR="00796F3B">
        <w:rPr>
          <w:rFonts w:eastAsia="Batang"/>
          <w:lang w:val="en-US" w:eastAsia="nl-NL"/>
        </w:rPr>
        <w:t xml:space="preserve"> is the best way to make a mimic calm and composed. Let’s take the website of FT NavVision© as an example. You can see that all the text and images are aligned in imaginary columns and rows (see </w:t>
      </w:r>
      <w:r w:rsidR="00843E96">
        <w:rPr>
          <w:rFonts w:eastAsia="Batang"/>
          <w:lang w:val="en-US" w:eastAsia="nl-NL"/>
        </w:rPr>
        <w:fldChar w:fldCharType="begin"/>
      </w:r>
      <w:r w:rsidR="00843E96">
        <w:rPr>
          <w:rFonts w:eastAsia="Batang"/>
          <w:lang w:val="en-US" w:eastAsia="nl-NL"/>
        </w:rPr>
        <w:instrText xml:space="preserve"> REF _Ref345601216 \h </w:instrText>
      </w:r>
      <w:r w:rsidR="00843E96">
        <w:rPr>
          <w:rFonts w:eastAsia="Batang"/>
          <w:lang w:val="en-US" w:eastAsia="nl-NL"/>
        </w:rPr>
      </w:r>
      <w:r w:rsidR="00843E96">
        <w:rPr>
          <w:rFonts w:eastAsia="Batang"/>
          <w:lang w:val="en-US" w:eastAsia="nl-NL"/>
        </w:rPr>
        <w:fldChar w:fldCharType="separate"/>
      </w:r>
      <w:r w:rsidR="00C5269B">
        <w:t xml:space="preserve">Figure </w:t>
      </w:r>
      <w:r w:rsidR="00C5269B">
        <w:rPr>
          <w:noProof/>
        </w:rPr>
        <w:t>12</w:t>
      </w:r>
      <w:r w:rsidR="00C5269B">
        <w:noBreakHyphen/>
      </w:r>
      <w:r w:rsidR="00C5269B">
        <w:rPr>
          <w:noProof/>
        </w:rPr>
        <w:t>1</w:t>
      </w:r>
      <w:r w:rsidR="00843E96">
        <w:rPr>
          <w:rFonts w:eastAsia="Batang"/>
          <w:lang w:val="en-US" w:eastAsia="nl-NL"/>
        </w:rPr>
        <w:fldChar w:fldCharType="end"/>
      </w:r>
      <w:r w:rsidR="00843E96">
        <w:rPr>
          <w:rFonts w:eastAsia="Batang"/>
          <w:lang w:val="en-US" w:eastAsia="nl-NL"/>
        </w:rPr>
        <w:t xml:space="preserve">, </w:t>
      </w:r>
      <w:r w:rsidR="00843E96">
        <w:rPr>
          <w:rFonts w:eastAsia="Batang"/>
          <w:lang w:val="en-US" w:eastAsia="nl-NL"/>
        </w:rPr>
        <w:fldChar w:fldCharType="begin"/>
      </w:r>
      <w:r w:rsidR="00843E96">
        <w:rPr>
          <w:rFonts w:eastAsia="Batang"/>
          <w:lang w:val="en-US" w:eastAsia="nl-NL"/>
        </w:rPr>
        <w:instrText xml:space="preserve"> REF _Ref345601228 \h </w:instrText>
      </w:r>
      <w:r w:rsidR="00843E96">
        <w:rPr>
          <w:rFonts w:eastAsia="Batang"/>
          <w:lang w:val="en-US" w:eastAsia="nl-NL"/>
        </w:rPr>
      </w:r>
      <w:r w:rsidR="00843E96">
        <w:rPr>
          <w:rFonts w:eastAsia="Batang"/>
          <w:lang w:val="en-US" w:eastAsia="nl-NL"/>
        </w:rPr>
        <w:fldChar w:fldCharType="separate"/>
      </w:r>
      <w:r w:rsidR="00C5269B">
        <w:t xml:space="preserve">Figure </w:t>
      </w:r>
      <w:r w:rsidR="00C5269B">
        <w:rPr>
          <w:noProof/>
        </w:rPr>
        <w:t>12</w:t>
      </w:r>
      <w:r w:rsidR="00C5269B">
        <w:noBreakHyphen/>
      </w:r>
      <w:r w:rsidR="00C5269B">
        <w:rPr>
          <w:noProof/>
        </w:rPr>
        <w:t>2</w:t>
      </w:r>
      <w:r w:rsidR="00843E96">
        <w:rPr>
          <w:rFonts w:eastAsia="Batang"/>
          <w:lang w:val="en-US" w:eastAsia="nl-NL"/>
        </w:rPr>
        <w:fldChar w:fldCharType="end"/>
      </w:r>
      <w:r w:rsidR="00843E96">
        <w:rPr>
          <w:rFonts w:eastAsia="Batang"/>
          <w:lang w:val="en-US" w:eastAsia="nl-NL"/>
        </w:rPr>
        <w:t xml:space="preserve"> and </w:t>
      </w:r>
      <w:r w:rsidR="00843E96">
        <w:rPr>
          <w:rFonts w:eastAsia="Batang"/>
          <w:lang w:val="en-US" w:eastAsia="nl-NL"/>
        </w:rPr>
        <w:fldChar w:fldCharType="begin"/>
      </w:r>
      <w:r w:rsidR="00843E96">
        <w:rPr>
          <w:rFonts w:eastAsia="Batang"/>
          <w:lang w:val="en-US" w:eastAsia="nl-NL"/>
        </w:rPr>
        <w:instrText xml:space="preserve"> REF _Ref345601236 \h </w:instrText>
      </w:r>
      <w:r w:rsidR="00843E96">
        <w:rPr>
          <w:rFonts w:eastAsia="Batang"/>
          <w:lang w:val="en-US" w:eastAsia="nl-NL"/>
        </w:rPr>
      </w:r>
      <w:r w:rsidR="00843E96">
        <w:rPr>
          <w:rFonts w:eastAsia="Batang"/>
          <w:lang w:val="en-US" w:eastAsia="nl-NL"/>
        </w:rPr>
        <w:fldChar w:fldCharType="separate"/>
      </w:r>
      <w:r w:rsidR="00C5269B">
        <w:t xml:space="preserve">Figure </w:t>
      </w:r>
      <w:r w:rsidR="00C5269B">
        <w:rPr>
          <w:noProof/>
        </w:rPr>
        <w:t>12</w:t>
      </w:r>
      <w:r w:rsidR="00C5269B">
        <w:noBreakHyphen/>
      </w:r>
      <w:r w:rsidR="00C5269B">
        <w:rPr>
          <w:noProof/>
        </w:rPr>
        <w:t>3</w:t>
      </w:r>
      <w:r w:rsidR="00843E96">
        <w:rPr>
          <w:rFonts w:eastAsia="Batang"/>
          <w:lang w:val="en-US" w:eastAsia="nl-NL"/>
        </w:rPr>
        <w:fldChar w:fldCharType="end"/>
      </w:r>
      <w:r w:rsidR="00796F3B">
        <w:rPr>
          <w:rFonts w:eastAsia="Batang"/>
          <w:lang w:val="en-US" w:eastAsia="nl-NL"/>
        </w:rPr>
        <w:t xml:space="preserve">). </w:t>
      </w:r>
    </w:p>
    <w:p w:rsidR="00796F3B" w:rsidRDefault="00796F3B" w:rsidP="00B14851">
      <w:pPr>
        <w:rPr>
          <w:rFonts w:eastAsia="Batang"/>
          <w:lang w:val="en-US" w:eastAsia="nl-NL"/>
        </w:rPr>
      </w:pPr>
    </w:p>
    <w:p w:rsidR="00796F3B" w:rsidRPr="00652DA6" w:rsidRDefault="00796F3B" w:rsidP="00B14851">
      <w:pPr>
        <w:rPr>
          <w:rFonts w:eastAsia="Batang"/>
          <w:lang w:val="en-US"/>
        </w:rPr>
      </w:pPr>
      <w:r>
        <w:rPr>
          <w:rFonts w:eastAsia="Batang"/>
          <w:lang w:val="en-US" w:eastAsia="nl-NL"/>
        </w:rPr>
        <w:t xml:space="preserve">Take that to the mimic page (see </w:t>
      </w:r>
      <w:r w:rsidR="00843E96">
        <w:rPr>
          <w:rFonts w:eastAsia="Batang"/>
          <w:lang w:val="en-US" w:eastAsia="nl-NL"/>
        </w:rPr>
        <w:fldChar w:fldCharType="begin"/>
      </w:r>
      <w:r w:rsidR="00843E96">
        <w:rPr>
          <w:rFonts w:eastAsia="Batang"/>
          <w:lang w:val="en-US" w:eastAsia="nl-NL"/>
        </w:rPr>
        <w:instrText xml:space="preserve"> REF _Ref345601246 \h </w:instrText>
      </w:r>
      <w:r w:rsidR="00843E96">
        <w:rPr>
          <w:rFonts w:eastAsia="Batang"/>
          <w:lang w:val="en-US" w:eastAsia="nl-NL"/>
        </w:rPr>
      </w:r>
      <w:r w:rsidR="00843E96">
        <w:rPr>
          <w:rFonts w:eastAsia="Batang"/>
          <w:lang w:val="en-US" w:eastAsia="nl-NL"/>
        </w:rPr>
        <w:fldChar w:fldCharType="separate"/>
      </w:r>
      <w:r w:rsidR="00C5269B">
        <w:t xml:space="preserve">Figure </w:t>
      </w:r>
      <w:r w:rsidR="00C5269B">
        <w:rPr>
          <w:noProof/>
        </w:rPr>
        <w:t>12</w:t>
      </w:r>
      <w:r w:rsidR="00C5269B">
        <w:noBreakHyphen/>
      </w:r>
      <w:r w:rsidR="00C5269B">
        <w:rPr>
          <w:noProof/>
        </w:rPr>
        <w:t>4</w:t>
      </w:r>
      <w:r w:rsidR="00843E96">
        <w:rPr>
          <w:rFonts w:eastAsia="Batang"/>
          <w:lang w:val="en-US" w:eastAsia="nl-NL"/>
        </w:rPr>
        <w:fldChar w:fldCharType="end"/>
      </w:r>
      <w:r>
        <w:rPr>
          <w:rFonts w:eastAsia="Batang"/>
          <w:lang w:val="en-US" w:eastAsia="nl-NL"/>
        </w:rPr>
        <w:t xml:space="preserve">). If you first divide it in imaginary rows and columns and you make the objects align with these rows and columns, you will have a good basis for the mimic (see </w:t>
      </w:r>
      <w:r w:rsidR="00843E96">
        <w:rPr>
          <w:rFonts w:eastAsia="Batang"/>
          <w:lang w:val="en-US" w:eastAsia="nl-NL"/>
        </w:rPr>
        <w:fldChar w:fldCharType="begin"/>
      </w:r>
      <w:r w:rsidR="00843E96">
        <w:rPr>
          <w:rFonts w:eastAsia="Batang"/>
          <w:lang w:val="en-US" w:eastAsia="nl-NL"/>
        </w:rPr>
        <w:instrText xml:space="preserve"> REF _Ref345601256 \h </w:instrText>
      </w:r>
      <w:r w:rsidR="00843E96">
        <w:rPr>
          <w:rFonts w:eastAsia="Batang"/>
          <w:lang w:val="en-US" w:eastAsia="nl-NL"/>
        </w:rPr>
      </w:r>
      <w:r w:rsidR="00843E96">
        <w:rPr>
          <w:rFonts w:eastAsia="Batang"/>
          <w:lang w:val="en-US" w:eastAsia="nl-NL"/>
        </w:rPr>
        <w:fldChar w:fldCharType="separate"/>
      </w:r>
      <w:r w:rsidR="00C5269B">
        <w:t xml:space="preserve">Figure </w:t>
      </w:r>
      <w:r w:rsidR="00C5269B">
        <w:rPr>
          <w:noProof/>
        </w:rPr>
        <w:t>12</w:t>
      </w:r>
      <w:r w:rsidR="00C5269B">
        <w:noBreakHyphen/>
      </w:r>
      <w:r w:rsidR="00C5269B">
        <w:rPr>
          <w:noProof/>
        </w:rPr>
        <w:t>5</w:t>
      </w:r>
      <w:r w:rsidR="00843E96">
        <w:rPr>
          <w:rFonts w:eastAsia="Batang"/>
          <w:lang w:val="en-US" w:eastAsia="nl-NL"/>
        </w:rPr>
        <w:fldChar w:fldCharType="end"/>
      </w:r>
      <w:r w:rsidR="00843E96">
        <w:rPr>
          <w:rFonts w:eastAsia="Batang"/>
          <w:lang w:val="en-US" w:eastAsia="nl-NL"/>
        </w:rPr>
        <w:t xml:space="preserve">, </w:t>
      </w:r>
      <w:r w:rsidR="00843E96">
        <w:rPr>
          <w:rFonts w:eastAsia="Batang"/>
          <w:lang w:val="en-US" w:eastAsia="nl-NL"/>
        </w:rPr>
        <w:fldChar w:fldCharType="begin"/>
      </w:r>
      <w:r w:rsidR="00843E96">
        <w:rPr>
          <w:rFonts w:eastAsia="Batang"/>
          <w:lang w:val="en-US" w:eastAsia="nl-NL"/>
        </w:rPr>
        <w:instrText xml:space="preserve"> REF _Ref345601264 \h </w:instrText>
      </w:r>
      <w:r w:rsidR="00843E96">
        <w:rPr>
          <w:rFonts w:eastAsia="Batang"/>
          <w:lang w:val="en-US" w:eastAsia="nl-NL"/>
        </w:rPr>
      </w:r>
      <w:r w:rsidR="00843E96">
        <w:rPr>
          <w:rFonts w:eastAsia="Batang"/>
          <w:lang w:val="en-US" w:eastAsia="nl-NL"/>
        </w:rPr>
        <w:fldChar w:fldCharType="separate"/>
      </w:r>
      <w:r w:rsidR="00C5269B">
        <w:t xml:space="preserve">Figure </w:t>
      </w:r>
      <w:r w:rsidR="00C5269B">
        <w:rPr>
          <w:noProof/>
        </w:rPr>
        <w:t>12</w:t>
      </w:r>
      <w:r w:rsidR="00C5269B">
        <w:noBreakHyphen/>
      </w:r>
      <w:r w:rsidR="00C5269B">
        <w:rPr>
          <w:noProof/>
        </w:rPr>
        <w:t>6</w:t>
      </w:r>
      <w:r w:rsidR="00843E96">
        <w:rPr>
          <w:rFonts w:eastAsia="Batang"/>
          <w:lang w:val="en-US" w:eastAsia="nl-NL"/>
        </w:rPr>
        <w:fldChar w:fldCharType="end"/>
      </w:r>
      <w:r w:rsidR="00843E96">
        <w:rPr>
          <w:rFonts w:eastAsia="Batang"/>
          <w:lang w:val="en-US" w:eastAsia="nl-NL"/>
        </w:rPr>
        <w:t xml:space="preserve"> and </w:t>
      </w:r>
      <w:r w:rsidR="00843E96">
        <w:rPr>
          <w:rFonts w:eastAsia="Batang"/>
          <w:lang w:val="en-US" w:eastAsia="nl-NL"/>
        </w:rPr>
        <w:fldChar w:fldCharType="begin"/>
      </w:r>
      <w:r w:rsidR="00843E96">
        <w:rPr>
          <w:rFonts w:eastAsia="Batang"/>
          <w:lang w:val="en-US" w:eastAsia="nl-NL"/>
        </w:rPr>
        <w:instrText xml:space="preserve"> REF _Ref345601271 \h </w:instrText>
      </w:r>
      <w:r w:rsidR="00843E96">
        <w:rPr>
          <w:rFonts w:eastAsia="Batang"/>
          <w:lang w:val="en-US" w:eastAsia="nl-NL"/>
        </w:rPr>
      </w:r>
      <w:r w:rsidR="00843E96">
        <w:rPr>
          <w:rFonts w:eastAsia="Batang"/>
          <w:lang w:val="en-US" w:eastAsia="nl-NL"/>
        </w:rPr>
        <w:fldChar w:fldCharType="separate"/>
      </w:r>
      <w:r w:rsidR="00C5269B">
        <w:t xml:space="preserve">Figure </w:t>
      </w:r>
      <w:r w:rsidR="00C5269B">
        <w:rPr>
          <w:noProof/>
        </w:rPr>
        <w:t>12</w:t>
      </w:r>
      <w:r w:rsidR="00C5269B">
        <w:noBreakHyphen/>
      </w:r>
      <w:r w:rsidR="00C5269B">
        <w:rPr>
          <w:noProof/>
        </w:rPr>
        <w:t>7</w:t>
      </w:r>
      <w:r w:rsidR="00843E96">
        <w:rPr>
          <w:rFonts w:eastAsia="Batang"/>
          <w:lang w:val="en-US" w:eastAsia="nl-NL"/>
        </w:rPr>
        <w:fldChar w:fldCharType="end"/>
      </w:r>
      <w:r>
        <w:rPr>
          <w:rFonts w:eastAsia="Batang"/>
          <w:lang w:val="en-US" w:eastAsia="nl-NL"/>
        </w:rPr>
        <w:t>).</w:t>
      </w:r>
    </w:p>
    <w:p w:rsidR="00DA5601" w:rsidRDefault="00DA5601" w:rsidP="00B70C21">
      <w:pPr>
        <w:rPr>
          <w:lang w:val="en-US"/>
        </w:rPr>
      </w:pPr>
    </w:p>
    <w:p w:rsidR="00E92304" w:rsidRDefault="004F30E4" w:rsidP="00B70C21">
      <w:pPr>
        <w:rPr>
          <w:lang w:val="en-US"/>
        </w:rPr>
      </w:pPr>
      <w:r>
        <w:rPr>
          <w:noProof/>
          <w:lang w:val="nl-NL" w:eastAsia="nl-NL"/>
        </w:rPr>
        <w:lastRenderedPageBreak/>
        <w:drawing>
          <wp:inline distT="0" distB="0" distL="0" distR="0" wp14:anchorId="6063D9C7" wp14:editId="71A687B9">
            <wp:extent cx="2714400" cy="216000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14400" cy="2160000"/>
                    </a:xfrm>
                    <a:prstGeom prst="rect">
                      <a:avLst/>
                    </a:prstGeom>
                    <a:noFill/>
                    <a:ln>
                      <a:noFill/>
                    </a:ln>
                  </pic:spPr>
                </pic:pic>
              </a:graphicData>
            </a:graphic>
          </wp:inline>
        </w:drawing>
      </w:r>
    </w:p>
    <w:p w:rsidR="00796F3B" w:rsidRDefault="00796F3B" w:rsidP="00843E96">
      <w:pPr>
        <w:pStyle w:val="Onderschrift"/>
      </w:pPr>
      <w:bookmarkStart w:id="176" w:name="_Ref345601216"/>
      <w:bookmarkStart w:id="177" w:name="_Toc357087500"/>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w:t>
      </w:r>
      <w:r w:rsidR="00C77BD5">
        <w:fldChar w:fldCharType="end"/>
      </w:r>
      <w:bookmarkEnd w:id="176"/>
      <w:r>
        <w:t>: Website columns</w:t>
      </w:r>
      <w:bookmarkEnd w:id="177"/>
    </w:p>
    <w:p w:rsidR="00E92304" w:rsidRDefault="004F30E4" w:rsidP="00B70C21">
      <w:pPr>
        <w:rPr>
          <w:lang w:val="en-US"/>
        </w:rPr>
      </w:pPr>
      <w:r>
        <w:rPr>
          <w:noProof/>
          <w:lang w:val="nl-NL" w:eastAsia="nl-NL"/>
        </w:rPr>
        <w:drawing>
          <wp:inline distT="0" distB="0" distL="0" distR="0" wp14:anchorId="1CB1BBA5" wp14:editId="697870F2">
            <wp:extent cx="2714400" cy="216000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14400" cy="2160000"/>
                    </a:xfrm>
                    <a:prstGeom prst="rect">
                      <a:avLst/>
                    </a:prstGeom>
                    <a:noFill/>
                    <a:ln>
                      <a:noFill/>
                    </a:ln>
                  </pic:spPr>
                </pic:pic>
              </a:graphicData>
            </a:graphic>
          </wp:inline>
        </w:drawing>
      </w:r>
    </w:p>
    <w:p w:rsidR="00E92304" w:rsidRDefault="00796F3B" w:rsidP="00843E96">
      <w:pPr>
        <w:pStyle w:val="Onderschrift"/>
      </w:pPr>
      <w:bookmarkStart w:id="178" w:name="_Ref345601228"/>
      <w:bookmarkStart w:id="179" w:name="_Toc357087501"/>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w:t>
      </w:r>
      <w:r w:rsidR="00C77BD5">
        <w:fldChar w:fldCharType="end"/>
      </w:r>
      <w:bookmarkEnd w:id="178"/>
      <w:r>
        <w:t>: Website rows</w:t>
      </w:r>
      <w:bookmarkEnd w:id="179"/>
    </w:p>
    <w:p w:rsidR="00DA5601" w:rsidRDefault="004F30E4" w:rsidP="00B70C21">
      <w:pPr>
        <w:rPr>
          <w:lang w:val="en-US"/>
        </w:rPr>
      </w:pPr>
      <w:r>
        <w:rPr>
          <w:noProof/>
          <w:lang w:val="nl-NL" w:eastAsia="nl-NL"/>
        </w:rPr>
        <w:drawing>
          <wp:inline distT="0" distB="0" distL="0" distR="0" wp14:anchorId="4C91E31B" wp14:editId="13C271EE">
            <wp:extent cx="2714400" cy="2160000"/>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14400" cy="2160000"/>
                    </a:xfrm>
                    <a:prstGeom prst="rect">
                      <a:avLst/>
                    </a:prstGeom>
                    <a:noFill/>
                    <a:ln>
                      <a:noFill/>
                    </a:ln>
                  </pic:spPr>
                </pic:pic>
              </a:graphicData>
            </a:graphic>
          </wp:inline>
        </w:drawing>
      </w:r>
    </w:p>
    <w:p w:rsidR="00796F3B" w:rsidRDefault="00796F3B" w:rsidP="00843E96">
      <w:pPr>
        <w:pStyle w:val="Onderschrift"/>
      </w:pPr>
      <w:bookmarkStart w:id="180" w:name="_Ref345601236"/>
      <w:bookmarkStart w:id="181" w:name="_Toc357087502"/>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3</w:t>
      </w:r>
      <w:r w:rsidR="00C77BD5">
        <w:fldChar w:fldCharType="end"/>
      </w:r>
      <w:bookmarkEnd w:id="180"/>
      <w:r>
        <w:t>: Website rows and columns</w:t>
      </w:r>
      <w:bookmarkEnd w:id="181"/>
    </w:p>
    <w:p w:rsidR="00843E96" w:rsidRDefault="00843E96" w:rsidP="00843E96"/>
    <w:p w:rsidR="00DA5601" w:rsidRDefault="00DA5601" w:rsidP="00B70C21">
      <w:pPr>
        <w:rPr>
          <w:lang w:val="en-US"/>
        </w:rPr>
      </w:pPr>
    </w:p>
    <w:p w:rsidR="004F30E4" w:rsidRDefault="004F30E4" w:rsidP="00B70C21">
      <w:pPr>
        <w:rPr>
          <w:lang w:val="en-US"/>
        </w:rPr>
      </w:pPr>
    </w:p>
    <w:p w:rsidR="004F30E4" w:rsidRDefault="004F30E4" w:rsidP="00B70C21">
      <w:pPr>
        <w:rPr>
          <w:lang w:val="en-US"/>
        </w:rPr>
      </w:pPr>
    </w:p>
    <w:p w:rsidR="004F30E4" w:rsidRDefault="004F30E4" w:rsidP="00B70C21">
      <w:pPr>
        <w:rPr>
          <w:lang w:val="en-US"/>
        </w:rPr>
      </w:pPr>
      <w:r>
        <w:rPr>
          <w:noProof/>
          <w:lang w:val="nl-NL" w:eastAsia="nl-NL"/>
        </w:rPr>
        <w:lastRenderedPageBreak/>
        <w:drawing>
          <wp:inline distT="0" distB="0" distL="0" distR="0" wp14:anchorId="25997940" wp14:editId="0BCD5229">
            <wp:extent cx="2880000" cy="2160000"/>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796F3B" w:rsidRDefault="00796F3B" w:rsidP="00843E96">
      <w:pPr>
        <w:pStyle w:val="Onderschrift"/>
      </w:pPr>
      <w:bookmarkStart w:id="182" w:name="_Ref345601246"/>
      <w:bookmarkStart w:id="183" w:name="_Toc357087503"/>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4</w:t>
      </w:r>
      <w:r w:rsidR="00C77BD5">
        <w:fldChar w:fldCharType="end"/>
      </w:r>
      <w:bookmarkEnd w:id="182"/>
      <w:r>
        <w:t>: Mimic page</w:t>
      </w:r>
      <w:bookmarkEnd w:id="183"/>
    </w:p>
    <w:p w:rsidR="004F30E4" w:rsidRDefault="004F30E4" w:rsidP="00B70C21">
      <w:pPr>
        <w:rPr>
          <w:lang w:val="en-US"/>
        </w:rPr>
      </w:pPr>
      <w:r>
        <w:rPr>
          <w:noProof/>
          <w:lang w:val="nl-NL" w:eastAsia="nl-NL"/>
        </w:rPr>
        <w:drawing>
          <wp:inline distT="0" distB="0" distL="0" distR="0" wp14:anchorId="5ED5B46D" wp14:editId="4777A904">
            <wp:extent cx="2880000" cy="216000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796F3B" w:rsidRDefault="00796F3B" w:rsidP="00843E96">
      <w:pPr>
        <w:pStyle w:val="Onderschrift"/>
      </w:pPr>
      <w:bookmarkStart w:id="184" w:name="_Ref345601256"/>
      <w:bookmarkStart w:id="185" w:name="_Toc357087504"/>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5</w:t>
      </w:r>
      <w:r w:rsidR="00C77BD5">
        <w:fldChar w:fldCharType="end"/>
      </w:r>
      <w:bookmarkEnd w:id="184"/>
      <w:r>
        <w:t>: Mimic page columns</w:t>
      </w:r>
      <w:bookmarkEnd w:id="185"/>
    </w:p>
    <w:p w:rsidR="004F30E4" w:rsidRDefault="004F30E4" w:rsidP="00B70C21">
      <w:pPr>
        <w:rPr>
          <w:lang w:val="en-US"/>
        </w:rPr>
      </w:pPr>
      <w:r>
        <w:rPr>
          <w:noProof/>
          <w:lang w:val="nl-NL" w:eastAsia="nl-NL"/>
        </w:rPr>
        <w:drawing>
          <wp:inline distT="0" distB="0" distL="0" distR="0" wp14:anchorId="549BDC1D" wp14:editId="7A582052">
            <wp:extent cx="2880000" cy="2160000"/>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796F3B" w:rsidRDefault="00796F3B" w:rsidP="00843E96">
      <w:pPr>
        <w:pStyle w:val="Onderschrift"/>
      </w:pPr>
      <w:bookmarkStart w:id="186" w:name="_Ref345601264"/>
      <w:bookmarkStart w:id="187" w:name="_Toc357087505"/>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6</w:t>
      </w:r>
      <w:r w:rsidR="00C77BD5">
        <w:fldChar w:fldCharType="end"/>
      </w:r>
      <w:bookmarkEnd w:id="186"/>
      <w:r>
        <w:t>: Mimic page columns with objects</w:t>
      </w:r>
      <w:bookmarkEnd w:id="187"/>
    </w:p>
    <w:p w:rsidR="00843E96" w:rsidRDefault="00843E96" w:rsidP="00843E96"/>
    <w:p w:rsidR="004F30E4" w:rsidRDefault="004F30E4" w:rsidP="00B70C21">
      <w:pPr>
        <w:rPr>
          <w:lang w:val="en-US"/>
        </w:rPr>
      </w:pPr>
    </w:p>
    <w:p w:rsidR="004F30E4" w:rsidRDefault="004F30E4" w:rsidP="00B70C21">
      <w:pPr>
        <w:rPr>
          <w:lang w:val="en-US"/>
        </w:rPr>
      </w:pPr>
      <w:r>
        <w:rPr>
          <w:noProof/>
          <w:lang w:val="nl-NL" w:eastAsia="nl-NL"/>
        </w:rPr>
        <w:lastRenderedPageBreak/>
        <w:drawing>
          <wp:inline distT="0" distB="0" distL="0" distR="0" wp14:anchorId="21DCD730" wp14:editId="30380768">
            <wp:extent cx="2880000" cy="2160000"/>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843E96" w:rsidRDefault="00843E96" w:rsidP="00843E96">
      <w:pPr>
        <w:pStyle w:val="Onderschrift"/>
      </w:pPr>
      <w:bookmarkStart w:id="188" w:name="_Ref345601271"/>
      <w:bookmarkStart w:id="189" w:name="_Toc357087506"/>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7</w:t>
      </w:r>
      <w:r w:rsidR="00C77BD5">
        <w:fldChar w:fldCharType="end"/>
      </w:r>
      <w:bookmarkEnd w:id="188"/>
      <w:r>
        <w:t>: Mimic page Rows with objects</w:t>
      </w:r>
      <w:bookmarkEnd w:id="189"/>
    </w:p>
    <w:p w:rsidR="00843E96" w:rsidRDefault="00843E96" w:rsidP="00843E96"/>
    <w:p w:rsidR="004F30E4" w:rsidRDefault="004F30E4" w:rsidP="00B70C21">
      <w:pPr>
        <w:rPr>
          <w:lang w:val="en-US"/>
        </w:rPr>
      </w:pPr>
    </w:p>
    <w:p w:rsidR="004F30E4" w:rsidRPr="00FC2936" w:rsidRDefault="004F30E4" w:rsidP="00843E96">
      <w:pPr>
        <w:pStyle w:val="Kop2"/>
        <w:rPr>
          <w:rFonts w:eastAsia="Batang"/>
          <w:lang w:val="en-US" w:eastAsia="nl-NL"/>
        </w:rPr>
      </w:pPr>
      <w:bookmarkStart w:id="190" w:name="_Toc357087413"/>
      <w:r w:rsidRPr="00FC2936">
        <w:rPr>
          <w:rFonts w:eastAsia="Batang"/>
          <w:lang w:val="en-US" w:eastAsia="nl-NL"/>
        </w:rPr>
        <w:t>Visual hierarchy</w:t>
      </w:r>
      <w:bookmarkEnd w:id="190"/>
    </w:p>
    <w:p w:rsidR="004F30E4" w:rsidRDefault="004F30E4" w:rsidP="00843E96">
      <w:pPr>
        <w:rPr>
          <w:rFonts w:eastAsia="Batang"/>
          <w:lang w:val="en-US" w:eastAsia="nl-NL"/>
        </w:rPr>
      </w:pPr>
      <w:r w:rsidRPr="00276A41">
        <w:rPr>
          <w:rFonts w:eastAsia="Batang"/>
          <w:lang w:val="en-US" w:eastAsia="nl-NL"/>
        </w:rPr>
        <w:t>Imply importance &amp; emphasize through position &amp; size</w:t>
      </w:r>
      <w:r w:rsidR="00843E96">
        <w:rPr>
          <w:rFonts w:eastAsia="Batang"/>
          <w:lang w:val="en-US" w:eastAsia="nl-NL"/>
        </w:rPr>
        <w:t xml:space="preserve">. People have a similar way in how they look at things. Even when window-shopping or watching television, most of the people have the same sequence in watching. As you can see in  </w:t>
      </w:r>
      <w:r w:rsidR="00F10C54">
        <w:rPr>
          <w:rFonts w:eastAsia="Batang"/>
          <w:lang w:val="en-US" w:eastAsia="nl-NL"/>
        </w:rPr>
        <w:fldChar w:fldCharType="begin"/>
      </w:r>
      <w:r w:rsidR="00F10C54">
        <w:rPr>
          <w:rFonts w:eastAsia="Batang"/>
          <w:lang w:val="en-US" w:eastAsia="nl-NL"/>
        </w:rPr>
        <w:instrText xml:space="preserve"> REF _Ref345601579 \h </w:instrText>
      </w:r>
      <w:r w:rsidR="00F10C54">
        <w:rPr>
          <w:rFonts w:eastAsia="Batang"/>
          <w:lang w:val="en-US" w:eastAsia="nl-NL"/>
        </w:rPr>
      </w:r>
      <w:r w:rsidR="00F10C54">
        <w:rPr>
          <w:rFonts w:eastAsia="Batang"/>
          <w:lang w:val="en-US" w:eastAsia="nl-NL"/>
        </w:rPr>
        <w:fldChar w:fldCharType="separate"/>
      </w:r>
      <w:r w:rsidR="00C5269B">
        <w:t xml:space="preserve">Figure </w:t>
      </w:r>
      <w:r w:rsidR="00C5269B">
        <w:rPr>
          <w:noProof/>
        </w:rPr>
        <w:t>12</w:t>
      </w:r>
      <w:r w:rsidR="00C5269B">
        <w:noBreakHyphen/>
      </w:r>
      <w:r w:rsidR="00C5269B">
        <w:rPr>
          <w:noProof/>
        </w:rPr>
        <w:t>8</w:t>
      </w:r>
      <w:r w:rsidR="00F10C54">
        <w:rPr>
          <w:rFonts w:eastAsia="Batang"/>
          <w:lang w:val="en-US" w:eastAsia="nl-NL"/>
        </w:rPr>
        <w:fldChar w:fldCharType="end"/>
      </w:r>
      <w:r w:rsidR="00F10C54">
        <w:rPr>
          <w:rFonts w:eastAsia="Batang"/>
          <w:lang w:val="en-US" w:eastAsia="nl-NL"/>
        </w:rPr>
        <w:t xml:space="preserve"> The upper left corner is the first place where people often look. So this must be the place where you put the highest valued data. In the rest of the figure it shows the lesser important spaces. Note that if you put something on top, it automatically gets more important.</w:t>
      </w:r>
    </w:p>
    <w:p w:rsidR="00F10C54" w:rsidRPr="00276A41" w:rsidRDefault="00F10C54" w:rsidP="00843E96">
      <w:pPr>
        <w:rPr>
          <w:rFonts w:eastAsia="Batang"/>
          <w:lang w:val="en-US" w:eastAsia="nl-NL"/>
        </w:rPr>
      </w:pPr>
    </w:p>
    <w:p w:rsidR="004F30E4" w:rsidRDefault="004F30E4" w:rsidP="00B70C21">
      <w:pPr>
        <w:rPr>
          <w:lang w:val="en-US"/>
        </w:rPr>
      </w:pPr>
      <w:r>
        <w:rPr>
          <w:noProof/>
          <w:lang w:val="nl-NL" w:eastAsia="nl-NL"/>
        </w:rPr>
        <w:drawing>
          <wp:inline distT="0" distB="0" distL="0" distR="0" wp14:anchorId="4D6C78A6" wp14:editId="555D634D">
            <wp:extent cx="2678400" cy="2160000"/>
            <wp:effectExtent l="0" t="0" r="825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678400" cy="2160000"/>
                    </a:xfrm>
                    <a:prstGeom prst="rect">
                      <a:avLst/>
                    </a:prstGeom>
                  </pic:spPr>
                </pic:pic>
              </a:graphicData>
            </a:graphic>
          </wp:inline>
        </w:drawing>
      </w:r>
    </w:p>
    <w:p w:rsidR="00843E96" w:rsidRDefault="00843E96" w:rsidP="00843E96">
      <w:pPr>
        <w:pStyle w:val="Onderschrift"/>
      </w:pPr>
      <w:bookmarkStart w:id="191" w:name="_Ref345601579"/>
      <w:bookmarkStart w:id="192" w:name="_Toc357087507"/>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8</w:t>
      </w:r>
      <w:r w:rsidR="00C77BD5">
        <w:fldChar w:fldCharType="end"/>
      </w:r>
      <w:bookmarkEnd w:id="191"/>
      <w:r>
        <w:t>: Important 1</w:t>
      </w:r>
      <w:bookmarkEnd w:id="192"/>
    </w:p>
    <w:p w:rsidR="00843E96" w:rsidRDefault="00F10C54" w:rsidP="00843E96">
      <w:r>
        <w:t xml:space="preserve">Same goes for the size of an object. The standard rule is: how bigger the object the more important it is (see </w:t>
      </w:r>
      <w:r>
        <w:fldChar w:fldCharType="begin"/>
      </w:r>
      <w:r>
        <w:instrText xml:space="preserve"> REF _Ref345601865 \h </w:instrText>
      </w:r>
      <w:r>
        <w:fldChar w:fldCharType="separate"/>
      </w:r>
      <w:r w:rsidR="00C5269B">
        <w:t xml:space="preserve">Figure </w:t>
      </w:r>
      <w:r w:rsidR="00C5269B">
        <w:rPr>
          <w:noProof/>
        </w:rPr>
        <w:t>12</w:t>
      </w:r>
      <w:r w:rsidR="00C5269B">
        <w:noBreakHyphen/>
      </w:r>
      <w:r w:rsidR="00C5269B">
        <w:rPr>
          <w:noProof/>
        </w:rPr>
        <w:t>9</w:t>
      </w:r>
      <w:r>
        <w:fldChar w:fldCharType="end"/>
      </w:r>
      <w:r>
        <w:t>).</w:t>
      </w:r>
    </w:p>
    <w:p w:rsidR="004F30E4" w:rsidRDefault="004F30E4" w:rsidP="00B70C21"/>
    <w:p w:rsidR="00F10C54" w:rsidRDefault="00F10C54" w:rsidP="00B70C21"/>
    <w:p w:rsidR="00F10C54" w:rsidRDefault="00F10C54" w:rsidP="00B70C21"/>
    <w:p w:rsidR="00F10C54" w:rsidRDefault="00F10C54" w:rsidP="00B70C21"/>
    <w:p w:rsidR="00F10C54" w:rsidRDefault="00F10C54" w:rsidP="00B70C21"/>
    <w:p w:rsidR="00F10C54" w:rsidRDefault="00F10C54" w:rsidP="00B70C21"/>
    <w:p w:rsidR="00F10C54" w:rsidRDefault="00F10C54" w:rsidP="00B70C21"/>
    <w:p w:rsidR="00F10C54" w:rsidRDefault="00F10C54" w:rsidP="00B70C21"/>
    <w:p w:rsidR="00F10C54" w:rsidRPr="00F10C54" w:rsidRDefault="00F10C54" w:rsidP="00B70C21"/>
    <w:p w:rsidR="004F30E4" w:rsidRDefault="004F30E4" w:rsidP="00B70C21">
      <w:pPr>
        <w:rPr>
          <w:lang w:val="en-US"/>
        </w:rPr>
      </w:pPr>
      <w:r>
        <w:rPr>
          <w:noProof/>
          <w:lang w:val="nl-NL" w:eastAsia="nl-NL"/>
        </w:rPr>
        <w:drawing>
          <wp:inline distT="0" distB="0" distL="0" distR="0" wp14:anchorId="7B35201F" wp14:editId="401E33C8">
            <wp:extent cx="4784400" cy="2880000"/>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84400" cy="2880000"/>
                    </a:xfrm>
                    <a:prstGeom prst="rect">
                      <a:avLst/>
                    </a:prstGeom>
                  </pic:spPr>
                </pic:pic>
              </a:graphicData>
            </a:graphic>
          </wp:inline>
        </w:drawing>
      </w:r>
    </w:p>
    <w:p w:rsidR="00843E96" w:rsidRDefault="00843E96" w:rsidP="00843E96">
      <w:pPr>
        <w:pStyle w:val="Onderschrift"/>
      </w:pPr>
      <w:bookmarkStart w:id="193" w:name="_Ref345601865"/>
      <w:bookmarkStart w:id="194" w:name="_Toc357087508"/>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9</w:t>
      </w:r>
      <w:r w:rsidR="00C77BD5">
        <w:fldChar w:fldCharType="end"/>
      </w:r>
      <w:bookmarkEnd w:id="193"/>
      <w:r>
        <w:t>: Important 2</w:t>
      </w:r>
      <w:bookmarkEnd w:id="194"/>
    </w:p>
    <w:p w:rsidR="00843E96" w:rsidRDefault="00843E96" w:rsidP="00843E96"/>
    <w:p w:rsidR="004F30E4" w:rsidRDefault="004F30E4" w:rsidP="00B70C21">
      <w:pPr>
        <w:rPr>
          <w:lang w:val="en-US"/>
        </w:rPr>
      </w:pPr>
    </w:p>
    <w:p w:rsidR="004F30E4" w:rsidRPr="00FC2936" w:rsidRDefault="004F30E4" w:rsidP="00F10C54">
      <w:pPr>
        <w:pStyle w:val="Kop2"/>
        <w:rPr>
          <w:rFonts w:eastAsia="Batang"/>
          <w:lang w:val="en-US" w:eastAsia="nl-NL"/>
        </w:rPr>
      </w:pPr>
      <w:bookmarkStart w:id="195" w:name="_Toc357087414"/>
      <w:r w:rsidRPr="00FC2936">
        <w:rPr>
          <w:rFonts w:eastAsia="Batang"/>
          <w:lang w:val="en-US" w:eastAsia="nl-NL"/>
        </w:rPr>
        <w:t>White space</w:t>
      </w:r>
      <w:bookmarkEnd w:id="195"/>
    </w:p>
    <w:p w:rsidR="004F30E4" w:rsidRPr="00276A41" w:rsidRDefault="004F30E4" w:rsidP="00F10C54">
      <w:pPr>
        <w:rPr>
          <w:rFonts w:eastAsia="Batang"/>
          <w:lang w:val="en-US" w:eastAsia="nl-NL"/>
        </w:rPr>
      </w:pPr>
      <w:r w:rsidRPr="00276A41">
        <w:rPr>
          <w:rFonts w:eastAsia="Batang"/>
          <w:lang w:val="en-US" w:eastAsia="nl-NL"/>
        </w:rPr>
        <w:t>The space between elements in a composition</w:t>
      </w:r>
      <w:r w:rsidR="00080628">
        <w:rPr>
          <w:rFonts w:eastAsia="Batang"/>
          <w:lang w:val="en-US" w:eastAsia="nl-NL"/>
        </w:rPr>
        <w:t xml:space="preserve"> is very important for the readability of the mimic. In the examples (see </w:t>
      </w:r>
      <w:r w:rsidR="00FA53F1">
        <w:rPr>
          <w:rFonts w:eastAsia="Batang"/>
          <w:lang w:val="en-US" w:eastAsia="nl-NL"/>
        </w:rPr>
        <w:fldChar w:fldCharType="begin"/>
      </w:r>
      <w:r w:rsidR="00FA53F1">
        <w:rPr>
          <w:rFonts w:eastAsia="Batang"/>
          <w:lang w:val="en-US" w:eastAsia="nl-NL"/>
        </w:rPr>
        <w:instrText xml:space="preserve"> REF _Ref345602882 \h </w:instrText>
      </w:r>
      <w:r w:rsidR="00FA53F1">
        <w:rPr>
          <w:rFonts w:eastAsia="Batang"/>
          <w:lang w:val="en-US" w:eastAsia="nl-NL"/>
        </w:rPr>
      </w:r>
      <w:r w:rsidR="00FA53F1">
        <w:rPr>
          <w:rFonts w:eastAsia="Batang"/>
          <w:lang w:val="en-US" w:eastAsia="nl-NL"/>
        </w:rPr>
        <w:fldChar w:fldCharType="separate"/>
      </w:r>
      <w:r w:rsidR="00C5269B">
        <w:t xml:space="preserve">Figure </w:t>
      </w:r>
      <w:r w:rsidR="00C5269B">
        <w:rPr>
          <w:noProof/>
        </w:rPr>
        <w:t>12</w:t>
      </w:r>
      <w:r w:rsidR="00C5269B">
        <w:noBreakHyphen/>
      </w:r>
      <w:r w:rsidR="00C5269B">
        <w:rPr>
          <w:noProof/>
        </w:rPr>
        <w:t>10</w:t>
      </w:r>
      <w:r w:rsidR="00FA53F1">
        <w:rPr>
          <w:rFonts w:eastAsia="Batang"/>
          <w:lang w:val="en-US" w:eastAsia="nl-NL"/>
        </w:rPr>
        <w:fldChar w:fldCharType="end"/>
      </w:r>
      <w:r w:rsidR="00FA53F1">
        <w:rPr>
          <w:rFonts w:eastAsia="Batang"/>
          <w:lang w:val="en-US" w:eastAsia="nl-NL"/>
        </w:rPr>
        <w:t xml:space="preserve"> and </w:t>
      </w:r>
      <w:r w:rsidR="00FA53F1">
        <w:rPr>
          <w:rFonts w:eastAsia="Batang"/>
          <w:lang w:val="en-US" w:eastAsia="nl-NL"/>
        </w:rPr>
        <w:fldChar w:fldCharType="begin"/>
      </w:r>
      <w:r w:rsidR="00FA53F1">
        <w:rPr>
          <w:rFonts w:eastAsia="Batang"/>
          <w:lang w:val="en-US" w:eastAsia="nl-NL"/>
        </w:rPr>
        <w:instrText xml:space="preserve"> REF _Ref345602894 \h </w:instrText>
      </w:r>
      <w:r w:rsidR="00FA53F1">
        <w:rPr>
          <w:rFonts w:eastAsia="Batang"/>
          <w:lang w:val="en-US" w:eastAsia="nl-NL"/>
        </w:rPr>
      </w:r>
      <w:r w:rsidR="00FA53F1">
        <w:rPr>
          <w:rFonts w:eastAsia="Batang"/>
          <w:lang w:val="en-US" w:eastAsia="nl-NL"/>
        </w:rPr>
        <w:fldChar w:fldCharType="separate"/>
      </w:r>
      <w:r w:rsidR="00C5269B">
        <w:t xml:space="preserve">Figure </w:t>
      </w:r>
      <w:r w:rsidR="00C5269B">
        <w:rPr>
          <w:noProof/>
        </w:rPr>
        <w:t>12</w:t>
      </w:r>
      <w:r w:rsidR="00C5269B">
        <w:noBreakHyphen/>
      </w:r>
      <w:r w:rsidR="00C5269B">
        <w:rPr>
          <w:noProof/>
        </w:rPr>
        <w:t>11</w:t>
      </w:r>
      <w:r w:rsidR="00FA53F1">
        <w:rPr>
          <w:rFonts w:eastAsia="Batang"/>
          <w:lang w:val="en-US" w:eastAsia="nl-NL"/>
        </w:rPr>
        <w:fldChar w:fldCharType="end"/>
      </w:r>
      <w:r w:rsidR="00080628">
        <w:rPr>
          <w:rFonts w:eastAsia="Batang"/>
          <w:lang w:val="en-US" w:eastAsia="nl-NL"/>
        </w:rPr>
        <w:t xml:space="preserve">) you see a busy, cluttered mimic on the left and a calm, open mimic to the right. Do not crowd the layout just because you want to show too much. </w:t>
      </w:r>
      <w:r w:rsidR="00FA53F1">
        <w:rPr>
          <w:rFonts w:eastAsia="Batang"/>
          <w:lang w:val="en-US" w:eastAsia="nl-NL"/>
        </w:rPr>
        <w:t>Respect the “white space”. In the end it will give you more.</w:t>
      </w:r>
    </w:p>
    <w:p w:rsidR="004F30E4" w:rsidRDefault="004F30E4" w:rsidP="00B70C21">
      <w:pPr>
        <w:rPr>
          <w:rFonts w:ascii="Auto3-Black" w:hAnsi="Auto3-Black" w:cs="Auto3-Black"/>
          <w:color w:val="494949"/>
          <w:sz w:val="96"/>
          <w:szCs w:val="96"/>
          <w:lang w:val="en-US" w:eastAsia="nl-NL"/>
        </w:rPr>
      </w:pPr>
    </w:p>
    <w:p w:rsidR="004F30E4" w:rsidRDefault="004F30E4" w:rsidP="00080628">
      <w:pPr>
        <w:rPr>
          <w:lang w:val="en-US"/>
        </w:rPr>
      </w:pPr>
      <w:r>
        <w:rPr>
          <w:noProof/>
          <w:lang w:val="nl-NL" w:eastAsia="nl-NL"/>
        </w:rPr>
        <w:drawing>
          <wp:anchor distT="0" distB="0" distL="114300" distR="114300" simplePos="0" relativeHeight="251658240" behindDoc="0" locked="0" layoutInCell="1" allowOverlap="1" wp14:anchorId="352B7CAC" wp14:editId="605AA4AE">
            <wp:simplePos x="0" y="0"/>
            <wp:positionH relativeFrom="column">
              <wp:posOffset>-3175</wp:posOffset>
            </wp:positionH>
            <wp:positionV relativeFrom="paragraph">
              <wp:posOffset>3175</wp:posOffset>
            </wp:positionV>
            <wp:extent cx="2713990" cy="2159635"/>
            <wp:effectExtent l="0" t="0" r="0" b="0"/>
            <wp:wrapSquare wrapText="bothSides"/>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1399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rPr>
        <w:drawing>
          <wp:inline distT="0" distB="0" distL="0" distR="0" wp14:anchorId="106C8B05" wp14:editId="2F1DF032">
            <wp:extent cx="2714400" cy="2160000"/>
            <wp:effectExtent l="0" t="0" r="0" b="0"/>
            <wp:docPr id="62" name="Afbeelding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14400" cy="2160000"/>
                    </a:xfrm>
                    <a:prstGeom prst="rect">
                      <a:avLst/>
                    </a:prstGeom>
                    <a:noFill/>
                    <a:ln>
                      <a:noFill/>
                    </a:ln>
                  </pic:spPr>
                </pic:pic>
              </a:graphicData>
            </a:graphic>
          </wp:inline>
        </w:drawing>
      </w:r>
    </w:p>
    <w:p w:rsidR="004F30E4" w:rsidRDefault="004F30E4" w:rsidP="00B70C21">
      <w:pPr>
        <w:rPr>
          <w:lang w:val="en-US"/>
        </w:rPr>
      </w:pPr>
    </w:p>
    <w:p w:rsidR="004F30E4" w:rsidRDefault="00080628" w:rsidP="00080628">
      <w:pPr>
        <w:pStyle w:val="Onderschrift"/>
      </w:pPr>
      <w:bookmarkStart w:id="196" w:name="_Ref345602882"/>
      <w:bookmarkStart w:id="197" w:name="_Toc357087509"/>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10</w:t>
      </w:r>
      <w:r w:rsidR="00C77BD5">
        <w:fldChar w:fldCharType="end"/>
      </w:r>
      <w:bookmarkEnd w:id="196"/>
      <w:r>
        <w:t>: Busy versus calm 1</w:t>
      </w:r>
      <w:bookmarkEnd w:id="197"/>
    </w:p>
    <w:p w:rsidR="00080628" w:rsidRDefault="00080628" w:rsidP="00080628"/>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4F30E4" w:rsidRDefault="004F30E4" w:rsidP="00B70C21">
      <w:pPr>
        <w:rPr>
          <w:lang w:val="en-US"/>
        </w:rPr>
      </w:pPr>
      <w:r>
        <w:rPr>
          <w:noProof/>
          <w:lang w:val="nl-NL" w:eastAsia="nl-NL"/>
        </w:rPr>
        <w:drawing>
          <wp:anchor distT="0" distB="0" distL="114300" distR="114300" simplePos="0" relativeHeight="251659264" behindDoc="0" locked="0" layoutInCell="1" allowOverlap="1" wp14:anchorId="3C23B9FA" wp14:editId="41A27DF1">
            <wp:simplePos x="0" y="0"/>
            <wp:positionH relativeFrom="column">
              <wp:posOffset>-3175</wp:posOffset>
            </wp:positionH>
            <wp:positionV relativeFrom="paragraph">
              <wp:posOffset>3810</wp:posOffset>
            </wp:positionV>
            <wp:extent cx="2713990" cy="2159635"/>
            <wp:effectExtent l="0" t="0" r="0" b="0"/>
            <wp:wrapSquare wrapText="bothSides"/>
            <wp:docPr id="63" name="Afbeelding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1399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rPr>
        <w:drawing>
          <wp:inline distT="0" distB="0" distL="0" distR="0" wp14:anchorId="11C66364" wp14:editId="02DFA8D5">
            <wp:extent cx="2714400" cy="2160000"/>
            <wp:effectExtent l="0" t="0" r="0" b="0"/>
            <wp:docPr id="64" name="Afbeelding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14400" cy="2160000"/>
                    </a:xfrm>
                    <a:prstGeom prst="rect">
                      <a:avLst/>
                    </a:prstGeom>
                    <a:noFill/>
                    <a:ln>
                      <a:noFill/>
                    </a:ln>
                  </pic:spPr>
                </pic:pic>
              </a:graphicData>
            </a:graphic>
          </wp:inline>
        </w:drawing>
      </w:r>
    </w:p>
    <w:p w:rsidR="00080628" w:rsidRDefault="00080628" w:rsidP="00B70C21">
      <w:pPr>
        <w:rPr>
          <w:lang w:val="en-US"/>
        </w:rPr>
      </w:pPr>
    </w:p>
    <w:p w:rsidR="004F30E4" w:rsidRDefault="00080628" w:rsidP="00080628">
      <w:pPr>
        <w:pStyle w:val="Onderschrift"/>
      </w:pPr>
      <w:bookmarkStart w:id="198" w:name="_Ref345602894"/>
      <w:bookmarkStart w:id="199" w:name="_Toc357087510"/>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11</w:t>
      </w:r>
      <w:r w:rsidR="00C77BD5">
        <w:fldChar w:fldCharType="end"/>
      </w:r>
      <w:bookmarkEnd w:id="198"/>
      <w:r>
        <w:t>: Busy versus calm 2</w:t>
      </w:r>
      <w:bookmarkEnd w:id="199"/>
    </w:p>
    <w:p w:rsidR="00080628" w:rsidRDefault="00080628" w:rsidP="00080628">
      <w:pPr>
        <w:pStyle w:val="Onderschrift"/>
      </w:pPr>
    </w:p>
    <w:p w:rsidR="004F30E4" w:rsidRDefault="004F30E4" w:rsidP="00FA53F1">
      <w:pPr>
        <w:pStyle w:val="Kop2"/>
        <w:rPr>
          <w:rFonts w:eastAsia="Batang"/>
          <w:lang w:val="en-US"/>
        </w:rPr>
      </w:pPr>
      <w:bookmarkStart w:id="200" w:name="_Toc357087415"/>
      <w:r w:rsidRPr="00276A41">
        <w:rPr>
          <w:rFonts w:eastAsia="Batang"/>
          <w:lang w:val="en-US"/>
        </w:rPr>
        <w:t>Grouping</w:t>
      </w:r>
      <w:bookmarkEnd w:id="200"/>
    </w:p>
    <w:p w:rsidR="00FA53F1" w:rsidRDefault="004B2DA6" w:rsidP="00FA53F1">
      <w:pPr>
        <w:rPr>
          <w:rFonts w:eastAsia="Batang"/>
          <w:lang w:val="en-US"/>
        </w:rPr>
      </w:pPr>
      <w:r>
        <w:rPr>
          <w:rFonts w:eastAsia="Batang"/>
          <w:lang w:val="en-US"/>
        </w:rPr>
        <w:t xml:space="preserve">There has been lots of studies on grouping. For sake of websites, books and even shopping malls people have researched all kind of possibilities. </w:t>
      </w:r>
    </w:p>
    <w:p w:rsidR="004B2DA6" w:rsidRDefault="004B2DA6" w:rsidP="00FA53F1">
      <w:pPr>
        <w:rPr>
          <w:rFonts w:eastAsia="Batang"/>
          <w:lang w:val="en-US"/>
        </w:rPr>
      </w:pPr>
    </w:p>
    <w:p w:rsidR="004B2DA6" w:rsidRDefault="004B2DA6" w:rsidP="004B2DA6">
      <w:pPr>
        <w:rPr>
          <w:rFonts w:eastAsia="Batang"/>
          <w:lang w:val="en-US"/>
        </w:rPr>
      </w:pPr>
      <w:r>
        <w:rPr>
          <w:rFonts w:eastAsia="Batang"/>
          <w:lang w:val="en-US"/>
        </w:rPr>
        <w:t>For our mimics we use the following principles:</w:t>
      </w:r>
    </w:p>
    <w:p w:rsidR="004B2DA6" w:rsidRPr="00FA53F1" w:rsidRDefault="004B2DA6" w:rsidP="004B2DA6">
      <w:pPr>
        <w:rPr>
          <w:rFonts w:eastAsia="Batang"/>
          <w:lang w:val="en-US"/>
        </w:rPr>
      </w:pPr>
    </w:p>
    <w:p w:rsidR="004F30E4" w:rsidRDefault="004F30E4" w:rsidP="00B70C21">
      <w:pPr>
        <w:rPr>
          <w:lang w:val="en-US"/>
        </w:rPr>
      </w:pPr>
    </w:p>
    <w:p w:rsidR="004F30E4" w:rsidRPr="004B2DA6" w:rsidRDefault="004F30E4" w:rsidP="004B2DA6">
      <w:pPr>
        <w:pStyle w:val="Lijstalinea"/>
        <w:numPr>
          <w:ilvl w:val="0"/>
          <w:numId w:val="25"/>
        </w:numPr>
        <w:rPr>
          <w:rFonts w:eastAsia="Batang"/>
          <w:lang w:val="en-US" w:eastAsia="nl-NL"/>
        </w:rPr>
      </w:pPr>
      <w:r w:rsidRPr="004B2DA6">
        <w:rPr>
          <w:rFonts w:eastAsia="Batang"/>
          <w:lang w:val="en-US" w:eastAsia="nl-NL"/>
        </w:rPr>
        <w:t>Gestalt psychology: visual recognition of objects &amp; groups</w:t>
      </w:r>
    </w:p>
    <w:p w:rsidR="004F30E4" w:rsidRDefault="004F30E4" w:rsidP="004B2DA6">
      <w:pPr>
        <w:pStyle w:val="Lijstalinea"/>
        <w:numPr>
          <w:ilvl w:val="0"/>
          <w:numId w:val="25"/>
        </w:numPr>
        <w:rPr>
          <w:rFonts w:eastAsia="Batang"/>
          <w:lang w:val="en-US" w:eastAsia="nl-NL"/>
        </w:rPr>
      </w:pPr>
      <w:r w:rsidRPr="004B2DA6">
        <w:rPr>
          <w:rFonts w:eastAsia="Batang"/>
          <w:lang w:val="en-US" w:eastAsia="nl-NL"/>
        </w:rPr>
        <w:t xml:space="preserve">Principles of </w:t>
      </w:r>
      <w:r w:rsidRPr="004B2DA6">
        <w:rPr>
          <w:rFonts w:eastAsia="Batang" w:cs="Auto1-BlackItalic"/>
          <w:i/>
          <w:iCs/>
          <w:lang w:val="en-US" w:eastAsia="nl-NL"/>
        </w:rPr>
        <w:t>“</w:t>
      </w:r>
      <w:proofErr w:type="spellStart"/>
      <w:r w:rsidRPr="004B2DA6">
        <w:rPr>
          <w:rFonts w:eastAsia="Batang" w:cs="Auto1-BlackItalic"/>
          <w:i/>
          <w:iCs/>
          <w:lang w:val="en-US" w:eastAsia="nl-NL"/>
        </w:rPr>
        <w:t>Prägnanz</w:t>
      </w:r>
      <w:proofErr w:type="spellEnd"/>
      <w:r w:rsidRPr="004B2DA6">
        <w:rPr>
          <w:rFonts w:eastAsia="Batang" w:cs="Auto1-BlackItalic"/>
          <w:i/>
          <w:iCs/>
          <w:lang w:val="en-US" w:eastAsia="nl-NL"/>
        </w:rPr>
        <w:t>”</w:t>
      </w:r>
      <w:r w:rsidRPr="004B2DA6">
        <w:rPr>
          <w:rFonts w:eastAsia="Batang"/>
          <w:lang w:val="en-US" w:eastAsia="nl-NL"/>
        </w:rPr>
        <w:t>:</w:t>
      </w:r>
    </w:p>
    <w:p w:rsidR="004B2DA6" w:rsidRDefault="004B2DA6" w:rsidP="004B2DA6">
      <w:pPr>
        <w:rPr>
          <w:rFonts w:eastAsia="Batang"/>
          <w:lang w:val="en-US" w:eastAsia="nl-NL"/>
        </w:rPr>
      </w:pPr>
    </w:p>
    <w:p w:rsidR="004B2DA6" w:rsidRDefault="004B2DA6" w:rsidP="004B2DA6">
      <w:pPr>
        <w:rPr>
          <w:rFonts w:eastAsia="Batang"/>
          <w:lang w:val="en-US" w:eastAsia="nl-NL"/>
        </w:rPr>
      </w:pPr>
      <w:r>
        <w:rPr>
          <w:rFonts w:eastAsia="Batang"/>
          <w:lang w:val="en-US" w:eastAsia="nl-NL"/>
        </w:rPr>
        <w:t>These contain the following conclusions:</w:t>
      </w:r>
    </w:p>
    <w:p w:rsidR="004B2DA6" w:rsidRPr="004B2DA6" w:rsidRDefault="004B2DA6" w:rsidP="004B2DA6">
      <w:pPr>
        <w:rPr>
          <w:rFonts w:eastAsia="Batang"/>
          <w:lang w:val="en-US" w:eastAsia="nl-NL"/>
        </w:rPr>
      </w:pPr>
    </w:p>
    <w:p w:rsidR="00276A41" w:rsidRPr="00276A41" w:rsidRDefault="00276A41" w:rsidP="00B70C21">
      <w:pPr>
        <w:rPr>
          <w:rFonts w:eastAsia="Batang"/>
          <w:lang w:val="en-US" w:eastAsia="nl-NL"/>
        </w:rPr>
      </w:pPr>
    </w:p>
    <w:p w:rsidR="004F30E4" w:rsidRPr="004B2DA6" w:rsidRDefault="004F30E4" w:rsidP="004B2DA6">
      <w:pPr>
        <w:pStyle w:val="Lijstalinea"/>
        <w:numPr>
          <w:ilvl w:val="0"/>
          <w:numId w:val="26"/>
        </w:numPr>
        <w:rPr>
          <w:rFonts w:eastAsia="Batang"/>
          <w:lang w:val="en-US" w:eastAsia="nl-NL"/>
        </w:rPr>
      </w:pPr>
      <w:r w:rsidRPr="004B2DA6">
        <w:rPr>
          <w:rFonts w:eastAsia="Batang"/>
          <w:lang w:val="en-US" w:eastAsia="nl-NL"/>
        </w:rPr>
        <w:t>Proximity</w:t>
      </w:r>
    </w:p>
    <w:p w:rsidR="004F30E4" w:rsidRPr="004B2DA6" w:rsidRDefault="004F30E4" w:rsidP="004B2DA6">
      <w:pPr>
        <w:pStyle w:val="Lijstalinea"/>
        <w:numPr>
          <w:ilvl w:val="0"/>
          <w:numId w:val="26"/>
        </w:numPr>
        <w:rPr>
          <w:rFonts w:eastAsia="Batang"/>
          <w:lang w:val="en-US" w:eastAsia="nl-NL"/>
        </w:rPr>
      </w:pPr>
      <w:r w:rsidRPr="004B2DA6">
        <w:rPr>
          <w:rFonts w:eastAsia="Batang"/>
          <w:lang w:val="en-US" w:eastAsia="nl-NL"/>
        </w:rPr>
        <w:t>Similarity</w:t>
      </w:r>
    </w:p>
    <w:p w:rsidR="004F30E4" w:rsidRPr="004B2DA6" w:rsidRDefault="004F30E4" w:rsidP="004B2DA6">
      <w:pPr>
        <w:pStyle w:val="Lijstalinea"/>
        <w:numPr>
          <w:ilvl w:val="0"/>
          <w:numId w:val="26"/>
        </w:numPr>
        <w:rPr>
          <w:rFonts w:eastAsia="Batang"/>
          <w:lang w:val="en-US" w:eastAsia="nl-NL"/>
        </w:rPr>
      </w:pPr>
      <w:r w:rsidRPr="004B2DA6">
        <w:rPr>
          <w:rFonts w:eastAsia="Batang"/>
          <w:lang w:val="en-US" w:eastAsia="nl-NL"/>
        </w:rPr>
        <w:t>Closure</w:t>
      </w:r>
    </w:p>
    <w:p w:rsidR="004F30E4" w:rsidRPr="004B2DA6" w:rsidRDefault="004F30E4" w:rsidP="004B2DA6">
      <w:pPr>
        <w:pStyle w:val="Lijstalinea"/>
        <w:numPr>
          <w:ilvl w:val="0"/>
          <w:numId w:val="26"/>
        </w:numPr>
        <w:rPr>
          <w:rFonts w:eastAsia="Batang"/>
          <w:lang w:val="en-US" w:eastAsia="nl-NL"/>
        </w:rPr>
      </w:pPr>
      <w:r w:rsidRPr="004B2DA6">
        <w:rPr>
          <w:rFonts w:eastAsia="Batang"/>
          <w:lang w:val="en-US" w:eastAsia="nl-NL"/>
        </w:rPr>
        <w:t>Enclosure</w:t>
      </w:r>
    </w:p>
    <w:p w:rsidR="004F30E4" w:rsidRPr="004B2DA6" w:rsidRDefault="004F30E4" w:rsidP="004B2DA6">
      <w:pPr>
        <w:pStyle w:val="Lijstalinea"/>
        <w:numPr>
          <w:ilvl w:val="0"/>
          <w:numId w:val="26"/>
        </w:numPr>
        <w:rPr>
          <w:rFonts w:eastAsia="Batang"/>
          <w:lang w:val="en-US" w:eastAsia="nl-NL"/>
        </w:rPr>
      </w:pPr>
      <w:r w:rsidRPr="004B2DA6">
        <w:rPr>
          <w:rFonts w:eastAsia="Batang"/>
          <w:lang w:val="en-US" w:eastAsia="nl-NL"/>
        </w:rPr>
        <w:t>Continuity</w:t>
      </w:r>
    </w:p>
    <w:p w:rsidR="004F30E4" w:rsidRPr="004B2DA6" w:rsidRDefault="004F30E4" w:rsidP="004B2DA6">
      <w:pPr>
        <w:pStyle w:val="Lijstalinea"/>
        <w:numPr>
          <w:ilvl w:val="0"/>
          <w:numId w:val="26"/>
        </w:numPr>
        <w:rPr>
          <w:rFonts w:eastAsia="Batang"/>
          <w:lang w:val="en-US"/>
        </w:rPr>
      </w:pPr>
      <w:r w:rsidRPr="004B2DA6">
        <w:rPr>
          <w:rFonts w:eastAsia="Batang"/>
          <w:lang w:val="en-US" w:eastAsia="nl-NL"/>
        </w:rPr>
        <w:t>Connection</w:t>
      </w:r>
    </w:p>
    <w:p w:rsidR="004F30E4" w:rsidRPr="00276A41" w:rsidRDefault="004F30E4" w:rsidP="00B70C21">
      <w:pPr>
        <w:rPr>
          <w:rFonts w:ascii="Batang" w:eastAsia="Batang" w:hAnsi="Batang"/>
          <w:sz w:val="32"/>
          <w:szCs w:val="32"/>
          <w:lang w:val="en-US"/>
        </w:rPr>
      </w:pPr>
    </w:p>
    <w:p w:rsidR="004F30E4" w:rsidRDefault="004F30E4" w:rsidP="00B70C21">
      <w:pPr>
        <w:rPr>
          <w:rFonts w:ascii="Batang" w:eastAsia="Batang" w:hAnsi="Batang"/>
          <w:sz w:val="32"/>
          <w:szCs w:val="32"/>
          <w:lang w:val="en-US"/>
        </w:rPr>
      </w:pPr>
    </w:p>
    <w:p w:rsidR="00740E87" w:rsidRDefault="00740E87" w:rsidP="00B70C21">
      <w:pPr>
        <w:rPr>
          <w:rFonts w:ascii="Batang" w:eastAsia="Batang" w:hAnsi="Batang"/>
          <w:sz w:val="32"/>
          <w:szCs w:val="32"/>
          <w:lang w:val="en-US"/>
        </w:rPr>
      </w:pPr>
    </w:p>
    <w:p w:rsidR="00740E87" w:rsidRPr="00276A41" w:rsidRDefault="00740E87" w:rsidP="00B70C21">
      <w:pPr>
        <w:rPr>
          <w:rFonts w:ascii="Batang" w:eastAsia="Batang" w:hAnsi="Batang"/>
          <w:sz w:val="32"/>
          <w:szCs w:val="32"/>
          <w:lang w:val="en-US"/>
        </w:rPr>
      </w:pPr>
    </w:p>
    <w:p w:rsidR="004F30E4" w:rsidRPr="00276A41" w:rsidRDefault="004F30E4" w:rsidP="00740E87">
      <w:pPr>
        <w:pStyle w:val="Kop3"/>
        <w:rPr>
          <w:rFonts w:eastAsia="Batang"/>
          <w:lang w:val="en-US" w:eastAsia="nl-NL"/>
        </w:rPr>
      </w:pPr>
      <w:bookmarkStart w:id="201" w:name="_Toc357087416"/>
      <w:r w:rsidRPr="00276A41">
        <w:rPr>
          <w:rFonts w:eastAsia="Batang"/>
          <w:lang w:val="en-US" w:eastAsia="nl-NL"/>
        </w:rPr>
        <w:lastRenderedPageBreak/>
        <w:t>Principle of Proximity</w:t>
      </w:r>
      <w:bookmarkEnd w:id="201"/>
    </w:p>
    <w:p w:rsidR="004F30E4" w:rsidRDefault="004F30E4" w:rsidP="00740E87">
      <w:pPr>
        <w:rPr>
          <w:rFonts w:eastAsia="Batang"/>
          <w:lang w:val="en-US" w:eastAsia="nl-NL"/>
        </w:rPr>
      </w:pPr>
      <w:r w:rsidRPr="00276A41">
        <w:rPr>
          <w:rFonts w:eastAsia="Batang"/>
          <w:lang w:val="en-US" w:eastAsia="nl-NL"/>
        </w:rPr>
        <w:t>Objects close to each other belong to the same group</w:t>
      </w:r>
    </w:p>
    <w:p w:rsidR="00740E87" w:rsidRPr="00276A41" w:rsidRDefault="00740E87" w:rsidP="00740E87">
      <w:pPr>
        <w:rPr>
          <w:rFonts w:eastAsia="Batang"/>
          <w:lang w:val="en-US" w:eastAsia="nl-NL"/>
        </w:rPr>
      </w:pPr>
    </w:p>
    <w:p w:rsidR="004F30E4" w:rsidRDefault="004F30E4" w:rsidP="00B70C21">
      <w:pPr>
        <w:rPr>
          <w:lang w:val="en-US"/>
        </w:rPr>
      </w:pPr>
      <w:r>
        <w:rPr>
          <w:noProof/>
          <w:lang w:val="nl-NL" w:eastAsia="nl-NL"/>
        </w:rPr>
        <w:drawing>
          <wp:inline distT="0" distB="0" distL="0" distR="0" wp14:anchorId="24B723C8" wp14:editId="20E46515">
            <wp:extent cx="3031200" cy="2880000"/>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31200" cy="2880000"/>
                    </a:xfrm>
                    <a:prstGeom prst="rect">
                      <a:avLst/>
                    </a:prstGeom>
                  </pic:spPr>
                </pic:pic>
              </a:graphicData>
            </a:graphic>
          </wp:inline>
        </w:drawing>
      </w:r>
    </w:p>
    <w:p w:rsidR="00740E87" w:rsidRDefault="00740E87" w:rsidP="00740E87">
      <w:pPr>
        <w:pStyle w:val="Onderschrift"/>
      </w:pPr>
      <w:bookmarkStart w:id="202" w:name="_Toc357087511"/>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12</w:t>
      </w:r>
      <w:r w:rsidR="00C77BD5">
        <w:fldChar w:fldCharType="end"/>
      </w:r>
      <w:r>
        <w:t>: Proximity</w:t>
      </w:r>
      <w:bookmarkEnd w:id="202"/>
    </w:p>
    <w:p w:rsidR="00740E87" w:rsidRDefault="00740E87" w:rsidP="00740E87"/>
    <w:p w:rsidR="004F30E4" w:rsidRDefault="004F30E4" w:rsidP="00B70C21">
      <w:pPr>
        <w:rPr>
          <w:lang w:val="en-US"/>
        </w:rPr>
      </w:pPr>
    </w:p>
    <w:p w:rsidR="004F30E4" w:rsidRPr="00FC2936" w:rsidRDefault="004F30E4" w:rsidP="00740E87">
      <w:pPr>
        <w:pStyle w:val="Kop3"/>
        <w:rPr>
          <w:rFonts w:eastAsia="Batang"/>
          <w:lang w:val="en-US" w:eastAsia="nl-NL"/>
        </w:rPr>
      </w:pPr>
      <w:bookmarkStart w:id="203" w:name="_Toc357087417"/>
      <w:r w:rsidRPr="00FC2936">
        <w:rPr>
          <w:rFonts w:eastAsia="Batang"/>
          <w:lang w:val="en-US" w:eastAsia="nl-NL"/>
        </w:rPr>
        <w:t>Principle of Similarity</w:t>
      </w:r>
      <w:bookmarkEnd w:id="203"/>
    </w:p>
    <w:p w:rsidR="004F30E4" w:rsidRDefault="004F30E4" w:rsidP="00740E87">
      <w:pPr>
        <w:rPr>
          <w:rFonts w:eastAsia="Batang"/>
          <w:lang w:val="en-US" w:eastAsia="nl-NL"/>
        </w:rPr>
      </w:pPr>
      <w:r w:rsidRPr="00276A41">
        <w:rPr>
          <w:rFonts w:eastAsia="Batang"/>
          <w:lang w:val="en-US" w:eastAsia="nl-NL"/>
        </w:rPr>
        <w:t>Objects that resemble each other belong to the same group</w:t>
      </w:r>
    </w:p>
    <w:p w:rsidR="00740E87" w:rsidRPr="00276A41" w:rsidRDefault="00740E87" w:rsidP="00740E87">
      <w:pPr>
        <w:rPr>
          <w:rFonts w:eastAsia="Batang"/>
          <w:lang w:val="en-US" w:eastAsia="nl-NL"/>
        </w:rPr>
      </w:pPr>
    </w:p>
    <w:p w:rsidR="004F30E4" w:rsidRDefault="004F30E4" w:rsidP="00B70C21">
      <w:pPr>
        <w:rPr>
          <w:lang w:val="en-US"/>
        </w:rPr>
      </w:pPr>
      <w:r>
        <w:rPr>
          <w:noProof/>
          <w:lang w:val="nl-NL" w:eastAsia="nl-NL"/>
        </w:rPr>
        <w:drawing>
          <wp:inline distT="0" distB="0" distL="0" distR="0" wp14:anchorId="25DC70CB" wp14:editId="14DFF0DE">
            <wp:extent cx="2930400" cy="2880000"/>
            <wp:effectExtent l="0" t="0" r="381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930400" cy="2880000"/>
                    </a:xfrm>
                    <a:prstGeom prst="rect">
                      <a:avLst/>
                    </a:prstGeom>
                  </pic:spPr>
                </pic:pic>
              </a:graphicData>
            </a:graphic>
          </wp:inline>
        </w:drawing>
      </w:r>
    </w:p>
    <w:p w:rsidR="00740E87" w:rsidRDefault="00740E87" w:rsidP="00740E87">
      <w:pPr>
        <w:pStyle w:val="Onderschrift"/>
      </w:pPr>
      <w:bookmarkStart w:id="204" w:name="_Toc357087512"/>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13</w:t>
      </w:r>
      <w:r w:rsidR="00C77BD5">
        <w:fldChar w:fldCharType="end"/>
      </w:r>
      <w:r>
        <w:t>: Similarity</w:t>
      </w:r>
      <w:bookmarkEnd w:id="204"/>
    </w:p>
    <w:p w:rsidR="00740E87" w:rsidRDefault="00740E87" w:rsidP="00740E87"/>
    <w:p w:rsidR="004F30E4" w:rsidRDefault="004F30E4" w:rsidP="00B70C21">
      <w:pPr>
        <w:rPr>
          <w:lang w:val="en-US"/>
        </w:rPr>
      </w:pPr>
    </w:p>
    <w:p w:rsidR="00740E87" w:rsidRDefault="00740E87" w:rsidP="00B70C21">
      <w:pPr>
        <w:rPr>
          <w:lang w:val="en-US"/>
        </w:rPr>
      </w:pPr>
    </w:p>
    <w:p w:rsidR="00740E87" w:rsidRDefault="00740E87" w:rsidP="00B70C21">
      <w:pPr>
        <w:rPr>
          <w:lang w:val="en-US"/>
        </w:rPr>
      </w:pPr>
    </w:p>
    <w:p w:rsidR="004F30E4" w:rsidRPr="00FC2936" w:rsidRDefault="004F30E4" w:rsidP="00740E87">
      <w:pPr>
        <w:pStyle w:val="Kop3"/>
        <w:rPr>
          <w:rFonts w:eastAsia="Batang"/>
          <w:lang w:val="en-US" w:eastAsia="nl-NL"/>
        </w:rPr>
      </w:pPr>
      <w:bookmarkStart w:id="205" w:name="_Toc357087418"/>
      <w:r w:rsidRPr="00FC2936">
        <w:rPr>
          <w:rFonts w:eastAsia="Batang"/>
          <w:lang w:val="en-US" w:eastAsia="nl-NL"/>
        </w:rPr>
        <w:t>Principle of Enclosure</w:t>
      </w:r>
      <w:bookmarkEnd w:id="205"/>
    </w:p>
    <w:p w:rsidR="004F30E4" w:rsidRDefault="004F30E4" w:rsidP="00740E87">
      <w:pPr>
        <w:rPr>
          <w:rFonts w:eastAsia="Batang"/>
          <w:lang w:val="en-US" w:eastAsia="nl-NL"/>
        </w:rPr>
      </w:pPr>
      <w:r w:rsidRPr="00276A41">
        <w:rPr>
          <w:rFonts w:eastAsia="Batang"/>
          <w:lang w:val="en-US" w:eastAsia="nl-NL"/>
        </w:rPr>
        <w:t>Objects moving in the same direction at the same rate are grouped</w:t>
      </w:r>
    </w:p>
    <w:p w:rsidR="00740E87" w:rsidRPr="00276A41" w:rsidRDefault="00740E87" w:rsidP="00740E87">
      <w:pPr>
        <w:rPr>
          <w:rFonts w:eastAsia="Batang"/>
          <w:lang w:val="en-US" w:eastAsia="nl-NL"/>
        </w:rPr>
      </w:pPr>
    </w:p>
    <w:p w:rsidR="004F30E4" w:rsidRDefault="004F30E4" w:rsidP="00B70C21">
      <w:pPr>
        <w:rPr>
          <w:lang w:val="en-US"/>
        </w:rPr>
      </w:pPr>
      <w:r>
        <w:rPr>
          <w:noProof/>
          <w:lang w:val="nl-NL" w:eastAsia="nl-NL"/>
        </w:rPr>
        <w:drawing>
          <wp:inline distT="0" distB="0" distL="0" distR="0" wp14:anchorId="070C14DF" wp14:editId="75896FAC">
            <wp:extent cx="3164400" cy="2880000"/>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164400" cy="2880000"/>
                    </a:xfrm>
                    <a:prstGeom prst="rect">
                      <a:avLst/>
                    </a:prstGeom>
                  </pic:spPr>
                </pic:pic>
              </a:graphicData>
            </a:graphic>
          </wp:inline>
        </w:drawing>
      </w:r>
    </w:p>
    <w:p w:rsidR="00740E87" w:rsidRDefault="00740E87" w:rsidP="00740E87">
      <w:pPr>
        <w:pStyle w:val="Onderschrift"/>
      </w:pPr>
      <w:bookmarkStart w:id="206" w:name="_Toc357087513"/>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14</w:t>
      </w:r>
      <w:r w:rsidR="00C77BD5">
        <w:fldChar w:fldCharType="end"/>
      </w:r>
      <w:r>
        <w:t>: Enclosure</w:t>
      </w:r>
      <w:bookmarkEnd w:id="206"/>
    </w:p>
    <w:p w:rsidR="00740E87" w:rsidRDefault="00740E87" w:rsidP="00740E87"/>
    <w:p w:rsidR="004F30E4" w:rsidRPr="00FC2936" w:rsidRDefault="004F30E4" w:rsidP="00740E87">
      <w:pPr>
        <w:pStyle w:val="Kop3"/>
        <w:rPr>
          <w:rFonts w:eastAsia="Batang"/>
          <w:lang w:val="en-US" w:eastAsia="nl-NL"/>
        </w:rPr>
      </w:pPr>
      <w:bookmarkStart w:id="207" w:name="_Toc357087419"/>
      <w:r w:rsidRPr="00FC2936">
        <w:rPr>
          <w:rFonts w:eastAsia="Batang"/>
          <w:lang w:val="en-US" w:eastAsia="nl-NL"/>
        </w:rPr>
        <w:t>Principle of Closure</w:t>
      </w:r>
      <w:bookmarkEnd w:id="207"/>
    </w:p>
    <w:p w:rsidR="00740E87" w:rsidRPr="00740E87" w:rsidRDefault="004F30E4" w:rsidP="00B70C21">
      <w:pPr>
        <w:rPr>
          <w:rFonts w:eastAsia="Batang"/>
          <w:lang w:val="en-US" w:eastAsia="nl-NL"/>
        </w:rPr>
      </w:pPr>
      <w:r w:rsidRPr="00276A41">
        <w:rPr>
          <w:rFonts w:eastAsia="Batang"/>
          <w:lang w:val="en-US" w:eastAsia="nl-NL"/>
        </w:rPr>
        <w:t>Objects are completed by the brain even if drawn incomplete</w:t>
      </w:r>
    </w:p>
    <w:p w:rsidR="004F30E4" w:rsidRPr="004F30E4" w:rsidRDefault="004F30E4" w:rsidP="00B70C21">
      <w:pPr>
        <w:rPr>
          <w:lang w:val="en-US"/>
        </w:rPr>
      </w:pPr>
    </w:p>
    <w:p w:rsidR="004F30E4" w:rsidRDefault="004F30E4" w:rsidP="00B70C21">
      <w:pPr>
        <w:rPr>
          <w:lang w:val="en-US"/>
        </w:rPr>
      </w:pPr>
      <w:r>
        <w:rPr>
          <w:noProof/>
          <w:lang w:val="nl-NL" w:eastAsia="nl-NL"/>
        </w:rPr>
        <w:drawing>
          <wp:inline distT="0" distB="0" distL="0" distR="0" wp14:anchorId="64DE2974" wp14:editId="39E93762">
            <wp:extent cx="2988000" cy="2880000"/>
            <wp:effectExtent l="0" t="0" r="3175"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988000" cy="2880000"/>
                    </a:xfrm>
                    <a:prstGeom prst="rect">
                      <a:avLst/>
                    </a:prstGeom>
                  </pic:spPr>
                </pic:pic>
              </a:graphicData>
            </a:graphic>
          </wp:inline>
        </w:drawing>
      </w:r>
    </w:p>
    <w:p w:rsidR="00740E87" w:rsidRDefault="00740E87" w:rsidP="00740E87">
      <w:pPr>
        <w:pStyle w:val="Onderschrift"/>
      </w:pPr>
      <w:bookmarkStart w:id="208" w:name="_Toc357087514"/>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15</w:t>
      </w:r>
      <w:r w:rsidR="00C77BD5">
        <w:fldChar w:fldCharType="end"/>
      </w:r>
      <w:r>
        <w:t>: Closure</w:t>
      </w:r>
      <w:bookmarkEnd w:id="208"/>
    </w:p>
    <w:p w:rsidR="00740E87" w:rsidRDefault="00740E87" w:rsidP="00740E87"/>
    <w:p w:rsidR="004F30E4" w:rsidRDefault="004F30E4" w:rsidP="00B70C21">
      <w:pPr>
        <w:rPr>
          <w:lang w:val="en-US"/>
        </w:rPr>
      </w:pPr>
    </w:p>
    <w:p w:rsidR="00740E87" w:rsidRDefault="00740E87" w:rsidP="00B70C21">
      <w:pPr>
        <w:rPr>
          <w:lang w:val="en-US"/>
        </w:rPr>
      </w:pPr>
    </w:p>
    <w:p w:rsidR="004F30E4" w:rsidRPr="00276A41" w:rsidRDefault="004F30E4" w:rsidP="00740E87">
      <w:pPr>
        <w:pStyle w:val="Kop3"/>
        <w:rPr>
          <w:rFonts w:eastAsia="Batang"/>
          <w:lang w:val="en-US"/>
        </w:rPr>
      </w:pPr>
      <w:bookmarkStart w:id="209" w:name="_Toc357087420"/>
      <w:r w:rsidRPr="00276A41">
        <w:rPr>
          <w:rFonts w:eastAsia="Batang"/>
          <w:lang w:val="en-US"/>
        </w:rPr>
        <w:t>Principle of Continuity</w:t>
      </w:r>
      <w:bookmarkEnd w:id="209"/>
    </w:p>
    <w:p w:rsidR="004F30E4" w:rsidRPr="00276A41" w:rsidRDefault="004F30E4" w:rsidP="00740E87">
      <w:pPr>
        <w:rPr>
          <w:rFonts w:eastAsia="Batang"/>
          <w:lang w:val="en-US"/>
        </w:rPr>
      </w:pPr>
      <w:r w:rsidRPr="00276A41">
        <w:rPr>
          <w:rFonts w:eastAsia="Batang"/>
          <w:lang w:val="en-US"/>
        </w:rPr>
        <w:t>Intersecting objects are still perceived as separate objects</w:t>
      </w:r>
    </w:p>
    <w:p w:rsidR="004F30E4" w:rsidRDefault="004F30E4" w:rsidP="00B70C21">
      <w:pPr>
        <w:rPr>
          <w:lang w:val="en-US"/>
        </w:rPr>
      </w:pPr>
    </w:p>
    <w:p w:rsidR="004F30E4" w:rsidRDefault="004F30E4" w:rsidP="00B70C21">
      <w:pPr>
        <w:rPr>
          <w:lang w:val="en-US"/>
        </w:rPr>
      </w:pPr>
      <w:r>
        <w:rPr>
          <w:noProof/>
          <w:lang w:val="nl-NL" w:eastAsia="nl-NL"/>
        </w:rPr>
        <w:drawing>
          <wp:inline distT="0" distB="0" distL="0" distR="0" wp14:anchorId="329107A0" wp14:editId="00DE427F">
            <wp:extent cx="3175200" cy="2880000"/>
            <wp:effectExtent l="0" t="0" r="635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75200" cy="2880000"/>
                    </a:xfrm>
                    <a:prstGeom prst="rect">
                      <a:avLst/>
                    </a:prstGeom>
                  </pic:spPr>
                </pic:pic>
              </a:graphicData>
            </a:graphic>
          </wp:inline>
        </w:drawing>
      </w:r>
    </w:p>
    <w:p w:rsidR="00740E87" w:rsidRDefault="00740E87" w:rsidP="00740E87">
      <w:pPr>
        <w:pStyle w:val="Onderschrift"/>
      </w:pPr>
      <w:bookmarkStart w:id="210" w:name="_Toc357087515"/>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16</w:t>
      </w:r>
      <w:r w:rsidR="00C77BD5">
        <w:fldChar w:fldCharType="end"/>
      </w:r>
      <w:r>
        <w:t>: Continuity</w:t>
      </w:r>
      <w:bookmarkEnd w:id="210"/>
    </w:p>
    <w:p w:rsidR="004F30E4" w:rsidRPr="00FC2936" w:rsidRDefault="004F30E4" w:rsidP="00740E87">
      <w:pPr>
        <w:pStyle w:val="Kop3"/>
        <w:rPr>
          <w:rFonts w:eastAsia="Batang"/>
          <w:lang w:val="en-US" w:eastAsia="nl-NL"/>
        </w:rPr>
      </w:pPr>
      <w:bookmarkStart w:id="211" w:name="_Toc357087421"/>
      <w:r w:rsidRPr="00FC2936">
        <w:rPr>
          <w:rFonts w:eastAsia="Batang"/>
          <w:lang w:val="en-US" w:eastAsia="nl-NL"/>
        </w:rPr>
        <w:t>Principle of Connection</w:t>
      </w:r>
      <w:bookmarkEnd w:id="211"/>
    </w:p>
    <w:p w:rsidR="004F30E4" w:rsidRDefault="004F30E4" w:rsidP="00B70C21">
      <w:pPr>
        <w:rPr>
          <w:rFonts w:eastAsia="Batang"/>
          <w:lang w:val="en-US" w:eastAsia="nl-NL"/>
        </w:rPr>
      </w:pPr>
      <w:r w:rsidRPr="00276A41">
        <w:rPr>
          <w:rFonts w:eastAsia="Batang"/>
          <w:lang w:val="en-US" w:eastAsia="nl-NL"/>
        </w:rPr>
        <w:t>Objects with some form of link are part of the same group</w:t>
      </w:r>
    </w:p>
    <w:p w:rsidR="00740E87" w:rsidRPr="00740E87" w:rsidRDefault="00740E87" w:rsidP="00B70C21">
      <w:pPr>
        <w:rPr>
          <w:rFonts w:eastAsia="Batang"/>
          <w:lang w:val="en-US" w:eastAsia="nl-NL"/>
        </w:rPr>
      </w:pPr>
    </w:p>
    <w:p w:rsidR="004F30E4" w:rsidRDefault="004F30E4" w:rsidP="00B70C21">
      <w:pPr>
        <w:rPr>
          <w:lang w:val="en-US"/>
        </w:rPr>
      </w:pPr>
      <w:r>
        <w:rPr>
          <w:noProof/>
          <w:lang w:val="nl-NL" w:eastAsia="nl-NL"/>
        </w:rPr>
        <w:drawing>
          <wp:inline distT="0" distB="0" distL="0" distR="0" wp14:anchorId="20DB1938" wp14:editId="1063312B">
            <wp:extent cx="2930400" cy="2880000"/>
            <wp:effectExtent l="0" t="0" r="381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30400" cy="2880000"/>
                    </a:xfrm>
                    <a:prstGeom prst="rect">
                      <a:avLst/>
                    </a:prstGeom>
                  </pic:spPr>
                </pic:pic>
              </a:graphicData>
            </a:graphic>
          </wp:inline>
        </w:drawing>
      </w:r>
    </w:p>
    <w:p w:rsidR="00740E87" w:rsidRDefault="00740E87" w:rsidP="00740E87">
      <w:pPr>
        <w:pStyle w:val="Onderschrift"/>
      </w:pPr>
      <w:bookmarkStart w:id="212" w:name="_Toc357087516"/>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17</w:t>
      </w:r>
      <w:r w:rsidR="00C77BD5">
        <w:fldChar w:fldCharType="end"/>
      </w:r>
      <w:r>
        <w:t>: Connection</w:t>
      </w:r>
      <w:bookmarkEnd w:id="212"/>
    </w:p>
    <w:p w:rsidR="00740E87" w:rsidRDefault="00740E87" w:rsidP="00740E87"/>
    <w:p w:rsidR="004F30E4" w:rsidRDefault="004F30E4" w:rsidP="00B70C21">
      <w:pPr>
        <w:rPr>
          <w:lang w:val="en-US"/>
        </w:rPr>
      </w:pPr>
    </w:p>
    <w:p w:rsidR="00740E87" w:rsidRDefault="00740E87" w:rsidP="00B70C21">
      <w:pPr>
        <w:rPr>
          <w:lang w:val="en-US"/>
        </w:rPr>
      </w:pPr>
    </w:p>
    <w:p w:rsidR="00740E87" w:rsidRDefault="00740E87" w:rsidP="00B70C21">
      <w:pPr>
        <w:rPr>
          <w:lang w:val="en-US"/>
        </w:rPr>
      </w:pPr>
    </w:p>
    <w:p w:rsidR="00740E87" w:rsidRDefault="00740E87" w:rsidP="00B70C21">
      <w:pPr>
        <w:rPr>
          <w:lang w:val="en-US"/>
        </w:rPr>
      </w:pPr>
    </w:p>
    <w:p w:rsidR="00740E87" w:rsidRDefault="00740E87" w:rsidP="00B70C21">
      <w:pPr>
        <w:rPr>
          <w:lang w:val="en-US"/>
        </w:rPr>
      </w:pPr>
    </w:p>
    <w:p w:rsidR="004F30E4" w:rsidRPr="00FC2936" w:rsidRDefault="004F30E4" w:rsidP="00740E87">
      <w:pPr>
        <w:pStyle w:val="Kop2"/>
        <w:rPr>
          <w:rFonts w:eastAsia="Batang"/>
          <w:lang w:val="en-US" w:eastAsia="nl-NL"/>
        </w:rPr>
      </w:pPr>
      <w:bookmarkStart w:id="213" w:name="_Toc357087422"/>
      <w:r w:rsidRPr="00FC2936">
        <w:rPr>
          <w:rFonts w:eastAsia="Batang"/>
          <w:lang w:val="en-US" w:eastAsia="nl-NL"/>
        </w:rPr>
        <w:t>Typography</w:t>
      </w:r>
      <w:bookmarkEnd w:id="213"/>
    </w:p>
    <w:p w:rsidR="004F30E4" w:rsidRPr="00276A41" w:rsidRDefault="004F30E4" w:rsidP="00740E87">
      <w:pPr>
        <w:rPr>
          <w:rFonts w:eastAsia="Batang"/>
          <w:lang w:val="en-US" w:eastAsia="nl-NL"/>
        </w:rPr>
      </w:pPr>
      <w:r w:rsidRPr="00276A41">
        <w:rPr>
          <w:rFonts w:eastAsia="Batang"/>
          <w:lang w:val="en-US" w:eastAsia="nl-NL"/>
        </w:rPr>
        <w:t>The art or procedure of arranging type</w:t>
      </w:r>
      <w:r w:rsidR="00B97F25">
        <w:rPr>
          <w:rFonts w:eastAsia="Batang"/>
          <w:lang w:val="en-US" w:eastAsia="nl-NL"/>
        </w:rPr>
        <w:t xml:space="preserve"> is another tool that helps you to make good and clean mimics. There are a dozen of studies on that too. Here an excerpt from do’s and don’ts.</w:t>
      </w:r>
    </w:p>
    <w:p w:rsidR="00740E87" w:rsidRDefault="00740E87" w:rsidP="00B70C21">
      <w:pPr>
        <w:rPr>
          <w:lang w:val="en-US" w:eastAsia="nl-NL"/>
        </w:rPr>
      </w:pPr>
    </w:p>
    <w:p w:rsidR="00740E87" w:rsidRDefault="00740E87" w:rsidP="00B97F25">
      <w:pPr>
        <w:rPr>
          <w:lang w:val="en-US" w:eastAsia="nl-NL"/>
        </w:rPr>
      </w:pPr>
    </w:p>
    <w:p w:rsidR="004F30E4" w:rsidRPr="00B97F25" w:rsidRDefault="004F30E4" w:rsidP="00B97F25">
      <w:pPr>
        <w:pStyle w:val="Lijstalinea"/>
        <w:numPr>
          <w:ilvl w:val="0"/>
          <w:numId w:val="27"/>
        </w:numPr>
        <w:rPr>
          <w:lang w:val="en-US" w:eastAsia="nl-NL"/>
        </w:rPr>
      </w:pPr>
      <w:r w:rsidRPr="00B97F25">
        <w:rPr>
          <w:rFonts w:ascii="Auto3-Black" w:hAnsi="Auto3-Black" w:cs="Auto3-Black"/>
          <w:lang w:val="en-US" w:eastAsia="nl-NL"/>
        </w:rPr>
        <w:t xml:space="preserve">ALL-CAPS -&gt; </w:t>
      </w:r>
      <w:r w:rsidRPr="00B97F25">
        <w:rPr>
          <w:lang w:val="en-US" w:eastAsia="nl-NL"/>
        </w:rPr>
        <w:t>ONLY FOR ACRONYMS</w:t>
      </w:r>
    </w:p>
    <w:p w:rsidR="004F30E4" w:rsidRPr="00B97F25" w:rsidRDefault="004F30E4" w:rsidP="00B97F25">
      <w:pPr>
        <w:pStyle w:val="Lijstalinea"/>
        <w:numPr>
          <w:ilvl w:val="0"/>
          <w:numId w:val="28"/>
        </w:numPr>
        <w:rPr>
          <w:lang w:val="en-US" w:eastAsia="nl-NL"/>
        </w:rPr>
      </w:pPr>
      <w:r w:rsidRPr="00B97F25">
        <w:rPr>
          <w:lang w:val="en-US" w:eastAsia="nl-NL"/>
        </w:rPr>
        <w:t>Implies shouting;</w:t>
      </w:r>
    </w:p>
    <w:p w:rsidR="004F30E4" w:rsidRPr="00B97F25" w:rsidRDefault="004F30E4" w:rsidP="00B97F25">
      <w:pPr>
        <w:pStyle w:val="Lijstalinea"/>
        <w:numPr>
          <w:ilvl w:val="0"/>
          <w:numId w:val="28"/>
        </w:numPr>
        <w:rPr>
          <w:lang w:val="en-US" w:eastAsia="nl-NL"/>
        </w:rPr>
      </w:pPr>
      <w:r w:rsidRPr="00B97F25">
        <w:rPr>
          <w:lang w:val="en-US" w:eastAsia="nl-NL"/>
        </w:rPr>
        <w:t>Hard and tiresome to read in longer texts</w:t>
      </w:r>
    </w:p>
    <w:p w:rsidR="00276A41" w:rsidRPr="004F30E4" w:rsidRDefault="00276A41" w:rsidP="00B97F25">
      <w:pPr>
        <w:jc w:val="center"/>
        <w:rPr>
          <w:lang w:val="en-US" w:eastAsia="nl-NL"/>
        </w:rPr>
      </w:pPr>
    </w:p>
    <w:p w:rsidR="004F30E4" w:rsidRPr="00B97F25" w:rsidRDefault="004F30E4" w:rsidP="00B97F25">
      <w:pPr>
        <w:pStyle w:val="Lijstalinea"/>
        <w:numPr>
          <w:ilvl w:val="0"/>
          <w:numId w:val="27"/>
        </w:numPr>
        <w:rPr>
          <w:lang w:val="en-US" w:eastAsia="nl-NL"/>
        </w:rPr>
      </w:pPr>
      <w:r w:rsidRPr="00B97F25">
        <w:rPr>
          <w:rFonts w:ascii="Auto3-Black" w:hAnsi="Auto3-Black" w:cs="Auto3-Black"/>
          <w:lang w:val="en-US" w:eastAsia="nl-NL"/>
        </w:rPr>
        <w:t xml:space="preserve">Title or Camel Case -&gt; </w:t>
      </w:r>
      <w:r w:rsidRPr="00B97F25">
        <w:rPr>
          <w:lang w:val="en-US" w:eastAsia="nl-NL"/>
        </w:rPr>
        <w:t>Used For Titles Of Elements</w:t>
      </w:r>
    </w:p>
    <w:p w:rsidR="004F30E4" w:rsidRPr="00B97F25" w:rsidRDefault="004F30E4" w:rsidP="00B97F25">
      <w:pPr>
        <w:pStyle w:val="Lijstalinea"/>
        <w:numPr>
          <w:ilvl w:val="0"/>
          <w:numId w:val="29"/>
        </w:numPr>
        <w:rPr>
          <w:lang w:val="en-US" w:eastAsia="nl-NL"/>
        </w:rPr>
      </w:pPr>
      <w:r w:rsidRPr="00B97F25">
        <w:rPr>
          <w:lang w:val="en-US" w:eastAsia="nl-NL"/>
        </w:rPr>
        <w:t>Implies a title for a paragraph or a group of related items.</w:t>
      </w:r>
    </w:p>
    <w:p w:rsidR="004F30E4" w:rsidRPr="00B97F25" w:rsidRDefault="004F30E4" w:rsidP="00B97F25">
      <w:pPr>
        <w:pStyle w:val="Lijstalinea"/>
        <w:numPr>
          <w:ilvl w:val="0"/>
          <w:numId w:val="29"/>
        </w:numPr>
        <w:rPr>
          <w:lang w:val="en-US" w:eastAsia="nl-NL"/>
        </w:rPr>
      </w:pPr>
      <w:r w:rsidRPr="00B97F25">
        <w:rPr>
          <w:lang w:val="en-US" w:eastAsia="nl-NL"/>
        </w:rPr>
        <w:t>Best used on single lines</w:t>
      </w:r>
    </w:p>
    <w:p w:rsidR="00276A41" w:rsidRPr="00FC2936" w:rsidRDefault="00276A41" w:rsidP="00B97F25">
      <w:pPr>
        <w:rPr>
          <w:lang w:val="en-US" w:eastAsia="nl-NL"/>
        </w:rPr>
      </w:pPr>
    </w:p>
    <w:p w:rsidR="004F30E4" w:rsidRPr="00B97F25" w:rsidRDefault="004F30E4" w:rsidP="00B97F25">
      <w:pPr>
        <w:pStyle w:val="Lijstalinea"/>
        <w:numPr>
          <w:ilvl w:val="0"/>
          <w:numId w:val="27"/>
        </w:numPr>
        <w:rPr>
          <w:lang w:val="en-US" w:eastAsia="nl-NL"/>
        </w:rPr>
      </w:pPr>
      <w:r w:rsidRPr="00B97F25">
        <w:rPr>
          <w:rFonts w:ascii="Auto3-Black" w:hAnsi="Auto3-Black" w:cs="Auto3-Black"/>
          <w:lang w:val="en-US" w:eastAsia="nl-NL"/>
        </w:rPr>
        <w:t xml:space="preserve">Sentence-case -&gt; </w:t>
      </w:r>
      <w:r w:rsidRPr="00B97F25">
        <w:rPr>
          <w:lang w:val="en-US" w:eastAsia="nl-NL"/>
        </w:rPr>
        <w:t>For everything else, e.g. descriptions.</w:t>
      </w:r>
    </w:p>
    <w:p w:rsidR="004F30E4" w:rsidRPr="00B97F25" w:rsidRDefault="004F30E4" w:rsidP="00B97F25">
      <w:pPr>
        <w:pStyle w:val="Lijstalinea"/>
        <w:numPr>
          <w:ilvl w:val="0"/>
          <w:numId w:val="30"/>
        </w:numPr>
        <w:rPr>
          <w:lang w:val="en-US" w:eastAsia="nl-NL"/>
        </w:rPr>
      </w:pPr>
      <w:r w:rsidRPr="00B97F25">
        <w:rPr>
          <w:lang w:val="en-US" w:eastAsia="nl-NL"/>
        </w:rPr>
        <w:t>Only the first word and proper names are capitalized</w:t>
      </w:r>
    </w:p>
    <w:p w:rsidR="004F30E4" w:rsidRDefault="004F30E4" w:rsidP="00B97F25">
      <w:pPr>
        <w:pStyle w:val="Lijstalinea"/>
        <w:numPr>
          <w:ilvl w:val="0"/>
          <w:numId w:val="30"/>
        </w:numPr>
        <w:rPr>
          <w:lang w:val="en-US" w:eastAsia="nl-NL"/>
        </w:rPr>
      </w:pPr>
      <w:r w:rsidRPr="00B97F25">
        <w:rPr>
          <w:lang w:val="en-US" w:eastAsia="nl-NL"/>
        </w:rPr>
        <w:t>Best readable</w:t>
      </w:r>
    </w:p>
    <w:p w:rsidR="00B97F25" w:rsidRDefault="00B97F25" w:rsidP="00B97F25">
      <w:pPr>
        <w:rPr>
          <w:lang w:val="en-US" w:eastAsia="nl-NL"/>
        </w:rPr>
      </w:pPr>
    </w:p>
    <w:p w:rsidR="00B97F25" w:rsidRDefault="00B97F25" w:rsidP="00B97F25">
      <w:pPr>
        <w:rPr>
          <w:lang w:val="en-US" w:eastAsia="nl-NL"/>
        </w:rPr>
      </w:pPr>
      <w:r>
        <w:rPr>
          <w:lang w:val="en-US" w:eastAsia="nl-NL"/>
        </w:rPr>
        <w:t>See the next text examples for readability”</w:t>
      </w:r>
    </w:p>
    <w:p w:rsidR="00B97F25" w:rsidRPr="00B97F25" w:rsidRDefault="00B97F25" w:rsidP="00B97F25">
      <w:pPr>
        <w:rPr>
          <w:lang w:val="en-US" w:eastAsia="nl-NL"/>
        </w:rPr>
      </w:pPr>
    </w:p>
    <w:p w:rsidR="004F30E4" w:rsidRDefault="004F30E4" w:rsidP="00B70C21">
      <w:pPr>
        <w:rPr>
          <w:lang w:val="en-US"/>
        </w:rPr>
      </w:pPr>
      <w:r>
        <w:rPr>
          <w:noProof/>
          <w:lang w:val="nl-NL" w:eastAsia="nl-NL"/>
        </w:rPr>
        <w:drawing>
          <wp:anchor distT="0" distB="0" distL="114300" distR="114300" simplePos="0" relativeHeight="251660288" behindDoc="0" locked="0" layoutInCell="1" allowOverlap="1" wp14:anchorId="6FCF8BF7" wp14:editId="08397261">
            <wp:simplePos x="0" y="0"/>
            <wp:positionH relativeFrom="column">
              <wp:posOffset>-3175</wp:posOffset>
            </wp:positionH>
            <wp:positionV relativeFrom="paragraph">
              <wp:posOffset>0</wp:posOffset>
            </wp:positionV>
            <wp:extent cx="2569845" cy="2159635"/>
            <wp:effectExtent l="0" t="0" r="1905"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569845" cy="2159635"/>
                    </a:xfrm>
                    <a:prstGeom prst="rect">
                      <a:avLst/>
                    </a:prstGeom>
                  </pic:spPr>
                </pic:pic>
              </a:graphicData>
            </a:graphic>
            <wp14:sizeRelH relativeFrom="page">
              <wp14:pctWidth>0</wp14:pctWidth>
            </wp14:sizeRelH>
            <wp14:sizeRelV relativeFrom="page">
              <wp14:pctHeight>0</wp14:pctHeight>
            </wp14:sizeRelV>
          </wp:anchor>
        </w:drawing>
      </w:r>
      <w:r>
        <w:rPr>
          <w:noProof/>
          <w:lang w:val="nl-NL" w:eastAsia="nl-NL"/>
        </w:rPr>
        <w:drawing>
          <wp:inline distT="0" distB="0" distL="0" distR="0" wp14:anchorId="1EE59914" wp14:editId="692E63B0">
            <wp:extent cx="2880000" cy="3664800"/>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80000" cy="3664800"/>
                    </a:xfrm>
                    <a:prstGeom prst="rect">
                      <a:avLst/>
                    </a:prstGeom>
                  </pic:spPr>
                </pic:pic>
              </a:graphicData>
            </a:graphic>
          </wp:inline>
        </w:drawing>
      </w:r>
    </w:p>
    <w:p w:rsidR="00652DA6" w:rsidRDefault="00B97F25" w:rsidP="00B97F25">
      <w:pPr>
        <w:pStyle w:val="Onderschrift"/>
      </w:pPr>
      <w:bookmarkStart w:id="214" w:name="_Toc357087517"/>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18</w:t>
      </w:r>
      <w:r w:rsidR="00C77BD5">
        <w:fldChar w:fldCharType="end"/>
      </w:r>
      <w:r>
        <w:t>: Text examples</w:t>
      </w:r>
      <w:bookmarkEnd w:id="214"/>
    </w:p>
    <w:p w:rsidR="00B97F25" w:rsidRDefault="00B97F25" w:rsidP="00B97F25"/>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r>
        <w:rPr>
          <w:rFonts w:ascii="Auto3-Regular" w:hAnsi="Auto3-Regular" w:cs="Auto3-Regular"/>
          <w:lang w:val="en-US" w:eastAsia="nl-NL"/>
        </w:rPr>
        <w:t>And some other common sense examples”</w:t>
      </w: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652DA6" w:rsidRPr="00B97F25" w:rsidRDefault="00652DA6" w:rsidP="00B97F25">
      <w:pPr>
        <w:pStyle w:val="Lijstalinea"/>
        <w:numPr>
          <w:ilvl w:val="0"/>
          <w:numId w:val="27"/>
        </w:numPr>
        <w:rPr>
          <w:lang w:val="en-US" w:eastAsia="nl-NL"/>
        </w:rPr>
      </w:pPr>
      <w:r w:rsidRPr="00B97F25">
        <w:rPr>
          <w:lang w:val="en-US" w:eastAsia="nl-NL"/>
        </w:rPr>
        <w:t>Microcopy</w:t>
      </w:r>
    </w:p>
    <w:p w:rsidR="00652DA6" w:rsidRPr="00B97F25" w:rsidRDefault="00652DA6" w:rsidP="00B97F25">
      <w:pPr>
        <w:pStyle w:val="Lijstalinea"/>
        <w:numPr>
          <w:ilvl w:val="0"/>
          <w:numId w:val="31"/>
        </w:numPr>
        <w:rPr>
          <w:rFonts w:ascii="Auto3-Regular" w:hAnsi="Auto3-Regular" w:cs="Auto3-Regular"/>
          <w:lang w:val="en-US" w:eastAsia="nl-NL"/>
        </w:rPr>
      </w:pPr>
      <w:r w:rsidRPr="00B97F25">
        <w:rPr>
          <w:rFonts w:ascii="Auto3-Regular" w:hAnsi="Auto3-Regular" w:cs="Auto3-Regular"/>
          <w:lang w:val="en-US" w:eastAsia="nl-NL"/>
        </w:rPr>
        <w:t>Short sentences, a few words or a single word: labels</w:t>
      </w:r>
    </w:p>
    <w:p w:rsidR="00652DA6" w:rsidRPr="00B97F25" w:rsidRDefault="00652DA6" w:rsidP="00B97F25">
      <w:pPr>
        <w:pStyle w:val="Lijstalinea"/>
        <w:numPr>
          <w:ilvl w:val="0"/>
          <w:numId w:val="31"/>
        </w:numPr>
        <w:rPr>
          <w:rFonts w:ascii="Auto3-Regular" w:hAnsi="Auto3-Regular" w:cs="Auto3-Regular"/>
          <w:lang w:val="en-US" w:eastAsia="nl-NL"/>
        </w:rPr>
      </w:pPr>
      <w:r w:rsidRPr="00B97F25">
        <w:rPr>
          <w:rFonts w:ascii="Auto3-Regular" w:hAnsi="Auto3-Regular" w:cs="Auto3-Regular"/>
          <w:lang w:val="en-US" w:eastAsia="nl-NL"/>
        </w:rPr>
        <w:t>Contextual by nature: Meaning depends on context</w:t>
      </w:r>
    </w:p>
    <w:p w:rsidR="00EB72FA" w:rsidRPr="00652DA6" w:rsidRDefault="00EB72FA" w:rsidP="00B70C21">
      <w:pPr>
        <w:rPr>
          <w:rFonts w:ascii="Auto3-Regular" w:hAnsi="Auto3-Regular" w:cs="Auto3-Regular"/>
          <w:lang w:val="en-US" w:eastAsia="nl-NL"/>
        </w:rPr>
      </w:pPr>
    </w:p>
    <w:p w:rsidR="00652DA6" w:rsidRPr="00B97F25" w:rsidRDefault="00652DA6" w:rsidP="00B97F25">
      <w:pPr>
        <w:pStyle w:val="Lijstalinea"/>
        <w:numPr>
          <w:ilvl w:val="0"/>
          <w:numId w:val="27"/>
        </w:numPr>
        <w:rPr>
          <w:lang w:val="en-US" w:eastAsia="nl-NL"/>
        </w:rPr>
      </w:pPr>
      <w:r w:rsidRPr="00B97F25">
        <w:rPr>
          <w:lang w:val="en-US" w:eastAsia="nl-NL"/>
        </w:rPr>
        <w:t>Button labels: 2 options</w:t>
      </w:r>
    </w:p>
    <w:p w:rsidR="00652DA6" w:rsidRPr="00B97F25" w:rsidRDefault="00652DA6" w:rsidP="00B97F25">
      <w:pPr>
        <w:pStyle w:val="Lijstalinea"/>
        <w:numPr>
          <w:ilvl w:val="0"/>
          <w:numId w:val="32"/>
        </w:numPr>
        <w:rPr>
          <w:rFonts w:ascii="Auto3-Regular" w:hAnsi="Auto3-Regular" w:cs="Auto3-Regular"/>
          <w:lang w:val="en-US" w:eastAsia="nl-NL"/>
        </w:rPr>
      </w:pPr>
      <w:r w:rsidRPr="00B97F25">
        <w:rPr>
          <w:rFonts w:ascii="Auto3-Regular" w:hAnsi="Auto3-Regular" w:cs="Auto3-Regular"/>
          <w:lang w:val="en-US" w:eastAsia="nl-NL"/>
        </w:rPr>
        <w:t>Describe what the button controls.</w:t>
      </w:r>
    </w:p>
    <w:p w:rsidR="00652DA6" w:rsidRDefault="00652DA6" w:rsidP="00B97F25">
      <w:pPr>
        <w:pStyle w:val="Lijstalinea"/>
        <w:numPr>
          <w:ilvl w:val="0"/>
          <w:numId w:val="32"/>
        </w:numPr>
        <w:rPr>
          <w:rFonts w:ascii="Auto3-Regular" w:hAnsi="Auto3-Regular" w:cs="Auto3-Regular"/>
          <w:lang w:val="en-US" w:eastAsia="nl-NL"/>
        </w:rPr>
      </w:pPr>
      <w:r w:rsidRPr="00B97F25">
        <w:rPr>
          <w:rFonts w:ascii="Auto3-Regular" w:hAnsi="Auto3-Regular" w:cs="Auto3-Regular"/>
          <w:lang w:val="en-US" w:eastAsia="nl-NL"/>
        </w:rPr>
        <w:t>Describe what happens when the button is pressed.</w:t>
      </w:r>
    </w:p>
    <w:p w:rsidR="00B97F25" w:rsidRDefault="00B97F25" w:rsidP="00B97F25">
      <w:pPr>
        <w:pStyle w:val="Lijstalinea"/>
        <w:rPr>
          <w:rFonts w:ascii="Auto3-Regular" w:hAnsi="Auto3-Regular" w:cs="Auto3-Regular"/>
          <w:lang w:val="en-US" w:eastAsia="nl-NL"/>
        </w:rPr>
      </w:pPr>
    </w:p>
    <w:p w:rsidR="00B97F25" w:rsidRDefault="00B97F25" w:rsidP="00B97F25">
      <w:pPr>
        <w:pStyle w:val="Lijstalinea"/>
        <w:rPr>
          <w:rFonts w:ascii="Auto3-Regular" w:hAnsi="Auto3-Regular" w:cs="Auto3-Regular"/>
          <w:lang w:val="en-US" w:eastAsia="nl-NL"/>
        </w:rPr>
      </w:pPr>
    </w:p>
    <w:p w:rsidR="00B97F25" w:rsidRPr="00B97F25" w:rsidRDefault="00B97F25" w:rsidP="00B97F25">
      <w:pPr>
        <w:pStyle w:val="Lijstalinea"/>
        <w:rPr>
          <w:rFonts w:ascii="Auto3-Regular" w:hAnsi="Auto3-Regular" w:cs="Auto3-Regular"/>
          <w:lang w:val="en-US" w:eastAsia="nl-NL"/>
        </w:rPr>
      </w:pPr>
    </w:p>
    <w:p w:rsidR="00652DA6" w:rsidRDefault="00652DA6" w:rsidP="00B70C21">
      <w:pPr>
        <w:rPr>
          <w:lang w:val="en-US"/>
        </w:rPr>
      </w:pPr>
      <w:r>
        <w:rPr>
          <w:noProof/>
          <w:lang w:val="nl-NL" w:eastAsia="nl-NL"/>
        </w:rPr>
        <w:drawing>
          <wp:inline distT="0" distB="0" distL="0" distR="0" wp14:anchorId="5CBB3474" wp14:editId="14D81D49">
            <wp:extent cx="5760720" cy="1029531"/>
            <wp:effectExtent l="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1029531"/>
                    </a:xfrm>
                    <a:prstGeom prst="rect">
                      <a:avLst/>
                    </a:prstGeom>
                  </pic:spPr>
                </pic:pic>
              </a:graphicData>
            </a:graphic>
          </wp:inline>
        </w:drawing>
      </w:r>
    </w:p>
    <w:p w:rsidR="00B97F25" w:rsidRDefault="00B97F25" w:rsidP="00B97F25">
      <w:pPr>
        <w:pStyle w:val="Onderschrift"/>
      </w:pPr>
      <w:bookmarkStart w:id="215" w:name="_Toc357087518"/>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19</w:t>
      </w:r>
      <w:r w:rsidR="00C77BD5">
        <w:fldChar w:fldCharType="end"/>
      </w:r>
      <w:r>
        <w:t>: do/don’t</w:t>
      </w:r>
      <w:bookmarkEnd w:id="215"/>
    </w:p>
    <w:p w:rsidR="00652DA6" w:rsidRDefault="00652DA6" w:rsidP="00B97F25">
      <w:pPr>
        <w:pStyle w:val="Kop2"/>
        <w:rPr>
          <w:rFonts w:eastAsia="Batang"/>
          <w:lang w:val="en-US" w:eastAsia="nl-NL"/>
        </w:rPr>
      </w:pPr>
      <w:bookmarkStart w:id="216" w:name="_Toc357087423"/>
      <w:r w:rsidRPr="00FC2936">
        <w:rPr>
          <w:rFonts w:eastAsia="Batang"/>
          <w:lang w:val="en-US" w:eastAsia="nl-NL"/>
        </w:rPr>
        <w:t>Element types &amp; their uses</w:t>
      </w:r>
      <w:bookmarkEnd w:id="216"/>
    </w:p>
    <w:p w:rsidR="00B97F25" w:rsidRPr="00B97F25" w:rsidRDefault="00B97F25" w:rsidP="00B97F25">
      <w:pPr>
        <w:rPr>
          <w:rFonts w:eastAsia="Batang"/>
          <w:lang w:val="en-US" w:eastAsia="nl-NL"/>
        </w:rPr>
      </w:pPr>
    </w:p>
    <w:p w:rsidR="00652DA6" w:rsidRPr="00B97F25" w:rsidRDefault="00652DA6" w:rsidP="00B97F25">
      <w:pPr>
        <w:pStyle w:val="Lijstalinea"/>
        <w:numPr>
          <w:ilvl w:val="0"/>
          <w:numId w:val="27"/>
        </w:numPr>
        <w:rPr>
          <w:lang w:val="en-US"/>
        </w:rPr>
      </w:pPr>
      <w:r w:rsidRPr="00B97F25">
        <w:rPr>
          <w:lang w:val="en-US"/>
        </w:rPr>
        <w:t xml:space="preserve">Label -&gt; Pure </w:t>
      </w:r>
      <w:proofErr w:type="spellStart"/>
      <w:r w:rsidRPr="00B97F25">
        <w:rPr>
          <w:lang w:val="en-US"/>
        </w:rPr>
        <w:t>text.Use</w:t>
      </w:r>
      <w:proofErr w:type="spellEnd"/>
      <w:r w:rsidRPr="00B97F25">
        <w:rPr>
          <w:lang w:val="en-US"/>
        </w:rPr>
        <w:t xml:space="preserve"> for titling, descriptions or variable text.</w:t>
      </w:r>
    </w:p>
    <w:p w:rsidR="00652DA6" w:rsidRPr="00B97F25" w:rsidRDefault="00652DA6" w:rsidP="00B97F25">
      <w:pPr>
        <w:pStyle w:val="Lijstalinea"/>
        <w:numPr>
          <w:ilvl w:val="0"/>
          <w:numId w:val="27"/>
        </w:numPr>
        <w:rPr>
          <w:lang w:val="en-US"/>
        </w:rPr>
      </w:pPr>
      <w:r w:rsidRPr="00B97F25">
        <w:rPr>
          <w:lang w:val="en-US"/>
        </w:rPr>
        <w:t>Value -&gt; When actual value is all-important.</w:t>
      </w:r>
    </w:p>
    <w:p w:rsidR="00652DA6" w:rsidRPr="00B97F25" w:rsidRDefault="00652DA6" w:rsidP="00B97F25">
      <w:pPr>
        <w:pStyle w:val="Lijstalinea"/>
        <w:numPr>
          <w:ilvl w:val="0"/>
          <w:numId w:val="27"/>
        </w:numPr>
        <w:rPr>
          <w:lang w:val="en-US"/>
        </w:rPr>
      </w:pPr>
      <w:r w:rsidRPr="00B97F25">
        <w:rPr>
          <w:lang w:val="en-US"/>
        </w:rPr>
        <w:t xml:space="preserve">Dial -&gt; If position in a range is more important </w:t>
      </w:r>
      <w:proofErr w:type="spellStart"/>
      <w:r w:rsidRPr="00B97F25">
        <w:rPr>
          <w:lang w:val="en-US"/>
        </w:rPr>
        <w:t>then</w:t>
      </w:r>
      <w:proofErr w:type="spellEnd"/>
      <w:r w:rsidRPr="00B97F25">
        <w:rPr>
          <w:lang w:val="en-US"/>
        </w:rPr>
        <w:t xml:space="preserve"> the actual value.</w:t>
      </w:r>
    </w:p>
    <w:p w:rsidR="00652DA6" w:rsidRPr="00B97F25" w:rsidRDefault="00652DA6" w:rsidP="00B97F25">
      <w:pPr>
        <w:pStyle w:val="Lijstalinea"/>
        <w:numPr>
          <w:ilvl w:val="0"/>
          <w:numId w:val="27"/>
        </w:numPr>
        <w:rPr>
          <w:lang w:val="en-US"/>
        </w:rPr>
      </w:pPr>
      <w:r w:rsidRPr="00B97F25">
        <w:rPr>
          <w:lang w:val="en-US"/>
        </w:rPr>
        <w:t>Levels -&gt; Like dials, but with absolute maximum &amp; minimum</w:t>
      </w:r>
    </w:p>
    <w:p w:rsidR="00652DA6" w:rsidRPr="00B97F25" w:rsidRDefault="00652DA6" w:rsidP="00B97F25">
      <w:pPr>
        <w:pStyle w:val="Lijstalinea"/>
        <w:numPr>
          <w:ilvl w:val="0"/>
          <w:numId w:val="27"/>
        </w:numPr>
        <w:rPr>
          <w:lang w:val="en-US"/>
        </w:rPr>
      </w:pPr>
      <w:r w:rsidRPr="00B97F25">
        <w:rPr>
          <w:lang w:val="en-US"/>
        </w:rPr>
        <w:t>Slider control -&gt; Same as levels, but with setting ability.</w:t>
      </w:r>
    </w:p>
    <w:p w:rsidR="00652DA6" w:rsidRPr="00B97F25" w:rsidRDefault="00652DA6" w:rsidP="00B97F25">
      <w:pPr>
        <w:pStyle w:val="Lijstalinea"/>
        <w:numPr>
          <w:ilvl w:val="0"/>
          <w:numId w:val="27"/>
        </w:numPr>
        <w:rPr>
          <w:lang w:val="en-US"/>
        </w:rPr>
      </w:pPr>
      <w:r w:rsidRPr="00B97F25">
        <w:rPr>
          <w:lang w:val="en-US"/>
        </w:rPr>
        <w:t>Symbol &amp; image -&gt; Represent hardware components and their status</w:t>
      </w:r>
    </w:p>
    <w:p w:rsidR="00652DA6" w:rsidRPr="00B97F25" w:rsidRDefault="00652DA6" w:rsidP="00B97F25">
      <w:pPr>
        <w:pStyle w:val="Lijstalinea"/>
        <w:numPr>
          <w:ilvl w:val="0"/>
          <w:numId w:val="27"/>
        </w:numPr>
        <w:rPr>
          <w:lang w:val="en-US"/>
        </w:rPr>
      </w:pPr>
      <w:r w:rsidRPr="00B97F25">
        <w:rPr>
          <w:lang w:val="en-US"/>
        </w:rPr>
        <w:t>Icon -&gt; Boolean values (on/off, alarm/no alarm)</w:t>
      </w:r>
    </w:p>
    <w:p w:rsidR="00652DA6" w:rsidRPr="00B97F25" w:rsidRDefault="00652DA6" w:rsidP="00B97F25">
      <w:pPr>
        <w:pStyle w:val="Lijstalinea"/>
        <w:numPr>
          <w:ilvl w:val="0"/>
          <w:numId w:val="27"/>
        </w:numPr>
        <w:rPr>
          <w:lang w:val="en-US"/>
        </w:rPr>
      </w:pPr>
      <w:r w:rsidRPr="00B97F25">
        <w:rPr>
          <w:lang w:val="en-US"/>
        </w:rPr>
        <w:t>Pipes -&gt; Connect elements (visually)</w:t>
      </w:r>
    </w:p>
    <w:p w:rsidR="00652DA6" w:rsidRPr="00B97F25" w:rsidRDefault="00652DA6" w:rsidP="00B97F25">
      <w:pPr>
        <w:pStyle w:val="Lijstalinea"/>
        <w:numPr>
          <w:ilvl w:val="0"/>
          <w:numId w:val="27"/>
        </w:numPr>
        <w:rPr>
          <w:lang w:val="en-US"/>
        </w:rPr>
      </w:pPr>
      <w:r w:rsidRPr="00B97F25">
        <w:rPr>
          <w:lang w:val="en-US"/>
        </w:rPr>
        <w:t>Button -&gt; Control a field</w:t>
      </w:r>
    </w:p>
    <w:p w:rsidR="00652DA6" w:rsidRPr="00B97F25" w:rsidRDefault="00652DA6" w:rsidP="00B97F25">
      <w:pPr>
        <w:pStyle w:val="Lijstalinea"/>
        <w:numPr>
          <w:ilvl w:val="0"/>
          <w:numId w:val="27"/>
        </w:numPr>
        <w:rPr>
          <w:lang w:val="en-US"/>
        </w:rPr>
      </w:pPr>
      <w:r w:rsidRPr="00B97F25">
        <w:rPr>
          <w:lang w:val="en-US"/>
        </w:rPr>
        <w:t>Region -&gt; Group elements and/or separate groups</w:t>
      </w:r>
    </w:p>
    <w:p w:rsidR="00652DA6" w:rsidRDefault="00652DA6" w:rsidP="00B70C21">
      <w:pPr>
        <w:rPr>
          <w:lang w:val="en-US"/>
        </w:rPr>
      </w:pPr>
    </w:p>
    <w:p w:rsidR="00652DA6" w:rsidRPr="00EB72FA" w:rsidRDefault="00652DA6" w:rsidP="00B97F25">
      <w:pPr>
        <w:pStyle w:val="Kop2"/>
        <w:rPr>
          <w:rFonts w:eastAsia="Batang"/>
          <w:lang w:val="en-US"/>
        </w:rPr>
      </w:pPr>
      <w:bookmarkStart w:id="217" w:name="_Toc357087424"/>
      <w:r w:rsidRPr="00EB72FA">
        <w:rPr>
          <w:rFonts w:eastAsia="Batang"/>
          <w:lang w:val="en-US"/>
        </w:rPr>
        <w:t>Pointers</w:t>
      </w:r>
      <w:bookmarkEnd w:id="217"/>
    </w:p>
    <w:p w:rsidR="00652DA6" w:rsidRDefault="00652DA6" w:rsidP="00B70C21">
      <w:pPr>
        <w:rPr>
          <w:lang w:val="en-US"/>
        </w:rPr>
      </w:pPr>
    </w:p>
    <w:p w:rsidR="00652DA6" w:rsidRPr="00B97F25" w:rsidRDefault="00652DA6" w:rsidP="00B97F25">
      <w:pPr>
        <w:pStyle w:val="Lijstalinea"/>
        <w:numPr>
          <w:ilvl w:val="0"/>
          <w:numId w:val="33"/>
        </w:numPr>
        <w:rPr>
          <w:lang w:val="en-US" w:eastAsia="nl-NL"/>
        </w:rPr>
      </w:pPr>
      <w:r w:rsidRPr="00B97F25">
        <w:rPr>
          <w:lang w:val="en-US" w:eastAsia="nl-NL"/>
        </w:rPr>
        <w:t>Give each object the size it deserves, but no more.</w:t>
      </w:r>
    </w:p>
    <w:p w:rsidR="00652DA6" w:rsidRPr="00B97F25" w:rsidRDefault="00652DA6" w:rsidP="00B97F25">
      <w:pPr>
        <w:pStyle w:val="Lijstalinea"/>
        <w:numPr>
          <w:ilvl w:val="0"/>
          <w:numId w:val="33"/>
        </w:numPr>
        <w:rPr>
          <w:lang w:val="en-US" w:eastAsia="nl-NL"/>
        </w:rPr>
      </w:pPr>
      <w:r w:rsidRPr="00B97F25">
        <w:rPr>
          <w:lang w:val="en-US" w:eastAsia="nl-NL"/>
        </w:rPr>
        <w:t>2 well-designed mimics with split data &gt; 1 cramped mimic with all data</w:t>
      </w:r>
    </w:p>
    <w:p w:rsidR="00652DA6" w:rsidRPr="00B97F25" w:rsidRDefault="00652DA6" w:rsidP="00B97F25">
      <w:pPr>
        <w:pStyle w:val="Lijstalinea"/>
        <w:numPr>
          <w:ilvl w:val="0"/>
          <w:numId w:val="33"/>
        </w:numPr>
        <w:rPr>
          <w:lang w:val="en-US" w:eastAsia="nl-NL"/>
        </w:rPr>
      </w:pPr>
      <w:r w:rsidRPr="00B97F25">
        <w:rPr>
          <w:lang w:val="en-US" w:eastAsia="nl-NL"/>
        </w:rPr>
        <w:t>White space is valuable: don’t waste it.</w:t>
      </w:r>
    </w:p>
    <w:p w:rsidR="00652DA6" w:rsidRPr="00B97F25" w:rsidRDefault="00652DA6" w:rsidP="00B97F25">
      <w:pPr>
        <w:pStyle w:val="Lijstalinea"/>
        <w:numPr>
          <w:ilvl w:val="0"/>
          <w:numId w:val="33"/>
        </w:numPr>
        <w:rPr>
          <w:lang w:val="en-US" w:eastAsia="nl-NL"/>
        </w:rPr>
      </w:pPr>
      <w:r w:rsidRPr="00B97F25">
        <w:rPr>
          <w:lang w:val="en-US" w:eastAsia="nl-NL"/>
        </w:rPr>
        <w:t>What fits on sketch doesn’t always fit on screen.</w:t>
      </w:r>
    </w:p>
    <w:p w:rsidR="00652DA6" w:rsidRPr="00B97F25" w:rsidRDefault="00652DA6" w:rsidP="00B97F25">
      <w:pPr>
        <w:pStyle w:val="Lijstalinea"/>
        <w:numPr>
          <w:ilvl w:val="0"/>
          <w:numId w:val="33"/>
        </w:numPr>
        <w:rPr>
          <w:lang w:val="en-US" w:eastAsia="nl-NL"/>
        </w:rPr>
      </w:pPr>
      <w:r w:rsidRPr="00B97F25">
        <w:rPr>
          <w:lang w:val="en-US" w:eastAsia="nl-NL"/>
        </w:rPr>
        <w:t>Use the right object for each value.</w:t>
      </w:r>
    </w:p>
    <w:p w:rsidR="00652DA6" w:rsidRPr="00B97F25" w:rsidRDefault="00652DA6" w:rsidP="00B97F25">
      <w:pPr>
        <w:pStyle w:val="Lijstalinea"/>
        <w:numPr>
          <w:ilvl w:val="0"/>
          <w:numId w:val="33"/>
        </w:numPr>
        <w:rPr>
          <w:lang w:val="en-US" w:eastAsia="nl-NL"/>
        </w:rPr>
      </w:pPr>
      <w:r w:rsidRPr="00B97F25">
        <w:rPr>
          <w:lang w:val="en-US" w:eastAsia="nl-NL"/>
        </w:rPr>
        <w:t>Be consistent in color usage, especially with text.</w:t>
      </w:r>
    </w:p>
    <w:p w:rsidR="00652DA6" w:rsidRPr="00B97F25" w:rsidRDefault="00652DA6" w:rsidP="00B97F25">
      <w:pPr>
        <w:pStyle w:val="Lijstalinea"/>
        <w:numPr>
          <w:ilvl w:val="0"/>
          <w:numId w:val="33"/>
        </w:numPr>
        <w:rPr>
          <w:lang w:val="en-US" w:eastAsia="nl-NL"/>
        </w:rPr>
      </w:pPr>
      <w:r w:rsidRPr="00B97F25">
        <w:rPr>
          <w:lang w:val="en-US" w:eastAsia="nl-NL"/>
        </w:rPr>
        <w:t>Color has meaning: use white as default.</w:t>
      </w:r>
    </w:p>
    <w:p w:rsidR="00652DA6" w:rsidRPr="00B97F25" w:rsidRDefault="00652DA6" w:rsidP="00B97F25">
      <w:pPr>
        <w:pStyle w:val="Lijstalinea"/>
        <w:numPr>
          <w:ilvl w:val="0"/>
          <w:numId w:val="33"/>
        </w:numPr>
        <w:rPr>
          <w:lang w:val="en-US" w:eastAsia="nl-NL"/>
        </w:rPr>
      </w:pPr>
      <w:r w:rsidRPr="00B97F25">
        <w:rPr>
          <w:rFonts w:ascii="Auto1-Italic" w:hAnsi="Auto1-Italic" w:cs="Auto1-Italic"/>
          <w:i/>
          <w:iCs/>
          <w:lang w:val="en-US" w:eastAsia="nl-NL"/>
        </w:rPr>
        <w:t>“Data-to-ink”</w:t>
      </w:r>
      <w:r w:rsidRPr="00B97F25">
        <w:rPr>
          <w:lang w:val="en-US" w:eastAsia="nl-NL"/>
        </w:rPr>
        <w:t>-ratio: If it doesn’t have meaning, don’t show it.</w:t>
      </w:r>
    </w:p>
    <w:p w:rsidR="00652DA6" w:rsidRPr="00B97F25" w:rsidRDefault="00652DA6" w:rsidP="00B97F25">
      <w:pPr>
        <w:pStyle w:val="Lijstalinea"/>
        <w:numPr>
          <w:ilvl w:val="0"/>
          <w:numId w:val="33"/>
        </w:numPr>
        <w:rPr>
          <w:lang w:val="en-US" w:eastAsia="nl-NL"/>
        </w:rPr>
      </w:pPr>
      <w:r w:rsidRPr="00B97F25">
        <w:rPr>
          <w:lang w:val="en-US" w:eastAsia="nl-NL"/>
        </w:rPr>
        <w:t>8% of all males is colorblind: don’t rely on color for status indication.</w:t>
      </w:r>
    </w:p>
    <w:p w:rsidR="00652DA6" w:rsidRDefault="00652DA6" w:rsidP="00B70C21">
      <w:pPr>
        <w:rPr>
          <w:rFonts w:ascii="Auto3-Regular" w:hAnsi="Auto3-Regular" w:cs="Auto3-Regular"/>
          <w:color w:val="494949"/>
          <w:sz w:val="96"/>
          <w:szCs w:val="96"/>
          <w:lang w:val="en-US" w:eastAsia="nl-NL"/>
        </w:rPr>
      </w:pPr>
    </w:p>
    <w:p w:rsidR="00652DA6" w:rsidRPr="00FC2936" w:rsidRDefault="00652DA6" w:rsidP="00B97F25">
      <w:pPr>
        <w:pStyle w:val="Kop2"/>
        <w:rPr>
          <w:rFonts w:eastAsia="Batang"/>
          <w:lang w:val="en-US" w:eastAsia="nl-NL"/>
        </w:rPr>
      </w:pPr>
      <w:bookmarkStart w:id="218" w:name="_Toc357087425"/>
      <w:r w:rsidRPr="00FC2936">
        <w:rPr>
          <w:rFonts w:eastAsia="Batang"/>
          <w:lang w:val="en-US" w:eastAsia="nl-NL"/>
        </w:rPr>
        <w:t>Color blindness</w:t>
      </w:r>
      <w:bookmarkEnd w:id="218"/>
    </w:p>
    <w:p w:rsidR="00652DA6" w:rsidRDefault="00652DA6" w:rsidP="00B97F25">
      <w:pPr>
        <w:rPr>
          <w:rFonts w:eastAsia="Batang"/>
          <w:lang w:val="en-US" w:eastAsia="nl-NL"/>
        </w:rPr>
      </w:pPr>
      <w:r w:rsidRPr="00FC2936">
        <w:rPr>
          <w:rFonts w:eastAsia="Batang"/>
          <w:lang w:val="en-US" w:eastAsia="nl-NL"/>
        </w:rPr>
        <w:t>How is that relevant?</w:t>
      </w:r>
    </w:p>
    <w:p w:rsidR="00B97F25" w:rsidRPr="00FC2936" w:rsidRDefault="00B97F25" w:rsidP="00B97F25">
      <w:pPr>
        <w:rPr>
          <w:rFonts w:eastAsia="Batang"/>
          <w:lang w:val="en-US" w:eastAsia="nl-NL"/>
        </w:rPr>
      </w:pPr>
    </w:p>
    <w:p w:rsidR="00652DA6" w:rsidRPr="00B97F25" w:rsidRDefault="00652DA6" w:rsidP="00B97F25">
      <w:pPr>
        <w:pStyle w:val="Lijstalinea"/>
        <w:numPr>
          <w:ilvl w:val="0"/>
          <w:numId w:val="34"/>
        </w:numPr>
        <w:rPr>
          <w:lang w:val="en-US"/>
        </w:rPr>
      </w:pPr>
      <w:r w:rsidRPr="00B97F25">
        <w:rPr>
          <w:lang w:val="en-US"/>
        </w:rPr>
        <w:t xml:space="preserve">Most common form: </w:t>
      </w:r>
      <w:proofErr w:type="spellStart"/>
      <w:r w:rsidRPr="00B97F25">
        <w:rPr>
          <w:lang w:val="en-US"/>
        </w:rPr>
        <w:t>dichromacy</w:t>
      </w:r>
      <w:proofErr w:type="spellEnd"/>
    </w:p>
    <w:p w:rsidR="00652DA6" w:rsidRPr="00B97F25" w:rsidRDefault="00652DA6" w:rsidP="00B97F25">
      <w:pPr>
        <w:pStyle w:val="Lijstalinea"/>
        <w:numPr>
          <w:ilvl w:val="0"/>
          <w:numId w:val="34"/>
        </w:numPr>
        <w:rPr>
          <w:lang w:val="en-US"/>
        </w:rPr>
      </w:pPr>
      <w:proofErr w:type="spellStart"/>
      <w:r w:rsidRPr="00B97F25">
        <w:rPr>
          <w:lang w:val="en-US"/>
        </w:rPr>
        <w:t>Deuteranopia</w:t>
      </w:r>
      <w:proofErr w:type="spellEnd"/>
      <w:r w:rsidRPr="00B97F25">
        <w:rPr>
          <w:lang w:val="en-US"/>
        </w:rPr>
        <w:t xml:space="preserve"> &amp; </w:t>
      </w:r>
      <w:proofErr w:type="spellStart"/>
      <w:r w:rsidRPr="00B97F25">
        <w:rPr>
          <w:lang w:val="en-US"/>
        </w:rPr>
        <w:t>Protanopia</w:t>
      </w:r>
      <w:proofErr w:type="spellEnd"/>
      <w:r w:rsidRPr="00B97F25">
        <w:rPr>
          <w:lang w:val="en-US"/>
        </w:rPr>
        <w:t>: 2 forms of red/green blindness</w:t>
      </w:r>
    </w:p>
    <w:p w:rsidR="00652DA6" w:rsidRPr="00B97F25" w:rsidRDefault="00652DA6" w:rsidP="00B97F25">
      <w:pPr>
        <w:pStyle w:val="Lijstalinea"/>
        <w:numPr>
          <w:ilvl w:val="0"/>
          <w:numId w:val="34"/>
        </w:numPr>
        <w:rPr>
          <w:lang w:val="en-US"/>
        </w:rPr>
      </w:pPr>
      <w:r w:rsidRPr="00B97F25">
        <w:rPr>
          <w:lang w:val="en-US"/>
        </w:rPr>
        <w:t>Difference between red/green is unreliable.</w:t>
      </w:r>
    </w:p>
    <w:p w:rsidR="00652DA6" w:rsidRDefault="00652DA6" w:rsidP="00B70C21">
      <w:pPr>
        <w:rPr>
          <w:lang w:val="en-US"/>
        </w:rPr>
      </w:pPr>
    </w:p>
    <w:p w:rsidR="00652DA6" w:rsidRDefault="00652DA6" w:rsidP="00B70C21">
      <w:pPr>
        <w:rPr>
          <w:lang w:val="en-US"/>
        </w:rPr>
      </w:pPr>
      <w:r>
        <w:rPr>
          <w:noProof/>
          <w:lang w:val="nl-NL" w:eastAsia="nl-NL"/>
        </w:rPr>
        <w:drawing>
          <wp:inline distT="0" distB="0" distL="0" distR="0" wp14:anchorId="7E715638" wp14:editId="5D05A3BE">
            <wp:extent cx="5760720" cy="1592374"/>
            <wp:effectExtent l="0" t="0" r="0" b="8255"/>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1592374"/>
                    </a:xfrm>
                    <a:prstGeom prst="rect">
                      <a:avLst/>
                    </a:prstGeom>
                  </pic:spPr>
                </pic:pic>
              </a:graphicData>
            </a:graphic>
          </wp:inline>
        </w:drawing>
      </w:r>
    </w:p>
    <w:p w:rsidR="000D22FF" w:rsidRDefault="000D22FF" w:rsidP="000D22FF">
      <w:pPr>
        <w:pStyle w:val="Onderschrift"/>
      </w:pPr>
      <w:bookmarkStart w:id="219" w:name="_Toc357087519"/>
      <w:r>
        <w:t xml:space="preserve">Figure </w:t>
      </w:r>
      <w:r w:rsidR="00C77BD5">
        <w:fldChar w:fldCharType="begin"/>
      </w:r>
      <w:r w:rsidR="00C77BD5">
        <w:instrText xml:space="preserve"> STYLEREF 1 \s </w:instrText>
      </w:r>
      <w:r w:rsidR="00C77BD5">
        <w:fldChar w:fldCharType="separate"/>
      </w:r>
      <w:r w:rsidR="00C5269B">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C5269B">
        <w:rPr>
          <w:noProof/>
        </w:rPr>
        <w:t>20</w:t>
      </w:r>
      <w:r w:rsidR="00C77BD5">
        <w:fldChar w:fldCharType="end"/>
      </w:r>
      <w:r>
        <w:t>: Color blindness</w:t>
      </w:r>
      <w:bookmarkEnd w:id="219"/>
    </w:p>
    <w:p w:rsidR="000D22FF" w:rsidRDefault="000D22FF" w:rsidP="000D22FF">
      <w:pPr>
        <w:pStyle w:val="Kop2"/>
      </w:pPr>
      <w:bookmarkStart w:id="220" w:name="_Toc357087426"/>
      <w:r>
        <w:t>Finally</w:t>
      </w:r>
      <w:bookmarkEnd w:id="220"/>
    </w:p>
    <w:p w:rsidR="000D22FF" w:rsidRPr="000D22FF" w:rsidRDefault="000D22FF" w:rsidP="000D22FF">
      <w:r>
        <w:t>Keep this always in mind:</w:t>
      </w:r>
    </w:p>
    <w:p w:rsidR="00652DA6" w:rsidRDefault="00652DA6" w:rsidP="00B70C21">
      <w:pPr>
        <w:rPr>
          <w:lang w:val="en-US"/>
        </w:rPr>
      </w:pPr>
    </w:p>
    <w:p w:rsidR="00652DA6" w:rsidRPr="000D22FF" w:rsidRDefault="00652DA6" w:rsidP="000D22FF">
      <w:pPr>
        <w:pStyle w:val="Lijstalinea"/>
        <w:numPr>
          <w:ilvl w:val="0"/>
          <w:numId w:val="35"/>
        </w:numPr>
        <w:rPr>
          <w:rFonts w:eastAsia="Batang"/>
          <w:lang w:val="en-US"/>
        </w:rPr>
      </w:pPr>
      <w:r w:rsidRPr="000D22FF">
        <w:rPr>
          <w:rFonts w:eastAsia="Batang"/>
          <w:lang w:val="en-US"/>
        </w:rPr>
        <w:t>Your client is not your user.</w:t>
      </w:r>
    </w:p>
    <w:p w:rsidR="000D22FF" w:rsidRDefault="00652DA6" w:rsidP="000D22FF">
      <w:pPr>
        <w:pStyle w:val="Lijstalinea"/>
        <w:numPr>
          <w:ilvl w:val="0"/>
          <w:numId w:val="35"/>
        </w:numPr>
        <w:rPr>
          <w:rFonts w:eastAsia="Batang"/>
          <w:lang w:val="en-US"/>
        </w:rPr>
      </w:pPr>
      <w:r w:rsidRPr="000D22FF">
        <w:rPr>
          <w:rFonts w:eastAsia="Batang"/>
          <w:lang w:val="en-US"/>
        </w:rPr>
        <w:t>So don’t design for the client.</w:t>
      </w:r>
    </w:p>
    <w:p w:rsidR="000D22FF" w:rsidRPr="000D22FF" w:rsidRDefault="000D22FF" w:rsidP="000D22FF">
      <w:pPr>
        <w:rPr>
          <w:rFonts w:eastAsia="Batang"/>
          <w:lang w:val="en-US"/>
        </w:rPr>
      </w:pPr>
    </w:p>
    <w:p w:rsidR="00652DA6" w:rsidRDefault="00652DA6" w:rsidP="00B70C21">
      <w:pPr>
        <w:rPr>
          <w:lang w:val="en-US"/>
        </w:rPr>
      </w:pPr>
    </w:p>
    <w:p w:rsidR="00652DA6" w:rsidRPr="00652DA6" w:rsidRDefault="00652DA6" w:rsidP="00B70C21">
      <w:pPr>
        <w:rPr>
          <w:lang w:val="en-US"/>
        </w:rPr>
      </w:pPr>
      <w:r>
        <w:rPr>
          <w:noProof/>
          <w:lang w:val="nl-NL" w:eastAsia="nl-NL"/>
        </w:rPr>
        <w:drawing>
          <wp:inline distT="0" distB="0" distL="0" distR="0" wp14:anchorId="36368F2B" wp14:editId="661F31F2">
            <wp:extent cx="5760720" cy="1046067"/>
            <wp:effectExtent l="0" t="0" r="0" b="190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1046067"/>
                    </a:xfrm>
                    <a:prstGeom prst="rect">
                      <a:avLst/>
                    </a:prstGeom>
                  </pic:spPr>
                </pic:pic>
              </a:graphicData>
            </a:graphic>
          </wp:inline>
        </w:drawing>
      </w:r>
    </w:p>
    <w:p w:rsidR="004F30E4" w:rsidRDefault="004F30E4" w:rsidP="00B70C21">
      <w:pPr>
        <w:rPr>
          <w:lang w:val="en-US"/>
        </w:rPr>
      </w:pPr>
    </w:p>
    <w:p w:rsidR="004F30E4" w:rsidRDefault="004F30E4" w:rsidP="00B70C21">
      <w:pPr>
        <w:rPr>
          <w:lang w:val="en-US"/>
        </w:rPr>
      </w:pPr>
    </w:p>
    <w:p w:rsidR="004F30E4" w:rsidRDefault="004F30E4" w:rsidP="00B70C21">
      <w:pPr>
        <w:rPr>
          <w:lang w:val="en-US"/>
        </w:rPr>
      </w:pPr>
    </w:p>
    <w:p w:rsidR="004F30E4" w:rsidRDefault="004F30E4" w:rsidP="00B70C21">
      <w:pPr>
        <w:rPr>
          <w:lang w:val="en-US"/>
        </w:rPr>
      </w:pPr>
    </w:p>
    <w:p w:rsidR="004F30E4" w:rsidRDefault="004F30E4" w:rsidP="00B70C21">
      <w:pPr>
        <w:rPr>
          <w:lang w:val="en-US"/>
        </w:rPr>
      </w:pPr>
    </w:p>
    <w:p w:rsidR="004F30E4" w:rsidRDefault="004F30E4"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DA5601" w:rsidRDefault="00DA5601" w:rsidP="000F200F">
      <w:pPr>
        <w:rPr>
          <w:lang w:val="en-US"/>
        </w:rPr>
      </w:pPr>
    </w:p>
    <w:p w:rsidR="00F97382" w:rsidRDefault="00F97382" w:rsidP="000F200F">
      <w:pPr>
        <w:rPr>
          <w:lang w:val="en-US"/>
        </w:rPr>
      </w:pPr>
    </w:p>
    <w:p w:rsidR="00F97382" w:rsidRDefault="00F97382" w:rsidP="000F200F">
      <w:pPr>
        <w:rPr>
          <w:lang w:val="en-US"/>
        </w:rPr>
      </w:pPr>
    </w:p>
    <w:p w:rsidR="00F97382" w:rsidRDefault="00F97382" w:rsidP="000F200F">
      <w:pPr>
        <w:rPr>
          <w:lang w:val="en-US"/>
        </w:rPr>
      </w:pPr>
    </w:p>
    <w:p w:rsidR="00F97382" w:rsidRDefault="00F97382" w:rsidP="000F200F">
      <w:pPr>
        <w:rPr>
          <w:lang w:val="en-US"/>
        </w:rPr>
      </w:pPr>
    </w:p>
    <w:p w:rsidR="00F97382" w:rsidRDefault="00F97382" w:rsidP="000F200F">
      <w:pPr>
        <w:rPr>
          <w:lang w:val="en-US"/>
        </w:rPr>
      </w:pPr>
    </w:p>
    <w:p w:rsidR="00F97382" w:rsidRDefault="00F97382" w:rsidP="000F200F">
      <w:pPr>
        <w:rPr>
          <w:lang w:val="en-US"/>
        </w:rPr>
      </w:pPr>
    </w:p>
    <w:p w:rsidR="00DA5601" w:rsidRDefault="00DA5601" w:rsidP="000F200F">
      <w:pPr>
        <w:rPr>
          <w:lang w:val="en-US"/>
        </w:rPr>
      </w:pPr>
    </w:p>
    <w:p w:rsidR="00FC2936" w:rsidRDefault="00FC2936" w:rsidP="000F200F">
      <w:pPr>
        <w:rPr>
          <w:lang w:val="en-US"/>
        </w:rPr>
      </w:pPr>
    </w:p>
    <w:p w:rsidR="00DA5601" w:rsidRPr="00475916" w:rsidRDefault="00DA5601" w:rsidP="000F200F">
      <w:pPr>
        <w:rPr>
          <w:rFonts w:ascii="Arial Black" w:hAnsi="Arial Black"/>
          <w:lang w:val="en-US"/>
        </w:rPr>
      </w:pPr>
      <w:r w:rsidRPr="00475916">
        <w:rPr>
          <w:rFonts w:ascii="Arial Black" w:hAnsi="Arial Black"/>
          <w:lang w:val="en-US"/>
        </w:rPr>
        <w:t>Free Technics</w:t>
      </w:r>
    </w:p>
    <w:p w:rsidR="00DA5601" w:rsidRPr="00CA0364" w:rsidRDefault="00DA5601" w:rsidP="000F200F">
      <w:pPr>
        <w:rPr>
          <w:rFonts w:ascii="Frutiger-ExtraBlackCn" w:hAnsi="Frutiger-ExtraBlackCn" w:cs="Frutiger-ExtraBlackCn"/>
          <w:b/>
          <w:bCs/>
          <w:sz w:val="17"/>
          <w:szCs w:val="17"/>
          <w:lang w:val="en-US"/>
        </w:rPr>
      </w:pPr>
    </w:p>
    <w:p w:rsidR="00DA5601" w:rsidRPr="00CA0364" w:rsidRDefault="00DA5601" w:rsidP="000F200F">
      <w:pPr>
        <w:rPr>
          <w:rFonts w:ascii="Frutiger-ExtraBlackCn" w:hAnsi="Frutiger-ExtraBlackCn" w:cs="Frutiger-ExtraBlackCn"/>
          <w:b/>
          <w:bCs/>
          <w:sz w:val="17"/>
          <w:szCs w:val="17"/>
          <w:lang w:val="en-US"/>
        </w:rPr>
      </w:pPr>
      <w:r w:rsidRPr="00CA0364">
        <w:rPr>
          <w:rFonts w:ascii="Frutiger-ExtraBlackCn" w:hAnsi="Frutiger-ExtraBlackCn" w:cs="Frutiger-ExtraBlackCn"/>
          <w:bCs/>
          <w:sz w:val="17"/>
          <w:szCs w:val="17"/>
          <w:lang w:val="en-US"/>
        </w:rPr>
        <w:t>Technical &amp; customer support</w:t>
      </w:r>
      <w:r w:rsidRPr="00CA0364">
        <w:rPr>
          <w:rFonts w:ascii="Frutiger-ExtraBlackCn" w:hAnsi="Frutiger-ExtraBlackCn" w:cs="Frutiger-ExtraBlackCn"/>
          <w:b/>
          <w:bCs/>
          <w:sz w:val="17"/>
          <w:szCs w:val="17"/>
          <w:lang w:val="en-US"/>
        </w:rPr>
        <w:t xml:space="preserve"> </w:t>
      </w:r>
      <w:r w:rsidRPr="00CA0364">
        <w:rPr>
          <w:rFonts w:ascii="Frutiger-ExtraBlackCn" w:hAnsi="Frutiger-ExtraBlackCn" w:cs="Frutiger-ExtraBlackCn"/>
          <w:b/>
          <w:bCs/>
          <w:sz w:val="17"/>
          <w:szCs w:val="17"/>
          <w:lang w:val="en-US"/>
        </w:rPr>
        <w:br/>
        <w:t>The Netherlands</w:t>
      </w:r>
    </w:p>
    <w:p w:rsidR="00DA5601" w:rsidRPr="00CA0364" w:rsidRDefault="00DA5601" w:rsidP="000F200F">
      <w:pPr>
        <w:rPr>
          <w:rFonts w:ascii="Frutiger-ExtraBlackCn" w:hAnsi="Frutiger-ExtraBlackCn" w:cs="Frutiger-ExtraBlackCn"/>
          <w:b/>
          <w:bCs/>
          <w:sz w:val="17"/>
          <w:szCs w:val="17"/>
          <w:lang w:val="en-US"/>
        </w:rPr>
      </w:pPr>
    </w:p>
    <w:p w:rsidR="00DA5601" w:rsidRPr="00FC2936" w:rsidRDefault="00DA5601" w:rsidP="000F200F">
      <w:pPr>
        <w:rPr>
          <w:rFonts w:ascii="Frutiger-ExtraBlackCn" w:hAnsi="Frutiger-ExtraBlackCn" w:cs="Frutiger-ExtraBlackCn"/>
          <w:bCs/>
          <w:sz w:val="17"/>
          <w:szCs w:val="17"/>
          <w:lang w:val="nl-NL"/>
        </w:rPr>
      </w:pPr>
      <w:r w:rsidRPr="00FC2936">
        <w:rPr>
          <w:rFonts w:ascii="Frutiger-ExtraBlackCn" w:hAnsi="Frutiger-ExtraBlackCn" w:cs="Frutiger-ExtraBlackCn"/>
          <w:bCs/>
          <w:sz w:val="17"/>
          <w:szCs w:val="17"/>
          <w:lang w:val="nl-NL"/>
        </w:rPr>
        <w:t>Free Technics B.V.</w:t>
      </w:r>
    </w:p>
    <w:p w:rsidR="00DA5601" w:rsidRPr="00FC2936" w:rsidRDefault="00DA5601" w:rsidP="000F200F">
      <w:pPr>
        <w:rPr>
          <w:rFonts w:ascii="Frutiger-ExtraBlackCn" w:hAnsi="Frutiger-ExtraBlackCn" w:cs="Frutiger-ExtraBlackCn"/>
          <w:bCs/>
          <w:sz w:val="17"/>
          <w:szCs w:val="17"/>
          <w:lang w:val="nl-NL"/>
        </w:rPr>
      </w:pPr>
      <w:r w:rsidRPr="00FC2936">
        <w:rPr>
          <w:rFonts w:ascii="Frutiger-ExtraBlackCn" w:hAnsi="Frutiger-ExtraBlackCn" w:cs="Frutiger-ExtraBlackCn"/>
          <w:bCs/>
          <w:sz w:val="17"/>
          <w:szCs w:val="17"/>
          <w:lang w:val="nl-NL"/>
        </w:rPr>
        <w:t>Eikenlaan 259J</w:t>
      </w:r>
    </w:p>
    <w:p w:rsidR="00DA5601" w:rsidRPr="00FC2936" w:rsidRDefault="00DA5601" w:rsidP="000F200F">
      <w:pPr>
        <w:rPr>
          <w:rFonts w:ascii="Frutiger-ExtraBlackCn" w:hAnsi="Frutiger-ExtraBlackCn" w:cs="Frutiger-ExtraBlackCn"/>
          <w:bCs/>
          <w:sz w:val="17"/>
          <w:szCs w:val="17"/>
          <w:lang w:val="nl-NL"/>
        </w:rPr>
      </w:pPr>
      <w:r w:rsidRPr="00FC2936">
        <w:rPr>
          <w:rFonts w:ascii="Frutiger-ExtraBlackCn" w:hAnsi="Frutiger-ExtraBlackCn" w:cs="Frutiger-ExtraBlackCn"/>
          <w:bCs/>
          <w:sz w:val="17"/>
          <w:szCs w:val="17"/>
          <w:lang w:val="nl-NL"/>
        </w:rPr>
        <w:t>2404 BP, Alphen aan den Rijn</w:t>
      </w:r>
    </w:p>
    <w:p w:rsidR="00DA5601" w:rsidRPr="00FC2936" w:rsidRDefault="00DA5601" w:rsidP="000F200F">
      <w:pPr>
        <w:rPr>
          <w:rFonts w:ascii="Frutiger-ExtraBlackCn" w:hAnsi="Frutiger-ExtraBlackCn" w:cs="Frutiger-ExtraBlackCn"/>
          <w:bCs/>
          <w:sz w:val="17"/>
          <w:szCs w:val="17"/>
          <w:lang w:val="nl-NL"/>
        </w:rPr>
      </w:pPr>
      <w:r w:rsidRPr="00FC2936">
        <w:rPr>
          <w:rFonts w:ascii="Frutiger-ExtraBlackCn" w:hAnsi="Frutiger-ExtraBlackCn" w:cs="Frutiger-ExtraBlackCn"/>
          <w:bCs/>
          <w:sz w:val="17"/>
          <w:szCs w:val="17"/>
          <w:lang w:val="nl-NL"/>
        </w:rPr>
        <w:t>The Netherlands</w:t>
      </w:r>
    </w:p>
    <w:p w:rsidR="00DA5601" w:rsidRPr="00FC2936" w:rsidRDefault="00DA5601" w:rsidP="000F200F">
      <w:pPr>
        <w:rPr>
          <w:rFonts w:ascii="Frutiger-ExtraBlackCn" w:hAnsi="Frutiger-ExtraBlackCn" w:cs="Frutiger-ExtraBlackCn"/>
          <w:bCs/>
          <w:sz w:val="17"/>
          <w:szCs w:val="17"/>
          <w:lang w:val="nl-NL"/>
        </w:rPr>
      </w:pPr>
    </w:p>
    <w:p w:rsidR="00DA5601" w:rsidRPr="00CA46A0" w:rsidRDefault="00DA5601" w:rsidP="000F200F">
      <w:pPr>
        <w:rPr>
          <w:rFonts w:ascii="Frutiger-ExtraBlackCn" w:hAnsi="Frutiger-ExtraBlackCn" w:cs="Frutiger-ExtraBlackCn"/>
          <w:bCs/>
          <w:sz w:val="17"/>
          <w:szCs w:val="17"/>
          <w:lang w:val="en-US"/>
        </w:rPr>
      </w:pPr>
      <w:r w:rsidRPr="00CA46A0">
        <w:rPr>
          <w:rFonts w:ascii="Frutiger-ExtraBlackCn" w:hAnsi="Frutiger-ExtraBlackCn" w:cs="Frutiger-ExtraBlackCn"/>
          <w:bCs/>
          <w:sz w:val="17"/>
          <w:szCs w:val="17"/>
          <w:lang w:val="en-US"/>
        </w:rPr>
        <w:t>Telephone: +31 172418 890</w:t>
      </w:r>
    </w:p>
    <w:p w:rsidR="00DA5601" w:rsidRPr="00CA46A0" w:rsidRDefault="00DA5601" w:rsidP="000F200F">
      <w:pPr>
        <w:rPr>
          <w:rFonts w:ascii="Frutiger-ExtraBlackCn" w:hAnsi="Frutiger-ExtraBlackCn" w:cs="Frutiger-ExtraBlackCn"/>
          <w:bCs/>
          <w:sz w:val="17"/>
          <w:szCs w:val="17"/>
          <w:lang w:val="en-US"/>
        </w:rPr>
      </w:pPr>
      <w:r w:rsidRPr="00CA46A0">
        <w:rPr>
          <w:rFonts w:ascii="Frutiger-ExtraBlackCn" w:hAnsi="Frutiger-ExtraBlackCn" w:cs="Frutiger-ExtraBlackCn"/>
          <w:bCs/>
          <w:sz w:val="17"/>
          <w:szCs w:val="17"/>
          <w:lang w:val="en-US"/>
        </w:rPr>
        <w:t>Fax: +31 172418 899</w:t>
      </w:r>
    </w:p>
    <w:p w:rsidR="00643607" w:rsidRDefault="00DA5601" w:rsidP="00C51C10">
      <w:r w:rsidRPr="00CA46A0">
        <w:rPr>
          <w:rFonts w:ascii="Frutiger-ExtraBlackCn" w:hAnsi="Frutiger-ExtraBlackCn" w:cs="Frutiger-ExtraBlackCn"/>
          <w:bCs/>
          <w:sz w:val="17"/>
          <w:szCs w:val="17"/>
          <w:lang w:val="en-US"/>
        </w:rPr>
        <w:t>www.freetechnics.eu</w:t>
      </w:r>
    </w:p>
    <w:sectPr w:rsidR="00643607">
      <w:headerReference w:type="default" r:id="rId108"/>
      <w:footerReference w:type="default" r:id="rId10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19F1" w:rsidRDefault="003B19F1" w:rsidP="00C247A2">
      <w:r>
        <w:separator/>
      </w:r>
    </w:p>
  </w:endnote>
  <w:endnote w:type="continuationSeparator" w:id="0">
    <w:p w:rsidR="003B19F1" w:rsidRDefault="003B19F1" w:rsidP="00C24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notTrueType/>
    <w:pitch w:val="variable"/>
    <w:sig w:usb0="00000003" w:usb1="00000000" w:usb2="00000000" w:usb3="00000000" w:csb0="00000001"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uto3-Black">
    <w:panose1 w:val="00000000000000000000"/>
    <w:charset w:val="00"/>
    <w:family w:val="swiss"/>
    <w:notTrueType/>
    <w:pitch w:val="default"/>
    <w:sig w:usb0="00000003" w:usb1="00000000" w:usb2="00000000" w:usb3="00000000" w:csb0="00000001" w:csb1="00000000"/>
  </w:font>
  <w:font w:name="Auto1-BlackItalic">
    <w:panose1 w:val="00000000000000000000"/>
    <w:charset w:val="00"/>
    <w:family w:val="swiss"/>
    <w:notTrueType/>
    <w:pitch w:val="default"/>
    <w:sig w:usb0="00000003" w:usb1="00000000" w:usb2="00000000" w:usb3="00000000" w:csb0="00000001" w:csb1="00000000"/>
  </w:font>
  <w:font w:name="Auto3-Regular">
    <w:panose1 w:val="00000000000000000000"/>
    <w:charset w:val="00"/>
    <w:family w:val="swiss"/>
    <w:notTrueType/>
    <w:pitch w:val="default"/>
    <w:sig w:usb0="00000003" w:usb1="00000000" w:usb2="00000000" w:usb3="00000000" w:csb0="00000001" w:csb1="00000000"/>
  </w:font>
  <w:font w:name="Auto1-Italic">
    <w:panose1 w:val="00000000000000000000"/>
    <w:charset w:val="00"/>
    <w:family w:val="swiss"/>
    <w:notTrueType/>
    <w:pitch w:val="default"/>
    <w:sig w:usb0="00000003" w:usb1="00000000" w:usb2="00000000" w:usb3="00000000" w:csb0="00000001" w:csb1="00000000"/>
  </w:font>
  <w:font w:name="Frutiger-ExtraBlackC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50" w:type="dxa"/>
      <w:tblInd w:w="108" w:type="dxa"/>
      <w:tblLayout w:type="fixed"/>
      <w:tblCellMar>
        <w:right w:w="0" w:type="dxa"/>
      </w:tblCellMar>
      <w:tblLook w:val="0000" w:firstRow="0" w:lastRow="0" w:firstColumn="0" w:lastColumn="0" w:noHBand="0" w:noVBand="0"/>
    </w:tblPr>
    <w:tblGrid>
      <w:gridCol w:w="770"/>
      <w:gridCol w:w="3348"/>
      <w:gridCol w:w="612"/>
      <w:gridCol w:w="3410"/>
      <w:gridCol w:w="1210"/>
    </w:tblGrid>
    <w:tr w:rsidR="001538FF" w:rsidTr="002309BE">
      <w:trPr>
        <w:ins w:id="221" w:author="Unknown"/>
      </w:trPr>
      <w:tc>
        <w:tcPr>
          <w:tcW w:w="770" w:type="dxa"/>
        </w:tcPr>
        <w:p w:rsidR="001538FF" w:rsidRDefault="001538FF" w:rsidP="002309BE">
          <w:pPr>
            <w:pStyle w:val="zFooterText1"/>
          </w:pPr>
        </w:p>
      </w:tc>
      <w:tc>
        <w:tcPr>
          <w:tcW w:w="3348" w:type="dxa"/>
          <w:tcMar>
            <w:left w:w="0" w:type="dxa"/>
            <w:right w:w="0" w:type="dxa"/>
          </w:tcMar>
        </w:tcPr>
        <w:p w:rsidR="001538FF" w:rsidRDefault="001538FF" w:rsidP="002309BE">
          <w:pPr>
            <w:pStyle w:val="zFooterText1"/>
          </w:pPr>
        </w:p>
      </w:tc>
      <w:tc>
        <w:tcPr>
          <w:tcW w:w="612" w:type="dxa"/>
        </w:tcPr>
        <w:p w:rsidR="001538FF" w:rsidRDefault="001538FF" w:rsidP="002309BE">
          <w:pPr>
            <w:pStyle w:val="zFooterText1"/>
          </w:pPr>
        </w:p>
      </w:tc>
      <w:tc>
        <w:tcPr>
          <w:tcW w:w="4620" w:type="dxa"/>
          <w:gridSpan w:val="2"/>
          <w:tcMar>
            <w:left w:w="0" w:type="dxa"/>
            <w:right w:w="0" w:type="dxa"/>
          </w:tcMar>
        </w:tcPr>
        <w:p w:rsidR="001538FF" w:rsidRDefault="001538FF" w:rsidP="002309BE">
          <w:pPr>
            <w:pStyle w:val="zFooterText1"/>
          </w:pPr>
        </w:p>
      </w:tc>
    </w:tr>
    <w:tr w:rsidR="001538FF" w:rsidTr="002309BE">
      <w:trPr>
        <w:ins w:id="222" w:author="Unknown"/>
      </w:trPr>
      <w:tc>
        <w:tcPr>
          <w:tcW w:w="770" w:type="dxa"/>
        </w:tcPr>
        <w:p w:rsidR="001538FF" w:rsidRDefault="001538FF" w:rsidP="002309BE">
          <w:pPr>
            <w:pStyle w:val="zFooterText1"/>
          </w:pPr>
          <w:r>
            <w:t>Pub. no.:</w:t>
          </w:r>
        </w:p>
      </w:tc>
      <w:tc>
        <w:tcPr>
          <w:tcW w:w="3348" w:type="dxa"/>
          <w:tcMar>
            <w:left w:w="0" w:type="dxa"/>
            <w:right w:w="0" w:type="dxa"/>
          </w:tcMar>
        </w:tcPr>
        <w:p w:rsidR="001538FF" w:rsidRDefault="001538FF" w:rsidP="002309BE">
          <w:pPr>
            <w:pStyle w:val="zFooterText1"/>
          </w:pPr>
          <w:r>
            <w:t>FTI06050</w:t>
          </w:r>
        </w:p>
      </w:tc>
      <w:tc>
        <w:tcPr>
          <w:tcW w:w="612" w:type="dxa"/>
        </w:tcPr>
        <w:p w:rsidR="001538FF" w:rsidRDefault="001538FF" w:rsidP="002309BE">
          <w:pPr>
            <w:pStyle w:val="zFooterText1"/>
          </w:pPr>
          <w:r>
            <w:t>Date:</w:t>
          </w:r>
        </w:p>
      </w:tc>
      <w:tc>
        <w:tcPr>
          <w:tcW w:w="3410" w:type="dxa"/>
          <w:tcMar>
            <w:left w:w="0" w:type="dxa"/>
            <w:right w:w="0" w:type="dxa"/>
          </w:tcMar>
        </w:tcPr>
        <w:p w:rsidR="001538FF" w:rsidRDefault="001538FF" w:rsidP="002309BE">
          <w:pPr>
            <w:pStyle w:val="zFooterText1"/>
          </w:pPr>
          <w:r>
            <w:fldChar w:fldCharType="begin"/>
          </w:r>
          <w:r>
            <w:instrText xml:space="preserve"> DATE \@ "dd MMMM yyyy" </w:instrText>
          </w:r>
          <w:r>
            <w:fldChar w:fldCharType="separate"/>
          </w:r>
          <w:r>
            <w:t>27 December 2013</w:t>
          </w:r>
          <w:r>
            <w:fldChar w:fldCharType="end"/>
          </w:r>
        </w:p>
      </w:tc>
      <w:tc>
        <w:tcPr>
          <w:tcW w:w="1210" w:type="dxa"/>
        </w:tcPr>
        <w:p w:rsidR="001538FF" w:rsidRDefault="001538FF" w:rsidP="002309BE">
          <w:pPr>
            <w:pStyle w:val="zFooterText1"/>
          </w:pPr>
          <w:r>
            <w:t xml:space="preserve">Page </w:t>
          </w:r>
          <w:r>
            <w:fldChar w:fldCharType="begin"/>
          </w:r>
          <w:r>
            <w:instrText xml:space="preserve"> Page  \* MERGEFORMAT </w:instrText>
          </w:r>
          <w:r>
            <w:fldChar w:fldCharType="separate"/>
          </w:r>
          <w:r w:rsidR="00A749F1">
            <w:t>57</w:t>
          </w:r>
          <w:r>
            <w:fldChar w:fldCharType="end"/>
          </w:r>
          <w:r>
            <w:t xml:space="preserve"> of </w:t>
          </w:r>
          <w:fldSimple w:instr=" NumPages  \* MERGEFORMAT ">
            <w:r w:rsidR="00A749F1">
              <w:t>58</w:t>
            </w:r>
          </w:fldSimple>
        </w:p>
      </w:tc>
    </w:tr>
  </w:tbl>
  <w:p w:rsidR="001538FF" w:rsidRDefault="001538FF">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19F1" w:rsidRDefault="003B19F1" w:rsidP="00C247A2">
      <w:r>
        <w:separator/>
      </w:r>
    </w:p>
  </w:footnote>
  <w:footnote w:type="continuationSeparator" w:id="0">
    <w:p w:rsidR="003B19F1" w:rsidRDefault="003B19F1" w:rsidP="00C247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8FF" w:rsidRDefault="001538FF" w:rsidP="00186B33">
    <w:pPr>
      <w:pStyle w:val="Koptekst"/>
      <w:jc w:val="right"/>
    </w:pPr>
    <w:r>
      <w:rPr>
        <w:noProof/>
        <w:lang w:val="nl-NL" w:eastAsia="nl-NL"/>
      </w:rPr>
      <w:drawing>
        <wp:inline distT="0" distB="0" distL="0" distR="0">
          <wp:extent cx="1743075" cy="828675"/>
          <wp:effectExtent l="0" t="0" r="9525" b="9525"/>
          <wp:docPr id="1" name="Afbeelding 1" descr="FT-logo-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logo-vect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43075" cy="82867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FD0DFA8"/>
    <w:lvl w:ilvl="0">
      <w:start w:val="1"/>
      <w:numFmt w:val="decimal"/>
      <w:pStyle w:val="Lijstnummering5"/>
      <w:lvlText w:val="%1."/>
      <w:lvlJc w:val="left"/>
      <w:pPr>
        <w:tabs>
          <w:tab w:val="num" w:pos="1492"/>
        </w:tabs>
        <w:ind w:left="1492" w:hanging="360"/>
      </w:pPr>
    </w:lvl>
  </w:abstractNum>
  <w:abstractNum w:abstractNumId="1">
    <w:nsid w:val="FFFFFF7D"/>
    <w:multiLevelType w:val="singleLevel"/>
    <w:tmpl w:val="7AAC8454"/>
    <w:lvl w:ilvl="0">
      <w:start w:val="1"/>
      <w:numFmt w:val="decimal"/>
      <w:pStyle w:val="Lijstnummering4"/>
      <w:lvlText w:val="%1."/>
      <w:lvlJc w:val="left"/>
      <w:pPr>
        <w:tabs>
          <w:tab w:val="num" w:pos="1209"/>
        </w:tabs>
        <w:ind w:left="1209" w:hanging="360"/>
      </w:pPr>
    </w:lvl>
  </w:abstractNum>
  <w:abstractNum w:abstractNumId="2">
    <w:nsid w:val="FFFFFF7E"/>
    <w:multiLevelType w:val="singleLevel"/>
    <w:tmpl w:val="8A649A3C"/>
    <w:lvl w:ilvl="0">
      <w:start w:val="1"/>
      <w:numFmt w:val="decimal"/>
      <w:pStyle w:val="Lijstnummering3"/>
      <w:lvlText w:val="%1."/>
      <w:lvlJc w:val="left"/>
      <w:pPr>
        <w:tabs>
          <w:tab w:val="num" w:pos="926"/>
        </w:tabs>
        <w:ind w:left="926" w:hanging="360"/>
      </w:pPr>
    </w:lvl>
  </w:abstractNum>
  <w:abstractNum w:abstractNumId="3">
    <w:nsid w:val="FFFFFF7F"/>
    <w:multiLevelType w:val="singleLevel"/>
    <w:tmpl w:val="C988EE14"/>
    <w:lvl w:ilvl="0">
      <w:start w:val="1"/>
      <w:numFmt w:val="decimal"/>
      <w:pStyle w:val="Lijstnummering2"/>
      <w:lvlText w:val="%1."/>
      <w:lvlJc w:val="left"/>
      <w:pPr>
        <w:tabs>
          <w:tab w:val="num" w:pos="643"/>
        </w:tabs>
        <w:ind w:left="643" w:hanging="360"/>
      </w:pPr>
    </w:lvl>
  </w:abstractNum>
  <w:abstractNum w:abstractNumId="4">
    <w:nsid w:val="FFFFFF80"/>
    <w:multiLevelType w:val="singleLevel"/>
    <w:tmpl w:val="3F5283D0"/>
    <w:lvl w:ilvl="0">
      <w:start w:val="1"/>
      <w:numFmt w:val="bullet"/>
      <w:pStyle w:val="Lijstopsomteken5"/>
      <w:lvlText w:val=""/>
      <w:lvlJc w:val="left"/>
      <w:pPr>
        <w:tabs>
          <w:tab w:val="num" w:pos="1492"/>
        </w:tabs>
        <w:ind w:left="1492" w:hanging="360"/>
      </w:pPr>
      <w:rPr>
        <w:rFonts w:ascii="Symbol" w:hAnsi="Symbol" w:hint="default"/>
      </w:rPr>
    </w:lvl>
  </w:abstractNum>
  <w:abstractNum w:abstractNumId="5">
    <w:nsid w:val="FFFFFF81"/>
    <w:multiLevelType w:val="singleLevel"/>
    <w:tmpl w:val="EC1ECBB6"/>
    <w:lvl w:ilvl="0">
      <w:start w:val="1"/>
      <w:numFmt w:val="bullet"/>
      <w:pStyle w:val="Lijstopsomteken4"/>
      <w:lvlText w:val=""/>
      <w:lvlJc w:val="left"/>
      <w:pPr>
        <w:tabs>
          <w:tab w:val="num" w:pos="1209"/>
        </w:tabs>
        <w:ind w:left="1209" w:hanging="360"/>
      </w:pPr>
      <w:rPr>
        <w:rFonts w:ascii="Symbol" w:hAnsi="Symbol" w:hint="default"/>
      </w:rPr>
    </w:lvl>
  </w:abstractNum>
  <w:abstractNum w:abstractNumId="6">
    <w:nsid w:val="FFFFFF82"/>
    <w:multiLevelType w:val="singleLevel"/>
    <w:tmpl w:val="94565526"/>
    <w:lvl w:ilvl="0">
      <w:start w:val="1"/>
      <w:numFmt w:val="bullet"/>
      <w:pStyle w:val="Lijstopsomteken3"/>
      <w:lvlText w:val=""/>
      <w:lvlJc w:val="left"/>
      <w:pPr>
        <w:tabs>
          <w:tab w:val="num" w:pos="926"/>
        </w:tabs>
        <w:ind w:left="926" w:hanging="360"/>
      </w:pPr>
      <w:rPr>
        <w:rFonts w:ascii="Symbol" w:hAnsi="Symbol" w:hint="default"/>
      </w:rPr>
    </w:lvl>
  </w:abstractNum>
  <w:abstractNum w:abstractNumId="7">
    <w:nsid w:val="FFFFFFFB"/>
    <w:multiLevelType w:val="multilevel"/>
    <w:tmpl w:val="F008EAEE"/>
    <w:lvl w:ilvl="0">
      <w:start w:val="1"/>
      <w:numFmt w:val="decimal"/>
      <w:pStyle w:val="Kop1"/>
      <w:lvlText w:val="%1."/>
      <w:legacy w:legacy="1" w:legacySpace="144" w:legacyIndent="0"/>
      <w:lvlJc w:val="left"/>
    </w:lvl>
    <w:lvl w:ilvl="1">
      <w:start w:val="1"/>
      <w:numFmt w:val="decimal"/>
      <w:pStyle w:val="Kop2"/>
      <w:lvlText w:val="%1.%2"/>
      <w:legacy w:legacy="1" w:legacySpace="144" w:legacyIndent="0"/>
      <w:lvlJc w:val="left"/>
      <w:rPr>
        <w:lang w:val="en-GB"/>
      </w:rPr>
    </w:lvl>
    <w:lvl w:ilvl="2">
      <w:start w:val="1"/>
      <w:numFmt w:val="decimal"/>
      <w:pStyle w:val="Kop3"/>
      <w:lvlText w:val="%1.%2.%3"/>
      <w:legacy w:legacy="1" w:legacySpace="144" w:legacyIndent="0"/>
      <w:lvlJc w:val="left"/>
    </w:lvl>
    <w:lvl w:ilvl="3">
      <w:start w:val="1"/>
      <w:numFmt w:val="decimal"/>
      <w:pStyle w:val="Kop4"/>
      <w:lvlText w:val="%1.%2.%3.%4"/>
      <w:legacy w:legacy="1" w:legacySpace="144" w:legacyIndent="0"/>
      <w:lvlJc w:val="left"/>
    </w:lvl>
    <w:lvl w:ilvl="4">
      <w:start w:val="1"/>
      <w:numFmt w:val="decimal"/>
      <w:pStyle w:val="Kop5"/>
      <w:lvlText w:val="%1.%2.%3.%4.%5"/>
      <w:legacy w:legacy="1" w:legacySpace="144" w:legacyIndent="0"/>
      <w:lvlJc w:val="left"/>
    </w:lvl>
    <w:lvl w:ilvl="5">
      <w:start w:val="1"/>
      <w:numFmt w:val="decimal"/>
      <w:pStyle w:val="Kop6"/>
      <w:lvlText w:val="%1.%2.%3.%4.%5.%6"/>
      <w:legacy w:legacy="1" w:legacySpace="144" w:legacyIndent="0"/>
      <w:lvlJc w:val="left"/>
    </w:lvl>
    <w:lvl w:ilvl="6">
      <w:start w:val="1"/>
      <w:numFmt w:val="decimal"/>
      <w:pStyle w:val="Kop7"/>
      <w:lvlText w:val="%1.%2.%3.%4.%5.%6.%7"/>
      <w:legacy w:legacy="1" w:legacySpace="144" w:legacyIndent="0"/>
      <w:lvlJc w:val="left"/>
    </w:lvl>
    <w:lvl w:ilvl="7">
      <w:start w:val="1"/>
      <w:numFmt w:val="decimal"/>
      <w:pStyle w:val="Kop8"/>
      <w:lvlText w:val="%1.%2.%3.%4.%5.%6.%7.%8"/>
      <w:legacy w:legacy="1" w:legacySpace="144" w:legacyIndent="0"/>
      <w:lvlJc w:val="left"/>
    </w:lvl>
    <w:lvl w:ilvl="8">
      <w:start w:val="1"/>
      <w:numFmt w:val="decimal"/>
      <w:lvlText w:val="%1.%2.%3.%4.%5.%6.%7.%8.%9"/>
      <w:legacy w:legacy="1" w:legacySpace="144" w:legacyIndent="0"/>
      <w:lvlJc w:val="left"/>
    </w:lvl>
  </w:abstractNum>
  <w:abstractNum w:abstractNumId="8">
    <w:nsid w:val="098C7A47"/>
    <w:multiLevelType w:val="hybridMultilevel"/>
    <w:tmpl w:val="6C50BC3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17D6111C"/>
    <w:multiLevelType w:val="hybridMultilevel"/>
    <w:tmpl w:val="7A1AA46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A055CA9"/>
    <w:multiLevelType w:val="hybridMultilevel"/>
    <w:tmpl w:val="F01CFE6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1A6B231B"/>
    <w:multiLevelType w:val="hybridMultilevel"/>
    <w:tmpl w:val="FFBEAFF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1E665AE9"/>
    <w:multiLevelType w:val="hybridMultilevel"/>
    <w:tmpl w:val="B4BADF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20CF6964"/>
    <w:multiLevelType w:val="hybridMultilevel"/>
    <w:tmpl w:val="E4AC3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2D194CAF"/>
    <w:multiLevelType w:val="hybridMultilevel"/>
    <w:tmpl w:val="211C8718"/>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3F7C2C73"/>
    <w:multiLevelType w:val="hybridMultilevel"/>
    <w:tmpl w:val="C39CF2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44F53CA7"/>
    <w:multiLevelType w:val="hybridMultilevel"/>
    <w:tmpl w:val="128E48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nsid w:val="49895FAD"/>
    <w:multiLevelType w:val="hybridMultilevel"/>
    <w:tmpl w:val="599E78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nsid w:val="5D204C89"/>
    <w:multiLevelType w:val="hybridMultilevel"/>
    <w:tmpl w:val="E990EE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5EDA0AE2"/>
    <w:multiLevelType w:val="hybridMultilevel"/>
    <w:tmpl w:val="70721D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668E2F89"/>
    <w:multiLevelType w:val="hybridMultilevel"/>
    <w:tmpl w:val="CB809706"/>
    <w:lvl w:ilvl="0" w:tplc="4C7A77BE">
      <w:start w:val="1"/>
      <w:numFmt w:val="decimal"/>
      <w:pStyle w:val="Lijstnummering"/>
      <w:lvlText w:val="%1."/>
      <w:lvlJc w:val="left"/>
      <w:pPr>
        <w:tabs>
          <w:tab w:val="num" w:pos="360"/>
        </w:tabs>
        <w:ind w:left="360" w:hanging="360"/>
      </w:p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66F21CDC"/>
    <w:multiLevelType w:val="hybridMultilevel"/>
    <w:tmpl w:val="D6E81324"/>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6ABD237D"/>
    <w:multiLevelType w:val="hybridMultilevel"/>
    <w:tmpl w:val="4C8C0A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70B4673E"/>
    <w:multiLevelType w:val="hybridMultilevel"/>
    <w:tmpl w:val="98F8CB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75203002"/>
    <w:multiLevelType w:val="hybridMultilevel"/>
    <w:tmpl w:val="F180649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76C06D9A"/>
    <w:multiLevelType w:val="hybridMultilevel"/>
    <w:tmpl w:val="8DD0D9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79E06915"/>
    <w:multiLevelType w:val="hybridMultilevel"/>
    <w:tmpl w:val="EF4604EA"/>
    <w:lvl w:ilvl="0" w:tplc="D0BEB7F0">
      <w:start w:val="1"/>
      <w:numFmt w:val="decimal"/>
      <w:pStyle w:val="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6"/>
  </w:num>
  <w:num w:numId="2">
    <w:abstractNumId w:val="22"/>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20"/>
  </w:num>
  <w:num w:numId="11">
    <w:abstractNumId w:val="9"/>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19"/>
  </w:num>
  <w:num w:numId="23">
    <w:abstractNumId w:val="10"/>
  </w:num>
  <w:num w:numId="24">
    <w:abstractNumId w:val="17"/>
  </w:num>
  <w:num w:numId="25">
    <w:abstractNumId w:val="12"/>
  </w:num>
  <w:num w:numId="26">
    <w:abstractNumId w:val="15"/>
  </w:num>
  <w:num w:numId="27">
    <w:abstractNumId w:val="25"/>
  </w:num>
  <w:num w:numId="28">
    <w:abstractNumId w:val="8"/>
  </w:num>
  <w:num w:numId="29">
    <w:abstractNumId w:val="24"/>
  </w:num>
  <w:num w:numId="30">
    <w:abstractNumId w:val="21"/>
  </w:num>
  <w:num w:numId="31">
    <w:abstractNumId w:val="14"/>
  </w:num>
  <w:num w:numId="32">
    <w:abstractNumId w:val="11"/>
  </w:num>
  <w:num w:numId="33">
    <w:abstractNumId w:val="16"/>
  </w:num>
  <w:num w:numId="34">
    <w:abstractNumId w:val="13"/>
  </w:num>
  <w:num w:numId="35">
    <w:abstractNumId w:val="18"/>
  </w:num>
  <w:num w:numId="36">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2BB6"/>
    <w:rsid w:val="00010A3E"/>
    <w:rsid w:val="000201FF"/>
    <w:rsid w:val="0005277B"/>
    <w:rsid w:val="000575A7"/>
    <w:rsid w:val="0006596F"/>
    <w:rsid w:val="00065EFD"/>
    <w:rsid w:val="00071B04"/>
    <w:rsid w:val="00080628"/>
    <w:rsid w:val="000C1589"/>
    <w:rsid w:val="000C1E77"/>
    <w:rsid w:val="000D22FF"/>
    <w:rsid w:val="000D6E8B"/>
    <w:rsid w:val="000F0866"/>
    <w:rsid w:val="000F200F"/>
    <w:rsid w:val="001143A1"/>
    <w:rsid w:val="001428B0"/>
    <w:rsid w:val="00142D8B"/>
    <w:rsid w:val="001538FF"/>
    <w:rsid w:val="001560B0"/>
    <w:rsid w:val="00171D1D"/>
    <w:rsid w:val="0018547A"/>
    <w:rsid w:val="00186B33"/>
    <w:rsid w:val="0018762C"/>
    <w:rsid w:val="001D1585"/>
    <w:rsid w:val="001E3145"/>
    <w:rsid w:val="001E504D"/>
    <w:rsid w:val="00201E0A"/>
    <w:rsid w:val="0022792A"/>
    <w:rsid w:val="002309BE"/>
    <w:rsid w:val="0024426C"/>
    <w:rsid w:val="00261975"/>
    <w:rsid w:val="002636A9"/>
    <w:rsid w:val="00273E00"/>
    <w:rsid w:val="00276A41"/>
    <w:rsid w:val="002926DB"/>
    <w:rsid w:val="002D2C50"/>
    <w:rsid w:val="002D37C8"/>
    <w:rsid w:val="002F15D5"/>
    <w:rsid w:val="002F29C0"/>
    <w:rsid w:val="002F2BA9"/>
    <w:rsid w:val="00302CBC"/>
    <w:rsid w:val="003042DD"/>
    <w:rsid w:val="003139B4"/>
    <w:rsid w:val="00346998"/>
    <w:rsid w:val="00366667"/>
    <w:rsid w:val="0038749D"/>
    <w:rsid w:val="003B19F1"/>
    <w:rsid w:val="003B73BA"/>
    <w:rsid w:val="003C4240"/>
    <w:rsid w:val="003C42AB"/>
    <w:rsid w:val="003C5896"/>
    <w:rsid w:val="003D760D"/>
    <w:rsid w:val="003F5364"/>
    <w:rsid w:val="00412DF6"/>
    <w:rsid w:val="00413932"/>
    <w:rsid w:val="00420899"/>
    <w:rsid w:val="0042167B"/>
    <w:rsid w:val="004315C9"/>
    <w:rsid w:val="00437942"/>
    <w:rsid w:val="00446A26"/>
    <w:rsid w:val="00466C28"/>
    <w:rsid w:val="00482388"/>
    <w:rsid w:val="00484CBC"/>
    <w:rsid w:val="00496934"/>
    <w:rsid w:val="004A758F"/>
    <w:rsid w:val="004B2DA6"/>
    <w:rsid w:val="004C2FE3"/>
    <w:rsid w:val="004C4D76"/>
    <w:rsid w:val="004C73D8"/>
    <w:rsid w:val="004F30E4"/>
    <w:rsid w:val="005418F4"/>
    <w:rsid w:val="00543FFA"/>
    <w:rsid w:val="00545AE4"/>
    <w:rsid w:val="00554285"/>
    <w:rsid w:val="00554BE5"/>
    <w:rsid w:val="00556205"/>
    <w:rsid w:val="00587DF6"/>
    <w:rsid w:val="005B1ABD"/>
    <w:rsid w:val="005B3DF5"/>
    <w:rsid w:val="005C0D5A"/>
    <w:rsid w:val="005C36AC"/>
    <w:rsid w:val="005C54C8"/>
    <w:rsid w:val="005D4D94"/>
    <w:rsid w:val="00601B18"/>
    <w:rsid w:val="006139EC"/>
    <w:rsid w:val="00613C9A"/>
    <w:rsid w:val="00617E4A"/>
    <w:rsid w:val="00643607"/>
    <w:rsid w:val="00652DA6"/>
    <w:rsid w:val="0067337E"/>
    <w:rsid w:val="00692878"/>
    <w:rsid w:val="006A23D7"/>
    <w:rsid w:val="006A57BB"/>
    <w:rsid w:val="006D0295"/>
    <w:rsid w:val="006F732C"/>
    <w:rsid w:val="00702674"/>
    <w:rsid w:val="00703327"/>
    <w:rsid w:val="007066B3"/>
    <w:rsid w:val="00711061"/>
    <w:rsid w:val="00715F11"/>
    <w:rsid w:val="00724FB4"/>
    <w:rsid w:val="0073580D"/>
    <w:rsid w:val="00740E87"/>
    <w:rsid w:val="00743087"/>
    <w:rsid w:val="00747131"/>
    <w:rsid w:val="00756BF7"/>
    <w:rsid w:val="00796F3B"/>
    <w:rsid w:val="007A0620"/>
    <w:rsid w:val="007D7507"/>
    <w:rsid w:val="008076E8"/>
    <w:rsid w:val="00812FB2"/>
    <w:rsid w:val="008133C0"/>
    <w:rsid w:val="00840414"/>
    <w:rsid w:val="00843E96"/>
    <w:rsid w:val="008626FD"/>
    <w:rsid w:val="00881F17"/>
    <w:rsid w:val="00886EE7"/>
    <w:rsid w:val="00901E56"/>
    <w:rsid w:val="0091787A"/>
    <w:rsid w:val="009265EC"/>
    <w:rsid w:val="009369D1"/>
    <w:rsid w:val="00936EE3"/>
    <w:rsid w:val="009473E6"/>
    <w:rsid w:val="00951111"/>
    <w:rsid w:val="00957D8A"/>
    <w:rsid w:val="00990513"/>
    <w:rsid w:val="009942C4"/>
    <w:rsid w:val="009A5968"/>
    <w:rsid w:val="009E6C04"/>
    <w:rsid w:val="009F4C81"/>
    <w:rsid w:val="00A20E6C"/>
    <w:rsid w:val="00A238A8"/>
    <w:rsid w:val="00A33A15"/>
    <w:rsid w:val="00A37050"/>
    <w:rsid w:val="00A4327F"/>
    <w:rsid w:val="00A44D0D"/>
    <w:rsid w:val="00A46A11"/>
    <w:rsid w:val="00A620B7"/>
    <w:rsid w:val="00A749F1"/>
    <w:rsid w:val="00AD161C"/>
    <w:rsid w:val="00AD1E50"/>
    <w:rsid w:val="00AF41CE"/>
    <w:rsid w:val="00B055BC"/>
    <w:rsid w:val="00B14851"/>
    <w:rsid w:val="00B36537"/>
    <w:rsid w:val="00B42F38"/>
    <w:rsid w:val="00B44E96"/>
    <w:rsid w:val="00B5671A"/>
    <w:rsid w:val="00B70C21"/>
    <w:rsid w:val="00B72677"/>
    <w:rsid w:val="00B81A14"/>
    <w:rsid w:val="00B92438"/>
    <w:rsid w:val="00B959D1"/>
    <w:rsid w:val="00B97F25"/>
    <w:rsid w:val="00BA00C6"/>
    <w:rsid w:val="00BB6BD2"/>
    <w:rsid w:val="00BC0093"/>
    <w:rsid w:val="00C1544D"/>
    <w:rsid w:val="00C247A2"/>
    <w:rsid w:val="00C249F3"/>
    <w:rsid w:val="00C51C10"/>
    <w:rsid w:val="00C5269B"/>
    <w:rsid w:val="00C55191"/>
    <w:rsid w:val="00C60304"/>
    <w:rsid w:val="00C726CD"/>
    <w:rsid w:val="00C74284"/>
    <w:rsid w:val="00C77BD5"/>
    <w:rsid w:val="00CD7632"/>
    <w:rsid w:val="00CE6E07"/>
    <w:rsid w:val="00CF3032"/>
    <w:rsid w:val="00CF721D"/>
    <w:rsid w:val="00CF7584"/>
    <w:rsid w:val="00D22BB6"/>
    <w:rsid w:val="00D43944"/>
    <w:rsid w:val="00D575B5"/>
    <w:rsid w:val="00D94F0F"/>
    <w:rsid w:val="00DA2843"/>
    <w:rsid w:val="00DA5601"/>
    <w:rsid w:val="00DA782B"/>
    <w:rsid w:val="00DD2874"/>
    <w:rsid w:val="00DE2352"/>
    <w:rsid w:val="00E05E07"/>
    <w:rsid w:val="00E121F0"/>
    <w:rsid w:val="00E34611"/>
    <w:rsid w:val="00E34C2B"/>
    <w:rsid w:val="00E40982"/>
    <w:rsid w:val="00E55AA2"/>
    <w:rsid w:val="00E62383"/>
    <w:rsid w:val="00E92304"/>
    <w:rsid w:val="00EA4973"/>
    <w:rsid w:val="00EB72FA"/>
    <w:rsid w:val="00ED38BE"/>
    <w:rsid w:val="00F06D9F"/>
    <w:rsid w:val="00F10C54"/>
    <w:rsid w:val="00F159E2"/>
    <w:rsid w:val="00F97382"/>
    <w:rsid w:val="00FA53F1"/>
    <w:rsid w:val="00FB7054"/>
    <w:rsid w:val="00FC2936"/>
    <w:rsid w:val="00FF7E0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table of figures" w:uiPriority="99"/>
    <w:lsdException w:name="endnote reference" w:uiPriority="99"/>
    <w:lsdException w:name="Title" w:semiHidden="0" w:unhideWhenUsed="0"/>
    <w:lsdException w:name="Default Paragraph Font" w:uiPriority="1"/>
    <w:lsdException w:name="Subtitle" w:semiHidden="0" w:unhideWhenUsed="0"/>
    <w:lsdException w:name="Strong" w:semiHidden="0" w:unhideWhenUsed="0" w:qFormat="1"/>
    <w:lsdException w:name="Emphasis" w:semiHidden="0" w:unhideWhenUsed="0"/>
    <w:lsdException w:name="HTML Top of Form" w:uiPriority="99"/>
    <w:lsdException w:name="HTML Bottom of Form"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ard">
    <w:name w:val="Normal"/>
    <w:qFormat/>
    <w:rsid w:val="00C249F3"/>
    <w:pPr>
      <w:overflowPunct w:val="0"/>
      <w:autoSpaceDE w:val="0"/>
      <w:autoSpaceDN w:val="0"/>
      <w:adjustRightInd w:val="0"/>
      <w:textAlignment w:val="baseline"/>
    </w:pPr>
    <w:rPr>
      <w:rFonts w:ascii="Arial" w:hAnsi="Arial"/>
      <w:sz w:val="22"/>
      <w:lang w:val="en-GB" w:eastAsia="en-US"/>
    </w:rPr>
  </w:style>
  <w:style w:type="paragraph" w:styleId="Kop1">
    <w:name w:val="heading 1"/>
    <w:aliases w:val="Hoofdstuk,Module"/>
    <w:basedOn w:val="Standaard"/>
    <w:next w:val="Kop2"/>
    <w:link w:val="Kop1Char"/>
    <w:qFormat/>
    <w:rsid w:val="00C249F3"/>
    <w:pPr>
      <w:keepNext/>
      <w:numPr>
        <w:numId w:val="21"/>
      </w:numPr>
      <w:spacing w:before="240" w:after="120" w:line="480" w:lineRule="atLeast"/>
      <w:outlineLvl w:val="0"/>
    </w:pPr>
    <w:rPr>
      <w:rFonts w:eastAsiaTheme="majorEastAsia" w:cstheme="majorBidi"/>
      <w:b/>
      <w:sz w:val="32"/>
    </w:rPr>
  </w:style>
  <w:style w:type="paragraph" w:styleId="Kop2">
    <w:name w:val="heading 2"/>
    <w:aliases w:val="2,Para level 2,h2,heading 2,Level 2,hd2,w2,sub-sect,Titre 2,l2,l 2,two,Memo 2,21,22,23,24,211,221,231,Sub,Module + Onder: (Enkel,Auto,0,75 pt Lijndikte),Hoofdstuk Char,Module + ...,Module + Onder: (Enkel1,Auto1,01,75 pt Lijndikte)1,Alinea"/>
    <w:basedOn w:val="Standaard"/>
    <w:next w:val="Standaard"/>
    <w:link w:val="Kop2Char"/>
    <w:qFormat/>
    <w:rsid w:val="00C249F3"/>
    <w:pPr>
      <w:keepNext/>
      <w:numPr>
        <w:ilvl w:val="1"/>
        <w:numId w:val="21"/>
      </w:numPr>
      <w:spacing w:before="240"/>
      <w:outlineLvl w:val="1"/>
    </w:pPr>
    <w:rPr>
      <w:rFonts w:eastAsiaTheme="majorEastAsia" w:cstheme="majorBidi"/>
      <w:b/>
      <w:sz w:val="24"/>
    </w:rPr>
  </w:style>
  <w:style w:type="paragraph" w:styleId="Kop3">
    <w:name w:val="heading 3"/>
    <w:aliases w:val="Paragraaf,paragraaf"/>
    <w:basedOn w:val="Kop2"/>
    <w:next w:val="Standaard"/>
    <w:link w:val="Kop3Char"/>
    <w:qFormat/>
    <w:rsid w:val="00C249F3"/>
    <w:pPr>
      <w:numPr>
        <w:ilvl w:val="2"/>
      </w:numPr>
      <w:outlineLvl w:val="2"/>
    </w:pPr>
    <w:rPr>
      <w:sz w:val="22"/>
    </w:rPr>
  </w:style>
  <w:style w:type="paragraph" w:styleId="Kop4">
    <w:name w:val="heading 4"/>
    <w:aliases w:val="Sectie"/>
    <w:basedOn w:val="Kop2"/>
    <w:next w:val="Standaard"/>
    <w:link w:val="Kop4Char"/>
    <w:qFormat/>
    <w:rsid w:val="00C249F3"/>
    <w:pPr>
      <w:numPr>
        <w:ilvl w:val="3"/>
      </w:numPr>
      <w:outlineLvl w:val="3"/>
    </w:pPr>
  </w:style>
  <w:style w:type="paragraph" w:styleId="Kop5">
    <w:name w:val="heading 5"/>
    <w:aliases w:val="Onderdeel"/>
    <w:basedOn w:val="Kop2"/>
    <w:next w:val="Standaard"/>
    <w:link w:val="Kop5Char"/>
    <w:qFormat/>
    <w:rsid w:val="00C249F3"/>
    <w:pPr>
      <w:numPr>
        <w:ilvl w:val="4"/>
      </w:numPr>
      <w:outlineLvl w:val="4"/>
    </w:pPr>
  </w:style>
  <w:style w:type="paragraph" w:styleId="Kop6">
    <w:name w:val="heading 6"/>
    <w:basedOn w:val="Kop2"/>
    <w:next w:val="Standaard"/>
    <w:link w:val="Kop6Char"/>
    <w:qFormat/>
    <w:rsid w:val="00C249F3"/>
    <w:pPr>
      <w:numPr>
        <w:ilvl w:val="5"/>
      </w:numPr>
      <w:outlineLvl w:val="5"/>
    </w:pPr>
  </w:style>
  <w:style w:type="paragraph" w:styleId="Kop7">
    <w:name w:val="heading 7"/>
    <w:aliases w:val="7,Para level 7,h7,heading 7,71,Para level 71,h71,heading 71,72,Para level 72,h72,heading 72,73,Para level 73,h73,heading 73,74,Para level 74,h74,heading 74,75,Para level 75,h75,heading 75,76,Para level 76,h76,heading 76,77,Para level 77,h77,78"/>
    <w:basedOn w:val="Kop2"/>
    <w:next w:val="Standaard"/>
    <w:link w:val="Kop7Char"/>
    <w:qFormat/>
    <w:rsid w:val="00C249F3"/>
    <w:pPr>
      <w:numPr>
        <w:ilvl w:val="6"/>
      </w:numPr>
      <w:outlineLvl w:val="6"/>
    </w:pPr>
  </w:style>
  <w:style w:type="paragraph" w:styleId="Kop8">
    <w:name w:val="heading 8"/>
    <w:aliases w:val="8,h8,heading 8,81,h81,heading 81,82,h82,heading 82,83,h83,heading 83,84,h84,heading 84,85,h85,heading 85,86,h86,heading 86,87,h87,heading 87,88,h88,heading 88,811,h811,heading 811,821,h821,heading 821,831,h831,heading 831,841,h841,heading 841"/>
    <w:basedOn w:val="Kop2"/>
    <w:next w:val="Standaard"/>
    <w:link w:val="Kop8Char"/>
    <w:qFormat/>
    <w:rsid w:val="00C249F3"/>
    <w:pPr>
      <w:numPr>
        <w:ilvl w:val="7"/>
      </w:numPr>
      <w:outlineLvl w:val="7"/>
    </w:pPr>
  </w:style>
  <w:style w:type="paragraph" w:styleId="Kop9">
    <w:name w:val="heading 9"/>
    <w:basedOn w:val="Kop2"/>
    <w:next w:val="Standaard"/>
    <w:link w:val="Kop9Char"/>
    <w:qFormat/>
    <w:rsid w:val="00C249F3"/>
    <w:pPr>
      <w:numPr>
        <w:ilvl w:val="0"/>
        <w:numId w:val="0"/>
      </w:num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aliases w:val="Hoofdstuk Char1,Module Char"/>
    <w:basedOn w:val="Standaardalinea-lettertype"/>
    <w:link w:val="Kop1"/>
    <w:rsid w:val="00C249F3"/>
    <w:rPr>
      <w:rFonts w:ascii="Arial" w:eastAsiaTheme="majorEastAsia" w:hAnsi="Arial" w:cstheme="majorBidi"/>
      <w:b/>
      <w:sz w:val="32"/>
      <w:lang w:val="en-GB" w:eastAsia="en-US"/>
    </w:rPr>
  </w:style>
  <w:style w:type="character" w:styleId="Subtieleverwijzing">
    <w:name w:val="Subtle Reference"/>
    <w:aliases w:val="masterkop"/>
    <w:basedOn w:val="Standaardalinea-lettertype"/>
    <w:uiPriority w:val="31"/>
    <w:rsid w:val="00D22BB6"/>
    <w:rPr>
      <w:rFonts w:asciiTheme="majorHAnsi" w:hAnsiTheme="majorHAnsi"/>
      <w:caps w:val="0"/>
      <w:smallCaps/>
      <w:color w:val="auto"/>
      <w:sz w:val="20"/>
      <w:u w:val="single"/>
      <w:vertAlign w:val="subscript"/>
    </w:rPr>
  </w:style>
  <w:style w:type="character" w:customStyle="1" w:styleId="Kop2Char">
    <w:name w:val="Kop 2 Char"/>
    <w:aliases w:val="2 Char1,Para level 2 Char1,h2 Char1,heading 2 Char1,Level 2 Char1,hd2 Char1,w2 Char1,sub-sect Char1,Titre 2 Char1,l2 Char1,l 2 Char1,two Char1,Memo 2 Char1,21 Char1,22 Char1,23 Char1,24 Char1,211 Char1,221 Char1,231 Char1,Sub Char1,Auto Char"/>
    <w:basedOn w:val="Standaardalinea-lettertype"/>
    <w:link w:val="Kop2"/>
    <w:rsid w:val="00C249F3"/>
    <w:rPr>
      <w:rFonts w:ascii="Arial" w:eastAsiaTheme="majorEastAsia" w:hAnsi="Arial" w:cstheme="majorBidi"/>
      <w:b/>
      <w:sz w:val="24"/>
      <w:lang w:val="en-GB" w:eastAsia="en-US"/>
    </w:rPr>
  </w:style>
  <w:style w:type="character" w:customStyle="1" w:styleId="Kop3Char">
    <w:name w:val="Kop 3 Char"/>
    <w:aliases w:val="Paragraaf Char1,paragraaf Char"/>
    <w:basedOn w:val="Standaardalinea-lettertype"/>
    <w:link w:val="Kop3"/>
    <w:rsid w:val="00C249F3"/>
    <w:rPr>
      <w:rFonts w:ascii="Arial" w:eastAsiaTheme="majorEastAsia" w:hAnsi="Arial" w:cstheme="majorBidi"/>
      <w:b/>
      <w:sz w:val="22"/>
      <w:lang w:val="en-GB" w:eastAsia="en-US"/>
    </w:rPr>
  </w:style>
  <w:style w:type="character" w:customStyle="1" w:styleId="Kop4Char">
    <w:name w:val="Kop 4 Char"/>
    <w:aliases w:val="Sectie Char1"/>
    <w:link w:val="Kop4"/>
    <w:rsid w:val="00C249F3"/>
    <w:rPr>
      <w:rFonts w:ascii="Arial" w:eastAsiaTheme="majorEastAsia" w:hAnsi="Arial" w:cstheme="majorBidi"/>
      <w:b/>
      <w:sz w:val="24"/>
      <w:lang w:val="en-GB" w:eastAsia="en-US"/>
    </w:rPr>
  </w:style>
  <w:style w:type="character" w:customStyle="1" w:styleId="Kop5Char">
    <w:name w:val="Kop 5 Char"/>
    <w:aliases w:val="Onderdeel Char"/>
    <w:basedOn w:val="Standaardalinea-lettertype"/>
    <w:link w:val="Kop5"/>
    <w:rsid w:val="00C249F3"/>
    <w:rPr>
      <w:rFonts w:ascii="Arial" w:eastAsiaTheme="majorEastAsia" w:hAnsi="Arial" w:cstheme="majorBidi"/>
      <w:b/>
      <w:sz w:val="24"/>
      <w:lang w:val="en-GB" w:eastAsia="en-US"/>
    </w:rPr>
  </w:style>
  <w:style w:type="character" w:customStyle="1" w:styleId="Kop6Char">
    <w:name w:val="Kop 6 Char"/>
    <w:basedOn w:val="Standaardalinea-lettertype"/>
    <w:link w:val="Kop6"/>
    <w:rsid w:val="00C249F3"/>
    <w:rPr>
      <w:rFonts w:ascii="Arial" w:eastAsiaTheme="majorEastAsia" w:hAnsi="Arial" w:cstheme="majorBidi"/>
      <w:b/>
      <w:sz w:val="24"/>
      <w:lang w:val="en-GB" w:eastAsia="en-US"/>
    </w:rPr>
  </w:style>
  <w:style w:type="character" w:customStyle="1" w:styleId="Kop7Char">
    <w:name w:val="Kop 7 Char"/>
    <w:aliases w:val="7 Char,Para level 7 Char,h7 Char,heading 7 Char,71 Char,Para level 71 Char,h71 Char,heading 71 Char,72 Char,Para level 72 Char,h72 Char,heading 72 Char,73 Char,Para level 73 Char,h73 Char,heading 73 Char,74 Char,Para level 74 Char,h74 Char"/>
    <w:basedOn w:val="Standaardalinea-lettertype"/>
    <w:link w:val="Kop7"/>
    <w:rsid w:val="00C249F3"/>
    <w:rPr>
      <w:rFonts w:ascii="Arial" w:eastAsiaTheme="majorEastAsia" w:hAnsi="Arial" w:cstheme="majorBidi"/>
      <w:b/>
      <w:sz w:val="24"/>
      <w:lang w:val="en-GB" w:eastAsia="en-US"/>
    </w:rPr>
  </w:style>
  <w:style w:type="character" w:customStyle="1" w:styleId="Kop8Char">
    <w:name w:val="Kop 8 Char"/>
    <w:aliases w:val="8 Char,h8 Char,heading 8 Char,81 Char,h81 Char,heading 81 Char,82 Char,h82 Char,heading 82 Char,83 Char,h83 Char,heading 83 Char,84 Char,h84 Char,heading 84 Char,85 Char,h85 Char,heading 85 Char,86 Char,h86 Char,heading 86 Char,87 Char"/>
    <w:basedOn w:val="Standaardalinea-lettertype"/>
    <w:link w:val="Kop8"/>
    <w:rsid w:val="00C249F3"/>
    <w:rPr>
      <w:rFonts w:ascii="Arial" w:eastAsiaTheme="majorEastAsia" w:hAnsi="Arial" w:cstheme="majorBidi"/>
      <w:b/>
      <w:sz w:val="24"/>
      <w:lang w:val="en-GB" w:eastAsia="en-US"/>
    </w:rPr>
  </w:style>
  <w:style w:type="character" w:customStyle="1" w:styleId="Kop9Char">
    <w:name w:val="Kop 9 Char"/>
    <w:basedOn w:val="Standaardalinea-lettertype"/>
    <w:link w:val="Kop9"/>
    <w:rsid w:val="00C249F3"/>
    <w:rPr>
      <w:rFonts w:ascii="Arial" w:eastAsiaTheme="majorEastAsia" w:hAnsi="Arial" w:cstheme="majorBidi"/>
      <w:b/>
      <w:sz w:val="24"/>
      <w:lang w:val="en-GB" w:eastAsia="en-US"/>
    </w:rPr>
  </w:style>
  <w:style w:type="paragraph" w:styleId="Lijstalinea">
    <w:name w:val="List Paragraph"/>
    <w:basedOn w:val="Standaard"/>
    <w:uiPriority w:val="99"/>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Standaardalinea-lettertype"/>
    <w:rsid w:val="00C247A2"/>
    <w:rPr>
      <w:rFonts w:ascii="Arial" w:hAnsi="Arial"/>
      <w:b/>
      <w:sz w:val="24"/>
      <w:lang w:val="en-GB" w:eastAsia="en-US"/>
    </w:rPr>
  </w:style>
  <w:style w:type="character" w:customStyle="1" w:styleId="Kop3Char1">
    <w:name w:val="Kop 3 Char1"/>
    <w:aliases w:val="Paragraaf Char"/>
    <w:basedOn w:val="Standaardalinea-lettertype"/>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Koptekst">
    <w:name w:val="header"/>
    <w:aliases w:val="Header style"/>
    <w:basedOn w:val="Standaard"/>
    <w:link w:val="KoptekstChar"/>
    <w:rsid w:val="00C247A2"/>
    <w:pPr>
      <w:tabs>
        <w:tab w:val="center" w:pos="4153"/>
        <w:tab w:val="right" w:pos="8306"/>
      </w:tabs>
    </w:pPr>
  </w:style>
  <w:style w:type="character" w:customStyle="1" w:styleId="KoptekstChar">
    <w:name w:val="Koptekst Char"/>
    <w:aliases w:val="Header style Char"/>
    <w:basedOn w:val="Standaardalinea-lettertype"/>
    <w:link w:val="Koptekst"/>
    <w:rsid w:val="00C247A2"/>
    <w:rPr>
      <w:rFonts w:ascii="Arial" w:eastAsia="Times New Roman" w:hAnsi="Arial" w:cs="Times New Roman"/>
      <w:szCs w:val="20"/>
      <w:lang w:val="en-GB" w:eastAsia="en-US"/>
    </w:rPr>
  </w:style>
  <w:style w:type="paragraph" w:styleId="Voettekst">
    <w:name w:val="footer"/>
    <w:basedOn w:val="Standaard"/>
    <w:link w:val="VoettekstChar"/>
    <w:rsid w:val="00C247A2"/>
    <w:pPr>
      <w:tabs>
        <w:tab w:val="center" w:pos="4153"/>
        <w:tab w:val="right" w:pos="8306"/>
      </w:tabs>
    </w:pPr>
  </w:style>
  <w:style w:type="character" w:customStyle="1" w:styleId="VoettekstChar">
    <w:name w:val="Voettekst Char"/>
    <w:basedOn w:val="Standaardalinea-lettertype"/>
    <w:link w:val="Voettekst"/>
    <w:rsid w:val="00C247A2"/>
    <w:rPr>
      <w:rFonts w:ascii="Arial" w:eastAsia="Times New Roman" w:hAnsi="Arial" w:cs="Times New Roman"/>
      <w:szCs w:val="20"/>
      <w:lang w:val="en-GB" w:eastAsia="en-US"/>
    </w:rPr>
  </w:style>
  <w:style w:type="paragraph" w:customStyle="1" w:styleId="Abbreviations">
    <w:name w:val="Abbreviations"/>
    <w:basedOn w:val="Standaard"/>
    <w:rsid w:val="00C247A2"/>
    <w:pPr>
      <w:ind w:left="1134" w:hanging="1134"/>
    </w:pPr>
  </w:style>
  <w:style w:type="paragraph" w:customStyle="1" w:styleId="Appendix">
    <w:name w:val="Appendix"/>
    <w:basedOn w:val="Kop1"/>
    <w:next w:val="Standaard"/>
    <w:rsid w:val="00C247A2"/>
    <w:pPr>
      <w:ind w:left="1701" w:hanging="1701"/>
      <w:outlineLvl w:val="9"/>
    </w:pPr>
    <w:rPr>
      <w:rFonts w:eastAsia="Times New Roman" w:cs="Times New Roman"/>
      <w:bCs/>
    </w:rPr>
  </w:style>
  <w:style w:type="paragraph" w:styleId="Bijschrift">
    <w:name w:val="caption"/>
    <w:basedOn w:val="Standaard"/>
    <w:next w:val="Standaard"/>
    <w:rsid w:val="00C247A2"/>
    <w:pPr>
      <w:spacing w:before="120" w:after="240"/>
    </w:pPr>
    <w:rPr>
      <w:b/>
    </w:rPr>
  </w:style>
  <w:style w:type="paragraph" w:customStyle="1" w:styleId="CaptionCentre">
    <w:name w:val="CaptionCentre"/>
    <w:basedOn w:val="Bijschrift"/>
    <w:next w:val="Standaard"/>
    <w:rsid w:val="00C247A2"/>
    <w:pPr>
      <w:jc w:val="center"/>
    </w:pPr>
  </w:style>
  <w:style w:type="paragraph" w:customStyle="1" w:styleId="CaptionLeft">
    <w:name w:val="CaptionLeft"/>
    <w:basedOn w:val="Bijschrift"/>
    <w:next w:val="Standaard"/>
    <w:rsid w:val="00C247A2"/>
  </w:style>
  <w:style w:type="paragraph" w:customStyle="1" w:styleId="CaptionRight">
    <w:name w:val="CaptionRight"/>
    <w:basedOn w:val="Bijschrift"/>
    <w:next w:val="Standaard"/>
    <w:rsid w:val="00C247A2"/>
    <w:pPr>
      <w:jc w:val="right"/>
    </w:pPr>
  </w:style>
  <w:style w:type="paragraph" w:styleId="Afsluiting">
    <w:name w:val="Closing"/>
    <w:basedOn w:val="Standaard"/>
    <w:link w:val="AfsluitingChar"/>
    <w:rsid w:val="00C247A2"/>
    <w:pPr>
      <w:ind w:left="4252"/>
    </w:pPr>
  </w:style>
  <w:style w:type="character" w:customStyle="1" w:styleId="AfsluitingChar">
    <w:name w:val="Afsluiting Char"/>
    <w:basedOn w:val="Standaardalinea-lettertype"/>
    <w:link w:val="Afsluiting"/>
    <w:rsid w:val="00C247A2"/>
    <w:rPr>
      <w:rFonts w:ascii="Arial" w:eastAsia="Times New Roman" w:hAnsi="Arial" w:cs="Times New Roman"/>
      <w:szCs w:val="20"/>
      <w:lang w:val="en-GB" w:eastAsia="en-US"/>
    </w:rPr>
  </w:style>
  <w:style w:type="character" w:styleId="Verwijzingopmerking">
    <w:name w:val="annotation reference"/>
    <w:semiHidden/>
    <w:rsid w:val="00C247A2"/>
    <w:rPr>
      <w:sz w:val="16"/>
    </w:rPr>
  </w:style>
  <w:style w:type="paragraph" w:styleId="Tekstopmerking">
    <w:name w:val="annotation text"/>
    <w:basedOn w:val="Standaard"/>
    <w:link w:val="TekstopmerkingChar"/>
    <w:semiHidden/>
    <w:rsid w:val="00C247A2"/>
  </w:style>
  <w:style w:type="character" w:customStyle="1" w:styleId="TekstopmerkingChar">
    <w:name w:val="Tekst opmerking Char"/>
    <w:basedOn w:val="Standaardalinea-lettertype"/>
    <w:link w:val="Tekstopmerking"/>
    <w:semiHidden/>
    <w:rsid w:val="00C247A2"/>
    <w:rPr>
      <w:rFonts w:ascii="Arial" w:eastAsia="Times New Roman" w:hAnsi="Arial" w:cs="Times New Roman"/>
      <w:szCs w:val="20"/>
      <w:lang w:val="en-GB" w:eastAsia="en-US"/>
    </w:rPr>
  </w:style>
  <w:style w:type="character" w:styleId="Voetnootmarkering">
    <w:name w:val="footnote reference"/>
    <w:semiHidden/>
    <w:rsid w:val="00C247A2"/>
    <w:rPr>
      <w:position w:val="6"/>
      <w:sz w:val="16"/>
    </w:rPr>
  </w:style>
  <w:style w:type="paragraph" w:styleId="Voetnoottekst">
    <w:name w:val="footnote text"/>
    <w:basedOn w:val="Standaard"/>
    <w:link w:val="VoetnoottekstChar"/>
    <w:semiHidden/>
    <w:rsid w:val="00C247A2"/>
  </w:style>
  <w:style w:type="character" w:customStyle="1" w:styleId="VoetnoottekstChar">
    <w:name w:val="Voetnoottekst Char"/>
    <w:basedOn w:val="Standaardalinea-lettertype"/>
    <w:link w:val="Voetnoottekst"/>
    <w:semiHidden/>
    <w:rsid w:val="00C247A2"/>
    <w:rPr>
      <w:rFonts w:ascii="Arial" w:eastAsia="Times New Roman" w:hAnsi="Arial" w:cs="Times New Roman"/>
      <w:szCs w:val="20"/>
      <w:lang w:val="en-GB" w:eastAsia="en-US"/>
    </w:rPr>
  </w:style>
  <w:style w:type="paragraph" w:customStyle="1" w:styleId="Heading1noNr">
    <w:name w:val="Heading 1 no Nr."/>
    <w:basedOn w:val="Kop1"/>
    <w:next w:val="Standaard"/>
    <w:rsid w:val="00C247A2"/>
    <w:pPr>
      <w:outlineLvl w:val="9"/>
    </w:pPr>
    <w:rPr>
      <w:rFonts w:eastAsia="Times New Roman" w:cs="Times New Roman"/>
      <w:bCs/>
    </w:rPr>
  </w:style>
  <w:style w:type="paragraph" w:customStyle="1" w:styleId="Heading2noNr">
    <w:name w:val="Heading 2 no Nr."/>
    <w:basedOn w:val="Kop2"/>
    <w:next w:val="Standaard"/>
    <w:rsid w:val="00C247A2"/>
    <w:pPr>
      <w:outlineLvl w:val="9"/>
    </w:pPr>
  </w:style>
  <w:style w:type="paragraph" w:customStyle="1" w:styleId="Heading3noNr">
    <w:name w:val="Heading 3 no Nr."/>
    <w:basedOn w:val="Kop3"/>
    <w:next w:val="Standaard"/>
    <w:rsid w:val="00C247A2"/>
    <w:pPr>
      <w:outlineLvl w:val="9"/>
    </w:pPr>
  </w:style>
  <w:style w:type="paragraph" w:customStyle="1" w:styleId="Heading4noNr">
    <w:name w:val="Heading 4 no Nr."/>
    <w:basedOn w:val="Kop4"/>
    <w:next w:val="Standaard"/>
    <w:rsid w:val="00C247A2"/>
    <w:pPr>
      <w:outlineLvl w:val="9"/>
    </w:pPr>
  </w:style>
  <w:style w:type="paragraph" w:customStyle="1" w:styleId="Heading5noNr">
    <w:name w:val="Heading 5 no Nr."/>
    <w:basedOn w:val="Kop5"/>
    <w:next w:val="Standaard"/>
    <w:link w:val="Heading5noNrChar"/>
    <w:rsid w:val="00C247A2"/>
    <w:pPr>
      <w:outlineLvl w:val="9"/>
    </w:pPr>
  </w:style>
  <w:style w:type="paragraph" w:customStyle="1" w:styleId="Heading6noNr">
    <w:name w:val="Heading 6 no Nr."/>
    <w:basedOn w:val="Kop6"/>
    <w:next w:val="Standaard"/>
    <w:rsid w:val="00C247A2"/>
    <w:pPr>
      <w:outlineLvl w:val="9"/>
    </w:pPr>
  </w:style>
  <w:style w:type="paragraph" w:customStyle="1" w:styleId="Heading7noNr">
    <w:name w:val="Heading 7 no Nr."/>
    <w:basedOn w:val="Kop7"/>
    <w:next w:val="Standaard"/>
    <w:rsid w:val="00C247A2"/>
    <w:pPr>
      <w:outlineLvl w:val="9"/>
    </w:pPr>
  </w:style>
  <w:style w:type="paragraph" w:customStyle="1" w:styleId="Heading8noNr">
    <w:name w:val="Heading 8 no Nr."/>
    <w:basedOn w:val="Kop8"/>
    <w:next w:val="Standaard"/>
    <w:rsid w:val="00C247A2"/>
    <w:pPr>
      <w:outlineLvl w:val="9"/>
    </w:pPr>
  </w:style>
  <w:style w:type="paragraph" w:customStyle="1" w:styleId="Heading9noNr">
    <w:name w:val="Heading 9 no Nr."/>
    <w:basedOn w:val="Kop9"/>
    <w:next w:val="Standaard"/>
    <w:rsid w:val="00C247A2"/>
    <w:pPr>
      <w:outlineLvl w:val="9"/>
    </w:pPr>
  </w:style>
  <w:style w:type="paragraph" w:customStyle="1" w:styleId="Text">
    <w:name w:val="Text"/>
    <w:basedOn w:val="Standaard"/>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Standaard"/>
    <w:next w:val="Standaard"/>
    <w:uiPriority w:val="99"/>
    <w:semiHidden/>
    <w:rsid w:val="00C247A2"/>
  </w:style>
  <w:style w:type="paragraph" w:styleId="Index2">
    <w:name w:val="index 2"/>
    <w:basedOn w:val="Standaard"/>
    <w:next w:val="Standaard"/>
    <w:semiHidden/>
    <w:rsid w:val="00C247A2"/>
    <w:pPr>
      <w:ind w:left="283"/>
    </w:pPr>
  </w:style>
  <w:style w:type="paragraph" w:styleId="Index3">
    <w:name w:val="index 3"/>
    <w:basedOn w:val="Standaard"/>
    <w:next w:val="Standaard"/>
    <w:semiHidden/>
    <w:rsid w:val="00C247A2"/>
    <w:pPr>
      <w:ind w:left="566"/>
    </w:pPr>
  </w:style>
  <w:style w:type="paragraph" w:styleId="Index4">
    <w:name w:val="index 4"/>
    <w:basedOn w:val="Standaard"/>
    <w:next w:val="Standaard"/>
    <w:semiHidden/>
    <w:rsid w:val="00C247A2"/>
    <w:pPr>
      <w:ind w:left="849"/>
    </w:pPr>
  </w:style>
  <w:style w:type="paragraph" w:styleId="Index5">
    <w:name w:val="index 5"/>
    <w:basedOn w:val="Standaard"/>
    <w:next w:val="Standaard"/>
    <w:semiHidden/>
    <w:rsid w:val="00C247A2"/>
    <w:pPr>
      <w:ind w:left="1132"/>
    </w:pPr>
  </w:style>
  <w:style w:type="paragraph" w:styleId="Index6">
    <w:name w:val="index 6"/>
    <w:basedOn w:val="Standaard"/>
    <w:next w:val="Standaard"/>
    <w:semiHidden/>
    <w:rsid w:val="00C247A2"/>
    <w:pPr>
      <w:ind w:left="1415"/>
    </w:pPr>
  </w:style>
  <w:style w:type="paragraph" w:styleId="Index7">
    <w:name w:val="index 7"/>
    <w:basedOn w:val="Standaard"/>
    <w:next w:val="Standaard"/>
    <w:semiHidden/>
    <w:rsid w:val="00C247A2"/>
    <w:pPr>
      <w:ind w:left="1698"/>
    </w:pPr>
  </w:style>
  <w:style w:type="paragraph" w:styleId="Indexkop">
    <w:name w:val="index heading"/>
    <w:basedOn w:val="Standaard"/>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Regelnummer">
    <w:name w:val="line number"/>
    <w:basedOn w:val="Standaardalinea-lettertype"/>
    <w:rsid w:val="00C247A2"/>
  </w:style>
  <w:style w:type="paragraph" w:styleId="Macrotekst">
    <w:name w:val="macro"/>
    <w:link w:val="Macroteks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kstChar">
    <w:name w:val="Macrotekst Char"/>
    <w:basedOn w:val="Standaardalinea-lettertype"/>
    <w:link w:val="Macrotekst"/>
    <w:semiHidden/>
    <w:rsid w:val="00C247A2"/>
    <w:rPr>
      <w:rFonts w:ascii="Arial" w:eastAsia="Times New Roman" w:hAnsi="Arial" w:cs="Times New Roman"/>
      <w:b/>
      <w:szCs w:val="20"/>
      <w:lang w:val="en-GB" w:eastAsia="en-US"/>
    </w:rPr>
  </w:style>
  <w:style w:type="paragraph" w:styleId="Standaardinspringing">
    <w:name w:val="Normal Indent"/>
    <w:basedOn w:val="Standaard"/>
    <w:rsid w:val="00C247A2"/>
    <w:pPr>
      <w:ind w:left="284"/>
    </w:pPr>
  </w:style>
  <w:style w:type="character" w:styleId="Paginanummer">
    <w:name w:val="page number"/>
    <w:basedOn w:val="Standaardalinea-lettertype"/>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rPr>
      <w:lang w:val="en-US"/>
    </w:rPr>
  </w:style>
  <w:style w:type="paragraph" w:styleId="Ondertitel">
    <w:name w:val="Subtitle"/>
    <w:basedOn w:val="Standaard"/>
    <w:link w:val="OndertitelChar"/>
    <w:rsid w:val="00C247A2"/>
    <w:pPr>
      <w:spacing w:after="60"/>
      <w:jc w:val="center"/>
    </w:pPr>
    <w:rPr>
      <w:i/>
      <w:sz w:val="24"/>
    </w:rPr>
  </w:style>
  <w:style w:type="character" w:customStyle="1" w:styleId="OndertitelChar">
    <w:name w:val="Ondertitel Char"/>
    <w:basedOn w:val="Standaardalinea-lettertype"/>
    <w:link w:val="Ondertitel"/>
    <w:rsid w:val="00C247A2"/>
    <w:rPr>
      <w:rFonts w:ascii="Arial" w:eastAsia="Times New Roman" w:hAnsi="Arial" w:cs="Times New Roman"/>
      <w:i/>
      <w:sz w:val="24"/>
      <w:szCs w:val="20"/>
      <w:lang w:val="en-GB" w:eastAsia="en-US"/>
    </w:rPr>
  </w:style>
  <w:style w:type="paragraph" w:customStyle="1" w:styleId="zAdmText">
    <w:name w:val="z_AdmText"/>
    <w:basedOn w:val="Standaard"/>
    <w:rsid w:val="00C247A2"/>
    <w:rPr>
      <w:noProof/>
    </w:rPr>
  </w:style>
  <w:style w:type="paragraph" w:styleId="Lijstmetafbeeldingen">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Inhopg1">
    <w:name w:val="toc 1"/>
    <w:basedOn w:val="zAdmText"/>
    <w:uiPriority w:val="39"/>
    <w:rsid w:val="00C247A2"/>
    <w:pPr>
      <w:tabs>
        <w:tab w:val="right" w:leader="dot" w:pos="9355"/>
      </w:tabs>
      <w:spacing w:before="240"/>
      <w:ind w:left="567" w:right="566" w:hanging="567"/>
    </w:pPr>
    <w:rPr>
      <w:b/>
    </w:rPr>
  </w:style>
  <w:style w:type="paragraph" w:styleId="Inhopg2">
    <w:name w:val="toc 2"/>
    <w:basedOn w:val="Inhopg1"/>
    <w:uiPriority w:val="39"/>
    <w:rsid w:val="00C247A2"/>
    <w:pPr>
      <w:spacing w:before="0"/>
      <w:ind w:left="1134"/>
    </w:pPr>
    <w:rPr>
      <w:b w:val="0"/>
      <w:sz w:val="20"/>
    </w:rPr>
  </w:style>
  <w:style w:type="paragraph" w:styleId="Inhopg3">
    <w:name w:val="toc 3"/>
    <w:basedOn w:val="Inhopg2"/>
    <w:uiPriority w:val="39"/>
    <w:rsid w:val="00C247A2"/>
    <w:pPr>
      <w:tabs>
        <w:tab w:val="right" w:pos="10080"/>
      </w:tabs>
      <w:ind w:left="1440" w:right="562" w:hanging="720"/>
    </w:pPr>
  </w:style>
  <w:style w:type="paragraph" w:styleId="Inhopg4">
    <w:name w:val="toc 4"/>
    <w:basedOn w:val="Inhopg2"/>
    <w:uiPriority w:val="39"/>
    <w:rsid w:val="00C247A2"/>
    <w:pPr>
      <w:ind w:left="1728" w:right="562" w:hanging="864"/>
    </w:pPr>
  </w:style>
  <w:style w:type="paragraph" w:styleId="Inhopg5">
    <w:name w:val="toc 5"/>
    <w:basedOn w:val="Inhopg2"/>
    <w:uiPriority w:val="39"/>
    <w:rsid w:val="00C247A2"/>
    <w:pPr>
      <w:ind w:left="1701"/>
    </w:pPr>
  </w:style>
  <w:style w:type="paragraph" w:styleId="Inhopg6">
    <w:name w:val="toc 6"/>
    <w:basedOn w:val="Inhopg2"/>
    <w:uiPriority w:val="39"/>
    <w:rsid w:val="00C247A2"/>
    <w:pPr>
      <w:ind w:left="1701"/>
    </w:pPr>
  </w:style>
  <w:style w:type="paragraph" w:styleId="Inhopg7">
    <w:name w:val="toc 7"/>
    <w:basedOn w:val="Inhopg2"/>
    <w:uiPriority w:val="39"/>
    <w:rsid w:val="00C247A2"/>
    <w:pPr>
      <w:ind w:left="1701"/>
    </w:pPr>
  </w:style>
  <w:style w:type="paragraph" w:styleId="Inhopg8">
    <w:name w:val="toc 8"/>
    <w:basedOn w:val="Inhopg2"/>
    <w:uiPriority w:val="39"/>
    <w:rsid w:val="00C247A2"/>
    <w:pPr>
      <w:ind w:left="2268"/>
    </w:pPr>
  </w:style>
  <w:style w:type="paragraph" w:styleId="Inhopg9">
    <w:name w:val="toc 9"/>
    <w:basedOn w:val="Inhopg2"/>
    <w:next w:val="Standaard"/>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Kop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Standaard"/>
    <w:next w:val="Standaard"/>
    <w:rsid w:val="00C247A2"/>
    <w:pPr>
      <w:spacing w:before="240" w:line="240" w:lineRule="atLeast"/>
    </w:pPr>
    <w:rPr>
      <w:b/>
      <w:noProof/>
      <w:sz w:val="18"/>
    </w:rPr>
  </w:style>
  <w:style w:type="paragraph" w:customStyle="1" w:styleId="zAdmDate">
    <w:name w:val="z_AdmDate"/>
    <w:basedOn w:val="Standaard"/>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Standaard"/>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Standaard"/>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Standaard"/>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Standaard"/>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jstopsomteken">
    <w:name w:val="List Bullet"/>
    <w:basedOn w:val="Standaard"/>
    <w:autoRedefine/>
    <w:rsid w:val="00C247A2"/>
    <w:rPr>
      <w:rFonts w:cs="Arial"/>
      <w:b/>
      <w:bCs/>
      <w:sz w:val="19"/>
      <w:szCs w:val="19"/>
    </w:rPr>
  </w:style>
  <w:style w:type="paragraph" w:styleId="Lijstopsomteken2">
    <w:name w:val="List Bullet 2"/>
    <w:basedOn w:val="Standaard"/>
    <w:autoRedefine/>
    <w:rsid w:val="00C247A2"/>
    <w:pPr>
      <w:ind w:left="283"/>
      <w:jc w:val="both"/>
    </w:pPr>
    <w:rPr>
      <w:rFonts w:cs="Arial"/>
      <w:color w:val="333333"/>
      <w:szCs w:val="14"/>
    </w:rPr>
  </w:style>
  <w:style w:type="paragraph" w:styleId="Lijstopsomteken4">
    <w:name w:val="List Bullet 4"/>
    <w:basedOn w:val="Standaard"/>
    <w:autoRedefine/>
    <w:rsid w:val="00C247A2"/>
    <w:pPr>
      <w:numPr>
        <w:numId w:val="4"/>
      </w:numPr>
    </w:pPr>
  </w:style>
  <w:style w:type="paragraph" w:styleId="Bloktekst">
    <w:name w:val="Block Text"/>
    <w:basedOn w:val="Standaard"/>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lang w:val="en-US"/>
    </w:rPr>
  </w:style>
  <w:style w:type="paragraph" w:customStyle="1" w:styleId="Standaardinspringing1">
    <w:name w:val="Standaardinspringing1"/>
    <w:basedOn w:val="Standaard"/>
    <w:rsid w:val="00C247A2"/>
    <w:pPr>
      <w:ind w:left="1134"/>
    </w:pPr>
    <w:rPr>
      <w:rFonts w:ascii="Times New Roman" w:hAnsi="Times New Roman"/>
      <w:sz w:val="24"/>
    </w:rPr>
  </w:style>
  <w:style w:type="character" w:styleId="Hyperlink">
    <w:name w:val="Hyperlink"/>
    <w:rsid w:val="00C247A2"/>
    <w:rPr>
      <w:color w:val="0000FF"/>
      <w:u w:val="single"/>
    </w:rPr>
  </w:style>
  <w:style w:type="character" w:styleId="GevolgdeHyperlink">
    <w:name w:val="FollowedHyperlink"/>
    <w:rsid w:val="00C247A2"/>
    <w:rPr>
      <w:color w:val="800080"/>
      <w:u w:val="single"/>
    </w:rPr>
  </w:style>
  <w:style w:type="paragraph" w:styleId="Lijst2">
    <w:name w:val="List 2"/>
    <w:basedOn w:val="Standaard"/>
    <w:rsid w:val="00C247A2"/>
    <w:pPr>
      <w:ind w:left="566" w:hanging="283"/>
    </w:pPr>
  </w:style>
  <w:style w:type="paragraph" w:styleId="Plattetekst">
    <w:name w:val="Body Text"/>
    <w:basedOn w:val="Standaard"/>
    <w:link w:val="PlattetekstChar"/>
    <w:rsid w:val="00C247A2"/>
    <w:pPr>
      <w:spacing w:after="120"/>
    </w:pPr>
  </w:style>
  <w:style w:type="character" w:customStyle="1" w:styleId="PlattetekstChar">
    <w:name w:val="Platte tekst Char"/>
    <w:basedOn w:val="Standaardalinea-lettertype"/>
    <w:link w:val="Plattetekst"/>
    <w:rsid w:val="00C247A2"/>
    <w:rPr>
      <w:rFonts w:ascii="Arial" w:eastAsia="Times New Roman" w:hAnsi="Arial" w:cs="Times New Roman"/>
      <w:szCs w:val="20"/>
      <w:lang w:val="en-GB" w:eastAsia="en-US"/>
    </w:rPr>
  </w:style>
  <w:style w:type="paragraph" w:styleId="Plattetekstinspringen">
    <w:name w:val="Body Text Indent"/>
    <w:basedOn w:val="Standaard"/>
    <w:link w:val="PlattetekstinspringenChar"/>
    <w:rsid w:val="00C247A2"/>
    <w:pPr>
      <w:spacing w:after="120"/>
      <w:ind w:left="283"/>
    </w:pPr>
  </w:style>
  <w:style w:type="character" w:customStyle="1" w:styleId="PlattetekstinspringenChar">
    <w:name w:val="Platte tekst inspringen Char"/>
    <w:basedOn w:val="Standaardalinea-lettertype"/>
    <w:link w:val="Plattetekstinspringen"/>
    <w:rsid w:val="00C247A2"/>
    <w:rPr>
      <w:rFonts w:ascii="Arial" w:eastAsia="Times New Roman" w:hAnsi="Arial" w:cs="Times New Roman"/>
      <w:szCs w:val="20"/>
      <w:lang w:val="en-GB" w:eastAsia="en-US"/>
    </w:rPr>
  </w:style>
  <w:style w:type="paragraph" w:styleId="Tekstzonderopmaak">
    <w:name w:val="Plain Text"/>
    <w:basedOn w:val="Standaard"/>
    <w:link w:val="TekstzonderopmaakChar"/>
    <w:rsid w:val="00C247A2"/>
    <w:rPr>
      <w:rFonts w:ascii="Courier New" w:hAnsi="Courier New" w:cs="Courier New"/>
      <w:sz w:val="20"/>
    </w:rPr>
  </w:style>
  <w:style w:type="character" w:customStyle="1" w:styleId="TekstzonderopmaakChar">
    <w:name w:val="Tekst zonder opmaak Char"/>
    <w:basedOn w:val="Standaardalinea-lettertype"/>
    <w:link w:val="Tekstzonderopmaak"/>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Plattetekstinspringen2">
    <w:name w:val="Body Text Indent 2"/>
    <w:basedOn w:val="Standaard"/>
    <w:link w:val="Plattetekstinspringen2Char"/>
    <w:rsid w:val="00C247A2"/>
    <w:pPr>
      <w:spacing w:after="120" w:line="480" w:lineRule="auto"/>
      <w:ind w:left="283"/>
    </w:pPr>
  </w:style>
  <w:style w:type="character" w:customStyle="1" w:styleId="Plattetekstinspringen2Char">
    <w:name w:val="Platte tekst inspringen 2 Char"/>
    <w:basedOn w:val="Standaardalinea-lettertype"/>
    <w:link w:val="Plattetekstinspringen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Plattetekst2">
    <w:name w:val="Body Text 2"/>
    <w:basedOn w:val="Standaard"/>
    <w:link w:val="Plattetekst2Char"/>
    <w:rsid w:val="00C247A2"/>
    <w:pPr>
      <w:spacing w:after="120" w:line="480" w:lineRule="auto"/>
    </w:pPr>
  </w:style>
  <w:style w:type="character" w:customStyle="1" w:styleId="Plattetekst2Char">
    <w:name w:val="Platte tekst 2 Char"/>
    <w:basedOn w:val="Standaardalinea-lettertype"/>
    <w:link w:val="Plattetekst2"/>
    <w:rsid w:val="00C247A2"/>
    <w:rPr>
      <w:rFonts w:ascii="Arial" w:eastAsia="Times New Roman" w:hAnsi="Arial" w:cs="Times New Roman"/>
      <w:szCs w:val="20"/>
      <w:lang w:val="en-GB" w:eastAsia="en-US"/>
    </w:rPr>
  </w:style>
  <w:style w:type="character" w:styleId="Nadruk">
    <w:name w:val="Emphasis"/>
    <w:rsid w:val="00C247A2"/>
    <w:rPr>
      <w:i/>
      <w:iCs/>
    </w:rPr>
  </w:style>
  <w:style w:type="paragraph" w:styleId="Plattetekst3">
    <w:name w:val="Body Text 3"/>
    <w:basedOn w:val="Standaard"/>
    <w:link w:val="Plattetekst3Char"/>
    <w:rsid w:val="00C247A2"/>
    <w:pPr>
      <w:spacing w:after="120"/>
    </w:pPr>
    <w:rPr>
      <w:sz w:val="16"/>
      <w:szCs w:val="16"/>
    </w:rPr>
  </w:style>
  <w:style w:type="character" w:customStyle="1" w:styleId="Plattetekst3Char">
    <w:name w:val="Platte tekst 3 Char"/>
    <w:basedOn w:val="Standaardalinea-lettertype"/>
    <w:link w:val="Plattetekst3"/>
    <w:rsid w:val="00C247A2"/>
    <w:rPr>
      <w:rFonts w:ascii="Arial" w:eastAsia="Times New Roman" w:hAnsi="Arial" w:cs="Times New Roman"/>
      <w:sz w:val="16"/>
      <w:szCs w:val="16"/>
      <w:lang w:val="en-GB" w:eastAsia="en-US"/>
    </w:rPr>
  </w:style>
  <w:style w:type="paragraph" w:styleId="Platteteksteersteinspringing">
    <w:name w:val="Body Text First Indent"/>
    <w:basedOn w:val="Plattetekst"/>
    <w:link w:val="PlatteteksteersteinspringingChar"/>
    <w:rsid w:val="00C247A2"/>
    <w:pPr>
      <w:ind w:firstLine="210"/>
    </w:pPr>
  </w:style>
  <w:style w:type="character" w:customStyle="1" w:styleId="PlatteteksteersteinspringingChar">
    <w:name w:val="Platte tekst eerste inspringing Char"/>
    <w:basedOn w:val="PlattetekstChar"/>
    <w:link w:val="Platteteksteersteinspringing"/>
    <w:rsid w:val="00C247A2"/>
    <w:rPr>
      <w:rFonts w:ascii="Arial" w:eastAsia="Times New Roman" w:hAnsi="Arial" w:cs="Times New Roman"/>
      <w:szCs w:val="20"/>
      <w:lang w:val="en-GB" w:eastAsia="en-US"/>
    </w:rPr>
  </w:style>
  <w:style w:type="paragraph" w:styleId="Platteteksteersteinspringing2">
    <w:name w:val="Body Text First Indent 2"/>
    <w:basedOn w:val="Plattetekstinspringen"/>
    <w:link w:val="Platteteksteersteinspringing2Char"/>
    <w:rsid w:val="00C247A2"/>
    <w:pPr>
      <w:ind w:firstLine="210"/>
    </w:pPr>
  </w:style>
  <w:style w:type="character" w:customStyle="1" w:styleId="Platteteksteersteinspringing2Char">
    <w:name w:val="Platte tekst eerste inspringing 2 Char"/>
    <w:basedOn w:val="PlattetekstinspringenChar"/>
    <w:link w:val="Platteteksteersteinspringing2"/>
    <w:rsid w:val="00C247A2"/>
    <w:rPr>
      <w:rFonts w:ascii="Arial" w:eastAsia="Times New Roman" w:hAnsi="Arial" w:cs="Times New Roman"/>
      <w:szCs w:val="20"/>
      <w:lang w:val="en-GB" w:eastAsia="en-US"/>
    </w:rPr>
  </w:style>
  <w:style w:type="paragraph" w:styleId="Plattetekstinspringen3">
    <w:name w:val="Body Text Indent 3"/>
    <w:basedOn w:val="Standaard"/>
    <w:link w:val="Plattetekstinspringen3Char"/>
    <w:rsid w:val="00C247A2"/>
    <w:pPr>
      <w:spacing w:after="120"/>
      <w:ind w:left="283"/>
    </w:pPr>
    <w:rPr>
      <w:sz w:val="16"/>
      <w:szCs w:val="16"/>
    </w:rPr>
  </w:style>
  <w:style w:type="character" w:customStyle="1" w:styleId="Plattetekstinspringen3Char">
    <w:name w:val="Platte tekst inspringen 3 Char"/>
    <w:basedOn w:val="Standaardalinea-lettertype"/>
    <w:link w:val="Plattetekstinspringen3"/>
    <w:rsid w:val="00C247A2"/>
    <w:rPr>
      <w:rFonts w:ascii="Arial" w:eastAsia="Times New Roman" w:hAnsi="Arial" w:cs="Times New Roman"/>
      <w:sz w:val="16"/>
      <w:szCs w:val="16"/>
      <w:lang w:val="en-GB" w:eastAsia="en-US"/>
    </w:rPr>
  </w:style>
  <w:style w:type="paragraph" w:customStyle="1" w:styleId="CaptionTable">
    <w:name w:val="Caption Table"/>
    <w:basedOn w:val="Bijschrift"/>
    <w:rsid w:val="00C247A2"/>
    <w:pPr>
      <w:overflowPunct/>
      <w:autoSpaceDE/>
      <w:autoSpaceDN/>
      <w:adjustRightInd/>
      <w:jc w:val="center"/>
      <w:textAlignment w:val="auto"/>
    </w:pPr>
  </w:style>
  <w:style w:type="paragraph" w:styleId="Datum">
    <w:name w:val="Date"/>
    <w:basedOn w:val="Standaard"/>
    <w:next w:val="Standaard"/>
    <w:link w:val="DatumChar"/>
    <w:rsid w:val="00C247A2"/>
  </w:style>
  <w:style w:type="character" w:customStyle="1" w:styleId="DatumChar">
    <w:name w:val="Datum Char"/>
    <w:basedOn w:val="Standaardalinea-lettertype"/>
    <w:link w:val="Datum"/>
    <w:rsid w:val="00C247A2"/>
    <w:rPr>
      <w:rFonts w:ascii="Arial" w:eastAsia="Times New Roman" w:hAnsi="Arial" w:cs="Times New Roman"/>
      <w:szCs w:val="20"/>
      <w:lang w:val="en-GB" w:eastAsia="en-US"/>
    </w:rPr>
  </w:style>
  <w:style w:type="paragraph" w:styleId="Documentstructuur">
    <w:name w:val="Document Map"/>
    <w:basedOn w:val="Standaard"/>
    <w:link w:val="DocumentstructuurChar"/>
    <w:semiHidden/>
    <w:rsid w:val="00C247A2"/>
    <w:pPr>
      <w:shd w:val="clear" w:color="auto" w:fill="000080"/>
    </w:pPr>
    <w:rPr>
      <w:rFonts w:ascii="Tahoma" w:hAnsi="Tahoma" w:cs="Tahoma"/>
    </w:rPr>
  </w:style>
  <w:style w:type="character" w:customStyle="1" w:styleId="DocumentstructuurChar">
    <w:name w:val="Documentstructuur Char"/>
    <w:basedOn w:val="Standaardalinea-lettertype"/>
    <w:link w:val="Documentstructuur"/>
    <w:semiHidden/>
    <w:rsid w:val="00C247A2"/>
    <w:rPr>
      <w:rFonts w:ascii="Tahoma" w:eastAsia="Times New Roman" w:hAnsi="Tahoma" w:cs="Tahoma"/>
      <w:szCs w:val="20"/>
      <w:shd w:val="clear" w:color="auto" w:fill="000080"/>
      <w:lang w:val="en-GB" w:eastAsia="en-US"/>
    </w:rPr>
  </w:style>
  <w:style w:type="paragraph" w:styleId="E-mailhandtekening">
    <w:name w:val="E-mail Signature"/>
    <w:basedOn w:val="Standaard"/>
    <w:link w:val="E-mailhandtekeningChar"/>
    <w:rsid w:val="00C247A2"/>
  </w:style>
  <w:style w:type="character" w:customStyle="1" w:styleId="E-mailhandtekeningChar">
    <w:name w:val="E-mailhandtekening Char"/>
    <w:basedOn w:val="Standaardalinea-lettertype"/>
    <w:link w:val="E-mailhandtekening"/>
    <w:rsid w:val="00C247A2"/>
    <w:rPr>
      <w:rFonts w:ascii="Arial" w:eastAsia="Times New Roman" w:hAnsi="Arial" w:cs="Times New Roman"/>
      <w:szCs w:val="20"/>
      <w:lang w:val="en-GB" w:eastAsia="en-US"/>
    </w:rPr>
  </w:style>
  <w:style w:type="paragraph" w:styleId="Eindnoottekst">
    <w:name w:val="endnote text"/>
    <w:basedOn w:val="Standaard"/>
    <w:link w:val="EindnoottekstChar"/>
    <w:semiHidden/>
    <w:rsid w:val="00C247A2"/>
    <w:rPr>
      <w:sz w:val="20"/>
    </w:rPr>
  </w:style>
  <w:style w:type="character" w:customStyle="1" w:styleId="EindnoottekstChar">
    <w:name w:val="Eindnoottekst Char"/>
    <w:basedOn w:val="Standaardalinea-lettertype"/>
    <w:link w:val="Eindnoottekst"/>
    <w:semiHidden/>
    <w:rsid w:val="00C247A2"/>
    <w:rPr>
      <w:rFonts w:ascii="Arial" w:eastAsia="Times New Roman" w:hAnsi="Arial" w:cs="Times New Roman"/>
      <w:sz w:val="20"/>
      <w:szCs w:val="20"/>
      <w:lang w:val="en-GB" w:eastAsia="en-US"/>
    </w:rPr>
  </w:style>
  <w:style w:type="paragraph" w:styleId="Adresenvelop">
    <w:name w:val="envelope address"/>
    <w:basedOn w:val="Standaard"/>
    <w:rsid w:val="00C247A2"/>
    <w:pPr>
      <w:framePr w:w="7920" w:h="1980" w:hRule="exact" w:hSpace="180" w:wrap="auto" w:hAnchor="page" w:xAlign="center" w:yAlign="bottom"/>
      <w:ind w:left="2880"/>
    </w:pPr>
    <w:rPr>
      <w:rFonts w:cs="Arial"/>
      <w:sz w:val="24"/>
      <w:szCs w:val="24"/>
    </w:rPr>
  </w:style>
  <w:style w:type="paragraph" w:styleId="Afzender">
    <w:name w:val="envelope return"/>
    <w:basedOn w:val="Standaard"/>
    <w:rsid w:val="00C247A2"/>
    <w:rPr>
      <w:rFonts w:cs="Arial"/>
      <w:sz w:val="20"/>
    </w:rPr>
  </w:style>
  <w:style w:type="character" w:customStyle="1" w:styleId="geo-decgeo">
    <w:name w:val="geo-dec geo"/>
    <w:basedOn w:val="Standaardalinea-lettertype"/>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res">
    <w:name w:val="HTML Address"/>
    <w:basedOn w:val="Standaard"/>
    <w:link w:val="HTML-adresChar"/>
    <w:rsid w:val="00C247A2"/>
    <w:rPr>
      <w:i/>
      <w:iCs/>
    </w:rPr>
  </w:style>
  <w:style w:type="character" w:customStyle="1" w:styleId="HTML-adresChar">
    <w:name w:val="HTML-adres Char"/>
    <w:basedOn w:val="Standaardalinea-lettertype"/>
    <w:link w:val="HTML-adres"/>
    <w:rsid w:val="00C247A2"/>
    <w:rPr>
      <w:rFonts w:ascii="Arial" w:eastAsia="Times New Roman" w:hAnsi="Arial" w:cs="Times New Roman"/>
      <w:i/>
      <w:iCs/>
      <w:szCs w:val="20"/>
      <w:lang w:val="en-GB" w:eastAsia="en-US"/>
    </w:rPr>
  </w:style>
  <w:style w:type="paragraph" w:styleId="HTML-voorafopgemaakt">
    <w:name w:val="HTML Preformatted"/>
    <w:basedOn w:val="Standaard"/>
    <w:link w:val="HTML-voorafopgemaaktChar"/>
    <w:rsid w:val="00C247A2"/>
    <w:rPr>
      <w:rFonts w:ascii="Courier New" w:hAnsi="Courier New" w:cs="Courier New"/>
      <w:sz w:val="20"/>
    </w:rPr>
  </w:style>
  <w:style w:type="character" w:customStyle="1" w:styleId="HTML-voorafopgemaaktChar">
    <w:name w:val="HTML - vooraf opgemaakt Char"/>
    <w:basedOn w:val="Standaardalinea-lettertype"/>
    <w:link w:val="HTML-voorafopgemaakt"/>
    <w:rsid w:val="00C247A2"/>
    <w:rPr>
      <w:rFonts w:ascii="Courier New" w:eastAsia="Times New Roman" w:hAnsi="Courier New" w:cs="Courier New"/>
      <w:sz w:val="20"/>
      <w:szCs w:val="20"/>
      <w:lang w:val="en-GB" w:eastAsia="en-US"/>
    </w:rPr>
  </w:style>
  <w:style w:type="paragraph" w:styleId="Index8">
    <w:name w:val="index 8"/>
    <w:basedOn w:val="Standaard"/>
    <w:next w:val="Standaard"/>
    <w:autoRedefine/>
    <w:semiHidden/>
    <w:rsid w:val="00C247A2"/>
    <w:pPr>
      <w:ind w:left="1760" w:hanging="220"/>
    </w:pPr>
  </w:style>
  <w:style w:type="paragraph" w:styleId="Index9">
    <w:name w:val="index 9"/>
    <w:basedOn w:val="Standaard"/>
    <w:next w:val="Standaard"/>
    <w:autoRedefine/>
    <w:semiHidden/>
    <w:rsid w:val="00C247A2"/>
    <w:pPr>
      <w:ind w:left="1980" w:hanging="220"/>
    </w:pPr>
  </w:style>
  <w:style w:type="character" w:customStyle="1" w:styleId="latitude1">
    <w:name w:val="latitude1"/>
    <w:basedOn w:val="Standaardalinea-lettertype"/>
    <w:rsid w:val="00C247A2"/>
  </w:style>
  <w:style w:type="paragraph" w:styleId="Lijst">
    <w:name w:val="List"/>
    <w:basedOn w:val="Standaard"/>
    <w:rsid w:val="00C247A2"/>
    <w:pPr>
      <w:ind w:left="283" w:hanging="283"/>
    </w:pPr>
  </w:style>
  <w:style w:type="paragraph" w:styleId="Lijst3">
    <w:name w:val="List 3"/>
    <w:basedOn w:val="Standaard"/>
    <w:rsid w:val="00C247A2"/>
    <w:pPr>
      <w:ind w:left="849" w:hanging="283"/>
    </w:pPr>
  </w:style>
  <w:style w:type="paragraph" w:styleId="Lijst4">
    <w:name w:val="List 4"/>
    <w:basedOn w:val="Standaard"/>
    <w:rsid w:val="00C247A2"/>
    <w:pPr>
      <w:ind w:left="1132" w:hanging="283"/>
    </w:pPr>
  </w:style>
  <w:style w:type="paragraph" w:styleId="Lijst5">
    <w:name w:val="List 5"/>
    <w:basedOn w:val="Standaard"/>
    <w:rsid w:val="00C247A2"/>
    <w:pPr>
      <w:ind w:left="1415" w:hanging="283"/>
    </w:pPr>
  </w:style>
  <w:style w:type="paragraph" w:styleId="Lijstopsomteken3">
    <w:name w:val="List Bullet 3"/>
    <w:basedOn w:val="Standaard"/>
    <w:autoRedefine/>
    <w:rsid w:val="00C247A2"/>
    <w:pPr>
      <w:numPr>
        <w:numId w:val="3"/>
      </w:numPr>
    </w:pPr>
  </w:style>
  <w:style w:type="paragraph" w:styleId="Lijstopsomteken5">
    <w:name w:val="List Bullet 5"/>
    <w:basedOn w:val="Standaard"/>
    <w:autoRedefine/>
    <w:rsid w:val="00C247A2"/>
    <w:pPr>
      <w:numPr>
        <w:numId w:val="5"/>
      </w:numPr>
    </w:pPr>
  </w:style>
  <w:style w:type="paragraph" w:styleId="Lijstvoortzetting">
    <w:name w:val="List Continue"/>
    <w:basedOn w:val="Standaard"/>
    <w:rsid w:val="00C247A2"/>
    <w:pPr>
      <w:spacing w:after="120"/>
      <w:ind w:left="283"/>
    </w:pPr>
  </w:style>
  <w:style w:type="paragraph" w:styleId="Lijstvoortzetting2">
    <w:name w:val="List Continue 2"/>
    <w:basedOn w:val="Standaard"/>
    <w:rsid w:val="00C247A2"/>
    <w:pPr>
      <w:spacing w:after="120"/>
      <w:ind w:left="566"/>
    </w:pPr>
  </w:style>
  <w:style w:type="paragraph" w:styleId="Lijstvoortzetting3">
    <w:name w:val="List Continue 3"/>
    <w:basedOn w:val="Standaard"/>
    <w:rsid w:val="00C247A2"/>
    <w:pPr>
      <w:spacing w:after="120"/>
      <w:ind w:left="849"/>
    </w:pPr>
  </w:style>
  <w:style w:type="paragraph" w:styleId="Lijstvoortzetting4">
    <w:name w:val="List Continue 4"/>
    <w:basedOn w:val="Standaard"/>
    <w:rsid w:val="00C247A2"/>
    <w:pPr>
      <w:spacing w:after="120"/>
      <w:ind w:left="1132"/>
    </w:pPr>
  </w:style>
  <w:style w:type="paragraph" w:styleId="Lijstvoortzetting5">
    <w:name w:val="List Continue 5"/>
    <w:basedOn w:val="Standaard"/>
    <w:rsid w:val="00C247A2"/>
    <w:pPr>
      <w:spacing w:after="120"/>
      <w:ind w:left="1415"/>
    </w:pPr>
  </w:style>
  <w:style w:type="paragraph" w:styleId="Lijstnummering">
    <w:name w:val="List Number"/>
    <w:basedOn w:val="Standaard"/>
    <w:rsid w:val="00C247A2"/>
    <w:pPr>
      <w:numPr>
        <w:numId w:val="10"/>
      </w:numPr>
    </w:pPr>
    <w:rPr>
      <w:b/>
      <w:bCs/>
    </w:rPr>
  </w:style>
  <w:style w:type="paragraph" w:styleId="Lijstnummering2">
    <w:name w:val="List Number 2"/>
    <w:basedOn w:val="Standaard"/>
    <w:rsid w:val="00C247A2"/>
    <w:pPr>
      <w:numPr>
        <w:numId w:val="6"/>
      </w:numPr>
    </w:pPr>
  </w:style>
  <w:style w:type="paragraph" w:styleId="Lijstnummering3">
    <w:name w:val="List Number 3"/>
    <w:basedOn w:val="Standaard"/>
    <w:rsid w:val="00C247A2"/>
    <w:pPr>
      <w:numPr>
        <w:numId w:val="7"/>
      </w:numPr>
    </w:pPr>
  </w:style>
  <w:style w:type="paragraph" w:styleId="Lijstnummering4">
    <w:name w:val="List Number 4"/>
    <w:basedOn w:val="Standaard"/>
    <w:rsid w:val="00C247A2"/>
    <w:pPr>
      <w:numPr>
        <w:numId w:val="8"/>
      </w:numPr>
    </w:pPr>
  </w:style>
  <w:style w:type="paragraph" w:styleId="Lijstnummering5">
    <w:name w:val="List Number 5"/>
    <w:basedOn w:val="Standaard"/>
    <w:rsid w:val="00C247A2"/>
    <w:pPr>
      <w:numPr>
        <w:numId w:val="9"/>
      </w:numPr>
    </w:pPr>
  </w:style>
  <w:style w:type="character" w:customStyle="1" w:styleId="longitude1">
    <w:name w:val="longitude1"/>
    <w:basedOn w:val="Standaardalinea-lettertype"/>
    <w:rsid w:val="00C247A2"/>
  </w:style>
  <w:style w:type="paragraph" w:styleId="Berichtkop">
    <w:name w:val="Message Header"/>
    <w:basedOn w:val="Standaard"/>
    <w:link w:val="Berichtkop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BerichtkopChar">
    <w:name w:val="Berichtkop Char"/>
    <w:basedOn w:val="Standaardalinea-lettertype"/>
    <w:link w:val="Berichtkop"/>
    <w:rsid w:val="00C247A2"/>
    <w:rPr>
      <w:rFonts w:ascii="Arial" w:eastAsia="Times New Roman" w:hAnsi="Arial" w:cs="Arial"/>
      <w:sz w:val="24"/>
      <w:szCs w:val="24"/>
      <w:shd w:val="pct20" w:color="auto" w:fill="auto"/>
      <w:lang w:val="en-GB" w:eastAsia="en-US"/>
    </w:rPr>
  </w:style>
  <w:style w:type="paragraph" w:styleId="Normaalweb">
    <w:name w:val="Normal (Web)"/>
    <w:basedOn w:val="Standaard"/>
    <w:rsid w:val="00C247A2"/>
    <w:rPr>
      <w:rFonts w:ascii="Times New Roman" w:hAnsi="Times New Roman"/>
      <w:sz w:val="24"/>
      <w:szCs w:val="24"/>
    </w:rPr>
  </w:style>
  <w:style w:type="paragraph" w:styleId="Notitiekop">
    <w:name w:val="Note Heading"/>
    <w:basedOn w:val="Standaard"/>
    <w:next w:val="Standaard"/>
    <w:link w:val="NotitiekopChar"/>
    <w:rsid w:val="00C247A2"/>
  </w:style>
  <w:style w:type="character" w:customStyle="1" w:styleId="NotitiekopChar">
    <w:name w:val="Notitiekop Char"/>
    <w:basedOn w:val="Standaardalinea-lettertype"/>
    <w:link w:val="Notitiekop"/>
    <w:rsid w:val="00C247A2"/>
    <w:rPr>
      <w:rFonts w:ascii="Arial" w:eastAsia="Times New Roman" w:hAnsi="Arial" w:cs="Times New Roman"/>
      <w:szCs w:val="20"/>
      <w:lang w:val="en-GB" w:eastAsia="en-US"/>
    </w:rPr>
  </w:style>
  <w:style w:type="character" w:customStyle="1" w:styleId="plainlinksneverexpand1">
    <w:name w:val="plainlinksneverexpand1"/>
    <w:basedOn w:val="Standaardalinea-lettertype"/>
    <w:rsid w:val="00C247A2"/>
  </w:style>
  <w:style w:type="paragraph" w:styleId="Aanhef">
    <w:name w:val="Salutation"/>
    <w:basedOn w:val="Standaard"/>
    <w:next w:val="Standaard"/>
    <w:link w:val="AanhefChar"/>
    <w:rsid w:val="00C247A2"/>
  </w:style>
  <w:style w:type="character" w:customStyle="1" w:styleId="AanhefChar">
    <w:name w:val="Aanhef Char"/>
    <w:basedOn w:val="Standaardalinea-lettertype"/>
    <w:link w:val="Aanhef"/>
    <w:rsid w:val="00C247A2"/>
    <w:rPr>
      <w:rFonts w:ascii="Arial" w:eastAsia="Times New Roman" w:hAnsi="Arial" w:cs="Times New Roman"/>
      <w:szCs w:val="20"/>
      <w:lang w:val="en-GB" w:eastAsia="en-US"/>
    </w:rPr>
  </w:style>
  <w:style w:type="paragraph" w:styleId="Handtekening">
    <w:name w:val="Signature"/>
    <w:basedOn w:val="Standaard"/>
    <w:link w:val="HandtekeningChar"/>
    <w:rsid w:val="00C247A2"/>
    <w:pPr>
      <w:ind w:left="4252"/>
    </w:pPr>
  </w:style>
  <w:style w:type="character" w:customStyle="1" w:styleId="HandtekeningChar">
    <w:name w:val="Handtekening Char"/>
    <w:basedOn w:val="Standaardalinea-lettertype"/>
    <w:link w:val="Handtekening"/>
    <w:rsid w:val="00C247A2"/>
    <w:rPr>
      <w:rFonts w:ascii="Arial" w:eastAsia="Times New Roman" w:hAnsi="Arial" w:cs="Times New Roman"/>
      <w:szCs w:val="20"/>
      <w:lang w:val="en-GB" w:eastAsia="en-US"/>
    </w:rPr>
  </w:style>
  <w:style w:type="paragraph" w:styleId="Bronvermelding">
    <w:name w:val="table of authorities"/>
    <w:basedOn w:val="Standaard"/>
    <w:next w:val="Standaard"/>
    <w:semiHidden/>
    <w:rsid w:val="00C247A2"/>
    <w:pPr>
      <w:ind w:left="220" w:hanging="220"/>
    </w:pPr>
  </w:style>
  <w:style w:type="paragraph" w:styleId="Titel">
    <w:name w:val="Title"/>
    <w:aliases w:val="Kop 4l,onderdeel"/>
    <w:basedOn w:val="Standaard"/>
    <w:link w:val="TitelChar"/>
    <w:rsid w:val="00C247A2"/>
    <w:pPr>
      <w:spacing w:before="240" w:after="60"/>
      <w:jc w:val="center"/>
      <w:outlineLvl w:val="0"/>
    </w:pPr>
    <w:rPr>
      <w:rFonts w:cs="Arial"/>
      <w:b/>
      <w:bCs/>
      <w:kern w:val="28"/>
      <w:sz w:val="32"/>
      <w:szCs w:val="32"/>
    </w:rPr>
  </w:style>
  <w:style w:type="character" w:customStyle="1" w:styleId="TitelChar">
    <w:name w:val="Titel Char"/>
    <w:aliases w:val="Kop 4l Char,onderdeel Char"/>
    <w:basedOn w:val="Standaardalinea-lettertype"/>
    <w:link w:val="Titel"/>
    <w:rsid w:val="00C247A2"/>
    <w:rPr>
      <w:rFonts w:ascii="Arial" w:eastAsia="Times New Roman" w:hAnsi="Arial" w:cs="Arial"/>
      <w:b/>
      <w:bCs/>
      <w:kern w:val="28"/>
      <w:sz w:val="32"/>
      <w:szCs w:val="32"/>
      <w:lang w:val="en-GB" w:eastAsia="en-US"/>
    </w:rPr>
  </w:style>
  <w:style w:type="paragraph" w:styleId="Kopbronvermelding">
    <w:name w:val="toa heading"/>
    <w:basedOn w:val="Standaard"/>
    <w:next w:val="Standaard"/>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Standaard"/>
    <w:rsid w:val="00C247A2"/>
    <w:pPr>
      <w:spacing w:before="60" w:after="60"/>
    </w:pPr>
    <w:rPr>
      <w:noProof/>
      <w:sz w:val="14"/>
    </w:rPr>
  </w:style>
  <w:style w:type="paragraph" w:customStyle="1" w:styleId="zIFooter2">
    <w:name w:val="zI_Footer2"/>
    <w:basedOn w:val="Standaard"/>
    <w:next w:val="Text"/>
    <w:rsid w:val="00C247A2"/>
    <w:rPr>
      <w:sz w:val="12"/>
    </w:rPr>
  </w:style>
  <w:style w:type="character" w:customStyle="1" w:styleId="ps-large-tps-bold-t">
    <w:name w:val="ps-large-t ps-bold-t"/>
    <w:basedOn w:val="Standaardalinea-lettertype"/>
    <w:rsid w:val="00C247A2"/>
  </w:style>
  <w:style w:type="character" w:customStyle="1" w:styleId="bold1">
    <w:name w:val="bold1"/>
    <w:rsid w:val="00C247A2"/>
    <w:rPr>
      <w:b/>
      <w:bCs/>
    </w:rPr>
  </w:style>
  <w:style w:type="table" w:styleId="Tabelraster">
    <w:name w:val="Table Grid"/>
    <w:basedOn w:val="Standaardtabel"/>
    <w:uiPriority w:val="59"/>
    <w:rsid w:val="00C247A2"/>
    <w:pPr>
      <w:overflowPunct w:val="0"/>
      <w:autoSpaceDE w:val="0"/>
      <w:autoSpaceDN w:val="0"/>
      <w:adjustRightInd w:val="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jschrift1">
    <w:name w:val="Bijschrift 1"/>
    <w:basedOn w:val="Bijschrift"/>
    <w:autoRedefine/>
    <w:rsid w:val="00C247A2"/>
    <w:rPr>
      <w:rFonts w:cs="Arial"/>
      <w:sz w:val="18"/>
      <w:szCs w:val="22"/>
      <w:lang w:val="en-US"/>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Standaard"/>
    <w:rsid w:val="00C247A2"/>
    <w:pPr>
      <w:ind w:left="720"/>
      <w:contextualSpacing/>
    </w:pPr>
    <w:rPr>
      <w:rFonts w:ascii="Calibri" w:hAnsi="Calibri"/>
    </w:rPr>
  </w:style>
  <w:style w:type="paragraph" w:customStyle="1" w:styleId="Opmaakprofiel1">
    <w:name w:val="Opmaakprofiel1"/>
    <w:basedOn w:val="Kop4"/>
    <w:rsid w:val="00C247A2"/>
    <w:rPr>
      <w:sz w:val="22"/>
      <w:lang w:val="en-US"/>
    </w:rPr>
  </w:style>
  <w:style w:type="paragraph" w:customStyle="1" w:styleId="Opmaakprofiel2">
    <w:name w:val="Opmaakprofiel2"/>
    <w:basedOn w:val="Kop3"/>
    <w:rsid w:val="00C247A2"/>
    <w:rPr>
      <w:sz w:val="24"/>
      <w:lang w:val="en-US"/>
    </w:rPr>
  </w:style>
  <w:style w:type="paragraph" w:styleId="Ballontekst">
    <w:name w:val="Balloon Text"/>
    <w:basedOn w:val="Standaard"/>
    <w:link w:val="BallontekstChar"/>
    <w:semiHidden/>
    <w:rsid w:val="00C247A2"/>
    <w:rPr>
      <w:rFonts w:ascii="Tahoma" w:hAnsi="Tahoma" w:cs="Tahoma"/>
      <w:sz w:val="16"/>
      <w:szCs w:val="16"/>
    </w:rPr>
  </w:style>
  <w:style w:type="character" w:customStyle="1" w:styleId="BallontekstChar">
    <w:name w:val="Ballontekst Char"/>
    <w:basedOn w:val="Standaardalinea-lettertype"/>
    <w:link w:val="Ballontekst"/>
    <w:semiHidden/>
    <w:rsid w:val="00C247A2"/>
    <w:rPr>
      <w:rFonts w:ascii="Tahoma" w:eastAsia="Times New Roman" w:hAnsi="Tahoma" w:cs="Tahoma"/>
      <w:sz w:val="16"/>
      <w:szCs w:val="16"/>
      <w:lang w:val="en-GB" w:eastAsia="en-US"/>
    </w:rPr>
  </w:style>
  <w:style w:type="paragraph" w:customStyle="1" w:styleId="Standard">
    <w:name w:val="Standard"/>
    <w:basedOn w:val="Standaard"/>
    <w:rsid w:val="00C247A2"/>
    <w:pPr>
      <w:spacing w:line="360" w:lineRule="auto"/>
      <w:jc w:val="center"/>
    </w:pPr>
    <w:rPr>
      <w:rFonts w:ascii="Times" w:hAnsi="Times"/>
      <w:lang w:val="fr-FR" w:eastAsia="fr-FR"/>
    </w:rPr>
  </w:style>
  <w:style w:type="paragraph" w:customStyle="1" w:styleId="Rpertoire">
    <w:name w:val="Répertoire"/>
    <w:basedOn w:val="Standaard"/>
    <w:rsid w:val="00C247A2"/>
    <w:pPr>
      <w:widowControl w:val="0"/>
      <w:suppressAutoHyphens/>
      <w:spacing w:line="360" w:lineRule="auto"/>
      <w:jc w:val="both"/>
    </w:pPr>
    <w:rPr>
      <w:rFonts w:ascii="Times New Roman" w:hAnsi="Times New Roman"/>
      <w:lang w:val="fr-FR" w:eastAsia="fr-FR"/>
    </w:rPr>
  </w:style>
  <w:style w:type="paragraph" w:styleId="Kopvaninhoudsopgave">
    <w:name w:val="TOC Heading"/>
    <w:basedOn w:val="Kop1"/>
    <w:next w:val="Standaard"/>
    <w:uiPriority w:val="39"/>
    <w:semiHidden/>
    <w:unhideWhenUsed/>
    <w:qFormat/>
    <w:rsid w:val="00C249F3"/>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Citaat">
    <w:name w:val="Quote"/>
    <w:basedOn w:val="Standaard"/>
    <w:next w:val="Standaard"/>
    <w:link w:val="CitaatChar"/>
    <w:uiPriority w:val="29"/>
    <w:rsid w:val="00C247A2"/>
    <w:rPr>
      <w:i/>
      <w:iCs/>
      <w:color w:val="000000"/>
    </w:rPr>
  </w:style>
  <w:style w:type="character" w:customStyle="1" w:styleId="CitaatChar">
    <w:name w:val="Citaat Char"/>
    <w:basedOn w:val="Standaardalinea-lettertype"/>
    <w:link w:val="Citaat"/>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Standaardalinea-lettertype"/>
    <w:uiPriority w:val="29"/>
    <w:rsid w:val="00C247A2"/>
    <w:rPr>
      <w:rFonts w:ascii="Arial" w:hAnsi="Arial"/>
      <w:i/>
      <w:iCs/>
      <w:color w:val="000000"/>
      <w:sz w:val="22"/>
      <w:lang w:val="en-GB" w:eastAsia="en-US"/>
    </w:rPr>
  </w:style>
  <w:style w:type="character" w:customStyle="1" w:styleId="Intensievebenadrukking1">
    <w:name w:val="Intensieve benadrukking1"/>
    <w:basedOn w:val="Standaardalinea-lettertype"/>
    <w:rsid w:val="00C247A2"/>
    <w:rPr>
      <w:b/>
      <w:bCs/>
      <w:i/>
      <w:iCs/>
      <w:color w:val="4F81BD"/>
    </w:rPr>
  </w:style>
  <w:style w:type="paragraph" w:customStyle="1" w:styleId="Lijstalinea2">
    <w:name w:val="Lijstalinea2"/>
    <w:basedOn w:val="Standaard"/>
    <w:rsid w:val="00C247A2"/>
    <w:pPr>
      <w:ind w:left="720"/>
    </w:pPr>
    <w:rPr>
      <w:rFonts w:ascii="Frutiger" w:hAnsi="Frutiger" w:cs="Raavi"/>
      <w:sz w:val="20"/>
    </w:rPr>
  </w:style>
  <w:style w:type="character" w:customStyle="1" w:styleId="Subtielebenadrukking1">
    <w:name w:val="Subtiele benadrukking1"/>
    <w:basedOn w:val="Standaardalinea-lettertype"/>
    <w:rsid w:val="00C247A2"/>
    <w:rPr>
      <w:rFonts w:cs="Times New Roman"/>
      <w:i/>
      <w:iCs/>
      <w:color w:val="808080"/>
    </w:rPr>
  </w:style>
  <w:style w:type="paragraph" w:customStyle="1" w:styleId="opm">
    <w:name w:val="opm"/>
    <w:basedOn w:val="Text"/>
    <w:rsid w:val="00C247A2"/>
    <w:pPr>
      <w:jc w:val="center"/>
    </w:pPr>
    <w:rPr>
      <w:lang w:val="en-US"/>
    </w:rPr>
  </w:style>
  <w:style w:type="paragraph" w:customStyle="1" w:styleId="opmaakwissen">
    <w:name w:val="opmaak wissen"/>
    <w:basedOn w:val="Lij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Standaard"/>
    <w:next w:val="Standaard"/>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Standaardalinea-lettertype"/>
    <w:link w:val="NootKop"/>
    <w:rsid w:val="00C247A2"/>
    <w:rPr>
      <w:rFonts w:ascii="Times New Roman" w:eastAsia="Times New Roman" w:hAnsi="Times New Roman" w:cs="Times New Roman"/>
      <w:b/>
      <w:sz w:val="18"/>
      <w:szCs w:val="24"/>
    </w:rPr>
  </w:style>
  <w:style w:type="character" w:customStyle="1" w:styleId="Titelvanboek1">
    <w:name w:val="Titel van boek1"/>
    <w:basedOn w:val="Standaardalinea-lettertype"/>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Standaard"/>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Standaard"/>
    <w:semiHidden/>
    <w:rsid w:val="00C247A2"/>
    <w:pPr>
      <w:spacing w:before="160" w:after="60"/>
      <w:jc w:val="right"/>
    </w:pPr>
    <w:rPr>
      <w:rFonts w:ascii="Helvetica" w:eastAsia="MS Mincho" w:hAnsi="Helvetica"/>
      <w:color w:val="AD052E"/>
      <w:sz w:val="20"/>
      <w:lang w:val="en-US" w:eastAsia="en-GB"/>
    </w:rPr>
  </w:style>
  <w:style w:type="paragraph" w:styleId="Geenafstand">
    <w:name w:val="No Spacing"/>
    <w:uiPriority w:val="1"/>
    <w:qFormat/>
    <w:rsid w:val="00C249F3"/>
    <w:pPr>
      <w:overflowPunct w:val="0"/>
      <w:autoSpaceDE w:val="0"/>
      <w:autoSpaceDN w:val="0"/>
      <w:adjustRightInd w:val="0"/>
      <w:textAlignment w:val="baseline"/>
    </w:pPr>
    <w:rPr>
      <w:rFonts w:ascii="Arial" w:eastAsia="MS Mincho" w:hAnsi="Arial"/>
      <w:sz w:val="22"/>
      <w:lang w:val="en-GB" w:eastAsia="en-US"/>
    </w:rPr>
  </w:style>
  <w:style w:type="character" w:styleId="Zwaar">
    <w:name w:val="Strong"/>
    <w:basedOn w:val="Standaardalinea-lettertype"/>
    <w:rsid w:val="00C247A2"/>
    <w:rPr>
      <w:b/>
      <w:bCs/>
    </w:rPr>
  </w:style>
  <w:style w:type="paragraph" w:customStyle="1" w:styleId="Standaardinspringing2">
    <w:name w:val="Standaardinspringing2"/>
    <w:basedOn w:val="Standaard"/>
    <w:rsid w:val="00C247A2"/>
    <w:pPr>
      <w:ind w:left="1134"/>
    </w:pPr>
    <w:rPr>
      <w:rFonts w:ascii="Times New Roman" w:hAnsi="Times New Roman"/>
      <w:sz w:val="24"/>
    </w:rPr>
  </w:style>
  <w:style w:type="paragraph" w:customStyle="1" w:styleId="Bijschrift10">
    <w:name w:val="Bijschrift1"/>
    <w:basedOn w:val="Bijschrift"/>
    <w:autoRedefine/>
    <w:rsid w:val="00C247A2"/>
    <w:rPr>
      <w:sz w:val="18"/>
    </w:rPr>
  </w:style>
  <w:style w:type="character" w:styleId="HTMLCode">
    <w:name w:val="HTML Code"/>
    <w:basedOn w:val="Standaardalinea-lettertype"/>
    <w:semiHidden/>
    <w:rsid w:val="00C247A2"/>
    <w:rPr>
      <w:rFonts w:ascii="Courier New" w:hAnsi="Courier New" w:cs="Courier New"/>
      <w:sz w:val="20"/>
      <w:szCs w:val="20"/>
    </w:rPr>
  </w:style>
  <w:style w:type="paragraph" w:customStyle="1" w:styleId="NootKopCharChar">
    <w:name w:val="Noot Kop Char Char"/>
    <w:basedOn w:val="Standaard"/>
    <w:next w:val="Standaard"/>
    <w:link w:val="NootKopCharCharChar"/>
    <w:rsid w:val="00C247A2"/>
    <w:pPr>
      <w:spacing w:before="240" w:after="120"/>
      <w:ind w:left="567"/>
      <w:jc w:val="both"/>
    </w:pPr>
    <w:rPr>
      <w:b/>
      <w:sz w:val="18"/>
      <w:szCs w:val="24"/>
    </w:rPr>
  </w:style>
  <w:style w:type="character" w:customStyle="1" w:styleId="NootCharChar">
    <w:name w:val="Noot Char Char"/>
    <w:basedOn w:val="Standaardalinea-lettertype"/>
    <w:rsid w:val="00C247A2"/>
    <w:rPr>
      <w:sz w:val="18"/>
      <w:szCs w:val="24"/>
      <w:lang w:val="nl-NL" w:eastAsia="nl-NL" w:bidi="ar-SA"/>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paragraph" w:customStyle="1" w:styleId="Figuurnummer">
    <w:name w:val="Figuurnummer"/>
    <w:basedOn w:val="Bijschrift"/>
    <w:rsid w:val="00C247A2"/>
    <w:rPr>
      <w:sz w:val="20"/>
    </w:rPr>
  </w:style>
  <w:style w:type="paragraph" w:customStyle="1" w:styleId="Opmaakprofiel3">
    <w:name w:val="Opmaakprofiel3"/>
    <w:basedOn w:val="Inhopg3"/>
    <w:rsid w:val="00C247A2"/>
    <w:pPr>
      <w:tabs>
        <w:tab w:val="clear" w:pos="10080"/>
        <w:tab w:val="left" w:pos="1728"/>
      </w:tabs>
      <w:ind w:left="1134" w:right="566" w:hanging="567"/>
    </w:pPr>
    <w:rPr>
      <w:lang w:val="nl-NL"/>
    </w:rPr>
  </w:style>
  <w:style w:type="character" w:customStyle="1" w:styleId="Intensievebenadrukking2">
    <w:name w:val="Intensieve benadrukking2"/>
    <w:basedOn w:val="Standaardalinea-lettertype"/>
    <w:rsid w:val="00C247A2"/>
    <w:rPr>
      <w:b/>
      <w:bCs/>
      <w:i/>
      <w:iCs/>
      <w:color w:val="4F81BD"/>
    </w:rPr>
  </w:style>
  <w:style w:type="character" w:customStyle="1" w:styleId="Heading5noNrChar">
    <w:name w:val="Heading 5 no Nr. Char"/>
    <w:basedOn w:val="Standaardalinea-lettertype"/>
    <w:link w:val="Heading5noNr"/>
    <w:rsid w:val="00C247A2"/>
    <w:rPr>
      <w:rFonts w:ascii="Arial" w:eastAsiaTheme="majorEastAsia" w:hAnsi="Arial" w:cstheme="majorBidi"/>
      <w:b/>
      <w:sz w:val="24"/>
      <w:lang w:val="en-GB" w:eastAsia="en-US"/>
    </w:rPr>
  </w:style>
  <w:style w:type="paragraph" w:customStyle="1" w:styleId="Standaardinspringing3">
    <w:name w:val="Standaardinspringing3"/>
    <w:basedOn w:val="Standaard"/>
    <w:rsid w:val="0018547A"/>
    <w:pPr>
      <w:ind w:left="1134"/>
    </w:pPr>
    <w:rPr>
      <w:rFonts w:ascii="Times New Roman" w:hAnsi="Times New Roman"/>
      <w:sz w:val="24"/>
    </w:rPr>
  </w:style>
  <w:style w:type="character" w:customStyle="1" w:styleId="Intensievebenadrukking3">
    <w:name w:val="Intensieve benadrukking3"/>
    <w:basedOn w:val="Standaardalinea-lettertype"/>
    <w:rsid w:val="0018547A"/>
    <w:rPr>
      <w:b/>
      <w:bCs/>
      <w:i/>
      <w:iCs/>
      <w:color w:val="4F81BD"/>
    </w:rPr>
  </w:style>
  <w:style w:type="paragraph" w:customStyle="1" w:styleId="Onderschrift">
    <w:name w:val="Onderschrift"/>
    <w:basedOn w:val="Bijschrift"/>
    <w:autoRedefine/>
    <w:qFormat/>
    <w:rsid w:val="00C249F3"/>
    <w:rPr>
      <w:rFonts w:cs="Arial"/>
      <w:sz w:val="18"/>
      <w:szCs w:val="22"/>
      <w:lang w:val="en-US"/>
    </w:rPr>
  </w:style>
  <w:style w:type="table" w:styleId="Lichtelijst-accent1">
    <w:name w:val="Light List Accent 1"/>
    <w:basedOn w:val="Standaardtabel"/>
    <w:uiPriority w:val="61"/>
    <w:rsid w:val="00613C9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Standaardalinea-lettertype"/>
    <w:rsid w:val="0074713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table of figures" w:uiPriority="99"/>
    <w:lsdException w:name="endnote reference" w:uiPriority="99"/>
    <w:lsdException w:name="Title" w:semiHidden="0" w:unhideWhenUsed="0"/>
    <w:lsdException w:name="Default Paragraph Font" w:uiPriority="1"/>
    <w:lsdException w:name="Subtitle" w:semiHidden="0" w:unhideWhenUsed="0"/>
    <w:lsdException w:name="Strong" w:semiHidden="0" w:unhideWhenUsed="0" w:qFormat="1"/>
    <w:lsdException w:name="Emphasis" w:semiHidden="0" w:unhideWhenUsed="0"/>
    <w:lsdException w:name="HTML Top of Form" w:uiPriority="99"/>
    <w:lsdException w:name="HTML Bottom of Form"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ard">
    <w:name w:val="Normal"/>
    <w:qFormat/>
    <w:rsid w:val="00C249F3"/>
    <w:pPr>
      <w:overflowPunct w:val="0"/>
      <w:autoSpaceDE w:val="0"/>
      <w:autoSpaceDN w:val="0"/>
      <w:adjustRightInd w:val="0"/>
      <w:textAlignment w:val="baseline"/>
    </w:pPr>
    <w:rPr>
      <w:rFonts w:ascii="Arial" w:hAnsi="Arial"/>
      <w:sz w:val="22"/>
      <w:lang w:val="en-GB" w:eastAsia="en-US"/>
    </w:rPr>
  </w:style>
  <w:style w:type="paragraph" w:styleId="Kop1">
    <w:name w:val="heading 1"/>
    <w:aliases w:val="Hoofdstuk,Module"/>
    <w:basedOn w:val="Standaard"/>
    <w:next w:val="Kop2"/>
    <w:link w:val="Kop1Char"/>
    <w:qFormat/>
    <w:rsid w:val="00C249F3"/>
    <w:pPr>
      <w:keepNext/>
      <w:numPr>
        <w:numId w:val="21"/>
      </w:numPr>
      <w:spacing w:before="240" w:after="120" w:line="480" w:lineRule="atLeast"/>
      <w:outlineLvl w:val="0"/>
    </w:pPr>
    <w:rPr>
      <w:rFonts w:eastAsiaTheme="majorEastAsia" w:cstheme="majorBidi"/>
      <w:b/>
      <w:sz w:val="32"/>
    </w:rPr>
  </w:style>
  <w:style w:type="paragraph" w:styleId="Kop2">
    <w:name w:val="heading 2"/>
    <w:aliases w:val="2,Para level 2,h2,heading 2,Level 2,hd2,w2,sub-sect,Titre 2,l2,l 2,two,Memo 2,21,22,23,24,211,221,231,Sub,Module + Onder: (Enkel,Auto,0,75 pt Lijndikte),Hoofdstuk Char,Module + ...,Module + Onder: (Enkel1,Auto1,01,75 pt Lijndikte)1,Alinea"/>
    <w:basedOn w:val="Standaard"/>
    <w:next w:val="Standaard"/>
    <w:link w:val="Kop2Char"/>
    <w:qFormat/>
    <w:rsid w:val="00C249F3"/>
    <w:pPr>
      <w:keepNext/>
      <w:numPr>
        <w:ilvl w:val="1"/>
        <w:numId w:val="21"/>
      </w:numPr>
      <w:spacing w:before="240"/>
      <w:outlineLvl w:val="1"/>
    </w:pPr>
    <w:rPr>
      <w:rFonts w:eastAsiaTheme="majorEastAsia" w:cstheme="majorBidi"/>
      <w:b/>
      <w:sz w:val="24"/>
    </w:rPr>
  </w:style>
  <w:style w:type="paragraph" w:styleId="Kop3">
    <w:name w:val="heading 3"/>
    <w:aliases w:val="Paragraaf,paragraaf"/>
    <w:basedOn w:val="Kop2"/>
    <w:next w:val="Standaard"/>
    <w:link w:val="Kop3Char"/>
    <w:qFormat/>
    <w:rsid w:val="00C249F3"/>
    <w:pPr>
      <w:numPr>
        <w:ilvl w:val="2"/>
      </w:numPr>
      <w:outlineLvl w:val="2"/>
    </w:pPr>
    <w:rPr>
      <w:sz w:val="22"/>
    </w:rPr>
  </w:style>
  <w:style w:type="paragraph" w:styleId="Kop4">
    <w:name w:val="heading 4"/>
    <w:aliases w:val="Sectie"/>
    <w:basedOn w:val="Kop2"/>
    <w:next w:val="Standaard"/>
    <w:link w:val="Kop4Char"/>
    <w:qFormat/>
    <w:rsid w:val="00C249F3"/>
    <w:pPr>
      <w:numPr>
        <w:ilvl w:val="3"/>
      </w:numPr>
      <w:outlineLvl w:val="3"/>
    </w:pPr>
  </w:style>
  <w:style w:type="paragraph" w:styleId="Kop5">
    <w:name w:val="heading 5"/>
    <w:aliases w:val="Onderdeel"/>
    <w:basedOn w:val="Kop2"/>
    <w:next w:val="Standaard"/>
    <w:link w:val="Kop5Char"/>
    <w:qFormat/>
    <w:rsid w:val="00C249F3"/>
    <w:pPr>
      <w:numPr>
        <w:ilvl w:val="4"/>
      </w:numPr>
      <w:outlineLvl w:val="4"/>
    </w:pPr>
  </w:style>
  <w:style w:type="paragraph" w:styleId="Kop6">
    <w:name w:val="heading 6"/>
    <w:basedOn w:val="Kop2"/>
    <w:next w:val="Standaard"/>
    <w:link w:val="Kop6Char"/>
    <w:qFormat/>
    <w:rsid w:val="00C249F3"/>
    <w:pPr>
      <w:numPr>
        <w:ilvl w:val="5"/>
      </w:numPr>
      <w:outlineLvl w:val="5"/>
    </w:pPr>
  </w:style>
  <w:style w:type="paragraph" w:styleId="Kop7">
    <w:name w:val="heading 7"/>
    <w:aliases w:val="7,Para level 7,h7,heading 7,71,Para level 71,h71,heading 71,72,Para level 72,h72,heading 72,73,Para level 73,h73,heading 73,74,Para level 74,h74,heading 74,75,Para level 75,h75,heading 75,76,Para level 76,h76,heading 76,77,Para level 77,h77,78"/>
    <w:basedOn w:val="Kop2"/>
    <w:next w:val="Standaard"/>
    <w:link w:val="Kop7Char"/>
    <w:qFormat/>
    <w:rsid w:val="00C249F3"/>
    <w:pPr>
      <w:numPr>
        <w:ilvl w:val="6"/>
      </w:numPr>
      <w:outlineLvl w:val="6"/>
    </w:pPr>
  </w:style>
  <w:style w:type="paragraph" w:styleId="Kop8">
    <w:name w:val="heading 8"/>
    <w:aliases w:val="8,h8,heading 8,81,h81,heading 81,82,h82,heading 82,83,h83,heading 83,84,h84,heading 84,85,h85,heading 85,86,h86,heading 86,87,h87,heading 87,88,h88,heading 88,811,h811,heading 811,821,h821,heading 821,831,h831,heading 831,841,h841,heading 841"/>
    <w:basedOn w:val="Kop2"/>
    <w:next w:val="Standaard"/>
    <w:link w:val="Kop8Char"/>
    <w:qFormat/>
    <w:rsid w:val="00C249F3"/>
    <w:pPr>
      <w:numPr>
        <w:ilvl w:val="7"/>
      </w:numPr>
      <w:outlineLvl w:val="7"/>
    </w:pPr>
  </w:style>
  <w:style w:type="paragraph" w:styleId="Kop9">
    <w:name w:val="heading 9"/>
    <w:basedOn w:val="Kop2"/>
    <w:next w:val="Standaard"/>
    <w:link w:val="Kop9Char"/>
    <w:qFormat/>
    <w:rsid w:val="00C249F3"/>
    <w:pPr>
      <w:numPr>
        <w:ilvl w:val="0"/>
        <w:numId w:val="0"/>
      </w:num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aliases w:val="Hoofdstuk Char1,Module Char"/>
    <w:basedOn w:val="Standaardalinea-lettertype"/>
    <w:link w:val="Kop1"/>
    <w:rsid w:val="00C249F3"/>
    <w:rPr>
      <w:rFonts w:ascii="Arial" w:eastAsiaTheme="majorEastAsia" w:hAnsi="Arial" w:cstheme="majorBidi"/>
      <w:b/>
      <w:sz w:val="32"/>
      <w:lang w:val="en-GB" w:eastAsia="en-US"/>
    </w:rPr>
  </w:style>
  <w:style w:type="character" w:styleId="Subtieleverwijzing">
    <w:name w:val="Subtle Reference"/>
    <w:aliases w:val="masterkop"/>
    <w:basedOn w:val="Standaardalinea-lettertype"/>
    <w:uiPriority w:val="31"/>
    <w:rsid w:val="00D22BB6"/>
    <w:rPr>
      <w:rFonts w:asciiTheme="majorHAnsi" w:hAnsiTheme="majorHAnsi"/>
      <w:caps w:val="0"/>
      <w:smallCaps/>
      <w:color w:val="auto"/>
      <w:sz w:val="20"/>
      <w:u w:val="single"/>
      <w:vertAlign w:val="subscript"/>
    </w:rPr>
  </w:style>
  <w:style w:type="character" w:customStyle="1" w:styleId="Kop2Char">
    <w:name w:val="Kop 2 Char"/>
    <w:aliases w:val="2 Char1,Para level 2 Char1,h2 Char1,heading 2 Char1,Level 2 Char1,hd2 Char1,w2 Char1,sub-sect Char1,Titre 2 Char1,l2 Char1,l 2 Char1,two Char1,Memo 2 Char1,21 Char1,22 Char1,23 Char1,24 Char1,211 Char1,221 Char1,231 Char1,Sub Char1,Auto Char"/>
    <w:basedOn w:val="Standaardalinea-lettertype"/>
    <w:link w:val="Kop2"/>
    <w:rsid w:val="00C249F3"/>
    <w:rPr>
      <w:rFonts w:ascii="Arial" w:eastAsiaTheme="majorEastAsia" w:hAnsi="Arial" w:cstheme="majorBidi"/>
      <w:b/>
      <w:sz w:val="24"/>
      <w:lang w:val="en-GB" w:eastAsia="en-US"/>
    </w:rPr>
  </w:style>
  <w:style w:type="character" w:customStyle="1" w:styleId="Kop3Char">
    <w:name w:val="Kop 3 Char"/>
    <w:aliases w:val="Paragraaf Char1,paragraaf Char"/>
    <w:basedOn w:val="Standaardalinea-lettertype"/>
    <w:link w:val="Kop3"/>
    <w:rsid w:val="00C249F3"/>
    <w:rPr>
      <w:rFonts w:ascii="Arial" w:eastAsiaTheme="majorEastAsia" w:hAnsi="Arial" w:cstheme="majorBidi"/>
      <w:b/>
      <w:sz w:val="22"/>
      <w:lang w:val="en-GB" w:eastAsia="en-US"/>
    </w:rPr>
  </w:style>
  <w:style w:type="character" w:customStyle="1" w:styleId="Kop4Char">
    <w:name w:val="Kop 4 Char"/>
    <w:aliases w:val="Sectie Char1"/>
    <w:link w:val="Kop4"/>
    <w:rsid w:val="00C249F3"/>
    <w:rPr>
      <w:rFonts w:ascii="Arial" w:eastAsiaTheme="majorEastAsia" w:hAnsi="Arial" w:cstheme="majorBidi"/>
      <w:b/>
      <w:sz w:val="24"/>
      <w:lang w:val="en-GB" w:eastAsia="en-US"/>
    </w:rPr>
  </w:style>
  <w:style w:type="character" w:customStyle="1" w:styleId="Kop5Char">
    <w:name w:val="Kop 5 Char"/>
    <w:aliases w:val="Onderdeel Char"/>
    <w:basedOn w:val="Standaardalinea-lettertype"/>
    <w:link w:val="Kop5"/>
    <w:rsid w:val="00C249F3"/>
    <w:rPr>
      <w:rFonts w:ascii="Arial" w:eastAsiaTheme="majorEastAsia" w:hAnsi="Arial" w:cstheme="majorBidi"/>
      <w:b/>
      <w:sz w:val="24"/>
      <w:lang w:val="en-GB" w:eastAsia="en-US"/>
    </w:rPr>
  </w:style>
  <w:style w:type="character" w:customStyle="1" w:styleId="Kop6Char">
    <w:name w:val="Kop 6 Char"/>
    <w:basedOn w:val="Standaardalinea-lettertype"/>
    <w:link w:val="Kop6"/>
    <w:rsid w:val="00C249F3"/>
    <w:rPr>
      <w:rFonts w:ascii="Arial" w:eastAsiaTheme="majorEastAsia" w:hAnsi="Arial" w:cstheme="majorBidi"/>
      <w:b/>
      <w:sz w:val="24"/>
      <w:lang w:val="en-GB" w:eastAsia="en-US"/>
    </w:rPr>
  </w:style>
  <w:style w:type="character" w:customStyle="1" w:styleId="Kop7Char">
    <w:name w:val="Kop 7 Char"/>
    <w:aliases w:val="7 Char,Para level 7 Char,h7 Char,heading 7 Char,71 Char,Para level 71 Char,h71 Char,heading 71 Char,72 Char,Para level 72 Char,h72 Char,heading 72 Char,73 Char,Para level 73 Char,h73 Char,heading 73 Char,74 Char,Para level 74 Char,h74 Char"/>
    <w:basedOn w:val="Standaardalinea-lettertype"/>
    <w:link w:val="Kop7"/>
    <w:rsid w:val="00C249F3"/>
    <w:rPr>
      <w:rFonts w:ascii="Arial" w:eastAsiaTheme="majorEastAsia" w:hAnsi="Arial" w:cstheme="majorBidi"/>
      <w:b/>
      <w:sz w:val="24"/>
      <w:lang w:val="en-GB" w:eastAsia="en-US"/>
    </w:rPr>
  </w:style>
  <w:style w:type="character" w:customStyle="1" w:styleId="Kop8Char">
    <w:name w:val="Kop 8 Char"/>
    <w:aliases w:val="8 Char,h8 Char,heading 8 Char,81 Char,h81 Char,heading 81 Char,82 Char,h82 Char,heading 82 Char,83 Char,h83 Char,heading 83 Char,84 Char,h84 Char,heading 84 Char,85 Char,h85 Char,heading 85 Char,86 Char,h86 Char,heading 86 Char,87 Char"/>
    <w:basedOn w:val="Standaardalinea-lettertype"/>
    <w:link w:val="Kop8"/>
    <w:rsid w:val="00C249F3"/>
    <w:rPr>
      <w:rFonts w:ascii="Arial" w:eastAsiaTheme="majorEastAsia" w:hAnsi="Arial" w:cstheme="majorBidi"/>
      <w:b/>
      <w:sz w:val="24"/>
      <w:lang w:val="en-GB" w:eastAsia="en-US"/>
    </w:rPr>
  </w:style>
  <w:style w:type="character" w:customStyle="1" w:styleId="Kop9Char">
    <w:name w:val="Kop 9 Char"/>
    <w:basedOn w:val="Standaardalinea-lettertype"/>
    <w:link w:val="Kop9"/>
    <w:rsid w:val="00C249F3"/>
    <w:rPr>
      <w:rFonts w:ascii="Arial" w:eastAsiaTheme="majorEastAsia" w:hAnsi="Arial" w:cstheme="majorBidi"/>
      <w:b/>
      <w:sz w:val="24"/>
      <w:lang w:val="en-GB" w:eastAsia="en-US"/>
    </w:rPr>
  </w:style>
  <w:style w:type="paragraph" w:styleId="Lijstalinea">
    <w:name w:val="List Paragraph"/>
    <w:basedOn w:val="Standaard"/>
    <w:uiPriority w:val="99"/>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Standaardalinea-lettertype"/>
    <w:rsid w:val="00C247A2"/>
    <w:rPr>
      <w:rFonts w:ascii="Arial" w:hAnsi="Arial"/>
      <w:b/>
      <w:sz w:val="24"/>
      <w:lang w:val="en-GB" w:eastAsia="en-US"/>
    </w:rPr>
  </w:style>
  <w:style w:type="character" w:customStyle="1" w:styleId="Kop3Char1">
    <w:name w:val="Kop 3 Char1"/>
    <w:aliases w:val="Paragraaf Char"/>
    <w:basedOn w:val="Standaardalinea-lettertype"/>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Koptekst">
    <w:name w:val="header"/>
    <w:aliases w:val="Header style"/>
    <w:basedOn w:val="Standaard"/>
    <w:link w:val="KoptekstChar"/>
    <w:rsid w:val="00C247A2"/>
    <w:pPr>
      <w:tabs>
        <w:tab w:val="center" w:pos="4153"/>
        <w:tab w:val="right" w:pos="8306"/>
      </w:tabs>
    </w:pPr>
  </w:style>
  <w:style w:type="character" w:customStyle="1" w:styleId="KoptekstChar">
    <w:name w:val="Koptekst Char"/>
    <w:aliases w:val="Header style Char"/>
    <w:basedOn w:val="Standaardalinea-lettertype"/>
    <w:link w:val="Koptekst"/>
    <w:rsid w:val="00C247A2"/>
    <w:rPr>
      <w:rFonts w:ascii="Arial" w:eastAsia="Times New Roman" w:hAnsi="Arial" w:cs="Times New Roman"/>
      <w:szCs w:val="20"/>
      <w:lang w:val="en-GB" w:eastAsia="en-US"/>
    </w:rPr>
  </w:style>
  <w:style w:type="paragraph" w:styleId="Voettekst">
    <w:name w:val="footer"/>
    <w:basedOn w:val="Standaard"/>
    <w:link w:val="VoettekstChar"/>
    <w:rsid w:val="00C247A2"/>
    <w:pPr>
      <w:tabs>
        <w:tab w:val="center" w:pos="4153"/>
        <w:tab w:val="right" w:pos="8306"/>
      </w:tabs>
    </w:pPr>
  </w:style>
  <w:style w:type="character" w:customStyle="1" w:styleId="VoettekstChar">
    <w:name w:val="Voettekst Char"/>
    <w:basedOn w:val="Standaardalinea-lettertype"/>
    <w:link w:val="Voettekst"/>
    <w:rsid w:val="00C247A2"/>
    <w:rPr>
      <w:rFonts w:ascii="Arial" w:eastAsia="Times New Roman" w:hAnsi="Arial" w:cs="Times New Roman"/>
      <w:szCs w:val="20"/>
      <w:lang w:val="en-GB" w:eastAsia="en-US"/>
    </w:rPr>
  </w:style>
  <w:style w:type="paragraph" w:customStyle="1" w:styleId="Abbreviations">
    <w:name w:val="Abbreviations"/>
    <w:basedOn w:val="Standaard"/>
    <w:rsid w:val="00C247A2"/>
    <w:pPr>
      <w:ind w:left="1134" w:hanging="1134"/>
    </w:pPr>
  </w:style>
  <w:style w:type="paragraph" w:customStyle="1" w:styleId="Appendix">
    <w:name w:val="Appendix"/>
    <w:basedOn w:val="Kop1"/>
    <w:next w:val="Standaard"/>
    <w:rsid w:val="00C247A2"/>
    <w:pPr>
      <w:ind w:left="1701" w:hanging="1701"/>
      <w:outlineLvl w:val="9"/>
    </w:pPr>
    <w:rPr>
      <w:rFonts w:eastAsia="Times New Roman" w:cs="Times New Roman"/>
      <w:bCs/>
    </w:rPr>
  </w:style>
  <w:style w:type="paragraph" w:styleId="Bijschrift">
    <w:name w:val="caption"/>
    <w:basedOn w:val="Standaard"/>
    <w:next w:val="Standaard"/>
    <w:rsid w:val="00C247A2"/>
    <w:pPr>
      <w:spacing w:before="120" w:after="240"/>
    </w:pPr>
    <w:rPr>
      <w:b/>
    </w:rPr>
  </w:style>
  <w:style w:type="paragraph" w:customStyle="1" w:styleId="CaptionCentre">
    <w:name w:val="CaptionCentre"/>
    <w:basedOn w:val="Bijschrift"/>
    <w:next w:val="Standaard"/>
    <w:rsid w:val="00C247A2"/>
    <w:pPr>
      <w:jc w:val="center"/>
    </w:pPr>
  </w:style>
  <w:style w:type="paragraph" w:customStyle="1" w:styleId="CaptionLeft">
    <w:name w:val="CaptionLeft"/>
    <w:basedOn w:val="Bijschrift"/>
    <w:next w:val="Standaard"/>
    <w:rsid w:val="00C247A2"/>
  </w:style>
  <w:style w:type="paragraph" w:customStyle="1" w:styleId="CaptionRight">
    <w:name w:val="CaptionRight"/>
    <w:basedOn w:val="Bijschrift"/>
    <w:next w:val="Standaard"/>
    <w:rsid w:val="00C247A2"/>
    <w:pPr>
      <w:jc w:val="right"/>
    </w:pPr>
  </w:style>
  <w:style w:type="paragraph" w:styleId="Afsluiting">
    <w:name w:val="Closing"/>
    <w:basedOn w:val="Standaard"/>
    <w:link w:val="AfsluitingChar"/>
    <w:rsid w:val="00C247A2"/>
    <w:pPr>
      <w:ind w:left="4252"/>
    </w:pPr>
  </w:style>
  <w:style w:type="character" w:customStyle="1" w:styleId="AfsluitingChar">
    <w:name w:val="Afsluiting Char"/>
    <w:basedOn w:val="Standaardalinea-lettertype"/>
    <w:link w:val="Afsluiting"/>
    <w:rsid w:val="00C247A2"/>
    <w:rPr>
      <w:rFonts w:ascii="Arial" w:eastAsia="Times New Roman" w:hAnsi="Arial" w:cs="Times New Roman"/>
      <w:szCs w:val="20"/>
      <w:lang w:val="en-GB" w:eastAsia="en-US"/>
    </w:rPr>
  </w:style>
  <w:style w:type="character" w:styleId="Verwijzingopmerking">
    <w:name w:val="annotation reference"/>
    <w:semiHidden/>
    <w:rsid w:val="00C247A2"/>
    <w:rPr>
      <w:sz w:val="16"/>
    </w:rPr>
  </w:style>
  <w:style w:type="paragraph" w:styleId="Tekstopmerking">
    <w:name w:val="annotation text"/>
    <w:basedOn w:val="Standaard"/>
    <w:link w:val="TekstopmerkingChar"/>
    <w:semiHidden/>
    <w:rsid w:val="00C247A2"/>
  </w:style>
  <w:style w:type="character" w:customStyle="1" w:styleId="TekstopmerkingChar">
    <w:name w:val="Tekst opmerking Char"/>
    <w:basedOn w:val="Standaardalinea-lettertype"/>
    <w:link w:val="Tekstopmerking"/>
    <w:semiHidden/>
    <w:rsid w:val="00C247A2"/>
    <w:rPr>
      <w:rFonts w:ascii="Arial" w:eastAsia="Times New Roman" w:hAnsi="Arial" w:cs="Times New Roman"/>
      <w:szCs w:val="20"/>
      <w:lang w:val="en-GB" w:eastAsia="en-US"/>
    </w:rPr>
  </w:style>
  <w:style w:type="character" w:styleId="Voetnootmarkering">
    <w:name w:val="footnote reference"/>
    <w:semiHidden/>
    <w:rsid w:val="00C247A2"/>
    <w:rPr>
      <w:position w:val="6"/>
      <w:sz w:val="16"/>
    </w:rPr>
  </w:style>
  <w:style w:type="paragraph" w:styleId="Voetnoottekst">
    <w:name w:val="footnote text"/>
    <w:basedOn w:val="Standaard"/>
    <w:link w:val="VoetnoottekstChar"/>
    <w:semiHidden/>
    <w:rsid w:val="00C247A2"/>
  </w:style>
  <w:style w:type="character" w:customStyle="1" w:styleId="VoetnoottekstChar">
    <w:name w:val="Voetnoottekst Char"/>
    <w:basedOn w:val="Standaardalinea-lettertype"/>
    <w:link w:val="Voetnoottekst"/>
    <w:semiHidden/>
    <w:rsid w:val="00C247A2"/>
    <w:rPr>
      <w:rFonts w:ascii="Arial" w:eastAsia="Times New Roman" w:hAnsi="Arial" w:cs="Times New Roman"/>
      <w:szCs w:val="20"/>
      <w:lang w:val="en-GB" w:eastAsia="en-US"/>
    </w:rPr>
  </w:style>
  <w:style w:type="paragraph" w:customStyle="1" w:styleId="Heading1noNr">
    <w:name w:val="Heading 1 no Nr."/>
    <w:basedOn w:val="Kop1"/>
    <w:next w:val="Standaard"/>
    <w:rsid w:val="00C247A2"/>
    <w:pPr>
      <w:outlineLvl w:val="9"/>
    </w:pPr>
    <w:rPr>
      <w:rFonts w:eastAsia="Times New Roman" w:cs="Times New Roman"/>
      <w:bCs/>
    </w:rPr>
  </w:style>
  <w:style w:type="paragraph" w:customStyle="1" w:styleId="Heading2noNr">
    <w:name w:val="Heading 2 no Nr."/>
    <w:basedOn w:val="Kop2"/>
    <w:next w:val="Standaard"/>
    <w:rsid w:val="00C247A2"/>
    <w:pPr>
      <w:outlineLvl w:val="9"/>
    </w:pPr>
  </w:style>
  <w:style w:type="paragraph" w:customStyle="1" w:styleId="Heading3noNr">
    <w:name w:val="Heading 3 no Nr."/>
    <w:basedOn w:val="Kop3"/>
    <w:next w:val="Standaard"/>
    <w:rsid w:val="00C247A2"/>
    <w:pPr>
      <w:outlineLvl w:val="9"/>
    </w:pPr>
  </w:style>
  <w:style w:type="paragraph" w:customStyle="1" w:styleId="Heading4noNr">
    <w:name w:val="Heading 4 no Nr."/>
    <w:basedOn w:val="Kop4"/>
    <w:next w:val="Standaard"/>
    <w:rsid w:val="00C247A2"/>
    <w:pPr>
      <w:outlineLvl w:val="9"/>
    </w:pPr>
  </w:style>
  <w:style w:type="paragraph" w:customStyle="1" w:styleId="Heading5noNr">
    <w:name w:val="Heading 5 no Nr."/>
    <w:basedOn w:val="Kop5"/>
    <w:next w:val="Standaard"/>
    <w:link w:val="Heading5noNrChar"/>
    <w:rsid w:val="00C247A2"/>
    <w:pPr>
      <w:outlineLvl w:val="9"/>
    </w:pPr>
  </w:style>
  <w:style w:type="paragraph" w:customStyle="1" w:styleId="Heading6noNr">
    <w:name w:val="Heading 6 no Nr."/>
    <w:basedOn w:val="Kop6"/>
    <w:next w:val="Standaard"/>
    <w:rsid w:val="00C247A2"/>
    <w:pPr>
      <w:outlineLvl w:val="9"/>
    </w:pPr>
  </w:style>
  <w:style w:type="paragraph" w:customStyle="1" w:styleId="Heading7noNr">
    <w:name w:val="Heading 7 no Nr."/>
    <w:basedOn w:val="Kop7"/>
    <w:next w:val="Standaard"/>
    <w:rsid w:val="00C247A2"/>
    <w:pPr>
      <w:outlineLvl w:val="9"/>
    </w:pPr>
  </w:style>
  <w:style w:type="paragraph" w:customStyle="1" w:styleId="Heading8noNr">
    <w:name w:val="Heading 8 no Nr."/>
    <w:basedOn w:val="Kop8"/>
    <w:next w:val="Standaard"/>
    <w:rsid w:val="00C247A2"/>
    <w:pPr>
      <w:outlineLvl w:val="9"/>
    </w:pPr>
  </w:style>
  <w:style w:type="paragraph" w:customStyle="1" w:styleId="Heading9noNr">
    <w:name w:val="Heading 9 no Nr."/>
    <w:basedOn w:val="Kop9"/>
    <w:next w:val="Standaard"/>
    <w:rsid w:val="00C247A2"/>
    <w:pPr>
      <w:outlineLvl w:val="9"/>
    </w:pPr>
  </w:style>
  <w:style w:type="paragraph" w:customStyle="1" w:styleId="Text">
    <w:name w:val="Text"/>
    <w:basedOn w:val="Standaard"/>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Standaard"/>
    <w:next w:val="Standaard"/>
    <w:uiPriority w:val="99"/>
    <w:semiHidden/>
    <w:rsid w:val="00C247A2"/>
  </w:style>
  <w:style w:type="paragraph" w:styleId="Index2">
    <w:name w:val="index 2"/>
    <w:basedOn w:val="Standaard"/>
    <w:next w:val="Standaard"/>
    <w:semiHidden/>
    <w:rsid w:val="00C247A2"/>
    <w:pPr>
      <w:ind w:left="283"/>
    </w:pPr>
  </w:style>
  <w:style w:type="paragraph" w:styleId="Index3">
    <w:name w:val="index 3"/>
    <w:basedOn w:val="Standaard"/>
    <w:next w:val="Standaard"/>
    <w:semiHidden/>
    <w:rsid w:val="00C247A2"/>
    <w:pPr>
      <w:ind w:left="566"/>
    </w:pPr>
  </w:style>
  <w:style w:type="paragraph" w:styleId="Index4">
    <w:name w:val="index 4"/>
    <w:basedOn w:val="Standaard"/>
    <w:next w:val="Standaard"/>
    <w:semiHidden/>
    <w:rsid w:val="00C247A2"/>
    <w:pPr>
      <w:ind w:left="849"/>
    </w:pPr>
  </w:style>
  <w:style w:type="paragraph" w:styleId="Index5">
    <w:name w:val="index 5"/>
    <w:basedOn w:val="Standaard"/>
    <w:next w:val="Standaard"/>
    <w:semiHidden/>
    <w:rsid w:val="00C247A2"/>
    <w:pPr>
      <w:ind w:left="1132"/>
    </w:pPr>
  </w:style>
  <w:style w:type="paragraph" w:styleId="Index6">
    <w:name w:val="index 6"/>
    <w:basedOn w:val="Standaard"/>
    <w:next w:val="Standaard"/>
    <w:semiHidden/>
    <w:rsid w:val="00C247A2"/>
    <w:pPr>
      <w:ind w:left="1415"/>
    </w:pPr>
  </w:style>
  <w:style w:type="paragraph" w:styleId="Index7">
    <w:name w:val="index 7"/>
    <w:basedOn w:val="Standaard"/>
    <w:next w:val="Standaard"/>
    <w:semiHidden/>
    <w:rsid w:val="00C247A2"/>
    <w:pPr>
      <w:ind w:left="1698"/>
    </w:pPr>
  </w:style>
  <w:style w:type="paragraph" w:styleId="Indexkop">
    <w:name w:val="index heading"/>
    <w:basedOn w:val="Standaard"/>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Regelnummer">
    <w:name w:val="line number"/>
    <w:basedOn w:val="Standaardalinea-lettertype"/>
    <w:rsid w:val="00C247A2"/>
  </w:style>
  <w:style w:type="paragraph" w:styleId="Macrotekst">
    <w:name w:val="macro"/>
    <w:link w:val="Macroteks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kstChar">
    <w:name w:val="Macrotekst Char"/>
    <w:basedOn w:val="Standaardalinea-lettertype"/>
    <w:link w:val="Macrotekst"/>
    <w:semiHidden/>
    <w:rsid w:val="00C247A2"/>
    <w:rPr>
      <w:rFonts w:ascii="Arial" w:eastAsia="Times New Roman" w:hAnsi="Arial" w:cs="Times New Roman"/>
      <w:b/>
      <w:szCs w:val="20"/>
      <w:lang w:val="en-GB" w:eastAsia="en-US"/>
    </w:rPr>
  </w:style>
  <w:style w:type="paragraph" w:styleId="Standaardinspringing">
    <w:name w:val="Normal Indent"/>
    <w:basedOn w:val="Standaard"/>
    <w:rsid w:val="00C247A2"/>
    <w:pPr>
      <w:ind w:left="284"/>
    </w:pPr>
  </w:style>
  <w:style w:type="character" w:styleId="Paginanummer">
    <w:name w:val="page number"/>
    <w:basedOn w:val="Standaardalinea-lettertype"/>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rPr>
      <w:lang w:val="en-US"/>
    </w:rPr>
  </w:style>
  <w:style w:type="paragraph" w:styleId="Ondertitel">
    <w:name w:val="Subtitle"/>
    <w:basedOn w:val="Standaard"/>
    <w:link w:val="OndertitelChar"/>
    <w:rsid w:val="00C247A2"/>
    <w:pPr>
      <w:spacing w:after="60"/>
      <w:jc w:val="center"/>
    </w:pPr>
    <w:rPr>
      <w:i/>
      <w:sz w:val="24"/>
    </w:rPr>
  </w:style>
  <w:style w:type="character" w:customStyle="1" w:styleId="OndertitelChar">
    <w:name w:val="Ondertitel Char"/>
    <w:basedOn w:val="Standaardalinea-lettertype"/>
    <w:link w:val="Ondertitel"/>
    <w:rsid w:val="00C247A2"/>
    <w:rPr>
      <w:rFonts w:ascii="Arial" w:eastAsia="Times New Roman" w:hAnsi="Arial" w:cs="Times New Roman"/>
      <w:i/>
      <w:sz w:val="24"/>
      <w:szCs w:val="20"/>
      <w:lang w:val="en-GB" w:eastAsia="en-US"/>
    </w:rPr>
  </w:style>
  <w:style w:type="paragraph" w:customStyle="1" w:styleId="zAdmText">
    <w:name w:val="z_AdmText"/>
    <w:basedOn w:val="Standaard"/>
    <w:rsid w:val="00C247A2"/>
    <w:rPr>
      <w:noProof/>
    </w:rPr>
  </w:style>
  <w:style w:type="paragraph" w:styleId="Lijstmetafbeeldingen">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Inhopg1">
    <w:name w:val="toc 1"/>
    <w:basedOn w:val="zAdmText"/>
    <w:uiPriority w:val="39"/>
    <w:rsid w:val="00C247A2"/>
    <w:pPr>
      <w:tabs>
        <w:tab w:val="right" w:leader="dot" w:pos="9355"/>
      </w:tabs>
      <w:spacing w:before="240"/>
      <w:ind w:left="567" w:right="566" w:hanging="567"/>
    </w:pPr>
    <w:rPr>
      <w:b/>
    </w:rPr>
  </w:style>
  <w:style w:type="paragraph" w:styleId="Inhopg2">
    <w:name w:val="toc 2"/>
    <w:basedOn w:val="Inhopg1"/>
    <w:uiPriority w:val="39"/>
    <w:rsid w:val="00C247A2"/>
    <w:pPr>
      <w:spacing w:before="0"/>
      <w:ind w:left="1134"/>
    </w:pPr>
    <w:rPr>
      <w:b w:val="0"/>
      <w:sz w:val="20"/>
    </w:rPr>
  </w:style>
  <w:style w:type="paragraph" w:styleId="Inhopg3">
    <w:name w:val="toc 3"/>
    <w:basedOn w:val="Inhopg2"/>
    <w:uiPriority w:val="39"/>
    <w:rsid w:val="00C247A2"/>
    <w:pPr>
      <w:tabs>
        <w:tab w:val="right" w:pos="10080"/>
      </w:tabs>
      <w:ind w:left="1440" w:right="562" w:hanging="720"/>
    </w:pPr>
  </w:style>
  <w:style w:type="paragraph" w:styleId="Inhopg4">
    <w:name w:val="toc 4"/>
    <w:basedOn w:val="Inhopg2"/>
    <w:uiPriority w:val="39"/>
    <w:rsid w:val="00C247A2"/>
    <w:pPr>
      <w:ind w:left="1728" w:right="562" w:hanging="864"/>
    </w:pPr>
  </w:style>
  <w:style w:type="paragraph" w:styleId="Inhopg5">
    <w:name w:val="toc 5"/>
    <w:basedOn w:val="Inhopg2"/>
    <w:uiPriority w:val="39"/>
    <w:rsid w:val="00C247A2"/>
    <w:pPr>
      <w:ind w:left="1701"/>
    </w:pPr>
  </w:style>
  <w:style w:type="paragraph" w:styleId="Inhopg6">
    <w:name w:val="toc 6"/>
    <w:basedOn w:val="Inhopg2"/>
    <w:uiPriority w:val="39"/>
    <w:rsid w:val="00C247A2"/>
    <w:pPr>
      <w:ind w:left="1701"/>
    </w:pPr>
  </w:style>
  <w:style w:type="paragraph" w:styleId="Inhopg7">
    <w:name w:val="toc 7"/>
    <w:basedOn w:val="Inhopg2"/>
    <w:uiPriority w:val="39"/>
    <w:rsid w:val="00C247A2"/>
    <w:pPr>
      <w:ind w:left="1701"/>
    </w:pPr>
  </w:style>
  <w:style w:type="paragraph" w:styleId="Inhopg8">
    <w:name w:val="toc 8"/>
    <w:basedOn w:val="Inhopg2"/>
    <w:uiPriority w:val="39"/>
    <w:rsid w:val="00C247A2"/>
    <w:pPr>
      <w:ind w:left="2268"/>
    </w:pPr>
  </w:style>
  <w:style w:type="paragraph" w:styleId="Inhopg9">
    <w:name w:val="toc 9"/>
    <w:basedOn w:val="Inhopg2"/>
    <w:next w:val="Standaard"/>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Kop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Standaard"/>
    <w:next w:val="Standaard"/>
    <w:rsid w:val="00C247A2"/>
    <w:pPr>
      <w:spacing w:before="240" w:line="240" w:lineRule="atLeast"/>
    </w:pPr>
    <w:rPr>
      <w:b/>
      <w:noProof/>
      <w:sz w:val="18"/>
    </w:rPr>
  </w:style>
  <w:style w:type="paragraph" w:customStyle="1" w:styleId="zAdmDate">
    <w:name w:val="z_AdmDate"/>
    <w:basedOn w:val="Standaard"/>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Standaard"/>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Standaard"/>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Standaard"/>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Standaard"/>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jstopsomteken">
    <w:name w:val="List Bullet"/>
    <w:basedOn w:val="Standaard"/>
    <w:autoRedefine/>
    <w:rsid w:val="00C247A2"/>
    <w:rPr>
      <w:rFonts w:cs="Arial"/>
      <w:b/>
      <w:bCs/>
      <w:sz w:val="19"/>
      <w:szCs w:val="19"/>
    </w:rPr>
  </w:style>
  <w:style w:type="paragraph" w:styleId="Lijstopsomteken2">
    <w:name w:val="List Bullet 2"/>
    <w:basedOn w:val="Standaard"/>
    <w:autoRedefine/>
    <w:rsid w:val="00C247A2"/>
    <w:pPr>
      <w:ind w:left="283"/>
      <w:jc w:val="both"/>
    </w:pPr>
    <w:rPr>
      <w:rFonts w:cs="Arial"/>
      <w:color w:val="333333"/>
      <w:szCs w:val="14"/>
    </w:rPr>
  </w:style>
  <w:style w:type="paragraph" w:styleId="Lijstopsomteken4">
    <w:name w:val="List Bullet 4"/>
    <w:basedOn w:val="Standaard"/>
    <w:autoRedefine/>
    <w:rsid w:val="00C247A2"/>
    <w:pPr>
      <w:numPr>
        <w:numId w:val="4"/>
      </w:numPr>
    </w:pPr>
  </w:style>
  <w:style w:type="paragraph" w:styleId="Bloktekst">
    <w:name w:val="Block Text"/>
    <w:basedOn w:val="Standaard"/>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lang w:val="en-US"/>
    </w:rPr>
  </w:style>
  <w:style w:type="paragraph" w:customStyle="1" w:styleId="Standaardinspringing1">
    <w:name w:val="Standaardinspringing1"/>
    <w:basedOn w:val="Standaard"/>
    <w:rsid w:val="00C247A2"/>
    <w:pPr>
      <w:ind w:left="1134"/>
    </w:pPr>
    <w:rPr>
      <w:rFonts w:ascii="Times New Roman" w:hAnsi="Times New Roman"/>
      <w:sz w:val="24"/>
    </w:rPr>
  </w:style>
  <w:style w:type="character" w:styleId="Hyperlink">
    <w:name w:val="Hyperlink"/>
    <w:rsid w:val="00C247A2"/>
    <w:rPr>
      <w:color w:val="0000FF"/>
      <w:u w:val="single"/>
    </w:rPr>
  </w:style>
  <w:style w:type="character" w:styleId="GevolgdeHyperlink">
    <w:name w:val="FollowedHyperlink"/>
    <w:rsid w:val="00C247A2"/>
    <w:rPr>
      <w:color w:val="800080"/>
      <w:u w:val="single"/>
    </w:rPr>
  </w:style>
  <w:style w:type="paragraph" w:styleId="Lijst2">
    <w:name w:val="List 2"/>
    <w:basedOn w:val="Standaard"/>
    <w:rsid w:val="00C247A2"/>
    <w:pPr>
      <w:ind w:left="566" w:hanging="283"/>
    </w:pPr>
  </w:style>
  <w:style w:type="paragraph" w:styleId="Plattetekst">
    <w:name w:val="Body Text"/>
    <w:basedOn w:val="Standaard"/>
    <w:link w:val="PlattetekstChar"/>
    <w:rsid w:val="00C247A2"/>
    <w:pPr>
      <w:spacing w:after="120"/>
    </w:pPr>
  </w:style>
  <w:style w:type="character" w:customStyle="1" w:styleId="PlattetekstChar">
    <w:name w:val="Platte tekst Char"/>
    <w:basedOn w:val="Standaardalinea-lettertype"/>
    <w:link w:val="Plattetekst"/>
    <w:rsid w:val="00C247A2"/>
    <w:rPr>
      <w:rFonts w:ascii="Arial" w:eastAsia="Times New Roman" w:hAnsi="Arial" w:cs="Times New Roman"/>
      <w:szCs w:val="20"/>
      <w:lang w:val="en-GB" w:eastAsia="en-US"/>
    </w:rPr>
  </w:style>
  <w:style w:type="paragraph" w:styleId="Plattetekstinspringen">
    <w:name w:val="Body Text Indent"/>
    <w:basedOn w:val="Standaard"/>
    <w:link w:val="PlattetekstinspringenChar"/>
    <w:rsid w:val="00C247A2"/>
    <w:pPr>
      <w:spacing w:after="120"/>
      <w:ind w:left="283"/>
    </w:pPr>
  </w:style>
  <w:style w:type="character" w:customStyle="1" w:styleId="PlattetekstinspringenChar">
    <w:name w:val="Platte tekst inspringen Char"/>
    <w:basedOn w:val="Standaardalinea-lettertype"/>
    <w:link w:val="Plattetekstinspringen"/>
    <w:rsid w:val="00C247A2"/>
    <w:rPr>
      <w:rFonts w:ascii="Arial" w:eastAsia="Times New Roman" w:hAnsi="Arial" w:cs="Times New Roman"/>
      <w:szCs w:val="20"/>
      <w:lang w:val="en-GB" w:eastAsia="en-US"/>
    </w:rPr>
  </w:style>
  <w:style w:type="paragraph" w:styleId="Tekstzonderopmaak">
    <w:name w:val="Plain Text"/>
    <w:basedOn w:val="Standaard"/>
    <w:link w:val="TekstzonderopmaakChar"/>
    <w:rsid w:val="00C247A2"/>
    <w:rPr>
      <w:rFonts w:ascii="Courier New" w:hAnsi="Courier New" w:cs="Courier New"/>
      <w:sz w:val="20"/>
    </w:rPr>
  </w:style>
  <w:style w:type="character" w:customStyle="1" w:styleId="TekstzonderopmaakChar">
    <w:name w:val="Tekst zonder opmaak Char"/>
    <w:basedOn w:val="Standaardalinea-lettertype"/>
    <w:link w:val="Tekstzonderopmaak"/>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Plattetekstinspringen2">
    <w:name w:val="Body Text Indent 2"/>
    <w:basedOn w:val="Standaard"/>
    <w:link w:val="Plattetekstinspringen2Char"/>
    <w:rsid w:val="00C247A2"/>
    <w:pPr>
      <w:spacing w:after="120" w:line="480" w:lineRule="auto"/>
      <w:ind w:left="283"/>
    </w:pPr>
  </w:style>
  <w:style w:type="character" w:customStyle="1" w:styleId="Plattetekstinspringen2Char">
    <w:name w:val="Platte tekst inspringen 2 Char"/>
    <w:basedOn w:val="Standaardalinea-lettertype"/>
    <w:link w:val="Plattetekstinspringen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Plattetekst2">
    <w:name w:val="Body Text 2"/>
    <w:basedOn w:val="Standaard"/>
    <w:link w:val="Plattetekst2Char"/>
    <w:rsid w:val="00C247A2"/>
    <w:pPr>
      <w:spacing w:after="120" w:line="480" w:lineRule="auto"/>
    </w:pPr>
  </w:style>
  <w:style w:type="character" w:customStyle="1" w:styleId="Plattetekst2Char">
    <w:name w:val="Platte tekst 2 Char"/>
    <w:basedOn w:val="Standaardalinea-lettertype"/>
    <w:link w:val="Plattetekst2"/>
    <w:rsid w:val="00C247A2"/>
    <w:rPr>
      <w:rFonts w:ascii="Arial" w:eastAsia="Times New Roman" w:hAnsi="Arial" w:cs="Times New Roman"/>
      <w:szCs w:val="20"/>
      <w:lang w:val="en-GB" w:eastAsia="en-US"/>
    </w:rPr>
  </w:style>
  <w:style w:type="character" w:styleId="Nadruk">
    <w:name w:val="Emphasis"/>
    <w:rsid w:val="00C247A2"/>
    <w:rPr>
      <w:i/>
      <w:iCs/>
    </w:rPr>
  </w:style>
  <w:style w:type="paragraph" w:styleId="Plattetekst3">
    <w:name w:val="Body Text 3"/>
    <w:basedOn w:val="Standaard"/>
    <w:link w:val="Plattetekst3Char"/>
    <w:rsid w:val="00C247A2"/>
    <w:pPr>
      <w:spacing w:after="120"/>
    </w:pPr>
    <w:rPr>
      <w:sz w:val="16"/>
      <w:szCs w:val="16"/>
    </w:rPr>
  </w:style>
  <w:style w:type="character" w:customStyle="1" w:styleId="Plattetekst3Char">
    <w:name w:val="Platte tekst 3 Char"/>
    <w:basedOn w:val="Standaardalinea-lettertype"/>
    <w:link w:val="Plattetekst3"/>
    <w:rsid w:val="00C247A2"/>
    <w:rPr>
      <w:rFonts w:ascii="Arial" w:eastAsia="Times New Roman" w:hAnsi="Arial" w:cs="Times New Roman"/>
      <w:sz w:val="16"/>
      <w:szCs w:val="16"/>
      <w:lang w:val="en-GB" w:eastAsia="en-US"/>
    </w:rPr>
  </w:style>
  <w:style w:type="paragraph" w:styleId="Platteteksteersteinspringing">
    <w:name w:val="Body Text First Indent"/>
    <w:basedOn w:val="Plattetekst"/>
    <w:link w:val="PlatteteksteersteinspringingChar"/>
    <w:rsid w:val="00C247A2"/>
    <w:pPr>
      <w:ind w:firstLine="210"/>
    </w:pPr>
  </w:style>
  <w:style w:type="character" w:customStyle="1" w:styleId="PlatteteksteersteinspringingChar">
    <w:name w:val="Platte tekst eerste inspringing Char"/>
    <w:basedOn w:val="PlattetekstChar"/>
    <w:link w:val="Platteteksteersteinspringing"/>
    <w:rsid w:val="00C247A2"/>
    <w:rPr>
      <w:rFonts w:ascii="Arial" w:eastAsia="Times New Roman" w:hAnsi="Arial" w:cs="Times New Roman"/>
      <w:szCs w:val="20"/>
      <w:lang w:val="en-GB" w:eastAsia="en-US"/>
    </w:rPr>
  </w:style>
  <w:style w:type="paragraph" w:styleId="Platteteksteersteinspringing2">
    <w:name w:val="Body Text First Indent 2"/>
    <w:basedOn w:val="Plattetekstinspringen"/>
    <w:link w:val="Platteteksteersteinspringing2Char"/>
    <w:rsid w:val="00C247A2"/>
    <w:pPr>
      <w:ind w:firstLine="210"/>
    </w:pPr>
  </w:style>
  <w:style w:type="character" w:customStyle="1" w:styleId="Platteteksteersteinspringing2Char">
    <w:name w:val="Platte tekst eerste inspringing 2 Char"/>
    <w:basedOn w:val="PlattetekstinspringenChar"/>
    <w:link w:val="Platteteksteersteinspringing2"/>
    <w:rsid w:val="00C247A2"/>
    <w:rPr>
      <w:rFonts w:ascii="Arial" w:eastAsia="Times New Roman" w:hAnsi="Arial" w:cs="Times New Roman"/>
      <w:szCs w:val="20"/>
      <w:lang w:val="en-GB" w:eastAsia="en-US"/>
    </w:rPr>
  </w:style>
  <w:style w:type="paragraph" w:styleId="Plattetekstinspringen3">
    <w:name w:val="Body Text Indent 3"/>
    <w:basedOn w:val="Standaard"/>
    <w:link w:val="Plattetekstinspringen3Char"/>
    <w:rsid w:val="00C247A2"/>
    <w:pPr>
      <w:spacing w:after="120"/>
      <w:ind w:left="283"/>
    </w:pPr>
    <w:rPr>
      <w:sz w:val="16"/>
      <w:szCs w:val="16"/>
    </w:rPr>
  </w:style>
  <w:style w:type="character" w:customStyle="1" w:styleId="Plattetekstinspringen3Char">
    <w:name w:val="Platte tekst inspringen 3 Char"/>
    <w:basedOn w:val="Standaardalinea-lettertype"/>
    <w:link w:val="Plattetekstinspringen3"/>
    <w:rsid w:val="00C247A2"/>
    <w:rPr>
      <w:rFonts w:ascii="Arial" w:eastAsia="Times New Roman" w:hAnsi="Arial" w:cs="Times New Roman"/>
      <w:sz w:val="16"/>
      <w:szCs w:val="16"/>
      <w:lang w:val="en-GB" w:eastAsia="en-US"/>
    </w:rPr>
  </w:style>
  <w:style w:type="paragraph" w:customStyle="1" w:styleId="CaptionTable">
    <w:name w:val="Caption Table"/>
    <w:basedOn w:val="Bijschrift"/>
    <w:rsid w:val="00C247A2"/>
    <w:pPr>
      <w:overflowPunct/>
      <w:autoSpaceDE/>
      <w:autoSpaceDN/>
      <w:adjustRightInd/>
      <w:jc w:val="center"/>
      <w:textAlignment w:val="auto"/>
    </w:pPr>
  </w:style>
  <w:style w:type="paragraph" w:styleId="Datum">
    <w:name w:val="Date"/>
    <w:basedOn w:val="Standaard"/>
    <w:next w:val="Standaard"/>
    <w:link w:val="DatumChar"/>
    <w:rsid w:val="00C247A2"/>
  </w:style>
  <w:style w:type="character" w:customStyle="1" w:styleId="DatumChar">
    <w:name w:val="Datum Char"/>
    <w:basedOn w:val="Standaardalinea-lettertype"/>
    <w:link w:val="Datum"/>
    <w:rsid w:val="00C247A2"/>
    <w:rPr>
      <w:rFonts w:ascii="Arial" w:eastAsia="Times New Roman" w:hAnsi="Arial" w:cs="Times New Roman"/>
      <w:szCs w:val="20"/>
      <w:lang w:val="en-GB" w:eastAsia="en-US"/>
    </w:rPr>
  </w:style>
  <w:style w:type="paragraph" w:styleId="Documentstructuur">
    <w:name w:val="Document Map"/>
    <w:basedOn w:val="Standaard"/>
    <w:link w:val="DocumentstructuurChar"/>
    <w:semiHidden/>
    <w:rsid w:val="00C247A2"/>
    <w:pPr>
      <w:shd w:val="clear" w:color="auto" w:fill="000080"/>
    </w:pPr>
    <w:rPr>
      <w:rFonts w:ascii="Tahoma" w:hAnsi="Tahoma" w:cs="Tahoma"/>
    </w:rPr>
  </w:style>
  <w:style w:type="character" w:customStyle="1" w:styleId="DocumentstructuurChar">
    <w:name w:val="Documentstructuur Char"/>
    <w:basedOn w:val="Standaardalinea-lettertype"/>
    <w:link w:val="Documentstructuur"/>
    <w:semiHidden/>
    <w:rsid w:val="00C247A2"/>
    <w:rPr>
      <w:rFonts w:ascii="Tahoma" w:eastAsia="Times New Roman" w:hAnsi="Tahoma" w:cs="Tahoma"/>
      <w:szCs w:val="20"/>
      <w:shd w:val="clear" w:color="auto" w:fill="000080"/>
      <w:lang w:val="en-GB" w:eastAsia="en-US"/>
    </w:rPr>
  </w:style>
  <w:style w:type="paragraph" w:styleId="E-mailhandtekening">
    <w:name w:val="E-mail Signature"/>
    <w:basedOn w:val="Standaard"/>
    <w:link w:val="E-mailhandtekeningChar"/>
    <w:rsid w:val="00C247A2"/>
  </w:style>
  <w:style w:type="character" w:customStyle="1" w:styleId="E-mailhandtekeningChar">
    <w:name w:val="E-mailhandtekening Char"/>
    <w:basedOn w:val="Standaardalinea-lettertype"/>
    <w:link w:val="E-mailhandtekening"/>
    <w:rsid w:val="00C247A2"/>
    <w:rPr>
      <w:rFonts w:ascii="Arial" w:eastAsia="Times New Roman" w:hAnsi="Arial" w:cs="Times New Roman"/>
      <w:szCs w:val="20"/>
      <w:lang w:val="en-GB" w:eastAsia="en-US"/>
    </w:rPr>
  </w:style>
  <w:style w:type="paragraph" w:styleId="Eindnoottekst">
    <w:name w:val="endnote text"/>
    <w:basedOn w:val="Standaard"/>
    <w:link w:val="EindnoottekstChar"/>
    <w:semiHidden/>
    <w:rsid w:val="00C247A2"/>
    <w:rPr>
      <w:sz w:val="20"/>
    </w:rPr>
  </w:style>
  <w:style w:type="character" w:customStyle="1" w:styleId="EindnoottekstChar">
    <w:name w:val="Eindnoottekst Char"/>
    <w:basedOn w:val="Standaardalinea-lettertype"/>
    <w:link w:val="Eindnoottekst"/>
    <w:semiHidden/>
    <w:rsid w:val="00C247A2"/>
    <w:rPr>
      <w:rFonts w:ascii="Arial" w:eastAsia="Times New Roman" w:hAnsi="Arial" w:cs="Times New Roman"/>
      <w:sz w:val="20"/>
      <w:szCs w:val="20"/>
      <w:lang w:val="en-GB" w:eastAsia="en-US"/>
    </w:rPr>
  </w:style>
  <w:style w:type="paragraph" w:styleId="Adresenvelop">
    <w:name w:val="envelope address"/>
    <w:basedOn w:val="Standaard"/>
    <w:rsid w:val="00C247A2"/>
    <w:pPr>
      <w:framePr w:w="7920" w:h="1980" w:hRule="exact" w:hSpace="180" w:wrap="auto" w:hAnchor="page" w:xAlign="center" w:yAlign="bottom"/>
      <w:ind w:left="2880"/>
    </w:pPr>
    <w:rPr>
      <w:rFonts w:cs="Arial"/>
      <w:sz w:val="24"/>
      <w:szCs w:val="24"/>
    </w:rPr>
  </w:style>
  <w:style w:type="paragraph" w:styleId="Afzender">
    <w:name w:val="envelope return"/>
    <w:basedOn w:val="Standaard"/>
    <w:rsid w:val="00C247A2"/>
    <w:rPr>
      <w:rFonts w:cs="Arial"/>
      <w:sz w:val="20"/>
    </w:rPr>
  </w:style>
  <w:style w:type="character" w:customStyle="1" w:styleId="geo-decgeo">
    <w:name w:val="geo-dec geo"/>
    <w:basedOn w:val="Standaardalinea-lettertype"/>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res">
    <w:name w:val="HTML Address"/>
    <w:basedOn w:val="Standaard"/>
    <w:link w:val="HTML-adresChar"/>
    <w:rsid w:val="00C247A2"/>
    <w:rPr>
      <w:i/>
      <w:iCs/>
    </w:rPr>
  </w:style>
  <w:style w:type="character" w:customStyle="1" w:styleId="HTML-adresChar">
    <w:name w:val="HTML-adres Char"/>
    <w:basedOn w:val="Standaardalinea-lettertype"/>
    <w:link w:val="HTML-adres"/>
    <w:rsid w:val="00C247A2"/>
    <w:rPr>
      <w:rFonts w:ascii="Arial" w:eastAsia="Times New Roman" w:hAnsi="Arial" w:cs="Times New Roman"/>
      <w:i/>
      <w:iCs/>
      <w:szCs w:val="20"/>
      <w:lang w:val="en-GB" w:eastAsia="en-US"/>
    </w:rPr>
  </w:style>
  <w:style w:type="paragraph" w:styleId="HTML-voorafopgemaakt">
    <w:name w:val="HTML Preformatted"/>
    <w:basedOn w:val="Standaard"/>
    <w:link w:val="HTML-voorafopgemaaktChar"/>
    <w:rsid w:val="00C247A2"/>
    <w:rPr>
      <w:rFonts w:ascii="Courier New" w:hAnsi="Courier New" w:cs="Courier New"/>
      <w:sz w:val="20"/>
    </w:rPr>
  </w:style>
  <w:style w:type="character" w:customStyle="1" w:styleId="HTML-voorafopgemaaktChar">
    <w:name w:val="HTML - vooraf opgemaakt Char"/>
    <w:basedOn w:val="Standaardalinea-lettertype"/>
    <w:link w:val="HTML-voorafopgemaakt"/>
    <w:rsid w:val="00C247A2"/>
    <w:rPr>
      <w:rFonts w:ascii="Courier New" w:eastAsia="Times New Roman" w:hAnsi="Courier New" w:cs="Courier New"/>
      <w:sz w:val="20"/>
      <w:szCs w:val="20"/>
      <w:lang w:val="en-GB" w:eastAsia="en-US"/>
    </w:rPr>
  </w:style>
  <w:style w:type="paragraph" w:styleId="Index8">
    <w:name w:val="index 8"/>
    <w:basedOn w:val="Standaard"/>
    <w:next w:val="Standaard"/>
    <w:autoRedefine/>
    <w:semiHidden/>
    <w:rsid w:val="00C247A2"/>
    <w:pPr>
      <w:ind w:left="1760" w:hanging="220"/>
    </w:pPr>
  </w:style>
  <w:style w:type="paragraph" w:styleId="Index9">
    <w:name w:val="index 9"/>
    <w:basedOn w:val="Standaard"/>
    <w:next w:val="Standaard"/>
    <w:autoRedefine/>
    <w:semiHidden/>
    <w:rsid w:val="00C247A2"/>
    <w:pPr>
      <w:ind w:left="1980" w:hanging="220"/>
    </w:pPr>
  </w:style>
  <w:style w:type="character" w:customStyle="1" w:styleId="latitude1">
    <w:name w:val="latitude1"/>
    <w:basedOn w:val="Standaardalinea-lettertype"/>
    <w:rsid w:val="00C247A2"/>
  </w:style>
  <w:style w:type="paragraph" w:styleId="Lijst">
    <w:name w:val="List"/>
    <w:basedOn w:val="Standaard"/>
    <w:rsid w:val="00C247A2"/>
    <w:pPr>
      <w:ind w:left="283" w:hanging="283"/>
    </w:pPr>
  </w:style>
  <w:style w:type="paragraph" w:styleId="Lijst3">
    <w:name w:val="List 3"/>
    <w:basedOn w:val="Standaard"/>
    <w:rsid w:val="00C247A2"/>
    <w:pPr>
      <w:ind w:left="849" w:hanging="283"/>
    </w:pPr>
  </w:style>
  <w:style w:type="paragraph" w:styleId="Lijst4">
    <w:name w:val="List 4"/>
    <w:basedOn w:val="Standaard"/>
    <w:rsid w:val="00C247A2"/>
    <w:pPr>
      <w:ind w:left="1132" w:hanging="283"/>
    </w:pPr>
  </w:style>
  <w:style w:type="paragraph" w:styleId="Lijst5">
    <w:name w:val="List 5"/>
    <w:basedOn w:val="Standaard"/>
    <w:rsid w:val="00C247A2"/>
    <w:pPr>
      <w:ind w:left="1415" w:hanging="283"/>
    </w:pPr>
  </w:style>
  <w:style w:type="paragraph" w:styleId="Lijstopsomteken3">
    <w:name w:val="List Bullet 3"/>
    <w:basedOn w:val="Standaard"/>
    <w:autoRedefine/>
    <w:rsid w:val="00C247A2"/>
    <w:pPr>
      <w:numPr>
        <w:numId w:val="3"/>
      </w:numPr>
    </w:pPr>
  </w:style>
  <w:style w:type="paragraph" w:styleId="Lijstopsomteken5">
    <w:name w:val="List Bullet 5"/>
    <w:basedOn w:val="Standaard"/>
    <w:autoRedefine/>
    <w:rsid w:val="00C247A2"/>
    <w:pPr>
      <w:numPr>
        <w:numId w:val="5"/>
      </w:numPr>
    </w:pPr>
  </w:style>
  <w:style w:type="paragraph" w:styleId="Lijstvoortzetting">
    <w:name w:val="List Continue"/>
    <w:basedOn w:val="Standaard"/>
    <w:rsid w:val="00C247A2"/>
    <w:pPr>
      <w:spacing w:after="120"/>
      <w:ind w:left="283"/>
    </w:pPr>
  </w:style>
  <w:style w:type="paragraph" w:styleId="Lijstvoortzetting2">
    <w:name w:val="List Continue 2"/>
    <w:basedOn w:val="Standaard"/>
    <w:rsid w:val="00C247A2"/>
    <w:pPr>
      <w:spacing w:after="120"/>
      <w:ind w:left="566"/>
    </w:pPr>
  </w:style>
  <w:style w:type="paragraph" w:styleId="Lijstvoortzetting3">
    <w:name w:val="List Continue 3"/>
    <w:basedOn w:val="Standaard"/>
    <w:rsid w:val="00C247A2"/>
    <w:pPr>
      <w:spacing w:after="120"/>
      <w:ind w:left="849"/>
    </w:pPr>
  </w:style>
  <w:style w:type="paragraph" w:styleId="Lijstvoortzetting4">
    <w:name w:val="List Continue 4"/>
    <w:basedOn w:val="Standaard"/>
    <w:rsid w:val="00C247A2"/>
    <w:pPr>
      <w:spacing w:after="120"/>
      <w:ind w:left="1132"/>
    </w:pPr>
  </w:style>
  <w:style w:type="paragraph" w:styleId="Lijstvoortzetting5">
    <w:name w:val="List Continue 5"/>
    <w:basedOn w:val="Standaard"/>
    <w:rsid w:val="00C247A2"/>
    <w:pPr>
      <w:spacing w:after="120"/>
      <w:ind w:left="1415"/>
    </w:pPr>
  </w:style>
  <w:style w:type="paragraph" w:styleId="Lijstnummering">
    <w:name w:val="List Number"/>
    <w:basedOn w:val="Standaard"/>
    <w:rsid w:val="00C247A2"/>
    <w:pPr>
      <w:numPr>
        <w:numId w:val="10"/>
      </w:numPr>
    </w:pPr>
    <w:rPr>
      <w:b/>
      <w:bCs/>
    </w:rPr>
  </w:style>
  <w:style w:type="paragraph" w:styleId="Lijstnummering2">
    <w:name w:val="List Number 2"/>
    <w:basedOn w:val="Standaard"/>
    <w:rsid w:val="00C247A2"/>
    <w:pPr>
      <w:numPr>
        <w:numId w:val="6"/>
      </w:numPr>
    </w:pPr>
  </w:style>
  <w:style w:type="paragraph" w:styleId="Lijstnummering3">
    <w:name w:val="List Number 3"/>
    <w:basedOn w:val="Standaard"/>
    <w:rsid w:val="00C247A2"/>
    <w:pPr>
      <w:numPr>
        <w:numId w:val="7"/>
      </w:numPr>
    </w:pPr>
  </w:style>
  <w:style w:type="paragraph" w:styleId="Lijstnummering4">
    <w:name w:val="List Number 4"/>
    <w:basedOn w:val="Standaard"/>
    <w:rsid w:val="00C247A2"/>
    <w:pPr>
      <w:numPr>
        <w:numId w:val="8"/>
      </w:numPr>
    </w:pPr>
  </w:style>
  <w:style w:type="paragraph" w:styleId="Lijstnummering5">
    <w:name w:val="List Number 5"/>
    <w:basedOn w:val="Standaard"/>
    <w:rsid w:val="00C247A2"/>
    <w:pPr>
      <w:numPr>
        <w:numId w:val="9"/>
      </w:numPr>
    </w:pPr>
  </w:style>
  <w:style w:type="character" w:customStyle="1" w:styleId="longitude1">
    <w:name w:val="longitude1"/>
    <w:basedOn w:val="Standaardalinea-lettertype"/>
    <w:rsid w:val="00C247A2"/>
  </w:style>
  <w:style w:type="paragraph" w:styleId="Berichtkop">
    <w:name w:val="Message Header"/>
    <w:basedOn w:val="Standaard"/>
    <w:link w:val="Berichtkop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BerichtkopChar">
    <w:name w:val="Berichtkop Char"/>
    <w:basedOn w:val="Standaardalinea-lettertype"/>
    <w:link w:val="Berichtkop"/>
    <w:rsid w:val="00C247A2"/>
    <w:rPr>
      <w:rFonts w:ascii="Arial" w:eastAsia="Times New Roman" w:hAnsi="Arial" w:cs="Arial"/>
      <w:sz w:val="24"/>
      <w:szCs w:val="24"/>
      <w:shd w:val="pct20" w:color="auto" w:fill="auto"/>
      <w:lang w:val="en-GB" w:eastAsia="en-US"/>
    </w:rPr>
  </w:style>
  <w:style w:type="paragraph" w:styleId="Normaalweb">
    <w:name w:val="Normal (Web)"/>
    <w:basedOn w:val="Standaard"/>
    <w:rsid w:val="00C247A2"/>
    <w:rPr>
      <w:rFonts w:ascii="Times New Roman" w:hAnsi="Times New Roman"/>
      <w:sz w:val="24"/>
      <w:szCs w:val="24"/>
    </w:rPr>
  </w:style>
  <w:style w:type="paragraph" w:styleId="Notitiekop">
    <w:name w:val="Note Heading"/>
    <w:basedOn w:val="Standaard"/>
    <w:next w:val="Standaard"/>
    <w:link w:val="NotitiekopChar"/>
    <w:rsid w:val="00C247A2"/>
  </w:style>
  <w:style w:type="character" w:customStyle="1" w:styleId="NotitiekopChar">
    <w:name w:val="Notitiekop Char"/>
    <w:basedOn w:val="Standaardalinea-lettertype"/>
    <w:link w:val="Notitiekop"/>
    <w:rsid w:val="00C247A2"/>
    <w:rPr>
      <w:rFonts w:ascii="Arial" w:eastAsia="Times New Roman" w:hAnsi="Arial" w:cs="Times New Roman"/>
      <w:szCs w:val="20"/>
      <w:lang w:val="en-GB" w:eastAsia="en-US"/>
    </w:rPr>
  </w:style>
  <w:style w:type="character" w:customStyle="1" w:styleId="plainlinksneverexpand1">
    <w:name w:val="plainlinksneverexpand1"/>
    <w:basedOn w:val="Standaardalinea-lettertype"/>
    <w:rsid w:val="00C247A2"/>
  </w:style>
  <w:style w:type="paragraph" w:styleId="Aanhef">
    <w:name w:val="Salutation"/>
    <w:basedOn w:val="Standaard"/>
    <w:next w:val="Standaard"/>
    <w:link w:val="AanhefChar"/>
    <w:rsid w:val="00C247A2"/>
  </w:style>
  <w:style w:type="character" w:customStyle="1" w:styleId="AanhefChar">
    <w:name w:val="Aanhef Char"/>
    <w:basedOn w:val="Standaardalinea-lettertype"/>
    <w:link w:val="Aanhef"/>
    <w:rsid w:val="00C247A2"/>
    <w:rPr>
      <w:rFonts w:ascii="Arial" w:eastAsia="Times New Roman" w:hAnsi="Arial" w:cs="Times New Roman"/>
      <w:szCs w:val="20"/>
      <w:lang w:val="en-GB" w:eastAsia="en-US"/>
    </w:rPr>
  </w:style>
  <w:style w:type="paragraph" w:styleId="Handtekening">
    <w:name w:val="Signature"/>
    <w:basedOn w:val="Standaard"/>
    <w:link w:val="HandtekeningChar"/>
    <w:rsid w:val="00C247A2"/>
    <w:pPr>
      <w:ind w:left="4252"/>
    </w:pPr>
  </w:style>
  <w:style w:type="character" w:customStyle="1" w:styleId="HandtekeningChar">
    <w:name w:val="Handtekening Char"/>
    <w:basedOn w:val="Standaardalinea-lettertype"/>
    <w:link w:val="Handtekening"/>
    <w:rsid w:val="00C247A2"/>
    <w:rPr>
      <w:rFonts w:ascii="Arial" w:eastAsia="Times New Roman" w:hAnsi="Arial" w:cs="Times New Roman"/>
      <w:szCs w:val="20"/>
      <w:lang w:val="en-GB" w:eastAsia="en-US"/>
    </w:rPr>
  </w:style>
  <w:style w:type="paragraph" w:styleId="Bronvermelding">
    <w:name w:val="table of authorities"/>
    <w:basedOn w:val="Standaard"/>
    <w:next w:val="Standaard"/>
    <w:semiHidden/>
    <w:rsid w:val="00C247A2"/>
    <w:pPr>
      <w:ind w:left="220" w:hanging="220"/>
    </w:pPr>
  </w:style>
  <w:style w:type="paragraph" w:styleId="Titel">
    <w:name w:val="Title"/>
    <w:aliases w:val="Kop 4l,onderdeel"/>
    <w:basedOn w:val="Standaard"/>
    <w:link w:val="TitelChar"/>
    <w:rsid w:val="00C247A2"/>
    <w:pPr>
      <w:spacing w:before="240" w:after="60"/>
      <w:jc w:val="center"/>
      <w:outlineLvl w:val="0"/>
    </w:pPr>
    <w:rPr>
      <w:rFonts w:cs="Arial"/>
      <w:b/>
      <w:bCs/>
      <w:kern w:val="28"/>
      <w:sz w:val="32"/>
      <w:szCs w:val="32"/>
    </w:rPr>
  </w:style>
  <w:style w:type="character" w:customStyle="1" w:styleId="TitelChar">
    <w:name w:val="Titel Char"/>
    <w:aliases w:val="Kop 4l Char,onderdeel Char"/>
    <w:basedOn w:val="Standaardalinea-lettertype"/>
    <w:link w:val="Titel"/>
    <w:rsid w:val="00C247A2"/>
    <w:rPr>
      <w:rFonts w:ascii="Arial" w:eastAsia="Times New Roman" w:hAnsi="Arial" w:cs="Arial"/>
      <w:b/>
      <w:bCs/>
      <w:kern w:val="28"/>
      <w:sz w:val="32"/>
      <w:szCs w:val="32"/>
      <w:lang w:val="en-GB" w:eastAsia="en-US"/>
    </w:rPr>
  </w:style>
  <w:style w:type="paragraph" w:styleId="Kopbronvermelding">
    <w:name w:val="toa heading"/>
    <w:basedOn w:val="Standaard"/>
    <w:next w:val="Standaard"/>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Standaard"/>
    <w:rsid w:val="00C247A2"/>
    <w:pPr>
      <w:spacing w:before="60" w:after="60"/>
    </w:pPr>
    <w:rPr>
      <w:noProof/>
      <w:sz w:val="14"/>
    </w:rPr>
  </w:style>
  <w:style w:type="paragraph" w:customStyle="1" w:styleId="zIFooter2">
    <w:name w:val="zI_Footer2"/>
    <w:basedOn w:val="Standaard"/>
    <w:next w:val="Text"/>
    <w:rsid w:val="00C247A2"/>
    <w:rPr>
      <w:sz w:val="12"/>
    </w:rPr>
  </w:style>
  <w:style w:type="character" w:customStyle="1" w:styleId="ps-large-tps-bold-t">
    <w:name w:val="ps-large-t ps-bold-t"/>
    <w:basedOn w:val="Standaardalinea-lettertype"/>
    <w:rsid w:val="00C247A2"/>
  </w:style>
  <w:style w:type="character" w:customStyle="1" w:styleId="bold1">
    <w:name w:val="bold1"/>
    <w:rsid w:val="00C247A2"/>
    <w:rPr>
      <w:b/>
      <w:bCs/>
    </w:rPr>
  </w:style>
  <w:style w:type="table" w:styleId="Tabelraster">
    <w:name w:val="Table Grid"/>
    <w:basedOn w:val="Standaardtabel"/>
    <w:uiPriority w:val="59"/>
    <w:rsid w:val="00C247A2"/>
    <w:pPr>
      <w:overflowPunct w:val="0"/>
      <w:autoSpaceDE w:val="0"/>
      <w:autoSpaceDN w:val="0"/>
      <w:adjustRightInd w:val="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jschrift1">
    <w:name w:val="Bijschrift 1"/>
    <w:basedOn w:val="Bijschrift"/>
    <w:autoRedefine/>
    <w:rsid w:val="00C247A2"/>
    <w:rPr>
      <w:rFonts w:cs="Arial"/>
      <w:sz w:val="18"/>
      <w:szCs w:val="22"/>
      <w:lang w:val="en-US"/>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Standaard"/>
    <w:rsid w:val="00C247A2"/>
    <w:pPr>
      <w:ind w:left="720"/>
      <w:contextualSpacing/>
    </w:pPr>
    <w:rPr>
      <w:rFonts w:ascii="Calibri" w:hAnsi="Calibri"/>
    </w:rPr>
  </w:style>
  <w:style w:type="paragraph" w:customStyle="1" w:styleId="Opmaakprofiel1">
    <w:name w:val="Opmaakprofiel1"/>
    <w:basedOn w:val="Kop4"/>
    <w:rsid w:val="00C247A2"/>
    <w:rPr>
      <w:sz w:val="22"/>
      <w:lang w:val="en-US"/>
    </w:rPr>
  </w:style>
  <w:style w:type="paragraph" w:customStyle="1" w:styleId="Opmaakprofiel2">
    <w:name w:val="Opmaakprofiel2"/>
    <w:basedOn w:val="Kop3"/>
    <w:rsid w:val="00C247A2"/>
    <w:rPr>
      <w:sz w:val="24"/>
      <w:lang w:val="en-US"/>
    </w:rPr>
  </w:style>
  <w:style w:type="paragraph" w:styleId="Ballontekst">
    <w:name w:val="Balloon Text"/>
    <w:basedOn w:val="Standaard"/>
    <w:link w:val="BallontekstChar"/>
    <w:semiHidden/>
    <w:rsid w:val="00C247A2"/>
    <w:rPr>
      <w:rFonts w:ascii="Tahoma" w:hAnsi="Tahoma" w:cs="Tahoma"/>
      <w:sz w:val="16"/>
      <w:szCs w:val="16"/>
    </w:rPr>
  </w:style>
  <w:style w:type="character" w:customStyle="1" w:styleId="BallontekstChar">
    <w:name w:val="Ballontekst Char"/>
    <w:basedOn w:val="Standaardalinea-lettertype"/>
    <w:link w:val="Ballontekst"/>
    <w:semiHidden/>
    <w:rsid w:val="00C247A2"/>
    <w:rPr>
      <w:rFonts w:ascii="Tahoma" w:eastAsia="Times New Roman" w:hAnsi="Tahoma" w:cs="Tahoma"/>
      <w:sz w:val="16"/>
      <w:szCs w:val="16"/>
      <w:lang w:val="en-GB" w:eastAsia="en-US"/>
    </w:rPr>
  </w:style>
  <w:style w:type="paragraph" w:customStyle="1" w:styleId="Standard">
    <w:name w:val="Standard"/>
    <w:basedOn w:val="Standaard"/>
    <w:rsid w:val="00C247A2"/>
    <w:pPr>
      <w:spacing w:line="360" w:lineRule="auto"/>
      <w:jc w:val="center"/>
    </w:pPr>
    <w:rPr>
      <w:rFonts w:ascii="Times" w:hAnsi="Times"/>
      <w:lang w:val="fr-FR" w:eastAsia="fr-FR"/>
    </w:rPr>
  </w:style>
  <w:style w:type="paragraph" w:customStyle="1" w:styleId="Rpertoire">
    <w:name w:val="Répertoire"/>
    <w:basedOn w:val="Standaard"/>
    <w:rsid w:val="00C247A2"/>
    <w:pPr>
      <w:widowControl w:val="0"/>
      <w:suppressAutoHyphens/>
      <w:spacing w:line="360" w:lineRule="auto"/>
      <w:jc w:val="both"/>
    </w:pPr>
    <w:rPr>
      <w:rFonts w:ascii="Times New Roman" w:hAnsi="Times New Roman"/>
      <w:lang w:val="fr-FR" w:eastAsia="fr-FR"/>
    </w:rPr>
  </w:style>
  <w:style w:type="paragraph" w:styleId="Kopvaninhoudsopgave">
    <w:name w:val="TOC Heading"/>
    <w:basedOn w:val="Kop1"/>
    <w:next w:val="Standaard"/>
    <w:uiPriority w:val="39"/>
    <w:semiHidden/>
    <w:unhideWhenUsed/>
    <w:qFormat/>
    <w:rsid w:val="00C249F3"/>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Citaat">
    <w:name w:val="Quote"/>
    <w:basedOn w:val="Standaard"/>
    <w:next w:val="Standaard"/>
    <w:link w:val="CitaatChar"/>
    <w:uiPriority w:val="29"/>
    <w:rsid w:val="00C247A2"/>
    <w:rPr>
      <w:i/>
      <w:iCs/>
      <w:color w:val="000000"/>
    </w:rPr>
  </w:style>
  <w:style w:type="character" w:customStyle="1" w:styleId="CitaatChar">
    <w:name w:val="Citaat Char"/>
    <w:basedOn w:val="Standaardalinea-lettertype"/>
    <w:link w:val="Citaat"/>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Standaardalinea-lettertype"/>
    <w:uiPriority w:val="29"/>
    <w:rsid w:val="00C247A2"/>
    <w:rPr>
      <w:rFonts w:ascii="Arial" w:hAnsi="Arial"/>
      <w:i/>
      <w:iCs/>
      <w:color w:val="000000"/>
      <w:sz w:val="22"/>
      <w:lang w:val="en-GB" w:eastAsia="en-US"/>
    </w:rPr>
  </w:style>
  <w:style w:type="character" w:customStyle="1" w:styleId="Intensievebenadrukking1">
    <w:name w:val="Intensieve benadrukking1"/>
    <w:basedOn w:val="Standaardalinea-lettertype"/>
    <w:rsid w:val="00C247A2"/>
    <w:rPr>
      <w:b/>
      <w:bCs/>
      <w:i/>
      <w:iCs/>
      <w:color w:val="4F81BD"/>
    </w:rPr>
  </w:style>
  <w:style w:type="paragraph" w:customStyle="1" w:styleId="Lijstalinea2">
    <w:name w:val="Lijstalinea2"/>
    <w:basedOn w:val="Standaard"/>
    <w:rsid w:val="00C247A2"/>
    <w:pPr>
      <w:ind w:left="720"/>
    </w:pPr>
    <w:rPr>
      <w:rFonts w:ascii="Frutiger" w:hAnsi="Frutiger" w:cs="Raavi"/>
      <w:sz w:val="20"/>
    </w:rPr>
  </w:style>
  <w:style w:type="character" w:customStyle="1" w:styleId="Subtielebenadrukking1">
    <w:name w:val="Subtiele benadrukking1"/>
    <w:basedOn w:val="Standaardalinea-lettertype"/>
    <w:rsid w:val="00C247A2"/>
    <w:rPr>
      <w:rFonts w:cs="Times New Roman"/>
      <w:i/>
      <w:iCs/>
      <w:color w:val="808080"/>
    </w:rPr>
  </w:style>
  <w:style w:type="paragraph" w:customStyle="1" w:styleId="opm">
    <w:name w:val="opm"/>
    <w:basedOn w:val="Text"/>
    <w:rsid w:val="00C247A2"/>
    <w:pPr>
      <w:jc w:val="center"/>
    </w:pPr>
    <w:rPr>
      <w:lang w:val="en-US"/>
    </w:rPr>
  </w:style>
  <w:style w:type="paragraph" w:customStyle="1" w:styleId="opmaakwissen">
    <w:name w:val="opmaak wissen"/>
    <w:basedOn w:val="Lij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Standaard"/>
    <w:next w:val="Standaard"/>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Standaardalinea-lettertype"/>
    <w:link w:val="NootKop"/>
    <w:rsid w:val="00C247A2"/>
    <w:rPr>
      <w:rFonts w:ascii="Times New Roman" w:eastAsia="Times New Roman" w:hAnsi="Times New Roman" w:cs="Times New Roman"/>
      <w:b/>
      <w:sz w:val="18"/>
      <w:szCs w:val="24"/>
    </w:rPr>
  </w:style>
  <w:style w:type="character" w:customStyle="1" w:styleId="Titelvanboek1">
    <w:name w:val="Titel van boek1"/>
    <w:basedOn w:val="Standaardalinea-lettertype"/>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Standaard"/>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Standaard"/>
    <w:semiHidden/>
    <w:rsid w:val="00C247A2"/>
    <w:pPr>
      <w:spacing w:before="160" w:after="60"/>
      <w:jc w:val="right"/>
    </w:pPr>
    <w:rPr>
      <w:rFonts w:ascii="Helvetica" w:eastAsia="MS Mincho" w:hAnsi="Helvetica"/>
      <w:color w:val="AD052E"/>
      <w:sz w:val="20"/>
      <w:lang w:val="en-US" w:eastAsia="en-GB"/>
    </w:rPr>
  </w:style>
  <w:style w:type="paragraph" w:styleId="Geenafstand">
    <w:name w:val="No Spacing"/>
    <w:uiPriority w:val="1"/>
    <w:qFormat/>
    <w:rsid w:val="00C249F3"/>
    <w:pPr>
      <w:overflowPunct w:val="0"/>
      <w:autoSpaceDE w:val="0"/>
      <w:autoSpaceDN w:val="0"/>
      <w:adjustRightInd w:val="0"/>
      <w:textAlignment w:val="baseline"/>
    </w:pPr>
    <w:rPr>
      <w:rFonts w:ascii="Arial" w:eastAsia="MS Mincho" w:hAnsi="Arial"/>
      <w:sz w:val="22"/>
      <w:lang w:val="en-GB" w:eastAsia="en-US"/>
    </w:rPr>
  </w:style>
  <w:style w:type="character" w:styleId="Zwaar">
    <w:name w:val="Strong"/>
    <w:basedOn w:val="Standaardalinea-lettertype"/>
    <w:rsid w:val="00C247A2"/>
    <w:rPr>
      <w:b/>
      <w:bCs/>
    </w:rPr>
  </w:style>
  <w:style w:type="paragraph" w:customStyle="1" w:styleId="Standaardinspringing2">
    <w:name w:val="Standaardinspringing2"/>
    <w:basedOn w:val="Standaard"/>
    <w:rsid w:val="00C247A2"/>
    <w:pPr>
      <w:ind w:left="1134"/>
    </w:pPr>
    <w:rPr>
      <w:rFonts w:ascii="Times New Roman" w:hAnsi="Times New Roman"/>
      <w:sz w:val="24"/>
    </w:rPr>
  </w:style>
  <w:style w:type="paragraph" w:customStyle="1" w:styleId="Bijschrift10">
    <w:name w:val="Bijschrift1"/>
    <w:basedOn w:val="Bijschrift"/>
    <w:autoRedefine/>
    <w:rsid w:val="00C247A2"/>
    <w:rPr>
      <w:sz w:val="18"/>
    </w:rPr>
  </w:style>
  <w:style w:type="character" w:styleId="HTMLCode">
    <w:name w:val="HTML Code"/>
    <w:basedOn w:val="Standaardalinea-lettertype"/>
    <w:semiHidden/>
    <w:rsid w:val="00C247A2"/>
    <w:rPr>
      <w:rFonts w:ascii="Courier New" w:hAnsi="Courier New" w:cs="Courier New"/>
      <w:sz w:val="20"/>
      <w:szCs w:val="20"/>
    </w:rPr>
  </w:style>
  <w:style w:type="paragraph" w:customStyle="1" w:styleId="NootKopCharChar">
    <w:name w:val="Noot Kop Char Char"/>
    <w:basedOn w:val="Standaard"/>
    <w:next w:val="Standaard"/>
    <w:link w:val="NootKopCharCharChar"/>
    <w:rsid w:val="00C247A2"/>
    <w:pPr>
      <w:spacing w:before="240" w:after="120"/>
      <w:ind w:left="567"/>
      <w:jc w:val="both"/>
    </w:pPr>
    <w:rPr>
      <w:b/>
      <w:sz w:val="18"/>
      <w:szCs w:val="24"/>
    </w:rPr>
  </w:style>
  <w:style w:type="character" w:customStyle="1" w:styleId="NootCharChar">
    <w:name w:val="Noot Char Char"/>
    <w:basedOn w:val="Standaardalinea-lettertype"/>
    <w:rsid w:val="00C247A2"/>
    <w:rPr>
      <w:sz w:val="18"/>
      <w:szCs w:val="24"/>
      <w:lang w:val="nl-NL" w:eastAsia="nl-NL" w:bidi="ar-SA"/>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paragraph" w:customStyle="1" w:styleId="Figuurnummer">
    <w:name w:val="Figuurnummer"/>
    <w:basedOn w:val="Bijschrift"/>
    <w:rsid w:val="00C247A2"/>
    <w:rPr>
      <w:sz w:val="20"/>
    </w:rPr>
  </w:style>
  <w:style w:type="paragraph" w:customStyle="1" w:styleId="Opmaakprofiel3">
    <w:name w:val="Opmaakprofiel3"/>
    <w:basedOn w:val="Inhopg3"/>
    <w:rsid w:val="00C247A2"/>
    <w:pPr>
      <w:tabs>
        <w:tab w:val="clear" w:pos="10080"/>
        <w:tab w:val="left" w:pos="1728"/>
      </w:tabs>
      <w:ind w:left="1134" w:right="566" w:hanging="567"/>
    </w:pPr>
    <w:rPr>
      <w:lang w:val="nl-NL"/>
    </w:rPr>
  </w:style>
  <w:style w:type="character" w:customStyle="1" w:styleId="Intensievebenadrukking2">
    <w:name w:val="Intensieve benadrukking2"/>
    <w:basedOn w:val="Standaardalinea-lettertype"/>
    <w:rsid w:val="00C247A2"/>
    <w:rPr>
      <w:b/>
      <w:bCs/>
      <w:i/>
      <w:iCs/>
      <w:color w:val="4F81BD"/>
    </w:rPr>
  </w:style>
  <w:style w:type="character" w:customStyle="1" w:styleId="Heading5noNrChar">
    <w:name w:val="Heading 5 no Nr. Char"/>
    <w:basedOn w:val="Standaardalinea-lettertype"/>
    <w:link w:val="Heading5noNr"/>
    <w:rsid w:val="00C247A2"/>
    <w:rPr>
      <w:rFonts w:ascii="Arial" w:eastAsiaTheme="majorEastAsia" w:hAnsi="Arial" w:cstheme="majorBidi"/>
      <w:b/>
      <w:sz w:val="24"/>
      <w:lang w:val="en-GB" w:eastAsia="en-US"/>
    </w:rPr>
  </w:style>
  <w:style w:type="paragraph" w:customStyle="1" w:styleId="Standaardinspringing3">
    <w:name w:val="Standaardinspringing3"/>
    <w:basedOn w:val="Standaard"/>
    <w:rsid w:val="0018547A"/>
    <w:pPr>
      <w:ind w:left="1134"/>
    </w:pPr>
    <w:rPr>
      <w:rFonts w:ascii="Times New Roman" w:hAnsi="Times New Roman"/>
      <w:sz w:val="24"/>
    </w:rPr>
  </w:style>
  <w:style w:type="character" w:customStyle="1" w:styleId="Intensievebenadrukking3">
    <w:name w:val="Intensieve benadrukking3"/>
    <w:basedOn w:val="Standaardalinea-lettertype"/>
    <w:rsid w:val="0018547A"/>
    <w:rPr>
      <w:b/>
      <w:bCs/>
      <w:i/>
      <w:iCs/>
      <w:color w:val="4F81BD"/>
    </w:rPr>
  </w:style>
  <w:style w:type="paragraph" w:customStyle="1" w:styleId="Onderschrift">
    <w:name w:val="Onderschrift"/>
    <w:basedOn w:val="Bijschrift"/>
    <w:autoRedefine/>
    <w:qFormat/>
    <w:rsid w:val="00C249F3"/>
    <w:rPr>
      <w:rFonts w:cs="Arial"/>
      <w:sz w:val="18"/>
      <w:szCs w:val="22"/>
      <w:lang w:val="en-US"/>
    </w:rPr>
  </w:style>
  <w:style w:type="table" w:styleId="Lichtelijst-accent1">
    <w:name w:val="Light List Accent 1"/>
    <w:basedOn w:val="Standaardtabel"/>
    <w:uiPriority w:val="61"/>
    <w:rsid w:val="00613C9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Standaardalinea-lettertype"/>
    <w:rsid w:val="007471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56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emf"/><Relationship Id="rId89" Type="http://schemas.openxmlformats.org/officeDocument/2006/relationships/image" Target="media/image81.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emf"/><Relationship Id="rId102" Type="http://schemas.openxmlformats.org/officeDocument/2006/relationships/image" Target="media/image94.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emf"/><Relationship Id="rId95" Type="http://schemas.openxmlformats.org/officeDocument/2006/relationships/image" Target="media/image87.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emf"/><Relationship Id="rId93" Type="http://schemas.openxmlformats.org/officeDocument/2006/relationships/image" Target="media/image85.emf"/><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emf"/><Relationship Id="rId91" Type="http://schemas.openxmlformats.org/officeDocument/2006/relationships/image" Target="media/image83.png"/><Relationship Id="rId96" Type="http://schemas.openxmlformats.org/officeDocument/2006/relationships/image" Target="media/image88.emf"/><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6945EA-6D2D-449F-B2B1-3D5B25D4E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8497</Words>
  <Characters>46738</Characters>
  <Application>Microsoft Office Word</Application>
  <DocSecurity>0</DocSecurity>
  <Lines>389</Lines>
  <Paragraphs>110</Paragraphs>
  <ScaleCrop>false</ScaleCrop>
  <HeadingPairs>
    <vt:vector size="2" baseType="variant">
      <vt:variant>
        <vt:lpstr>Titel</vt:lpstr>
      </vt:variant>
      <vt:variant>
        <vt:i4>1</vt:i4>
      </vt:variant>
    </vt:vector>
  </HeadingPairs>
  <TitlesOfParts>
    <vt:vector size="1" baseType="lpstr">
      <vt:lpstr/>
    </vt:vector>
  </TitlesOfParts>
  <Company>Grizli777</Company>
  <LinksUpToDate>false</LinksUpToDate>
  <CharactersWithSpaces>55125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Vince Kerckhaert</dc:creator>
  <cp:lastModifiedBy>Vince Kerckhaert</cp:lastModifiedBy>
  <cp:revision>4</cp:revision>
  <cp:lastPrinted>2013-05-23T14:23:00Z</cp:lastPrinted>
  <dcterms:created xsi:type="dcterms:W3CDTF">2013-05-23T14:32:00Z</dcterms:created>
  <dcterms:modified xsi:type="dcterms:W3CDTF">2013-12-27T10:07:00Z</dcterms:modified>
</cp:coreProperties>
</file>