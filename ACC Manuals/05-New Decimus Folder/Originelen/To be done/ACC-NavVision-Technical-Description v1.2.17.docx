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000" w:firstRow="0" w:lastRow="0" w:firstColumn="0" w:lastColumn="0" w:noHBand="0" w:noVBand="0"/>
      </w:tblPr>
      <w:tblGrid>
        <w:gridCol w:w="1188"/>
        <w:gridCol w:w="3600"/>
        <w:gridCol w:w="4782"/>
      </w:tblGrid>
      <w:tr w:rsidR="004206DE">
        <w:trPr>
          <w:trHeight w:val="886"/>
        </w:trPr>
        <w:tc>
          <w:tcPr>
            <w:tcW w:w="9571" w:type="dxa"/>
            <w:gridSpan w:val="3"/>
          </w:tcPr>
          <w:p w:rsidR="004206DE" w:rsidRDefault="00017A48">
            <w:pPr>
              <w:pStyle w:val="zTitle"/>
            </w:pPr>
            <w:r>
              <w:fldChar w:fldCharType="begin"/>
            </w:r>
            <w:r>
              <w:instrText xml:space="preserve"> TITLE  "NavVision Technical Description"  \* MERGEFORMAT </w:instrText>
            </w:r>
            <w:r>
              <w:fldChar w:fldCharType="separate"/>
            </w:r>
            <w:r w:rsidR="00A71465">
              <w:t>NavVision Technical Description</w:t>
            </w:r>
            <w:r>
              <w:fldChar w:fldCharType="end"/>
            </w:r>
          </w:p>
        </w:tc>
      </w:tr>
      <w:tr w:rsidR="004206DE">
        <w:trPr>
          <w:trHeight w:val="1074"/>
        </w:trPr>
        <w:tc>
          <w:tcPr>
            <w:tcW w:w="9571" w:type="dxa"/>
            <w:gridSpan w:val="3"/>
          </w:tcPr>
          <w:p w:rsidR="004206DE" w:rsidRDefault="00E01F47">
            <w:pPr>
              <w:pStyle w:val="zSubTitle"/>
            </w:pPr>
            <w:fldSimple w:instr=" KEYWORDS  &quot;Automation Competence Center&quot;  \* MERGEFORMAT ">
              <w:r w:rsidR="00A71465">
                <w:t>Automation Competence Center</w:t>
              </w:r>
            </w:fldSimple>
          </w:p>
        </w:tc>
      </w:tr>
      <w:tr w:rsidR="004206DE">
        <w:trPr>
          <w:cantSplit/>
        </w:trPr>
        <w:tc>
          <w:tcPr>
            <w:tcW w:w="4788" w:type="dxa"/>
            <w:gridSpan w:val="2"/>
          </w:tcPr>
          <w:p w:rsidR="004206DE" w:rsidRDefault="004206DE">
            <w:pPr>
              <w:pStyle w:val="zVolume"/>
            </w:pPr>
          </w:p>
        </w:tc>
        <w:tc>
          <w:tcPr>
            <w:tcW w:w="4783" w:type="dxa"/>
          </w:tcPr>
          <w:p w:rsidR="004206DE" w:rsidRDefault="004206DE">
            <w:pPr>
              <w:pStyle w:val="zVolumeNumber"/>
            </w:pPr>
          </w:p>
        </w:tc>
      </w:tr>
      <w:tr w:rsidR="004206DE">
        <w:trPr>
          <w:cantSplit/>
        </w:trPr>
        <w:tc>
          <w:tcPr>
            <w:tcW w:w="1188" w:type="dxa"/>
          </w:tcPr>
          <w:p w:rsidR="004206DE" w:rsidRDefault="004206DE">
            <w:pPr>
              <w:pStyle w:val="zAdmTextLeft"/>
            </w:pPr>
          </w:p>
        </w:tc>
        <w:tc>
          <w:tcPr>
            <w:tcW w:w="8383" w:type="dxa"/>
            <w:gridSpan w:val="2"/>
          </w:tcPr>
          <w:p w:rsidR="004206DE" w:rsidRDefault="004206DE">
            <w:pPr>
              <w:pStyle w:val="zExtraText"/>
            </w:pPr>
          </w:p>
        </w:tc>
      </w:tr>
    </w:tbl>
    <w:p w:rsidR="004206DE" w:rsidRDefault="004206DE">
      <w:r>
        <w:br w:type="page"/>
      </w:r>
    </w:p>
    <w:tbl>
      <w:tblPr>
        <w:tblW w:w="0" w:type="auto"/>
        <w:tblLook w:val="0000" w:firstRow="0" w:lastRow="0" w:firstColumn="0" w:lastColumn="0" w:noHBand="0" w:noVBand="0"/>
      </w:tblPr>
      <w:tblGrid>
        <w:gridCol w:w="1728"/>
        <w:gridCol w:w="3060"/>
        <w:gridCol w:w="1800"/>
        <w:gridCol w:w="2931"/>
      </w:tblGrid>
      <w:tr w:rsidR="004206DE">
        <w:tc>
          <w:tcPr>
            <w:tcW w:w="4788" w:type="dxa"/>
            <w:gridSpan w:val="2"/>
          </w:tcPr>
          <w:p w:rsidR="004206DE" w:rsidRDefault="00017A48">
            <w:pPr>
              <w:pStyle w:val="zAdmLeft"/>
            </w:pPr>
            <w:r>
              <w:lastRenderedPageBreak/>
              <w:t>Publication type</w:t>
            </w:r>
            <w:r w:rsidR="004206DE">
              <w:t>t:</w:t>
            </w:r>
          </w:p>
        </w:tc>
        <w:tc>
          <w:tcPr>
            <w:tcW w:w="4731" w:type="dxa"/>
            <w:gridSpan w:val="2"/>
          </w:tcPr>
          <w:p w:rsidR="004206DE" w:rsidRDefault="00017A48">
            <w:pPr>
              <w:pStyle w:val="zAdmRight"/>
            </w:pPr>
            <w:r>
              <w:t>NavVision Technical Description</w:t>
            </w:r>
          </w:p>
        </w:tc>
      </w:tr>
      <w:tr w:rsidR="004206DE">
        <w:tc>
          <w:tcPr>
            <w:tcW w:w="4788" w:type="dxa"/>
            <w:gridSpan w:val="2"/>
          </w:tcPr>
          <w:p w:rsidR="004206DE" w:rsidRDefault="00017A48">
            <w:pPr>
              <w:pStyle w:val="zAdmLeft"/>
            </w:pPr>
            <w:r>
              <w:t xml:space="preserve">Publication </w:t>
            </w:r>
            <w:r w:rsidR="004206DE">
              <w:t>number:</w:t>
            </w:r>
          </w:p>
        </w:tc>
        <w:tc>
          <w:tcPr>
            <w:tcW w:w="4731" w:type="dxa"/>
            <w:gridSpan w:val="2"/>
          </w:tcPr>
          <w:p w:rsidR="004206DE" w:rsidRDefault="00017A48">
            <w:pPr>
              <w:pStyle w:val="zAdmRight"/>
            </w:pPr>
            <w:r>
              <w:t>ACC</w:t>
            </w:r>
          </w:p>
        </w:tc>
      </w:tr>
      <w:tr w:rsidR="004206DE">
        <w:tc>
          <w:tcPr>
            <w:tcW w:w="4788" w:type="dxa"/>
            <w:gridSpan w:val="2"/>
          </w:tcPr>
          <w:p w:rsidR="004206DE" w:rsidRDefault="004206DE">
            <w:pPr>
              <w:pStyle w:val="zAdmLeft"/>
            </w:pPr>
            <w:r>
              <w:t>title:</w:t>
            </w:r>
          </w:p>
        </w:tc>
        <w:tc>
          <w:tcPr>
            <w:tcW w:w="4731" w:type="dxa"/>
            <w:gridSpan w:val="2"/>
          </w:tcPr>
          <w:p w:rsidR="004206DE" w:rsidRDefault="00E01F47">
            <w:pPr>
              <w:pStyle w:val="zAdmRight"/>
            </w:pPr>
            <w:fldSimple w:instr=" SUBJECT  ACC-NavVision-Technical-Description  \* MERGEFORMAT ">
              <w:r w:rsidR="00A71465">
                <w:t>ACC-NavVision-Technical-Description</w:t>
              </w:r>
            </w:fldSimple>
          </w:p>
        </w:tc>
      </w:tr>
      <w:tr w:rsidR="004206DE">
        <w:tc>
          <w:tcPr>
            <w:tcW w:w="4788" w:type="dxa"/>
            <w:gridSpan w:val="2"/>
          </w:tcPr>
          <w:p w:rsidR="004206DE" w:rsidRDefault="004206DE">
            <w:pPr>
              <w:pStyle w:val="zAdmLeft"/>
            </w:pPr>
            <w:r>
              <w:t>Sub title:</w:t>
            </w:r>
          </w:p>
        </w:tc>
        <w:tc>
          <w:tcPr>
            <w:tcW w:w="4731" w:type="dxa"/>
            <w:gridSpan w:val="2"/>
          </w:tcPr>
          <w:p w:rsidR="004206DE" w:rsidRDefault="00E01F47">
            <w:pPr>
              <w:pStyle w:val="zAdmRight"/>
            </w:pPr>
            <w:fldSimple w:instr=" Keywords  \* MERGEFORMAT ">
              <w:r w:rsidR="00A71465">
                <w:t>Automation Competence Center</w:t>
              </w:r>
            </w:fldSimple>
          </w:p>
        </w:tc>
      </w:tr>
      <w:tr w:rsidR="00017A48">
        <w:tc>
          <w:tcPr>
            <w:tcW w:w="4788" w:type="dxa"/>
            <w:gridSpan w:val="2"/>
          </w:tcPr>
          <w:p w:rsidR="00017A48" w:rsidRDefault="00017A48">
            <w:pPr>
              <w:pStyle w:val="zAdmLeft"/>
            </w:pPr>
            <w:r>
              <w:t>Issue:</w:t>
            </w:r>
          </w:p>
        </w:tc>
        <w:tc>
          <w:tcPr>
            <w:tcW w:w="4731" w:type="dxa"/>
            <w:gridSpan w:val="2"/>
          </w:tcPr>
          <w:p w:rsidR="00017A48" w:rsidRDefault="00017A48">
            <w:pPr>
              <w:pStyle w:val="zAdmRight"/>
            </w:pPr>
            <w:r>
              <w:t>1.2.17</w:t>
            </w:r>
          </w:p>
        </w:tc>
      </w:tr>
      <w:tr w:rsidR="00017A48">
        <w:tc>
          <w:tcPr>
            <w:tcW w:w="4788" w:type="dxa"/>
            <w:gridSpan w:val="2"/>
          </w:tcPr>
          <w:p w:rsidR="00017A48" w:rsidRDefault="00017A48">
            <w:pPr>
              <w:pStyle w:val="zAdmLeft"/>
            </w:pPr>
            <w:r>
              <w:t>Date:</w:t>
            </w:r>
          </w:p>
        </w:tc>
        <w:tc>
          <w:tcPr>
            <w:tcW w:w="4731" w:type="dxa"/>
            <w:gridSpan w:val="2"/>
          </w:tcPr>
          <w:p w:rsidR="00017A48" w:rsidRDefault="00017A48">
            <w:pPr>
              <w:pStyle w:val="zAdmRight"/>
            </w:pPr>
            <w:r>
              <w:fldChar w:fldCharType="begin"/>
            </w:r>
            <w:r>
              <w:instrText xml:space="preserve"> SAVEDATE  \@ "d MMMM yyyy"  \* MERGEFORMAT </w:instrText>
            </w:r>
            <w:r>
              <w:fldChar w:fldCharType="separate"/>
            </w:r>
            <w:r w:rsidR="00A71465">
              <w:t>28 November 2013</w:t>
            </w:r>
            <w:r>
              <w:fldChar w:fldCharType="end"/>
            </w:r>
          </w:p>
        </w:tc>
      </w:tr>
      <w:tr w:rsidR="00017A48">
        <w:tc>
          <w:tcPr>
            <w:tcW w:w="4788" w:type="dxa"/>
            <w:gridSpan w:val="2"/>
          </w:tcPr>
          <w:p w:rsidR="00017A48" w:rsidRDefault="00017A48">
            <w:pPr>
              <w:pStyle w:val="zAdmLeft"/>
            </w:pPr>
            <w:r>
              <w:t>Total number of pages:</w:t>
            </w:r>
          </w:p>
        </w:tc>
        <w:tc>
          <w:tcPr>
            <w:tcW w:w="4731" w:type="dxa"/>
            <w:gridSpan w:val="2"/>
          </w:tcPr>
          <w:p w:rsidR="00017A48" w:rsidRDefault="00E01F47" w:rsidP="00DB0E49">
            <w:pPr>
              <w:pStyle w:val="zAdmRight"/>
            </w:pPr>
            <w:fldSimple w:instr=" NUMPAGES   \* MERGEFORMAT ">
              <w:r w:rsidR="00B20F3D">
                <w:t>66</w:t>
              </w:r>
            </w:fldSimple>
          </w:p>
        </w:tc>
      </w:tr>
      <w:tr w:rsidR="00017A48">
        <w:tc>
          <w:tcPr>
            <w:tcW w:w="4788" w:type="dxa"/>
            <w:gridSpan w:val="2"/>
          </w:tcPr>
          <w:p w:rsidR="00017A48" w:rsidRDefault="00017A48">
            <w:pPr>
              <w:pStyle w:val="zAdmLeft"/>
            </w:pPr>
          </w:p>
        </w:tc>
        <w:tc>
          <w:tcPr>
            <w:tcW w:w="4731" w:type="dxa"/>
            <w:gridSpan w:val="2"/>
          </w:tcPr>
          <w:p w:rsidR="00017A48" w:rsidRDefault="00017A48">
            <w:pPr>
              <w:pStyle w:val="zAdmRight"/>
            </w:pPr>
          </w:p>
        </w:tc>
      </w:tr>
      <w:tr w:rsidR="00017A48">
        <w:tc>
          <w:tcPr>
            <w:tcW w:w="4788" w:type="dxa"/>
            <w:gridSpan w:val="2"/>
          </w:tcPr>
          <w:p w:rsidR="00017A48" w:rsidRDefault="00017A48" w:rsidP="00017A48">
            <w:pPr>
              <w:pStyle w:val="zAdmLeft"/>
              <w:jc w:val="left"/>
            </w:pPr>
          </w:p>
        </w:tc>
        <w:tc>
          <w:tcPr>
            <w:tcW w:w="4731" w:type="dxa"/>
            <w:gridSpan w:val="2"/>
          </w:tcPr>
          <w:p w:rsidR="00017A48" w:rsidRDefault="00017A48">
            <w:pPr>
              <w:pStyle w:val="zAdmRight"/>
            </w:pPr>
          </w:p>
        </w:tc>
      </w:tr>
      <w:tr w:rsidR="00017A48">
        <w:tc>
          <w:tcPr>
            <w:tcW w:w="4788" w:type="dxa"/>
            <w:gridSpan w:val="2"/>
          </w:tcPr>
          <w:p w:rsidR="00017A48" w:rsidRDefault="00017A48">
            <w:pPr>
              <w:pStyle w:val="zAdmLeft"/>
            </w:pPr>
            <w:r>
              <w:t>Author:</w:t>
            </w:r>
          </w:p>
        </w:tc>
        <w:tc>
          <w:tcPr>
            <w:tcW w:w="4731" w:type="dxa"/>
            <w:gridSpan w:val="2"/>
          </w:tcPr>
          <w:p w:rsidR="00017A48" w:rsidRDefault="00E01F47">
            <w:pPr>
              <w:pStyle w:val="zAdmRight"/>
            </w:pPr>
            <w:fldSimple w:instr=" AUTHOR  &quot;VCMM Kerckhaert&quot;  \* MERGEFORMAT ">
              <w:r w:rsidR="00A71465">
                <w:t>VCMM Kerckhaert</w:t>
              </w:r>
            </w:fldSimple>
          </w:p>
        </w:tc>
      </w:tr>
      <w:tr w:rsidR="00017A48" w:rsidRPr="009D5353">
        <w:trPr>
          <w:trHeight w:val="513"/>
        </w:trPr>
        <w:tc>
          <w:tcPr>
            <w:tcW w:w="4788" w:type="dxa"/>
            <w:gridSpan w:val="2"/>
          </w:tcPr>
          <w:p w:rsidR="00017A48" w:rsidRDefault="00017A48">
            <w:pPr>
              <w:pStyle w:val="zAdmNameLeft"/>
              <w:ind w:left="284" w:hanging="284"/>
            </w:pPr>
            <w:r>
              <w:t>Approved:</w:t>
            </w:r>
          </w:p>
        </w:tc>
        <w:tc>
          <w:tcPr>
            <w:tcW w:w="4731" w:type="dxa"/>
            <w:gridSpan w:val="2"/>
          </w:tcPr>
          <w:p w:rsidR="00017A48" w:rsidRPr="009D5353" w:rsidRDefault="00017A48">
            <w:pPr>
              <w:pStyle w:val="zAdmNameRightOK"/>
            </w:pPr>
            <w:bookmarkStart w:id="0" w:name="_GoBack"/>
            <w:bookmarkEnd w:id="0"/>
          </w:p>
        </w:tc>
      </w:tr>
      <w:tr w:rsidR="00017A48">
        <w:trPr>
          <w:trHeight w:val="535"/>
        </w:trPr>
        <w:tc>
          <w:tcPr>
            <w:tcW w:w="4788" w:type="dxa"/>
            <w:gridSpan w:val="2"/>
          </w:tcPr>
          <w:p w:rsidR="00017A48" w:rsidRDefault="00017A48">
            <w:pPr>
              <w:pStyle w:val="zAdmNameLeft"/>
              <w:ind w:left="284" w:hanging="284"/>
            </w:pPr>
          </w:p>
        </w:tc>
        <w:tc>
          <w:tcPr>
            <w:tcW w:w="4731" w:type="dxa"/>
            <w:gridSpan w:val="2"/>
          </w:tcPr>
          <w:p w:rsidR="00017A48" w:rsidRDefault="00017A48">
            <w:pPr>
              <w:pStyle w:val="zAdmNameRightOK"/>
            </w:pPr>
          </w:p>
        </w:tc>
      </w:tr>
      <w:tr w:rsidR="00017A48">
        <w:trPr>
          <w:trHeight w:val="513"/>
        </w:trPr>
        <w:tc>
          <w:tcPr>
            <w:tcW w:w="4788" w:type="dxa"/>
            <w:gridSpan w:val="2"/>
          </w:tcPr>
          <w:p w:rsidR="00017A48" w:rsidRDefault="00017A48">
            <w:pPr>
              <w:pStyle w:val="zAdmNameLeft"/>
              <w:ind w:left="284" w:hanging="284"/>
            </w:pPr>
          </w:p>
        </w:tc>
        <w:tc>
          <w:tcPr>
            <w:tcW w:w="4731" w:type="dxa"/>
            <w:gridSpan w:val="2"/>
          </w:tcPr>
          <w:p w:rsidR="00017A48" w:rsidRDefault="00017A48">
            <w:pPr>
              <w:pStyle w:val="zAdmNameRightOK"/>
            </w:pPr>
          </w:p>
        </w:tc>
      </w:tr>
      <w:tr w:rsidR="00017A48">
        <w:tc>
          <w:tcPr>
            <w:tcW w:w="4788" w:type="dxa"/>
            <w:gridSpan w:val="2"/>
          </w:tcPr>
          <w:p w:rsidR="00017A48" w:rsidRDefault="00017A48"/>
        </w:tc>
        <w:tc>
          <w:tcPr>
            <w:tcW w:w="4731" w:type="dxa"/>
            <w:gridSpan w:val="2"/>
          </w:tcPr>
          <w:p w:rsidR="00017A48" w:rsidRDefault="00017A48">
            <w:pPr>
              <w:pStyle w:val="zAdmNameRightOK"/>
            </w:pPr>
          </w:p>
        </w:tc>
      </w:tr>
      <w:tr w:rsidR="00017A48">
        <w:tc>
          <w:tcPr>
            <w:tcW w:w="1728" w:type="dxa"/>
          </w:tcPr>
          <w:p w:rsidR="00017A48" w:rsidRDefault="00017A48">
            <w:pPr>
              <w:pStyle w:val="zAdmTextLeft"/>
            </w:pPr>
          </w:p>
        </w:tc>
        <w:tc>
          <w:tcPr>
            <w:tcW w:w="3060" w:type="dxa"/>
          </w:tcPr>
          <w:p w:rsidR="00017A48" w:rsidRDefault="00017A48">
            <w:pPr>
              <w:pStyle w:val="zAdmNameRightOK"/>
            </w:pPr>
          </w:p>
        </w:tc>
        <w:tc>
          <w:tcPr>
            <w:tcW w:w="1800" w:type="dxa"/>
            <w:tcBorders>
              <w:left w:val="nil"/>
            </w:tcBorders>
          </w:tcPr>
          <w:p w:rsidR="00017A48" w:rsidRDefault="00017A48">
            <w:pPr>
              <w:pStyle w:val="zAdmTextLeft"/>
            </w:pPr>
          </w:p>
        </w:tc>
        <w:tc>
          <w:tcPr>
            <w:tcW w:w="2931" w:type="dxa"/>
          </w:tcPr>
          <w:p w:rsidR="00017A48" w:rsidRDefault="00017A48">
            <w:pPr>
              <w:pStyle w:val="zAdmText"/>
            </w:pPr>
          </w:p>
        </w:tc>
      </w:tr>
      <w:tr w:rsidR="00017A48">
        <w:tc>
          <w:tcPr>
            <w:tcW w:w="1728" w:type="dxa"/>
          </w:tcPr>
          <w:p w:rsidR="00017A48" w:rsidRDefault="00017A48">
            <w:pPr>
              <w:pStyle w:val="zAdmTextLeft"/>
            </w:pPr>
          </w:p>
        </w:tc>
        <w:tc>
          <w:tcPr>
            <w:tcW w:w="3060" w:type="dxa"/>
          </w:tcPr>
          <w:p w:rsidR="00017A48" w:rsidRDefault="00017A48"/>
        </w:tc>
        <w:tc>
          <w:tcPr>
            <w:tcW w:w="1800" w:type="dxa"/>
            <w:tcBorders>
              <w:left w:val="nil"/>
            </w:tcBorders>
          </w:tcPr>
          <w:p w:rsidR="00017A48" w:rsidRDefault="00017A48">
            <w:pPr>
              <w:pStyle w:val="zAdmTextLeft"/>
            </w:pPr>
          </w:p>
        </w:tc>
        <w:tc>
          <w:tcPr>
            <w:tcW w:w="2931" w:type="dxa"/>
          </w:tcPr>
          <w:p w:rsidR="00017A48" w:rsidRDefault="00017A48">
            <w:pPr>
              <w:pStyle w:val="zAdmText"/>
            </w:pPr>
          </w:p>
        </w:tc>
      </w:tr>
      <w:tr w:rsidR="00017A48">
        <w:tc>
          <w:tcPr>
            <w:tcW w:w="1728" w:type="dxa"/>
          </w:tcPr>
          <w:p w:rsidR="00017A48" w:rsidRDefault="00017A48">
            <w:pPr>
              <w:pStyle w:val="zAdmTextLeft"/>
            </w:pPr>
          </w:p>
        </w:tc>
        <w:tc>
          <w:tcPr>
            <w:tcW w:w="3060" w:type="dxa"/>
          </w:tcPr>
          <w:p w:rsidR="00017A48" w:rsidRDefault="00017A48"/>
        </w:tc>
        <w:tc>
          <w:tcPr>
            <w:tcW w:w="1800" w:type="dxa"/>
            <w:tcBorders>
              <w:left w:val="nil"/>
            </w:tcBorders>
          </w:tcPr>
          <w:p w:rsidR="00017A48" w:rsidRDefault="00017A48">
            <w:pPr>
              <w:pStyle w:val="zAdmTextLeft"/>
            </w:pPr>
          </w:p>
        </w:tc>
        <w:tc>
          <w:tcPr>
            <w:tcW w:w="2931" w:type="dxa"/>
          </w:tcPr>
          <w:p w:rsidR="00017A48" w:rsidRDefault="00017A48">
            <w:pPr>
              <w:pStyle w:val="zAdmText"/>
            </w:pPr>
          </w:p>
        </w:tc>
      </w:tr>
      <w:tr w:rsidR="00017A48">
        <w:tc>
          <w:tcPr>
            <w:tcW w:w="1728" w:type="dxa"/>
          </w:tcPr>
          <w:p w:rsidR="00017A48" w:rsidRDefault="00017A48">
            <w:pPr>
              <w:pStyle w:val="zAdmTextLeft"/>
            </w:pPr>
          </w:p>
        </w:tc>
        <w:tc>
          <w:tcPr>
            <w:tcW w:w="3060" w:type="dxa"/>
          </w:tcPr>
          <w:p w:rsidR="00017A48" w:rsidRDefault="00017A48"/>
        </w:tc>
        <w:tc>
          <w:tcPr>
            <w:tcW w:w="1800" w:type="dxa"/>
            <w:tcBorders>
              <w:left w:val="nil"/>
            </w:tcBorders>
          </w:tcPr>
          <w:p w:rsidR="00017A48" w:rsidRDefault="00017A48">
            <w:pPr>
              <w:pStyle w:val="zAdmTextLeft"/>
            </w:pPr>
          </w:p>
        </w:tc>
        <w:tc>
          <w:tcPr>
            <w:tcW w:w="2931" w:type="dxa"/>
          </w:tcPr>
          <w:p w:rsidR="00017A48" w:rsidRDefault="00017A48">
            <w:pPr>
              <w:pStyle w:val="zAdmText"/>
            </w:pPr>
          </w:p>
        </w:tc>
      </w:tr>
    </w:tbl>
    <w:p w:rsidR="004206DE" w:rsidRDefault="004206DE">
      <w:pPr>
        <w:pStyle w:val="TOCtitle"/>
        <w:numPr>
          <w:ilvl w:val="0"/>
          <w:numId w:val="0"/>
        </w:numPr>
        <w:ind w:left="851" w:hanging="851"/>
      </w:pPr>
      <w:r>
        <w:br w:type="page"/>
      </w:r>
      <w:bookmarkStart w:id="1" w:name="_Toc512668557"/>
      <w:bookmarkStart w:id="2" w:name="_Toc285555365"/>
      <w:bookmarkEnd w:id="1"/>
      <w:r>
        <w:lastRenderedPageBreak/>
        <w:t>Table of Contents</w:t>
      </w:r>
    </w:p>
    <w:bookmarkEnd w:id="2"/>
    <w:p w:rsidR="004206DE" w:rsidRDefault="008269AD" w:rsidP="008269AD">
      <w:pPr>
        <w:pStyle w:val="zTOCtext"/>
        <w:jc w:val="right"/>
      </w:pPr>
      <w:r>
        <w:t>P</w:t>
      </w:r>
      <w:r w:rsidR="004206DE">
        <w:t>age</w:t>
      </w:r>
      <w:r>
        <w:t xml:space="preserve"> #</w:t>
      </w:r>
    </w:p>
    <w:p w:rsidR="00A71465" w:rsidRDefault="004206DE">
      <w:pPr>
        <w:pStyle w:val="Inhopg1"/>
        <w:rPr>
          <w:rFonts w:asciiTheme="minorHAnsi" w:eastAsiaTheme="minorEastAsia" w:hAnsiTheme="minorHAnsi" w:cstheme="minorBidi"/>
          <w:b w:val="0"/>
          <w:szCs w:val="22"/>
          <w:lang w:val="nl-NL" w:eastAsia="nl-NL"/>
        </w:rPr>
      </w:pPr>
      <w:r>
        <w:fldChar w:fldCharType="begin"/>
      </w:r>
      <w:r>
        <w:instrText xml:space="preserve"> TOC \o \t "Heading 1 no Nr." </w:instrText>
      </w:r>
      <w:r>
        <w:fldChar w:fldCharType="separate"/>
      </w:r>
      <w:r w:rsidR="00A71465">
        <w:t>Tables</w:t>
      </w:r>
      <w:r w:rsidR="00A71465">
        <w:tab/>
      </w:r>
      <w:r w:rsidR="00A71465">
        <w:fldChar w:fldCharType="begin"/>
      </w:r>
      <w:r w:rsidR="00A71465">
        <w:instrText xml:space="preserve"> PAGEREF _Toc373490076 \h </w:instrText>
      </w:r>
      <w:r w:rsidR="00A71465">
        <w:fldChar w:fldCharType="separate"/>
      </w:r>
      <w:r w:rsidR="00B20F3D">
        <w:t>7</w:t>
      </w:r>
      <w:r w:rsidR="00A71465">
        <w:fldChar w:fldCharType="end"/>
      </w:r>
    </w:p>
    <w:p w:rsidR="00A71465" w:rsidRDefault="00A71465">
      <w:pPr>
        <w:pStyle w:val="Inhopg1"/>
        <w:rPr>
          <w:rFonts w:asciiTheme="minorHAnsi" w:eastAsiaTheme="minorEastAsia" w:hAnsiTheme="minorHAnsi" w:cstheme="minorBidi"/>
          <w:b w:val="0"/>
          <w:szCs w:val="22"/>
          <w:lang w:val="nl-NL" w:eastAsia="nl-NL"/>
        </w:rPr>
      </w:pPr>
      <w:r w:rsidRPr="00EE4B35">
        <w:rPr>
          <w:bCs/>
        </w:rPr>
        <w:t>References</w:t>
      </w:r>
      <w:r>
        <w:tab/>
      </w:r>
      <w:r>
        <w:fldChar w:fldCharType="begin"/>
      </w:r>
      <w:r>
        <w:instrText xml:space="preserve"> PAGEREF _Toc373490077 \h </w:instrText>
      </w:r>
      <w:r>
        <w:fldChar w:fldCharType="separate"/>
      </w:r>
      <w:r w:rsidR="00B20F3D">
        <w:t>8</w:t>
      </w:r>
      <w:r>
        <w:fldChar w:fldCharType="end"/>
      </w:r>
    </w:p>
    <w:p w:rsidR="00A71465" w:rsidRDefault="00A71465">
      <w:pPr>
        <w:pStyle w:val="Inhopg1"/>
        <w:rPr>
          <w:rFonts w:asciiTheme="minorHAnsi" w:eastAsiaTheme="minorEastAsia" w:hAnsiTheme="minorHAnsi" w:cstheme="minorBidi"/>
          <w:b w:val="0"/>
          <w:szCs w:val="22"/>
          <w:lang w:val="nl-NL" w:eastAsia="nl-NL"/>
        </w:rPr>
      </w:pPr>
      <w:r>
        <w:t>Abbreviations</w:t>
      </w:r>
      <w:r>
        <w:tab/>
      </w:r>
      <w:r>
        <w:fldChar w:fldCharType="begin"/>
      </w:r>
      <w:r>
        <w:instrText xml:space="preserve"> PAGEREF _Toc373490078 \h </w:instrText>
      </w:r>
      <w:r>
        <w:fldChar w:fldCharType="separate"/>
      </w:r>
      <w:r w:rsidR="00B20F3D">
        <w:t>8</w:t>
      </w:r>
      <w:r>
        <w:fldChar w:fldCharType="end"/>
      </w:r>
    </w:p>
    <w:p w:rsidR="00A71465" w:rsidRDefault="00A71465">
      <w:pPr>
        <w:pStyle w:val="Inhopg1"/>
        <w:rPr>
          <w:rFonts w:asciiTheme="minorHAnsi" w:eastAsiaTheme="minorEastAsia" w:hAnsiTheme="minorHAnsi" w:cstheme="minorBidi"/>
          <w:b w:val="0"/>
          <w:szCs w:val="22"/>
          <w:lang w:val="nl-NL" w:eastAsia="nl-NL"/>
        </w:rPr>
      </w:pPr>
      <w:r w:rsidRPr="00EE4B35">
        <w:rPr>
          <w:bCs/>
        </w:rPr>
        <w:t>Updates</w:t>
      </w:r>
      <w:r>
        <w:tab/>
      </w:r>
      <w:r>
        <w:fldChar w:fldCharType="begin"/>
      </w:r>
      <w:r>
        <w:instrText xml:space="preserve"> PAGEREF _Toc373490079 \h </w:instrText>
      </w:r>
      <w:r>
        <w:fldChar w:fldCharType="separate"/>
      </w:r>
      <w:r w:rsidR="00B20F3D">
        <w:t>9</w:t>
      </w:r>
      <w:r>
        <w:fldChar w:fldCharType="end"/>
      </w:r>
    </w:p>
    <w:p w:rsidR="00A71465" w:rsidRDefault="00A71465">
      <w:pPr>
        <w:pStyle w:val="Inhopg1"/>
        <w:rPr>
          <w:rFonts w:asciiTheme="minorHAnsi" w:eastAsiaTheme="minorEastAsia" w:hAnsiTheme="minorHAnsi" w:cstheme="minorBidi"/>
          <w:b w:val="0"/>
          <w:szCs w:val="22"/>
          <w:lang w:val="nl-NL" w:eastAsia="nl-NL"/>
        </w:rPr>
      </w:pPr>
      <w:r>
        <w:t>1.</w:t>
      </w:r>
      <w:r>
        <w:rPr>
          <w:rFonts w:asciiTheme="minorHAnsi" w:eastAsiaTheme="minorEastAsia" w:hAnsiTheme="minorHAnsi" w:cstheme="minorBidi"/>
          <w:b w:val="0"/>
          <w:szCs w:val="22"/>
          <w:lang w:val="nl-NL" w:eastAsia="nl-NL"/>
        </w:rPr>
        <w:tab/>
      </w:r>
      <w:r>
        <w:t>Purpose of document</w:t>
      </w:r>
      <w:r>
        <w:tab/>
      </w:r>
      <w:r>
        <w:fldChar w:fldCharType="begin"/>
      </w:r>
      <w:r>
        <w:instrText xml:space="preserve"> PAGEREF _Toc373490080 \h </w:instrText>
      </w:r>
      <w:r>
        <w:fldChar w:fldCharType="separate"/>
      </w:r>
      <w:r w:rsidR="00B20F3D">
        <w:t>10</w:t>
      </w:r>
      <w:r>
        <w:fldChar w:fldCharType="end"/>
      </w:r>
    </w:p>
    <w:p w:rsidR="00A71465" w:rsidRDefault="00A71465">
      <w:pPr>
        <w:pStyle w:val="Inhopg1"/>
        <w:rPr>
          <w:rFonts w:asciiTheme="minorHAnsi" w:eastAsiaTheme="minorEastAsia" w:hAnsiTheme="minorHAnsi" w:cstheme="minorBidi"/>
          <w:b w:val="0"/>
          <w:szCs w:val="22"/>
          <w:lang w:val="nl-NL" w:eastAsia="nl-NL"/>
        </w:rPr>
      </w:pPr>
      <w:r>
        <w:t>2.</w:t>
      </w:r>
      <w:r>
        <w:rPr>
          <w:rFonts w:asciiTheme="minorHAnsi" w:eastAsiaTheme="minorEastAsia" w:hAnsiTheme="minorHAnsi" w:cstheme="minorBidi"/>
          <w:b w:val="0"/>
          <w:szCs w:val="22"/>
          <w:lang w:val="nl-NL" w:eastAsia="nl-NL"/>
        </w:rPr>
        <w:tab/>
      </w:r>
      <w:r>
        <w:t>System overview</w:t>
      </w:r>
      <w:r>
        <w:tab/>
      </w:r>
      <w:r>
        <w:fldChar w:fldCharType="begin"/>
      </w:r>
      <w:r>
        <w:instrText xml:space="preserve"> PAGEREF _Toc373490081 \h </w:instrText>
      </w:r>
      <w:r>
        <w:fldChar w:fldCharType="separate"/>
      </w:r>
      <w:r w:rsidR="00B20F3D">
        <w:t>11</w:t>
      </w:r>
      <w:r>
        <w:fldChar w:fldCharType="end"/>
      </w:r>
    </w:p>
    <w:p w:rsidR="00A71465" w:rsidRDefault="00A71465">
      <w:pPr>
        <w:pStyle w:val="Inhopg2"/>
        <w:tabs>
          <w:tab w:val="left" w:pos="1134"/>
        </w:tabs>
        <w:rPr>
          <w:rFonts w:asciiTheme="minorHAnsi" w:eastAsiaTheme="minorEastAsia" w:hAnsiTheme="minorHAnsi" w:cstheme="minorBidi"/>
          <w:sz w:val="22"/>
          <w:szCs w:val="22"/>
          <w:lang w:val="nl-NL" w:eastAsia="nl-NL"/>
        </w:rPr>
      </w:pPr>
      <w:r>
        <w:t>2.1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_Toc373490082 \h </w:instrText>
      </w:r>
      <w:r>
        <w:fldChar w:fldCharType="separate"/>
      </w:r>
      <w:r w:rsidR="00B20F3D">
        <w:t>11</w:t>
      </w:r>
      <w:r>
        <w:fldChar w:fldCharType="end"/>
      </w:r>
    </w:p>
    <w:p w:rsidR="00A71465" w:rsidRDefault="00A71465">
      <w:pPr>
        <w:pStyle w:val="Inhopg2"/>
        <w:tabs>
          <w:tab w:val="left" w:pos="1134"/>
        </w:tabs>
        <w:rPr>
          <w:rFonts w:asciiTheme="minorHAnsi" w:eastAsiaTheme="minorEastAsia" w:hAnsiTheme="minorHAnsi" w:cstheme="minorBidi"/>
          <w:sz w:val="22"/>
          <w:szCs w:val="22"/>
          <w:lang w:val="nl-NL" w:eastAsia="nl-NL"/>
        </w:rPr>
      </w:pPr>
      <w:r>
        <w:t>2.2</w:t>
      </w:r>
      <w:r>
        <w:rPr>
          <w:rFonts w:asciiTheme="minorHAnsi" w:eastAsiaTheme="minorEastAsia" w:hAnsiTheme="minorHAnsi" w:cstheme="minorBidi"/>
          <w:sz w:val="22"/>
          <w:szCs w:val="22"/>
          <w:lang w:val="nl-NL" w:eastAsia="nl-NL"/>
        </w:rPr>
        <w:tab/>
      </w:r>
      <w:r>
        <w:t>AMCS architecture</w:t>
      </w:r>
      <w:r>
        <w:tab/>
      </w:r>
      <w:r>
        <w:fldChar w:fldCharType="begin"/>
      </w:r>
      <w:r>
        <w:instrText xml:space="preserve"> PAGEREF _Toc373490083 \h </w:instrText>
      </w:r>
      <w:r>
        <w:fldChar w:fldCharType="separate"/>
      </w:r>
      <w:r w:rsidR="00B20F3D">
        <w:t>12</w:t>
      </w:r>
      <w:r>
        <w:fldChar w:fldCharType="end"/>
      </w:r>
    </w:p>
    <w:p w:rsidR="00A71465" w:rsidRDefault="00A71465">
      <w:pPr>
        <w:pStyle w:val="Inhopg3"/>
        <w:tabs>
          <w:tab w:val="left" w:pos="1701"/>
        </w:tabs>
        <w:rPr>
          <w:rFonts w:asciiTheme="minorHAnsi" w:eastAsiaTheme="minorEastAsia" w:hAnsiTheme="minorHAnsi" w:cstheme="minorBidi"/>
          <w:sz w:val="22"/>
          <w:szCs w:val="22"/>
          <w:lang w:val="nl-NL" w:eastAsia="nl-NL"/>
        </w:rPr>
      </w:pPr>
      <w:r>
        <w:t>2.2.1</w:t>
      </w:r>
      <w:r>
        <w:rPr>
          <w:rFonts w:asciiTheme="minorHAnsi" w:eastAsiaTheme="minorEastAsia" w:hAnsiTheme="minorHAnsi" w:cstheme="minorBidi"/>
          <w:sz w:val="22"/>
          <w:szCs w:val="22"/>
          <w:lang w:val="nl-NL" w:eastAsia="nl-NL"/>
        </w:rPr>
        <w:tab/>
      </w:r>
      <w:r>
        <w:t>Duty Alarm Panel</w:t>
      </w:r>
      <w:r>
        <w:tab/>
      </w:r>
      <w:r>
        <w:fldChar w:fldCharType="begin"/>
      </w:r>
      <w:r>
        <w:instrText xml:space="preserve"> PAGEREF _Toc373490084 \h </w:instrText>
      </w:r>
      <w:r>
        <w:fldChar w:fldCharType="separate"/>
      </w:r>
      <w:r w:rsidR="00B20F3D">
        <w:t>14</w:t>
      </w:r>
      <w:r>
        <w:fldChar w:fldCharType="end"/>
      </w:r>
    </w:p>
    <w:p w:rsidR="00A71465" w:rsidRDefault="00A71465">
      <w:pPr>
        <w:pStyle w:val="Inhopg3"/>
        <w:tabs>
          <w:tab w:val="left" w:pos="1701"/>
        </w:tabs>
        <w:rPr>
          <w:rFonts w:asciiTheme="minorHAnsi" w:eastAsiaTheme="minorEastAsia" w:hAnsiTheme="minorHAnsi" w:cstheme="minorBidi"/>
          <w:sz w:val="22"/>
          <w:szCs w:val="22"/>
          <w:lang w:val="nl-NL" w:eastAsia="nl-NL"/>
        </w:rPr>
      </w:pPr>
      <w:r>
        <w:t>2.2.2</w:t>
      </w:r>
      <w:r>
        <w:rPr>
          <w:rFonts w:asciiTheme="minorHAnsi" w:eastAsiaTheme="minorEastAsia" w:hAnsiTheme="minorHAnsi" w:cstheme="minorBidi"/>
          <w:sz w:val="22"/>
          <w:szCs w:val="22"/>
          <w:lang w:val="nl-NL" w:eastAsia="nl-NL"/>
        </w:rPr>
        <w:tab/>
      </w:r>
      <w:r>
        <w:t>Local Processing Units</w:t>
      </w:r>
      <w:r>
        <w:tab/>
      </w:r>
      <w:r>
        <w:fldChar w:fldCharType="begin"/>
      </w:r>
      <w:r>
        <w:instrText xml:space="preserve"> PAGEREF _Toc373490085 \h </w:instrText>
      </w:r>
      <w:r>
        <w:fldChar w:fldCharType="separate"/>
      </w:r>
      <w:r w:rsidR="00B20F3D">
        <w:t>15</w:t>
      </w:r>
      <w:r>
        <w:fldChar w:fldCharType="end"/>
      </w:r>
    </w:p>
    <w:p w:rsidR="00A71465" w:rsidRDefault="00A71465">
      <w:pPr>
        <w:pStyle w:val="Inhopg3"/>
        <w:tabs>
          <w:tab w:val="left" w:pos="1701"/>
        </w:tabs>
        <w:rPr>
          <w:rFonts w:asciiTheme="minorHAnsi" w:eastAsiaTheme="minorEastAsia" w:hAnsiTheme="minorHAnsi" w:cstheme="minorBidi"/>
          <w:sz w:val="22"/>
          <w:szCs w:val="22"/>
          <w:lang w:val="nl-NL" w:eastAsia="nl-NL"/>
        </w:rPr>
      </w:pPr>
      <w:r>
        <w:t>2.2.3</w:t>
      </w:r>
      <w:r>
        <w:rPr>
          <w:rFonts w:asciiTheme="minorHAnsi" w:eastAsiaTheme="minorEastAsia" w:hAnsiTheme="minorHAnsi" w:cstheme="minorBidi"/>
          <w:sz w:val="22"/>
          <w:szCs w:val="22"/>
          <w:lang w:val="nl-NL" w:eastAsia="nl-NL"/>
        </w:rPr>
        <w:tab/>
      </w:r>
      <w:r>
        <w:t>Coupler</w:t>
      </w:r>
      <w:r>
        <w:tab/>
      </w:r>
      <w:r>
        <w:fldChar w:fldCharType="begin"/>
      </w:r>
      <w:r>
        <w:instrText xml:space="preserve"> PAGEREF _Toc373490086 \h </w:instrText>
      </w:r>
      <w:r>
        <w:fldChar w:fldCharType="separate"/>
      </w:r>
      <w:r w:rsidR="00B20F3D">
        <w:t>16</w:t>
      </w:r>
      <w:r>
        <w:fldChar w:fldCharType="end"/>
      </w:r>
    </w:p>
    <w:p w:rsidR="00A71465" w:rsidRDefault="00A71465">
      <w:pPr>
        <w:pStyle w:val="Inhopg3"/>
        <w:tabs>
          <w:tab w:val="left" w:pos="1701"/>
        </w:tabs>
        <w:rPr>
          <w:rFonts w:asciiTheme="minorHAnsi" w:eastAsiaTheme="minorEastAsia" w:hAnsiTheme="minorHAnsi" w:cstheme="minorBidi"/>
          <w:sz w:val="22"/>
          <w:szCs w:val="22"/>
          <w:lang w:val="nl-NL" w:eastAsia="nl-NL"/>
        </w:rPr>
      </w:pPr>
      <w:r>
        <w:t>2.2.4</w:t>
      </w:r>
      <w:r>
        <w:rPr>
          <w:rFonts w:asciiTheme="minorHAnsi" w:eastAsiaTheme="minorEastAsia" w:hAnsiTheme="minorHAnsi" w:cstheme="minorBidi"/>
          <w:sz w:val="22"/>
          <w:szCs w:val="22"/>
          <w:lang w:val="nl-NL" w:eastAsia="nl-NL"/>
        </w:rPr>
        <w:tab/>
      </w:r>
      <w:r>
        <w:t>Local Area Network</w:t>
      </w:r>
      <w:r>
        <w:tab/>
      </w:r>
      <w:r>
        <w:fldChar w:fldCharType="begin"/>
      </w:r>
      <w:r>
        <w:instrText xml:space="preserve"> PAGEREF _Toc373490087 \h </w:instrText>
      </w:r>
      <w:r>
        <w:fldChar w:fldCharType="separate"/>
      </w:r>
      <w:r w:rsidR="00B20F3D">
        <w:t>16</w:t>
      </w:r>
      <w:r>
        <w:fldChar w:fldCharType="end"/>
      </w:r>
    </w:p>
    <w:p w:rsidR="00A71465" w:rsidRDefault="00A71465">
      <w:pPr>
        <w:pStyle w:val="Inhopg3"/>
        <w:tabs>
          <w:tab w:val="left" w:pos="1701"/>
        </w:tabs>
        <w:rPr>
          <w:rFonts w:asciiTheme="minorHAnsi" w:eastAsiaTheme="minorEastAsia" w:hAnsiTheme="minorHAnsi" w:cstheme="minorBidi"/>
          <w:sz w:val="22"/>
          <w:szCs w:val="22"/>
          <w:lang w:val="nl-NL" w:eastAsia="nl-NL"/>
        </w:rPr>
      </w:pPr>
      <w:r>
        <w:t>2.2.5</w:t>
      </w:r>
      <w:r>
        <w:rPr>
          <w:rFonts w:asciiTheme="minorHAnsi" w:eastAsiaTheme="minorEastAsia" w:hAnsiTheme="minorHAnsi" w:cstheme="minorBidi"/>
          <w:sz w:val="22"/>
          <w:szCs w:val="22"/>
          <w:lang w:val="nl-NL" w:eastAsia="nl-NL"/>
        </w:rPr>
        <w:tab/>
      </w:r>
      <w:r>
        <w:t>Printers</w:t>
      </w:r>
      <w:r>
        <w:tab/>
      </w:r>
      <w:r>
        <w:fldChar w:fldCharType="begin"/>
      </w:r>
      <w:r>
        <w:instrText xml:space="preserve"> PAGEREF _Toc373490088 \h </w:instrText>
      </w:r>
      <w:r>
        <w:fldChar w:fldCharType="separate"/>
      </w:r>
      <w:r w:rsidR="00B20F3D">
        <w:t>18</w:t>
      </w:r>
      <w:r>
        <w:fldChar w:fldCharType="end"/>
      </w:r>
    </w:p>
    <w:p w:rsidR="00A71465" w:rsidRDefault="00A71465">
      <w:pPr>
        <w:pStyle w:val="Inhopg3"/>
        <w:tabs>
          <w:tab w:val="left" w:pos="1701"/>
        </w:tabs>
        <w:rPr>
          <w:rFonts w:asciiTheme="minorHAnsi" w:eastAsiaTheme="minorEastAsia" w:hAnsiTheme="minorHAnsi" w:cstheme="minorBidi"/>
          <w:sz w:val="22"/>
          <w:szCs w:val="22"/>
          <w:lang w:val="nl-NL" w:eastAsia="nl-NL"/>
        </w:rPr>
      </w:pPr>
      <w:r>
        <w:t>2.2.6</w:t>
      </w:r>
      <w:r>
        <w:rPr>
          <w:rFonts w:asciiTheme="minorHAnsi" w:eastAsiaTheme="minorEastAsia" w:hAnsiTheme="minorHAnsi" w:cstheme="minorBidi"/>
          <w:sz w:val="22"/>
          <w:szCs w:val="22"/>
          <w:lang w:val="nl-NL" w:eastAsia="nl-NL"/>
        </w:rPr>
        <w:tab/>
      </w:r>
      <w:r>
        <w:t>Redundancy</w:t>
      </w:r>
      <w:r>
        <w:tab/>
      </w:r>
      <w:r>
        <w:fldChar w:fldCharType="begin"/>
      </w:r>
      <w:r>
        <w:instrText xml:space="preserve"> PAGEREF _Toc373490089 \h </w:instrText>
      </w:r>
      <w:r>
        <w:fldChar w:fldCharType="separate"/>
      </w:r>
      <w:r w:rsidR="00B20F3D">
        <w:t>18</w:t>
      </w:r>
      <w:r>
        <w:fldChar w:fldCharType="end"/>
      </w:r>
    </w:p>
    <w:p w:rsidR="00A71465" w:rsidRDefault="00A71465">
      <w:pPr>
        <w:pStyle w:val="Inhopg3"/>
        <w:tabs>
          <w:tab w:val="left" w:pos="1701"/>
        </w:tabs>
        <w:rPr>
          <w:rFonts w:asciiTheme="minorHAnsi" w:eastAsiaTheme="minorEastAsia" w:hAnsiTheme="minorHAnsi" w:cstheme="minorBidi"/>
          <w:sz w:val="22"/>
          <w:szCs w:val="22"/>
          <w:lang w:val="nl-NL" w:eastAsia="nl-NL"/>
        </w:rPr>
      </w:pPr>
      <w:r>
        <w:t>2.2.7</w:t>
      </w:r>
      <w:r>
        <w:rPr>
          <w:rFonts w:asciiTheme="minorHAnsi" w:eastAsiaTheme="minorEastAsia" w:hAnsiTheme="minorHAnsi" w:cstheme="minorBidi"/>
          <w:sz w:val="22"/>
          <w:szCs w:val="22"/>
          <w:lang w:val="nl-NL" w:eastAsia="nl-NL"/>
        </w:rPr>
        <w:tab/>
      </w:r>
      <w:r>
        <w:t>VDR Interface</w:t>
      </w:r>
      <w:r>
        <w:tab/>
      </w:r>
      <w:r>
        <w:fldChar w:fldCharType="begin"/>
      </w:r>
      <w:r>
        <w:instrText xml:space="preserve"> PAGEREF _Toc373490090 \h </w:instrText>
      </w:r>
      <w:r>
        <w:fldChar w:fldCharType="separate"/>
      </w:r>
      <w:r w:rsidR="00B20F3D">
        <w:t>18</w:t>
      </w:r>
      <w:r>
        <w:fldChar w:fldCharType="end"/>
      </w:r>
    </w:p>
    <w:p w:rsidR="00A71465" w:rsidRDefault="00A71465">
      <w:pPr>
        <w:pStyle w:val="Inhopg1"/>
        <w:rPr>
          <w:rFonts w:asciiTheme="minorHAnsi" w:eastAsiaTheme="minorEastAsia" w:hAnsiTheme="minorHAnsi" w:cstheme="minorBidi"/>
          <w:b w:val="0"/>
          <w:szCs w:val="22"/>
          <w:lang w:val="nl-NL" w:eastAsia="nl-NL"/>
        </w:rPr>
      </w:pPr>
      <w:r>
        <w:t>3.</w:t>
      </w:r>
      <w:r>
        <w:rPr>
          <w:rFonts w:asciiTheme="minorHAnsi" w:eastAsiaTheme="minorEastAsia" w:hAnsiTheme="minorHAnsi" w:cstheme="minorBidi"/>
          <w:b w:val="0"/>
          <w:szCs w:val="22"/>
          <w:lang w:val="nl-NL" w:eastAsia="nl-NL"/>
        </w:rPr>
        <w:tab/>
      </w:r>
      <w:r>
        <w:t>System functionalities</w:t>
      </w:r>
      <w:r>
        <w:tab/>
      </w:r>
      <w:r>
        <w:fldChar w:fldCharType="begin"/>
      </w:r>
      <w:r>
        <w:instrText xml:space="preserve"> PAGEREF _Toc373490091 \h </w:instrText>
      </w:r>
      <w:r>
        <w:fldChar w:fldCharType="separate"/>
      </w:r>
      <w:r w:rsidR="00B20F3D">
        <w:t>19</w:t>
      </w:r>
      <w:r>
        <w:fldChar w:fldCharType="end"/>
      </w:r>
    </w:p>
    <w:p w:rsidR="00A71465" w:rsidRDefault="00A71465">
      <w:pPr>
        <w:pStyle w:val="Inhopg2"/>
        <w:tabs>
          <w:tab w:val="left" w:pos="1134"/>
        </w:tabs>
        <w:rPr>
          <w:rFonts w:asciiTheme="minorHAnsi" w:eastAsiaTheme="minorEastAsia" w:hAnsiTheme="minorHAnsi" w:cstheme="minorBidi"/>
          <w:sz w:val="22"/>
          <w:szCs w:val="22"/>
          <w:lang w:val="nl-NL" w:eastAsia="nl-NL"/>
        </w:rPr>
      </w:pPr>
      <w:r>
        <w:t>3.1</w:t>
      </w:r>
      <w:r>
        <w:rPr>
          <w:rFonts w:asciiTheme="minorHAnsi" w:eastAsiaTheme="minorEastAsia" w:hAnsiTheme="minorHAnsi" w:cstheme="minorBidi"/>
          <w:sz w:val="22"/>
          <w:szCs w:val="22"/>
          <w:lang w:val="nl-NL" w:eastAsia="nl-NL"/>
        </w:rPr>
        <w:tab/>
      </w:r>
      <w:r>
        <w:t>Alarm handling and presentation</w:t>
      </w:r>
      <w:r>
        <w:tab/>
      </w:r>
      <w:r>
        <w:fldChar w:fldCharType="begin"/>
      </w:r>
      <w:r>
        <w:instrText xml:space="preserve"> PAGEREF _Toc373490092 \h </w:instrText>
      </w:r>
      <w:r>
        <w:fldChar w:fldCharType="separate"/>
      </w:r>
      <w:r w:rsidR="00B20F3D">
        <w:t>19</w:t>
      </w:r>
      <w:r>
        <w:fldChar w:fldCharType="end"/>
      </w:r>
    </w:p>
    <w:p w:rsidR="00A71465" w:rsidRDefault="00A71465">
      <w:pPr>
        <w:pStyle w:val="Inhopg3"/>
        <w:tabs>
          <w:tab w:val="left" w:pos="1701"/>
        </w:tabs>
        <w:rPr>
          <w:rFonts w:asciiTheme="minorHAnsi" w:eastAsiaTheme="minorEastAsia" w:hAnsiTheme="minorHAnsi" w:cstheme="minorBidi"/>
          <w:sz w:val="22"/>
          <w:szCs w:val="22"/>
          <w:lang w:val="nl-NL" w:eastAsia="nl-NL"/>
        </w:rPr>
      </w:pPr>
      <w:r>
        <w:t>3.1.1</w:t>
      </w:r>
      <w:r>
        <w:rPr>
          <w:rFonts w:asciiTheme="minorHAnsi" w:eastAsiaTheme="minorEastAsia" w:hAnsiTheme="minorHAnsi" w:cstheme="minorBidi"/>
          <w:sz w:val="22"/>
          <w:szCs w:val="22"/>
          <w:lang w:val="nl-NL" w:eastAsia="nl-NL"/>
        </w:rPr>
        <w:tab/>
      </w:r>
      <w:r>
        <w:t>Alarm acknowledge</w:t>
      </w:r>
      <w:r>
        <w:tab/>
      </w:r>
      <w:r>
        <w:fldChar w:fldCharType="begin"/>
      </w:r>
      <w:r>
        <w:instrText xml:space="preserve"> PAGEREF _Toc373490093 \h </w:instrText>
      </w:r>
      <w:r>
        <w:fldChar w:fldCharType="separate"/>
      </w:r>
      <w:r w:rsidR="00B20F3D">
        <w:t>21</w:t>
      </w:r>
      <w:r>
        <w:fldChar w:fldCharType="end"/>
      </w:r>
    </w:p>
    <w:p w:rsidR="00A71465" w:rsidRDefault="00A71465">
      <w:pPr>
        <w:pStyle w:val="Inhopg3"/>
        <w:tabs>
          <w:tab w:val="left" w:pos="1701"/>
        </w:tabs>
        <w:rPr>
          <w:rFonts w:asciiTheme="minorHAnsi" w:eastAsiaTheme="minorEastAsia" w:hAnsiTheme="minorHAnsi" w:cstheme="minorBidi"/>
          <w:sz w:val="22"/>
          <w:szCs w:val="22"/>
          <w:lang w:val="nl-NL" w:eastAsia="nl-NL"/>
        </w:rPr>
      </w:pPr>
      <w:r>
        <w:t>3.1.2</w:t>
      </w:r>
      <w:r>
        <w:rPr>
          <w:rFonts w:asciiTheme="minorHAnsi" w:eastAsiaTheme="minorEastAsia" w:hAnsiTheme="minorHAnsi" w:cstheme="minorBidi"/>
          <w:sz w:val="22"/>
          <w:szCs w:val="22"/>
          <w:lang w:val="nl-NL" w:eastAsia="nl-NL"/>
        </w:rPr>
        <w:tab/>
      </w:r>
      <w:r>
        <w:t>On duty indication</w:t>
      </w:r>
      <w:r>
        <w:tab/>
      </w:r>
      <w:r>
        <w:fldChar w:fldCharType="begin"/>
      </w:r>
      <w:r>
        <w:instrText xml:space="preserve"> PAGEREF _Toc373490094 \h </w:instrText>
      </w:r>
      <w:r>
        <w:fldChar w:fldCharType="separate"/>
      </w:r>
      <w:r w:rsidR="00B20F3D">
        <w:t>21</w:t>
      </w:r>
      <w:r>
        <w:fldChar w:fldCharType="end"/>
      </w:r>
    </w:p>
    <w:p w:rsidR="00A71465" w:rsidRDefault="00A71465">
      <w:pPr>
        <w:pStyle w:val="Inhopg3"/>
        <w:tabs>
          <w:tab w:val="left" w:pos="1701"/>
        </w:tabs>
        <w:rPr>
          <w:rFonts w:asciiTheme="minorHAnsi" w:eastAsiaTheme="minorEastAsia" w:hAnsiTheme="minorHAnsi" w:cstheme="minorBidi"/>
          <w:sz w:val="22"/>
          <w:szCs w:val="22"/>
          <w:lang w:val="nl-NL" w:eastAsia="nl-NL"/>
        </w:rPr>
      </w:pPr>
      <w:r>
        <w:t>3.1.3</w:t>
      </w:r>
      <w:r>
        <w:rPr>
          <w:rFonts w:asciiTheme="minorHAnsi" w:eastAsiaTheme="minorEastAsia" w:hAnsiTheme="minorHAnsi" w:cstheme="minorBidi"/>
          <w:sz w:val="22"/>
          <w:szCs w:val="22"/>
          <w:lang w:val="nl-NL" w:eastAsia="nl-NL"/>
        </w:rPr>
        <w:tab/>
      </w:r>
      <w:r>
        <w:t>Alarm inhibits</w:t>
      </w:r>
      <w:r>
        <w:tab/>
      </w:r>
      <w:r>
        <w:fldChar w:fldCharType="begin"/>
      </w:r>
      <w:r>
        <w:instrText xml:space="preserve"> PAGEREF _Toc373490095 \h </w:instrText>
      </w:r>
      <w:r>
        <w:fldChar w:fldCharType="separate"/>
      </w:r>
      <w:r w:rsidR="00B20F3D">
        <w:t>22</w:t>
      </w:r>
      <w:r>
        <w:fldChar w:fldCharType="end"/>
      </w:r>
    </w:p>
    <w:p w:rsidR="00A71465" w:rsidRDefault="00A71465">
      <w:pPr>
        <w:pStyle w:val="Inhopg2"/>
        <w:tabs>
          <w:tab w:val="left" w:pos="1134"/>
        </w:tabs>
        <w:rPr>
          <w:rFonts w:asciiTheme="minorHAnsi" w:eastAsiaTheme="minorEastAsia" w:hAnsiTheme="minorHAnsi" w:cstheme="minorBidi"/>
          <w:sz w:val="22"/>
          <w:szCs w:val="22"/>
          <w:lang w:val="nl-NL" w:eastAsia="nl-NL"/>
        </w:rPr>
      </w:pPr>
      <w:r>
        <w:t>3.2</w:t>
      </w:r>
      <w:r>
        <w:rPr>
          <w:rFonts w:asciiTheme="minorHAnsi" w:eastAsiaTheme="minorEastAsia" w:hAnsiTheme="minorHAnsi" w:cstheme="minorBidi"/>
          <w:sz w:val="22"/>
          <w:szCs w:val="22"/>
          <w:lang w:val="nl-NL" w:eastAsia="nl-NL"/>
        </w:rPr>
        <w:tab/>
      </w:r>
      <w:r>
        <w:t>Distributed database</w:t>
      </w:r>
      <w:r>
        <w:tab/>
      </w:r>
      <w:r>
        <w:fldChar w:fldCharType="begin"/>
      </w:r>
      <w:r>
        <w:instrText xml:space="preserve"> PAGEREF _Toc373490096 \h </w:instrText>
      </w:r>
      <w:r>
        <w:fldChar w:fldCharType="separate"/>
      </w:r>
      <w:r w:rsidR="00B20F3D">
        <w:t>22</w:t>
      </w:r>
      <w:r>
        <w:fldChar w:fldCharType="end"/>
      </w:r>
    </w:p>
    <w:p w:rsidR="00A71465" w:rsidRDefault="00A71465">
      <w:pPr>
        <w:pStyle w:val="Inhopg2"/>
        <w:tabs>
          <w:tab w:val="left" w:pos="1134"/>
        </w:tabs>
        <w:rPr>
          <w:rFonts w:asciiTheme="minorHAnsi" w:eastAsiaTheme="minorEastAsia" w:hAnsiTheme="minorHAnsi" w:cstheme="minorBidi"/>
          <w:sz w:val="22"/>
          <w:szCs w:val="22"/>
          <w:lang w:val="nl-NL" w:eastAsia="nl-NL"/>
        </w:rPr>
      </w:pPr>
      <w:r>
        <w:t>3.3</w:t>
      </w:r>
      <w:r>
        <w:rPr>
          <w:rFonts w:asciiTheme="minorHAnsi" w:eastAsiaTheme="minorEastAsia" w:hAnsiTheme="minorHAnsi" w:cstheme="minorBidi"/>
          <w:sz w:val="22"/>
          <w:szCs w:val="22"/>
          <w:lang w:val="nl-NL" w:eastAsia="nl-NL"/>
        </w:rPr>
        <w:tab/>
      </w:r>
      <w:r>
        <w:t>Data flow</w:t>
      </w:r>
      <w:r>
        <w:tab/>
      </w:r>
      <w:r>
        <w:fldChar w:fldCharType="begin"/>
      </w:r>
      <w:r>
        <w:instrText xml:space="preserve"> PAGEREF _Toc373490097 \h </w:instrText>
      </w:r>
      <w:r>
        <w:fldChar w:fldCharType="separate"/>
      </w:r>
      <w:r w:rsidR="00B20F3D">
        <w:t>22</w:t>
      </w:r>
      <w:r>
        <w:fldChar w:fldCharType="end"/>
      </w:r>
    </w:p>
    <w:p w:rsidR="00A71465" w:rsidRDefault="00A71465">
      <w:pPr>
        <w:pStyle w:val="Inhopg2"/>
        <w:tabs>
          <w:tab w:val="left" w:pos="1134"/>
        </w:tabs>
        <w:rPr>
          <w:rFonts w:asciiTheme="minorHAnsi" w:eastAsiaTheme="minorEastAsia" w:hAnsiTheme="minorHAnsi" w:cstheme="minorBidi"/>
          <w:sz w:val="22"/>
          <w:szCs w:val="22"/>
          <w:lang w:val="nl-NL" w:eastAsia="nl-NL"/>
        </w:rPr>
      </w:pPr>
      <w:r>
        <w:t>3.4</w:t>
      </w:r>
      <w:r>
        <w:rPr>
          <w:rFonts w:asciiTheme="minorHAnsi" w:eastAsiaTheme="minorEastAsia" w:hAnsiTheme="minorHAnsi" w:cstheme="minorBidi"/>
          <w:sz w:val="22"/>
          <w:szCs w:val="22"/>
          <w:lang w:val="nl-NL" w:eastAsia="nl-NL"/>
        </w:rPr>
        <w:tab/>
      </w:r>
      <w:r>
        <w:t>Standardized control functions</w:t>
      </w:r>
      <w:r>
        <w:tab/>
      </w:r>
      <w:r>
        <w:fldChar w:fldCharType="begin"/>
      </w:r>
      <w:r>
        <w:instrText xml:space="preserve"> PAGEREF _Toc373490098 \h </w:instrText>
      </w:r>
      <w:r>
        <w:fldChar w:fldCharType="separate"/>
      </w:r>
      <w:r w:rsidR="00B20F3D">
        <w:t>24</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3.5</w:t>
      </w:r>
      <w:r w:rsidRPr="00A71465">
        <w:rPr>
          <w:rFonts w:asciiTheme="minorHAnsi" w:eastAsiaTheme="minorEastAsia" w:hAnsiTheme="minorHAnsi" w:cstheme="minorBidi"/>
          <w:sz w:val="22"/>
          <w:szCs w:val="22"/>
          <w:lang w:val="en-US" w:eastAsia="nl-NL"/>
        </w:rPr>
        <w:tab/>
      </w:r>
      <w:r>
        <w:t>Serial connections to third party devices</w:t>
      </w:r>
      <w:r>
        <w:tab/>
      </w:r>
      <w:r>
        <w:fldChar w:fldCharType="begin"/>
      </w:r>
      <w:r>
        <w:instrText xml:space="preserve"> PAGEREF _Toc373490099 \h </w:instrText>
      </w:r>
      <w:r>
        <w:fldChar w:fldCharType="separate"/>
      </w:r>
      <w:r w:rsidR="00B20F3D">
        <w:t>24</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3.6</w:t>
      </w:r>
      <w:r w:rsidRPr="00A71465">
        <w:rPr>
          <w:rFonts w:asciiTheme="minorHAnsi" w:eastAsiaTheme="minorEastAsia" w:hAnsiTheme="minorHAnsi" w:cstheme="minorBidi"/>
          <w:sz w:val="22"/>
          <w:szCs w:val="22"/>
          <w:lang w:val="en-US" w:eastAsia="nl-NL"/>
        </w:rPr>
        <w:tab/>
      </w:r>
      <w:r>
        <w:t>Built-in failure detection</w:t>
      </w:r>
      <w:r>
        <w:tab/>
      </w:r>
      <w:r>
        <w:fldChar w:fldCharType="begin"/>
      </w:r>
      <w:r>
        <w:instrText xml:space="preserve"> PAGEREF _Toc373490100 \h </w:instrText>
      </w:r>
      <w:r>
        <w:fldChar w:fldCharType="separate"/>
      </w:r>
      <w:r w:rsidR="00B20F3D">
        <w:t>24</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3.7</w:t>
      </w:r>
      <w:r w:rsidRPr="00A71465">
        <w:rPr>
          <w:rFonts w:asciiTheme="minorHAnsi" w:eastAsiaTheme="minorEastAsia" w:hAnsiTheme="minorHAnsi" w:cstheme="minorBidi"/>
          <w:sz w:val="22"/>
          <w:szCs w:val="22"/>
          <w:lang w:val="en-US" w:eastAsia="nl-NL"/>
        </w:rPr>
        <w:tab/>
      </w:r>
      <w:r>
        <w:t>Data logging</w:t>
      </w:r>
      <w:r>
        <w:tab/>
      </w:r>
      <w:r>
        <w:fldChar w:fldCharType="begin"/>
      </w:r>
      <w:r>
        <w:instrText xml:space="preserve"> PAGEREF _Toc373490101 \h </w:instrText>
      </w:r>
      <w:r>
        <w:fldChar w:fldCharType="separate"/>
      </w:r>
      <w:r w:rsidR="00B20F3D">
        <w:t>24</w:t>
      </w:r>
      <w:r>
        <w:fldChar w:fldCharType="end"/>
      </w:r>
    </w:p>
    <w:p w:rsidR="00A71465" w:rsidRPr="00A71465" w:rsidRDefault="00A71465">
      <w:pPr>
        <w:pStyle w:val="Inhopg1"/>
        <w:rPr>
          <w:rFonts w:asciiTheme="minorHAnsi" w:eastAsiaTheme="minorEastAsia" w:hAnsiTheme="minorHAnsi" w:cstheme="minorBidi"/>
          <w:b w:val="0"/>
          <w:szCs w:val="22"/>
          <w:lang w:val="en-US" w:eastAsia="nl-NL"/>
        </w:rPr>
      </w:pPr>
      <w:r>
        <w:t>4.</w:t>
      </w:r>
      <w:r w:rsidRPr="00A71465">
        <w:rPr>
          <w:rFonts w:asciiTheme="minorHAnsi" w:eastAsiaTheme="minorEastAsia" w:hAnsiTheme="minorHAnsi" w:cstheme="minorBidi"/>
          <w:b w:val="0"/>
          <w:szCs w:val="22"/>
          <w:lang w:val="en-US" w:eastAsia="nl-NL"/>
        </w:rPr>
        <w:tab/>
      </w:r>
      <w:r>
        <w:t>Sensors and controls</w:t>
      </w:r>
      <w:r>
        <w:tab/>
      </w:r>
      <w:r>
        <w:fldChar w:fldCharType="begin"/>
      </w:r>
      <w:r>
        <w:instrText xml:space="preserve"> PAGEREF _Toc373490102 \h </w:instrText>
      </w:r>
      <w:r>
        <w:fldChar w:fldCharType="separate"/>
      </w:r>
      <w:r w:rsidR="00B20F3D">
        <w:t>27</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4.1</w:t>
      </w:r>
      <w:r w:rsidRPr="00A71465">
        <w:rPr>
          <w:rFonts w:asciiTheme="minorHAnsi" w:eastAsiaTheme="minorEastAsia" w:hAnsiTheme="minorHAnsi" w:cstheme="minorBidi"/>
          <w:sz w:val="22"/>
          <w:szCs w:val="22"/>
          <w:lang w:val="en-US" w:eastAsia="nl-NL"/>
        </w:rPr>
        <w:tab/>
      </w:r>
      <w:r>
        <w:t>Sensors</w:t>
      </w:r>
      <w:r>
        <w:tab/>
      </w:r>
      <w:r>
        <w:fldChar w:fldCharType="begin"/>
      </w:r>
      <w:r>
        <w:instrText xml:space="preserve"> PAGEREF _Toc373490103 \h </w:instrText>
      </w:r>
      <w:r>
        <w:fldChar w:fldCharType="separate"/>
      </w:r>
      <w:r w:rsidR="00B20F3D">
        <w:t>27</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4.1.1</w:t>
      </w:r>
      <w:r w:rsidRPr="00A71465">
        <w:rPr>
          <w:rFonts w:asciiTheme="minorHAnsi" w:eastAsiaTheme="minorEastAsia" w:hAnsiTheme="minorHAnsi" w:cstheme="minorBidi"/>
          <w:sz w:val="22"/>
          <w:szCs w:val="22"/>
          <w:lang w:val="en-US" w:eastAsia="nl-NL"/>
        </w:rPr>
        <w:tab/>
      </w:r>
      <w:r>
        <w:t>Analogue sensors</w:t>
      </w:r>
      <w:r>
        <w:tab/>
      </w:r>
      <w:r>
        <w:fldChar w:fldCharType="begin"/>
      </w:r>
      <w:r>
        <w:instrText xml:space="preserve"> PAGEREF _Toc373490104 \h </w:instrText>
      </w:r>
      <w:r>
        <w:fldChar w:fldCharType="separate"/>
      </w:r>
      <w:r w:rsidR="00B20F3D">
        <w:t>27</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4.1.2</w:t>
      </w:r>
      <w:r w:rsidRPr="00A71465">
        <w:rPr>
          <w:rFonts w:asciiTheme="minorHAnsi" w:eastAsiaTheme="minorEastAsia" w:hAnsiTheme="minorHAnsi" w:cstheme="minorBidi"/>
          <w:sz w:val="22"/>
          <w:szCs w:val="22"/>
          <w:lang w:val="en-US" w:eastAsia="nl-NL"/>
        </w:rPr>
        <w:tab/>
      </w:r>
      <w:r>
        <w:t>Digital sensors</w:t>
      </w:r>
      <w:r>
        <w:tab/>
      </w:r>
      <w:r>
        <w:fldChar w:fldCharType="begin"/>
      </w:r>
      <w:r>
        <w:instrText xml:space="preserve"> PAGEREF _Toc373490105 \h </w:instrText>
      </w:r>
      <w:r>
        <w:fldChar w:fldCharType="separate"/>
      </w:r>
      <w:r w:rsidR="00B20F3D">
        <w:t>27</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4.1.3</w:t>
      </w:r>
      <w:r w:rsidRPr="00A71465">
        <w:rPr>
          <w:rFonts w:asciiTheme="minorHAnsi" w:eastAsiaTheme="minorEastAsia" w:hAnsiTheme="minorHAnsi" w:cstheme="minorBidi"/>
          <w:sz w:val="22"/>
          <w:szCs w:val="22"/>
          <w:lang w:val="en-US" w:eastAsia="nl-NL"/>
        </w:rPr>
        <w:tab/>
      </w:r>
      <w:r>
        <w:t>Serial sensors</w:t>
      </w:r>
      <w:r>
        <w:tab/>
      </w:r>
      <w:r>
        <w:fldChar w:fldCharType="begin"/>
      </w:r>
      <w:r>
        <w:instrText xml:space="preserve"> PAGEREF _Toc373490106 \h </w:instrText>
      </w:r>
      <w:r>
        <w:fldChar w:fldCharType="separate"/>
      </w:r>
      <w:r w:rsidR="00B20F3D">
        <w:t>27</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4.2</w:t>
      </w:r>
      <w:r w:rsidRPr="00A71465">
        <w:rPr>
          <w:rFonts w:asciiTheme="minorHAnsi" w:eastAsiaTheme="minorEastAsia" w:hAnsiTheme="minorHAnsi" w:cstheme="minorBidi"/>
          <w:sz w:val="22"/>
          <w:szCs w:val="22"/>
          <w:lang w:val="en-US" w:eastAsia="nl-NL"/>
        </w:rPr>
        <w:tab/>
      </w:r>
      <w:r>
        <w:t>Sensor priority</w:t>
      </w:r>
      <w:r>
        <w:tab/>
      </w:r>
      <w:r>
        <w:fldChar w:fldCharType="begin"/>
      </w:r>
      <w:r>
        <w:instrText xml:space="preserve"> PAGEREF _Toc373490107 \h </w:instrText>
      </w:r>
      <w:r>
        <w:fldChar w:fldCharType="separate"/>
      </w:r>
      <w:r w:rsidR="00B20F3D">
        <w:t>28</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4.3</w:t>
      </w:r>
      <w:r w:rsidRPr="00A71465">
        <w:rPr>
          <w:rFonts w:asciiTheme="minorHAnsi" w:eastAsiaTheme="minorEastAsia" w:hAnsiTheme="minorHAnsi" w:cstheme="minorBidi"/>
          <w:sz w:val="22"/>
          <w:szCs w:val="22"/>
          <w:lang w:val="en-US" w:eastAsia="nl-NL"/>
        </w:rPr>
        <w:tab/>
      </w:r>
      <w:r>
        <w:t>Sensor calibration</w:t>
      </w:r>
      <w:r>
        <w:tab/>
      </w:r>
      <w:r>
        <w:fldChar w:fldCharType="begin"/>
      </w:r>
      <w:r>
        <w:instrText xml:space="preserve"> PAGEREF _Toc373490108 \h </w:instrText>
      </w:r>
      <w:r>
        <w:fldChar w:fldCharType="separate"/>
      </w:r>
      <w:r w:rsidR="00B20F3D">
        <w:t>28</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4.4</w:t>
      </w:r>
      <w:r w:rsidRPr="00A71465">
        <w:rPr>
          <w:rFonts w:asciiTheme="minorHAnsi" w:eastAsiaTheme="minorEastAsia" w:hAnsiTheme="minorHAnsi" w:cstheme="minorBidi"/>
          <w:sz w:val="22"/>
          <w:szCs w:val="22"/>
          <w:lang w:val="en-US" w:eastAsia="nl-NL"/>
        </w:rPr>
        <w:tab/>
      </w:r>
      <w:r>
        <w:t>Sensor alarm settings</w:t>
      </w:r>
      <w:r>
        <w:tab/>
      </w:r>
      <w:r>
        <w:fldChar w:fldCharType="begin"/>
      </w:r>
      <w:r>
        <w:instrText xml:space="preserve"> PAGEREF _Toc373490109 \h </w:instrText>
      </w:r>
      <w:r>
        <w:fldChar w:fldCharType="separate"/>
      </w:r>
      <w:r w:rsidR="00B20F3D">
        <w:t>28</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4.4.1</w:t>
      </w:r>
      <w:r w:rsidRPr="00A71465">
        <w:rPr>
          <w:rFonts w:asciiTheme="minorHAnsi" w:eastAsiaTheme="minorEastAsia" w:hAnsiTheme="minorHAnsi" w:cstheme="minorBidi"/>
          <w:sz w:val="22"/>
          <w:szCs w:val="22"/>
          <w:lang w:val="en-US" w:eastAsia="nl-NL"/>
        </w:rPr>
        <w:tab/>
      </w:r>
      <w:r>
        <w:t>Sensor alarm groups</w:t>
      </w:r>
      <w:r>
        <w:tab/>
      </w:r>
      <w:r>
        <w:fldChar w:fldCharType="begin"/>
      </w:r>
      <w:r>
        <w:instrText xml:space="preserve"> PAGEREF _Toc373490110 \h </w:instrText>
      </w:r>
      <w:r>
        <w:fldChar w:fldCharType="separate"/>
      </w:r>
      <w:r w:rsidR="00B20F3D">
        <w:t>28</w:t>
      </w:r>
      <w:r>
        <w:fldChar w:fldCharType="end"/>
      </w:r>
    </w:p>
    <w:p w:rsidR="00A71465" w:rsidRPr="00A71465" w:rsidRDefault="00A71465">
      <w:pPr>
        <w:pStyle w:val="Inhopg1"/>
        <w:rPr>
          <w:rFonts w:asciiTheme="minorHAnsi" w:eastAsiaTheme="minorEastAsia" w:hAnsiTheme="minorHAnsi" w:cstheme="minorBidi"/>
          <w:b w:val="0"/>
          <w:szCs w:val="22"/>
          <w:lang w:val="en-US" w:eastAsia="nl-NL"/>
        </w:rPr>
      </w:pPr>
      <w:r>
        <w:t>5.</w:t>
      </w:r>
      <w:r w:rsidRPr="00A71465">
        <w:rPr>
          <w:rFonts w:asciiTheme="minorHAnsi" w:eastAsiaTheme="minorEastAsia" w:hAnsiTheme="minorHAnsi" w:cstheme="minorBidi"/>
          <w:b w:val="0"/>
          <w:szCs w:val="22"/>
          <w:lang w:val="en-US" w:eastAsia="nl-NL"/>
        </w:rPr>
        <w:tab/>
      </w:r>
      <w:r>
        <w:t>I/O-stations</w:t>
      </w:r>
      <w:r>
        <w:tab/>
      </w:r>
      <w:r>
        <w:fldChar w:fldCharType="begin"/>
      </w:r>
      <w:r>
        <w:instrText xml:space="preserve"> PAGEREF _Toc373490111 \h </w:instrText>
      </w:r>
      <w:r>
        <w:fldChar w:fldCharType="separate"/>
      </w:r>
      <w:r w:rsidR="00B20F3D">
        <w:t>29</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lastRenderedPageBreak/>
        <w:t>5.1</w:t>
      </w:r>
      <w:r w:rsidRPr="00A71465">
        <w:rPr>
          <w:rFonts w:asciiTheme="minorHAnsi" w:eastAsiaTheme="minorEastAsia" w:hAnsiTheme="minorHAnsi" w:cstheme="minorBidi"/>
          <w:sz w:val="22"/>
          <w:szCs w:val="22"/>
          <w:lang w:val="en-US" w:eastAsia="nl-NL"/>
        </w:rPr>
        <w:tab/>
      </w:r>
      <w:r>
        <w:t>Components</w:t>
      </w:r>
      <w:r>
        <w:tab/>
      </w:r>
      <w:r>
        <w:fldChar w:fldCharType="begin"/>
      </w:r>
      <w:r>
        <w:instrText xml:space="preserve"> PAGEREF _Toc373490112 \h </w:instrText>
      </w:r>
      <w:r>
        <w:fldChar w:fldCharType="separate"/>
      </w:r>
      <w:r w:rsidR="00B20F3D">
        <w:t>29</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5.1.1</w:t>
      </w:r>
      <w:r w:rsidRPr="00A71465">
        <w:rPr>
          <w:rFonts w:asciiTheme="minorHAnsi" w:eastAsiaTheme="minorEastAsia" w:hAnsiTheme="minorHAnsi" w:cstheme="minorBidi"/>
          <w:sz w:val="22"/>
          <w:szCs w:val="22"/>
          <w:lang w:val="en-US" w:eastAsia="nl-NL"/>
        </w:rPr>
        <w:tab/>
      </w:r>
      <w:r>
        <w:t>Local Processing Unit</w:t>
      </w:r>
      <w:r>
        <w:tab/>
      </w:r>
      <w:r>
        <w:fldChar w:fldCharType="begin"/>
      </w:r>
      <w:r>
        <w:instrText xml:space="preserve"> PAGEREF _Toc373490113 \h </w:instrText>
      </w:r>
      <w:r>
        <w:fldChar w:fldCharType="separate"/>
      </w:r>
      <w:r w:rsidR="00B20F3D">
        <w:t>29</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5.1.2</w:t>
      </w:r>
      <w:r w:rsidRPr="00A71465">
        <w:rPr>
          <w:rFonts w:asciiTheme="minorHAnsi" w:eastAsiaTheme="minorEastAsia" w:hAnsiTheme="minorHAnsi" w:cstheme="minorBidi"/>
          <w:sz w:val="22"/>
          <w:szCs w:val="22"/>
          <w:lang w:val="en-US" w:eastAsia="nl-NL"/>
        </w:rPr>
        <w:tab/>
      </w:r>
      <w:r>
        <w:t>Network switches</w:t>
      </w:r>
      <w:r>
        <w:tab/>
      </w:r>
      <w:r>
        <w:fldChar w:fldCharType="begin"/>
      </w:r>
      <w:r>
        <w:instrText xml:space="preserve"> PAGEREF _Toc373490114 \h </w:instrText>
      </w:r>
      <w:r>
        <w:fldChar w:fldCharType="separate"/>
      </w:r>
      <w:r w:rsidR="00B20F3D">
        <w:t>29</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5.1.3</w:t>
      </w:r>
      <w:r w:rsidRPr="00A71465">
        <w:rPr>
          <w:rFonts w:asciiTheme="minorHAnsi" w:eastAsiaTheme="minorEastAsia" w:hAnsiTheme="minorHAnsi" w:cstheme="minorBidi"/>
          <w:sz w:val="22"/>
          <w:szCs w:val="22"/>
          <w:lang w:val="en-US" w:eastAsia="nl-NL"/>
        </w:rPr>
        <w:tab/>
      </w:r>
      <w:r>
        <w:t>Power supply</w:t>
      </w:r>
      <w:r>
        <w:tab/>
      </w:r>
      <w:r>
        <w:fldChar w:fldCharType="begin"/>
      </w:r>
      <w:r>
        <w:instrText xml:space="preserve"> PAGEREF _Toc373490115 \h </w:instrText>
      </w:r>
      <w:r>
        <w:fldChar w:fldCharType="separate"/>
      </w:r>
      <w:r w:rsidR="00B20F3D">
        <w:t>30</w:t>
      </w:r>
      <w:r>
        <w:fldChar w:fldCharType="end"/>
      </w:r>
    </w:p>
    <w:p w:rsidR="00A71465" w:rsidRPr="00A71465" w:rsidRDefault="00A71465">
      <w:pPr>
        <w:pStyle w:val="Inhopg1"/>
        <w:rPr>
          <w:rFonts w:asciiTheme="minorHAnsi" w:eastAsiaTheme="minorEastAsia" w:hAnsiTheme="minorHAnsi" w:cstheme="minorBidi"/>
          <w:b w:val="0"/>
          <w:szCs w:val="22"/>
          <w:lang w:val="en-US" w:eastAsia="nl-NL"/>
        </w:rPr>
      </w:pPr>
      <w:r w:rsidRPr="00EE4B35">
        <w:rPr>
          <w:bCs/>
        </w:rPr>
        <w:t>6.</w:t>
      </w:r>
      <w:r w:rsidRPr="00A71465">
        <w:rPr>
          <w:rFonts w:asciiTheme="minorHAnsi" w:eastAsiaTheme="minorEastAsia" w:hAnsiTheme="minorHAnsi" w:cstheme="minorBidi"/>
          <w:b w:val="0"/>
          <w:szCs w:val="22"/>
          <w:lang w:val="en-US" w:eastAsia="nl-NL"/>
        </w:rPr>
        <w:tab/>
      </w:r>
      <w:r w:rsidRPr="00EE4B35">
        <w:rPr>
          <w:bCs/>
        </w:rPr>
        <w:t>Workstations</w:t>
      </w:r>
      <w:r>
        <w:tab/>
      </w:r>
      <w:r>
        <w:fldChar w:fldCharType="begin"/>
      </w:r>
      <w:r>
        <w:instrText xml:space="preserve"> PAGEREF _Toc373490116 \h </w:instrText>
      </w:r>
      <w:r>
        <w:fldChar w:fldCharType="separate"/>
      </w:r>
      <w:r w:rsidR="00B20F3D">
        <w:t>31</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6.1</w:t>
      </w:r>
      <w:r w:rsidRPr="00A71465">
        <w:rPr>
          <w:rFonts w:asciiTheme="minorHAnsi" w:eastAsiaTheme="minorEastAsia" w:hAnsiTheme="minorHAnsi" w:cstheme="minorBidi"/>
          <w:sz w:val="22"/>
          <w:szCs w:val="22"/>
          <w:lang w:val="en-US" w:eastAsia="nl-NL"/>
        </w:rPr>
        <w:tab/>
      </w:r>
      <w:r>
        <w:t>Workstation versions</w:t>
      </w:r>
      <w:r>
        <w:tab/>
      </w:r>
      <w:r>
        <w:fldChar w:fldCharType="begin"/>
      </w:r>
      <w:r>
        <w:instrText xml:space="preserve"> PAGEREF _Toc373490117 \h </w:instrText>
      </w:r>
      <w:r>
        <w:fldChar w:fldCharType="separate"/>
      </w:r>
      <w:r w:rsidR="00B20F3D">
        <w:t>31</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6.1.1</w:t>
      </w:r>
      <w:r w:rsidRPr="00A71465">
        <w:rPr>
          <w:rFonts w:asciiTheme="minorHAnsi" w:eastAsiaTheme="minorEastAsia" w:hAnsiTheme="minorHAnsi" w:cstheme="minorBidi"/>
          <w:sz w:val="22"/>
          <w:szCs w:val="22"/>
          <w:lang w:val="en-US" w:eastAsia="nl-NL"/>
        </w:rPr>
        <w:tab/>
      </w:r>
      <w:r>
        <w:t>Workstation</w:t>
      </w:r>
      <w:r>
        <w:tab/>
      </w:r>
      <w:r>
        <w:fldChar w:fldCharType="begin"/>
      </w:r>
      <w:r>
        <w:instrText xml:space="preserve"> PAGEREF _Toc373490118 \h </w:instrText>
      </w:r>
      <w:r>
        <w:fldChar w:fldCharType="separate"/>
      </w:r>
      <w:r w:rsidR="00B20F3D">
        <w:t>31</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6.1.2</w:t>
      </w:r>
      <w:r w:rsidRPr="00A71465">
        <w:rPr>
          <w:rFonts w:asciiTheme="minorHAnsi" w:eastAsiaTheme="minorEastAsia" w:hAnsiTheme="minorHAnsi" w:cstheme="minorBidi"/>
          <w:sz w:val="22"/>
          <w:szCs w:val="22"/>
          <w:lang w:val="en-US" w:eastAsia="nl-NL"/>
        </w:rPr>
        <w:tab/>
      </w:r>
      <w:r>
        <w:t>Duty Alarm Panel</w:t>
      </w:r>
      <w:r>
        <w:tab/>
      </w:r>
      <w:r>
        <w:fldChar w:fldCharType="begin"/>
      </w:r>
      <w:r>
        <w:instrText xml:space="preserve"> PAGEREF _Toc373490119 \h </w:instrText>
      </w:r>
      <w:r>
        <w:fldChar w:fldCharType="separate"/>
      </w:r>
      <w:r w:rsidR="00B20F3D">
        <w:t>32</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6.1.3</w:t>
      </w:r>
      <w:r w:rsidRPr="00A71465">
        <w:rPr>
          <w:rFonts w:asciiTheme="minorHAnsi" w:eastAsiaTheme="minorEastAsia" w:hAnsiTheme="minorHAnsi" w:cstheme="minorBidi"/>
          <w:sz w:val="22"/>
          <w:szCs w:val="22"/>
          <w:lang w:val="en-US" w:eastAsia="nl-NL"/>
        </w:rPr>
        <w:tab/>
      </w:r>
      <w:r>
        <w:t>Operating system</w:t>
      </w:r>
      <w:r>
        <w:tab/>
      </w:r>
      <w:r>
        <w:fldChar w:fldCharType="begin"/>
      </w:r>
      <w:r>
        <w:instrText xml:space="preserve"> PAGEREF _Toc373490120 \h </w:instrText>
      </w:r>
      <w:r>
        <w:fldChar w:fldCharType="separate"/>
      </w:r>
      <w:r w:rsidR="00B20F3D">
        <w:t>33</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6.1.4</w:t>
      </w:r>
      <w:r w:rsidRPr="00A71465">
        <w:rPr>
          <w:rFonts w:asciiTheme="minorHAnsi" w:eastAsiaTheme="minorEastAsia" w:hAnsiTheme="minorHAnsi" w:cstheme="minorBidi"/>
          <w:sz w:val="22"/>
          <w:szCs w:val="22"/>
          <w:lang w:val="en-US" w:eastAsia="nl-NL"/>
        </w:rPr>
        <w:tab/>
      </w:r>
      <w:r>
        <w:t>Connection to I/O-stations</w:t>
      </w:r>
      <w:r>
        <w:tab/>
      </w:r>
      <w:r>
        <w:fldChar w:fldCharType="begin"/>
      </w:r>
      <w:r>
        <w:instrText xml:space="preserve"> PAGEREF _Toc373490121 \h </w:instrText>
      </w:r>
      <w:r>
        <w:fldChar w:fldCharType="separate"/>
      </w:r>
      <w:r w:rsidR="00B20F3D">
        <w:t>34</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6.1.5</w:t>
      </w:r>
      <w:r w:rsidRPr="00A71465">
        <w:rPr>
          <w:rFonts w:asciiTheme="minorHAnsi" w:eastAsiaTheme="minorEastAsia" w:hAnsiTheme="minorHAnsi" w:cstheme="minorBidi"/>
          <w:sz w:val="22"/>
          <w:szCs w:val="22"/>
          <w:lang w:val="en-US" w:eastAsia="nl-NL"/>
        </w:rPr>
        <w:tab/>
      </w:r>
      <w:r>
        <w:t>Power supply</w:t>
      </w:r>
      <w:r>
        <w:tab/>
      </w:r>
      <w:r>
        <w:fldChar w:fldCharType="begin"/>
      </w:r>
      <w:r>
        <w:instrText xml:space="preserve"> PAGEREF _Toc373490122 \h </w:instrText>
      </w:r>
      <w:r>
        <w:fldChar w:fldCharType="separate"/>
      </w:r>
      <w:r w:rsidR="00B20F3D">
        <w:t>34</w:t>
      </w:r>
      <w:r>
        <w:fldChar w:fldCharType="end"/>
      </w:r>
    </w:p>
    <w:p w:rsidR="00A71465" w:rsidRPr="00A71465" w:rsidRDefault="00A71465">
      <w:pPr>
        <w:pStyle w:val="Inhopg1"/>
        <w:rPr>
          <w:rFonts w:asciiTheme="minorHAnsi" w:eastAsiaTheme="minorEastAsia" w:hAnsiTheme="minorHAnsi" w:cstheme="minorBidi"/>
          <w:b w:val="0"/>
          <w:szCs w:val="22"/>
          <w:lang w:val="en-US" w:eastAsia="nl-NL"/>
        </w:rPr>
      </w:pPr>
      <w:r>
        <w:t>7.</w:t>
      </w:r>
      <w:r w:rsidRPr="00A71465">
        <w:rPr>
          <w:rFonts w:asciiTheme="minorHAnsi" w:eastAsiaTheme="minorEastAsia" w:hAnsiTheme="minorHAnsi" w:cstheme="minorBidi"/>
          <w:b w:val="0"/>
          <w:szCs w:val="22"/>
          <w:lang w:val="en-US" w:eastAsia="nl-NL"/>
        </w:rPr>
        <w:tab/>
      </w:r>
      <w:r>
        <w:t>Human Machine Interface</w:t>
      </w:r>
      <w:r>
        <w:tab/>
      </w:r>
      <w:r>
        <w:fldChar w:fldCharType="begin"/>
      </w:r>
      <w:r>
        <w:instrText xml:space="preserve"> PAGEREF _Toc373490123 \h </w:instrText>
      </w:r>
      <w:r>
        <w:fldChar w:fldCharType="separate"/>
      </w:r>
      <w:r w:rsidR="00B20F3D">
        <w:t>35</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7.1</w:t>
      </w:r>
      <w:r w:rsidRPr="00A71465">
        <w:rPr>
          <w:rFonts w:asciiTheme="minorHAnsi" w:eastAsiaTheme="minorEastAsia" w:hAnsiTheme="minorHAnsi" w:cstheme="minorBidi"/>
          <w:sz w:val="22"/>
          <w:szCs w:val="22"/>
          <w:lang w:val="en-US" w:eastAsia="nl-NL"/>
        </w:rPr>
        <w:tab/>
      </w:r>
      <w:r>
        <w:t>Taskbar</w:t>
      </w:r>
      <w:r>
        <w:tab/>
      </w:r>
      <w:r>
        <w:fldChar w:fldCharType="begin"/>
      </w:r>
      <w:r>
        <w:instrText xml:space="preserve"> PAGEREF _Toc373490124 \h </w:instrText>
      </w:r>
      <w:r>
        <w:fldChar w:fldCharType="separate"/>
      </w:r>
      <w:r w:rsidR="00B20F3D">
        <w:t>35</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7.1.1</w:t>
      </w:r>
      <w:r w:rsidRPr="00A71465">
        <w:rPr>
          <w:rFonts w:asciiTheme="minorHAnsi" w:eastAsiaTheme="minorEastAsia" w:hAnsiTheme="minorHAnsi" w:cstheme="minorBidi"/>
          <w:sz w:val="22"/>
          <w:szCs w:val="22"/>
          <w:lang w:val="en-US" w:eastAsia="nl-NL"/>
        </w:rPr>
        <w:tab/>
      </w:r>
      <w:r>
        <w:t>Mimics and screens</w:t>
      </w:r>
      <w:r>
        <w:tab/>
      </w:r>
      <w:r>
        <w:fldChar w:fldCharType="begin"/>
      </w:r>
      <w:r>
        <w:instrText xml:space="preserve"> PAGEREF _Toc373490125 \h </w:instrText>
      </w:r>
      <w:r>
        <w:fldChar w:fldCharType="separate"/>
      </w:r>
      <w:r w:rsidR="00B20F3D">
        <w:t>37</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7.2</w:t>
      </w:r>
      <w:r w:rsidRPr="00A71465">
        <w:rPr>
          <w:rFonts w:asciiTheme="minorHAnsi" w:eastAsiaTheme="minorEastAsia" w:hAnsiTheme="minorHAnsi" w:cstheme="minorBidi"/>
          <w:sz w:val="22"/>
          <w:szCs w:val="22"/>
          <w:lang w:val="en-US" w:eastAsia="nl-NL"/>
        </w:rPr>
        <w:tab/>
      </w:r>
      <w:r>
        <w:t>User rights</w:t>
      </w:r>
      <w:r>
        <w:tab/>
      </w:r>
      <w:r>
        <w:fldChar w:fldCharType="begin"/>
      </w:r>
      <w:r>
        <w:instrText xml:space="preserve"> PAGEREF _Toc373490126 \h </w:instrText>
      </w:r>
      <w:r>
        <w:fldChar w:fldCharType="separate"/>
      </w:r>
      <w:r w:rsidR="00B20F3D">
        <w:t>37</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7.2.1</w:t>
      </w:r>
      <w:r w:rsidRPr="00A71465">
        <w:rPr>
          <w:rFonts w:asciiTheme="minorHAnsi" w:eastAsiaTheme="minorEastAsia" w:hAnsiTheme="minorHAnsi" w:cstheme="minorBidi"/>
          <w:sz w:val="22"/>
          <w:szCs w:val="22"/>
          <w:lang w:val="en-US" w:eastAsia="nl-NL"/>
        </w:rPr>
        <w:tab/>
      </w:r>
      <w:r>
        <w:t>Instruments and indicators</w:t>
      </w:r>
      <w:r>
        <w:tab/>
      </w:r>
      <w:r>
        <w:fldChar w:fldCharType="begin"/>
      </w:r>
      <w:r>
        <w:instrText xml:space="preserve"> PAGEREF _Toc373490127 \h </w:instrText>
      </w:r>
      <w:r>
        <w:fldChar w:fldCharType="separate"/>
      </w:r>
      <w:r w:rsidR="00B20F3D">
        <w:t>38</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7.2.2</w:t>
      </w:r>
      <w:r w:rsidRPr="00A71465">
        <w:rPr>
          <w:rFonts w:asciiTheme="minorHAnsi" w:eastAsiaTheme="minorEastAsia" w:hAnsiTheme="minorHAnsi" w:cstheme="minorBidi"/>
          <w:sz w:val="22"/>
          <w:szCs w:val="22"/>
          <w:lang w:val="en-US" w:eastAsia="nl-NL"/>
        </w:rPr>
        <w:tab/>
      </w:r>
      <w:r>
        <w:t>Analogue, digital and graphical instruments</w:t>
      </w:r>
      <w:r>
        <w:tab/>
      </w:r>
      <w:r>
        <w:fldChar w:fldCharType="begin"/>
      </w:r>
      <w:r>
        <w:instrText xml:space="preserve"> PAGEREF _Toc373490128 \h </w:instrText>
      </w:r>
      <w:r>
        <w:fldChar w:fldCharType="separate"/>
      </w:r>
      <w:r w:rsidR="00B20F3D">
        <w:t>38</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7.2.3</w:t>
      </w:r>
      <w:r w:rsidRPr="00A71465">
        <w:rPr>
          <w:rFonts w:asciiTheme="minorHAnsi" w:eastAsiaTheme="minorEastAsia" w:hAnsiTheme="minorHAnsi" w:cstheme="minorBidi"/>
          <w:sz w:val="22"/>
          <w:szCs w:val="22"/>
          <w:lang w:val="en-US" w:eastAsia="nl-NL"/>
        </w:rPr>
        <w:tab/>
      </w:r>
      <w:r>
        <w:t>Indicators</w:t>
      </w:r>
      <w:r>
        <w:tab/>
      </w:r>
      <w:r>
        <w:fldChar w:fldCharType="begin"/>
      </w:r>
      <w:r>
        <w:instrText xml:space="preserve"> PAGEREF _Toc373490129 \h </w:instrText>
      </w:r>
      <w:r>
        <w:fldChar w:fldCharType="separate"/>
      </w:r>
      <w:r w:rsidR="00B20F3D">
        <w:t>40</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7.2.4</w:t>
      </w:r>
      <w:r w:rsidRPr="00A71465">
        <w:rPr>
          <w:rFonts w:asciiTheme="minorHAnsi" w:eastAsiaTheme="minorEastAsia" w:hAnsiTheme="minorHAnsi" w:cstheme="minorBidi"/>
          <w:sz w:val="22"/>
          <w:szCs w:val="22"/>
          <w:lang w:val="en-US" w:eastAsia="nl-NL"/>
        </w:rPr>
        <w:tab/>
      </w:r>
      <w:r>
        <w:t>Bar graph display</w:t>
      </w:r>
      <w:r>
        <w:tab/>
      </w:r>
      <w:r>
        <w:fldChar w:fldCharType="begin"/>
      </w:r>
      <w:r>
        <w:instrText xml:space="preserve"> PAGEREF _Toc373490130 \h </w:instrText>
      </w:r>
      <w:r>
        <w:fldChar w:fldCharType="separate"/>
      </w:r>
      <w:r w:rsidR="00B20F3D">
        <w:t>40</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7.2.5</w:t>
      </w:r>
      <w:r w:rsidRPr="00A71465">
        <w:rPr>
          <w:rFonts w:asciiTheme="minorHAnsi" w:eastAsiaTheme="minorEastAsia" w:hAnsiTheme="minorHAnsi" w:cstheme="minorBidi"/>
          <w:sz w:val="22"/>
          <w:szCs w:val="22"/>
          <w:lang w:val="en-US" w:eastAsia="nl-NL"/>
        </w:rPr>
        <w:tab/>
      </w:r>
      <w:r>
        <w:t>Diagrams</w:t>
      </w:r>
      <w:r>
        <w:tab/>
      </w:r>
      <w:r>
        <w:fldChar w:fldCharType="begin"/>
      </w:r>
      <w:r>
        <w:instrText xml:space="preserve"> PAGEREF _Toc373490131 \h </w:instrText>
      </w:r>
      <w:r>
        <w:fldChar w:fldCharType="separate"/>
      </w:r>
      <w:r w:rsidR="00B20F3D">
        <w:t>41</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7.2.6</w:t>
      </w:r>
      <w:r w:rsidRPr="00A71465">
        <w:rPr>
          <w:rFonts w:asciiTheme="minorHAnsi" w:eastAsiaTheme="minorEastAsia" w:hAnsiTheme="minorHAnsi" w:cstheme="minorBidi"/>
          <w:sz w:val="22"/>
          <w:szCs w:val="22"/>
          <w:lang w:val="en-US" w:eastAsia="nl-NL"/>
        </w:rPr>
        <w:tab/>
      </w:r>
      <w:r>
        <w:t>Buttons/switches</w:t>
      </w:r>
      <w:r>
        <w:tab/>
      </w:r>
      <w:r>
        <w:fldChar w:fldCharType="begin"/>
      </w:r>
      <w:r>
        <w:instrText xml:space="preserve"> PAGEREF _Toc373490132 \h </w:instrText>
      </w:r>
      <w:r>
        <w:fldChar w:fldCharType="separate"/>
      </w:r>
      <w:r w:rsidR="00B20F3D">
        <w:t>41</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7.2.7</w:t>
      </w:r>
      <w:r w:rsidRPr="00A71465">
        <w:rPr>
          <w:rFonts w:asciiTheme="minorHAnsi" w:eastAsiaTheme="minorEastAsia" w:hAnsiTheme="minorHAnsi" w:cstheme="minorBidi"/>
          <w:sz w:val="22"/>
          <w:szCs w:val="22"/>
          <w:lang w:val="en-US" w:eastAsia="nl-NL"/>
        </w:rPr>
        <w:tab/>
      </w:r>
      <w:r>
        <w:t>Meters</w:t>
      </w:r>
      <w:r>
        <w:tab/>
      </w:r>
      <w:r>
        <w:fldChar w:fldCharType="begin"/>
      </w:r>
      <w:r>
        <w:instrText xml:space="preserve"> PAGEREF _Toc373490133 \h </w:instrText>
      </w:r>
      <w:r>
        <w:fldChar w:fldCharType="separate"/>
      </w:r>
      <w:r w:rsidR="00B20F3D">
        <w:t>42</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7.3</w:t>
      </w:r>
      <w:r w:rsidRPr="00A71465">
        <w:rPr>
          <w:rFonts w:asciiTheme="minorHAnsi" w:eastAsiaTheme="minorEastAsia" w:hAnsiTheme="minorHAnsi" w:cstheme="minorBidi"/>
          <w:sz w:val="22"/>
          <w:szCs w:val="22"/>
          <w:lang w:val="en-US" w:eastAsia="nl-NL"/>
        </w:rPr>
        <w:tab/>
      </w:r>
      <w:r>
        <w:t>Config list</w:t>
      </w:r>
      <w:r>
        <w:tab/>
      </w:r>
      <w:r>
        <w:fldChar w:fldCharType="begin"/>
      </w:r>
      <w:r>
        <w:instrText xml:space="preserve"> PAGEREF _Toc373490134 \h </w:instrText>
      </w:r>
      <w:r>
        <w:fldChar w:fldCharType="separate"/>
      </w:r>
      <w:r w:rsidR="00B20F3D">
        <w:t>42</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7.4</w:t>
      </w:r>
      <w:r w:rsidRPr="00A71465">
        <w:rPr>
          <w:rFonts w:asciiTheme="minorHAnsi" w:eastAsiaTheme="minorEastAsia" w:hAnsiTheme="minorHAnsi" w:cstheme="minorBidi"/>
          <w:sz w:val="22"/>
          <w:szCs w:val="22"/>
          <w:lang w:val="en-US" w:eastAsia="nl-NL"/>
        </w:rPr>
        <w:tab/>
      </w:r>
      <w:r>
        <w:t>Layouts</w:t>
      </w:r>
      <w:r>
        <w:tab/>
      </w:r>
      <w:r>
        <w:fldChar w:fldCharType="begin"/>
      </w:r>
      <w:r>
        <w:instrText xml:space="preserve"> PAGEREF _Toc373490135 \h </w:instrText>
      </w:r>
      <w:r>
        <w:fldChar w:fldCharType="separate"/>
      </w:r>
      <w:r w:rsidR="00B20F3D">
        <w:t>43</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7.5</w:t>
      </w:r>
      <w:r w:rsidRPr="00A71465">
        <w:rPr>
          <w:rFonts w:asciiTheme="minorHAnsi" w:eastAsiaTheme="minorEastAsia" w:hAnsiTheme="minorHAnsi" w:cstheme="minorBidi"/>
          <w:sz w:val="22"/>
          <w:szCs w:val="22"/>
          <w:lang w:val="en-US" w:eastAsia="nl-NL"/>
        </w:rPr>
        <w:tab/>
      </w:r>
      <w:r>
        <w:t>Colour usage</w:t>
      </w:r>
      <w:r>
        <w:tab/>
      </w:r>
      <w:r>
        <w:fldChar w:fldCharType="begin"/>
      </w:r>
      <w:r>
        <w:instrText xml:space="preserve"> PAGEREF _Toc373490136 \h </w:instrText>
      </w:r>
      <w:r>
        <w:fldChar w:fldCharType="separate"/>
      </w:r>
      <w:r w:rsidR="00B20F3D">
        <w:t>43</w:t>
      </w:r>
      <w:r>
        <w:fldChar w:fldCharType="end"/>
      </w:r>
    </w:p>
    <w:p w:rsidR="00A71465" w:rsidRPr="00A71465" w:rsidRDefault="00A71465">
      <w:pPr>
        <w:pStyle w:val="Inhopg1"/>
        <w:rPr>
          <w:rFonts w:asciiTheme="minorHAnsi" w:eastAsiaTheme="minorEastAsia" w:hAnsiTheme="minorHAnsi" w:cstheme="minorBidi"/>
          <w:b w:val="0"/>
          <w:szCs w:val="22"/>
          <w:lang w:val="en-US" w:eastAsia="nl-NL"/>
        </w:rPr>
      </w:pPr>
      <w:r>
        <w:t>8.</w:t>
      </w:r>
      <w:r w:rsidRPr="00A71465">
        <w:rPr>
          <w:rFonts w:asciiTheme="minorHAnsi" w:eastAsiaTheme="minorEastAsia" w:hAnsiTheme="minorHAnsi" w:cstheme="minorBidi"/>
          <w:b w:val="0"/>
          <w:szCs w:val="22"/>
          <w:lang w:val="en-US" w:eastAsia="nl-NL"/>
        </w:rPr>
        <w:tab/>
      </w:r>
      <w:r>
        <w:t>Mimics</w:t>
      </w:r>
      <w:r>
        <w:tab/>
      </w:r>
      <w:r>
        <w:fldChar w:fldCharType="begin"/>
      </w:r>
      <w:r>
        <w:instrText xml:space="preserve"> PAGEREF _Toc373490137 \h </w:instrText>
      </w:r>
      <w:r>
        <w:fldChar w:fldCharType="separate"/>
      </w:r>
      <w:r w:rsidR="00B20F3D">
        <w:t>44</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8.1</w:t>
      </w:r>
      <w:r w:rsidRPr="00A71465">
        <w:rPr>
          <w:rFonts w:asciiTheme="minorHAnsi" w:eastAsiaTheme="minorEastAsia" w:hAnsiTheme="minorHAnsi" w:cstheme="minorBidi"/>
          <w:sz w:val="22"/>
          <w:szCs w:val="22"/>
          <w:lang w:val="en-US" w:eastAsia="nl-NL"/>
        </w:rPr>
        <w:tab/>
      </w:r>
      <w:r>
        <w:t>Introduction</w:t>
      </w:r>
      <w:r>
        <w:tab/>
      </w:r>
      <w:r>
        <w:fldChar w:fldCharType="begin"/>
      </w:r>
      <w:r>
        <w:instrText xml:space="preserve"> PAGEREF _Toc373490138 \h </w:instrText>
      </w:r>
      <w:r>
        <w:fldChar w:fldCharType="separate"/>
      </w:r>
      <w:r w:rsidR="00B20F3D">
        <w:t>44</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8.2</w:t>
      </w:r>
      <w:r w:rsidRPr="00A71465">
        <w:rPr>
          <w:rFonts w:asciiTheme="minorHAnsi" w:eastAsiaTheme="minorEastAsia" w:hAnsiTheme="minorHAnsi" w:cstheme="minorBidi"/>
          <w:sz w:val="22"/>
          <w:szCs w:val="22"/>
          <w:lang w:val="en-US" w:eastAsia="nl-NL"/>
        </w:rPr>
        <w:tab/>
      </w:r>
      <w:r>
        <w:t>Colour coding</w:t>
      </w:r>
      <w:r>
        <w:tab/>
      </w:r>
      <w:r>
        <w:fldChar w:fldCharType="begin"/>
      </w:r>
      <w:r>
        <w:instrText xml:space="preserve"> PAGEREF _Toc373490139 \h </w:instrText>
      </w:r>
      <w:r>
        <w:fldChar w:fldCharType="separate"/>
      </w:r>
      <w:r w:rsidR="00B20F3D">
        <w:t>44</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8.2.1</w:t>
      </w:r>
      <w:r w:rsidRPr="00A71465">
        <w:rPr>
          <w:rFonts w:asciiTheme="minorHAnsi" w:eastAsiaTheme="minorEastAsia" w:hAnsiTheme="minorHAnsi" w:cstheme="minorBidi"/>
          <w:sz w:val="22"/>
          <w:szCs w:val="22"/>
          <w:lang w:val="en-US" w:eastAsia="nl-NL"/>
        </w:rPr>
        <w:tab/>
      </w:r>
      <w:r>
        <w:t>Symbols</w:t>
      </w:r>
      <w:r>
        <w:tab/>
      </w:r>
      <w:r>
        <w:fldChar w:fldCharType="begin"/>
      </w:r>
      <w:r>
        <w:instrText xml:space="preserve"> PAGEREF _Toc373490140 \h </w:instrText>
      </w:r>
      <w:r>
        <w:fldChar w:fldCharType="separate"/>
      </w:r>
      <w:r w:rsidR="00B20F3D">
        <w:t>44</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8.2.2</w:t>
      </w:r>
      <w:r w:rsidRPr="00A71465">
        <w:rPr>
          <w:rFonts w:asciiTheme="minorHAnsi" w:eastAsiaTheme="minorEastAsia" w:hAnsiTheme="minorHAnsi" w:cstheme="minorBidi"/>
          <w:sz w:val="22"/>
          <w:szCs w:val="22"/>
          <w:lang w:val="en-US" w:eastAsia="nl-NL"/>
        </w:rPr>
        <w:tab/>
      </w:r>
      <w:r>
        <w:t>Control elements</w:t>
      </w:r>
      <w:r>
        <w:tab/>
      </w:r>
      <w:r>
        <w:fldChar w:fldCharType="begin"/>
      </w:r>
      <w:r>
        <w:instrText xml:space="preserve"> PAGEREF _Toc373490141 \h </w:instrText>
      </w:r>
      <w:r>
        <w:fldChar w:fldCharType="separate"/>
      </w:r>
      <w:r w:rsidR="00B20F3D">
        <w:t>46</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8.2.3</w:t>
      </w:r>
      <w:r w:rsidRPr="00A71465">
        <w:rPr>
          <w:rFonts w:asciiTheme="minorHAnsi" w:eastAsiaTheme="minorEastAsia" w:hAnsiTheme="minorHAnsi" w:cstheme="minorBidi"/>
          <w:sz w:val="22"/>
          <w:szCs w:val="22"/>
          <w:lang w:val="en-US" w:eastAsia="nl-NL"/>
        </w:rPr>
        <w:tab/>
      </w:r>
      <w:r>
        <w:t>Pump and generator control elements</w:t>
      </w:r>
      <w:r>
        <w:tab/>
      </w:r>
      <w:r>
        <w:fldChar w:fldCharType="begin"/>
      </w:r>
      <w:r>
        <w:instrText xml:space="preserve"> PAGEREF _Toc373490142 \h </w:instrText>
      </w:r>
      <w:r>
        <w:fldChar w:fldCharType="separate"/>
      </w:r>
      <w:r w:rsidR="00B20F3D">
        <w:t>47</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8.2.4</w:t>
      </w:r>
      <w:r w:rsidRPr="00A71465">
        <w:rPr>
          <w:rFonts w:asciiTheme="minorHAnsi" w:eastAsiaTheme="minorEastAsia" w:hAnsiTheme="minorHAnsi" w:cstheme="minorBidi"/>
          <w:sz w:val="22"/>
          <w:szCs w:val="22"/>
          <w:lang w:val="en-US" w:eastAsia="nl-NL"/>
        </w:rPr>
        <w:tab/>
      </w:r>
      <w:r>
        <w:t>3- Way valve control element</w:t>
      </w:r>
      <w:r>
        <w:tab/>
      </w:r>
      <w:r>
        <w:fldChar w:fldCharType="begin"/>
      </w:r>
      <w:r>
        <w:instrText xml:space="preserve"> PAGEREF _Toc373490143 \h </w:instrText>
      </w:r>
      <w:r>
        <w:fldChar w:fldCharType="separate"/>
      </w:r>
      <w:r w:rsidR="00B20F3D">
        <w:t>48</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8.3</w:t>
      </w:r>
      <w:r w:rsidRPr="00A71465">
        <w:rPr>
          <w:rFonts w:asciiTheme="minorHAnsi" w:eastAsiaTheme="minorEastAsia" w:hAnsiTheme="minorHAnsi" w:cstheme="minorBidi"/>
          <w:sz w:val="22"/>
          <w:szCs w:val="22"/>
          <w:lang w:val="en-US" w:eastAsia="nl-NL"/>
        </w:rPr>
        <w:tab/>
      </w:r>
      <w:r>
        <w:t>Functional description</w:t>
      </w:r>
      <w:r>
        <w:tab/>
      </w:r>
      <w:r>
        <w:fldChar w:fldCharType="begin"/>
      </w:r>
      <w:r>
        <w:instrText xml:space="preserve"> PAGEREF _Toc373490144 \h </w:instrText>
      </w:r>
      <w:r>
        <w:fldChar w:fldCharType="separate"/>
      </w:r>
      <w:r w:rsidR="00B20F3D">
        <w:t>50</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8.3.1</w:t>
      </w:r>
      <w:r w:rsidRPr="00A71465">
        <w:rPr>
          <w:rFonts w:asciiTheme="minorHAnsi" w:eastAsiaTheme="minorEastAsia" w:hAnsiTheme="minorHAnsi" w:cstheme="minorBidi"/>
          <w:sz w:val="22"/>
          <w:szCs w:val="22"/>
          <w:lang w:val="en-US" w:eastAsia="nl-NL"/>
        </w:rPr>
        <w:tab/>
      </w:r>
      <w:r>
        <w:t>Measuring and control of Fresh Cooling Water (FCW) temperature</w:t>
      </w:r>
      <w:r>
        <w:tab/>
      </w:r>
      <w:r>
        <w:fldChar w:fldCharType="begin"/>
      </w:r>
      <w:r>
        <w:instrText xml:space="preserve"> PAGEREF _Toc373490145 \h </w:instrText>
      </w:r>
      <w:r>
        <w:fldChar w:fldCharType="separate"/>
      </w:r>
      <w:r w:rsidR="00B20F3D">
        <w:t>50</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8.3.2</w:t>
      </w:r>
      <w:r w:rsidRPr="00A71465">
        <w:rPr>
          <w:rFonts w:asciiTheme="minorHAnsi" w:eastAsiaTheme="minorEastAsia" w:hAnsiTheme="minorHAnsi" w:cstheme="minorBidi"/>
          <w:sz w:val="22"/>
          <w:szCs w:val="22"/>
          <w:lang w:val="en-US" w:eastAsia="nl-NL"/>
        </w:rPr>
        <w:tab/>
      </w:r>
      <w:r>
        <w:t>Alarm and monitoring of main engine exhaust gas system</w:t>
      </w:r>
      <w:r>
        <w:tab/>
      </w:r>
      <w:r>
        <w:fldChar w:fldCharType="begin"/>
      </w:r>
      <w:r>
        <w:instrText xml:space="preserve"> PAGEREF _Toc373490146 \h </w:instrText>
      </w:r>
      <w:r>
        <w:fldChar w:fldCharType="separate"/>
      </w:r>
      <w:r w:rsidR="00B20F3D">
        <w:t>51</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8.3.3</w:t>
      </w:r>
      <w:r w:rsidRPr="00A71465">
        <w:rPr>
          <w:rFonts w:asciiTheme="minorHAnsi" w:eastAsiaTheme="minorEastAsia" w:hAnsiTheme="minorHAnsi" w:cstheme="minorBidi"/>
          <w:sz w:val="22"/>
          <w:szCs w:val="22"/>
          <w:lang w:val="en-US" w:eastAsia="nl-NL"/>
        </w:rPr>
        <w:tab/>
      </w:r>
      <w:r>
        <w:t>Tank measurement system</w:t>
      </w:r>
      <w:r>
        <w:tab/>
      </w:r>
      <w:r>
        <w:fldChar w:fldCharType="begin"/>
      </w:r>
      <w:r>
        <w:instrText xml:space="preserve"> PAGEREF _Toc373490147 \h </w:instrText>
      </w:r>
      <w:r>
        <w:fldChar w:fldCharType="separate"/>
      </w:r>
      <w:r w:rsidR="00B20F3D">
        <w:t>52</w:t>
      </w:r>
      <w:r>
        <w:fldChar w:fldCharType="end"/>
      </w:r>
    </w:p>
    <w:p w:rsidR="00A71465" w:rsidRPr="00A71465" w:rsidRDefault="00A71465">
      <w:pPr>
        <w:pStyle w:val="Inhopg1"/>
        <w:rPr>
          <w:rFonts w:asciiTheme="minorHAnsi" w:eastAsiaTheme="minorEastAsia" w:hAnsiTheme="minorHAnsi" w:cstheme="minorBidi"/>
          <w:b w:val="0"/>
          <w:szCs w:val="22"/>
          <w:lang w:val="en-US" w:eastAsia="nl-NL"/>
        </w:rPr>
      </w:pPr>
      <w:r>
        <w:t>9.</w:t>
      </w:r>
      <w:r w:rsidRPr="00A71465">
        <w:rPr>
          <w:rFonts w:asciiTheme="minorHAnsi" w:eastAsiaTheme="minorEastAsia" w:hAnsiTheme="minorHAnsi" w:cstheme="minorBidi"/>
          <w:b w:val="0"/>
          <w:szCs w:val="22"/>
          <w:lang w:val="en-US" w:eastAsia="nl-NL"/>
        </w:rPr>
        <w:tab/>
      </w:r>
      <w:r>
        <w:t>Duty alarm system</w:t>
      </w:r>
      <w:r>
        <w:tab/>
      </w:r>
      <w:r>
        <w:fldChar w:fldCharType="begin"/>
      </w:r>
      <w:r>
        <w:instrText xml:space="preserve"> PAGEREF _Toc373490148 \h </w:instrText>
      </w:r>
      <w:r>
        <w:fldChar w:fldCharType="separate"/>
      </w:r>
      <w:r w:rsidR="00B20F3D">
        <w:t>53</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9.1</w:t>
      </w:r>
      <w:r w:rsidRPr="00A71465">
        <w:rPr>
          <w:rFonts w:asciiTheme="minorHAnsi" w:eastAsiaTheme="minorEastAsia" w:hAnsiTheme="minorHAnsi" w:cstheme="minorBidi"/>
          <w:sz w:val="22"/>
          <w:szCs w:val="22"/>
          <w:lang w:val="en-US" w:eastAsia="nl-NL"/>
        </w:rPr>
        <w:tab/>
      </w:r>
      <w:r>
        <w:t>General</w:t>
      </w:r>
      <w:r>
        <w:tab/>
      </w:r>
      <w:r>
        <w:fldChar w:fldCharType="begin"/>
      </w:r>
      <w:r>
        <w:instrText xml:space="preserve"> PAGEREF _Toc373490149 \h </w:instrText>
      </w:r>
      <w:r>
        <w:fldChar w:fldCharType="separate"/>
      </w:r>
      <w:r w:rsidR="00B20F3D">
        <w:t>53</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9.1.1</w:t>
      </w:r>
      <w:r w:rsidRPr="00A71465">
        <w:rPr>
          <w:rFonts w:asciiTheme="minorHAnsi" w:eastAsiaTheme="minorEastAsia" w:hAnsiTheme="minorHAnsi" w:cstheme="minorBidi"/>
          <w:sz w:val="22"/>
          <w:szCs w:val="22"/>
          <w:lang w:val="en-US" w:eastAsia="nl-NL"/>
        </w:rPr>
        <w:tab/>
      </w:r>
      <w:r>
        <w:t>Attended alarm mode</w:t>
      </w:r>
      <w:r>
        <w:tab/>
      </w:r>
      <w:r>
        <w:fldChar w:fldCharType="begin"/>
      </w:r>
      <w:r>
        <w:instrText xml:space="preserve"> PAGEREF _Toc373490150 \h </w:instrText>
      </w:r>
      <w:r>
        <w:fldChar w:fldCharType="separate"/>
      </w:r>
      <w:r w:rsidR="00B20F3D">
        <w:t>53</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9.1.2</w:t>
      </w:r>
      <w:r w:rsidRPr="00A71465">
        <w:rPr>
          <w:rFonts w:asciiTheme="minorHAnsi" w:eastAsiaTheme="minorEastAsia" w:hAnsiTheme="minorHAnsi" w:cstheme="minorBidi"/>
          <w:sz w:val="22"/>
          <w:szCs w:val="22"/>
          <w:lang w:val="en-US" w:eastAsia="nl-NL"/>
        </w:rPr>
        <w:tab/>
      </w:r>
      <w:r>
        <w:t>Unattended alarm mode</w:t>
      </w:r>
      <w:r>
        <w:tab/>
      </w:r>
      <w:r>
        <w:fldChar w:fldCharType="begin"/>
      </w:r>
      <w:r>
        <w:instrText xml:space="preserve"> PAGEREF _Toc373490151 \h </w:instrText>
      </w:r>
      <w:r>
        <w:fldChar w:fldCharType="separate"/>
      </w:r>
      <w:r w:rsidR="00B20F3D">
        <w:t>53</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9.1.3</w:t>
      </w:r>
      <w:r w:rsidRPr="00A71465">
        <w:rPr>
          <w:rFonts w:asciiTheme="minorHAnsi" w:eastAsiaTheme="minorEastAsia" w:hAnsiTheme="minorHAnsi" w:cstheme="minorBidi"/>
          <w:sz w:val="22"/>
          <w:szCs w:val="22"/>
          <w:lang w:val="en-US" w:eastAsia="nl-NL"/>
        </w:rPr>
        <w:tab/>
      </w:r>
      <w:r>
        <w:t>How an alarm is displayed</w:t>
      </w:r>
      <w:r>
        <w:tab/>
      </w:r>
      <w:r>
        <w:fldChar w:fldCharType="begin"/>
      </w:r>
      <w:r>
        <w:instrText xml:space="preserve"> PAGEREF _Toc373490152 \h </w:instrText>
      </w:r>
      <w:r>
        <w:fldChar w:fldCharType="separate"/>
      </w:r>
      <w:r w:rsidR="00B20F3D">
        <w:t>54</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9.1.4</w:t>
      </w:r>
      <w:r w:rsidRPr="00A71465">
        <w:rPr>
          <w:rFonts w:asciiTheme="minorHAnsi" w:eastAsiaTheme="minorEastAsia" w:hAnsiTheme="minorHAnsi" w:cstheme="minorBidi"/>
          <w:sz w:val="22"/>
          <w:szCs w:val="22"/>
          <w:lang w:val="en-US" w:eastAsia="nl-NL"/>
        </w:rPr>
        <w:tab/>
      </w:r>
      <w:r>
        <w:t>How to acknowledge an alarm</w:t>
      </w:r>
      <w:r>
        <w:tab/>
      </w:r>
      <w:r>
        <w:fldChar w:fldCharType="begin"/>
      </w:r>
      <w:r>
        <w:instrText xml:space="preserve"> PAGEREF _Toc373490153 \h </w:instrText>
      </w:r>
      <w:r>
        <w:fldChar w:fldCharType="separate"/>
      </w:r>
      <w:r w:rsidR="00B20F3D">
        <w:t>55</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9.1.5</w:t>
      </w:r>
      <w:r w:rsidRPr="00A71465">
        <w:rPr>
          <w:rFonts w:asciiTheme="minorHAnsi" w:eastAsiaTheme="minorEastAsia" w:hAnsiTheme="minorHAnsi" w:cstheme="minorBidi"/>
          <w:sz w:val="22"/>
          <w:szCs w:val="22"/>
          <w:lang w:val="en-US" w:eastAsia="nl-NL"/>
        </w:rPr>
        <w:tab/>
      </w:r>
      <w:r>
        <w:t>When an alarm is not acknowledged within a specific period of time</w:t>
      </w:r>
      <w:r>
        <w:tab/>
      </w:r>
      <w:r>
        <w:fldChar w:fldCharType="begin"/>
      </w:r>
      <w:r>
        <w:instrText xml:space="preserve"> PAGEREF _Toc373490154 \h </w:instrText>
      </w:r>
      <w:r>
        <w:fldChar w:fldCharType="separate"/>
      </w:r>
      <w:r w:rsidR="00B20F3D">
        <w:t>55</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9.1.6</w:t>
      </w:r>
      <w:r w:rsidRPr="00A71465">
        <w:rPr>
          <w:rFonts w:asciiTheme="minorHAnsi" w:eastAsiaTheme="minorEastAsia" w:hAnsiTheme="minorHAnsi" w:cstheme="minorBidi"/>
          <w:sz w:val="22"/>
          <w:szCs w:val="22"/>
          <w:lang w:val="en-US" w:eastAsia="nl-NL"/>
        </w:rPr>
        <w:tab/>
      </w:r>
      <w:r>
        <w:t>How to silence an alarm (not at ECR)</w:t>
      </w:r>
      <w:r>
        <w:tab/>
      </w:r>
      <w:r>
        <w:fldChar w:fldCharType="begin"/>
      </w:r>
      <w:r>
        <w:instrText xml:space="preserve"> PAGEREF _Toc373490155 \h </w:instrText>
      </w:r>
      <w:r>
        <w:fldChar w:fldCharType="separate"/>
      </w:r>
      <w:r w:rsidR="00B20F3D">
        <w:t>55</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9.1.7</w:t>
      </w:r>
      <w:r w:rsidRPr="00A71465">
        <w:rPr>
          <w:rFonts w:asciiTheme="minorHAnsi" w:eastAsiaTheme="minorEastAsia" w:hAnsiTheme="minorHAnsi" w:cstheme="minorBidi"/>
          <w:sz w:val="22"/>
          <w:szCs w:val="22"/>
          <w:lang w:val="en-US" w:eastAsia="nl-NL"/>
        </w:rPr>
        <w:tab/>
      </w:r>
      <w:r>
        <w:t>When will an alarm disappear</w:t>
      </w:r>
      <w:r>
        <w:tab/>
      </w:r>
      <w:r>
        <w:fldChar w:fldCharType="begin"/>
      </w:r>
      <w:r>
        <w:instrText xml:space="preserve"> PAGEREF _Toc373490156 \h </w:instrText>
      </w:r>
      <w:r>
        <w:fldChar w:fldCharType="separate"/>
      </w:r>
      <w:r w:rsidR="00B20F3D">
        <w:t>55</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9.1.8</w:t>
      </w:r>
      <w:r w:rsidRPr="00A71465">
        <w:rPr>
          <w:rFonts w:asciiTheme="minorHAnsi" w:eastAsiaTheme="minorEastAsia" w:hAnsiTheme="minorHAnsi" w:cstheme="minorBidi"/>
          <w:sz w:val="22"/>
          <w:szCs w:val="22"/>
          <w:lang w:val="en-US" w:eastAsia="nl-NL"/>
        </w:rPr>
        <w:tab/>
      </w:r>
      <w:r>
        <w:t>Duty Alarm Panel (DAP)</w:t>
      </w:r>
      <w:r>
        <w:tab/>
      </w:r>
      <w:r>
        <w:fldChar w:fldCharType="begin"/>
      </w:r>
      <w:r>
        <w:instrText xml:space="preserve"> PAGEREF _Toc373490157 \h </w:instrText>
      </w:r>
      <w:r>
        <w:fldChar w:fldCharType="separate"/>
      </w:r>
      <w:r w:rsidR="00B20F3D">
        <w:t>56</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9.2</w:t>
      </w:r>
      <w:r w:rsidRPr="00A71465">
        <w:rPr>
          <w:rFonts w:asciiTheme="minorHAnsi" w:eastAsiaTheme="minorEastAsia" w:hAnsiTheme="minorHAnsi" w:cstheme="minorBidi"/>
          <w:sz w:val="22"/>
          <w:szCs w:val="22"/>
          <w:lang w:val="en-US" w:eastAsia="nl-NL"/>
        </w:rPr>
        <w:tab/>
      </w:r>
      <w:r>
        <w:t>Duty Alarm Panel functionalities</w:t>
      </w:r>
      <w:r>
        <w:tab/>
      </w:r>
      <w:r>
        <w:fldChar w:fldCharType="begin"/>
      </w:r>
      <w:r>
        <w:instrText xml:space="preserve"> PAGEREF _Toc373490158 \h </w:instrText>
      </w:r>
      <w:r>
        <w:fldChar w:fldCharType="separate"/>
      </w:r>
      <w:r w:rsidR="00B20F3D">
        <w:t>58</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lastRenderedPageBreak/>
        <w:t>9.3</w:t>
      </w:r>
      <w:r w:rsidRPr="00A71465">
        <w:rPr>
          <w:rFonts w:asciiTheme="minorHAnsi" w:eastAsiaTheme="minorEastAsia" w:hAnsiTheme="minorHAnsi" w:cstheme="minorBidi"/>
          <w:sz w:val="22"/>
          <w:szCs w:val="22"/>
          <w:lang w:val="en-US" w:eastAsia="nl-NL"/>
        </w:rPr>
        <w:tab/>
      </w:r>
      <w:r>
        <w:t>On duty select procedure</w:t>
      </w:r>
      <w:r>
        <w:tab/>
      </w:r>
      <w:r>
        <w:fldChar w:fldCharType="begin"/>
      </w:r>
      <w:r>
        <w:instrText xml:space="preserve"> PAGEREF _Toc373490159 \h </w:instrText>
      </w:r>
      <w:r>
        <w:fldChar w:fldCharType="separate"/>
      </w:r>
      <w:r w:rsidR="00B20F3D">
        <w:t>60</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9.4</w:t>
      </w:r>
      <w:r w:rsidRPr="00A71465">
        <w:rPr>
          <w:rFonts w:asciiTheme="minorHAnsi" w:eastAsiaTheme="minorEastAsia" w:hAnsiTheme="minorHAnsi" w:cstheme="minorBidi"/>
          <w:sz w:val="22"/>
          <w:szCs w:val="22"/>
          <w:lang w:val="en-US" w:eastAsia="nl-NL"/>
        </w:rPr>
        <w:tab/>
      </w:r>
      <w:r>
        <w:t>Alarm acknowledge procedure</w:t>
      </w:r>
      <w:r>
        <w:tab/>
      </w:r>
      <w:r>
        <w:fldChar w:fldCharType="begin"/>
      </w:r>
      <w:r>
        <w:instrText xml:space="preserve"> PAGEREF _Toc373490160 \h </w:instrText>
      </w:r>
      <w:r>
        <w:fldChar w:fldCharType="separate"/>
      </w:r>
      <w:r w:rsidR="00B20F3D">
        <w:t>60</w:t>
      </w:r>
      <w:r>
        <w:fldChar w:fldCharType="end"/>
      </w:r>
    </w:p>
    <w:p w:rsidR="00A71465" w:rsidRPr="00A71465" w:rsidRDefault="00A71465">
      <w:pPr>
        <w:pStyle w:val="Inhopg2"/>
        <w:tabs>
          <w:tab w:val="left" w:pos="1134"/>
        </w:tabs>
        <w:rPr>
          <w:rFonts w:asciiTheme="minorHAnsi" w:eastAsiaTheme="minorEastAsia" w:hAnsiTheme="minorHAnsi" w:cstheme="minorBidi"/>
          <w:sz w:val="22"/>
          <w:szCs w:val="22"/>
          <w:lang w:val="en-US" w:eastAsia="nl-NL"/>
        </w:rPr>
      </w:pPr>
      <w:r>
        <w:t>9.5</w:t>
      </w:r>
      <w:r w:rsidRPr="00A71465">
        <w:rPr>
          <w:rFonts w:asciiTheme="minorHAnsi" w:eastAsiaTheme="minorEastAsia" w:hAnsiTheme="minorHAnsi" w:cstheme="minorBidi"/>
          <w:sz w:val="22"/>
          <w:szCs w:val="22"/>
          <w:lang w:val="en-US" w:eastAsia="nl-NL"/>
        </w:rPr>
        <w:tab/>
      </w:r>
      <w:r>
        <w:t>Call function</w:t>
      </w:r>
      <w:r>
        <w:tab/>
      </w:r>
      <w:r>
        <w:fldChar w:fldCharType="begin"/>
      </w:r>
      <w:r>
        <w:instrText xml:space="preserve"> PAGEREF _Toc373490161 \h </w:instrText>
      </w:r>
      <w:r>
        <w:fldChar w:fldCharType="separate"/>
      </w:r>
      <w:r w:rsidR="00B20F3D">
        <w:t>61</w:t>
      </w:r>
      <w:r>
        <w:fldChar w:fldCharType="end"/>
      </w:r>
    </w:p>
    <w:p w:rsidR="00A71465" w:rsidRPr="00A71465" w:rsidRDefault="00A71465">
      <w:pPr>
        <w:pStyle w:val="Inhopg1"/>
        <w:rPr>
          <w:rFonts w:asciiTheme="minorHAnsi" w:eastAsiaTheme="minorEastAsia" w:hAnsiTheme="minorHAnsi" w:cstheme="minorBidi"/>
          <w:b w:val="0"/>
          <w:szCs w:val="22"/>
          <w:lang w:val="en-US" w:eastAsia="nl-NL"/>
        </w:rPr>
      </w:pPr>
      <w:r>
        <w:t>10.</w:t>
      </w:r>
      <w:r w:rsidRPr="00A71465">
        <w:rPr>
          <w:rFonts w:asciiTheme="minorHAnsi" w:eastAsiaTheme="minorEastAsia" w:hAnsiTheme="minorHAnsi" w:cstheme="minorBidi"/>
          <w:b w:val="0"/>
          <w:szCs w:val="22"/>
          <w:lang w:val="en-US" w:eastAsia="nl-NL"/>
        </w:rPr>
        <w:tab/>
      </w:r>
      <w:r>
        <w:t>Personnel alarm</w:t>
      </w:r>
      <w:r>
        <w:tab/>
      </w:r>
      <w:r>
        <w:fldChar w:fldCharType="begin"/>
      </w:r>
      <w:r>
        <w:instrText xml:space="preserve"> PAGEREF _Toc373490162 \h </w:instrText>
      </w:r>
      <w:r>
        <w:fldChar w:fldCharType="separate"/>
      </w:r>
      <w:r w:rsidR="00B20F3D">
        <w:t>62</w:t>
      </w:r>
      <w:r>
        <w:fldChar w:fldCharType="end"/>
      </w:r>
    </w:p>
    <w:p w:rsidR="00A71465" w:rsidRPr="00A71465" w:rsidRDefault="00A71465">
      <w:pPr>
        <w:pStyle w:val="Inhopg2"/>
        <w:tabs>
          <w:tab w:val="left" w:pos="1701"/>
        </w:tabs>
        <w:rPr>
          <w:rFonts w:asciiTheme="minorHAnsi" w:eastAsiaTheme="minorEastAsia" w:hAnsiTheme="minorHAnsi" w:cstheme="minorBidi"/>
          <w:sz w:val="22"/>
          <w:szCs w:val="22"/>
          <w:lang w:val="en-US" w:eastAsia="nl-NL"/>
        </w:rPr>
      </w:pPr>
      <w:r>
        <w:t>10.1</w:t>
      </w:r>
      <w:r w:rsidRPr="00A71465">
        <w:rPr>
          <w:rFonts w:asciiTheme="minorHAnsi" w:eastAsiaTheme="minorEastAsia" w:hAnsiTheme="minorHAnsi" w:cstheme="minorBidi"/>
          <w:sz w:val="22"/>
          <w:szCs w:val="22"/>
          <w:lang w:val="en-US" w:eastAsia="nl-NL"/>
        </w:rPr>
        <w:tab/>
      </w:r>
      <w:r>
        <w:t>General</w:t>
      </w:r>
      <w:r>
        <w:tab/>
      </w:r>
      <w:r>
        <w:fldChar w:fldCharType="begin"/>
      </w:r>
      <w:r>
        <w:instrText xml:space="preserve"> PAGEREF _Toc373490163 \h </w:instrText>
      </w:r>
      <w:r>
        <w:fldChar w:fldCharType="separate"/>
      </w:r>
      <w:r w:rsidR="00B20F3D">
        <w:t>62</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10.1.1</w:t>
      </w:r>
      <w:r w:rsidRPr="00A71465">
        <w:rPr>
          <w:rFonts w:asciiTheme="minorHAnsi" w:eastAsiaTheme="minorEastAsia" w:hAnsiTheme="minorHAnsi" w:cstheme="minorBidi"/>
          <w:sz w:val="22"/>
          <w:szCs w:val="22"/>
          <w:lang w:val="en-US" w:eastAsia="nl-NL"/>
        </w:rPr>
        <w:tab/>
      </w:r>
      <w:r>
        <w:t>Release station</w:t>
      </w:r>
      <w:r>
        <w:tab/>
      </w:r>
      <w:r>
        <w:fldChar w:fldCharType="begin"/>
      </w:r>
      <w:r>
        <w:instrText xml:space="preserve"> PAGEREF _Toc373490164 \h </w:instrText>
      </w:r>
      <w:r>
        <w:fldChar w:fldCharType="separate"/>
      </w:r>
      <w:r w:rsidR="00B20F3D">
        <w:t>62</w:t>
      </w:r>
      <w:r>
        <w:fldChar w:fldCharType="end"/>
      </w:r>
    </w:p>
    <w:p w:rsidR="00A71465" w:rsidRPr="00A71465" w:rsidRDefault="00A71465">
      <w:pPr>
        <w:pStyle w:val="Inhopg3"/>
        <w:tabs>
          <w:tab w:val="left" w:pos="1701"/>
        </w:tabs>
        <w:rPr>
          <w:rFonts w:asciiTheme="minorHAnsi" w:eastAsiaTheme="minorEastAsia" w:hAnsiTheme="minorHAnsi" w:cstheme="minorBidi"/>
          <w:sz w:val="22"/>
          <w:szCs w:val="22"/>
          <w:lang w:val="en-US" w:eastAsia="nl-NL"/>
        </w:rPr>
      </w:pPr>
      <w:r>
        <w:t>10.1.2</w:t>
      </w:r>
      <w:r w:rsidRPr="00A71465">
        <w:rPr>
          <w:rFonts w:asciiTheme="minorHAnsi" w:eastAsiaTheme="minorEastAsia" w:hAnsiTheme="minorHAnsi" w:cstheme="minorBidi"/>
          <w:sz w:val="22"/>
          <w:szCs w:val="22"/>
          <w:lang w:val="en-US" w:eastAsia="nl-NL"/>
        </w:rPr>
        <w:tab/>
      </w:r>
      <w:r>
        <w:t>Timer reset station</w:t>
      </w:r>
      <w:r>
        <w:tab/>
      </w:r>
      <w:r>
        <w:fldChar w:fldCharType="begin"/>
      </w:r>
      <w:r>
        <w:instrText xml:space="preserve"> PAGEREF _Toc373490165 \h </w:instrText>
      </w:r>
      <w:r>
        <w:fldChar w:fldCharType="separate"/>
      </w:r>
      <w:r w:rsidR="00B20F3D">
        <w:t>63</w:t>
      </w:r>
      <w:r>
        <w:fldChar w:fldCharType="end"/>
      </w:r>
    </w:p>
    <w:p w:rsidR="00A71465" w:rsidRPr="00A71465" w:rsidRDefault="00A71465">
      <w:pPr>
        <w:pStyle w:val="Inhopg2"/>
        <w:rPr>
          <w:rFonts w:asciiTheme="minorHAnsi" w:eastAsiaTheme="minorEastAsia" w:hAnsiTheme="minorHAnsi" w:cstheme="minorBidi"/>
          <w:sz w:val="22"/>
          <w:szCs w:val="22"/>
          <w:lang w:val="en-US" w:eastAsia="nl-NL"/>
        </w:rPr>
      </w:pPr>
      <w:r>
        <w:rPr>
          <w:lang w:val="nl-NL" w:eastAsia="nl-NL"/>
        </w:rPr>
        <w:drawing>
          <wp:inline distT="0" distB="0" distL="0" distR="0" wp14:anchorId="7F1EE473" wp14:editId="5F2EFB4C">
            <wp:extent cx="416379" cy="342900"/>
            <wp:effectExtent l="0" t="0" r="317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6379" cy="342900"/>
                    </a:xfrm>
                    <a:prstGeom prst="rect">
                      <a:avLst/>
                    </a:prstGeom>
                  </pic:spPr>
                </pic:pic>
              </a:graphicData>
            </a:graphic>
          </wp:inline>
        </w:drawing>
      </w:r>
      <w:r w:rsidRPr="00EE4B35">
        <w:rPr>
          <w:i/>
        </w:rPr>
        <w:t>: A personnel alarm system can also consist out of mushroom buttons for the timer reset and entrance panels for the machinery space. The on/off function will then be performed on screen with a code</w:t>
      </w:r>
      <w:r>
        <w:t>Alarm monitoring and control process</w:t>
      </w:r>
      <w:r>
        <w:tab/>
      </w:r>
      <w:r>
        <w:fldChar w:fldCharType="begin"/>
      </w:r>
      <w:r>
        <w:instrText xml:space="preserve"> PAGEREF _Toc373490166 \h </w:instrText>
      </w:r>
      <w:r>
        <w:fldChar w:fldCharType="separate"/>
      </w:r>
      <w:r w:rsidR="00B20F3D">
        <w:t>63</w:t>
      </w:r>
      <w:r>
        <w:fldChar w:fldCharType="end"/>
      </w:r>
    </w:p>
    <w:p w:rsidR="00A71465" w:rsidRPr="00A71465" w:rsidRDefault="00A71465">
      <w:pPr>
        <w:pStyle w:val="Inhopg1"/>
        <w:rPr>
          <w:rFonts w:asciiTheme="minorHAnsi" w:eastAsiaTheme="minorEastAsia" w:hAnsiTheme="minorHAnsi" w:cstheme="minorBidi"/>
          <w:b w:val="0"/>
          <w:szCs w:val="22"/>
          <w:lang w:val="en-US" w:eastAsia="nl-NL"/>
        </w:rPr>
      </w:pPr>
      <w:r>
        <w:t>Appendix A - System architecture</w:t>
      </w:r>
      <w:r>
        <w:tab/>
      </w:r>
      <w:r>
        <w:fldChar w:fldCharType="begin"/>
      </w:r>
      <w:r>
        <w:instrText xml:space="preserve"> PAGEREF _Toc373490167 \h </w:instrText>
      </w:r>
      <w:r>
        <w:fldChar w:fldCharType="separate"/>
      </w:r>
      <w:r w:rsidR="00B20F3D">
        <w:t>65</w:t>
      </w:r>
      <w:r>
        <w:fldChar w:fldCharType="end"/>
      </w:r>
    </w:p>
    <w:p w:rsidR="00A71465" w:rsidRPr="00A71465" w:rsidRDefault="00A71465">
      <w:pPr>
        <w:pStyle w:val="Inhopg1"/>
        <w:rPr>
          <w:rFonts w:asciiTheme="minorHAnsi" w:eastAsiaTheme="minorEastAsia" w:hAnsiTheme="minorHAnsi" w:cstheme="minorBidi"/>
          <w:b w:val="0"/>
          <w:szCs w:val="22"/>
          <w:lang w:val="en-US" w:eastAsia="nl-NL"/>
        </w:rPr>
      </w:pPr>
      <w:r>
        <w:t>Appendix B - Technical data sheets</w:t>
      </w:r>
      <w:r>
        <w:tab/>
      </w:r>
      <w:r>
        <w:fldChar w:fldCharType="begin"/>
      </w:r>
      <w:r>
        <w:instrText xml:space="preserve"> PAGEREF _Toc373490168 \h </w:instrText>
      </w:r>
      <w:r>
        <w:fldChar w:fldCharType="separate"/>
      </w:r>
      <w:r w:rsidR="00B20F3D">
        <w:t>66</w:t>
      </w:r>
      <w:r>
        <w:fldChar w:fldCharType="end"/>
      </w:r>
    </w:p>
    <w:p w:rsidR="001B380B" w:rsidRDefault="004206DE" w:rsidP="002001F4">
      <w:pPr>
        <w:pStyle w:val="Inhopg1"/>
        <w:ind w:left="0" w:firstLine="0"/>
      </w:pPr>
      <w:r>
        <w:fldChar w:fldCharType="end"/>
      </w:r>
    </w:p>
    <w:p w:rsidR="004206DE" w:rsidRPr="001B380B" w:rsidRDefault="001B380B" w:rsidP="002001F4">
      <w:pPr>
        <w:pStyle w:val="Inhopg1"/>
        <w:ind w:left="0" w:firstLine="0"/>
        <w:rPr>
          <w:bCs/>
          <w:sz w:val="32"/>
        </w:rPr>
      </w:pPr>
      <w:r>
        <w:br w:type="page"/>
      </w:r>
      <w:r w:rsidR="004206DE" w:rsidRPr="001B380B">
        <w:rPr>
          <w:bCs/>
          <w:sz w:val="32"/>
        </w:rPr>
        <w:lastRenderedPageBreak/>
        <w:t>Figures</w:t>
      </w:r>
    </w:p>
    <w:p w:rsidR="00A71465" w:rsidRPr="00A71465" w:rsidRDefault="009256F9">
      <w:pPr>
        <w:pStyle w:val="Lijstmetafbeeldingen"/>
        <w:rPr>
          <w:rFonts w:asciiTheme="minorHAnsi" w:eastAsiaTheme="minorEastAsia" w:hAnsiTheme="minorHAnsi" w:cstheme="minorBidi"/>
          <w:sz w:val="22"/>
          <w:szCs w:val="22"/>
          <w:lang w:val="en-US" w:eastAsia="nl-NL"/>
        </w:rPr>
      </w:pPr>
      <w:r>
        <w:fldChar w:fldCharType="begin"/>
      </w:r>
      <w:r>
        <w:instrText xml:space="preserve"> TOC \c "Figure" </w:instrText>
      </w:r>
      <w:r>
        <w:fldChar w:fldCharType="separate"/>
      </w:r>
      <w:r w:rsidR="00A71465">
        <w:t>Figure 2</w:t>
      </w:r>
      <w:r w:rsidR="00A71465">
        <w:noBreakHyphen/>
        <w:t>1: AMCS block diagram</w:t>
      </w:r>
      <w:r w:rsidR="00A71465">
        <w:tab/>
      </w:r>
      <w:r w:rsidR="00A71465">
        <w:fldChar w:fldCharType="begin"/>
      </w:r>
      <w:r w:rsidR="00A71465">
        <w:instrText xml:space="preserve"> PAGEREF _Toc373490169 \h </w:instrText>
      </w:r>
      <w:r w:rsidR="00A71465">
        <w:fldChar w:fldCharType="separate"/>
      </w:r>
      <w:r w:rsidR="00B20F3D">
        <w:t>12</w:t>
      </w:r>
      <w:r w:rsidR="00A71465">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2</w:t>
      </w:r>
      <w:r>
        <w:noBreakHyphen/>
        <w:t>2: Duty Alarm Panel</w:t>
      </w:r>
      <w:r>
        <w:tab/>
      </w:r>
      <w:r>
        <w:fldChar w:fldCharType="begin"/>
      </w:r>
      <w:r>
        <w:instrText xml:space="preserve"> PAGEREF _Toc373490170 \h </w:instrText>
      </w:r>
      <w:r>
        <w:fldChar w:fldCharType="separate"/>
      </w:r>
      <w:r w:rsidR="00B20F3D">
        <w:t>14</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2</w:t>
      </w:r>
      <w:r>
        <w:noBreakHyphen/>
        <w:t>3: Local Processing Unit (WAGO)</w:t>
      </w:r>
      <w:r>
        <w:tab/>
      </w:r>
      <w:r>
        <w:fldChar w:fldCharType="begin"/>
      </w:r>
      <w:r>
        <w:instrText xml:space="preserve"> PAGEREF _Toc373490171 \h </w:instrText>
      </w:r>
      <w:r>
        <w:fldChar w:fldCharType="separate"/>
      </w:r>
      <w:r w:rsidR="00B20F3D">
        <w:t>15</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2</w:t>
      </w:r>
      <w:r>
        <w:noBreakHyphen/>
        <w:t>4: Coupler</w:t>
      </w:r>
      <w:r>
        <w:tab/>
      </w:r>
      <w:r>
        <w:fldChar w:fldCharType="begin"/>
      </w:r>
      <w:r>
        <w:instrText xml:space="preserve"> PAGEREF _Toc373490172 \h </w:instrText>
      </w:r>
      <w:r>
        <w:fldChar w:fldCharType="separate"/>
      </w:r>
      <w:r w:rsidR="00B20F3D">
        <w:t>16</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2</w:t>
      </w:r>
      <w:r>
        <w:noBreakHyphen/>
        <w:t>5: Logbook</w:t>
      </w:r>
      <w:r>
        <w:tab/>
      </w:r>
      <w:r>
        <w:fldChar w:fldCharType="begin"/>
      </w:r>
      <w:r>
        <w:instrText xml:space="preserve"> PAGEREF _Toc373490173 \h </w:instrText>
      </w:r>
      <w:r>
        <w:fldChar w:fldCharType="separate"/>
      </w:r>
      <w:r w:rsidR="00B20F3D">
        <w:t>17</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3</w:t>
      </w:r>
      <w:r>
        <w:noBreakHyphen/>
        <w:t>1: Alarm presentation</w:t>
      </w:r>
      <w:r>
        <w:tab/>
      </w:r>
      <w:r>
        <w:fldChar w:fldCharType="begin"/>
      </w:r>
      <w:r>
        <w:instrText xml:space="preserve"> PAGEREF _Toc373490174 \h </w:instrText>
      </w:r>
      <w:r>
        <w:fldChar w:fldCharType="separate"/>
      </w:r>
      <w:r w:rsidR="00B20F3D">
        <w:t>20</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3</w:t>
      </w:r>
      <w:r>
        <w:noBreakHyphen/>
        <w:t>2: Alarm bar</w:t>
      </w:r>
      <w:r>
        <w:tab/>
      </w:r>
      <w:r>
        <w:fldChar w:fldCharType="begin"/>
      </w:r>
      <w:r>
        <w:instrText xml:space="preserve"> PAGEREF _Toc373490175 \h </w:instrText>
      </w:r>
      <w:r>
        <w:fldChar w:fldCharType="separate"/>
      </w:r>
      <w:r w:rsidR="00B20F3D">
        <w:t>20</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3</w:t>
      </w:r>
      <w:r>
        <w:noBreakHyphen/>
        <w:t>3: Field Data Package</w:t>
      </w:r>
      <w:r>
        <w:tab/>
      </w:r>
      <w:r>
        <w:fldChar w:fldCharType="begin"/>
      </w:r>
      <w:r>
        <w:instrText xml:space="preserve"> PAGEREF _Toc373490176 \h </w:instrText>
      </w:r>
      <w:r>
        <w:fldChar w:fldCharType="separate"/>
      </w:r>
      <w:r w:rsidR="00B20F3D">
        <w:t>23</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3</w:t>
      </w:r>
      <w:r>
        <w:noBreakHyphen/>
        <w:t>4: Serial interface</w:t>
      </w:r>
      <w:r>
        <w:tab/>
      </w:r>
      <w:r>
        <w:fldChar w:fldCharType="begin"/>
      </w:r>
      <w:r>
        <w:instrText xml:space="preserve"> PAGEREF _Toc373490177 \h </w:instrText>
      </w:r>
      <w:r>
        <w:fldChar w:fldCharType="separate"/>
      </w:r>
      <w:r w:rsidR="00B20F3D">
        <w:t>24</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3</w:t>
      </w:r>
      <w:r>
        <w:noBreakHyphen/>
        <w:t>5: Logbook</w:t>
      </w:r>
      <w:r>
        <w:tab/>
      </w:r>
      <w:r>
        <w:fldChar w:fldCharType="begin"/>
      </w:r>
      <w:r>
        <w:instrText xml:space="preserve"> PAGEREF _Toc373490178 \h </w:instrText>
      </w:r>
      <w:r>
        <w:fldChar w:fldCharType="separate"/>
      </w:r>
      <w:r w:rsidR="00B20F3D">
        <w:t>25</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5</w:t>
      </w:r>
      <w:r>
        <w:noBreakHyphen/>
        <w:t>1: Local Processing Unit</w:t>
      </w:r>
      <w:r>
        <w:tab/>
      </w:r>
      <w:r>
        <w:fldChar w:fldCharType="begin"/>
      </w:r>
      <w:r>
        <w:instrText xml:space="preserve"> PAGEREF _Toc373490179 \h </w:instrText>
      </w:r>
      <w:r>
        <w:fldChar w:fldCharType="separate"/>
      </w:r>
      <w:r w:rsidR="00B20F3D">
        <w:t>29</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5</w:t>
      </w:r>
      <w:r>
        <w:noBreakHyphen/>
        <w:t>2: Network switch</w:t>
      </w:r>
      <w:r>
        <w:tab/>
      </w:r>
      <w:r>
        <w:fldChar w:fldCharType="begin"/>
      </w:r>
      <w:r>
        <w:instrText xml:space="preserve"> PAGEREF _Toc373490180 \h </w:instrText>
      </w:r>
      <w:r>
        <w:fldChar w:fldCharType="separate"/>
      </w:r>
      <w:r w:rsidR="00B20F3D">
        <w:t>30</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6</w:t>
      </w:r>
      <w:r>
        <w:noBreakHyphen/>
        <w:t>1: typical Workstation</w:t>
      </w:r>
      <w:r>
        <w:tab/>
      </w:r>
      <w:r>
        <w:fldChar w:fldCharType="begin"/>
      </w:r>
      <w:r>
        <w:instrText xml:space="preserve"> PAGEREF _Toc373490181 \h </w:instrText>
      </w:r>
      <w:r>
        <w:fldChar w:fldCharType="separate"/>
      </w:r>
      <w:r w:rsidR="00B20F3D">
        <w:t>31</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6</w:t>
      </w:r>
      <w:r>
        <w:noBreakHyphen/>
        <w:t>2: Duty Alarm Panel (DAP)</w:t>
      </w:r>
      <w:r>
        <w:tab/>
      </w:r>
      <w:r>
        <w:fldChar w:fldCharType="begin"/>
      </w:r>
      <w:r>
        <w:instrText xml:space="preserve"> PAGEREF _Toc373490182 \h </w:instrText>
      </w:r>
      <w:r>
        <w:fldChar w:fldCharType="separate"/>
      </w:r>
      <w:r w:rsidR="00B20F3D">
        <w:t>32</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6</w:t>
      </w:r>
      <w:r>
        <w:noBreakHyphen/>
        <w:t>3: Traditional OS structure</w:t>
      </w:r>
      <w:r>
        <w:tab/>
      </w:r>
      <w:r>
        <w:fldChar w:fldCharType="begin"/>
      </w:r>
      <w:r>
        <w:instrText xml:space="preserve"> PAGEREF _Toc373490183 \h </w:instrText>
      </w:r>
      <w:r>
        <w:fldChar w:fldCharType="separate"/>
      </w:r>
      <w:r w:rsidR="00B20F3D">
        <w:t>33</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6</w:t>
      </w:r>
      <w:r>
        <w:noBreakHyphen/>
        <w:t>4: NavVision embedded OS structure</w:t>
      </w:r>
      <w:r>
        <w:tab/>
      </w:r>
      <w:r>
        <w:fldChar w:fldCharType="begin"/>
      </w:r>
      <w:r>
        <w:instrText xml:space="preserve"> PAGEREF _Toc373490184 \h </w:instrText>
      </w:r>
      <w:r>
        <w:fldChar w:fldCharType="separate"/>
      </w:r>
      <w:r w:rsidR="00B20F3D">
        <w:t>33</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7</w:t>
      </w:r>
      <w:r>
        <w:noBreakHyphen/>
        <w:t>1: NavVision taskbar</w:t>
      </w:r>
      <w:r>
        <w:tab/>
      </w:r>
      <w:r>
        <w:fldChar w:fldCharType="begin"/>
      </w:r>
      <w:r>
        <w:instrText xml:space="preserve"> PAGEREF _Toc373490185 \h </w:instrText>
      </w:r>
      <w:r>
        <w:fldChar w:fldCharType="separate"/>
      </w:r>
      <w:r w:rsidR="00B20F3D">
        <w:t>35</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7</w:t>
      </w:r>
      <w:r>
        <w:noBreakHyphen/>
        <w:t>2: Example mimic</w:t>
      </w:r>
      <w:r>
        <w:tab/>
      </w:r>
      <w:r>
        <w:fldChar w:fldCharType="begin"/>
      </w:r>
      <w:r>
        <w:instrText xml:space="preserve"> PAGEREF _Toc373490186 \h </w:instrText>
      </w:r>
      <w:r>
        <w:fldChar w:fldCharType="separate"/>
      </w:r>
      <w:r w:rsidR="00B20F3D">
        <w:t>37</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7</w:t>
      </w:r>
      <w:r>
        <w:noBreakHyphen/>
        <w:t xml:space="preserve">3: </w:t>
      </w:r>
      <w:r w:rsidRPr="00447B3C">
        <w:rPr>
          <w:iCs/>
        </w:rPr>
        <w:t>Analogue/digital/graphical instrument</w:t>
      </w:r>
      <w:r>
        <w:tab/>
      </w:r>
      <w:r>
        <w:fldChar w:fldCharType="begin"/>
      </w:r>
      <w:r>
        <w:instrText xml:space="preserve"> PAGEREF _Toc373490187 \h </w:instrText>
      </w:r>
      <w:r>
        <w:fldChar w:fldCharType="separate"/>
      </w:r>
      <w:r w:rsidR="00B20F3D">
        <w:t>39</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7</w:t>
      </w:r>
      <w:r>
        <w:noBreakHyphen/>
        <w:t>4: I</w:t>
      </w:r>
      <w:r w:rsidRPr="00447B3C">
        <w:rPr>
          <w:iCs/>
        </w:rPr>
        <w:t>ndicators</w:t>
      </w:r>
      <w:r>
        <w:tab/>
      </w:r>
      <w:r>
        <w:fldChar w:fldCharType="begin"/>
      </w:r>
      <w:r>
        <w:instrText xml:space="preserve"> PAGEREF _Toc373490188 \h </w:instrText>
      </w:r>
      <w:r>
        <w:fldChar w:fldCharType="separate"/>
      </w:r>
      <w:r w:rsidR="00B20F3D">
        <w:t>40</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7</w:t>
      </w:r>
      <w:r>
        <w:noBreakHyphen/>
        <w:t>5: Bar graph display</w:t>
      </w:r>
      <w:r>
        <w:tab/>
      </w:r>
      <w:r>
        <w:fldChar w:fldCharType="begin"/>
      </w:r>
      <w:r>
        <w:instrText xml:space="preserve"> PAGEREF _Toc373490189 \h </w:instrText>
      </w:r>
      <w:r>
        <w:fldChar w:fldCharType="separate"/>
      </w:r>
      <w:r w:rsidR="00B20F3D">
        <w:t>40</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7</w:t>
      </w:r>
      <w:r>
        <w:noBreakHyphen/>
        <w:t>6: Trend diagrams</w:t>
      </w:r>
      <w:r>
        <w:tab/>
      </w:r>
      <w:r>
        <w:fldChar w:fldCharType="begin"/>
      </w:r>
      <w:r>
        <w:instrText xml:space="preserve"> PAGEREF _Toc373490190 \h </w:instrText>
      </w:r>
      <w:r>
        <w:fldChar w:fldCharType="separate"/>
      </w:r>
      <w:r w:rsidR="00B20F3D">
        <w:t>41</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7</w:t>
      </w:r>
      <w:r>
        <w:noBreakHyphen/>
        <w:t>7: Buttons</w:t>
      </w:r>
      <w:r>
        <w:tab/>
      </w:r>
      <w:r>
        <w:fldChar w:fldCharType="begin"/>
      </w:r>
      <w:r>
        <w:instrText xml:space="preserve"> PAGEREF _Toc373490191 \h </w:instrText>
      </w:r>
      <w:r>
        <w:fldChar w:fldCharType="separate"/>
      </w:r>
      <w:r w:rsidR="00B20F3D">
        <w:t>41</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7</w:t>
      </w:r>
      <w:r>
        <w:noBreakHyphen/>
        <w:t>8: Meter</w:t>
      </w:r>
      <w:r>
        <w:tab/>
      </w:r>
      <w:r>
        <w:fldChar w:fldCharType="begin"/>
      </w:r>
      <w:r>
        <w:instrText xml:space="preserve"> PAGEREF _Toc373490192 \h </w:instrText>
      </w:r>
      <w:r>
        <w:fldChar w:fldCharType="separate"/>
      </w:r>
      <w:r w:rsidR="00B20F3D">
        <w:t>42</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7</w:t>
      </w:r>
      <w:r>
        <w:noBreakHyphen/>
        <w:t>9: Config list</w:t>
      </w:r>
      <w:r>
        <w:tab/>
      </w:r>
      <w:r>
        <w:fldChar w:fldCharType="begin"/>
      </w:r>
      <w:r>
        <w:instrText xml:space="preserve"> PAGEREF _Toc373490193 \h </w:instrText>
      </w:r>
      <w:r>
        <w:fldChar w:fldCharType="separate"/>
      </w:r>
      <w:r w:rsidR="00B20F3D">
        <w:t>42</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7</w:t>
      </w:r>
      <w:r>
        <w:noBreakHyphen/>
        <w:t>10: Electrical distribution mimic</w:t>
      </w:r>
      <w:r>
        <w:tab/>
      </w:r>
      <w:r>
        <w:fldChar w:fldCharType="begin"/>
      </w:r>
      <w:r>
        <w:instrText xml:space="preserve"> PAGEREF _Toc373490194 \h </w:instrText>
      </w:r>
      <w:r>
        <w:fldChar w:fldCharType="separate"/>
      </w:r>
      <w:r w:rsidR="00B20F3D">
        <w:t>43</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7</w:t>
      </w:r>
      <w:r>
        <w:noBreakHyphen/>
        <w:t>11: Tank level mimic</w:t>
      </w:r>
      <w:r>
        <w:tab/>
      </w:r>
      <w:r>
        <w:fldChar w:fldCharType="begin"/>
      </w:r>
      <w:r>
        <w:instrText xml:space="preserve"> PAGEREF _Toc373490195 \h </w:instrText>
      </w:r>
      <w:r>
        <w:fldChar w:fldCharType="separate"/>
      </w:r>
      <w:r w:rsidR="00B20F3D">
        <w:t>43</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8</w:t>
      </w:r>
      <w:r>
        <w:noBreakHyphen/>
        <w:t>1: Mimic layout</w:t>
      </w:r>
      <w:r>
        <w:tab/>
      </w:r>
      <w:r>
        <w:fldChar w:fldCharType="begin"/>
      </w:r>
      <w:r>
        <w:instrText xml:space="preserve"> PAGEREF _Toc373490196 \h </w:instrText>
      </w:r>
      <w:r>
        <w:fldChar w:fldCharType="separate"/>
      </w:r>
      <w:r w:rsidR="00B20F3D">
        <w:t>45</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8</w:t>
      </w:r>
      <w:r>
        <w:noBreakHyphen/>
        <w:t>2: Measuring and control of FCW temperature</w:t>
      </w:r>
      <w:r>
        <w:tab/>
      </w:r>
      <w:r>
        <w:fldChar w:fldCharType="begin"/>
      </w:r>
      <w:r>
        <w:instrText xml:space="preserve"> PAGEREF _Toc373490197 \h </w:instrText>
      </w:r>
      <w:r>
        <w:fldChar w:fldCharType="separate"/>
      </w:r>
      <w:r w:rsidR="00B20F3D">
        <w:t>50</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8</w:t>
      </w:r>
      <w:r>
        <w:noBreakHyphen/>
        <w:t>3: Exhaust gas temperature measurement</w:t>
      </w:r>
      <w:r>
        <w:tab/>
      </w:r>
      <w:r>
        <w:fldChar w:fldCharType="begin"/>
      </w:r>
      <w:r>
        <w:instrText xml:space="preserve"> PAGEREF _Toc373490198 \h </w:instrText>
      </w:r>
      <w:r>
        <w:fldChar w:fldCharType="separate"/>
      </w:r>
      <w:r w:rsidR="00B20F3D">
        <w:t>51</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8</w:t>
      </w:r>
      <w:r>
        <w:noBreakHyphen/>
        <w:t>4: Tank measurement</w:t>
      </w:r>
      <w:r>
        <w:tab/>
      </w:r>
      <w:r>
        <w:fldChar w:fldCharType="begin"/>
      </w:r>
      <w:r>
        <w:instrText xml:space="preserve"> PAGEREF _Toc373490199 \h </w:instrText>
      </w:r>
      <w:r>
        <w:fldChar w:fldCharType="separate"/>
      </w:r>
      <w:r w:rsidR="00B20F3D">
        <w:t>52</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1: Alarms on alarm viewer and taskbar</w:t>
      </w:r>
      <w:r>
        <w:tab/>
      </w:r>
      <w:r>
        <w:fldChar w:fldCharType="begin"/>
      </w:r>
      <w:r>
        <w:instrText xml:space="preserve"> PAGEREF _Toc373490200 \h </w:instrText>
      </w:r>
      <w:r>
        <w:fldChar w:fldCharType="separate"/>
      </w:r>
      <w:r w:rsidR="00B20F3D">
        <w:t>54</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2: One acknowledged and three unacknowledged alarms (incl. GEA)</w:t>
      </w:r>
      <w:r>
        <w:tab/>
      </w:r>
      <w:r>
        <w:fldChar w:fldCharType="begin"/>
      </w:r>
      <w:r>
        <w:instrText xml:space="preserve"> PAGEREF _Toc373490201 \h </w:instrText>
      </w:r>
      <w:r>
        <w:fldChar w:fldCharType="separate"/>
      </w:r>
      <w:r w:rsidR="00B20F3D">
        <w:t>55</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3: Duty Alarm Panel (DAP)</w:t>
      </w:r>
      <w:r>
        <w:tab/>
      </w:r>
      <w:r>
        <w:fldChar w:fldCharType="begin"/>
      </w:r>
      <w:r>
        <w:instrText xml:space="preserve"> PAGEREF _Toc373490202 \h </w:instrText>
      </w:r>
      <w:r>
        <w:fldChar w:fldCharType="separate"/>
      </w:r>
      <w:r w:rsidR="00B20F3D">
        <w:t>56</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4: Alarm and status area</w:t>
      </w:r>
      <w:r>
        <w:tab/>
      </w:r>
      <w:r>
        <w:fldChar w:fldCharType="begin"/>
      </w:r>
      <w:r>
        <w:instrText xml:space="preserve"> PAGEREF _Toc373490203 \h </w:instrText>
      </w:r>
      <w:r>
        <w:fldChar w:fldCharType="separate"/>
      </w:r>
      <w:r w:rsidR="00B20F3D">
        <w:t>56</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5: Alarm groups</w:t>
      </w:r>
      <w:r>
        <w:tab/>
      </w:r>
      <w:r>
        <w:fldChar w:fldCharType="begin"/>
      </w:r>
      <w:r>
        <w:instrText xml:space="preserve"> PAGEREF _Toc373490204 \h </w:instrText>
      </w:r>
      <w:r>
        <w:fldChar w:fldCharType="separate"/>
      </w:r>
      <w:r w:rsidR="00B20F3D">
        <w:t>56</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6: Bridge watch</w:t>
      </w:r>
      <w:r>
        <w:tab/>
      </w:r>
      <w:r>
        <w:fldChar w:fldCharType="begin"/>
      </w:r>
      <w:r>
        <w:instrText xml:space="preserve"> PAGEREF _Toc373490205 \h </w:instrText>
      </w:r>
      <w:r>
        <w:fldChar w:fldCharType="separate"/>
      </w:r>
      <w:r w:rsidR="00B20F3D">
        <w:t>57</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7: Operating buttons</w:t>
      </w:r>
      <w:r>
        <w:tab/>
      </w:r>
      <w:r>
        <w:fldChar w:fldCharType="begin"/>
      </w:r>
      <w:r>
        <w:instrText xml:space="preserve"> PAGEREF _Toc373490206 \h </w:instrText>
      </w:r>
      <w:r>
        <w:fldChar w:fldCharType="separate"/>
      </w:r>
      <w:r w:rsidR="00B20F3D">
        <w:t>57</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8: On duty indication</w:t>
      </w:r>
      <w:r>
        <w:tab/>
      </w:r>
      <w:r>
        <w:fldChar w:fldCharType="begin"/>
      </w:r>
      <w:r>
        <w:instrText xml:space="preserve"> PAGEREF _Toc373490207 \h </w:instrText>
      </w:r>
      <w:r>
        <w:fldChar w:fldCharType="separate"/>
      </w:r>
      <w:r w:rsidR="00B20F3D">
        <w:t>57</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9: Bridge watch safety timer</w:t>
      </w:r>
      <w:r>
        <w:tab/>
      </w:r>
      <w:r>
        <w:fldChar w:fldCharType="begin"/>
      </w:r>
      <w:r>
        <w:instrText xml:space="preserve"> PAGEREF _Toc373490208 \h </w:instrText>
      </w:r>
      <w:r>
        <w:fldChar w:fldCharType="separate"/>
      </w:r>
      <w:r w:rsidR="00B20F3D">
        <w:t>57</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10: Engine room watch safety timer</w:t>
      </w:r>
      <w:r>
        <w:tab/>
      </w:r>
      <w:r>
        <w:fldChar w:fldCharType="begin"/>
      </w:r>
      <w:r>
        <w:instrText xml:space="preserve"> PAGEREF _Toc373490209 \h </w:instrText>
      </w:r>
      <w:r>
        <w:fldChar w:fldCharType="separate"/>
      </w:r>
      <w:r w:rsidR="00B20F3D">
        <w:t>57</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11: Engine room watch button</w:t>
      </w:r>
      <w:r>
        <w:tab/>
      </w:r>
      <w:r>
        <w:fldChar w:fldCharType="begin"/>
      </w:r>
      <w:r>
        <w:instrText xml:space="preserve"> PAGEREF _Toc373490210 \h </w:instrText>
      </w:r>
      <w:r>
        <w:fldChar w:fldCharType="separate"/>
      </w:r>
      <w:r w:rsidR="00B20F3D">
        <w:t>57</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12: Call button</w:t>
      </w:r>
      <w:r>
        <w:tab/>
      </w:r>
      <w:r>
        <w:fldChar w:fldCharType="begin"/>
      </w:r>
      <w:r>
        <w:instrText xml:space="preserve"> PAGEREF _Toc373490211 \h </w:instrText>
      </w:r>
      <w:r>
        <w:fldChar w:fldCharType="separate"/>
      </w:r>
      <w:r w:rsidR="00B20F3D">
        <w:t>58</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13: Acknowledge button</w:t>
      </w:r>
      <w:r>
        <w:tab/>
      </w:r>
      <w:r>
        <w:fldChar w:fldCharType="begin"/>
      </w:r>
      <w:r>
        <w:instrText xml:space="preserve"> PAGEREF _Toc373490212 \h </w:instrText>
      </w:r>
      <w:r>
        <w:fldChar w:fldCharType="separate"/>
      </w:r>
      <w:r w:rsidR="00B20F3D">
        <w:t>58</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14: Panel active button</w:t>
      </w:r>
      <w:r>
        <w:tab/>
      </w:r>
      <w:r>
        <w:fldChar w:fldCharType="begin"/>
      </w:r>
      <w:r>
        <w:instrText xml:space="preserve"> PAGEREF _Toc373490213 \h </w:instrText>
      </w:r>
      <w:r>
        <w:fldChar w:fldCharType="separate"/>
      </w:r>
      <w:r w:rsidR="00B20F3D">
        <w:t>58</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15 Duty Alarm Panel (on duty select)</w:t>
      </w:r>
      <w:r>
        <w:tab/>
      </w:r>
      <w:r>
        <w:fldChar w:fldCharType="begin"/>
      </w:r>
      <w:r>
        <w:instrText xml:space="preserve"> PAGEREF _Toc373490214 \h </w:instrText>
      </w:r>
      <w:r>
        <w:fldChar w:fldCharType="separate"/>
      </w:r>
      <w:r w:rsidR="00B20F3D">
        <w:t>60</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9</w:t>
      </w:r>
      <w:r>
        <w:noBreakHyphen/>
        <w:t>16 Duty Alarm Panel (call function)</w:t>
      </w:r>
      <w:r>
        <w:tab/>
      </w:r>
      <w:r>
        <w:fldChar w:fldCharType="begin"/>
      </w:r>
      <w:r>
        <w:instrText xml:space="preserve"> PAGEREF _Toc373490215 \h </w:instrText>
      </w:r>
      <w:r>
        <w:fldChar w:fldCharType="separate"/>
      </w:r>
      <w:r w:rsidR="00B20F3D">
        <w:t>61</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10</w:t>
      </w:r>
      <w:r>
        <w:noBreakHyphen/>
        <w:t>1: Release station</w:t>
      </w:r>
      <w:r>
        <w:tab/>
      </w:r>
      <w:r>
        <w:fldChar w:fldCharType="begin"/>
      </w:r>
      <w:r>
        <w:instrText xml:space="preserve"> PAGEREF _Toc373490216 \h </w:instrText>
      </w:r>
      <w:r>
        <w:fldChar w:fldCharType="separate"/>
      </w:r>
      <w:r w:rsidR="00B20F3D">
        <w:t>62</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Figure 10</w:t>
      </w:r>
      <w:r>
        <w:noBreakHyphen/>
        <w:t>2: Timer reset station</w:t>
      </w:r>
      <w:r>
        <w:tab/>
      </w:r>
      <w:r>
        <w:fldChar w:fldCharType="begin"/>
      </w:r>
      <w:r>
        <w:instrText xml:space="preserve"> PAGEREF _Toc373490217 \h </w:instrText>
      </w:r>
      <w:r>
        <w:fldChar w:fldCharType="separate"/>
      </w:r>
      <w:r w:rsidR="00B20F3D">
        <w:t>63</w:t>
      </w:r>
      <w:r>
        <w:fldChar w:fldCharType="end"/>
      </w:r>
    </w:p>
    <w:p w:rsidR="004206DE" w:rsidRPr="00934500" w:rsidRDefault="009256F9" w:rsidP="00934500">
      <w:pPr>
        <w:pStyle w:val="Heading1noNr"/>
        <w:numPr>
          <w:ilvl w:val="0"/>
          <w:numId w:val="0"/>
        </w:numPr>
        <w:ind w:firstLine="29"/>
      </w:pPr>
      <w:r>
        <w:rPr>
          <w:sz w:val="20"/>
        </w:rPr>
        <w:fldChar w:fldCharType="end"/>
      </w:r>
      <w:r w:rsidR="00C9449F">
        <w:br w:type="page"/>
      </w:r>
      <w:bookmarkStart w:id="3" w:name="_Toc245886455"/>
      <w:bookmarkStart w:id="4" w:name="_Toc373490076"/>
      <w:r w:rsidR="004206DE" w:rsidRPr="00662925">
        <w:lastRenderedPageBreak/>
        <w:t>Tables</w:t>
      </w:r>
      <w:bookmarkEnd w:id="3"/>
      <w:bookmarkEnd w:id="4"/>
    </w:p>
    <w:p w:rsidR="00A71465" w:rsidRPr="00A71465" w:rsidRDefault="004206DE">
      <w:pPr>
        <w:pStyle w:val="Lijstmetafbeeldingen"/>
        <w:rPr>
          <w:rFonts w:asciiTheme="minorHAnsi" w:eastAsiaTheme="minorEastAsia" w:hAnsiTheme="minorHAnsi" w:cstheme="minorBidi"/>
          <w:sz w:val="22"/>
          <w:szCs w:val="22"/>
          <w:lang w:val="en-US" w:eastAsia="nl-NL"/>
        </w:rPr>
      </w:pPr>
      <w:r w:rsidRPr="00137AB6">
        <w:fldChar w:fldCharType="begin"/>
      </w:r>
      <w:r w:rsidRPr="00FA52EB">
        <w:instrText xml:space="preserve"> TOC \c "Tabl</w:instrText>
      </w:r>
      <w:r w:rsidR="00DE1C6A" w:rsidRPr="00FA52EB">
        <w:instrText>e</w:instrText>
      </w:r>
      <w:r w:rsidRPr="00FA52EB">
        <w:instrText xml:space="preserve">" </w:instrText>
      </w:r>
      <w:r w:rsidRPr="00137AB6">
        <w:fldChar w:fldCharType="separate"/>
      </w:r>
      <w:r w:rsidR="00A71465">
        <w:t>Table 3</w:t>
      </w:r>
      <w:r w:rsidR="00A71465">
        <w:noBreakHyphen/>
        <w:t>1: Alarm presentations</w:t>
      </w:r>
      <w:r w:rsidR="00A71465">
        <w:tab/>
      </w:r>
      <w:r w:rsidR="00A71465">
        <w:fldChar w:fldCharType="begin"/>
      </w:r>
      <w:r w:rsidR="00A71465">
        <w:instrText xml:space="preserve"> PAGEREF _Toc373490218 \h </w:instrText>
      </w:r>
      <w:r w:rsidR="00A71465">
        <w:fldChar w:fldCharType="separate"/>
      </w:r>
      <w:r w:rsidR="00B20F3D">
        <w:t>21</w:t>
      </w:r>
      <w:r w:rsidR="00A71465">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3</w:t>
      </w:r>
      <w:r>
        <w:noBreakHyphen/>
        <w:t>2: Static and dynamic data</w:t>
      </w:r>
      <w:r>
        <w:tab/>
      </w:r>
      <w:r>
        <w:fldChar w:fldCharType="begin"/>
      </w:r>
      <w:r>
        <w:instrText xml:space="preserve"> PAGEREF _Toc373490219 \h </w:instrText>
      </w:r>
      <w:r>
        <w:fldChar w:fldCharType="separate"/>
      </w:r>
      <w:r w:rsidR="00B20F3D">
        <w:t>23</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3</w:t>
      </w:r>
      <w:r>
        <w:noBreakHyphen/>
        <w:t>3: Data logging</w:t>
      </w:r>
      <w:r>
        <w:tab/>
      </w:r>
      <w:r>
        <w:fldChar w:fldCharType="begin"/>
      </w:r>
      <w:r>
        <w:instrText xml:space="preserve"> PAGEREF _Toc373490220 \h </w:instrText>
      </w:r>
      <w:r>
        <w:fldChar w:fldCharType="separate"/>
      </w:r>
      <w:r w:rsidR="00B20F3D">
        <w:t>25</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3</w:t>
      </w:r>
      <w:r>
        <w:noBreakHyphen/>
        <w:t>4: Display information colours</w:t>
      </w:r>
      <w:r>
        <w:tab/>
      </w:r>
      <w:r>
        <w:fldChar w:fldCharType="begin"/>
      </w:r>
      <w:r>
        <w:instrText xml:space="preserve"> PAGEREF _Toc373490221 \h </w:instrText>
      </w:r>
      <w:r>
        <w:fldChar w:fldCharType="separate"/>
      </w:r>
      <w:r w:rsidR="00B20F3D">
        <w:t>25</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3</w:t>
      </w:r>
      <w:r>
        <w:noBreakHyphen/>
        <w:t>5: Logbook buttons</w:t>
      </w:r>
      <w:r>
        <w:tab/>
      </w:r>
      <w:r>
        <w:fldChar w:fldCharType="begin"/>
      </w:r>
      <w:r>
        <w:instrText xml:space="preserve"> PAGEREF _Toc373490222 \h </w:instrText>
      </w:r>
      <w:r>
        <w:fldChar w:fldCharType="separate"/>
      </w:r>
      <w:r w:rsidR="00B20F3D">
        <w:t>26</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4</w:t>
      </w:r>
      <w:r>
        <w:noBreakHyphen/>
        <w:t>1: Analogue sensors</w:t>
      </w:r>
      <w:r>
        <w:tab/>
      </w:r>
      <w:r>
        <w:fldChar w:fldCharType="begin"/>
      </w:r>
      <w:r>
        <w:instrText xml:space="preserve"> PAGEREF _Toc373490223 \h </w:instrText>
      </w:r>
      <w:r>
        <w:fldChar w:fldCharType="separate"/>
      </w:r>
      <w:r w:rsidR="00B20F3D">
        <w:t>27</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4</w:t>
      </w:r>
      <w:r>
        <w:noBreakHyphen/>
        <w:t>2: Digital sensors</w:t>
      </w:r>
      <w:r>
        <w:tab/>
      </w:r>
      <w:r>
        <w:fldChar w:fldCharType="begin"/>
      </w:r>
      <w:r>
        <w:instrText xml:space="preserve"> PAGEREF _Toc373490224 \h </w:instrText>
      </w:r>
      <w:r>
        <w:fldChar w:fldCharType="separate"/>
      </w:r>
      <w:r w:rsidR="00B20F3D">
        <w:t>27</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4</w:t>
      </w:r>
      <w:r>
        <w:noBreakHyphen/>
        <w:t>3: Sensor priority list</w:t>
      </w:r>
      <w:r>
        <w:tab/>
      </w:r>
      <w:r>
        <w:fldChar w:fldCharType="begin"/>
      </w:r>
      <w:r>
        <w:instrText xml:space="preserve"> PAGEREF _Toc373490225 \h </w:instrText>
      </w:r>
      <w:r>
        <w:fldChar w:fldCharType="separate"/>
      </w:r>
      <w:r w:rsidR="00B20F3D">
        <w:t>28</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4</w:t>
      </w:r>
      <w:r>
        <w:noBreakHyphen/>
        <w:t>4: Sensor alarms</w:t>
      </w:r>
      <w:r>
        <w:tab/>
      </w:r>
      <w:r>
        <w:fldChar w:fldCharType="begin"/>
      </w:r>
      <w:r>
        <w:instrText xml:space="preserve"> PAGEREF _Toc373490226 \h </w:instrText>
      </w:r>
      <w:r>
        <w:fldChar w:fldCharType="separate"/>
      </w:r>
      <w:r w:rsidR="00B20F3D">
        <w:t>28</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7</w:t>
      </w:r>
      <w:r>
        <w:noBreakHyphen/>
        <w:t>1: NavVision rights</w:t>
      </w:r>
      <w:r>
        <w:tab/>
      </w:r>
      <w:r>
        <w:fldChar w:fldCharType="begin"/>
      </w:r>
      <w:r>
        <w:instrText xml:space="preserve"> PAGEREF _Toc373490227 \h </w:instrText>
      </w:r>
      <w:r>
        <w:fldChar w:fldCharType="separate"/>
      </w:r>
      <w:r w:rsidR="00B20F3D">
        <w:t>38</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7</w:t>
      </w:r>
      <w:r>
        <w:noBreakHyphen/>
        <w:t>2: Configuration features (instruments and indicators)</w:t>
      </w:r>
      <w:r>
        <w:tab/>
      </w:r>
      <w:r>
        <w:fldChar w:fldCharType="begin"/>
      </w:r>
      <w:r>
        <w:instrText xml:space="preserve"> PAGEREF _Toc373490228 \h </w:instrText>
      </w:r>
      <w:r>
        <w:fldChar w:fldCharType="separate"/>
      </w:r>
      <w:r w:rsidR="00B20F3D">
        <w:t>38</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8</w:t>
      </w:r>
      <w:r>
        <w:noBreakHyphen/>
        <w:t>1: Colour markings of pipes</w:t>
      </w:r>
      <w:r>
        <w:tab/>
      </w:r>
      <w:r>
        <w:fldChar w:fldCharType="begin"/>
      </w:r>
      <w:r>
        <w:instrText xml:space="preserve"> PAGEREF _Toc373490229 \h </w:instrText>
      </w:r>
      <w:r>
        <w:fldChar w:fldCharType="separate"/>
      </w:r>
      <w:r w:rsidR="00B20F3D">
        <w:t>44</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8</w:t>
      </w:r>
      <w:r>
        <w:noBreakHyphen/>
        <w:t>2: Control element status</w:t>
      </w:r>
      <w:r>
        <w:tab/>
      </w:r>
      <w:r>
        <w:fldChar w:fldCharType="begin"/>
      </w:r>
      <w:r>
        <w:instrText xml:space="preserve"> PAGEREF _Toc373490230 \h </w:instrText>
      </w:r>
      <w:r>
        <w:fldChar w:fldCharType="separate"/>
      </w:r>
      <w:r w:rsidR="00B20F3D">
        <w:t>46</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8</w:t>
      </w:r>
      <w:r>
        <w:noBreakHyphen/>
        <w:t>3: Colour codes (control elements)</w:t>
      </w:r>
      <w:r>
        <w:tab/>
      </w:r>
      <w:r>
        <w:fldChar w:fldCharType="begin"/>
      </w:r>
      <w:r>
        <w:instrText xml:space="preserve"> PAGEREF _Toc373490231 \h </w:instrText>
      </w:r>
      <w:r>
        <w:fldChar w:fldCharType="separate"/>
      </w:r>
      <w:r w:rsidR="00B20F3D">
        <w:t>47</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8</w:t>
      </w:r>
      <w:r>
        <w:noBreakHyphen/>
        <w:t>4: Control elements and colour animation</w:t>
      </w:r>
      <w:r>
        <w:tab/>
      </w:r>
      <w:r>
        <w:fldChar w:fldCharType="begin"/>
      </w:r>
      <w:r>
        <w:instrText xml:space="preserve"> PAGEREF _Toc373490232 \h </w:instrText>
      </w:r>
      <w:r>
        <w:fldChar w:fldCharType="separate"/>
      </w:r>
      <w:r w:rsidR="00B20F3D">
        <w:t>48</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8</w:t>
      </w:r>
      <w:r>
        <w:noBreakHyphen/>
        <w:t>5: Control elements with status indication</w:t>
      </w:r>
      <w:r>
        <w:tab/>
      </w:r>
      <w:r>
        <w:fldChar w:fldCharType="begin"/>
      </w:r>
      <w:r>
        <w:instrText xml:space="preserve"> PAGEREF _Toc373490233 \h </w:instrText>
      </w:r>
      <w:r>
        <w:fldChar w:fldCharType="separate"/>
      </w:r>
      <w:r w:rsidR="00B20F3D">
        <w:t>49</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8</w:t>
      </w:r>
      <w:r>
        <w:noBreakHyphen/>
        <w:t>6: Control elements with speed indication</w:t>
      </w:r>
      <w:r>
        <w:tab/>
      </w:r>
      <w:r>
        <w:fldChar w:fldCharType="begin"/>
      </w:r>
      <w:r>
        <w:instrText xml:space="preserve"> PAGEREF _Toc373490234 \h </w:instrText>
      </w:r>
      <w:r>
        <w:fldChar w:fldCharType="separate"/>
      </w:r>
      <w:r w:rsidR="00B20F3D">
        <w:t>49</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8</w:t>
      </w:r>
      <w:r>
        <w:noBreakHyphen/>
        <w:t>7: Other control elements</w:t>
      </w:r>
      <w:r>
        <w:tab/>
      </w:r>
      <w:r>
        <w:fldChar w:fldCharType="begin"/>
      </w:r>
      <w:r>
        <w:instrText xml:space="preserve"> PAGEREF _Toc373490235 \h </w:instrText>
      </w:r>
      <w:r>
        <w:fldChar w:fldCharType="separate"/>
      </w:r>
      <w:r w:rsidR="00B20F3D">
        <w:t>49</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8</w:t>
      </w:r>
      <w:r>
        <w:noBreakHyphen/>
        <w:t>8: I/O declaration (FCW temperature)</w:t>
      </w:r>
      <w:r>
        <w:tab/>
      </w:r>
      <w:r>
        <w:fldChar w:fldCharType="begin"/>
      </w:r>
      <w:r>
        <w:instrText xml:space="preserve"> PAGEREF _Toc373490236 \h </w:instrText>
      </w:r>
      <w:r>
        <w:fldChar w:fldCharType="separate"/>
      </w:r>
      <w:r w:rsidR="00B20F3D">
        <w:t>50</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8</w:t>
      </w:r>
      <w:r>
        <w:noBreakHyphen/>
        <w:t>9: I/O declaration (engine exhaust gas system)</w:t>
      </w:r>
      <w:r>
        <w:tab/>
      </w:r>
      <w:r>
        <w:fldChar w:fldCharType="begin"/>
      </w:r>
      <w:r>
        <w:instrText xml:space="preserve"> PAGEREF _Toc373490237 \h </w:instrText>
      </w:r>
      <w:r>
        <w:fldChar w:fldCharType="separate"/>
      </w:r>
      <w:r w:rsidR="00B20F3D">
        <w:t>51</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9</w:t>
      </w:r>
      <w:r>
        <w:noBreakHyphen/>
        <w:t>1: Duty Alarm Panel functionalities</w:t>
      </w:r>
      <w:r>
        <w:tab/>
      </w:r>
      <w:r>
        <w:fldChar w:fldCharType="begin"/>
      </w:r>
      <w:r>
        <w:instrText xml:space="preserve"> PAGEREF _Toc373490238 \h </w:instrText>
      </w:r>
      <w:r>
        <w:fldChar w:fldCharType="separate"/>
      </w:r>
      <w:r w:rsidR="00B20F3D">
        <w:t>59</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10</w:t>
      </w:r>
      <w:r>
        <w:noBreakHyphen/>
        <w:t>1: Release station buttons</w:t>
      </w:r>
      <w:r>
        <w:tab/>
      </w:r>
      <w:r>
        <w:fldChar w:fldCharType="begin"/>
      </w:r>
      <w:r>
        <w:instrText xml:space="preserve"> PAGEREF _Toc373490239 \h </w:instrText>
      </w:r>
      <w:r>
        <w:fldChar w:fldCharType="separate"/>
      </w:r>
      <w:r w:rsidR="00B20F3D">
        <w:t>62</w:t>
      </w:r>
      <w:r>
        <w:fldChar w:fldCharType="end"/>
      </w:r>
    </w:p>
    <w:p w:rsidR="00A71465" w:rsidRPr="00A71465" w:rsidRDefault="00A71465">
      <w:pPr>
        <w:pStyle w:val="Lijstmetafbeeldingen"/>
        <w:rPr>
          <w:rFonts w:asciiTheme="minorHAnsi" w:eastAsiaTheme="minorEastAsia" w:hAnsiTheme="minorHAnsi" w:cstheme="minorBidi"/>
          <w:sz w:val="22"/>
          <w:szCs w:val="22"/>
          <w:lang w:val="en-US" w:eastAsia="nl-NL"/>
        </w:rPr>
      </w:pPr>
      <w:r>
        <w:t>Table 10</w:t>
      </w:r>
      <w:r>
        <w:noBreakHyphen/>
        <w:t>2: Alarm monitoring and control process</w:t>
      </w:r>
      <w:r>
        <w:tab/>
      </w:r>
      <w:r>
        <w:fldChar w:fldCharType="begin"/>
      </w:r>
      <w:r>
        <w:instrText xml:space="preserve"> PAGEREF _Toc373490240 \h </w:instrText>
      </w:r>
      <w:r>
        <w:fldChar w:fldCharType="separate"/>
      </w:r>
      <w:r w:rsidR="00B20F3D">
        <w:t>64</w:t>
      </w:r>
      <w:r>
        <w:fldChar w:fldCharType="end"/>
      </w:r>
    </w:p>
    <w:p w:rsidR="00BD150F" w:rsidRDefault="004206DE" w:rsidP="00BD150F">
      <w:r w:rsidRPr="00137AB6">
        <w:fldChar w:fldCharType="end"/>
      </w:r>
    </w:p>
    <w:p w:rsidR="00BD150F" w:rsidRPr="00BD150F" w:rsidRDefault="00BD150F" w:rsidP="00BD150F">
      <w:pPr>
        <w:pStyle w:val="Heading1noNr"/>
        <w:numPr>
          <w:ilvl w:val="0"/>
          <w:numId w:val="0"/>
        </w:numPr>
        <w:rPr>
          <w:bCs/>
        </w:rPr>
      </w:pPr>
      <w:r w:rsidRPr="00BD150F">
        <w:rPr>
          <w:bCs/>
        </w:rPr>
        <w:br w:type="page"/>
      </w:r>
      <w:bookmarkStart w:id="5" w:name="_Toc373490077"/>
      <w:r w:rsidRPr="00BD150F">
        <w:rPr>
          <w:bCs/>
        </w:rPr>
        <w:lastRenderedPageBreak/>
        <w:t>References</w:t>
      </w:r>
      <w:bookmarkEnd w:id="5"/>
    </w:p>
    <w:p w:rsidR="00BD150F" w:rsidRDefault="00BD150F" w:rsidP="00BD150F">
      <w:r>
        <w:t>Not applicable.</w:t>
      </w:r>
    </w:p>
    <w:p w:rsidR="00EB3BDF" w:rsidRPr="008A5A98" w:rsidRDefault="004206DE" w:rsidP="008A5A98">
      <w:pPr>
        <w:pStyle w:val="Heading1noNr"/>
        <w:numPr>
          <w:ilvl w:val="0"/>
          <w:numId w:val="0"/>
        </w:numPr>
        <w:rPr>
          <w:bCs/>
        </w:rPr>
      </w:pPr>
      <w:bookmarkStart w:id="6" w:name="_Toc373490078"/>
      <w:r w:rsidRPr="00BD150F">
        <w:t>Abbreviations</w:t>
      </w:r>
      <w:bookmarkEnd w:id="6"/>
    </w:p>
    <w:tbl>
      <w:tblPr>
        <w:tblW w:w="7079" w:type="dxa"/>
        <w:tblCellMar>
          <w:left w:w="0" w:type="dxa"/>
          <w:right w:w="0" w:type="dxa"/>
        </w:tblCellMar>
        <w:tblLook w:val="0000" w:firstRow="0" w:lastRow="0" w:firstColumn="0" w:lastColumn="0" w:noHBand="0" w:noVBand="0"/>
      </w:tblPr>
      <w:tblGrid>
        <w:gridCol w:w="1668"/>
        <w:gridCol w:w="5964"/>
      </w:tblGrid>
      <w:tr w:rsidR="00DE7BA1" w:rsidTr="000F7CB5">
        <w:trPr>
          <w:trHeight w:val="255"/>
        </w:trPr>
        <w:tc>
          <w:tcPr>
            <w:tcW w:w="1115" w:type="dxa"/>
            <w:noWrap/>
            <w:tcMar>
              <w:top w:w="15" w:type="dxa"/>
              <w:left w:w="15" w:type="dxa"/>
              <w:bottom w:w="0" w:type="dxa"/>
              <w:right w:w="15" w:type="dxa"/>
            </w:tcMar>
          </w:tcPr>
          <w:p w:rsidR="00DE7BA1" w:rsidRPr="00572AAE" w:rsidRDefault="0064076D" w:rsidP="009B69B1">
            <w:pPr>
              <w:pStyle w:val="Abbreviations"/>
            </w:pPr>
            <w:r>
              <w:t>ABS</w:t>
            </w:r>
          </w:p>
        </w:tc>
        <w:tc>
          <w:tcPr>
            <w:tcW w:w="5964" w:type="dxa"/>
            <w:noWrap/>
            <w:tcMar>
              <w:top w:w="15" w:type="dxa"/>
              <w:left w:w="15" w:type="dxa"/>
              <w:bottom w:w="0" w:type="dxa"/>
              <w:right w:w="15" w:type="dxa"/>
            </w:tcMar>
          </w:tcPr>
          <w:p w:rsidR="00DE7BA1" w:rsidRPr="00572AAE" w:rsidRDefault="0064076D" w:rsidP="009B69B1">
            <w:pPr>
              <w:pStyle w:val="Abbreviations"/>
            </w:pPr>
            <w:r>
              <w:t>American Bureau of Shipping</w:t>
            </w:r>
          </w:p>
        </w:tc>
      </w:tr>
      <w:tr w:rsidR="004F016E" w:rsidTr="000F7CB5">
        <w:trPr>
          <w:trHeight w:val="255"/>
        </w:trPr>
        <w:tc>
          <w:tcPr>
            <w:tcW w:w="1115" w:type="dxa"/>
            <w:noWrap/>
            <w:tcMar>
              <w:top w:w="15" w:type="dxa"/>
              <w:left w:w="15" w:type="dxa"/>
              <w:bottom w:w="0" w:type="dxa"/>
              <w:right w:w="15" w:type="dxa"/>
            </w:tcMar>
          </w:tcPr>
          <w:p w:rsidR="004F016E" w:rsidRDefault="004F016E" w:rsidP="009B69B1">
            <w:pPr>
              <w:pStyle w:val="Abbreviations"/>
            </w:pPr>
            <w:r>
              <w:t>ACS</w:t>
            </w:r>
          </w:p>
        </w:tc>
        <w:tc>
          <w:tcPr>
            <w:tcW w:w="5964" w:type="dxa"/>
            <w:noWrap/>
            <w:tcMar>
              <w:top w:w="15" w:type="dxa"/>
              <w:left w:w="15" w:type="dxa"/>
              <w:bottom w:w="0" w:type="dxa"/>
              <w:right w:w="15" w:type="dxa"/>
            </w:tcMar>
          </w:tcPr>
          <w:p w:rsidR="004F016E" w:rsidRDefault="004F016E" w:rsidP="009B69B1">
            <w:pPr>
              <w:pStyle w:val="Abbreviations"/>
            </w:pPr>
            <w:r>
              <w:t>Automation Control Sequences</w:t>
            </w:r>
          </w:p>
        </w:tc>
      </w:tr>
      <w:tr w:rsidR="00536076" w:rsidTr="000F7CB5">
        <w:trPr>
          <w:trHeight w:val="255"/>
        </w:trPr>
        <w:tc>
          <w:tcPr>
            <w:tcW w:w="1115" w:type="dxa"/>
            <w:noWrap/>
            <w:tcMar>
              <w:top w:w="15" w:type="dxa"/>
              <w:left w:w="15" w:type="dxa"/>
              <w:bottom w:w="0" w:type="dxa"/>
              <w:right w:w="15" w:type="dxa"/>
            </w:tcMar>
          </w:tcPr>
          <w:p w:rsidR="00536076" w:rsidRDefault="00536076" w:rsidP="009B69B1">
            <w:pPr>
              <w:pStyle w:val="Abbreviations"/>
            </w:pPr>
            <w:r>
              <w:t>AI</w:t>
            </w:r>
          </w:p>
        </w:tc>
        <w:tc>
          <w:tcPr>
            <w:tcW w:w="5964" w:type="dxa"/>
            <w:noWrap/>
            <w:tcMar>
              <w:top w:w="15" w:type="dxa"/>
              <w:left w:w="15" w:type="dxa"/>
              <w:bottom w:w="0" w:type="dxa"/>
              <w:right w:w="15" w:type="dxa"/>
            </w:tcMar>
          </w:tcPr>
          <w:p w:rsidR="00536076" w:rsidRDefault="00536076" w:rsidP="00536076">
            <w:pPr>
              <w:pStyle w:val="Abbreviations"/>
            </w:pPr>
            <w:r>
              <w:t>Analogue Input</w:t>
            </w:r>
          </w:p>
        </w:tc>
      </w:tr>
      <w:tr w:rsidR="0064076D" w:rsidTr="000F7CB5">
        <w:trPr>
          <w:trHeight w:val="255"/>
        </w:trPr>
        <w:tc>
          <w:tcPr>
            <w:tcW w:w="1115" w:type="dxa"/>
            <w:noWrap/>
            <w:tcMar>
              <w:top w:w="15" w:type="dxa"/>
              <w:left w:w="15" w:type="dxa"/>
              <w:bottom w:w="0" w:type="dxa"/>
              <w:right w:w="15" w:type="dxa"/>
            </w:tcMar>
          </w:tcPr>
          <w:p w:rsidR="0064076D" w:rsidRPr="00572AAE" w:rsidRDefault="0064076D" w:rsidP="0064076D">
            <w:pPr>
              <w:pStyle w:val="Abbreviations"/>
            </w:pPr>
            <w:r w:rsidRPr="00572AAE">
              <w:t>AMCS</w:t>
            </w:r>
          </w:p>
        </w:tc>
        <w:tc>
          <w:tcPr>
            <w:tcW w:w="5964" w:type="dxa"/>
            <w:noWrap/>
            <w:tcMar>
              <w:top w:w="15" w:type="dxa"/>
              <w:left w:w="15" w:type="dxa"/>
              <w:bottom w:w="0" w:type="dxa"/>
              <w:right w:w="15" w:type="dxa"/>
            </w:tcMar>
          </w:tcPr>
          <w:p w:rsidR="0064076D" w:rsidRPr="00572AAE" w:rsidRDefault="0064076D" w:rsidP="0064076D">
            <w:pPr>
              <w:pStyle w:val="Abbreviations"/>
            </w:pPr>
            <w:r w:rsidRPr="00572AAE">
              <w:t>Alarm, Monitoring and Control System</w:t>
            </w:r>
          </w:p>
        </w:tc>
      </w:tr>
      <w:tr w:rsidR="00536076" w:rsidTr="000F7CB5">
        <w:trPr>
          <w:trHeight w:val="255"/>
        </w:trPr>
        <w:tc>
          <w:tcPr>
            <w:tcW w:w="1115" w:type="dxa"/>
            <w:noWrap/>
            <w:tcMar>
              <w:top w:w="15" w:type="dxa"/>
              <w:left w:w="15" w:type="dxa"/>
              <w:bottom w:w="0" w:type="dxa"/>
              <w:right w:w="15" w:type="dxa"/>
            </w:tcMar>
          </w:tcPr>
          <w:p w:rsidR="00536076" w:rsidRPr="00572AAE" w:rsidRDefault="00536076" w:rsidP="0064076D">
            <w:pPr>
              <w:pStyle w:val="Abbreviations"/>
            </w:pPr>
            <w:r>
              <w:t>AO</w:t>
            </w:r>
          </w:p>
        </w:tc>
        <w:tc>
          <w:tcPr>
            <w:tcW w:w="5964" w:type="dxa"/>
            <w:noWrap/>
            <w:tcMar>
              <w:top w:w="15" w:type="dxa"/>
              <w:left w:w="15" w:type="dxa"/>
              <w:bottom w:w="0" w:type="dxa"/>
              <w:right w:w="15" w:type="dxa"/>
            </w:tcMar>
          </w:tcPr>
          <w:p w:rsidR="00536076" w:rsidRPr="00572AAE" w:rsidRDefault="00536076" w:rsidP="0064076D">
            <w:pPr>
              <w:pStyle w:val="Abbreviations"/>
            </w:pPr>
            <w:r>
              <w:t>Analogue Output</w:t>
            </w:r>
          </w:p>
        </w:tc>
      </w:tr>
      <w:tr w:rsidR="0064076D" w:rsidTr="000F7CB5">
        <w:trPr>
          <w:trHeight w:val="255"/>
        </w:trPr>
        <w:tc>
          <w:tcPr>
            <w:tcW w:w="1115" w:type="dxa"/>
            <w:noWrap/>
            <w:tcMar>
              <w:top w:w="15" w:type="dxa"/>
              <w:left w:w="15" w:type="dxa"/>
              <w:bottom w:w="0" w:type="dxa"/>
              <w:right w:w="15" w:type="dxa"/>
            </w:tcMar>
          </w:tcPr>
          <w:p w:rsidR="0064076D" w:rsidRPr="00572AAE" w:rsidRDefault="0064076D" w:rsidP="009B69B1">
            <w:pPr>
              <w:pStyle w:val="Abbreviations"/>
            </w:pPr>
            <w:r>
              <w:t>AUT</w:t>
            </w:r>
          </w:p>
        </w:tc>
        <w:tc>
          <w:tcPr>
            <w:tcW w:w="5964" w:type="dxa"/>
            <w:noWrap/>
            <w:tcMar>
              <w:top w:w="15" w:type="dxa"/>
              <w:left w:w="15" w:type="dxa"/>
              <w:bottom w:w="0" w:type="dxa"/>
              <w:right w:w="15" w:type="dxa"/>
            </w:tcMar>
          </w:tcPr>
          <w:p w:rsidR="0064076D" w:rsidRPr="00572AAE" w:rsidRDefault="0064076D" w:rsidP="009B69B1">
            <w:pPr>
              <w:pStyle w:val="Abbreviations"/>
            </w:pPr>
            <w:r>
              <w:t>Automation systems</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eastAsia="Arial Unicode MS" w:cs="Arial"/>
              </w:rPr>
            </w:pPr>
            <w:r>
              <w:rPr>
                <w:rFonts w:cs="Arial"/>
              </w:rPr>
              <w:t>BIT</w:t>
            </w:r>
          </w:p>
        </w:tc>
        <w:tc>
          <w:tcPr>
            <w:tcW w:w="5964" w:type="dxa"/>
            <w:noWrap/>
            <w:tcMar>
              <w:top w:w="15" w:type="dxa"/>
              <w:left w:w="15" w:type="dxa"/>
              <w:bottom w:w="0" w:type="dxa"/>
              <w:right w:w="15" w:type="dxa"/>
            </w:tcMar>
            <w:vAlign w:val="bottom"/>
          </w:tcPr>
          <w:p w:rsidR="0064076D" w:rsidRDefault="0064076D" w:rsidP="009B69B1">
            <w:pPr>
              <w:rPr>
                <w:rFonts w:eastAsia="Arial Unicode MS" w:cs="Arial"/>
              </w:rPr>
            </w:pPr>
            <w:r>
              <w:rPr>
                <w:rFonts w:cs="Arial"/>
              </w:rPr>
              <w:t>Built-in-Test</w:t>
            </w:r>
          </w:p>
        </w:tc>
      </w:tr>
      <w:tr w:rsidR="00D84458" w:rsidTr="000F7CB5">
        <w:trPr>
          <w:trHeight w:val="255"/>
        </w:trPr>
        <w:tc>
          <w:tcPr>
            <w:tcW w:w="1115" w:type="dxa"/>
            <w:noWrap/>
            <w:tcMar>
              <w:top w:w="15" w:type="dxa"/>
              <w:left w:w="15" w:type="dxa"/>
              <w:bottom w:w="0" w:type="dxa"/>
              <w:right w:w="15" w:type="dxa"/>
            </w:tcMar>
            <w:vAlign w:val="bottom"/>
          </w:tcPr>
          <w:p w:rsidR="00D84458" w:rsidRDefault="00D84458" w:rsidP="009B69B1">
            <w:pPr>
              <w:rPr>
                <w:rFonts w:cs="Arial"/>
              </w:rPr>
            </w:pPr>
            <w:r>
              <w:rPr>
                <w:rFonts w:cs="Arial"/>
              </w:rPr>
              <w:t>BV</w:t>
            </w:r>
          </w:p>
        </w:tc>
        <w:tc>
          <w:tcPr>
            <w:tcW w:w="5964" w:type="dxa"/>
            <w:noWrap/>
            <w:tcMar>
              <w:top w:w="15" w:type="dxa"/>
              <w:left w:w="15" w:type="dxa"/>
              <w:bottom w:w="0" w:type="dxa"/>
              <w:right w:w="15" w:type="dxa"/>
            </w:tcMar>
            <w:vAlign w:val="bottom"/>
          </w:tcPr>
          <w:p w:rsidR="00D84458" w:rsidRDefault="00D84458" w:rsidP="009B69B1">
            <w:pPr>
              <w:rPr>
                <w:rFonts w:cs="Arial"/>
              </w:rPr>
            </w:pPr>
            <w:r>
              <w:rPr>
                <w:rFonts w:cs="Arial"/>
              </w:rPr>
              <w:t xml:space="preserve">Bureau </w:t>
            </w:r>
            <w:proofErr w:type="spellStart"/>
            <w:r>
              <w:rPr>
                <w:rFonts w:cs="Arial"/>
              </w:rPr>
              <w:t>Veritas</w:t>
            </w:r>
            <w:proofErr w:type="spellEnd"/>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CAN</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Controller Area Network</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eastAsia="Arial Unicode MS" w:cs="Arial"/>
              </w:rPr>
            </w:pPr>
            <w:r>
              <w:rPr>
                <w:rFonts w:cs="Arial"/>
              </w:rPr>
              <w:t>CCTV</w:t>
            </w:r>
          </w:p>
        </w:tc>
        <w:tc>
          <w:tcPr>
            <w:tcW w:w="5964" w:type="dxa"/>
            <w:noWrap/>
            <w:tcMar>
              <w:top w:w="15" w:type="dxa"/>
              <w:left w:w="15" w:type="dxa"/>
              <w:bottom w:w="0" w:type="dxa"/>
              <w:right w:w="15" w:type="dxa"/>
            </w:tcMar>
            <w:vAlign w:val="bottom"/>
          </w:tcPr>
          <w:p w:rsidR="0064076D" w:rsidRDefault="0064076D" w:rsidP="009B69B1">
            <w:pPr>
              <w:rPr>
                <w:rFonts w:eastAsia="Arial Unicode MS" w:cs="Arial"/>
              </w:rPr>
            </w:pPr>
            <w:r>
              <w:rPr>
                <w:rFonts w:cs="Arial"/>
              </w:rPr>
              <w:t>Closed-Circuit Television</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COTS</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Commercial Of The Shelf</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CPU</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Central Processing Unit</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DAP</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Duty Alarm Panel</w:t>
            </w:r>
          </w:p>
        </w:tc>
      </w:tr>
      <w:tr w:rsidR="00320DE1" w:rsidTr="000F7CB5">
        <w:trPr>
          <w:trHeight w:val="255"/>
        </w:trPr>
        <w:tc>
          <w:tcPr>
            <w:tcW w:w="1115" w:type="dxa"/>
            <w:noWrap/>
            <w:tcMar>
              <w:top w:w="15" w:type="dxa"/>
              <w:left w:w="15" w:type="dxa"/>
              <w:bottom w:w="0" w:type="dxa"/>
              <w:right w:w="15" w:type="dxa"/>
            </w:tcMar>
            <w:vAlign w:val="bottom"/>
          </w:tcPr>
          <w:p w:rsidR="00320DE1" w:rsidRDefault="00320DE1" w:rsidP="009B69B1">
            <w:pPr>
              <w:rPr>
                <w:rFonts w:cs="Arial"/>
              </w:rPr>
            </w:pPr>
            <w:r>
              <w:rPr>
                <w:rFonts w:cs="Arial"/>
              </w:rPr>
              <w:t>DC</w:t>
            </w:r>
          </w:p>
        </w:tc>
        <w:tc>
          <w:tcPr>
            <w:tcW w:w="5964" w:type="dxa"/>
            <w:noWrap/>
            <w:tcMar>
              <w:top w:w="15" w:type="dxa"/>
              <w:left w:w="15" w:type="dxa"/>
              <w:bottom w:w="0" w:type="dxa"/>
              <w:right w:w="15" w:type="dxa"/>
            </w:tcMar>
            <w:vAlign w:val="bottom"/>
          </w:tcPr>
          <w:p w:rsidR="00320DE1" w:rsidRDefault="00320DE1" w:rsidP="009B69B1">
            <w:pPr>
              <w:rPr>
                <w:rFonts w:cs="Arial"/>
              </w:rPr>
            </w:pPr>
            <w:r>
              <w:rPr>
                <w:rFonts w:cs="Arial"/>
              </w:rPr>
              <w:t>Direct Current</w:t>
            </w:r>
          </w:p>
        </w:tc>
      </w:tr>
      <w:tr w:rsidR="00AC1AB1" w:rsidTr="000F7CB5">
        <w:trPr>
          <w:trHeight w:val="255"/>
        </w:trPr>
        <w:tc>
          <w:tcPr>
            <w:tcW w:w="1115" w:type="dxa"/>
            <w:noWrap/>
            <w:tcMar>
              <w:top w:w="15" w:type="dxa"/>
              <w:left w:w="15" w:type="dxa"/>
              <w:bottom w:w="0" w:type="dxa"/>
              <w:right w:w="15" w:type="dxa"/>
            </w:tcMar>
            <w:vAlign w:val="bottom"/>
          </w:tcPr>
          <w:p w:rsidR="00AC1AB1" w:rsidRDefault="00AC1AB1" w:rsidP="009B69B1">
            <w:pPr>
              <w:rPr>
                <w:rFonts w:cs="Arial"/>
              </w:rPr>
            </w:pPr>
            <w:r>
              <w:rPr>
                <w:rFonts w:cs="Arial"/>
              </w:rPr>
              <w:t>DNV</w:t>
            </w:r>
          </w:p>
        </w:tc>
        <w:tc>
          <w:tcPr>
            <w:tcW w:w="5964" w:type="dxa"/>
            <w:noWrap/>
            <w:tcMar>
              <w:top w:w="15" w:type="dxa"/>
              <w:left w:w="15" w:type="dxa"/>
              <w:bottom w:w="0" w:type="dxa"/>
              <w:right w:w="15" w:type="dxa"/>
            </w:tcMar>
            <w:vAlign w:val="bottom"/>
          </w:tcPr>
          <w:p w:rsidR="00AC1AB1" w:rsidRDefault="00AC1AB1" w:rsidP="009B69B1">
            <w:pPr>
              <w:rPr>
                <w:rFonts w:cs="Arial"/>
              </w:rPr>
            </w:pPr>
            <w:proofErr w:type="spellStart"/>
            <w:r>
              <w:rPr>
                <w:rFonts w:cs="Arial"/>
              </w:rPr>
              <w:t>Det</w:t>
            </w:r>
            <w:proofErr w:type="spellEnd"/>
            <w:r w:rsidRPr="006006DB">
              <w:rPr>
                <w:rFonts w:cs="Arial"/>
              </w:rPr>
              <w:t xml:space="preserve"> Norske</w:t>
            </w:r>
            <w:r>
              <w:rPr>
                <w:rFonts w:cs="Arial"/>
              </w:rPr>
              <w:t xml:space="preserve"> </w:t>
            </w:r>
            <w:proofErr w:type="spellStart"/>
            <w:r>
              <w:rPr>
                <w:rFonts w:cs="Arial"/>
              </w:rPr>
              <w:t>Veritas</w:t>
            </w:r>
            <w:proofErr w:type="spellEnd"/>
          </w:p>
        </w:tc>
      </w:tr>
      <w:tr w:rsidR="00536076" w:rsidTr="000F7CB5">
        <w:trPr>
          <w:trHeight w:val="255"/>
        </w:trPr>
        <w:tc>
          <w:tcPr>
            <w:tcW w:w="1115" w:type="dxa"/>
            <w:noWrap/>
            <w:tcMar>
              <w:top w:w="15" w:type="dxa"/>
              <w:left w:w="15" w:type="dxa"/>
              <w:bottom w:w="0" w:type="dxa"/>
              <w:right w:w="15" w:type="dxa"/>
            </w:tcMar>
            <w:vAlign w:val="bottom"/>
          </w:tcPr>
          <w:p w:rsidR="00536076" w:rsidRDefault="00536076" w:rsidP="009B69B1">
            <w:pPr>
              <w:rPr>
                <w:rFonts w:cs="Arial"/>
              </w:rPr>
            </w:pPr>
            <w:r>
              <w:rPr>
                <w:rFonts w:cs="Arial"/>
              </w:rPr>
              <w:t>DI</w:t>
            </w:r>
          </w:p>
        </w:tc>
        <w:tc>
          <w:tcPr>
            <w:tcW w:w="5964" w:type="dxa"/>
            <w:noWrap/>
            <w:tcMar>
              <w:top w:w="15" w:type="dxa"/>
              <w:left w:w="15" w:type="dxa"/>
              <w:bottom w:w="0" w:type="dxa"/>
              <w:right w:w="15" w:type="dxa"/>
            </w:tcMar>
            <w:vAlign w:val="bottom"/>
          </w:tcPr>
          <w:p w:rsidR="00536076" w:rsidRDefault="00536076" w:rsidP="009B69B1">
            <w:pPr>
              <w:rPr>
                <w:rFonts w:cs="Arial"/>
              </w:rPr>
            </w:pPr>
            <w:r>
              <w:rPr>
                <w:rFonts w:cs="Arial"/>
              </w:rPr>
              <w:t>Digital Input</w:t>
            </w:r>
          </w:p>
        </w:tc>
      </w:tr>
      <w:tr w:rsidR="00536076" w:rsidTr="000F7CB5">
        <w:trPr>
          <w:trHeight w:val="255"/>
        </w:trPr>
        <w:tc>
          <w:tcPr>
            <w:tcW w:w="1115" w:type="dxa"/>
            <w:noWrap/>
            <w:tcMar>
              <w:top w:w="15" w:type="dxa"/>
              <w:left w:w="15" w:type="dxa"/>
              <w:bottom w:w="0" w:type="dxa"/>
              <w:right w:w="15" w:type="dxa"/>
            </w:tcMar>
            <w:vAlign w:val="bottom"/>
          </w:tcPr>
          <w:p w:rsidR="00536076" w:rsidRDefault="00536076" w:rsidP="009B69B1">
            <w:pPr>
              <w:rPr>
                <w:rFonts w:cs="Arial"/>
              </w:rPr>
            </w:pPr>
            <w:r>
              <w:rPr>
                <w:rFonts w:cs="Arial"/>
              </w:rPr>
              <w:t>DO</w:t>
            </w:r>
          </w:p>
        </w:tc>
        <w:tc>
          <w:tcPr>
            <w:tcW w:w="5964" w:type="dxa"/>
            <w:noWrap/>
            <w:tcMar>
              <w:top w:w="15" w:type="dxa"/>
              <w:left w:w="15" w:type="dxa"/>
              <w:bottom w:w="0" w:type="dxa"/>
              <w:right w:w="15" w:type="dxa"/>
            </w:tcMar>
            <w:vAlign w:val="bottom"/>
          </w:tcPr>
          <w:p w:rsidR="00536076" w:rsidRDefault="00536076" w:rsidP="009B69B1">
            <w:pPr>
              <w:rPr>
                <w:rFonts w:cs="Arial"/>
              </w:rPr>
            </w:pPr>
            <w:r>
              <w:rPr>
                <w:rFonts w:cs="Arial"/>
              </w:rPr>
              <w:t>Digital Output</w:t>
            </w:r>
          </w:p>
        </w:tc>
      </w:tr>
      <w:tr w:rsidR="00633BF0" w:rsidTr="000F7CB5">
        <w:trPr>
          <w:trHeight w:val="255"/>
        </w:trPr>
        <w:tc>
          <w:tcPr>
            <w:tcW w:w="1115" w:type="dxa"/>
            <w:noWrap/>
            <w:tcMar>
              <w:top w:w="15" w:type="dxa"/>
              <w:left w:w="15" w:type="dxa"/>
              <w:bottom w:w="0" w:type="dxa"/>
              <w:right w:w="15" w:type="dxa"/>
            </w:tcMar>
            <w:vAlign w:val="bottom"/>
          </w:tcPr>
          <w:p w:rsidR="00633BF0" w:rsidRDefault="00633BF0" w:rsidP="009B69B1">
            <w:pPr>
              <w:rPr>
                <w:rFonts w:cs="Arial"/>
              </w:rPr>
            </w:pPr>
            <w:r>
              <w:rPr>
                <w:rFonts w:cs="Arial"/>
              </w:rPr>
              <w:t>DPR</w:t>
            </w:r>
          </w:p>
        </w:tc>
        <w:tc>
          <w:tcPr>
            <w:tcW w:w="5964" w:type="dxa"/>
            <w:noWrap/>
            <w:tcMar>
              <w:top w:w="15" w:type="dxa"/>
              <w:left w:w="15" w:type="dxa"/>
              <w:bottom w:w="0" w:type="dxa"/>
              <w:right w:w="15" w:type="dxa"/>
            </w:tcMar>
            <w:vAlign w:val="bottom"/>
          </w:tcPr>
          <w:p w:rsidR="00633BF0" w:rsidRDefault="00633BF0" w:rsidP="009B69B1">
            <w:pPr>
              <w:rPr>
                <w:rFonts w:cs="Arial"/>
              </w:rPr>
            </w:pPr>
            <w:r>
              <w:rPr>
                <w:rFonts w:cs="Arial"/>
              </w:rPr>
              <w:t>Disturbance Printer</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ECR</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Engine Control Room</w:t>
            </w:r>
          </w:p>
        </w:tc>
      </w:tr>
      <w:tr w:rsidR="0064076D" w:rsidTr="000F7CB5">
        <w:trPr>
          <w:trHeight w:val="255"/>
        </w:trPr>
        <w:tc>
          <w:tcPr>
            <w:tcW w:w="1115" w:type="dxa"/>
            <w:noWrap/>
            <w:tcMar>
              <w:top w:w="15" w:type="dxa"/>
              <w:left w:w="15" w:type="dxa"/>
              <w:bottom w:w="0" w:type="dxa"/>
              <w:right w:w="15" w:type="dxa"/>
            </w:tcMar>
          </w:tcPr>
          <w:p w:rsidR="0064076D" w:rsidRPr="007E257D" w:rsidRDefault="0064076D" w:rsidP="009B69B1">
            <w:pPr>
              <w:pStyle w:val="Abbreviations"/>
            </w:pPr>
            <w:r w:rsidRPr="007E257D">
              <w:t>FT</w:t>
            </w:r>
          </w:p>
        </w:tc>
        <w:tc>
          <w:tcPr>
            <w:tcW w:w="5964" w:type="dxa"/>
            <w:noWrap/>
            <w:tcMar>
              <w:top w:w="15" w:type="dxa"/>
              <w:left w:w="15" w:type="dxa"/>
              <w:bottom w:w="0" w:type="dxa"/>
              <w:right w:w="15" w:type="dxa"/>
            </w:tcMar>
          </w:tcPr>
          <w:p w:rsidR="0064076D" w:rsidRPr="007E257D" w:rsidRDefault="0064076D" w:rsidP="009B69B1">
            <w:pPr>
              <w:pStyle w:val="Abbreviations"/>
            </w:pPr>
            <w:r w:rsidRPr="007E257D">
              <w:t>Free Technics</w:t>
            </w:r>
          </w:p>
        </w:tc>
      </w:tr>
      <w:tr w:rsidR="0064076D" w:rsidTr="000F7CB5">
        <w:trPr>
          <w:trHeight w:val="255"/>
        </w:trPr>
        <w:tc>
          <w:tcPr>
            <w:tcW w:w="1115" w:type="dxa"/>
            <w:noWrap/>
            <w:tcMar>
              <w:top w:w="15" w:type="dxa"/>
              <w:left w:w="15" w:type="dxa"/>
              <w:bottom w:w="0" w:type="dxa"/>
              <w:right w:w="15" w:type="dxa"/>
            </w:tcMar>
          </w:tcPr>
          <w:p w:rsidR="0064076D" w:rsidRPr="00572AAE" w:rsidRDefault="0064076D" w:rsidP="009B69B1">
            <w:pPr>
              <w:pStyle w:val="Abbreviations"/>
            </w:pPr>
            <w:r>
              <w:t>GEA</w:t>
            </w:r>
          </w:p>
        </w:tc>
        <w:tc>
          <w:tcPr>
            <w:tcW w:w="5964" w:type="dxa"/>
            <w:noWrap/>
            <w:tcMar>
              <w:top w:w="15" w:type="dxa"/>
              <w:left w:w="15" w:type="dxa"/>
              <w:bottom w:w="0" w:type="dxa"/>
              <w:right w:w="15" w:type="dxa"/>
            </w:tcMar>
          </w:tcPr>
          <w:p w:rsidR="0064076D" w:rsidRPr="00572AAE" w:rsidRDefault="0064076D" w:rsidP="009B69B1">
            <w:pPr>
              <w:pStyle w:val="Abbreviations"/>
            </w:pPr>
            <w:r>
              <w:t>General Engineer’s Alarm</w:t>
            </w:r>
          </w:p>
        </w:tc>
      </w:tr>
      <w:tr w:rsidR="0064076D" w:rsidTr="000F7CB5">
        <w:trPr>
          <w:trHeight w:val="255"/>
        </w:trPr>
        <w:tc>
          <w:tcPr>
            <w:tcW w:w="1115" w:type="dxa"/>
            <w:noWrap/>
            <w:tcMar>
              <w:top w:w="15" w:type="dxa"/>
              <w:left w:w="15" w:type="dxa"/>
              <w:bottom w:w="0" w:type="dxa"/>
              <w:right w:w="15" w:type="dxa"/>
            </w:tcMar>
          </w:tcPr>
          <w:p w:rsidR="0064076D" w:rsidRDefault="0064076D" w:rsidP="009B69B1">
            <w:pPr>
              <w:pStyle w:val="Abbreviations"/>
            </w:pPr>
            <w:r>
              <w:t>GL</w:t>
            </w:r>
          </w:p>
        </w:tc>
        <w:tc>
          <w:tcPr>
            <w:tcW w:w="5964" w:type="dxa"/>
            <w:noWrap/>
            <w:tcMar>
              <w:top w:w="15" w:type="dxa"/>
              <w:left w:w="15" w:type="dxa"/>
              <w:bottom w:w="0" w:type="dxa"/>
              <w:right w:w="15" w:type="dxa"/>
            </w:tcMar>
          </w:tcPr>
          <w:p w:rsidR="0064076D" w:rsidRDefault="0064076D" w:rsidP="009B69B1">
            <w:pPr>
              <w:pStyle w:val="Abbreviations"/>
            </w:pPr>
            <w:proofErr w:type="spellStart"/>
            <w:r>
              <w:t>Germanischer</w:t>
            </w:r>
            <w:proofErr w:type="spellEnd"/>
            <w:r>
              <w:t xml:space="preserve"> Lloyd</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HMI</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Human Machine Interface</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eastAsia="Arial Unicode MS" w:cs="Arial"/>
              </w:rPr>
            </w:pPr>
            <w:r>
              <w:rPr>
                <w:rFonts w:cs="Arial"/>
              </w:rPr>
              <w:t>IAS</w:t>
            </w:r>
          </w:p>
        </w:tc>
        <w:tc>
          <w:tcPr>
            <w:tcW w:w="5964" w:type="dxa"/>
            <w:noWrap/>
            <w:tcMar>
              <w:top w:w="15" w:type="dxa"/>
              <w:left w:w="15" w:type="dxa"/>
              <w:bottom w:w="0" w:type="dxa"/>
              <w:right w:w="15" w:type="dxa"/>
            </w:tcMar>
            <w:vAlign w:val="bottom"/>
          </w:tcPr>
          <w:p w:rsidR="0064076D" w:rsidRDefault="0064076D" w:rsidP="009B69B1">
            <w:pPr>
              <w:rPr>
                <w:rFonts w:eastAsia="Arial Unicode MS" w:cs="Arial"/>
              </w:rPr>
            </w:pPr>
            <w:r>
              <w:rPr>
                <w:rFonts w:cs="Arial"/>
              </w:rPr>
              <w:t>Integrated Automation System</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IEC</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 xml:space="preserve">International </w:t>
            </w:r>
            <w:proofErr w:type="spellStart"/>
            <w:r>
              <w:rPr>
                <w:rFonts w:cs="Arial"/>
              </w:rPr>
              <w:t>Electrotechnical</w:t>
            </w:r>
            <w:proofErr w:type="spellEnd"/>
            <w:r>
              <w:rPr>
                <w:rFonts w:cs="Arial"/>
              </w:rPr>
              <w:t xml:space="preserve"> Commission</w:t>
            </w:r>
          </w:p>
        </w:tc>
      </w:tr>
      <w:tr w:rsidR="0064076D" w:rsidTr="000F7CB5">
        <w:trPr>
          <w:trHeight w:val="255"/>
        </w:trPr>
        <w:tc>
          <w:tcPr>
            <w:tcW w:w="1115" w:type="dxa"/>
            <w:noWrap/>
            <w:tcMar>
              <w:top w:w="15" w:type="dxa"/>
              <w:left w:w="15" w:type="dxa"/>
              <w:bottom w:w="0" w:type="dxa"/>
              <w:right w:w="15" w:type="dxa"/>
            </w:tcMar>
          </w:tcPr>
          <w:p w:rsidR="0064076D" w:rsidRPr="003C3341" w:rsidRDefault="0064076D" w:rsidP="009B69B1">
            <w:pPr>
              <w:pStyle w:val="Abbreviations"/>
            </w:pPr>
            <w:r w:rsidRPr="003C3341">
              <w:t>IM</w:t>
            </w:r>
            <w:r>
              <w:t>&amp;</w:t>
            </w:r>
            <w:r w:rsidRPr="003C3341">
              <w:t>O</w:t>
            </w:r>
          </w:p>
        </w:tc>
        <w:tc>
          <w:tcPr>
            <w:tcW w:w="5964" w:type="dxa"/>
            <w:noWrap/>
            <w:tcMar>
              <w:top w:w="15" w:type="dxa"/>
              <w:left w:w="15" w:type="dxa"/>
              <w:bottom w:w="0" w:type="dxa"/>
              <w:right w:w="15" w:type="dxa"/>
            </w:tcMar>
          </w:tcPr>
          <w:p w:rsidR="0064076D" w:rsidRPr="003C3341" w:rsidRDefault="0064076D" w:rsidP="009B69B1">
            <w:pPr>
              <w:pStyle w:val="Abbreviations"/>
            </w:pPr>
            <w:r w:rsidRPr="003C3341">
              <w:t>Imtech Marine &amp; Offshore</w:t>
            </w:r>
          </w:p>
        </w:tc>
      </w:tr>
      <w:tr w:rsidR="0064076D" w:rsidTr="000F7CB5">
        <w:trPr>
          <w:trHeight w:val="255"/>
        </w:trPr>
        <w:tc>
          <w:tcPr>
            <w:tcW w:w="1115" w:type="dxa"/>
            <w:noWrap/>
            <w:tcMar>
              <w:top w:w="15" w:type="dxa"/>
              <w:left w:w="15" w:type="dxa"/>
              <w:bottom w:w="0" w:type="dxa"/>
              <w:right w:w="15" w:type="dxa"/>
            </w:tcMar>
          </w:tcPr>
          <w:p w:rsidR="0064076D" w:rsidRPr="003C3341" w:rsidRDefault="0064076D" w:rsidP="009B69B1">
            <w:pPr>
              <w:pStyle w:val="Abbreviations"/>
            </w:pPr>
            <w:r>
              <w:t xml:space="preserve">IMO </w:t>
            </w:r>
          </w:p>
        </w:tc>
        <w:tc>
          <w:tcPr>
            <w:tcW w:w="5964" w:type="dxa"/>
            <w:noWrap/>
            <w:tcMar>
              <w:top w:w="15" w:type="dxa"/>
              <w:left w:w="15" w:type="dxa"/>
              <w:bottom w:w="0" w:type="dxa"/>
              <w:right w:w="15" w:type="dxa"/>
            </w:tcMar>
          </w:tcPr>
          <w:p w:rsidR="0064076D" w:rsidRPr="003C3341" w:rsidRDefault="0064076D" w:rsidP="009B69B1">
            <w:pPr>
              <w:pStyle w:val="Abbreviations"/>
            </w:pPr>
            <w:r>
              <w:t>International Maritime Organization</w:t>
            </w:r>
          </w:p>
        </w:tc>
      </w:tr>
      <w:tr w:rsidR="00A9009C" w:rsidTr="000F7CB5">
        <w:trPr>
          <w:trHeight w:val="255"/>
        </w:trPr>
        <w:tc>
          <w:tcPr>
            <w:tcW w:w="1115" w:type="dxa"/>
            <w:noWrap/>
            <w:tcMar>
              <w:top w:w="15" w:type="dxa"/>
              <w:left w:w="15" w:type="dxa"/>
              <w:bottom w:w="0" w:type="dxa"/>
              <w:right w:w="15" w:type="dxa"/>
            </w:tcMar>
          </w:tcPr>
          <w:p w:rsidR="00A9009C" w:rsidRDefault="00A9009C" w:rsidP="009B69B1">
            <w:pPr>
              <w:pStyle w:val="Abbreviations"/>
            </w:pPr>
            <w:r>
              <w:t>INT</w:t>
            </w:r>
          </w:p>
        </w:tc>
        <w:tc>
          <w:tcPr>
            <w:tcW w:w="5964" w:type="dxa"/>
            <w:noWrap/>
            <w:tcMar>
              <w:top w:w="15" w:type="dxa"/>
              <w:left w:w="15" w:type="dxa"/>
              <w:bottom w:w="0" w:type="dxa"/>
              <w:right w:w="15" w:type="dxa"/>
            </w:tcMar>
          </w:tcPr>
          <w:p w:rsidR="00A9009C" w:rsidRDefault="00A9009C" w:rsidP="009B69B1">
            <w:pPr>
              <w:pStyle w:val="Abbreviations"/>
            </w:pPr>
            <w:r>
              <w:t>Interface</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IO</w:t>
            </w:r>
          </w:p>
        </w:tc>
        <w:tc>
          <w:tcPr>
            <w:tcW w:w="5964" w:type="dxa"/>
            <w:noWrap/>
            <w:tcMar>
              <w:top w:w="15" w:type="dxa"/>
              <w:left w:w="15" w:type="dxa"/>
              <w:bottom w:w="0" w:type="dxa"/>
              <w:right w:w="15" w:type="dxa"/>
            </w:tcMar>
            <w:vAlign w:val="bottom"/>
          </w:tcPr>
          <w:p w:rsidR="0064076D" w:rsidRDefault="0064076D" w:rsidP="009B69B1">
            <w:pPr>
              <w:rPr>
                <w:rFonts w:cs="Arial"/>
              </w:rPr>
            </w:pPr>
            <w:proofErr w:type="spellStart"/>
            <w:r>
              <w:rPr>
                <w:rFonts w:cs="Arial"/>
              </w:rPr>
              <w:t>Input/Output</w:t>
            </w:r>
            <w:proofErr w:type="spellEnd"/>
          </w:p>
        </w:tc>
      </w:tr>
      <w:tr w:rsidR="00C97672" w:rsidTr="000F7CB5">
        <w:trPr>
          <w:trHeight w:val="255"/>
        </w:trPr>
        <w:tc>
          <w:tcPr>
            <w:tcW w:w="1115" w:type="dxa"/>
            <w:noWrap/>
            <w:tcMar>
              <w:top w:w="15" w:type="dxa"/>
              <w:left w:w="15" w:type="dxa"/>
              <w:bottom w:w="0" w:type="dxa"/>
              <w:right w:w="15" w:type="dxa"/>
            </w:tcMar>
            <w:vAlign w:val="bottom"/>
          </w:tcPr>
          <w:p w:rsidR="00C97672" w:rsidRDefault="00C97672" w:rsidP="009B69B1">
            <w:pPr>
              <w:rPr>
                <w:rFonts w:cs="Arial"/>
              </w:rPr>
            </w:pPr>
            <w:r>
              <w:rPr>
                <w:rFonts w:cs="Arial"/>
              </w:rPr>
              <w:t>JPT</w:t>
            </w:r>
          </w:p>
        </w:tc>
        <w:tc>
          <w:tcPr>
            <w:tcW w:w="5964" w:type="dxa"/>
            <w:noWrap/>
            <w:tcMar>
              <w:top w:w="15" w:type="dxa"/>
              <w:left w:w="15" w:type="dxa"/>
              <w:bottom w:w="0" w:type="dxa"/>
              <w:right w:w="15" w:type="dxa"/>
            </w:tcMar>
            <w:vAlign w:val="bottom"/>
          </w:tcPr>
          <w:p w:rsidR="00C97672" w:rsidRDefault="00C97672" w:rsidP="009B69B1">
            <w:pPr>
              <w:rPr>
                <w:rFonts w:cs="Arial"/>
              </w:rPr>
            </w:pPr>
            <w:r>
              <w:rPr>
                <w:rFonts w:cs="Arial"/>
              </w:rPr>
              <w:t>Journal Printer</w:t>
            </w:r>
          </w:p>
        </w:tc>
      </w:tr>
      <w:tr w:rsidR="002C426B" w:rsidTr="000F7CB5">
        <w:trPr>
          <w:trHeight w:val="255"/>
        </w:trPr>
        <w:tc>
          <w:tcPr>
            <w:tcW w:w="1115" w:type="dxa"/>
            <w:noWrap/>
            <w:tcMar>
              <w:top w:w="15" w:type="dxa"/>
              <w:left w:w="15" w:type="dxa"/>
              <w:bottom w:w="0" w:type="dxa"/>
              <w:right w:w="15" w:type="dxa"/>
            </w:tcMar>
            <w:vAlign w:val="bottom"/>
          </w:tcPr>
          <w:p w:rsidR="002C426B" w:rsidRDefault="002C426B" w:rsidP="009B69B1">
            <w:pPr>
              <w:rPr>
                <w:rFonts w:cs="Arial"/>
              </w:rPr>
            </w:pPr>
            <w:r>
              <w:rPr>
                <w:rFonts w:cs="Arial"/>
              </w:rPr>
              <w:t>KR</w:t>
            </w:r>
          </w:p>
        </w:tc>
        <w:tc>
          <w:tcPr>
            <w:tcW w:w="5964" w:type="dxa"/>
            <w:noWrap/>
            <w:tcMar>
              <w:top w:w="15" w:type="dxa"/>
              <w:left w:w="15" w:type="dxa"/>
              <w:bottom w:w="0" w:type="dxa"/>
              <w:right w:w="15" w:type="dxa"/>
            </w:tcMar>
            <w:vAlign w:val="bottom"/>
          </w:tcPr>
          <w:p w:rsidR="002C426B" w:rsidRDefault="002C426B" w:rsidP="009B69B1">
            <w:pPr>
              <w:rPr>
                <w:rFonts w:cs="Arial"/>
              </w:rPr>
            </w:pPr>
            <w:r>
              <w:rPr>
                <w:rFonts w:cs="Arial"/>
              </w:rPr>
              <w:t>Korean Certification</w:t>
            </w:r>
          </w:p>
        </w:tc>
      </w:tr>
      <w:tr w:rsidR="00CA313A" w:rsidTr="000F7CB5">
        <w:trPr>
          <w:trHeight w:val="255"/>
        </w:trPr>
        <w:tc>
          <w:tcPr>
            <w:tcW w:w="1115" w:type="dxa"/>
            <w:noWrap/>
            <w:tcMar>
              <w:top w:w="15" w:type="dxa"/>
              <w:left w:w="15" w:type="dxa"/>
              <w:bottom w:w="0" w:type="dxa"/>
              <w:right w:w="15" w:type="dxa"/>
            </w:tcMar>
            <w:vAlign w:val="bottom"/>
          </w:tcPr>
          <w:p w:rsidR="00CA313A" w:rsidRDefault="00CA313A" w:rsidP="009B69B1">
            <w:pPr>
              <w:rPr>
                <w:rFonts w:cs="Arial"/>
              </w:rPr>
            </w:pPr>
            <w:r>
              <w:rPr>
                <w:rFonts w:cs="Arial"/>
              </w:rPr>
              <w:t>KTC</w:t>
            </w:r>
          </w:p>
        </w:tc>
        <w:tc>
          <w:tcPr>
            <w:tcW w:w="5964" w:type="dxa"/>
            <w:noWrap/>
            <w:tcMar>
              <w:top w:w="15" w:type="dxa"/>
              <w:left w:w="15" w:type="dxa"/>
              <w:bottom w:w="0" w:type="dxa"/>
              <w:right w:w="15" w:type="dxa"/>
            </w:tcMar>
            <w:vAlign w:val="bottom"/>
          </w:tcPr>
          <w:p w:rsidR="00CA313A" w:rsidRDefault="00CA313A" w:rsidP="009B69B1">
            <w:pPr>
              <w:rPr>
                <w:rFonts w:cs="Arial"/>
              </w:rPr>
            </w:pPr>
            <w:r>
              <w:rPr>
                <w:rFonts w:cs="Arial"/>
              </w:rPr>
              <w:t>Keyboard Trackball Combination</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LAN</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Local Area Network</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LED</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Light Emitting Diode</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LPT</w:t>
            </w:r>
          </w:p>
        </w:tc>
        <w:tc>
          <w:tcPr>
            <w:tcW w:w="5964" w:type="dxa"/>
            <w:noWrap/>
            <w:tcMar>
              <w:top w:w="15" w:type="dxa"/>
              <w:left w:w="15" w:type="dxa"/>
              <w:bottom w:w="0" w:type="dxa"/>
              <w:right w:w="15" w:type="dxa"/>
            </w:tcMar>
            <w:vAlign w:val="bottom"/>
          </w:tcPr>
          <w:p w:rsidR="0064076D" w:rsidRPr="00295CCD" w:rsidRDefault="0064076D" w:rsidP="009B69B1">
            <w:pPr>
              <w:rPr>
                <w:rFonts w:cs="Arial"/>
              </w:rPr>
            </w:pPr>
            <w:r w:rsidRPr="00295CCD">
              <w:rPr>
                <w:rFonts w:cs="Arial"/>
              </w:rPr>
              <w:t>Line Print Terminal</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eastAsia="Arial Unicode MS" w:cs="Arial"/>
              </w:rPr>
            </w:pPr>
            <w:r>
              <w:rPr>
                <w:rFonts w:cs="Arial"/>
              </w:rPr>
              <w:t>LPU</w:t>
            </w:r>
          </w:p>
        </w:tc>
        <w:tc>
          <w:tcPr>
            <w:tcW w:w="5964" w:type="dxa"/>
            <w:noWrap/>
            <w:tcMar>
              <w:top w:w="15" w:type="dxa"/>
              <w:left w:w="15" w:type="dxa"/>
              <w:bottom w:w="0" w:type="dxa"/>
              <w:right w:w="15" w:type="dxa"/>
            </w:tcMar>
            <w:vAlign w:val="bottom"/>
          </w:tcPr>
          <w:p w:rsidR="0064076D" w:rsidRDefault="0064076D" w:rsidP="009B69B1">
            <w:pPr>
              <w:rPr>
                <w:rFonts w:eastAsia="Arial Unicode MS" w:cs="Arial"/>
              </w:rPr>
            </w:pPr>
            <w:r>
              <w:rPr>
                <w:rFonts w:cs="Arial"/>
              </w:rPr>
              <w:t>Local Processing Unit</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LR</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Lloyds Register</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lastRenderedPageBreak/>
              <w:t>MAC</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Media Access Control</w:t>
            </w:r>
          </w:p>
        </w:tc>
      </w:tr>
      <w:tr w:rsidR="00555CC6" w:rsidTr="000F7CB5">
        <w:trPr>
          <w:trHeight w:val="255"/>
        </w:trPr>
        <w:tc>
          <w:tcPr>
            <w:tcW w:w="1115" w:type="dxa"/>
            <w:noWrap/>
            <w:tcMar>
              <w:top w:w="15" w:type="dxa"/>
              <w:left w:w="15" w:type="dxa"/>
              <w:bottom w:w="0" w:type="dxa"/>
              <w:right w:w="15" w:type="dxa"/>
            </w:tcMar>
            <w:vAlign w:val="bottom"/>
          </w:tcPr>
          <w:p w:rsidR="00555CC6" w:rsidRDefault="00555CC6" w:rsidP="009B69B1">
            <w:pPr>
              <w:rPr>
                <w:rFonts w:cs="Arial"/>
              </w:rPr>
            </w:pPr>
            <w:r>
              <w:rPr>
                <w:rFonts w:cs="Arial"/>
              </w:rPr>
              <w:t>MIMIC</w:t>
            </w:r>
          </w:p>
        </w:tc>
        <w:tc>
          <w:tcPr>
            <w:tcW w:w="5964" w:type="dxa"/>
            <w:noWrap/>
            <w:tcMar>
              <w:top w:w="15" w:type="dxa"/>
              <w:left w:w="15" w:type="dxa"/>
              <w:bottom w:w="0" w:type="dxa"/>
              <w:right w:w="15" w:type="dxa"/>
            </w:tcMar>
            <w:vAlign w:val="bottom"/>
          </w:tcPr>
          <w:p w:rsidR="00555CC6" w:rsidRDefault="00555CC6" w:rsidP="009B69B1">
            <w:pPr>
              <w:rPr>
                <w:rFonts w:cs="Arial"/>
              </w:rPr>
            </w:pPr>
            <w:r>
              <w:rPr>
                <w:rFonts w:cs="Arial"/>
              </w:rPr>
              <w:t>Process graphic</w:t>
            </w:r>
          </w:p>
        </w:tc>
      </w:tr>
      <w:tr w:rsidR="00EA7978" w:rsidTr="000F7CB5">
        <w:trPr>
          <w:trHeight w:val="255"/>
        </w:trPr>
        <w:tc>
          <w:tcPr>
            <w:tcW w:w="1115" w:type="dxa"/>
            <w:noWrap/>
            <w:tcMar>
              <w:top w:w="15" w:type="dxa"/>
              <w:left w:w="15" w:type="dxa"/>
              <w:bottom w:w="0" w:type="dxa"/>
              <w:right w:w="15" w:type="dxa"/>
            </w:tcMar>
            <w:vAlign w:val="bottom"/>
          </w:tcPr>
          <w:p w:rsidR="00EA7978" w:rsidRDefault="00EA7978" w:rsidP="009B69B1">
            <w:pPr>
              <w:rPr>
                <w:rFonts w:cs="Arial"/>
              </w:rPr>
            </w:pPr>
            <w:r>
              <w:rPr>
                <w:rFonts w:cs="Arial"/>
              </w:rPr>
              <w:t>MTR</w:t>
            </w:r>
          </w:p>
        </w:tc>
        <w:tc>
          <w:tcPr>
            <w:tcW w:w="5964" w:type="dxa"/>
            <w:noWrap/>
            <w:tcMar>
              <w:top w:w="15" w:type="dxa"/>
              <w:left w:w="15" w:type="dxa"/>
              <w:bottom w:w="0" w:type="dxa"/>
              <w:right w:w="15" w:type="dxa"/>
            </w:tcMar>
            <w:vAlign w:val="bottom"/>
          </w:tcPr>
          <w:p w:rsidR="00EA7978" w:rsidRDefault="00EA7978" w:rsidP="009B69B1">
            <w:pPr>
              <w:rPr>
                <w:rFonts w:cs="Arial"/>
              </w:rPr>
            </w:pPr>
            <w:r>
              <w:rPr>
                <w:rFonts w:cs="Arial"/>
              </w:rPr>
              <w:t>Monitor</w:t>
            </w:r>
          </w:p>
        </w:tc>
      </w:tr>
      <w:tr w:rsidR="00F45F16" w:rsidTr="000F7CB5">
        <w:trPr>
          <w:trHeight w:val="255"/>
        </w:trPr>
        <w:tc>
          <w:tcPr>
            <w:tcW w:w="1115" w:type="dxa"/>
            <w:noWrap/>
            <w:tcMar>
              <w:top w:w="15" w:type="dxa"/>
              <w:left w:w="15" w:type="dxa"/>
              <w:bottom w:w="0" w:type="dxa"/>
              <w:right w:w="15" w:type="dxa"/>
            </w:tcMar>
            <w:vAlign w:val="bottom"/>
          </w:tcPr>
          <w:p w:rsidR="00F45F16" w:rsidRDefault="00F45F16" w:rsidP="009B69B1">
            <w:pPr>
              <w:rPr>
                <w:rFonts w:cs="Arial"/>
              </w:rPr>
            </w:pPr>
            <w:r>
              <w:rPr>
                <w:rFonts w:cs="Arial"/>
              </w:rPr>
              <w:t>NKK</w:t>
            </w:r>
          </w:p>
        </w:tc>
        <w:tc>
          <w:tcPr>
            <w:tcW w:w="5964" w:type="dxa"/>
            <w:noWrap/>
            <w:tcMar>
              <w:top w:w="15" w:type="dxa"/>
              <w:left w:w="15" w:type="dxa"/>
              <w:bottom w:w="0" w:type="dxa"/>
              <w:right w:w="15" w:type="dxa"/>
            </w:tcMar>
            <w:vAlign w:val="bottom"/>
          </w:tcPr>
          <w:p w:rsidR="00F45F16" w:rsidRDefault="00F45F16" w:rsidP="009B69B1">
            <w:pPr>
              <w:rPr>
                <w:rFonts w:cs="Arial"/>
              </w:rPr>
            </w:pPr>
            <w:r>
              <w:rPr>
                <w:rFonts w:cs="Arial"/>
              </w:rPr>
              <w:t xml:space="preserve">Nippon </w:t>
            </w:r>
            <w:proofErr w:type="spellStart"/>
            <w:r>
              <w:rPr>
                <w:rFonts w:cs="Arial"/>
              </w:rPr>
              <w:t>Kodoshi</w:t>
            </w:r>
            <w:proofErr w:type="spellEnd"/>
            <w:r>
              <w:rPr>
                <w:rFonts w:cs="Arial"/>
              </w:rPr>
              <w:t xml:space="preserve"> Corporation</w:t>
            </w:r>
          </w:p>
        </w:tc>
      </w:tr>
      <w:tr w:rsidR="00F353A6" w:rsidTr="000F7CB5">
        <w:trPr>
          <w:trHeight w:val="255"/>
        </w:trPr>
        <w:tc>
          <w:tcPr>
            <w:tcW w:w="1115" w:type="dxa"/>
            <w:noWrap/>
            <w:tcMar>
              <w:top w:w="15" w:type="dxa"/>
              <w:left w:w="15" w:type="dxa"/>
              <w:bottom w:w="0" w:type="dxa"/>
              <w:right w:w="15" w:type="dxa"/>
            </w:tcMar>
            <w:vAlign w:val="bottom"/>
          </w:tcPr>
          <w:p w:rsidR="00F353A6" w:rsidRDefault="00F353A6" w:rsidP="009B69B1">
            <w:pPr>
              <w:rPr>
                <w:rFonts w:cs="Arial"/>
              </w:rPr>
            </w:pPr>
            <w:r>
              <w:rPr>
                <w:rFonts w:cs="Arial"/>
              </w:rPr>
              <w:t>NWS</w:t>
            </w:r>
          </w:p>
        </w:tc>
        <w:tc>
          <w:tcPr>
            <w:tcW w:w="5964" w:type="dxa"/>
            <w:noWrap/>
            <w:tcMar>
              <w:top w:w="15" w:type="dxa"/>
              <w:left w:w="15" w:type="dxa"/>
              <w:bottom w:w="0" w:type="dxa"/>
              <w:right w:w="15" w:type="dxa"/>
            </w:tcMar>
            <w:vAlign w:val="bottom"/>
          </w:tcPr>
          <w:p w:rsidR="00F353A6" w:rsidRDefault="00F353A6" w:rsidP="009B69B1">
            <w:pPr>
              <w:rPr>
                <w:rFonts w:cs="Arial"/>
              </w:rPr>
            </w:pPr>
            <w:r>
              <w:rPr>
                <w:rFonts w:cs="Arial"/>
              </w:rPr>
              <w:t>Network Switch</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NMEA</w:t>
            </w:r>
          </w:p>
        </w:tc>
        <w:tc>
          <w:tcPr>
            <w:tcW w:w="5964" w:type="dxa"/>
            <w:noWrap/>
            <w:tcMar>
              <w:top w:w="15" w:type="dxa"/>
              <w:left w:w="15" w:type="dxa"/>
              <w:bottom w:w="0" w:type="dxa"/>
              <w:right w:w="15" w:type="dxa"/>
            </w:tcMar>
            <w:vAlign w:val="bottom"/>
          </w:tcPr>
          <w:p w:rsidR="0064076D" w:rsidRDefault="0064076D" w:rsidP="009B69B1">
            <w:pPr>
              <w:rPr>
                <w:rFonts w:cs="Arial"/>
              </w:rPr>
            </w:pPr>
            <w:r>
              <w:t>National Marine Electronic Association</w:t>
            </w:r>
          </w:p>
        </w:tc>
      </w:tr>
      <w:tr w:rsidR="0033645F" w:rsidTr="000F7CB5">
        <w:trPr>
          <w:trHeight w:val="255"/>
        </w:trPr>
        <w:tc>
          <w:tcPr>
            <w:tcW w:w="1115" w:type="dxa"/>
            <w:noWrap/>
            <w:tcMar>
              <w:top w:w="15" w:type="dxa"/>
              <w:left w:w="15" w:type="dxa"/>
              <w:bottom w:w="0" w:type="dxa"/>
              <w:right w:w="15" w:type="dxa"/>
            </w:tcMar>
            <w:vAlign w:val="bottom"/>
          </w:tcPr>
          <w:p w:rsidR="0033645F" w:rsidRDefault="00F063FB" w:rsidP="009B69B1">
            <w:pPr>
              <w:rPr>
                <w:rFonts w:cs="Arial"/>
              </w:rPr>
            </w:pPr>
            <w:r>
              <w:rPr>
                <w:rFonts w:cs="Arial"/>
              </w:rPr>
              <w:t>WORKSTATION</w:t>
            </w:r>
          </w:p>
        </w:tc>
        <w:tc>
          <w:tcPr>
            <w:tcW w:w="5964" w:type="dxa"/>
            <w:noWrap/>
            <w:tcMar>
              <w:top w:w="15" w:type="dxa"/>
              <w:left w:w="15" w:type="dxa"/>
              <w:bottom w:w="0" w:type="dxa"/>
              <w:right w:w="15" w:type="dxa"/>
            </w:tcMar>
            <w:vAlign w:val="bottom"/>
          </w:tcPr>
          <w:p w:rsidR="0033645F" w:rsidRDefault="00F063FB" w:rsidP="009B69B1">
            <w:r>
              <w:t>Workstation</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OS</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Operating System</w:t>
            </w:r>
          </w:p>
        </w:tc>
      </w:tr>
      <w:tr w:rsidR="006B6013" w:rsidTr="000F7CB5">
        <w:trPr>
          <w:trHeight w:val="255"/>
        </w:trPr>
        <w:tc>
          <w:tcPr>
            <w:tcW w:w="1115" w:type="dxa"/>
            <w:noWrap/>
            <w:tcMar>
              <w:top w:w="15" w:type="dxa"/>
              <w:left w:w="15" w:type="dxa"/>
              <w:bottom w:w="0" w:type="dxa"/>
              <w:right w:w="15" w:type="dxa"/>
            </w:tcMar>
            <w:vAlign w:val="bottom"/>
          </w:tcPr>
          <w:p w:rsidR="006B6013" w:rsidRDefault="006B6013" w:rsidP="009B69B1">
            <w:pPr>
              <w:rPr>
                <w:rFonts w:cs="Arial"/>
              </w:rPr>
            </w:pPr>
            <w:r>
              <w:rPr>
                <w:rFonts w:cs="Arial"/>
              </w:rPr>
              <w:t>PAE</w:t>
            </w:r>
          </w:p>
        </w:tc>
        <w:tc>
          <w:tcPr>
            <w:tcW w:w="5964" w:type="dxa"/>
            <w:noWrap/>
            <w:tcMar>
              <w:top w:w="15" w:type="dxa"/>
              <w:left w:w="15" w:type="dxa"/>
              <w:bottom w:w="0" w:type="dxa"/>
              <w:right w:w="15" w:type="dxa"/>
            </w:tcMar>
            <w:vAlign w:val="bottom"/>
          </w:tcPr>
          <w:p w:rsidR="006B6013" w:rsidRDefault="006B6013" w:rsidP="009B69B1">
            <w:pPr>
              <w:rPr>
                <w:rFonts w:cs="Arial"/>
              </w:rPr>
            </w:pPr>
            <w:r>
              <w:rPr>
                <w:rFonts w:cs="Arial"/>
              </w:rPr>
              <w:t>Personnel Alarm Entrance</w:t>
            </w:r>
          </w:p>
        </w:tc>
      </w:tr>
      <w:tr w:rsidR="006B6013" w:rsidTr="000F7CB5">
        <w:trPr>
          <w:trHeight w:val="255"/>
        </w:trPr>
        <w:tc>
          <w:tcPr>
            <w:tcW w:w="1115" w:type="dxa"/>
            <w:noWrap/>
            <w:tcMar>
              <w:top w:w="15" w:type="dxa"/>
              <w:left w:w="15" w:type="dxa"/>
              <w:bottom w:w="0" w:type="dxa"/>
              <w:right w:w="15" w:type="dxa"/>
            </w:tcMar>
            <w:vAlign w:val="bottom"/>
          </w:tcPr>
          <w:p w:rsidR="006B6013" w:rsidRDefault="006B6013" w:rsidP="009B69B1">
            <w:pPr>
              <w:rPr>
                <w:rFonts w:cs="Arial"/>
              </w:rPr>
            </w:pPr>
            <w:r>
              <w:rPr>
                <w:rFonts w:cs="Arial"/>
              </w:rPr>
              <w:t>PAR</w:t>
            </w:r>
          </w:p>
        </w:tc>
        <w:tc>
          <w:tcPr>
            <w:tcW w:w="5964" w:type="dxa"/>
            <w:noWrap/>
            <w:tcMar>
              <w:top w:w="15" w:type="dxa"/>
              <w:left w:w="15" w:type="dxa"/>
              <w:bottom w:w="0" w:type="dxa"/>
              <w:right w:w="15" w:type="dxa"/>
            </w:tcMar>
            <w:vAlign w:val="bottom"/>
          </w:tcPr>
          <w:p w:rsidR="006B6013" w:rsidRDefault="006B6013" w:rsidP="009B69B1">
            <w:pPr>
              <w:rPr>
                <w:rFonts w:cs="Arial"/>
              </w:rPr>
            </w:pPr>
            <w:r>
              <w:rPr>
                <w:rFonts w:cs="Arial"/>
              </w:rPr>
              <w:t>Personnel Alarm Reset</w:t>
            </w:r>
          </w:p>
        </w:tc>
      </w:tr>
      <w:tr w:rsidR="004633D0" w:rsidTr="000F7CB5">
        <w:trPr>
          <w:trHeight w:val="255"/>
        </w:trPr>
        <w:tc>
          <w:tcPr>
            <w:tcW w:w="1115" w:type="dxa"/>
            <w:noWrap/>
            <w:tcMar>
              <w:top w:w="15" w:type="dxa"/>
              <w:left w:w="15" w:type="dxa"/>
              <w:bottom w:w="0" w:type="dxa"/>
              <w:right w:w="15" w:type="dxa"/>
            </w:tcMar>
            <w:vAlign w:val="bottom"/>
          </w:tcPr>
          <w:p w:rsidR="004633D0" w:rsidRDefault="004633D0" w:rsidP="009B69B1">
            <w:pPr>
              <w:rPr>
                <w:rFonts w:cs="Arial"/>
              </w:rPr>
            </w:pPr>
            <w:r>
              <w:rPr>
                <w:rFonts w:cs="Arial"/>
              </w:rPr>
              <w:t>P&amp;ID</w:t>
            </w:r>
          </w:p>
        </w:tc>
        <w:tc>
          <w:tcPr>
            <w:tcW w:w="5964" w:type="dxa"/>
            <w:noWrap/>
            <w:tcMar>
              <w:top w:w="15" w:type="dxa"/>
              <w:left w:w="15" w:type="dxa"/>
              <w:bottom w:w="0" w:type="dxa"/>
              <w:right w:w="15" w:type="dxa"/>
            </w:tcMar>
            <w:vAlign w:val="bottom"/>
          </w:tcPr>
          <w:p w:rsidR="004633D0" w:rsidRDefault="004A7B64" w:rsidP="009B69B1">
            <w:pPr>
              <w:rPr>
                <w:rFonts w:cs="Arial"/>
              </w:rPr>
            </w:pPr>
            <w:r>
              <w:rPr>
                <w:rFonts w:cs="Arial"/>
              </w:rPr>
              <w:t>Piping &amp; Instrumentation Diagram</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eastAsia="Arial Unicode MS" w:cs="Arial"/>
              </w:rPr>
            </w:pPr>
            <w:r>
              <w:rPr>
                <w:rFonts w:cs="Arial"/>
              </w:rPr>
              <w:t>PLC</w:t>
            </w:r>
          </w:p>
        </w:tc>
        <w:tc>
          <w:tcPr>
            <w:tcW w:w="5964" w:type="dxa"/>
            <w:noWrap/>
            <w:tcMar>
              <w:top w:w="15" w:type="dxa"/>
              <w:left w:w="15" w:type="dxa"/>
              <w:bottom w:w="0" w:type="dxa"/>
              <w:right w:w="15" w:type="dxa"/>
            </w:tcMar>
            <w:vAlign w:val="bottom"/>
          </w:tcPr>
          <w:p w:rsidR="0064076D" w:rsidRDefault="0064076D" w:rsidP="009B69B1">
            <w:pPr>
              <w:rPr>
                <w:rFonts w:eastAsia="Arial Unicode MS" w:cs="Arial"/>
              </w:rPr>
            </w:pPr>
            <w:r>
              <w:rPr>
                <w:rFonts w:cs="Arial"/>
              </w:rPr>
              <w:t>Programmable Logic Controller</w:t>
            </w:r>
          </w:p>
        </w:tc>
      </w:tr>
      <w:tr w:rsidR="0064609B" w:rsidTr="000F7CB5">
        <w:trPr>
          <w:trHeight w:val="255"/>
        </w:trPr>
        <w:tc>
          <w:tcPr>
            <w:tcW w:w="1115" w:type="dxa"/>
            <w:noWrap/>
            <w:tcMar>
              <w:top w:w="15" w:type="dxa"/>
              <w:left w:w="15" w:type="dxa"/>
              <w:bottom w:w="0" w:type="dxa"/>
              <w:right w:w="15" w:type="dxa"/>
            </w:tcMar>
            <w:vAlign w:val="bottom"/>
          </w:tcPr>
          <w:p w:rsidR="0064609B" w:rsidRDefault="0064609B" w:rsidP="009B69B1">
            <w:pPr>
              <w:rPr>
                <w:rFonts w:cs="Arial"/>
              </w:rPr>
            </w:pPr>
            <w:r>
              <w:rPr>
                <w:rFonts w:cs="Arial"/>
              </w:rPr>
              <w:t>PMS</w:t>
            </w:r>
          </w:p>
        </w:tc>
        <w:tc>
          <w:tcPr>
            <w:tcW w:w="5964" w:type="dxa"/>
            <w:noWrap/>
            <w:tcMar>
              <w:top w:w="15" w:type="dxa"/>
              <w:left w:w="15" w:type="dxa"/>
              <w:bottom w:w="0" w:type="dxa"/>
              <w:right w:w="15" w:type="dxa"/>
            </w:tcMar>
            <w:vAlign w:val="bottom"/>
          </w:tcPr>
          <w:p w:rsidR="0064609B" w:rsidRDefault="0064609B" w:rsidP="009B69B1">
            <w:pPr>
              <w:rPr>
                <w:rFonts w:cs="Arial"/>
              </w:rPr>
            </w:pPr>
            <w:r>
              <w:rPr>
                <w:rFonts w:cs="Arial"/>
              </w:rPr>
              <w:t>Platform Management System</w:t>
            </w:r>
          </w:p>
        </w:tc>
      </w:tr>
      <w:tr w:rsidR="00F45B2A" w:rsidTr="000F7CB5">
        <w:trPr>
          <w:trHeight w:val="255"/>
        </w:trPr>
        <w:tc>
          <w:tcPr>
            <w:tcW w:w="1115" w:type="dxa"/>
            <w:noWrap/>
            <w:tcMar>
              <w:top w:w="15" w:type="dxa"/>
              <w:left w:w="15" w:type="dxa"/>
              <w:bottom w:w="0" w:type="dxa"/>
              <w:right w:w="15" w:type="dxa"/>
            </w:tcMar>
            <w:vAlign w:val="bottom"/>
          </w:tcPr>
          <w:p w:rsidR="00F45B2A" w:rsidRDefault="00F45B2A" w:rsidP="009B69B1">
            <w:pPr>
              <w:rPr>
                <w:rFonts w:cs="Arial"/>
              </w:rPr>
            </w:pPr>
            <w:r>
              <w:rPr>
                <w:rFonts w:cs="Arial"/>
              </w:rPr>
              <w:t>RINA</w:t>
            </w:r>
          </w:p>
        </w:tc>
        <w:tc>
          <w:tcPr>
            <w:tcW w:w="5964" w:type="dxa"/>
            <w:noWrap/>
            <w:tcMar>
              <w:top w:w="15" w:type="dxa"/>
              <w:left w:w="15" w:type="dxa"/>
              <w:bottom w:w="0" w:type="dxa"/>
              <w:right w:w="15" w:type="dxa"/>
            </w:tcMar>
            <w:vAlign w:val="bottom"/>
          </w:tcPr>
          <w:p w:rsidR="00F45B2A" w:rsidRDefault="00F45B2A" w:rsidP="009B69B1">
            <w:pPr>
              <w:rPr>
                <w:rFonts w:cs="Arial"/>
              </w:rPr>
            </w:pPr>
            <w:r>
              <w:rPr>
                <w:rFonts w:cs="Arial"/>
              </w:rPr>
              <w:t>Royal Institute of Naval Architects</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SCADA</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Supervisory Control And Data Acquisition</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SOLAS</w:t>
            </w:r>
          </w:p>
        </w:tc>
        <w:tc>
          <w:tcPr>
            <w:tcW w:w="5964" w:type="dxa"/>
            <w:noWrap/>
            <w:tcMar>
              <w:top w:w="15" w:type="dxa"/>
              <w:left w:w="15" w:type="dxa"/>
              <w:bottom w:w="0" w:type="dxa"/>
              <w:right w:w="15" w:type="dxa"/>
            </w:tcMar>
            <w:vAlign w:val="bottom"/>
          </w:tcPr>
          <w:p w:rsidR="0064076D" w:rsidRDefault="0064076D" w:rsidP="009B69B1">
            <w:pPr>
              <w:rPr>
                <w:rFonts w:cs="Arial"/>
              </w:rPr>
            </w:pPr>
            <w:r>
              <w:t>Safety of Life at Sea</w:t>
            </w:r>
          </w:p>
        </w:tc>
      </w:tr>
      <w:tr w:rsidR="00111637" w:rsidTr="000F7CB5">
        <w:trPr>
          <w:trHeight w:val="255"/>
        </w:trPr>
        <w:tc>
          <w:tcPr>
            <w:tcW w:w="1115" w:type="dxa"/>
            <w:noWrap/>
            <w:tcMar>
              <w:top w:w="15" w:type="dxa"/>
              <w:left w:w="15" w:type="dxa"/>
              <w:bottom w:w="0" w:type="dxa"/>
              <w:right w:w="15" w:type="dxa"/>
            </w:tcMar>
            <w:vAlign w:val="bottom"/>
          </w:tcPr>
          <w:p w:rsidR="00111637" w:rsidRDefault="00111637" w:rsidP="009B69B1">
            <w:pPr>
              <w:rPr>
                <w:rFonts w:cs="Arial"/>
              </w:rPr>
            </w:pPr>
            <w:r>
              <w:rPr>
                <w:rFonts w:cs="Arial"/>
              </w:rPr>
              <w:t>SUB</w:t>
            </w:r>
          </w:p>
        </w:tc>
        <w:tc>
          <w:tcPr>
            <w:tcW w:w="5964" w:type="dxa"/>
            <w:noWrap/>
            <w:tcMar>
              <w:top w:w="15" w:type="dxa"/>
              <w:left w:w="15" w:type="dxa"/>
              <w:bottom w:w="0" w:type="dxa"/>
              <w:right w:w="15" w:type="dxa"/>
            </w:tcMar>
            <w:vAlign w:val="bottom"/>
          </w:tcPr>
          <w:p w:rsidR="00111637" w:rsidRDefault="00111637" w:rsidP="009B69B1">
            <w:r>
              <w:t>Substation</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TCP/IP</w:t>
            </w:r>
          </w:p>
        </w:tc>
        <w:tc>
          <w:tcPr>
            <w:tcW w:w="5964" w:type="dxa"/>
            <w:noWrap/>
            <w:tcMar>
              <w:top w:w="15" w:type="dxa"/>
              <w:left w:w="15" w:type="dxa"/>
              <w:bottom w:w="0" w:type="dxa"/>
              <w:right w:w="15" w:type="dxa"/>
            </w:tcMar>
            <w:vAlign w:val="bottom"/>
          </w:tcPr>
          <w:p w:rsidR="0064076D" w:rsidRDefault="0064076D" w:rsidP="009B69B1">
            <w:pPr>
              <w:rPr>
                <w:rFonts w:cs="Arial"/>
              </w:rPr>
            </w:pPr>
            <w:r>
              <w:t>Transmission Control Protocol/Internet Protocol</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TFT</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Thin Film Transistor</w:t>
            </w:r>
          </w:p>
        </w:tc>
      </w:tr>
      <w:tr w:rsidR="00FD5F10" w:rsidTr="000F7CB5">
        <w:trPr>
          <w:trHeight w:val="255"/>
        </w:trPr>
        <w:tc>
          <w:tcPr>
            <w:tcW w:w="1115" w:type="dxa"/>
            <w:noWrap/>
            <w:tcMar>
              <w:top w:w="15" w:type="dxa"/>
              <w:left w:w="15" w:type="dxa"/>
              <w:bottom w:w="0" w:type="dxa"/>
              <w:right w:w="15" w:type="dxa"/>
            </w:tcMar>
            <w:vAlign w:val="bottom"/>
          </w:tcPr>
          <w:p w:rsidR="00FD5F10" w:rsidRDefault="00FD5F10" w:rsidP="009B69B1">
            <w:pPr>
              <w:rPr>
                <w:rFonts w:cs="Arial"/>
              </w:rPr>
            </w:pPr>
            <w:r>
              <w:rPr>
                <w:rFonts w:cs="Arial"/>
              </w:rPr>
              <w:t>TRB</w:t>
            </w:r>
          </w:p>
        </w:tc>
        <w:tc>
          <w:tcPr>
            <w:tcW w:w="5964" w:type="dxa"/>
            <w:noWrap/>
            <w:tcMar>
              <w:top w:w="15" w:type="dxa"/>
              <w:left w:w="15" w:type="dxa"/>
              <w:bottom w:w="0" w:type="dxa"/>
              <w:right w:w="15" w:type="dxa"/>
            </w:tcMar>
            <w:vAlign w:val="bottom"/>
          </w:tcPr>
          <w:p w:rsidR="00FD5F10" w:rsidRDefault="00FD5F10" w:rsidP="009B69B1">
            <w:pPr>
              <w:rPr>
                <w:rFonts w:cs="Arial"/>
              </w:rPr>
            </w:pPr>
            <w:r>
              <w:rPr>
                <w:rFonts w:cs="Arial"/>
              </w:rPr>
              <w:t>Trackball</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UDP</w:t>
            </w:r>
          </w:p>
        </w:tc>
        <w:tc>
          <w:tcPr>
            <w:tcW w:w="5964" w:type="dxa"/>
            <w:noWrap/>
            <w:tcMar>
              <w:top w:w="15" w:type="dxa"/>
              <w:left w:w="15" w:type="dxa"/>
              <w:bottom w:w="0" w:type="dxa"/>
              <w:right w:w="15" w:type="dxa"/>
            </w:tcMar>
            <w:vAlign w:val="bottom"/>
          </w:tcPr>
          <w:p w:rsidR="0064076D" w:rsidRDefault="0064076D" w:rsidP="009B69B1">
            <w:pPr>
              <w:rPr>
                <w:rFonts w:cs="Arial"/>
              </w:rPr>
            </w:pPr>
            <w:r>
              <w:t>User Datagram Protocol</w:t>
            </w:r>
          </w:p>
        </w:tc>
      </w:tr>
      <w:tr w:rsidR="00C73FF9" w:rsidTr="000F7CB5">
        <w:trPr>
          <w:trHeight w:val="255"/>
        </w:trPr>
        <w:tc>
          <w:tcPr>
            <w:tcW w:w="1115" w:type="dxa"/>
            <w:noWrap/>
            <w:tcMar>
              <w:top w:w="15" w:type="dxa"/>
              <w:left w:w="15" w:type="dxa"/>
              <w:bottom w:w="0" w:type="dxa"/>
              <w:right w:w="15" w:type="dxa"/>
            </w:tcMar>
            <w:vAlign w:val="bottom"/>
          </w:tcPr>
          <w:p w:rsidR="00C73FF9" w:rsidRDefault="00C73FF9" w:rsidP="009B69B1">
            <w:pPr>
              <w:rPr>
                <w:rFonts w:cs="Arial"/>
              </w:rPr>
            </w:pPr>
            <w:r>
              <w:rPr>
                <w:rFonts w:cs="Arial"/>
              </w:rPr>
              <w:t>UPS</w:t>
            </w:r>
          </w:p>
        </w:tc>
        <w:tc>
          <w:tcPr>
            <w:tcW w:w="5964" w:type="dxa"/>
            <w:noWrap/>
            <w:tcMar>
              <w:top w:w="15" w:type="dxa"/>
              <w:left w:w="15" w:type="dxa"/>
              <w:bottom w:w="0" w:type="dxa"/>
              <w:right w:w="15" w:type="dxa"/>
            </w:tcMar>
            <w:vAlign w:val="bottom"/>
          </w:tcPr>
          <w:p w:rsidR="00C73FF9" w:rsidRDefault="00C73FF9" w:rsidP="009B69B1">
            <w:r>
              <w:t>Uninterrupted Power Supply</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USB</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Universal Serial Bus</w:t>
            </w:r>
          </w:p>
        </w:tc>
      </w:tr>
      <w:tr w:rsidR="0064076D" w:rsidTr="000F7CB5">
        <w:trPr>
          <w:trHeight w:val="255"/>
        </w:trPr>
        <w:tc>
          <w:tcPr>
            <w:tcW w:w="1115" w:type="dxa"/>
            <w:noWrap/>
            <w:tcMar>
              <w:top w:w="15" w:type="dxa"/>
              <w:left w:w="15" w:type="dxa"/>
              <w:bottom w:w="0" w:type="dxa"/>
              <w:right w:w="15" w:type="dxa"/>
            </w:tcMar>
            <w:vAlign w:val="bottom"/>
          </w:tcPr>
          <w:p w:rsidR="0064076D" w:rsidRDefault="0064076D" w:rsidP="009B69B1">
            <w:pPr>
              <w:rPr>
                <w:rFonts w:cs="Arial"/>
              </w:rPr>
            </w:pPr>
            <w:r>
              <w:rPr>
                <w:rFonts w:cs="Arial"/>
              </w:rPr>
              <w:t>VDR</w:t>
            </w:r>
          </w:p>
        </w:tc>
        <w:tc>
          <w:tcPr>
            <w:tcW w:w="5964" w:type="dxa"/>
            <w:noWrap/>
            <w:tcMar>
              <w:top w:w="15" w:type="dxa"/>
              <w:left w:w="15" w:type="dxa"/>
              <w:bottom w:w="0" w:type="dxa"/>
              <w:right w:w="15" w:type="dxa"/>
            </w:tcMar>
            <w:vAlign w:val="bottom"/>
          </w:tcPr>
          <w:p w:rsidR="0064076D" w:rsidRDefault="0064076D" w:rsidP="009B69B1">
            <w:pPr>
              <w:rPr>
                <w:rFonts w:cs="Arial"/>
              </w:rPr>
            </w:pPr>
            <w:r>
              <w:rPr>
                <w:rFonts w:cs="Arial"/>
              </w:rPr>
              <w:t>Voyage Data Recorder</w:t>
            </w:r>
          </w:p>
        </w:tc>
      </w:tr>
    </w:tbl>
    <w:p w:rsidR="004206DE" w:rsidRDefault="004206DE" w:rsidP="00576C2A">
      <w:pPr>
        <w:pStyle w:val="Abbreviations"/>
        <w:ind w:left="0" w:firstLine="0"/>
      </w:pPr>
    </w:p>
    <w:p w:rsidR="004206DE" w:rsidRPr="00DD62DB" w:rsidRDefault="00DD62DB" w:rsidP="00DD62DB">
      <w:pPr>
        <w:pStyle w:val="Heading1noNr"/>
        <w:numPr>
          <w:ilvl w:val="0"/>
          <w:numId w:val="0"/>
        </w:numPr>
        <w:rPr>
          <w:bCs/>
          <w:szCs w:val="32"/>
        </w:rPr>
      </w:pPr>
      <w:bookmarkStart w:id="7" w:name="_Toc373490079"/>
      <w:r w:rsidRPr="00DD62DB">
        <w:rPr>
          <w:bCs/>
          <w:szCs w:val="32"/>
        </w:rPr>
        <w:t>Updates</w:t>
      </w:r>
      <w:bookmarkEnd w:id="7"/>
    </w:p>
    <w:p w:rsidR="004206DE" w:rsidRDefault="004206DE">
      <w:pPr>
        <w:pStyle w:val="Text"/>
      </w:pPr>
      <w:r>
        <w:t>Underneath are the updates indicated of those parts, which have been changed related to the previous release.</w:t>
      </w:r>
    </w:p>
    <w:p w:rsidR="008157D9" w:rsidRDefault="008157D9">
      <w:pPr>
        <w:pStyle w:val="Text"/>
      </w:pPr>
    </w:p>
    <w:tbl>
      <w:tblPr>
        <w:tblW w:w="0" w:type="auto"/>
        <w:tblInd w:w="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00" w:firstRow="0" w:lastRow="0" w:firstColumn="0" w:lastColumn="0" w:noHBand="0" w:noVBand="0"/>
      </w:tblPr>
      <w:tblGrid>
        <w:gridCol w:w="852"/>
        <w:gridCol w:w="2125"/>
        <w:gridCol w:w="2609"/>
        <w:gridCol w:w="3686"/>
      </w:tblGrid>
      <w:tr w:rsidR="004206DE" w:rsidTr="000F7CB5">
        <w:tc>
          <w:tcPr>
            <w:tcW w:w="852" w:type="dxa"/>
            <w:shd w:val="clear" w:color="auto" w:fill="333333"/>
          </w:tcPr>
          <w:p w:rsidR="004206DE" w:rsidRDefault="004206DE">
            <w:pPr>
              <w:pStyle w:val="Text"/>
              <w:rPr>
                <w:b/>
              </w:rPr>
            </w:pPr>
            <w:r>
              <w:rPr>
                <w:b/>
              </w:rPr>
              <w:t>Issue</w:t>
            </w:r>
          </w:p>
        </w:tc>
        <w:tc>
          <w:tcPr>
            <w:tcW w:w="2125" w:type="dxa"/>
            <w:shd w:val="clear" w:color="auto" w:fill="333333"/>
          </w:tcPr>
          <w:p w:rsidR="004206DE" w:rsidRDefault="00BA0904">
            <w:pPr>
              <w:pStyle w:val="Text"/>
              <w:rPr>
                <w:b/>
              </w:rPr>
            </w:pPr>
            <w:r>
              <w:rPr>
                <w:b/>
              </w:rPr>
              <w:t>Date</w:t>
            </w:r>
          </w:p>
        </w:tc>
        <w:tc>
          <w:tcPr>
            <w:tcW w:w="2609" w:type="dxa"/>
            <w:shd w:val="clear" w:color="auto" w:fill="333333"/>
          </w:tcPr>
          <w:p w:rsidR="004206DE" w:rsidRDefault="00BA0904">
            <w:pPr>
              <w:pStyle w:val="Text"/>
              <w:rPr>
                <w:b/>
              </w:rPr>
            </w:pPr>
            <w:r>
              <w:rPr>
                <w:b/>
              </w:rPr>
              <w:t>Change</w:t>
            </w:r>
          </w:p>
        </w:tc>
        <w:tc>
          <w:tcPr>
            <w:tcW w:w="3686" w:type="dxa"/>
            <w:shd w:val="clear" w:color="auto" w:fill="333333"/>
          </w:tcPr>
          <w:p w:rsidR="004206DE" w:rsidRDefault="00BA0904">
            <w:pPr>
              <w:pStyle w:val="Text"/>
              <w:rPr>
                <w:b/>
              </w:rPr>
            </w:pPr>
            <w:r>
              <w:rPr>
                <w:b/>
              </w:rPr>
              <w:t>Reason</w:t>
            </w:r>
          </w:p>
        </w:tc>
      </w:tr>
      <w:tr w:rsidR="004206DE" w:rsidTr="000F7CB5">
        <w:tc>
          <w:tcPr>
            <w:tcW w:w="852" w:type="dxa"/>
          </w:tcPr>
          <w:p w:rsidR="004206DE" w:rsidRDefault="00C202D2">
            <w:pPr>
              <w:pStyle w:val="Text"/>
            </w:pPr>
            <w:r>
              <w:t>1.0</w:t>
            </w:r>
          </w:p>
        </w:tc>
        <w:tc>
          <w:tcPr>
            <w:tcW w:w="2125" w:type="dxa"/>
          </w:tcPr>
          <w:p w:rsidR="004206DE" w:rsidRDefault="0055142D">
            <w:pPr>
              <w:pStyle w:val="Text"/>
            </w:pPr>
            <w:r>
              <w:t xml:space="preserve">Mar. </w:t>
            </w:r>
            <w:r w:rsidR="00923340">
              <w:t xml:space="preserve">  </w:t>
            </w:r>
            <w:r>
              <w:t>5</w:t>
            </w:r>
            <w:r w:rsidR="009256F9">
              <w:t>, 20</w:t>
            </w:r>
            <w:r>
              <w:t>10</w:t>
            </w:r>
          </w:p>
        </w:tc>
        <w:tc>
          <w:tcPr>
            <w:tcW w:w="2609" w:type="dxa"/>
          </w:tcPr>
          <w:p w:rsidR="004206DE" w:rsidRDefault="00107B29">
            <w:pPr>
              <w:pStyle w:val="Text"/>
            </w:pPr>
            <w:r>
              <w:t>First release</w:t>
            </w:r>
          </w:p>
        </w:tc>
        <w:tc>
          <w:tcPr>
            <w:tcW w:w="3686" w:type="dxa"/>
          </w:tcPr>
          <w:p w:rsidR="004206DE" w:rsidRDefault="004206DE">
            <w:pPr>
              <w:pStyle w:val="Text"/>
            </w:pPr>
          </w:p>
        </w:tc>
      </w:tr>
      <w:tr w:rsidR="00923340" w:rsidTr="000F7CB5">
        <w:tc>
          <w:tcPr>
            <w:tcW w:w="852" w:type="dxa"/>
          </w:tcPr>
          <w:p w:rsidR="00923340" w:rsidRDefault="00DB0E49">
            <w:pPr>
              <w:pStyle w:val="Text"/>
            </w:pPr>
            <w:r>
              <w:t>2.1</w:t>
            </w:r>
          </w:p>
        </w:tc>
        <w:tc>
          <w:tcPr>
            <w:tcW w:w="2125" w:type="dxa"/>
          </w:tcPr>
          <w:p w:rsidR="00923340" w:rsidRDefault="00DB0E49">
            <w:pPr>
              <w:pStyle w:val="Text"/>
            </w:pPr>
            <w:r>
              <w:t>Jan. 17, 2013</w:t>
            </w:r>
          </w:p>
        </w:tc>
        <w:tc>
          <w:tcPr>
            <w:tcW w:w="2609" w:type="dxa"/>
          </w:tcPr>
          <w:p w:rsidR="00923340" w:rsidRDefault="001F7B6F" w:rsidP="00DB0E49">
            <w:pPr>
              <w:pStyle w:val="Text"/>
            </w:pPr>
            <w:r>
              <w:t xml:space="preserve">Modified </w:t>
            </w:r>
          </w:p>
        </w:tc>
        <w:tc>
          <w:tcPr>
            <w:tcW w:w="3686" w:type="dxa"/>
          </w:tcPr>
          <w:p w:rsidR="00923340" w:rsidRDefault="00923340">
            <w:pPr>
              <w:pStyle w:val="Text"/>
            </w:pPr>
          </w:p>
        </w:tc>
      </w:tr>
      <w:tr w:rsidR="000F7CB5" w:rsidTr="000F7CB5">
        <w:tc>
          <w:tcPr>
            <w:tcW w:w="852" w:type="dxa"/>
          </w:tcPr>
          <w:p w:rsidR="000F7CB5" w:rsidRDefault="000F7CB5">
            <w:pPr>
              <w:pStyle w:val="Text"/>
            </w:pPr>
            <w:r>
              <w:t>1.2.17</w:t>
            </w:r>
          </w:p>
        </w:tc>
        <w:tc>
          <w:tcPr>
            <w:tcW w:w="2125" w:type="dxa"/>
          </w:tcPr>
          <w:p w:rsidR="000F7CB5" w:rsidRDefault="000F7CB5">
            <w:pPr>
              <w:pStyle w:val="Text"/>
            </w:pPr>
            <w:r>
              <w:t>November 27, 2013</w:t>
            </w:r>
          </w:p>
        </w:tc>
        <w:tc>
          <w:tcPr>
            <w:tcW w:w="2609" w:type="dxa"/>
          </w:tcPr>
          <w:p w:rsidR="000F7CB5" w:rsidRDefault="000F7CB5" w:rsidP="00DB0E49">
            <w:pPr>
              <w:pStyle w:val="Text"/>
            </w:pPr>
            <w:r>
              <w:t>Modification</w:t>
            </w:r>
          </w:p>
        </w:tc>
        <w:tc>
          <w:tcPr>
            <w:tcW w:w="3686" w:type="dxa"/>
          </w:tcPr>
          <w:p w:rsidR="000F7CB5" w:rsidRDefault="000F7CB5">
            <w:pPr>
              <w:pStyle w:val="Text"/>
            </w:pPr>
            <w:r>
              <w:t>ACC</w:t>
            </w:r>
          </w:p>
        </w:tc>
      </w:tr>
    </w:tbl>
    <w:p w:rsidR="00C202D2" w:rsidRDefault="00C202D2" w:rsidP="00C202D2">
      <w:pPr>
        <w:pStyle w:val="Kop1"/>
        <w:sectPr w:rsidR="00C202D2" w:rsidSect="00A16046">
          <w:headerReference w:type="default" r:id="rId11"/>
          <w:footerReference w:type="default" r:id="rId12"/>
          <w:headerReference w:type="first" r:id="rId13"/>
          <w:footerReference w:type="first" r:id="rId14"/>
          <w:pgSz w:w="11906" w:h="16838" w:code="9"/>
          <w:pgMar w:top="3119" w:right="1134" w:bottom="1701" w:left="1418" w:header="1247" w:footer="284" w:gutter="0"/>
          <w:cols w:space="708"/>
          <w:titlePg/>
          <w:docGrid w:linePitch="360"/>
        </w:sectPr>
      </w:pPr>
    </w:p>
    <w:p w:rsidR="00C202D2" w:rsidRDefault="00C202D2" w:rsidP="00C202D2">
      <w:pPr>
        <w:pStyle w:val="Kop1"/>
      </w:pPr>
      <w:bookmarkStart w:id="8" w:name="_Toc373490080"/>
      <w:r>
        <w:lastRenderedPageBreak/>
        <w:t>Purpose</w:t>
      </w:r>
      <w:r w:rsidR="007F3329">
        <w:t xml:space="preserve"> of document</w:t>
      </w:r>
      <w:bookmarkEnd w:id="8"/>
    </w:p>
    <w:p w:rsidR="002756A7" w:rsidRDefault="002756A7" w:rsidP="002756A7">
      <w:pPr>
        <w:overflowPunct/>
        <w:textAlignment w:val="auto"/>
        <w:rPr>
          <w:rFonts w:cs="Arial"/>
        </w:rPr>
      </w:pPr>
      <w:bookmarkStart w:id="9" w:name="z_MarkPosition"/>
      <w:bookmarkEnd w:id="9"/>
      <w:r>
        <w:rPr>
          <w:rFonts w:cs="Arial"/>
        </w:rPr>
        <w:t xml:space="preserve">This document contains the functional specification of the </w:t>
      </w:r>
      <w:r>
        <w:t xml:space="preserve">Alarm, Monitoring and Control System </w:t>
      </w:r>
      <w:r w:rsidR="005D2589">
        <w:t xml:space="preserve">(AMCS) </w:t>
      </w:r>
      <w:r>
        <w:t xml:space="preserve">which is </w:t>
      </w:r>
      <w:r>
        <w:rPr>
          <w:rFonts w:cs="Arial"/>
        </w:rPr>
        <w:t>developed by Free Technics</w:t>
      </w:r>
      <w:r>
        <w:t xml:space="preserve"> and known as </w:t>
      </w:r>
      <w:r w:rsidR="00D57EAE">
        <w:t>NavVision</w:t>
      </w:r>
      <w:r>
        <w:rPr>
          <w:rFonts w:cs="Arial"/>
        </w:rPr>
        <w:t xml:space="preserve">. </w:t>
      </w:r>
      <w:r w:rsidR="005D2589">
        <w:rPr>
          <w:rFonts w:cs="Arial"/>
        </w:rPr>
        <w:t xml:space="preserve">It separately describes the </w:t>
      </w:r>
      <w:r w:rsidR="0091645D" w:rsidRPr="00B670FD">
        <w:rPr>
          <w:rFonts w:cs="Arial"/>
        </w:rPr>
        <w:t>“</w:t>
      </w:r>
      <w:r w:rsidR="00DE7BA1" w:rsidRPr="00B670FD">
        <w:rPr>
          <w:rFonts w:cs="Arial"/>
        </w:rPr>
        <w:t xml:space="preserve">Duty </w:t>
      </w:r>
      <w:r w:rsidR="0091645D" w:rsidRPr="00B670FD">
        <w:rPr>
          <w:rFonts w:cs="Arial"/>
        </w:rPr>
        <w:t>alarm s</w:t>
      </w:r>
      <w:r w:rsidR="005D2589" w:rsidRPr="00B670FD">
        <w:rPr>
          <w:rFonts w:cs="Arial"/>
        </w:rPr>
        <w:t>ystem</w:t>
      </w:r>
      <w:r w:rsidR="0091645D" w:rsidRPr="00B670FD">
        <w:rPr>
          <w:rFonts w:cs="Arial"/>
        </w:rPr>
        <w:t>”</w:t>
      </w:r>
      <w:r w:rsidR="005D2589">
        <w:rPr>
          <w:rFonts w:cs="Arial"/>
        </w:rPr>
        <w:t xml:space="preserve"> and </w:t>
      </w:r>
      <w:r w:rsidR="00DC74C9">
        <w:rPr>
          <w:rFonts w:cs="Arial"/>
        </w:rPr>
        <w:t>“</w:t>
      </w:r>
      <w:r w:rsidR="00D4052E">
        <w:rPr>
          <w:rFonts w:cs="Arial"/>
        </w:rPr>
        <w:t>Personnel</w:t>
      </w:r>
      <w:r w:rsidR="00DE7BA1">
        <w:rPr>
          <w:rFonts w:cs="Arial"/>
        </w:rPr>
        <w:t xml:space="preserve"> </w:t>
      </w:r>
      <w:r w:rsidR="00155FC4">
        <w:rPr>
          <w:rFonts w:cs="Arial"/>
        </w:rPr>
        <w:t>alarm</w:t>
      </w:r>
      <w:r w:rsidR="009134BA">
        <w:rPr>
          <w:rFonts w:cs="Arial"/>
        </w:rPr>
        <w:t>”</w:t>
      </w:r>
      <w:r w:rsidR="001D57A0">
        <w:rPr>
          <w:rFonts w:cs="Arial"/>
        </w:rPr>
        <w:t>, which are integral parts of the AMCS.</w:t>
      </w:r>
    </w:p>
    <w:p w:rsidR="002756A7" w:rsidRDefault="002756A7" w:rsidP="002756A7">
      <w:pPr>
        <w:overflowPunct/>
        <w:textAlignment w:val="auto"/>
        <w:rPr>
          <w:rFonts w:cs="Arial"/>
        </w:rPr>
      </w:pPr>
    </w:p>
    <w:p w:rsidR="00C202D2" w:rsidRDefault="00D57EAE" w:rsidP="00C202D2">
      <w:pPr>
        <w:overflowPunct/>
        <w:textAlignment w:val="auto"/>
      </w:pPr>
      <w:r>
        <w:rPr>
          <w:bCs/>
        </w:rPr>
        <w:t>NavVision</w:t>
      </w:r>
      <w:r w:rsidR="00C202D2">
        <w:rPr>
          <w:bCs/>
          <w:sz w:val="14"/>
          <w:szCs w:val="14"/>
        </w:rPr>
        <w:t xml:space="preserve"> </w:t>
      </w:r>
      <w:r w:rsidR="00C202D2">
        <w:t>is a modular, integral hard- and software solution for the maritime industry. It replaces all in</w:t>
      </w:r>
      <w:r w:rsidR="00CB7405">
        <w:t xml:space="preserve">strumentation, switchboards, </w:t>
      </w:r>
      <w:r w:rsidR="00C202D2">
        <w:t>alarm panels, and all</w:t>
      </w:r>
      <w:r w:rsidR="00631CC1">
        <w:t>ows</w:t>
      </w:r>
      <w:r w:rsidR="00C202D2">
        <w:t xml:space="preserve"> computer control and monitoring of all data and equipment such as engines, generators, pumps, refrigeration systems, hydraulic systems</w:t>
      </w:r>
      <w:r w:rsidR="005D59DE">
        <w:t xml:space="preserve"> and</w:t>
      </w:r>
      <w:r w:rsidR="00CB7405">
        <w:t xml:space="preserve"> navigational sensors, etc</w:t>
      </w:r>
      <w:r w:rsidR="00C202D2">
        <w:t xml:space="preserve">. </w:t>
      </w:r>
    </w:p>
    <w:p w:rsidR="00F93894" w:rsidRDefault="00F93894" w:rsidP="00C202D2">
      <w:pPr>
        <w:overflowPunct/>
        <w:textAlignment w:val="auto"/>
      </w:pPr>
    </w:p>
    <w:p w:rsidR="00F93894" w:rsidRDefault="00F93894" w:rsidP="00C202D2">
      <w:pPr>
        <w:overflowPunct/>
        <w:textAlignment w:val="auto"/>
      </w:pPr>
      <w:r>
        <w:t xml:space="preserve">The scope of the functional specification is </w:t>
      </w:r>
      <w:r w:rsidRPr="00C202D2">
        <w:t>seagoing cargo vessels with an unmanned machinery space</w:t>
      </w:r>
      <w:r w:rsidR="00051515">
        <w:t xml:space="preserve"> for 24 hours minimal</w:t>
      </w:r>
      <w:r>
        <w:t xml:space="preserve"> (AUT</w:t>
      </w:r>
      <w:r w:rsidR="007B4C40">
        <w:rPr>
          <w:rStyle w:val="Voetnootmarkering"/>
        </w:rPr>
        <w:footnoteReference w:id="1"/>
      </w:r>
      <w:r w:rsidR="00051515">
        <w:t xml:space="preserve"> notation</w:t>
      </w:r>
      <w:r>
        <w:t>)</w:t>
      </w:r>
      <w:r w:rsidRPr="00C202D2">
        <w:t>.</w:t>
      </w:r>
    </w:p>
    <w:p w:rsidR="00C202D2" w:rsidRDefault="00C202D2" w:rsidP="00C202D2">
      <w:pPr>
        <w:overflowPunct/>
        <w:textAlignment w:val="auto"/>
        <w:rPr>
          <w:rFonts w:cs="Arial"/>
        </w:rPr>
      </w:pPr>
    </w:p>
    <w:p w:rsidR="004206DE" w:rsidRPr="00C202D2" w:rsidRDefault="00F93894" w:rsidP="0047162F">
      <w:pPr>
        <w:pStyle w:val="Kop1"/>
      </w:pPr>
      <w:bookmarkStart w:id="10" w:name="_Toc189535999"/>
      <w:r>
        <w:br w:type="page"/>
      </w:r>
      <w:bookmarkStart w:id="11" w:name="_Toc373490081"/>
      <w:r w:rsidR="001D4DB3">
        <w:lastRenderedPageBreak/>
        <w:t xml:space="preserve">System </w:t>
      </w:r>
      <w:bookmarkEnd w:id="10"/>
      <w:r w:rsidR="001D4DB3">
        <w:t>overview</w:t>
      </w:r>
      <w:bookmarkEnd w:id="11"/>
    </w:p>
    <w:p w:rsidR="004206DE" w:rsidRDefault="004206DE">
      <w:pPr>
        <w:pStyle w:val="Kop2"/>
        <w:tabs>
          <w:tab w:val="left" w:pos="880"/>
        </w:tabs>
      </w:pPr>
      <w:bookmarkStart w:id="12" w:name="_Toc368228977"/>
      <w:bookmarkStart w:id="13" w:name="_Toc400512743"/>
      <w:bookmarkStart w:id="14" w:name="_Toc510511138"/>
      <w:bookmarkStart w:id="15" w:name="_Toc510607300"/>
      <w:bookmarkStart w:id="16" w:name="_Toc75925451"/>
      <w:bookmarkStart w:id="17" w:name="_Toc150592583"/>
      <w:bookmarkStart w:id="18" w:name="_Ref187547119"/>
      <w:bookmarkStart w:id="19" w:name="_Toc189536000"/>
      <w:bookmarkStart w:id="20" w:name="_Toc373490082"/>
      <w:r>
        <w:t>Introduction</w:t>
      </w:r>
      <w:bookmarkEnd w:id="12"/>
      <w:bookmarkEnd w:id="13"/>
      <w:bookmarkEnd w:id="14"/>
      <w:bookmarkEnd w:id="15"/>
      <w:bookmarkEnd w:id="16"/>
      <w:bookmarkEnd w:id="17"/>
      <w:bookmarkEnd w:id="18"/>
      <w:bookmarkEnd w:id="19"/>
      <w:bookmarkEnd w:id="20"/>
    </w:p>
    <w:p w:rsidR="001D4DB3" w:rsidRPr="001D4DB3" w:rsidRDefault="001D4DB3" w:rsidP="001D4DB3"/>
    <w:p w:rsidR="009A1EF9" w:rsidRDefault="00D57EAE" w:rsidP="009A1EF9">
      <w:pPr>
        <w:pStyle w:val="Text"/>
      </w:pPr>
      <w:bookmarkStart w:id="21" w:name="_Ref184717864"/>
      <w:bookmarkStart w:id="22" w:name="_Toc189536001"/>
      <w:r>
        <w:t>NavVision</w:t>
      </w:r>
      <w:r w:rsidR="008D6DEA">
        <w:t xml:space="preserve"> Alarm</w:t>
      </w:r>
      <w:r w:rsidR="009A1EF9">
        <w:t xml:space="preserve"> Monitoring and Control System (AMCS) is respon</w:t>
      </w:r>
      <w:r w:rsidR="000314F2">
        <w:t>sible for the full-time alarm</w:t>
      </w:r>
      <w:r w:rsidR="009A1EF9">
        <w:t xml:space="preserve">, monitoring &amp; control of a ship’s platform. That is, the actual status of platform objects is monitored and verified against a desired state. In case of undesirable platform </w:t>
      </w:r>
      <w:proofErr w:type="spellStart"/>
      <w:r w:rsidR="009A1EF9">
        <w:t>behavio</w:t>
      </w:r>
      <w:r w:rsidR="00D51117">
        <w:t>r</w:t>
      </w:r>
      <w:proofErr w:type="spellEnd"/>
      <w:r w:rsidR="00D51117">
        <w:t xml:space="preserve"> the AMCS will notify the </w:t>
      </w:r>
      <w:r w:rsidR="009A1EF9">
        <w:t>operator by issuing an alarm via the Human Machine Interface (HMI). Moreover if the alarm endangers critical systems then the AMCS is able to react</w:t>
      </w:r>
      <w:r w:rsidR="00F93894">
        <w:t xml:space="preserve"> via the operator</w:t>
      </w:r>
      <w:r w:rsidR="002C3F1E">
        <w:t>. This means that AMCS</w:t>
      </w:r>
      <w:r w:rsidR="00866E46">
        <w:t xml:space="preserve"> is able to control</w:t>
      </w:r>
      <w:r w:rsidR="009A1EF9">
        <w:t xml:space="preserve"> the relevant </w:t>
      </w:r>
      <w:r w:rsidR="006A7239">
        <w:t xml:space="preserve">platform object to prevent </w:t>
      </w:r>
      <w:r w:rsidR="00866E46">
        <w:t>further damage and alternately control</w:t>
      </w:r>
      <w:r w:rsidR="009A1EF9">
        <w:t xml:space="preserve"> anoth</w:t>
      </w:r>
      <w:r w:rsidR="00DE7255">
        <w:t>er platform system (if applicable</w:t>
      </w:r>
      <w:r w:rsidR="00652F0C">
        <w:t>) to recover. This is</w:t>
      </w:r>
      <w:r w:rsidR="00B80230">
        <w:t xml:space="preserve"> </w:t>
      </w:r>
      <w:r w:rsidR="009A1EF9">
        <w:t xml:space="preserve">known as the </w:t>
      </w:r>
      <w:r w:rsidR="00CE41AA">
        <w:t>a</w:t>
      </w:r>
      <w:r w:rsidR="009A1EF9">
        <w:t xml:space="preserve">utomation control level. </w:t>
      </w:r>
    </w:p>
    <w:p w:rsidR="009A1EF9" w:rsidRDefault="009A1EF9"/>
    <w:p w:rsidR="009A1EF9" w:rsidRDefault="009A1EF9" w:rsidP="009A1EF9">
      <w:pPr>
        <w:pStyle w:val="Text"/>
      </w:pPr>
      <w:r>
        <w:t>In ad</w:t>
      </w:r>
      <w:r w:rsidR="00037517">
        <w:t>dition</w:t>
      </w:r>
      <w:r w:rsidR="00A77BF5">
        <w:t xml:space="preserve">, AMCS </w:t>
      </w:r>
      <w:r>
        <w:t>supports remote platfo</w:t>
      </w:r>
      <w:r w:rsidR="00860B79">
        <w:t>rm control by operators.  I</w:t>
      </w:r>
      <w:r>
        <w:t xml:space="preserve">t </w:t>
      </w:r>
      <w:r w:rsidR="00A655BF">
        <w:t>is possible</w:t>
      </w:r>
      <w:r w:rsidR="00121F19">
        <w:t xml:space="preserve"> to control</w:t>
      </w:r>
      <w:r>
        <w:t xml:space="preserve"> an actuator on the platform from an AMCS </w:t>
      </w:r>
      <w:r w:rsidR="00F063FB">
        <w:t>Workstation</w:t>
      </w:r>
      <w:r w:rsidR="00DB0E49">
        <w:t xml:space="preserve"> </w:t>
      </w:r>
      <w:r>
        <w:t xml:space="preserve">by issuing relevant controls. The AMCS supports several hierarchical operating levels of the various platform systems: </w:t>
      </w:r>
    </w:p>
    <w:p w:rsidR="00CD6039" w:rsidRDefault="00CD6039" w:rsidP="009A1EF9">
      <w:pPr>
        <w:pStyle w:val="Text"/>
      </w:pPr>
    </w:p>
    <w:p w:rsidR="00CD6039" w:rsidRPr="00905104" w:rsidRDefault="00CD6039" w:rsidP="00576C19">
      <w:pPr>
        <w:numPr>
          <w:ilvl w:val="0"/>
          <w:numId w:val="19"/>
        </w:numPr>
        <w:rPr>
          <w:rStyle w:val="Titelvanboek1"/>
          <w:b w:val="0"/>
          <w:bCs w:val="0"/>
          <w:smallCaps w:val="0"/>
          <w:spacing w:val="0"/>
        </w:rPr>
      </w:pPr>
      <w:r w:rsidRPr="00E91F47">
        <w:rPr>
          <w:b/>
        </w:rPr>
        <w:t>Remote control</w:t>
      </w:r>
      <w:r w:rsidR="00A655BF">
        <w:t xml:space="preserve"> </w:t>
      </w:r>
      <w:r>
        <w:rPr>
          <w:rStyle w:val="Titelvanboek1"/>
        </w:rPr>
        <w:br/>
      </w:r>
      <w:r>
        <w:t>The AM</w:t>
      </w:r>
      <w:r w:rsidR="00381C37">
        <w:t>C</w:t>
      </w:r>
      <w:r>
        <w:t xml:space="preserve">S offers remote control of equipment and platforms per </w:t>
      </w:r>
      <w:r w:rsidR="00F063FB">
        <w:t>Workstation</w:t>
      </w:r>
      <w:r>
        <w:t xml:space="preserve"> by setup. This remote AMS control can be both open-loop manual control, and closed-loop automatic control.</w:t>
      </w:r>
    </w:p>
    <w:p w:rsidR="009A1EF9" w:rsidRDefault="009A1EF9" w:rsidP="00576C19">
      <w:pPr>
        <w:pStyle w:val="Text"/>
        <w:numPr>
          <w:ilvl w:val="0"/>
          <w:numId w:val="20"/>
        </w:numPr>
      </w:pPr>
      <w:r w:rsidRPr="00E91F47">
        <w:rPr>
          <w:b/>
        </w:rPr>
        <w:t>Supervisory control level (management facilities)</w:t>
      </w:r>
      <w:r>
        <w:br/>
        <w:t>Support facilities are provided for manipulating the configuration of the A</w:t>
      </w:r>
      <w:r w:rsidR="00F212D5">
        <w:t xml:space="preserve">MCS in terms of operator tasks and </w:t>
      </w:r>
      <w:r>
        <w:t xml:space="preserve">availability of components etc. </w:t>
      </w:r>
      <w:r w:rsidR="008D3434">
        <w:t>This cannot be performed</w:t>
      </w:r>
      <w:r w:rsidR="003B1642">
        <w:t xml:space="preserve"> by </w:t>
      </w:r>
      <w:r w:rsidR="00D471A2">
        <w:t>a normal operator, but must</w:t>
      </w:r>
      <w:r w:rsidR="003B1642">
        <w:t xml:space="preserve"> </w:t>
      </w:r>
      <w:r w:rsidR="008D3434">
        <w:t xml:space="preserve">be </w:t>
      </w:r>
      <w:r w:rsidR="003B1642">
        <w:t>done by an authorized operator</w:t>
      </w:r>
      <w:r w:rsidR="00D471A2">
        <w:t>.</w:t>
      </w:r>
    </w:p>
    <w:p w:rsidR="008E588A" w:rsidRDefault="006C0707" w:rsidP="008E588A">
      <w:pPr>
        <w:pStyle w:val="Kop2"/>
        <w:ind w:left="851" w:hanging="851"/>
      </w:pPr>
      <w:bookmarkStart w:id="23" w:name="_Toc133401047"/>
      <w:bookmarkStart w:id="24" w:name="_Toc150592584"/>
      <w:r>
        <w:br w:type="page"/>
      </w:r>
      <w:bookmarkStart w:id="25" w:name="_Toc373490083"/>
      <w:r w:rsidR="008E588A">
        <w:lastRenderedPageBreak/>
        <w:t xml:space="preserve">AMCS </w:t>
      </w:r>
      <w:bookmarkEnd w:id="23"/>
      <w:bookmarkEnd w:id="24"/>
      <w:r w:rsidR="008E588A">
        <w:t>architecture</w:t>
      </w:r>
      <w:bookmarkEnd w:id="25"/>
    </w:p>
    <w:p w:rsidR="00402467" w:rsidRPr="00402467" w:rsidRDefault="00402467" w:rsidP="00402467"/>
    <w:p w:rsidR="008E588A" w:rsidRDefault="008E588A" w:rsidP="008E588A">
      <w:r>
        <w:t>The A</w:t>
      </w:r>
      <w:r w:rsidR="00111D24">
        <w:t>larm Monitoring and Control System (A</w:t>
      </w:r>
      <w:r>
        <w:t>MCS</w:t>
      </w:r>
      <w:r w:rsidR="00111D24">
        <w:t>)</w:t>
      </w:r>
      <w:r>
        <w:t xml:space="preserve"> is primarily used to monitor a ship’s platform</w:t>
      </w:r>
      <w:r w:rsidR="000D7E17">
        <w:t xml:space="preserve"> (see </w:t>
      </w:r>
      <w:r w:rsidR="000D7E17">
        <w:fldChar w:fldCharType="begin"/>
      </w:r>
      <w:r w:rsidR="000D7E17">
        <w:instrText xml:space="preserve"> REF _Ref102956075 \h </w:instrText>
      </w:r>
      <w:r w:rsidR="000D7E17">
        <w:fldChar w:fldCharType="separate"/>
      </w:r>
      <w:r w:rsidR="00B20F3D">
        <w:t xml:space="preserve">Figure </w:t>
      </w:r>
      <w:r w:rsidR="00B20F3D">
        <w:rPr>
          <w:noProof/>
        </w:rPr>
        <w:t>2</w:t>
      </w:r>
      <w:r w:rsidR="00B20F3D">
        <w:noBreakHyphen/>
      </w:r>
      <w:r w:rsidR="00B20F3D">
        <w:rPr>
          <w:noProof/>
        </w:rPr>
        <w:t>1</w:t>
      </w:r>
      <w:r w:rsidR="000D7E17">
        <w:fldChar w:fldCharType="end"/>
      </w:r>
      <w:r w:rsidR="000D7E17">
        <w:t>)</w:t>
      </w:r>
      <w:r>
        <w:t xml:space="preserve">. Platform statuses and alarms are to be visualized to the AMCS operators via the Human Machine interface (HMI). Besides this operators are able to control the platform via the HMI. </w:t>
      </w:r>
    </w:p>
    <w:p w:rsidR="008E588A" w:rsidRDefault="008E588A" w:rsidP="008E588A"/>
    <w:p w:rsidR="008E588A" w:rsidRDefault="000E0475" w:rsidP="008E588A">
      <w:r>
        <w:t>The HMI</w:t>
      </w:r>
      <w:r w:rsidR="008E588A">
        <w:t xml:space="preserve"> is based on integrated software that runs on each </w:t>
      </w:r>
      <w:r w:rsidR="00F063FB">
        <w:t>Workstation</w:t>
      </w:r>
      <w:r w:rsidR="008E588A">
        <w:t>.</w:t>
      </w:r>
      <w:r w:rsidR="00081966">
        <w:t xml:space="preserve"> Depending on </w:t>
      </w:r>
      <w:r w:rsidR="0053577E">
        <w:t xml:space="preserve">the </w:t>
      </w:r>
      <w:r w:rsidR="00081966">
        <w:t>configuration, the software can act as a server, client or alarm viewer.</w:t>
      </w:r>
      <w:r w:rsidR="008E588A">
        <w:t xml:space="preserve"> </w:t>
      </w:r>
      <w:r w:rsidR="005051C5">
        <w:t xml:space="preserve"> For the scope of th</w:t>
      </w:r>
      <w:r w:rsidR="00621AE3">
        <w:t xml:space="preserve">e type approval process, </w:t>
      </w:r>
      <w:r w:rsidR="000F7CB5">
        <w:t xml:space="preserve">One </w:t>
      </w:r>
      <w:r w:rsidR="00F063FB">
        <w:t>Workstation</w:t>
      </w:r>
      <w:r w:rsidR="000F7CB5">
        <w:t xml:space="preserve"> is configured as Server. The rest of the </w:t>
      </w:r>
      <w:r w:rsidR="00F063FB">
        <w:t>Workstation</w:t>
      </w:r>
      <w:r w:rsidR="000F7CB5">
        <w:t xml:space="preserve">s are configured as Failsafe clients or </w:t>
      </w:r>
      <w:r w:rsidR="00573775">
        <w:t>normal client.</w:t>
      </w:r>
      <w:r w:rsidR="005051C5">
        <w:t>.</w:t>
      </w:r>
    </w:p>
    <w:p w:rsidR="008E588A" w:rsidRDefault="008E588A" w:rsidP="008E588A"/>
    <w:p w:rsidR="008E588A" w:rsidRDefault="008E588A" w:rsidP="008E588A">
      <w:pPr>
        <w:pStyle w:val="Text"/>
      </w:pPr>
      <w:r>
        <w:t xml:space="preserve">An </w:t>
      </w:r>
      <w:r w:rsidR="00081966">
        <w:t>AMCS</w:t>
      </w:r>
      <w:r>
        <w:t xml:space="preserve"> server periodically gathers platform data from each Local Processor Unit (LPU) via the </w:t>
      </w:r>
      <w:r w:rsidR="00613373">
        <w:t>Local Area N</w:t>
      </w:r>
      <w:r w:rsidR="00081966">
        <w:t>etwork</w:t>
      </w:r>
      <w:r>
        <w:t xml:space="preserve"> (</w:t>
      </w:r>
      <w:r w:rsidR="00081966" w:rsidRPr="00C10324">
        <w:t>LAN</w:t>
      </w:r>
      <w:r w:rsidRPr="00C10324">
        <w:t xml:space="preserve">) and stores it in its local memory. </w:t>
      </w:r>
      <w:r w:rsidR="00C10324" w:rsidRPr="00C10324">
        <w:t xml:space="preserve">The network topology is fail-safe. </w:t>
      </w:r>
      <w:r w:rsidR="009B69B1" w:rsidRPr="00C10324">
        <w:t xml:space="preserve">Each </w:t>
      </w:r>
      <w:r w:rsidR="00262A3F">
        <w:t xml:space="preserve">I/O (Input/Output) </w:t>
      </w:r>
      <w:r w:rsidR="00E90F2A">
        <w:t>station</w:t>
      </w:r>
      <w:r w:rsidR="009B69B1" w:rsidRPr="00C10324">
        <w:t xml:space="preserve"> has two network connections and two power sources. </w:t>
      </w:r>
      <w:r w:rsidRPr="00C10324">
        <w:t xml:space="preserve">Whenever </w:t>
      </w:r>
      <w:r w:rsidR="00081966" w:rsidRPr="00C10324">
        <w:t xml:space="preserve">a </w:t>
      </w:r>
      <w:r w:rsidR="00F063FB">
        <w:t>Workstation</w:t>
      </w:r>
      <w:r w:rsidRPr="00C10324">
        <w:t xml:space="preserve"> needs certain data to visualize platform statuses then it will request the </w:t>
      </w:r>
      <w:r w:rsidR="00081966" w:rsidRPr="00C10324">
        <w:t>AMCS</w:t>
      </w:r>
      <w:r w:rsidRPr="00C10324">
        <w:t xml:space="preserve"> server for this data. As a result the </w:t>
      </w:r>
      <w:r w:rsidR="00081966" w:rsidRPr="00C10324">
        <w:t>AMCS</w:t>
      </w:r>
      <w:r w:rsidRPr="00C10324">
        <w:t xml:space="preserve"> server will broadcast the data in concern via the </w:t>
      </w:r>
      <w:r w:rsidR="00081966" w:rsidRPr="00C10324">
        <w:t>LAN</w:t>
      </w:r>
      <w:r w:rsidRPr="00C10324">
        <w:t>.</w:t>
      </w:r>
      <w:r w:rsidR="00C10324" w:rsidRPr="00C10324">
        <w:t xml:space="preserve"> The server with the </w:t>
      </w:r>
      <w:r w:rsidR="00F93894">
        <w:t>master role</w:t>
      </w:r>
      <w:r w:rsidR="00C10324" w:rsidRPr="00C10324">
        <w:t xml:space="preserve"> and up and running is responsible for the central alarm management and control. All </w:t>
      </w:r>
      <w:proofErr w:type="spellStart"/>
      <w:r w:rsidR="00573775">
        <w:t>failsave</w:t>
      </w:r>
      <w:proofErr w:type="spellEnd"/>
      <w:r w:rsidR="00573775">
        <w:t xml:space="preserve"> clients can also</w:t>
      </w:r>
      <w:r w:rsidR="00C10324" w:rsidRPr="00C10324">
        <w:t xml:space="preserve"> monitor equipment.</w:t>
      </w:r>
    </w:p>
    <w:p w:rsidR="006F3490" w:rsidRDefault="006F3490" w:rsidP="00C10324"/>
    <w:p w:rsidR="0097045A" w:rsidRDefault="00744EFA" w:rsidP="00C10324">
      <w:r>
        <w:rPr>
          <w:noProof/>
          <w:lang w:val="nl-NL" w:eastAsia="nl-NL"/>
        </w:rPr>
        <w:drawing>
          <wp:inline distT="0" distB="0" distL="0" distR="0" wp14:anchorId="08295CCD" wp14:editId="35D9CE5C">
            <wp:extent cx="5905500" cy="3943350"/>
            <wp:effectExtent l="0" t="0" r="0" b="0"/>
            <wp:docPr id="324" name="Afbeelding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5500" cy="3943350"/>
                    </a:xfrm>
                    <a:prstGeom prst="rect">
                      <a:avLst/>
                    </a:prstGeom>
                    <a:noFill/>
                    <a:ln>
                      <a:noFill/>
                    </a:ln>
                  </pic:spPr>
                </pic:pic>
              </a:graphicData>
            </a:graphic>
          </wp:inline>
        </w:drawing>
      </w:r>
    </w:p>
    <w:p w:rsidR="0097045A" w:rsidRDefault="0097045A" w:rsidP="00FA311A">
      <w:pPr>
        <w:pStyle w:val="Bijschrift"/>
      </w:pPr>
      <w:bookmarkStart w:id="26" w:name="_Ref102956075"/>
      <w:bookmarkStart w:id="27" w:name="_Toc103524700"/>
      <w:bookmarkStart w:id="28" w:name="_Toc133401097"/>
      <w:bookmarkStart w:id="29" w:name="_Toc150592632"/>
      <w:bookmarkStart w:id="30" w:name="_Toc189536052"/>
      <w:bookmarkStart w:id="31" w:name="_Toc373490169"/>
      <w:r>
        <w:t xml:space="preserve">Figure </w:t>
      </w:r>
      <w:r w:rsidR="002A3868">
        <w:fldChar w:fldCharType="begin"/>
      </w:r>
      <w:r w:rsidR="002A3868">
        <w:instrText xml:space="preserve"> STYLEREF 1 \s </w:instrText>
      </w:r>
      <w:r w:rsidR="002A3868">
        <w:fldChar w:fldCharType="separate"/>
      </w:r>
      <w:r w:rsidR="00B20F3D">
        <w:rPr>
          <w:noProof/>
        </w:rPr>
        <w:t>2</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w:t>
      </w:r>
      <w:r w:rsidR="002A3868">
        <w:fldChar w:fldCharType="end"/>
      </w:r>
      <w:bookmarkEnd w:id="26"/>
      <w:r w:rsidR="00964F17">
        <w:t>:</w:t>
      </w:r>
      <w:r w:rsidR="00294F28">
        <w:t xml:space="preserve"> </w:t>
      </w:r>
      <w:r w:rsidR="00A774DC">
        <w:t>AMCS b</w:t>
      </w:r>
      <w:r>
        <w:t>lock diagram</w:t>
      </w:r>
      <w:bookmarkEnd w:id="27"/>
      <w:bookmarkEnd w:id="28"/>
      <w:bookmarkEnd w:id="29"/>
      <w:bookmarkEnd w:id="30"/>
      <w:bookmarkEnd w:id="31"/>
    </w:p>
    <w:p w:rsidR="00835424" w:rsidRPr="00835424" w:rsidRDefault="00835424" w:rsidP="00835424"/>
    <w:p w:rsidR="00081966" w:rsidRDefault="00081966" w:rsidP="00081966">
      <w:r>
        <w:t>Since any fai</w:t>
      </w:r>
      <w:r w:rsidR="00865BCA">
        <w:t xml:space="preserve">lure of either the </w:t>
      </w:r>
      <w:r w:rsidR="00F063FB">
        <w:t>Workstation</w:t>
      </w:r>
      <w:r w:rsidR="003250E3">
        <w:t xml:space="preserve"> </w:t>
      </w:r>
      <w:r>
        <w:t>or LAN is likely to disturb the transfer of data from the platform to the AMCS operator or vice versa all these sub</w:t>
      </w:r>
      <w:r>
        <w:noBreakHyphen/>
        <w:t>systems shall feature redundancy to achieve graceful system degradation.</w:t>
      </w:r>
    </w:p>
    <w:p w:rsidR="00081966" w:rsidRDefault="00081966" w:rsidP="00081966"/>
    <w:p w:rsidR="00081966" w:rsidRDefault="00081966" w:rsidP="00081966">
      <w:r>
        <w:t xml:space="preserve">AMCS server redundancy is achieved by installing </w:t>
      </w:r>
      <w:r w:rsidR="00573775">
        <w:t xml:space="preserve">at least </w:t>
      </w:r>
      <w:r>
        <w:t xml:space="preserve">two computers each of them capable of running the </w:t>
      </w:r>
      <w:r w:rsidR="00D57EAE">
        <w:t>NavVision</w:t>
      </w:r>
      <w:r>
        <w:t xml:space="preserve"> software</w:t>
      </w:r>
      <w:r w:rsidR="00506D04">
        <w:t xml:space="preserve"> in server mode</w:t>
      </w:r>
      <w:r w:rsidR="00573775">
        <w:t xml:space="preserve"> (</w:t>
      </w:r>
      <w:proofErr w:type="spellStart"/>
      <w:r w:rsidR="00573775">
        <w:t>failsave</w:t>
      </w:r>
      <w:proofErr w:type="spellEnd"/>
      <w:r w:rsidR="00573775">
        <w:t xml:space="preserve"> client </w:t>
      </w:r>
      <w:proofErr w:type="spellStart"/>
      <w:r w:rsidR="00573775">
        <w:t>wil</w:t>
      </w:r>
      <w:proofErr w:type="spellEnd"/>
      <w:r w:rsidR="00573775">
        <w:t xml:space="preserve"> act as server as soon as the server stops working)</w:t>
      </w:r>
      <w:r w:rsidR="00506D04">
        <w:t xml:space="preserve">. </w:t>
      </w:r>
      <w:r>
        <w:t xml:space="preserve">The </w:t>
      </w:r>
      <w:proofErr w:type="spellStart"/>
      <w:r w:rsidR="00573775">
        <w:t>failsave</w:t>
      </w:r>
      <w:proofErr w:type="spellEnd"/>
      <w:r>
        <w:t xml:space="preserve"> </w:t>
      </w:r>
      <w:r w:rsidR="00BB6369">
        <w:t>AMCS</w:t>
      </w:r>
      <w:r>
        <w:t xml:space="preserve"> </w:t>
      </w:r>
      <w:r w:rsidR="00573775">
        <w:t>client</w:t>
      </w:r>
      <w:r>
        <w:t xml:space="preserve"> automatically takes over the master server role in case the master </w:t>
      </w:r>
      <w:r w:rsidR="00BB6369">
        <w:t>AMCS</w:t>
      </w:r>
      <w:r>
        <w:t xml:space="preserve"> server unexpectedly goes to offline.</w:t>
      </w:r>
    </w:p>
    <w:p w:rsidR="00081966" w:rsidRDefault="00081966" w:rsidP="00081966"/>
    <w:p w:rsidR="00081966" w:rsidRDefault="00081966" w:rsidP="00081966">
      <w:r>
        <w:t xml:space="preserve">Whenever an </w:t>
      </w:r>
      <w:r w:rsidR="00BB6369">
        <w:t>AMCS</w:t>
      </w:r>
      <w:r>
        <w:t xml:space="preserve"> operator originates controls for a certain platform object from his </w:t>
      </w:r>
      <w:r w:rsidR="00F063FB">
        <w:t>Workstation</w:t>
      </w:r>
      <w:r>
        <w:t xml:space="preserve"> then relevant control signals will immediately be sent over to </w:t>
      </w:r>
      <w:r w:rsidR="00573775">
        <w:t>all</w:t>
      </w:r>
      <w:r>
        <w:t xml:space="preserve"> </w:t>
      </w:r>
      <w:r w:rsidR="00BB6369">
        <w:t>AMCS</w:t>
      </w:r>
      <w:r>
        <w:t xml:space="preserve"> </w:t>
      </w:r>
      <w:r w:rsidR="00573775">
        <w:t>clients</w:t>
      </w:r>
      <w:r>
        <w:t xml:space="preserve"> via the </w:t>
      </w:r>
      <w:r w:rsidR="00BB6369">
        <w:t>LAN</w:t>
      </w:r>
      <w:r>
        <w:t xml:space="preserve">. However only the master </w:t>
      </w:r>
      <w:r w:rsidR="00BB6369">
        <w:t>AMCS</w:t>
      </w:r>
      <w:r>
        <w:t xml:space="preserve"> server will forward the commands to the </w:t>
      </w:r>
      <w:r w:rsidR="008D67C9">
        <w:t>local Processing Unit (</w:t>
      </w:r>
      <w:r>
        <w:t>LPU</w:t>
      </w:r>
      <w:r w:rsidR="008D67C9">
        <w:t>)</w:t>
      </w:r>
      <w:r>
        <w:t xml:space="preserve"> involved with the processing of that platform object.</w:t>
      </w:r>
    </w:p>
    <w:p w:rsidR="00081966" w:rsidRDefault="00081966" w:rsidP="00081966">
      <w:pPr>
        <w:pStyle w:val="Koptekst"/>
        <w:tabs>
          <w:tab w:val="clear" w:pos="4153"/>
          <w:tab w:val="clear" w:pos="8306"/>
        </w:tabs>
      </w:pPr>
    </w:p>
    <w:p w:rsidR="00081966" w:rsidRDefault="00081966" w:rsidP="00081966">
      <w:pPr>
        <w:pStyle w:val="Text"/>
      </w:pPr>
      <w:r>
        <w:t xml:space="preserve">Each </w:t>
      </w:r>
      <w:r w:rsidR="00BB6369">
        <w:t>AMCS</w:t>
      </w:r>
      <w:r>
        <w:t xml:space="preserve"> </w:t>
      </w:r>
      <w:r w:rsidR="00F063FB">
        <w:t>Workstation</w:t>
      </w:r>
      <w:r>
        <w:t xml:space="preserve"> whether it is running as a </w:t>
      </w:r>
      <w:r w:rsidR="00573775">
        <w:t>client</w:t>
      </w:r>
      <w:r>
        <w:t xml:space="preserve"> or a master will also be capable of storing a (limited) set of data into a database to serve </w:t>
      </w:r>
      <w:r w:rsidR="00DF5E71">
        <w:t>the alarm summary and history</w:t>
      </w:r>
      <w:r>
        <w:t xml:space="preserve">. This information might be of help in case analysis on historical platform </w:t>
      </w:r>
      <w:proofErr w:type="spellStart"/>
      <w:r w:rsidR="00BB6369">
        <w:t>behavior</w:t>
      </w:r>
      <w:proofErr w:type="spellEnd"/>
      <w:r>
        <w:t xml:space="preserve"> is needed</w:t>
      </w:r>
      <w:r w:rsidR="00C231CE">
        <w:t xml:space="preserve"> (see</w:t>
      </w:r>
      <w:r w:rsidR="006B24C0">
        <w:t xml:space="preserve"> </w:t>
      </w:r>
      <w:r w:rsidR="0067120E">
        <w:t>chapter</w:t>
      </w:r>
      <w:r w:rsidR="00B03D21">
        <w:t xml:space="preserve"> </w:t>
      </w:r>
      <w:r w:rsidR="00B03D21">
        <w:fldChar w:fldCharType="begin"/>
      </w:r>
      <w:r w:rsidR="00B03D21">
        <w:instrText xml:space="preserve"> REF _Ref184799231 \r \h </w:instrText>
      </w:r>
      <w:r w:rsidR="00B03D21">
        <w:fldChar w:fldCharType="separate"/>
      </w:r>
      <w:r w:rsidR="00B20F3D">
        <w:t>3.7</w:t>
      </w:r>
      <w:r w:rsidR="00B03D21">
        <w:fldChar w:fldCharType="end"/>
      </w:r>
      <w:r w:rsidR="006B24C0">
        <w:t>)</w:t>
      </w:r>
      <w:r w:rsidR="00B03D21">
        <w:t>.</w:t>
      </w:r>
    </w:p>
    <w:p w:rsidR="00C10324" w:rsidRDefault="00C10324" w:rsidP="00081966">
      <w:pPr>
        <w:pStyle w:val="Text"/>
      </w:pPr>
    </w:p>
    <w:p w:rsidR="00081966" w:rsidRDefault="00081966" w:rsidP="00081966">
      <w:pPr>
        <w:pStyle w:val="Text"/>
      </w:pPr>
      <w:r>
        <w:t xml:space="preserve">Each </w:t>
      </w:r>
      <w:r w:rsidR="00F063FB">
        <w:t>Workstation</w:t>
      </w:r>
      <w:r w:rsidR="00E33541">
        <w:t xml:space="preserve"> will be equipped with</w:t>
      </w:r>
      <w:r>
        <w:t xml:space="preserve"> at least one </w:t>
      </w:r>
      <w:r w:rsidR="00035313">
        <w:t>Thin Film Transistor (</w:t>
      </w:r>
      <w:r>
        <w:t>TFT</w:t>
      </w:r>
      <w:r w:rsidR="00035313">
        <w:t>)</w:t>
      </w:r>
      <w:r w:rsidR="00083773">
        <w:t xml:space="preserve"> monitor (MTR)</w:t>
      </w:r>
      <w:r w:rsidR="00563B8F">
        <w:t xml:space="preserve"> and trackball</w:t>
      </w:r>
      <w:r w:rsidR="00083773">
        <w:t xml:space="preserve"> (TRB)</w:t>
      </w:r>
      <w:r w:rsidR="00563B8F">
        <w:t>. Optionally a keyboard</w:t>
      </w:r>
      <w:r w:rsidR="00083773">
        <w:t xml:space="preserve"> trackball combination (KTC) </w:t>
      </w:r>
      <w:r w:rsidR="00290782">
        <w:t>can be applied</w:t>
      </w:r>
      <w:r w:rsidR="00563B8F">
        <w:t>.</w:t>
      </w:r>
    </w:p>
    <w:p w:rsidR="00081966" w:rsidRDefault="00081966" w:rsidP="00081966"/>
    <w:p w:rsidR="00081966" w:rsidRDefault="00794232" w:rsidP="00081966">
      <w:pPr>
        <w:rPr>
          <w:noProof/>
          <w:sz w:val="20"/>
        </w:rPr>
      </w:pPr>
      <w:r>
        <w:t>E</w:t>
      </w:r>
      <w:r w:rsidR="009972B8">
        <w:t xml:space="preserve">ach </w:t>
      </w:r>
      <w:r w:rsidR="00F063FB">
        <w:t>Workstation</w:t>
      </w:r>
      <w:r w:rsidR="00081966">
        <w:t xml:space="preserve"> will be equipped with two network interface cards both acting as a team in a switch fault tolerant mode. As each out of both network connections will be connected to a unique Ethernet switch </w:t>
      </w:r>
      <w:r w:rsidR="002F3D97">
        <w:t xml:space="preserve">(SW1 and SW2) </w:t>
      </w:r>
      <w:r w:rsidR="00081966">
        <w:t xml:space="preserve">a redundant connection to the </w:t>
      </w:r>
      <w:r w:rsidR="005458C6">
        <w:t>LAN</w:t>
      </w:r>
      <w:r w:rsidR="00076B9A">
        <w:t xml:space="preserve"> is achieved (</w:t>
      </w:r>
      <w:r w:rsidR="00FC4934">
        <w:t>Appendix A).</w:t>
      </w:r>
    </w:p>
    <w:p w:rsidR="00294F28" w:rsidRDefault="00114B28" w:rsidP="00543993">
      <w:pPr>
        <w:pStyle w:val="Kop3"/>
      </w:pPr>
      <w:bookmarkStart w:id="32" w:name="_Toc133401049"/>
      <w:bookmarkStart w:id="33" w:name="_Toc150592585"/>
      <w:bookmarkStart w:id="34" w:name="_Ref187542237"/>
      <w:bookmarkStart w:id="35" w:name="_Toc189536002"/>
      <w:r>
        <w:br w:type="page"/>
      </w:r>
      <w:bookmarkStart w:id="36" w:name="_Toc373490084"/>
      <w:r w:rsidR="005579C1">
        <w:lastRenderedPageBreak/>
        <w:t>Duty Alarm</w:t>
      </w:r>
      <w:r w:rsidR="00294F28">
        <w:t xml:space="preserve"> Panel</w:t>
      </w:r>
      <w:bookmarkEnd w:id="32"/>
      <w:bookmarkEnd w:id="33"/>
      <w:bookmarkEnd w:id="34"/>
      <w:bookmarkEnd w:id="35"/>
      <w:bookmarkEnd w:id="36"/>
    </w:p>
    <w:p w:rsidR="00402467" w:rsidRDefault="00402467" w:rsidP="00402467"/>
    <w:p w:rsidR="00236FC5" w:rsidRDefault="00744EFA" w:rsidP="00236FC5">
      <w:pPr>
        <w:keepNext/>
      </w:pPr>
      <w:r>
        <w:rPr>
          <w:noProof/>
          <w:lang w:val="nl-NL" w:eastAsia="nl-NL"/>
        </w:rPr>
        <w:drawing>
          <wp:inline distT="0" distB="0" distL="0" distR="0" wp14:anchorId="7FCE6780" wp14:editId="2C658FAA">
            <wp:extent cx="4514850" cy="3181350"/>
            <wp:effectExtent l="0" t="0" r="0" b="0"/>
            <wp:docPr id="325" name="Afbeelding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4850" cy="3181350"/>
                    </a:xfrm>
                    <a:prstGeom prst="rect">
                      <a:avLst/>
                    </a:prstGeom>
                    <a:noFill/>
                    <a:ln>
                      <a:noFill/>
                    </a:ln>
                  </pic:spPr>
                </pic:pic>
              </a:graphicData>
            </a:graphic>
          </wp:inline>
        </w:drawing>
      </w:r>
    </w:p>
    <w:p w:rsidR="00114B28" w:rsidRDefault="00236FC5" w:rsidP="00236FC5">
      <w:pPr>
        <w:pStyle w:val="Bijschrift"/>
      </w:pPr>
      <w:bookmarkStart w:id="37" w:name="_Toc373490170"/>
      <w:r>
        <w:t xml:space="preserve">Figure </w:t>
      </w:r>
      <w:r w:rsidR="002A3868">
        <w:fldChar w:fldCharType="begin"/>
      </w:r>
      <w:r w:rsidR="002A3868">
        <w:instrText xml:space="preserve"> STYLEREF 1 \s </w:instrText>
      </w:r>
      <w:r w:rsidR="002A3868">
        <w:fldChar w:fldCharType="separate"/>
      </w:r>
      <w:r w:rsidR="00B20F3D">
        <w:rPr>
          <w:noProof/>
        </w:rPr>
        <w:t>2</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2</w:t>
      </w:r>
      <w:r w:rsidR="002A3868">
        <w:fldChar w:fldCharType="end"/>
      </w:r>
      <w:r w:rsidR="00964F17">
        <w:t>:</w:t>
      </w:r>
      <w:r w:rsidR="005579C1">
        <w:t xml:space="preserve"> Duty Alarm</w:t>
      </w:r>
      <w:r>
        <w:t xml:space="preserve"> Panel</w:t>
      </w:r>
      <w:bookmarkEnd w:id="37"/>
    </w:p>
    <w:p w:rsidR="00114B28" w:rsidRPr="00402467" w:rsidRDefault="00114B28" w:rsidP="00402467"/>
    <w:p w:rsidR="004B4DB0" w:rsidRDefault="004B4DB0" w:rsidP="004B4DB0">
      <w:pPr>
        <w:pStyle w:val="Text"/>
      </w:pPr>
      <w:r>
        <w:t xml:space="preserve">A </w:t>
      </w:r>
      <w:r w:rsidR="005579C1">
        <w:rPr>
          <w:iCs/>
        </w:rPr>
        <w:t>Duty Alarm</w:t>
      </w:r>
      <w:r w:rsidRPr="004B4DB0">
        <w:rPr>
          <w:iCs/>
        </w:rPr>
        <w:t xml:space="preserve"> Panel</w:t>
      </w:r>
      <w:r w:rsidR="005579C1">
        <w:t xml:space="preserve"> (DAP</w:t>
      </w:r>
      <w:r w:rsidRPr="004B4DB0">
        <w:t xml:space="preserve">) </w:t>
      </w:r>
      <w:r>
        <w:t xml:space="preserve">is used </w:t>
      </w:r>
      <w:r w:rsidRPr="004B4DB0">
        <w:t xml:space="preserve">to display </w:t>
      </w:r>
      <w:r w:rsidR="00DE7E00">
        <w:t>alarms</w:t>
      </w:r>
      <w:r w:rsidR="00402467">
        <w:t xml:space="preserve">. </w:t>
      </w:r>
      <w:r w:rsidR="00D57EAE">
        <w:t>NavVision</w:t>
      </w:r>
      <w:r w:rsidRPr="004B4DB0">
        <w:t xml:space="preserve"> uses a </w:t>
      </w:r>
      <w:r w:rsidR="004155D5">
        <w:t>6.5</w:t>
      </w:r>
      <w:r w:rsidR="00E600A0" w:rsidRPr="004B4DB0">
        <w:t xml:space="preserve">" touch screen </w:t>
      </w:r>
      <w:r w:rsidR="004155D5">
        <w:t>(640</w:t>
      </w:r>
      <w:r w:rsidR="007C23CC">
        <w:t xml:space="preserve"> </w:t>
      </w:r>
      <w:r w:rsidR="004155D5">
        <w:t>x</w:t>
      </w:r>
      <w:r w:rsidR="007C23CC">
        <w:t xml:space="preserve"> </w:t>
      </w:r>
      <w:r w:rsidR="004155D5">
        <w:t>480 p</w:t>
      </w:r>
      <w:r w:rsidR="007C23CC">
        <w:t>i</w:t>
      </w:r>
      <w:r w:rsidR="004155D5">
        <w:t>x</w:t>
      </w:r>
      <w:r w:rsidR="007C23CC">
        <w:t>e</w:t>
      </w:r>
      <w:r w:rsidR="004155D5">
        <w:t>l</w:t>
      </w:r>
      <w:r w:rsidR="00CF1998">
        <w:t>s</w:t>
      </w:r>
      <w:r w:rsidR="004155D5">
        <w:t xml:space="preserve">) </w:t>
      </w:r>
      <w:r w:rsidR="00E600A0">
        <w:t xml:space="preserve">which </w:t>
      </w:r>
      <w:r w:rsidR="00E600A0" w:rsidRPr="004B4DB0">
        <w:t>all</w:t>
      </w:r>
      <w:r w:rsidR="00BA3097">
        <w:t>ows</w:t>
      </w:r>
      <w:r w:rsidR="00E600A0" w:rsidRPr="004B4DB0">
        <w:t xml:space="preserve"> for direct interaction with the alarm panel</w:t>
      </w:r>
      <w:r w:rsidR="00E600A0">
        <w:t xml:space="preserve"> and </w:t>
      </w:r>
      <w:r w:rsidR="00E600A0" w:rsidRPr="004B4DB0">
        <w:t xml:space="preserve">is used for navigating through present alarms and </w:t>
      </w:r>
      <w:r w:rsidR="007F3468">
        <w:t xml:space="preserve">to silence </w:t>
      </w:r>
      <w:r w:rsidR="00E600A0" w:rsidRPr="004B4DB0">
        <w:t xml:space="preserve">them. </w:t>
      </w:r>
      <w:r w:rsidR="00E33C5B">
        <w:t>The DA</w:t>
      </w:r>
      <w:r w:rsidR="00E600A0">
        <w:t xml:space="preserve">P is </w:t>
      </w:r>
      <w:r w:rsidRPr="004B4DB0">
        <w:t xml:space="preserve">driven by a small industrial computer running an embedded operating system. </w:t>
      </w:r>
    </w:p>
    <w:p w:rsidR="00E600A0" w:rsidRPr="004B4DB0" w:rsidRDefault="00E600A0" w:rsidP="004B4DB0">
      <w:pPr>
        <w:pStyle w:val="Text"/>
      </w:pPr>
    </w:p>
    <w:p w:rsidR="00294F28" w:rsidRDefault="002A2817" w:rsidP="00543993">
      <w:pPr>
        <w:pStyle w:val="Kop3"/>
      </w:pPr>
      <w:bookmarkStart w:id="38" w:name="_Toc103524669"/>
      <w:bookmarkStart w:id="39" w:name="_Toc133401050"/>
      <w:bookmarkStart w:id="40" w:name="_Toc150592586"/>
      <w:bookmarkStart w:id="41" w:name="_Toc189536003"/>
      <w:r>
        <w:br w:type="page"/>
      </w:r>
      <w:bookmarkStart w:id="42" w:name="_Toc373490085"/>
      <w:r w:rsidR="00294F28">
        <w:lastRenderedPageBreak/>
        <w:t>Local Processing Units</w:t>
      </w:r>
      <w:bookmarkEnd w:id="38"/>
      <w:bookmarkEnd w:id="39"/>
      <w:bookmarkEnd w:id="40"/>
      <w:bookmarkEnd w:id="41"/>
      <w:bookmarkEnd w:id="42"/>
    </w:p>
    <w:p w:rsidR="002A2817" w:rsidRDefault="002A2817" w:rsidP="002A2817"/>
    <w:p w:rsidR="002A2817" w:rsidRDefault="00744EFA" w:rsidP="002A2817">
      <w:pPr>
        <w:keepNext/>
      </w:pPr>
      <w:r>
        <w:rPr>
          <w:noProof/>
          <w:lang w:val="nl-NL" w:eastAsia="nl-NL"/>
        </w:rPr>
        <w:drawing>
          <wp:inline distT="0" distB="0" distL="0" distR="0" wp14:anchorId="4F453177" wp14:editId="2C8791BA">
            <wp:extent cx="2257425" cy="1714500"/>
            <wp:effectExtent l="0" t="0" r="9525" b="0"/>
            <wp:docPr id="326" name="Afbeelding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7425" cy="1714500"/>
                    </a:xfrm>
                    <a:prstGeom prst="rect">
                      <a:avLst/>
                    </a:prstGeom>
                    <a:noFill/>
                    <a:ln>
                      <a:noFill/>
                    </a:ln>
                  </pic:spPr>
                </pic:pic>
              </a:graphicData>
            </a:graphic>
          </wp:inline>
        </w:drawing>
      </w:r>
    </w:p>
    <w:p w:rsidR="002A2817" w:rsidRPr="00345BA9" w:rsidRDefault="002A2817" w:rsidP="002A2817">
      <w:pPr>
        <w:pStyle w:val="Bijschrift"/>
      </w:pPr>
      <w:bookmarkStart w:id="43" w:name="_Toc373490171"/>
      <w:r>
        <w:t xml:space="preserve">Figure </w:t>
      </w:r>
      <w:r w:rsidR="002A3868">
        <w:fldChar w:fldCharType="begin"/>
      </w:r>
      <w:r w:rsidR="002A3868">
        <w:instrText xml:space="preserve"> STYLEREF 1 \s </w:instrText>
      </w:r>
      <w:r w:rsidR="002A3868">
        <w:fldChar w:fldCharType="separate"/>
      </w:r>
      <w:r w:rsidR="00B20F3D">
        <w:rPr>
          <w:noProof/>
        </w:rPr>
        <w:t>2</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3</w:t>
      </w:r>
      <w:r w:rsidR="002A3868">
        <w:fldChar w:fldCharType="end"/>
      </w:r>
      <w:r w:rsidR="00964F17">
        <w:t>:</w:t>
      </w:r>
      <w:r>
        <w:t xml:space="preserve"> Local Processing Unit</w:t>
      </w:r>
      <w:r w:rsidR="00F87C8B">
        <w:t xml:space="preserve"> (WAGO)</w:t>
      </w:r>
      <w:bookmarkEnd w:id="43"/>
    </w:p>
    <w:p w:rsidR="006166F5" w:rsidRDefault="002F2A80" w:rsidP="006166F5">
      <w:pPr>
        <w:pStyle w:val="Text"/>
        <w:rPr>
          <w:rFonts w:cs="Arial"/>
        </w:rPr>
      </w:pPr>
      <w:r>
        <w:t>The Local Processing Units (LPU’</w:t>
      </w:r>
      <w:r w:rsidR="00CA7DDC">
        <w:t>s</w:t>
      </w:r>
      <w:r w:rsidR="00294F28">
        <w:t xml:space="preserve">) are used to interface the platform (by sensors and actuators) by means of </w:t>
      </w:r>
      <w:r w:rsidR="00287BEF">
        <w:rPr>
          <w:rFonts w:cs="Arial"/>
        </w:rPr>
        <w:t>Commercial of t</w:t>
      </w:r>
      <w:r w:rsidR="009560B9">
        <w:rPr>
          <w:rFonts w:cs="Arial"/>
        </w:rPr>
        <w:t xml:space="preserve">he </w:t>
      </w:r>
      <w:r w:rsidR="00013813">
        <w:rPr>
          <w:rFonts w:cs="Arial"/>
        </w:rPr>
        <w:t>Shelf</w:t>
      </w:r>
      <w:r w:rsidR="00013813">
        <w:t xml:space="preserve"> (</w:t>
      </w:r>
      <w:r w:rsidR="00294F28">
        <w:t>COTS</w:t>
      </w:r>
      <w:r w:rsidR="009560B9">
        <w:t>)</w:t>
      </w:r>
      <w:r w:rsidR="00294F28">
        <w:t xml:space="preserve"> equipment. Each LPU comprises a Programmable Logic Controller (PLC) and a number of I</w:t>
      </w:r>
      <w:r w:rsidR="00AE6BEE">
        <w:t>/</w:t>
      </w:r>
      <w:r w:rsidR="00294F28">
        <w:t>O</w:t>
      </w:r>
      <w:r w:rsidR="00C4576A">
        <w:rPr>
          <w:rStyle w:val="Voetnootmarkering"/>
        </w:rPr>
        <w:footnoteReference w:id="2"/>
      </w:r>
      <w:r w:rsidR="00294F28">
        <w:noBreakHyphen/>
        <w:t xml:space="preserve">modules. </w:t>
      </w:r>
      <w:r w:rsidR="00294F28" w:rsidRPr="00B84565">
        <w:t xml:space="preserve">For I/O interfacing with </w:t>
      </w:r>
      <w:r w:rsidR="00D57EAE">
        <w:t>NavVision</w:t>
      </w:r>
      <w:r w:rsidR="00294F28" w:rsidRPr="00B84565">
        <w:t>, the WAGO-I/O-</w:t>
      </w:r>
      <w:r w:rsidR="006A54BF">
        <w:t>s</w:t>
      </w:r>
      <w:r w:rsidR="007A3827">
        <w:t>ystem</w:t>
      </w:r>
      <w:r w:rsidR="00294F28" w:rsidRPr="00B84565">
        <w:t xml:space="preserve"> is used. </w:t>
      </w:r>
      <w:r w:rsidR="00AC5ECA">
        <w:br/>
      </w:r>
      <w:r w:rsidR="00294F28">
        <w:rPr>
          <w:rFonts w:cs="Arial"/>
        </w:rPr>
        <w:t>The system is optimized for process-oriented communication and is a scalable-performance solution for high integration density. The system has been approved by</w:t>
      </w:r>
      <w:r w:rsidR="006166F5">
        <w:rPr>
          <w:rFonts w:cs="Arial"/>
        </w:rPr>
        <w:t>:</w:t>
      </w:r>
    </w:p>
    <w:p w:rsidR="006166F5" w:rsidRDefault="006166F5" w:rsidP="00576C19">
      <w:pPr>
        <w:pStyle w:val="Text"/>
        <w:numPr>
          <w:ilvl w:val="0"/>
          <w:numId w:val="29"/>
        </w:numPr>
        <w:rPr>
          <w:rFonts w:cs="Arial"/>
        </w:rPr>
      </w:pPr>
      <w:proofErr w:type="spellStart"/>
      <w:r>
        <w:rPr>
          <w:rFonts w:cs="Arial"/>
        </w:rPr>
        <w:t>Germanischer</w:t>
      </w:r>
      <w:proofErr w:type="spellEnd"/>
      <w:r>
        <w:rPr>
          <w:rFonts w:cs="Arial"/>
        </w:rPr>
        <w:t xml:space="preserve"> Lloyd (GL),</w:t>
      </w:r>
    </w:p>
    <w:p w:rsidR="006166F5" w:rsidRDefault="00B60737" w:rsidP="00576C19">
      <w:pPr>
        <w:pStyle w:val="Text"/>
        <w:numPr>
          <w:ilvl w:val="0"/>
          <w:numId w:val="29"/>
        </w:numPr>
        <w:rPr>
          <w:rFonts w:cs="Arial"/>
        </w:rPr>
      </w:pPr>
      <w:r w:rsidRPr="00B60737">
        <w:rPr>
          <w:rFonts w:cs="Arial"/>
        </w:rPr>
        <w:t xml:space="preserve">Lloyds Register (LR), </w:t>
      </w:r>
    </w:p>
    <w:p w:rsidR="006166F5" w:rsidRDefault="00B60737" w:rsidP="00576C19">
      <w:pPr>
        <w:pStyle w:val="Text"/>
        <w:numPr>
          <w:ilvl w:val="0"/>
          <w:numId w:val="29"/>
        </w:numPr>
        <w:rPr>
          <w:rFonts w:cs="Arial"/>
        </w:rPr>
      </w:pPr>
      <w:r w:rsidRPr="00B60737">
        <w:rPr>
          <w:rFonts w:cs="Arial"/>
        </w:rPr>
        <w:t xml:space="preserve">American Bureau of Shipping (ABS), </w:t>
      </w:r>
    </w:p>
    <w:p w:rsidR="006166F5" w:rsidRDefault="00B60737" w:rsidP="00576C19">
      <w:pPr>
        <w:pStyle w:val="Text"/>
        <w:numPr>
          <w:ilvl w:val="0"/>
          <w:numId w:val="29"/>
        </w:numPr>
        <w:rPr>
          <w:rFonts w:cs="Arial"/>
        </w:rPr>
      </w:pPr>
      <w:r w:rsidRPr="00B60737">
        <w:rPr>
          <w:rFonts w:cs="Arial"/>
        </w:rPr>
        <w:t xml:space="preserve">Bureau </w:t>
      </w:r>
      <w:proofErr w:type="spellStart"/>
      <w:r w:rsidRPr="00B60737">
        <w:rPr>
          <w:rFonts w:cs="Arial"/>
        </w:rPr>
        <w:t>Veritas</w:t>
      </w:r>
      <w:proofErr w:type="spellEnd"/>
      <w:r w:rsidRPr="00B60737">
        <w:rPr>
          <w:rFonts w:cs="Arial"/>
        </w:rPr>
        <w:t xml:space="preserve"> (BV), </w:t>
      </w:r>
    </w:p>
    <w:p w:rsidR="006166F5" w:rsidRDefault="00B60737" w:rsidP="00576C19">
      <w:pPr>
        <w:pStyle w:val="Text"/>
        <w:numPr>
          <w:ilvl w:val="0"/>
          <w:numId w:val="29"/>
        </w:numPr>
        <w:rPr>
          <w:rFonts w:cs="Arial"/>
        </w:rPr>
      </w:pPr>
      <w:proofErr w:type="spellStart"/>
      <w:r w:rsidRPr="00B60737">
        <w:rPr>
          <w:rFonts w:cs="Arial"/>
        </w:rPr>
        <w:t>Det</w:t>
      </w:r>
      <w:proofErr w:type="spellEnd"/>
      <w:r w:rsidRPr="00B60737">
        <w:rPr>
          <w:rFonts w:cs="Arial"/>
        </w:rPr>
        <w:t xml:space="preserve"> Norske </w:t>
      </w:r>
      <w:proofErr w:type="spellStart"/>
      <w:r w:rsidRPr="00B60737">
        <w:rPr>
          <w:rFonts w:cs="Arial"/>
        </w:rPr>
        <w:t>Veritas</w:t>
      </w:r>
      <w:proofErr w:type="spellEnd"/>
      <w:r w:rsidRPr="00B60737">
        <w:rPr>
          <w:rFonts w:cs="Arial"/>
        </w:rPr>
        <w:t xml:space="preserve"> (DNV), </w:t>
      </w:r>
    </w:p>
    <w:p w:rsidR="006166F5" w:rsidRDefault="00B60737" w:rsidP="00576C19">
      <w:pPr>
        <w:pStyle w:val="Text"/>
        <w:numPr>
          <w:ilvl w:val="0"/>
          <w:numId w:val="29"/>
        </w:numPr>
        <w:rPr>
          <w:rFonts w:cs="Arial"/>
        </w:rPr>
      </w:pPr>
      <w:r w:rsidRPr="00B60737">
        <w:rPr>
          <w:rFonts w:cs="Arial"/>
        </w:rPr>
        <w:t xml:space="preserve">Royal Institute of Naval Architects (RINA), </w:t>
      </w:r>
    </w:p>
    <w:p w:rsidR="006166F5" w:rsidRDefault="006166F5" w:rsidP="00576C19">
      <w:pPr>
        <w:pStyle w:val="Text"/>
        <w:numPr>
          <w:ilvl w:val="0"/>
          <w:numId w:val="29"/>
        </w:numPr>
        <w:rPr>
          <w:rFonts w:cs="Arial"/>
        </w:rPr>
      </w:pPr>
      <w:r>
        <w:rPr>
          <w:rFonts w:cs="Arial"/>
        </w:rPr>
        <w:t>Korean Certification (KR),</w:t>
      </w:r>
    </w:p>
    <w:p w:rsidR="00294F28" w:rsidRDefault="00B60737" w:rsidP="00576C19">
      <w:pPr>
        <w:pStyle w:val="Text"/>
        <w:numPr>
          <w:ilvl w:val="0"/>
          <w:numId w:val="29"/>
        </w:numPr>
        <w:rPr>
          <w:rFonts w:cs="Arial"/>
        </w:rPr>
      </w:pPr>
      <w:r w:rsidRPr="00B60737">
        <w:rPr>
          <w:rFonts w:cs="Arial"/>
        </w:rPr>
        <w:t xml:space="preserve">Nippon </w:t>
      </w:r>
      <w:proofErr w:type="spellStart"/>
      <w:r w:rsidRPr="00B60737">
        <w:rPr>
          <w:rFonts w:cs="Arial"/>
        </w:rPr>
        <w:t>Kodoshi</w:t>
      </w:r>
      <w:proofErr w:type="spellEnd"/>
      <w:r w:rsidRPr="00B60737">
        <w:rPr>
          <w:rFonts w:cs="Arial"/>
        </w:rPr>
        <w:t xml:space="preserve"> Corporation (NKK).</w:t>
      </w:r>
    </w:p>
    <w:p w:rsidR="00294F28" w:rsidRDefault="00294F28" w:rsidP="00294F28">
      <w:pPr>
        <w:rPr>
          <w:rFonts w:cs="Arial"/>
        </w:rPr>
      </w:pPr>
    </w:p>
    <w:p w:rsidR="00294F28" w:rsidRDefault="007A3827" w:rsidP="00294F28">
      <w:pPr>
        <w:rPr>
          <w:rFonts w:cs="Arial"/>
        </w:rPr>
      </w:pPr>
      <w:r>
        <w:rPr>
          <w:rFonts w:cs="Arial"/>
        </w:rPr>
        <w:t>The I/O-s</w:t>
      </w:r>
      <w:r w:rsidR="009560B9">
        <w:rPr>
          <w:rFonts w:cs="Arial"/>
        </w:rPr>
        <w:t>ystem</w:t>
      </w:r>
      <w:r>
        <w:rPr>
          <w:rFonts w:cs="Arial"/>
        </w:rPr>
        <w:t xml:space="preserve"> </w:t>
      </w:r>
      <w:r w:rsidR="00294F28">
        <w:rPr>
          <w:rFonts w:cs="Arial"/>
        </w:rPr>
        <w:t xml:space="preserve">features </w:t>
      </w:r>
      <w:r w:rsidR="00207486">
        <w:rPr>
          <w:rFonts w:cs="Arial"/>
        </w:rPr>
        <w:t xml:space="preserve">different types of </w:t>
      </w:r>
      <w:r w:rsidR="00294F28">
        <w:rPr>
          <w:rFonts w:cs="Arial"/>
        </w:rPr>
        <w:t>modules</w:t>
      </w:r>
      <w:r w:rsidR="00473253">
        <w:rPr>
          <w:rFonts w:cs="Arial"/>
        </w:rPr>
        <w:t xml:space="preserve">, </w:t>
      </w:r>
      <w:r w:rsidR="00294F28">
        <w:rPr>
          <w:rFonts w:cs="Arial"/>
        </w:rPr>
        <w:t xml:space="preserve">like digital </w:t>
      </w:r>
      <w:r w:rsidR="00473253">
        <w:rPr>
          <w:rFonts w:cs="Arial"/>
        </w:rPr>
        <w:t>and</w:t>
      </w:r>
      <w:r w:rsidR="00294F28">
        <w:rPr>
          <w:rFonts w:cs="Arial"/>
        </w:rPr>
        <w:t xml:space="preserve"> analogue I/O </w:t>
      </w:r>
      <w:r w:rsidR="00473253">
        <w:rPr>
          <w:rFonts w:cs="Arial"/>
        </w:rPr>
        <w:t xml:space="preserve">and </w:t>
      </w:r>
      <w:r w:rsidR="00294F28">
        <w:rPr>
          <w:rFonts w:cs="Arial"/>
        </w:rPr>
        <w:t xml:space="preserve">counters. When linked together (by simply placing them next to each other), the modules form a bus that transports the collected data of all modules to a head station. This head station in turn places the collected data onto the Ethernet network using its </w:t>
      </w:r>
      <w:r w:rsidR="004C5491">
        <w:rPr>
          <w:rFonts w:cs="Arial"/>
        </w:rPr>
        <w:t>Local Area Network (</w:t>
      </w:r>
      <w:r w:rsidR="00294F28">
        <w:rPr>
          <w:rFonts w:cs="Arial"/>
        </w:rPr>
        <w:t>LAN</w:t>
      </w:r>
      <w:r w:rsidR="004C5491">
        <w:rPr>
          <w:rFonts w:cs="Arial"/>
        </w:rPr>
        <w:t xml:space="preserve">) </w:t>
      </w:r>
      <w:r w:rsidR="00294F28">
        <w:rPr>
          <w:rFonts w:cs="Arial"/>
        </w:rPr>
        <w:t>connection.</w:t>
      </w:r>
    </w:p>
    <w:p w:rsidR="006E28A0" w:rsidRDefault="006E28A0" w:rsidP="00294F28">
      <w:pPr>
        <w:rPr>
          <w:rFonts w:cs="Arial"/>
        </w:rPr>
      </w:pPr>
    </w:p>
    <w:p w:rsidR="00992D59" w:rsidRDefault="000F6665" w:rsidP="00294F28">
      <w:pPr>
        <w:rPr>
          <w:rFonts w:cs="Arial"/>
        </w:rPr>
      </w:pPr>
      <w:r>
        <w:rPr>
          <w:rFonts w:cs="Arial"/>
        </w:rPr>
        <w:t>Because of</w:t>
      </w:r>
      <w:r w:rsidR="00294F28">
        <w:rPr>
          <w:rFonts w:cs="Arial"/>
        </w:rPr>
        <w:t xml:space="preserve"> its modular </w:t>
      </w:r>
      <w:r>
        <w:rPr>
          <w:rFonts w:cs="Arial"/>
        </w:rPr>
        <w:t>design</w:t>
      </w:r>
      <w:r w:rsidR="00294F28">
        <w:rPr>
          <w:rFonts w:cs="Arial"/>
        </w:rPr>
        <w:t xml:space="preserve">, </w:t>
      </w:r>
      <w:r w:rsidR="00D56526">
        <w:rPr>
          <w:rFonts w:cs="Arial"/>
        </w:rPr>
        <w:t>a</w:t>
      </w:r>
      <w:r w:rsidR="00294F28">
        <w:rPr>
          <w:rFonts w:cs="Arial"/>
        </w:rPr>
        <w:t xml:space="preserve"> defective </w:t>
      </w:r>
      <w:r w:rsidR="00D56526">
        <w:rPr>
          <w:rFonts w:cs="Arial"/>
        </w:rPr>
        <w:t xml:space="preserve">I/O </w:t>
      </w:r>
      <w:r w:rsidR="003053F6">
        <w:rPr>
          <w:rFonts w:cs="Arial"/>
        </w:rPr>
        <w:t>module (or slice</w:t>
      </w:r>
      <w:r w:rsidR="00294F28">
        <w:rPr>
          <w:rFonts w:cs="Arial"/>
        </w:rPr>
        <w:t>) is easily replaced by removing the defective slice and replacing it with a new one</w:t>
      </w:r>
      <w:r>
        <w:rPr>
          <w:rFonts w:cs="Arial"/>
        </w:rPr>
        <w:t xml:space="preserve"> of the same type</w:t>
      </w:r>
      <w:r w:rsidR="00294F28">
        <w:rPr>
          <w:rFonts w:cs="Arial"/>
        </w:rPr>
        <w:t xml:space="preserve">. </w:t>
      </w:r>
      <w:r w:rsidR="00AA0DB9">
        <w:rPr>
          <w:rFonts w:cs="Arial"/>
        </w:rPr>
        <w:t xml:space="preserve">After a power reset, </w:t>
      </w:r>
      <w:r w:rsidR="00207486">
        <w:rPr>
          <w:rFonts w:cs="Arial"/>
        </w:rPr>
        <w:t xml:space="preserve">to prevent unwanted </w:t>
      </w:r>
      <w:r w:rsidR="00AA0DB9">
        <w:rPr>
          <w:rFonts w:cs="Arial"/>
        </w:rPr>
        <w:t>Programmable Logic Controller (</w:t>
      </w:r>
      <w:r w:rsidR="00207486">
        <w:rPr>
          <w:rFonts w:cs="Arial"/>
        </w:rPr>
        <w:t>PLC</w:t>
      </w:r>
      <w:r w:rsidR="00AA0DB9">
        <w:rPr>
          <w:rFonts w:cs="Arial"/>
        </w:rPr>
        <w:t xml:space="preserve">) </w:t>
      </w:r>
      <w:proofErr w:type="spellStart"/>
      <w:r w:rsidR="00AA0DB9">
        <w:rPr>
          <w:rFonts w:cs="Arial"/>
        </w:rPr>
        <w:t>behavior</w:t>
      </w:r>
      <w:proofErr w:type="spellEnd"/>
      <w:r w:rsidR="00207486">
        <w:rPr>
          <w:rFonts w:cs="Arial"/>
        </w:rPr>
        <w:t>, t</w:t>
      </w:r>
      <w:r w:rsidR="00294F28">
        <w:rPr>
          <w:rFonts w:cs="Arial"/>
        </w:rPr>
        <w:t>he configuration of the old slice is automatically written to the new slice, where after normal operation can continue as if nothing ever happened.</w:t>
      </w:r>
    </w:p>
    <w:p w:rsidR="00D56526" w:rsidRDefault="00D56526" w:rsidP="00294F28">
      <w:pPr>
        <w:rPr>
          <w:rFonts w:cs="Arial"/>
        </w:rPr>
      </w:pPr>
    </w:p>
    <w:p w:rsidR="00345BA9" w:rsidRDefault="00345BA9" w:rsidP="00345BA9">
      <w:pPr>
        <w:pStyle w:val="Kop3"/>
      </w:pPr>
      <w:r>
        <w:br w:type="page"/>
      </w:r>
      <w:bookmarkStart w:id="44" w:name="_Toc373490086"/>
      <w:r>
        <w:lastRenderedPageBreak/>
        <w:t>Coupler</w:t>
      </w:r>
      <w:bookmarkEnd w:id="44"/>
    </w:p>
    <w:p w:rsidR="001947B1" w:rsidRDefault="001F6F25" w:rsidP="001947B1">
      <w:r>
        <w:t>PLC head stations (also called couplers</w:t>
      </w:r>
      <w:r w:rsidR="001947B1">
        <w:t>) that plug into the front of the PLC modules offer fast replacement. By giving in the correct MAC</w:t>
      </w:r>
      <w:r w:rsidR="007B62F5">
        <w:rPr>
          <w:rStyle w:val="Voetnootmarkering"/>
        </w:rPr>
        <w:footnoteReference w:id="3"/>
      </w:r>
      <w:r w:rsidR="001947B1">
        <w:t>-address of the specific I/O head station, the configuration will start automatically</w:t>
      </w:r>
      <w:r w:rsidR="00CF346F">
        <w:t xml:space="preserve"> (after a power reset)</w:t>
      </w:r>
      <w:r w:rsidR="001947B1">
        <w:t>. As a troubleshooting aid, status indicators are provided on the front of modules for indication of fault status.</w:t>
      </w:r>
    </w:p>
    <w:p w:rsidR="00992D59" w:rsidRDefault="00992D59" w:rsidP="00294F28">
      <w:pPr>
        <w:rPr>
          <w:rFonts w:cs="Arial"/>
        </w:rPr>
      </w:pPr>
    </w:p>
    <w:p w:rsidR="00544F86" w:rsidRDefault="00544F86" w:rsidP="00544F86">
      <w:pPr>
        <w:keepNext/>
      </w:pPr>
    </w:p>
    <w:p w:rsidR="00AA0DB9" w:rsidRDefault="00744EFA" w:rsidP="00AA0DB9">
      <w:pPr>
        <w:keepNext/>
      </w:pPr>
      <w:r>
        <w:rPr>
          <w:noProof/>
          <w:lang w:val="nl-NL" w:eastAsia="nl-NL"/>
        </w:rPr>
        <w:drawing>
          <wp:inline distT="0" distB="0" distL="0" distR="0" wp14:anchorId="67EE4AD5" wp14:editId="3BB9CB69">
            <wp:extent cx="1609725" cy="1857375"/>
            <wp:effectExtent l="0" t="0" r="9525" b="9525"/>
            <wp:docPr id="327" name="Afbeelding 327" descr="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ކ°"/>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9725" cy="1857375"/>
                    </a:xfrm>
                    <a:prstGeom prst="rect">
                      <a:avLst/>
                    </a:prstGeom>
                    <a:noFill/>
                    <a:ln>
                      <a:noFill/>
                    </a:ln>
                  </pic:spPr>
                </pic:pic>
              </a:graphicData>
            </a:graphic>
          </wp:inline>
        </w:drawing>
      </w:r>
    </w:p>
    <w:p w:rsidR="00AA0DB9" w:rsidRDefault="00AA0DB9" w:rsidP="00AA0DB9">
      <w:pPr>
        <w:pStyle w:val="Bijschrift"/>
        <w:rPr>
          <w:rFonts w:cs="Arial"/>
        </w:rPr>
      </w:pPr>
      <w:bookmarkStart w:id="45" w:name="_Toc373490172"/>
      <w:r>
        <w:t xml:space="preserve">Figure </w:t>
      </w:r>
      <w:r w:rsidR="002A3868">
        <w:fldChar w:fldCharType="begin"/>
      </w:r>
      <w:r w:rsidR="002A3868">
        <w:instrText xml:space="preserve"> STYLEREF 1 \s </w:instrText>
      </w:r>
      <w:r w:rsidR="002A3868">
        <w:fldChar w:fldCharType="separate"/>
      </w:r>
      <w:r w:rsidR="00B20F3D">
        <w:rPr>
          <w:noProof/>
        </w:rPr>
        <w:t>2</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4</w:t>
      </w:r>
      <w:r w:rsidR="002A3868">
        <w:fldChar w:fldCharType="end"/>
      </w:r>
      <w:r w:rsidR="00964F17">
        <w:t>:</w:t>
      </w:r>
      <w:r>
        <w:t xml:space="preserve"> Coupler</w:t>
      </w:r>
      <w:bookmarkEnd w:id="45"/>
    </w:p>
    <w:p w:rsidR="00294F28" w:rsidRDefault="00294F28" w:rsidP="00294F28">
      <w:pPr>
        <w:rPr>
          <w:rFonts w:cs="Arial"/>
        </w:rPr>
      </w:pPr>
      <w:r>
        <w:rPr>
          <w:rFonts w:cs="Arial"/>
        </w:rPr>
        <w:t>Programming of the application is performed in accordance with IEC 61131-3</w:t>
      </w:r>
      <w:r w:rsidR="00C67855">
        <w:rPr>
          <w:rFonts w:cs="Arial"/>
        </w:rPr>
        <w:t xml:space="preserve"> </w:t>
      </w:r>
      <w:r w:rsidR="00B30CBC">
        <w:rPr>
          <w:rFonts w:cs="Arial"/>
        </w:rPr>
        <w:t>“</w:t>
      </w:r>
      <w:r w:rsidR="00C67855">
        <w:rPr>
          <w:rFonts w:cs="Arial"/>
        </w:rPr>
        <w:t>Programmable Controllers</w:t>
      </w:r>
      <w:r w:rsidR="00B30CBC">
        <w:rPr>
          <w:rFonts w:cs="Arial"/>
        </w:rPr>
        <w:t>”</w:t>
      </w:r>
      <w:r w:rsidR="00C67855">
        <w:rPr>
          <w:rFonts w:cs="Arial"/>
        </w:rPr>
        <w:t>. Free Technics (FT)</w:t>
      </w:r>
      <w:r>
        <w:rPr>
          <w:rFonts w:cs="Arial"/>
        </w:rPr>
        <w:t xml:space="preserve"> can program the </w:t>
      </w:r>
      <w:r w:rsidR="00FF4866">
        <w:rPr>
          <w:rFonts w:cs="Arial"/>
        </w:rPr>
        <w:t xml:space="preserve">PLC for </w:t>
      </w:r>
      <w:r w:rsidR="008F0D6C">
        <w:rPr>
          <w:rFonts w:cs="Arial"/>
        </w:rPr>
        <w:t xml:space="preserve">the </w:t>
      </w:r>
      <w:r w:rsidR="00614B0F">
        <w:rPr>
          <w:rFonts w:cs="Arial"/>
        </w:rPr>
        <w:t>TCP</w:t>
      </w:r>
      <w:r w:rsidR="00FF4866">
        <w:rPr>
          <w:rFonts w:cs="Arial"/>
        </w:rPr>
        <w:t>/UDP</w:t>
      </w:r>
      <w:r w:rsidR="008B2141">
        <w:rPr>
          <w:rStyle w:val="Voetnootmarkering"/>
          <w:rFonts w:cs="Arial"/>
        </w:rPr>
        <w:footnoteReference w:id="4"/>
      </w:r>
      <w:r>
        <w:rPr>
          <w:rFonts w:cs="Arial"/>
        </w:rPr>
        <w:t xml:space="preserve"> transport protocol vi</w:t>
      </w:r>
      <w:r w:rsidR="00321091">
        <w:rPr>
          <w:rFonts w:cs="Arial"/>
        </w:rPr>
        <w:t>a Socket</w:t>
      </w:r>
      <w:r w:rsidR="00D22E78">
        <w:rPr>
          <w:rFonts w:cs="Arial"/>
        </w:rPr>
        <w:t xml:space="preserve"> </w:t>
      </w:r>
      <w:r w:rsidR="00321091">
        <w:rPr>
          <w:rFonts w:cs="Arial"/>
        </w:rPr>
        <w:t>-</w:t>
      </w:r>
      <w:r w:rsidR="00D22E78">
        <w:rPr>
          <w:rFonts w:cs="Arial"/>
        </w:rPr>
        <w:t xml:space="preserve"> </w:t>
      </w:r>
      <w:r w:rsidR="00321091">
        <w:rPr>
          <w:rFonts w:cs="Arial"/>
        </w:rPr>
        <w:t>Application Programming Interface</w:t>
      </w:r>
      <w:r>
        <w:rPr>
          <w:rFonts w:cs="Arial"/>
        </w:rPr>
        <w:t>s</w:t>
      </w:r>
      <w:r w:rsidR="00321091">
        <w:rPr>
          <w:rFonts w:cs="Arial"/>
        </w:rPr>
        <w:t xml:space="preserve"> (APIs)</w:t>
      </w:r>
      <w:r>
        <w:rPr>
          <w:rFonts w:cs="Arial"/>
        </w:rPr>
        <w:t xml:space="preserve">. </w:t>
      </w:r>
    </w:p>
    <w:p w:rsidR="00294F28" w:rsidRDefault="00294F28" w:rsidP="00294F28">
      <w:pPr>
        <w:rPr>
          <w:rFonts w:cs="Arial"/>
        </w:rPr>
      </w:pPr>
    </w:p>
    <w:p w:rsidR="00294F28" w:rsidRDefault="00294F28" w:rsidP="00294F28">
      <w:pPr>
        <w:rPr>
          <w:rFonts w:cs="Arial"/>
        </w:rPr>
      </w:pPr>
      <w:r>
        <w:rPr>
          <w:rFonts w:cs="Arial"/>
        </w:rPr>
        <w:t>Characteristics and use:</w:t>
      </w:r>
    </w:p>
    <w:p w:rsidR="00BA2163" w:rsidRDefault="00FD392C" w:rsidP="00576C19">
      <w:pPr>
        <w:numPr>
          <w:ilvl w:val="0"/>
          <w:numId w:val="11"/>
        </w:numPr>
        <w:rPr>
          <w:rFonts w:cs="Arial"/>
        </w:rPr>
      </w:pPr>
      <w:r>
        <w:rPr>
          <w:rFonts w:cs="Arial"/>
        </w:rPr>
        <w:t>Use of decentralized control enhances</w:t>
      </w:r>
      <w:r w:rsidR="00BA2163">
        <w:rPr>
          <w:rFonts w:cs="Arial"/>
        </w:rPr>
        <w:t xml:space="preserve"> support </w:t>
      </w:r>
      <w:r>
        <w:rPr>
          <w:rFonts w:cs="Arial"/>
        </w:rPr>
        <w:t xml:space="preserve">of </w:t>
      </w:r>
      <w:r w:rsidR="00BA2163">
        <w:rPr>
          <w:rFonts w:cs="Arial"/>
        </w:rPr>
        <w:t>a PLC or PC</w:t>
      </w:r>
      <w:r w:rsidR="00D56526">
        <w:rPr>
          <w:rFonts w:cs="Arial"/>
        </w:rPr>
        <w:t xml:space="preserve"> in case of broken communication links</w:t>
      </w:r>
    </w:p>
    <w:p w:rsidR="00BA2163" w:rsidRDefault="00294F28" w:rsidP="00576C19">
      <w:pPr>
        <w:numPr>
          <w:ilvl w:val="0"/>
          <w:numId w:val="11"/>
        </w:numPr>
        <w:rPr>
          <w:rFonts w:cs="Arial"/>
        </w:rPr>
      </w:pPr>
      <w:r>
        <w:rPr>
          <w:rFonts w:cs="Arial"/>
        </w:rPr>
        <w:t>Programmable response in the e</w:t>
      </w:r>
      <w:r w:rsidR="00BA2163">
        <w:rPr>
          <w:rFonts w:cs="Arial"/>
        </w:rPr>
        <w:t xml:space="preserve">vent of a </w:t>
      </w:r>
      <w:r w:rsidR="00A500EC">
        <w:rPr>
          <w:rFonts w:cs="Arial"/>
        </w:rPr>
        <w:t>field bus</w:t>
      </w:r>
      <w:r w:rsidR="00BA2163">
        <w:rPr>
          <w:rFonts w:cs="Arial"/>
        </w:rPr>
        <w:t xml:space="preserve"> failure</w:t>
      </w:r>
    </w:p>
    <w:p w:rsidR="00A32A46" w:rsidRDefault="00294F28" w:rsidP="00576C19">
      <w:pPr>
        <w:numPr>
          <w:ilvl w:val="0"/>
          <w:numId w:val="11"/>
        </w:numPr>
        <w:rPr>
          <w:rFonts w:cs="Arial"/>
        </w:rPr>
      </w:pPr>
      <w:r>
        <w:rPr>
          <w:rFonts w:cs="Arial"/>
        </w:rPr>
        <w:t>Signal pre-processing r</w:t>
      </w:r>
      <w:r w:rsidR="00A32A46">
        <w:rPr>
          <w:rFonts w:cs="Arial"/>
        </w:rPr>
        <w:t xml:space="preserve">educes </w:t>
      </w:r>
      <w:r w:rsidR="00A500EC">
        <w:rPr>
          <w:rFonts w:cs="Arial"/>
        </w:rPr>
        <w:t>field bus</w:t>
      </w:r>
      <w:r w:rsidR="00A32A46">
        <w:rPr>
          <w:rFonts w:cs="Arial"/>
        </w:rPr>
        <w:t xml:space="preserve"> transmissions</w:t>
      </w:r>
    </w:p>
    <w:p w:rsidR="00A32A46" w:rsidRDefault="00294F28" w:rsidP="00576C19">
      <w:pPr>
        <w:numPr>
          <w:ilvl w:val="0"/>
          <w:numId w:val="11"/>
        </w:numPr>
        <w:rPr>
          <w:rFonts w:cs="Arial"/>
        </w:rPr>
      </w:pPr>
      <w:r>
        <w:rPr>
          <w:rFonts w:cs="Arial"/>
        </w:rPr>
        <w:t>Peripheral equipment can be controlled directly, resulting in</w:t>
      </w:r>
      <w:r w:rsidR="00A32A46">
        <w:rPr>
          <w:rFonts w:cs="Arial"/>
        </w:rPr>
        <w:t xml:space="preserve"> </w:t>
      </w:r>
      <w:r w:rsidR="00D56526">
        <w:rPr>
          <w:rFonts w:cs="Arial"/>
        </w:rPr>
        <w:t>fast</w:t>
      </w:r>
      <w:r w:rsidR="00A32A46">
        <w:rPr>
          <w:rFonts w:cs="Arial"/>
        </w:rPr>
        <w:t xml:space="preserve"> system response times</w:t>
      </w:r>
      <w:r w:rsidR="00122500">
        <w:rPr>
          <w:rFonts w:cs="Arial"/>
        </w:rPr>
        <w:t>.</w:t>
      </w:r>
    </w:p>
    <w:p w:rsidR="00294F28" w:rsidRDefault="00294F28" w:rsidP="00316B2E">
      <w:pPr>
        <w:pStyle w:val="Kop3"/>
      </w:pPr>
      <w:bookmarkStart w:id="46" w:name="_Ref184798792"/>
      <w:bookmarkStart w:id="47" w:name="_Toc189536005"/>
      <w:bookmarkStart w:id="48" w:name="_Toc373490087"/>
      <w:r>
        <w:t>Local Area Network</w:t>
      </w:r>
      <w:bookmarkEnd w:id="46"/>
      <w:bookmarkEnd w:id="47"/>
      <w:bookmarkEnd w:id="48"/>
    </w:p>
    <w:p w:rsidR="0073429D" w:rsidRPr="0073429D" w:rsidRDefault="0073429D" w:rsidP="0073429D"/>
    <w:p w:rsidR="00DD36EC" w:rsidRDefault="00294F28" w:rsidP="00294F28">
      <w:r>
        <w:t xml:space="preserve">The Local Area Network </w:t>
      </w:r>
      <w:r w:rsidR="005072A5">
        <w:t xml:space="preserve">(LAN) </w:t>
      </w:r>
      <w:r>
        <w:t>provides a generic communication path</w:t>
      </w:r>
      <w:r w:rsidR="00DD36EC">
        <w:t xml:space="preserve">. </w:t>
      </w:r>
      <w:r>
        <w:t xml:space="preserve"> </w:t>
      </w:r>
      <w:r w:rsidR="00DD36EC" w:rsidRPr="00DD36EC">
        <w:t xml:space="preserve">Ethernet (or the TCP/IP protocol) is the main means of communication and transmission throughout the </w:t>
      </w:r>
      <w:r w:rsidR="009560B9">
        <w:t>system</w:t>
      </w:r>
      <w:r w:rsidR="00DD36EC" w:rsidRPr="00DD36EC">
        <w:t>. More precisely: Ethernet takes care of the link bet</w:t>
      </w:r>
      <w:r w:rsidR="00B60755">
        <w:t xml:space="preserve">ween the </w:t>
      </w:r>
      <w:r w:rsidR="00F063FB">
        <w:t>Workstation</w:t>
      </w:r>
      <w:r w:rsidR="008A068E">
        <w:t>’</w:t>
      </w:r>
      <w:r w:rsidR="00AC6F88">
        <w:t>s</w:t>
      </w:r>
      <w:r w:rsidR="00E94C82">
        <w:t xml:space="preserve">/switches and </w:t>
      </w:r>
      <w:r w:rsidR="00DD36EC" w:rsidRPr="00DD36EC">
        <w:t>monitoring units (</w:t>
      </w:r>
      <w:r w:rsidR="00E94C82">
        <w:t>e.g. sensors</w:t>
      </w:r>
      <w:r w:rsidR="00DD36EC" w:rsidRPr="00DD36EC">
        <w:t>).</w:t>
      </w:r>
      <w:r w:rsidR="00DD36EC">
        <w:t xml:space="preserve"> </w:t>
      </w:r>
    </w:p>
    <w:p w:rsidR="00DD36EC" w:rsidRPr="00DD36EC" w:rsidRDefault="00DD36EC" w:rsidP="00DD36EC"/>
    <w:p w:rsidR="00DD36EC" w:rsidRPr="00DD36EC" w:rsidRDefault="00DD36EC" w:rsidP="00DD36EC">
      <w:r w:rsidRPr="00DD36EC">
        <w:t>The monitoring units however are not bound to the TCP/IP protocol for gathering and transmitting da</w:t>
      </w:r>
      <w:r w:rsidR="00262724">
        <w:t xml:space="preserve">ta. </w:t>
      </w:r>
      <w:r w:rsidR="0091645D">
        <w:t>NavVision</w:t>
      </w:r>
      <w:r w:rsidRPr="00DD36EC">
        <w:t xml:space="preserve"> supports </w:t>
      </w:r>
      <w:r w:rsidR="00CD7EE1">
        <w:t>the addi</w:t>
      </w:r>
      <w:r w:rsidRPr="00DD36EC">
        <w:t>tional protocols Mod</w:t>
      </w:r>
      <w:r w:rsidR="007C73CC">
        <w:t xml:space="preserve"> </w:t>
      </w:r>
      <w:r w:rsidRPr="00DD36EC">
        <w:t>Bus</w:t>
      </w:r>
      <w:r w:rsidR="0053430C">
        <w:rPr>
          <w:rStyle w:val="Voetnootmarkering"/>
        </w:rPr>
        <w:footnoteReference w:id="5"/>
      </w:r>
      <w:r w:rsidRPr="00DD36EC">
        <w:t xml:space="preserve">, </w:t>
      </w:r>
      <w:r w:rsidR="007C73CC" w:rsidRPr="00DD36EC">
        <w:t>CAN Bus</w:t>
      </w:r>
      <w:r w:rsidR="0053430C">
        <w:rPr>
          <w:rStyle w:val="Voetnootmarkering"/>
        </w:rPr>
        <w:footnoteReference w:id="6"/>
      </w:r>
      <w:r w:rsidR="00CD7EE1">
        <w:t>, J1939</w:t>
      </w:r>
      <w:r w:rsidR="005F4717">
        <w:rPr>
          <w:rStyle w:val="Voetnootmarkering"/>
        </w:rPr>
        <w:footnoteReference w:id="7"/>
      </w:r>
      <w:r w:rsidR="00CD7EE1">
        <w:t xml:space="preserve"> and NMEA</w:t>
      </w:r>
      <w:r w:rsidR="005F4717">
        <w:rPr>
          <w:rStyle w:val="Voetnootmarkering"/>
        </w:rPr>
        <w:footnoteReference w:id="8"/>
      </w:r>
      <w:r w:rsidR="00CD7EE1">
        <w:t>.</w:t>
      </w:r>
    </w:p>
    <w:p w:rsidR="00DD36EC" w:rsidRPr="00DD36EC" w:rsidRDefault="00DD36EC" w:rsidP="00DD36EC">
      <w:r w:rsidRPr="00DD36EC">
        <w:lastRenderedPageBreak/>
        <w:t>Using Serial-LAN converters, the serial data is ported to the TCP/IP protocol, making</w:t>
      </w:r>
      <w:r w:rsidR="00B60755">
        <w:t xml:space="preserve"> the data accessible to all </w:t>
      </w:r>
      <w:r w:rsidR="00F063FB">
        <w:t>Workstation</w:t>
      </w:r>
      <w:r w:rsidR="00DC53C8">
        <w:t>’</w:t>
      </w:r>
      <w:r w:rsidR="00AC6F88">
        <w:t>s</w:t>
      </w:r>
      <w:r w:rsidRPr="00DD36EC">
        <w:t xml:space="preserve"> on the network.</w:t>
      </w:r>
    </w:p>
    <w:p w:rsidR="00E60B67" w:rsidRDefault="00DD36EC" w:rsidP="00DD36EC">
      <w:pPr>
        <w:keepNext/>
      </w:pPr>
      <w:r w:rsidRPr="00DD36EC">
        <w:t>Whenever a connecti</w:t>
      </w:r>
      <w:r w:rsidR="0056747D">
        <w:t xml:space="preserve">on </w:t>
      </w:r>
      <w:r w:rsidR="00D57EAE">
        <w:t>is</w:t>
      </w:r>
      <w:r w:rsidRPr="00DD36EC">
        <w:t xml:space="preserve"> broken,</w:t>
      </w:r>
      <w:r w:rsidR="00035961">
        <w:t xml:space="preserve"> the event is registered by </w:t>
      </w:r>
      <w:r w:rsidR="00D57EAE">
        <w:t>NavVision</w:t>
      </w:r>
      <w:r w:rsidRPr="00DD36EC">
        <w:t xml:space="preserve">. By noticing which </w:t>
      </w:r>
      <w:r w:rsidR="00D57EAE">
        <w:t>part and its dependencies are</w:t>
      </w:r>
      <w:r w:rsidRPr="00DD36EC">
        <w:t xml:space="preserve"> no longer connected, </w:t>
      </w:r>
      <w:r w:rsidR="0056747D">
        <w:t>it</w:t>
      </w:r>
      <w:r w:rsidRPr="00DD36EC">
        <w:t xml:space="preserve"> is able to deduce which </w:t>
      </w:r>
      <w:r w:rsidR="00314B63">
        <w:t xml:space="preserve">network </w:t>
      </w:r>
      <w:r w:rsidRPr="00DD36EC">
        <w:t>cable is faulty.</w:t>
      </w:r>
      <w:r w:rsidR="00314B63">
        <w:t xml:space="preserve"> Power supplies can also be monito</w:t>
      </w:r>
      <w:r w:rsidR="006110A7">
        <w:t>red, the relevant</w:t>
      </w:r>
      <w:r w:rsidRPr="00DD36EC">
        <w:t xml:space="preserve"> information is then written into the logbook. When defined during the initial configuration, any lost connection will </w:t>
      </w:r>
      <w:r w:rsidR="00314B63">
        <w:t>generate</w:t>
      </w:r>
      <w:r w:rsidRPr="00DD36EC">
        <w:t xml:space="preserve"> an alarm. Repaired connections are also detected and written to the system's log.</w:t>
      </w:r>
    </w:p>
    <w:p w:rsidR="00E60B67" w:rsidRDefault="00E60B67" w:rsidP="00DD36EC">
      <w:pPr>
        <w:keepNext/>
      </w:pPr>
    </w:p>
    <w:p w:rsidR="00A60888" w:rsidRDefault="00744EFA" w:rsidP="00A60888">
      <w:pPr>
        <w:keepNext/>
      </w:pPr>
      <w:r>
        <w:rPr>
          <w:noProof/>
          <w:lang w:val="nl-NL" w:eastAsia="nl-NL"/>
        </w:rPr>
        <w:drawing>
          <wp:inline distT="0" distB="0" distL="0" distR="0" wp14:anchorId="61BD428D" wp14:editId="34AEF909">
            <wp:extent cx="5934075" cy="4752975"/>
            <wp:effectExtent l="0" t="0" r="9525" b="9525"/>
            <wp:docPr id="328" name="Afbeelding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DD36EC" w:rsidRDefault="00A60888" w:rsidP="00A60888">
      <w:pPr>
        <w:pStyle w:val="Bijschrift"/>
      </w:pPr>
      <w:bookmarkStart w:id="49" w:name="_Ref244571118"/>
      <w:bookmarkStart w:id="50" w:name="_Toc373490173"/>
      <w:r>
        <w:t xml:space="preserve">Figure </w:t>
      </w:r>
      <w:r w:rsidR="002A3868">
        <w:fldChar w:fldCharType="begin"/>
      </w:r>
      <w:r w:rsidR="002A3868">
        <w:instrText xml:space="preserve"> STYLEREF 1 \s </w:instrText>
      </w:r>
      <w:r w:rsidR="002A3868">
        <w:fldChar w:fldCharType="separate"/>
      </w:r>
      <w:r w:rsidR="00B20F3D">
        <w:rPr>
          <w:noProof/>
        </w:rPr>
        <w:t>2</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5</w:t>
      </w:r>
      <w:r w:rsidR="002A3868">
        <w:fldChar w:fldCharType="end"/>
      </w:r>
      <w:bookmarkEnd w:id="49"/>
      <w:r w:rsidR="00964F17">
        <w:t>:</w:t>
      </w:r>
      <w:r>
        <w:t xml:space="preserve"> Logbook</w:t>
      </w:r>
      <w:bookmarkEnd w:id="50"/>
    </w:p>
    <w:p w:rsidR="00294F28" w:rsidRDefault="001308C5" w:rsidP="001308C5">
      <w:pPr>
        <w:pStyle w:val="Kop3"/>
      </w:pPr>
      <w:bookmarkStart w:id="51" w:name="_Toc133401053"/>
      <w:bookmarkStart w:id="52" w:name="_Toc150592590"/>
      <w:bookmarkStart w:id="53" w:name="_Toc189536006"/>
      <w:r>
        <w:br w:type="page"/>
      </w:r>
      <w:bookmarkStart w:id="54" w:name="_Toc373490088"/>
      <w:r w:rsidR="00294F28">
        <w:lastRenderedPageBreak/>
        <w:t>Printers</w:t>
      </w:r>
      <w:bookmarkEnd w:id="51"/>
      <w:bookmarkEnd w:id="52"/>
      <w:bookmarkEnd w:id="53"/>
      <w:bookmarkEnd w:id="54"/>
    </w:p>
    <w:p w:rsidR="0073429D" w:rsidRPr="0073429D" w:rsidRDefault="0073429D" w:rsidP="0073429D"/>
    <w:p w:rsidR="000D1B8E" w:rsidRDefault="007A17FE" w:rsidP="00294F28">
      <w:pPr>
        <w:pStyle w:val="Text"/>
      </w:pPr>
      <w:r>
        <w:t>Printers</w:t>
      </w:r>
      <w:r w:rsidR="00294F28">
        <w:t xml:space="preserve"> </w:t>
      </w:r>
      <w:r w:rsidR="00A72AD1">
        <w:t xml:space="preserve">(DPT and JPT) </w:t>
      </w:r>
      <w:r w:rsidR="00294F28">
        <w:t xml:space="preserve">are accessible via the </w:t>
      </w:r>
      <w:r>
        <w:t xml:space="preserve">LAN </w:t>
      </w:r>
      <w:r w:rsidR="00B60755">
        <w:t xml:space="preserve">by each </w:t>
      </w:r>
      <w:r w:rsidR="00F063FB">
        <w:t>Workstation</w:t>
      </w:r>
      <w:r w:rsidR="00294F28">
        <w:t xml:space="preserve">. From the </w:t>
      </w:r>
      <w:r w:rsidR="00DD36EC">
        <w:t>AMCS</w:t>
      </w:r>
      <w:r w:rsidR="00294F28">
        <w:t xml:space="preserve"> point of view printers can be used </w:t>
      </w:r>
      <w:r w:rsidR="00331E71">
        <w:t xml:space="preserve">in order to create </w:t>
      </w:r>
      <w:r w:rsidR="00294F28">
        <w:t>hardcop</w:t>
      </w:r>
      <w:r w:rsidR="00331E71">
        <w:t xml:space="preserve">ies </w:t>
      </w:r>
      <w:r w:rsidR="00294F28">
        <w:t>from mimics, hi</w:t>
      </w:r>
      <w:r w:rsidR="007B72FB">
        <w:t>storical event summaries (i</w:t>
      </w:r>
      <w:r w:rsidR="00294F28">
        <w:t xml:space="preserve">.e. alarm history), trends, reports etc. </w:t>
      </w:r>
      <w:r w:rsidR="000D1B8E">
        <w:t xml:space="preserve">Printers can be connected to </w:t>
      </w:r>
      <w:r w:rsidR="00F063FB">
        <w:t>Workstation</w:t>
      </w:r>
      <w:r w:rsidR="000D1B8E">
        <w:t>s by means of</w:t>
      </w:r>
      <w:r w:rsidR="00242F70">
        <w:t xml:space="preserve"> serial interfaces (COM</w:t>
      </w:r>
      <w:r w:rsidR="00D76BD7">
        <w:t xml:space="preserve"> ports</w:t>
      </w:r>
      <w:r w:rsidR="00242F70">
        <w:t>)</w:t>
      </w:r>
      <w:r w:rsidR="00F063FB">
        <w:t xml:space="preserve"> or to the network by means of a serial to lan interface</w:t>
      </w:r>
    </w:p>
    <w:p w:rsidR="00E6461A" w:rsidRDefault="00021E23" w:rsidP="001308C5">
      <w:pPr>
        <w:pStyle w:val="Kop3"/>
      </w:pPr>
      <w:bookmarkStart w:id="55" w:name="_Toc373490089"/>
      <w:bookmarkEnd w:id="21"/>
      <w:bookmarkEnd w:id="22"/>
      <w:r>
        <w:t>Redundancy</w:t>
      </w:r>
      <w:bookmarkEnd w:id="55"/>
    </w:p>
    <w:p w:rsidR="0073429D" w:rsidRPr="0073429D" w:rsidRDefault="0073429D" w:rsidP="0073429D"/>
    <w:p w:rsidR="00021E23" w:rsidRDefault="00021E23" w:rsidP="00021E23">
      <w:r>
        <w:t>The AMCS system offers</w:t>
      </w:r>
      <w:r w:rsidR="00B60755">
        <w:t xml:space="preserve"> redundancy. Each individual </w:t>
      </w:r>
      <w:r w:rsidR="00F063FB">
        <w:t>Workstation</w:t>
      </w:r>
      <w:r>
        <w:t xml:space="preserve"> is able to take over AMCS function</w:t>
      </w:r>
      <w:r w:rsidR="00F063FB">
        <w:t>s of another workstation (except for the real clients as for instance DAP’s).</w:t>
      </w:r>
      <w:r>
        <w:t xml:space="preserve"> In case a </w:t>
      </w:r>
      <w:r w:rsidR="00F063FB">
        <w:t xml:space="preserve">Workstation </w:t>
      </w:r>
      <w:r w:rsidR="00C26F73">
        <w:t xml:space="preserve">fails, one of the other </w:t>
      </w:r>
      <w:r w:rsidR="00F063FB">
        <w:t xml:space="preserve">Workstation </w:t>
      </w:r>
      <w:r w:rsidR="0096439F">
        <w:t xml:space="preserve">of the system can take over the </w:t>
      </w:r>
      <w:r>
        <w:t>functions that were being performed. The redundancy is ma</w:t>
      </w:r>
      <w:r w:rsidR="00F063FB">
        <w:t>ximized at this moment through 52</w:t>
      </w:r>
      <w:r>
        <w:t xml:space="preserve"> AMCS </w:t>
      </w:r>
      <w:r w:rsidR="00F063FB">
        <w:t xml:space="preserve">Workstations in a normal installation. </w:t>
      </w:r>
      <w:r w:rsidR="007C328A">
        <w:t xml:space="preserve">The </w:t>
      </w:r>
      <w:r w:rsidR="00F063FB">
        <w:t>failsafe-</w:t>
      </w:r>
      <w:r w:rsidR="007C328A">
        <w:t xml:space="preserve">client </w:t>
      </w:r>
      <w:r w:rsidR="00F063FB">
        <w:t xml:space="preserve">Workstation </w:t>
      </w:r>
      <w:r>
        <w:t>can be used as a fully operationa</w:t>
      </w:r>
      <w:r w:rsidR="00C3359E">
        <w:t xml:space="preserve">l </w:t>
      </w:r>
      <w:r w:rsidR="00F063FB">
        <w:t xml:space="preserve">Workstation </w:t>
      </w:r>
      <w:r>
        <w:t>server except that it</w:t>
      </w:r>
      <w:r w:rsidR="0096439F">
        <w:t xml:space="preserve"> does not take over redundancy.</w:t>
      </w:r>
    </w:p>
    <w:p w:rsidR="00021E23" w:rsidRDefault="00021E23" w:rsidP="00021E23"/>
    <w:p w:rsidR="00021E23" w:rsidRDefault="00021E23" w:rsidP="00021E23">
      <w:r>
        <w:t>Ea</w:t>
      </w:r>
      <w:r w:rsidR="00C25B75">
        <w:t>ch I/O cabinet</w:t>
      </w:r>
      <w:r>
        <w:t xml:space="preserve"> </w:t>
      </w:r>
      <w:r w:rsidR="00BD495F">
        <w:t>is</w:t>
      </w:r>
      <w:r>
        <w:t xml:space="preserve"> redundantly connected to the Ethernet. Failures in one of th</w:t>
      </w:r>
      <w:r w:rsidR="00946F5B">
        <w:t>e network switches or</w:t>
      </w:r>
      <w:r>
        <w:t xml:space="preserve"> connection cables will not affect proper functioning of the installation. The operator will be notified of the fault, while still being able to utilize the affected I/O units.</w:t>
      </w:r>
      <w:r w:rsidR="00F063FB">
        <w:t xml:space="preserve"> </w:t>
      </w:r>
    </w:p>
    <w:p w:rsidR="00021E23" w:rsidRDefault="00021E23" w:rsidP="00021E23">
      <w:r>
        <w:t>The Ethernet network is based on a ring network topology, ruling out single points of failure as much as possible. When one of the network cables fails, the network data traffic will be redirected to one of the other servers, to be automatically appointed as the master server on that time.</w:t>
      </w:r>
    </w:p>
    <w:p w:rsidR="00021E23" w:rsidRDefault="00021E23" w:rsidP="00021E23"/>
    <w:p w:rsidR="00021E23" w:rsidRDefault="00021E23" w:rsidP="00021E23">
      <w:r>
        <w:t>Redundantly available platform systems are conne</w:t>
      </w:r>
      <w:r w:rsidR="00143937">
        <w:t>cted to different separate PLC’</w:t>
      </w:r>
      <w:r w:rsidR="00136640">
        <w:t>s</w:t>
      </w:r>
      <w:r>
        <w:t xml:space="preserve"> or I/O units of the system. In case of failure of one of these units, the affected platform system will not be available in the AMCS; however, the back-up platform system shall still be available in the AMCS. In this way, the applicable function is still available, with possibly a reduced capacity.</w:t>
      </w:r>
    </w:p>
    <w:p w:rsidR="00021E23" w:rsidRDefault="00021E23" w:rsidP="00021E23">
      <w:r>
        <w:t xml:space="preserve">For vital platform components, on requirement, the </w:t>
      </w:r>
      <w:r w:rsidR="0063454F">
        <w:t xml:space="preserve">Workstation </w:t>
      </w:r>
      <w:r>
        <w:t>provides hardwired (emergency) indications and controls. These indications and control</w:t>
      </w:r>
      <w:r w:rsidR="00DC39FE">
        <w:t xml:space="preserve">s are directly connected to the </w:t>
      </w:r>
      <w:r>
        <w:t xml:space="preserve">appropriate platform component. In case of any failure in the </w:t>
      </w:r>
      <w:r w:rsidR="0063454F">
        <w:t>Workstation</w:t>
      </w:r>
      <w:r>
        <w:t>, the vital control and monitoring tasks can still be performed via these direct indications/controls.</w:t>
      </w:r>
    </w:p>
    <w:p w:rsidR="004206DE" w:rsidRDefault="00AD4CC4" w:rsidP="00AD4CC4">
      <w:pPr>
        <w:pStyle w:val="Kop3"/>
      </w:pPr>
      <w:bookmarkStart w:id="56" w:name="_Toc235861992"/>
      <w:bookmarkStart w:id="57" w:name="_Toc373490090"/>
      <w:r w:rsidRPr="00623DD8">
        <w:t>VDR</w:t>
      </w:r>
      <w:r>
        <w:t xml:space="preserve"> </w:t>
      </w:r>
      <w:r w:rsidR="00C202D2" w:rsidRPr="00DC6EDD">
        <w:t>I</w:t>
      </w:r>
      <w:r w:rsidR="004206DE" w:rsidRPr="00DC6EDD">
        <w:t>nterface</w:t>
      </w:r>
      <w:bookmarkEnd w:id="56"/>
      <w:bookmarkEnd w:id="57"/>
    </w:p>
    <w:p w:rsidR="0073429D" w:rsidRPr="0073429D" w:rsidRDefault="0073429D" w:rsidP="0073429D"/>
    <w:p w:rsidR="0053457F" w:rsidRDefault="003D7EE7" w:rsidP="00E044B9">
      <w:r>
        <w:t xml:space="preserve">In a standard configuration </w:t>
      </w:r>
      <w:r w:rsidR="00623DD8">
        <w:t xml:space="preserve">the AMCS </w:t>
      </w:r>
      <w:r w:rsidR="00AD4CC4">
        <w:t xml:space="preserve">outputs </w:t>
      </w:r>
      <w:r w:rsidR="0053457F">
        <w:t>data to</w:t>
      </w:r>
      <w:r w:rsidR="00623DD8">
        <w:t xml:space="preserve"> </w:t>
      </w:r>
      <w:r w:rsidR="00AD4CC4">
        <w:t xml:space="preserve">a </w:t>
      </w:r>
      <w:r w:rsidR="00AD4CC4" w:rsidRPr="00E044B9">
        <w:rPr>
          <w:lang w:val="en"/>
        </w:rPr>
        <w:t>Voyage Data Recorder</w:t>
      </w:r>
      <w:r w:rsidR="00AD4CC4">
        <w:rPr>
          <w:lang w:val="en"/>
        </w:rPr>
        <w:t xml:space="preserve"> (</w:t>
      </w:r>
      <w:r w:rsidR="00AD4CC4">
        <w:t>VDR)</w:t>
      </w:r>
      <w:r>
        <w:t xml:space="preserve">, which </w:t>
      </w:r>
      <w:r w:rsidR="0053457F">
        <w:t>is</w:t>
      </w:r>
      <w:r>
        <w:t xml:space="preserve"> not in the </w:t>
      </w:r>
      <w:r w:rsidR="007E7081">
        <w:t>scope of this functional specification.</w:t>
      </w:r>
    </w:p>
    <w:p w:rsidR="00E044B9" w:rsidRPr="00E044B9" w:rsidRDefault="00AD4CC4" w:rsidP="00E044B9">
      <w:r>
        <w:rPr>
          <w:lang w:val="en"/>
        </w:rPr>
        <w:t>A</w:t>
      </w:r>
      <w:r w:rsidR="00E044B9">
        <w:rPr>
          <w:lang w:val="en"/>
        </w:rPr>
        <w:t xml:space="preserve"> VDR</w:t>
      </w:r>
      <w:r>
        <w:rPr>
          <w:lang w:val="en"/>
        </w:rPr>
        <w:t xml:space="preserve"> </w:t>
      </w:r>
      <w:r w:rsidR="00E044B9">
        <w:rPr>
          <w:lang w:val="en"/>
        </w:rPr>
        <w:t>is a data re</w:t>
      </w:r>
      <w:r w:rsidR="00B52424">
        <w:rPr>
          <w:lang w:val="en"/>
        </w:rPr>
        <w:t xml:space="preserve">cording system designed for </w:t>
      </w:r>
      <w:r w:rsidR="00E044B9" w:rsidRPr="00E044B9">
        <w:rPr>
          <w:lang w:val="en"/>
        </w:rPr>
        <w:t>vessels</w:t>
      </w:r>
      <w:r w:rsidR="00E044B9">
        <w:rPr>
          <w:lang w:val="en"/>
        </w:rPr>
        <w:t xml:space="preserve"> required to comply with the </w:t>
      </w:r>
      <w:r w:rsidR="00E044B9" w:rsidRPr="00E044B9">
        <w:rPr>
          <w:lang w:val="en"/>
        </w:rPr>
        <w:t>IMO</w:t>
      </w:r>
      <w:r w:rsidR="00E044B9">
        <w:rPr>
          <w:lang w:val="en"/>
        </w:rPr>
        <w:t>'s</w:t>
      </w:r>
      <w:r w:rsidR="00E04CB8">
        <w:rPr>
          <w:rStyle w:val="Voetnootmarkering"/>
          <w:lang w:val="en"/>
        </w:rPr>
        <w:footnoteReference w:id="9"/>
      </w:r>
      <w:r w:rsidR="00E044B9">
        <w:rPr>
          <w:lang w:val="en"/>
        </w:rPr>
        <w:t xml:space="preserve"> International Convention </w:t>
      </w:r>
      <w:r w:rsidR="00E044B9" w:rsidRPr="00E044B9">
        <w:rPr>
          <w:lang w:val="en"/>
        </w:rPr>
        <w:t>SOLAS</w:t>
      </w:r>
      <w:r w:rsidR="0073429D">
        <w:rPr>
          <w:rStyle w:val="Voetnootmarkering"/>
          <w:lang w:val="en"/>
        </w:rPr>
        <w:footnoteReference w:id="10"/>
      </w:r>
      <w:r w:rsidR="00E044B9">
        <w:rPr>
          <w:lang w:val="en"/>
        </w:rPr>
        <w:t xml:space="preserve"> </w:t>
      </w:r>
      <w:r w:rsidR="0073429D">
        <w:rPr>
          <w:lang w:val="en"/>
        </w:rPr>
        <w:t>r</w:t>
      </w:r>
      <w:r w:rsidR="00125F7B">
        <w:rPr>
          <w:lang w:val="en"/>
        </w:rPr>
        <w:t xml:space="preserve">equirements - </w:t>
      </w:r>
      <w:r w:rsidR="00E044B9">
        <w:rPr>
          <w:lang w:val="en"/>
        </w:rPr>
        <w:t>IMO Res.A.861</w:t>
      </w:r>
      <w:r w:rsidR="00125F7B">
        <w:rPr>
          <w:lang w:val="en"/>
        </w:rPr>
        <w:t>(20)</w:t>
      </w:r>
      <w:r w:rsidR="00125F7B">
        <w:rPr>
          <w:rStyle w:val="Voetnootmarkering"/>
          <w:lang w:val="en"/>
        </w:rPr>
        <w:footnoteReference w:id="11"/>
      </w:r>
      <w:r w:rsidR="00E044B9">
        <w:rPr>
          <w:lang w:val="en"/>
        </w:rPr>
        <w:t xml:space="preserve"> in order to collect data from various sensors on board the vessel. It then </w:t>
      </w:r>
      <w:r w:rsidR="00E044B9" w:rsidRPr="00E044B9">
        <w:rPr>
          <w:lang w:val="en"/>
        </w:rPr>
        <w:t>digitizes</w:t>
      </w:r>
      <w:r w:rsidR="00E044B9">
        <w:rPr>
          <w:lang w:val="en"/>
        </w:rPr>
        <w:t xml:space="preserve">, </w:t>
      </w:r>
      <w:r w:rsidR="00E044B9" w:rsidRPr="00E044B9">
        <w:rPr>
          <w:lang w:val="en"/>
        </w:rPr>
        <w:t>compresses</w:t>
      </w:r>
      <w:r w:rsidR="00E044B9">
        <w:rPr>
          <w:lang w:val="en"/>
        </w:rPr>
        <w:t xml:space="preserve"> and </w:t>
      </w:r>
      <w:r w:rsidR="00E044B9" w:rsidRPr="00E044B9">
        <w:rPr>
          <w:lang w:val="en"/>
        </w:rPr>
        <w:t>stores</w:t>
      </w:r>
      <w:r w:rsidR="00475BEC">
        <w:rPr>
          <w:lang w:val="en"/>
        </w:rPr>
        <w:t xml:space="preserve"> this information in a</w:t>
      </w:r>
      <w:r w:rsidR="00E044B9">
        <w:rPr>
          <w:lang w:val="en"/>
        </w:rPr>
        <w:t xml:space="preserve"> protective storage unit. </w:t>
      </w:r>
    </w:p>
    <w:p w:rsidR="004206DE" w:rsidRDefault="004206DE">
      <w:pPr>
        <w:pStyle w:val="Kop1"/>
      </w:pPr>
      <w:bookmarkStart w:id="58" w:name="_Toc235861993"/>
      <w:r>
        <w:br w:type="page"/>
      </w:r>
      <w:bookmarkStart w:id="59" w:name="_Toc373490091"/>
      <w:r w:rsidR="009428E7">
        <w:lastRenderedPageBreak/>
        <w:t>S</w:t>
      </w:r>
      <w:r>
        <w:t>ystem functionalities</w:t>
      </w:r>
      <w:bookmarkEnd w:id="58"/>
      <w:bookmarkEnd w:id="59"/>
    </w:p>
    <w:p w:rsidR="00F043B1" w:rsidRDefault="00F043B1" w:rsidP="00F043B1">
      <w:pPr>
        <w:pStyle w:val="Kop2"/>
      </w:pPr>
      <w:bookmarkStart w:id="60" w:name="_Ref184618440"/>
      <w:bookmarkStart w:id="61" w:name="_Ref184799177"/>
      <w:bookmarkStart w:id="62" w:name="_Toc189536011"/>
      <w:bookmarkStart w:id="63" w:name="_Toc235862018"/>
      <w:bookmarkStart w:id="64" w:name="_Toc235861994"/>
      <w:bookmarkStart w:id="65" w:name="_Ref238528493"/>
      <w:bookmarkStart w:id="66" w:name="_Toc373490092"/>
      <w:r>
        <w:t xml:space="preserve">Alarm </w:t>
      </w:r>
      <w:r w:rsidR="0073429D">
        <w:t>h</w:t>
      </w:r>
      <w:r>
        <w:t xml:space="preserve">andling and </w:t>
      </w:r>
      <w:r w:rsidR="0073429D">
        <w:t>p</w:t>
      </w:r>
      <w:r>
        <w:t>resentation</w:t>
      </w:r>
      <w:bookmarkEnd w:id="60"/>
      <w:bookmarkEnd w:id="61"/>
      <w:bookmarkEnd w:id="62"/>
      <w:bookmarkEnd w:id="66"/>
    </w:p>
    <w:p w:rsidR="0073429D" w:rsidRPr="0073429D" w:rsidRDefault="0073429D" w:rsidP="0073429D"/>
    <w:p w:rsidR="00547826" w:rsidRDefault="00547826" w:rsidP="00547826">
      <w:pPr>
        <w:pStyle w:val="Text"/>
      </w:pPr>
      <w:r>
        <w:t>Alarm handling and presentation has the purpose to draw the operator’s attention in case of an undesirable situation or fault occurrence firstly by means of an audible signal and secondly by visualizing a relevant alarm message on the AMCS alarm page. Information on alarms is entered into the alarm log with details of acknowledgements and alarm status.</w:t>
      </w:r>
    </w:p>
    <w:p w:rsidR="00F043B1" w:rsidRDefault="00F043B1" w:rsidP="001B0D2E">
      <w:r w:rsidRPr="007D70A1">
        <w:t xml:space="preserve">The alarm handling and presentation is one of the major </w:t>
      </w:r>
      <w:r>
        <w:t>AMCS</w:t>
      </w:r>
      <w:r w:rsidRPr="007D70A1">
        <w:t xml:space="preserve"> functions. Machinery, safety and control faults are to b</w:t>
      </w:r>
      <w:r w:rsidR="00B029FA">
        <w:t>e indicated at the relevant alarm stations</w:t>
      </w:r>
      <w:r w:rsidR="00B029FA">
        <w:rPr>
          <w:rStyle w:val="Voetnootmarkering"/>
        </w:rPr>
        <w:footnoteReference w:id="12"/>
      </w:r>
      <w:r w:rsidRPr="007D70A1">
        <w:t xml:space="preserve"> to warn personnel about an undesirable condition.</w:t>
      </w:r>
    </w:p>
    <w:p w:rsidR="00F043B1" w:rsidRDefault="00547826" w:rsidP="00F043B1">
      <w:r>
        <w:br/>
      </w:r>
      <w:r w:rsidR="00F043B1">
        <w:t>The alarm presentation has the functionality to present the operator an overview of the existence of undesirable situations or faults in machinery and equipment, safety and control systems. In addition, this function administrates the alarm notifications. Information on alarms is entered into the alarm log with details of acknowledgements and alarm status.</w:t>
      </w:r>
    </w:p>
    <w:p w:rsidR="00F043B1" w:rsidRDefault="00F043B1" w:rsidP="00F043B1"/>
    <w:p w:rsidR="00F043B1" w:rsidRDefault="00F043B1" w:rsidP="00F043B1">
      <w:r>
        <w:t>Three states can be distinguished for the alarm presentation:</w:t>
      </w:r>
    </w:p>
    <w:p w:rsidR="00F043B1" w:rsidRDefault="00F043B1" w:rsidP="00576C19">
      <w:pPr>
        <w:numPr>
          <w:ilvl w:val="0"/>
          <w:numId w:val="21"/>
        </w:numPr>
      </w:pPr>
      <w:r w:rsidRPr="001B0D2E">
        <w:rPr>
          <w:b/>
        </w:rPr>
        <w:t>Non-rectified and unacknowledged</w:t>
      </w:r>
      <w:r w:rsidR="001B0D2E">
        <w:br/>
        <w:t>Non-rectified alarm notifications are messages indicating an alarm condition that currently exists.</w:t>
      </w:r>
    </w:p>
    <w:p w:rsidR="001B0D2E" w:rsidRDefault="001B0D2E" w:rsidP="00576C19">
      <w:pPr>
        <w:numPr>
          <w:ilvl w:val="0"/>
          <w:numId w:val="22"/>
        </w:numPr>
      </w:pPr>
      <w:r w:rsidRPr="001B0D2E">
        <w:rPr>
          <w:b/>
        </w:rPr>
        <w:t>Rectified and unacknowledged</w:t>
      </w:r>
      <w:r>
        <w:br/>
        <w:t>Rectified alarm notifications are messages indicating a previously detected alarm condition that is no longer in effect because the system has recovered from the alarm condition.</w:t>
      </w:r>
    </w:p>
    <w:p w:rsidR="00F043B1" w:rsidRPr="00D014B2" w:rsidRDefault="001B0D2E" w:rsidP="00576C19">
      <w:pPr>
        <w:numPr>
          <w:ilvl w:val="0"/>
          <w:numId w:val="23"/>
        </w:numPr>
        <w:rPr>
          <w:b/>
        </w:rPr>
      </w:pPr>
      <w:r w:rsidRPr="00D014B2">
        <w:rPr>
          <w:b/>
        </w:rPr>
        <w:t>Non-rectified and acknowledged</w:t>
      </w:r>
    </w:p>
    <w:p w:rsidR="005A38E3" w:rsidRDefault="005A38E3" w:rsidP="00F043B1"/>
    <w:p w:rsidR="00F043B1" w:rsidRPr="00FA311A" w:rsidRDefault="00F043B1" w:rsidP="00F043B1">
      <w:r>
        <w:t xml:space="preserve">Alarm notifications have to be acknowledged by an authorized operator at one of the stations allowed to control that specific alarm. Unacknowledged alarm notifications may be either non-rectified or rectified and may change from non-rectified </w:t>
      </w:r>
      <w:r w:rsidR="00976020">
        <w:t>in</w:t>
      </w:r>
      <w:r>
        <w:t>to rectified while the alarm notification remains unacknowledged. Rectified and acknowledged alarms are automatically removed from the alarm presentation.</w:t>
      </w:r>
    </w:p>
    <w:p w:rsidR="00F043B1" w:rsidRDefault="00F043B1" w:rsidP="00F043B1">
      <w:pPr>
        <w:pStyle w:val="Text"/>
      </w:pPr>
    </w:p>
    <w:p w:rsidR="00F043B1" w:rsidRDefault="00F043B1" w:rsidP="00F043B1">
      <w:pPr>
        <w:pStyle w:val="Text"/>
      </w:pPr>
      <w:r>
        <w:t xml:space="preserve">The AMCS features different ways to notify an AMCS operator: </w:t>
      </w:r>
    </w:p>
    <w:p w:rsidR="00F043B1" w:rsidRDefault="00F043B1" w:rsidP="00F043B1">
      <w:pPr>
        <w:pStyle w:val="Text"/>
      </w:pPr>
    </w:p>
    <w:p w:rsidR="005A38E3" w:rsidRDefault="00F043B1" w:rsidP="00576C19">
      <w:pPr>
        <w:pStyle w:val="Text"/>
        <w:numPr>
          <w:ilvl w:val="0"/>
          <w:numId w:val="14"/>
        </w:numPr>
      </w:pPr>
      <w:r w:rsidRPr="00547826">
        <w:rPr>
          <w:b/>
        </w:rPr>
        <w:t xml:space="preserve">Alarm </w:t>
      </w:r>
      <w:r w:rsidR="00315E54">
        <w:rPr>
          <w:b/>
        </w:rPr>
        <w:t>p</w:t>
      </w:r>
      <w:r w:rsidRPr="00547826">
        <w:rPr>
          <w:b/>
        </w:rPr>
        <w:t>resentation</w:t>
      </w:r>
      <w:r>
        <w:br/>
        <w:t xml:space="preserve">The operator-in-control has the tasks to operate and guard the platform groups that are allocated to him. Whenever an alarm is issued on his station a local audible signal will be activated to draw the operator’s attention. On the event of an alarm signal the operator is assumed to switch to the AMCS alarm page. The alarm presentation page offers an overview of all alarms and warnings being issued (firstly </w:t>
      </w:r>
      <w:r w:rsidR="0098180A">
        <w:t>sorted by “acknowledged”</w:t>
      </w:r>
      <w:r>
        <w:t>/</w:t>
      </w:r>
      <w:r w:rsidR="0098180A">
        <w:t xml:space="preserve"> “unacknowledged”</w:t>
      </w:r>
      <w:r>
        <w:t xml:space="preserve"> state and secondly by alarm generation timestamp) within the operator’s scope-of-control. The scope-of-control refers to the current assignment of </w:t>
      </w:r>
      <w:r w:rsidR="00545010">
        <w:t>alarm groups for each alarm station</w:t>
      </w:r>
      <w:r>
        <w:t>.</w:t>
      </w:r>
    </w:p>
    <w:p w:rsidR="002D2F82" w:rsidRDefault="002D2F82" w:rsidP="002D2F82">
      <w:pPr>
        <w:pStyle w:val="Text"/>
        <w:ind w:left="360"/>
      </w:pPr>
    </w:p>
    <w:p w:rsidR="005C5C1F" w:rsidRDefault="005C5C1F" w:rsidP="005C5C1F">
      <w:pPr>
        <w:pStyle w:val="Text"/>
        <w:keepNext/>
      </w:pPr>
    </w:p>
    <w:p w:rsidR="00847E7C" w:rsidRDefault="00744EFA" w:rsidP="005C5C1F">
      <w:pPr>
        <w:pStyle w:val="Bijschrift"/>
      </w:pPr>
      <w:r>
        <w:rPr>
          <w:noProof/>
          <w:lang w:val="nl-NL" w:eastAsia="nl-NL"/>
        </w:rPr>
        <w:drawing>
          <wp:inline distT="0" distB="0" distL="0" distR="0" wp14:anchorId="12E0B25D" wp14:editId="51276816">
            <wp:extent cx="5734050" cy="4562475"/>
            <wp:effectExtent l="0" t="0" r="0" b="9525"/>
            <wp:docPr id="3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562475"/>
                    </a:xfrm>
                    <a:prstGeom prst="rect">
                      <a:avLst/>
                    </a:prstGeom>
                    <a:noFill/>
                    <a:ln>
                      <a:noFill/>
                    </a:ln>
                  </pic:spPr>
                </pic:pic>
              </a:graphicData>
            </a:graphic>
          </wp:inline>
        </w:drawing>
      </w:r>
    </w:p>
    <w:p w:rsidR="005A38E3" w:rsidRDefault="005C5C1F" w:rsidP="005C5C1F">
      <w:pPr>
        <w:pStyle w:val="Bijschrift"/>
      </w:pPr>
      <w:bookmarkStart w:id="67" w:name="_Toc373490174"/>
      <w:r>
        <w:t xml:space="preserve">Figure </w:t>
      </w:r>
      <w:r w:rsidR="002A3868">
        <w:fldChar w:fldCharType="begin"/>
      </w:r>
      <w:r w:rsidR="002A3868">
        <w:instrText xml:space="preserve"> STYLEREF 1 \s </w:instrText>
      </w:r>
      <w:r w:rsidR="002A3868">
        <w:fldChar w:fldCharType="separate"/>
      </w:r>
      <w:r w:rsidR="00B20F3D">
        <w:rPr>
          <w:noProof/>
        </w:rPr>
        <w:t>3</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w:t>
      </w:r>
      <w:r w:rsidR="002A3868">
        <w:fldChar w:fldCharType="end"/>
      </w:r>
      <w:r w:rsidR="00210F14">
        <w:t>:</w:t>
      </w:r>
      <w:r>
        <w:t xml:space="preserve"> Alarm presentation</w:t>
      </w:r>
      <w:bookmarkEnd w:id="67"/>
    </w:p>
    <w:p w:rsidR="00F043B1" w:rsidRDefault="00F043B1" w:rsidP="005A38E3">
      <w:pPr>
        <w:pStyle w:val="Text"/>
        <w:ind w:left="360"/>
      </w:pPr>
    </w:p>
    <w:p w:rsidR="00F043B1" w:rsidRDefault="00F043B1" w:rsidP="00576C19">
      <w:pPr>
        <w:pStyle w:val="Text"/>
        <w:numPr>
          <w:ilvl w:val="0"/>
          <w:numId w:val="14"/>
        </w:numPr>
      </w:pPr>
      <w:r w:rsidRPr="00D632DB">
        <w:rPr>
          <w:b/>
        </w:rPr>
        <w:t xml:space="preserve">Alarm </w:t>
      </w:r>
      <w:r w:rsidR="00D632DB">
        <w:rPr>
          <w:b/>
        </w:rPr>
        <w:t>b</w:t>
      </w:r>
      <w:r w:rsidRPr="00D632DB">
        <w:rPr>
          <w:b/>
        </w:rPr>
        <w:t>ar</w:t>
      </w:r>
      <w:r>
        <w:br/>
        <w:t xml:space="preserve">The </w:t>
      </w:r>
      <w:r w:rsidR="00D632DB">
        <w:t>a</w:t>
      </w:r>
      <w:r>
        <w:t xml:space="preserve">larm </w:t>
      </w:r>
      <w:r w:rsidR="00D632DB">
        <w:t>b</w:t>
      </w:r>
      <w:r>
        <w:t>ar provides an alarm existence at a glance for an operator, specific for the assigned alarm groups. Every task bar will comprise an alarm bar as described that provides a global view on avail</w:t>
      </w:r>
      <w:r w:rsidR="00847E7C">
        <w:t xml:space="preserve">able alarms on all </w:t>
      </w:r>
      <w:r w:rsidR="00B11453">
        <w:t>Workstation</w:t>
      </w:r>
      <w:r w:rsidR="00847E7C">
        <w:t>’</w:t>
      </w:r>
      <w:r w:rsidR="00136640">
        <w:t>s</w:t>
      </w:r>
      <w:r w:rsidR="00847E7C">
        <w:t>.</w:t>
      </w:r>
      <w:r>
        <w:t xml:space="preserve"> </w:t>
      </w:r>
    </w:p>
    <w:p w:rsidR="005A38E3" w:rsidRDefault="005A38E3" w:rsidP="005A38E3">
      <w:pPr>
        <w:pStyle w:val="Text"/>
      </w:pPr>
    </w:p>
    <w:p w:rsidR="00C238F6" w:rsidRDefault="00744EFA" w:rsidP="00C238F6">
      <w:pPr>
        <w:pStyle w:val="Text"/>
        <w:keepNext/>
      </w:pPr>
      <w:r>
        <w:rPr>
          <w:noProof/>
          <w:lang w:val="nl-NL" w:eastAsia="nl-NL"/>
        </w:rPr>
        <w:drawing>
          <wp:inline distT="0" distB="0" distL="0" distR="0" wp14:anchorId="6FD0E6B6" wp14:editId="3C2FC256">
            <wp:extent cx="5724525" cy="266700"/>
            <wp:effectExtent l="0" t="0" r="9525" b="0"/>
            <wp:docPr id="330" name="Afbeelding 330" descr="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66700"/>
                    </a:xfrm>
                    <a:prstGeom prst="rect">
                      <a:avLst/>
                    </a:prstGeom>
                    <a:noFill/>
                    <a:ln>
                      <a:noFill/>
                    </a:ln>
                  </pic:spPr>
                </pic:pic>
              </a:graphicData>
            </a:graphic>
          </wp:inline>
        </w:drawing>
      </w:r>
    </w:p>
    <w:p w:rsidR="00F043B1" w:rsidRDefault="00C238F6" w:rsidP="007A5EF3">
      <w:pPr>
        <w:pStyle w:val="Bijschrift"/>
      </w:pPr>
      <w:bookmarkStart w:id="68" w:name="_Toc373490175"/>
      <w:r>
        <w:t xml:space="preserve">Figure </w:t>
      </w:r>
      <w:r w:rsidR="002A3868">
        <w:fldChar w:fldCharType="begin"/>
      </w:r>
      <w:r w:rsidR="002A3868">
        <w:instrText xml:space="preserve"> STYLEREF 1 \s </w:instrText>
      </w:r>
      <w:r w:rsidR="002A3868">
        <w:fldChar w:fldCharType="separate"/>
      </w:r>
      <w:r w:rsidR="00B20F3D">
        <w:rPr>
          <w:noProof/>
        </w:rPr>
        <w:t>3</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2</w:t>
      </w:r>
      <w:r w:rsidR="002A3868">
        <w:fldChar w:fldCharType="end"/>
      </w:r>
      <w:r w:rsidR="00210F14">
        <w:t>:</w:t>
      </w:r>
      <w:r>
        <w:t xml:space="preserve"> Alarm bar</w:t>
      </w:r>
      <w:bookmarkEnd w:id="68"/>
      <w:r w:rsidR="002D2F82">
        <w:br/>
      </w:r>
    </w:p>
    <w:p w:rsidR="00F043B1" w:rsidRDefault="005545EB" w:rsidP="00F043B1">
      <w:pPr>
        <w:pStyle w:val="Text"/>
      </w:pPr>
      <w:r>
        <w:br w:type="page"/>
      </w:r>
      <w:r w:rsidR="00CD714D">
        <w:lastRenderedPageBreak/>
        <w:fldChar w:fldCharType="begin"/>
      </w:r>
      <w:r w:rsidR="00CD714D">
        <w:instrText xml:space="preserve"> REF _Ref239472404 \h </w:instrText>
      </w:r>
      <w:r w:rsidR="00CD714D">
        <w:fldChar w:fldCharType="separate"/>
      </w:r>
      <w:r w:rsidR="00B20F3D">
        <w:t xml:space="preserve">Table </w:t>
      </w:r>
      <w:r w:rsidR="00B20F3D">
        <w:rPr>
          <w:noProof/>
        </w:rPr>
        <w:t>3</w:t>
      </w:r>
      <w:r w:rsidR="00B20F3D">
        <w:noBreakHyphen/>
      </w:r>
      <w:r w:rsidR="00B20F3D">
        <w:rPr>
          <w:noProof/>
        </w:rPr>
        <w:t>1</w:t>
      </w:r>
      <w:r w:rsidR="00CD714D">
        <w:fldChar w:fldCharType="end"/>
      </w:r>
      <w:r w:rsidR="00CD714D">
        <w:t xml:space="preserve"> </w:t>
      </w:r>
      <w:r w:rsidR="00B76B37">
        <w:t>explains</w:t>
      </w:r>
      <w:r w:rsidR="00F043B1">
        <w:t xml:space="preserve"> the differences between these alarm presentations.</w:t>
      </w:r>
    </w:p>
    <w:p w:rsidR="00F043B1" w:rsidRDefault="00F043B1" w:rsidP="00F043B1">
      <w:pPr>
        <w:pStyle w:val="Text"/>
      </w:pPr>
    </w:p>
    <w:tbl>
      <w:tblPr>
        <w:tblW w:w="9350"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90"/>
        <w:gridCol w:w="3228"/>
        <w:gridCol w:w="4132"/>
      </w:tblGrid>
      <w:tr w:rsidR="00F043B1" w:rsidRPr="00D564EA">
        <w:trPr>
          <w:cantSplit/>
        </w:trPr>
        <w:tc>
          <w:tcPr>
            <w:tcW w:w="1990" w:type="dxa"/>
            <w:shd w:val="clear" w:color="auto" w:fill="333333"/>
          </w:tcPr>
          <w:p w:rsidR="00F043B1" w:rsidRPr="003875F4" w:rsidRDefault="00F043B1" w:rsidP="002912E2">
            <w:pPr>
              <w:rPr>
                <w:b/>
              </w:rPr>
            </w:pPr>
          </w:p>
        </w:tc>
        <w:tc>
          <w:tcPr>
            <w:tcW w:w="3228" w:type="dxa"/>
            <w:shd w:val="clear" w:color="auto" w:fill="333333"/>
          </w:tcPr>
          <w:p w:rsidR="00F043B1" w:rsidRPr="003875F4" w:rsidRDefault="00F043B1" w:rsidP="002912E2">
            <w:pPr>
              <w:rPr>
                <w:b/>
              </w:rPr>
            </w:pPr>
            <w:r w:rsidRPr="003875F4">
              <w:rPr>
                <w:b/>
              </w:rPr>
              <w:t xml:space="preserve">Alarm </w:t>
            </w:r>
            <w:r w:rsidR="003875F4">
              <w:rPr>
                <w:b/>
              </w:rPr>
              <w:t>p</w:t>
            </w:r>
            <w:r w:rsidRPr="003875F4">
              <w:rPr>
                <w:b/>
              </w:rPr>
              <w:t>resentation</w:t>
            </w:r>
          </w:p>
        </w:tc>
        <w:tc>
          <w:tcPr>
            <w:tcW w:w="4132" w:type="dxa"/>
            <w:shd w:val="clear" w:color="auto" w:fill="333333"/>
          </w:tcPr>
          <w:p w:rsidR="00F043B1" w:rsidRPr="003875F4" w:rsidRDefault="003875F4" w:rsidP="002912E2">
            <w:pPr>
              <w:rPr>
                <w:b/>
              </w:rPr>
            </w:pPr>
            <w:r w:rsidRPr="003875F4">
              <w:rPr>
                <w:b/>
              </w:rPr>
              <w:t>Alarm group b</w:t>
            </w:r>
            <w:r w:rsidR="00F043B1" w:rsidRPr="003875F4">
              <w:rPr>
                <w:b/>
              </w:rPr>
              <w:t>ar</w:t>
            </w:r>
          </w:p>
        </w:tc>
      </w:tr>
      <w:tr w:rsidR="00F043B1" w:rsidRPr="00D564EA">
        <w:trPr>
          <w:cantSplit/>
        </w:trPr>
        <w:tc>
          <w:tcPr>
            <w:tcW w:w="1990" w:type="dxa"/>
          </w:tcPr>
          <w:p w:rsidR="00F043B1" w:rsidRPr="00D564EA" w:rsidRDefault="00F043B1" w:rsidP="002912E2">
            <w:r w:rsidRPr="00D564EA">
              <w:t>Available at</w:t>
            </w:r>
          </w:p>
        </w:tc>
        <w:tc>
          <w:tcPr>
            <w:tcW w:w="3228" w:type="dxa"/>
          </w:tcPr>
          <w:p w:rsidR="00F043B1" w:rsidRPr="00D564EA" w:rsidRDefault="00F043B1" w:rsidP="002912E2">
            <w:r w:rsidRPr="00D564EA">
              <w:t>All AMCS operator stations with control facilities (stations-in-control)</w:t>
            </w:r>
          </w:p>
        </w:tc>
        <w:tc>
          <w:tcPr>
            <w:tcW w:w="4132" w:type="dxa"/>
          </w:tcPr>
          <w:p w:rsidR="00F043B1" w:rsidRPr="00D564EA" w:rsidRDefault="001C234B" w:rsidP="002912E2">
            <w:r>
              <w:t xml:space="preserve">All </w:t>
            </w:r>
            <w:r w:rsidR="00B11453">
              <w:t>Workstation</w:t>
            </w:r>
            <w:r>
              <w:t>’</w:t>
            </w:r>
            <w:r w:rsidR="00D518D5">
              <w:t>s</w:t>
            </w:r>
          </w:p>
        </w:tc>
      </w:tr>
      <w:tr w:rsidR="00F043B1" w:rsidRPr="00D564EA">
        <w:trPr>
          <w:cantSplit/>
        </w:trPr>
        <w:tc>
          <w:tcPr>
            <w:tcW w:w="1990" w:type="dxa"/>
          </w:tcPr>
          <w:p w:rsidR="00F043B1" w:rsidRPr="00D564EA" w:rsidRDefault="00F043B1" w:rsidP="002912E2">
            <w:r w:rsidRPr="00D564EA">
              <w:t>Presentation</w:t>
            </w:r>
          </w:p>
        </w:tc>
        <w:tc>
          <w:tcPr>
            <w:tcW w:w="3228" w:type="dxa"/>
          </w:tcPr>
          <w:p w:rsidR="00F043B1" w:rsidRPr="00D564EA" w:rsidRDefault="00F043B1" w:rsidP="002912E2">
            <w:r w:rsidRPr="00D564EA">
              <w:t>On operator demand</w:t>
            </w:r>
          </w:p>
        </w:tc>
        <w:tc>
          <w:tcPr>
            <w:tcW w:w="4132" w:type="dxa"/>
          </w:tcPr>
          <w:p w:rsidR="00F043B1" w:rsidRPr="00D564EA" w:rsidRDefault="00F043B1" w:rsidP="002912E2">
            <w:r w:rsidRPr="00D564EA">
              <w:t>Always on top of the display</w:t>
            </w:r>
          </w:p>
        </w:tc>
      </w:tr>
      <w:tr w:rsidR="00F043B1" w:rsidRPr="00D564EA">
        <w:trPr>
          <w:cantSplit/>
        </w:trPr>
        <w:tc>
          <w:tcPr>
            <w:tcW w:w="1990" w:type="dxa"/>
          </w:tcPr>
          <w:p w:rsidR="00F043B1" w:rsidRPr="00D564EA" w:rsidRDefault="00F043B1" w:rsidP="002912E2">
            <w:r w:rsidRPr="00D564EA">
              <w:t>Alarm acknowledgement</w:t>
            </w:r>
          </w:p>
        </w:tc>
        <w:tc>
          <w:tcPr>
            <w:tcW w:w="3228" w:type="dxa"/>
          </w:tcPr>
          <w:p w:rsidR="00F043B1" w:rsidRPr="00D564EA" w:rsidRDefault="00F043B1" w:rsidP="002912E2">
            <w:r w:rsidRPr="00D564EA">
              <w:t xml:space="preserve">At </w:t>
            </w:r>
            <w:r w:rsidR="00B11453">
              <w:t>Workstation</w:t>
            </w:r>
            <w:r w:rsidR="00B11453" w:rsidRPr="00D564EA">
              <w:t xml:space="preserve"> </w:t>
            </w:r>
            <w:r w:rsidRPr="00D564EA">
              <w:t>-in-control</w:t>
            </w:r>
          </w:p>
        </w:tc>
        <w:tc>
          <w:tcPr>
            <w:tcW w:w="4132" w:type="dxa"/>
          </w:tcPr>
          <w:p w:rsidR="00F043B1" w:rsidRPr="00D564EA" w:rsidRDefault="00F043B1" w:rsidP="002912E2">
            <w:r w:rsidRPr="00D564EA">
              <w:t>Not supported</w:t>
            </w:r>
          </w:p>
        </w:tc>
      </w:tr>
      <w:tr w:rsidR="00F043B1" w:rsidRPr="00D564EA">
        <w:trPr>
          <w:cantSplit/>
        </w:trPr>
        <w:tc>
          <w:tcPr>
            <w:tcW w:w="1990" w:type="dxa"/>
          </w:tcPr>
          <w:p w:rsidR="00F043B1" w:rsidRPr="00D564EA" w:rsidRDefault="00F043B1" w:rsidP="002912E2">
            <w:r w:rsidRPr="00D564EA">
              <w:t>Visual alarm information</w:t>
            </w:r>
          </w:p>
          <w:p w:rsidR="00F043B1" w:rsidRPr="00D564EA" w:rsidRDefault="00F043B1" w:rsidP="002912E2"/>
        </w:tc>
        <w:tc>
          <w:tcPr>
            <w:tcW w:w="3228" w:type="dxa"/>
          </w:tcPr>
          <w:p w:rsidR="00F043B1" w:rsidRPr="00D564EA" w:rsidRDefault="00F043B1" w:rsidP="002912E2">
            <w:r w:rsidRPr="00D564EA">
              <w:t xml:space="preserve">At </w:t>
            </w:r>
            <w:r w:rsidR="00B11453">
              <w:t>Workstation</w:t>
            </w:r>
            <w:r w:rsidRPr="00D564EA">
              <w:t>-in-control:</w:t>
            </w:r>
          </w:p>
          <w:p w:rsidR="00F043B1" w:rsidRPr="00D564EA" w:rsidRDefault="00F043B1" w:rsidP="002912E2">
            <w:r w:rsidRPr="00D564EA">
              <w:t>All alarms of installation groups th</w:t>
            </w:r>
            <w:r w:rsidR="00E10525">
              <w:t>at are allocated to the station</w:t>
            </w:r>
          </w:p>
        </w:tc>
        <w:tc>
          <w:tcPr>
            <w:tcW w:w="4132" w:type="dxa"/>
          </w:tcPr>
          <w:p w:rsidR="00F043B1" w:rsidRPr="00D564EA" w:rsidRDefault="00F043B1" w:rsidP="002912E2">
            <w:r w:rsidRPr="00D564EA">
              <w:t>Alarm existence i</w:t>
            </w:r>
            <w:r w:rsidR="00E10525">
              <w:t>n the applicable function group</w:t>
            </w:r>
          </w:p>
        </w:tc>
      </w:tr>
      <w:tr w:rsidR="00F043B1" w:rsidRPr="00D564EA">
        <w:trPr>
          <w:cantSplit/>
        </w:trPr>
        <w:tc>
          <w:tcPr>
            <w:tcW w:w="1990" w:type="dxa"/>
          </w:tcPr>
          <w:p w:rsidR="00F043B1" w:rsidRPr="00D564EA" w:rsidRDefault="00F043B1" w:rsidP="002912E2">
            <w:r w:rsidRPr="00D564EA">
              <w:t>Audible signal</w:t>
            </w:r>
          </w:p>
          <w:p w:rsidR="00F043B1" w:rsidRPr="00D564EA" w:rsidRDefault="00F043B1" w:rsidP="002912E2"/>
        </w:tc>
        <w:tc>
          <w:tcPr>
            <w:tcW w:w="3228" w:type="dxa"/>
          </w:tcPr>
          <w:p w:rsidR="00F043B1" w:rsidRDefault="00F043B1" w:rsidP="002912E2">
            <w:r w:rsidRPr="00D564EA">
              <w:t xml:space="preserve">An audible alarm sounds at the </w:t>
            </w:r>
            <w:r w:rsidR="00B11453">
              <w:t>Workstation</w:t>
            </w:r>
            <w:r w:rsidRPr="00D564EA">
              <w:t xml:space="preserve"> when an unacknowledged alarm is detected by the system in one of the allocated installation groups</w:t>
            </w:r>
          </w:p>
          <w:p w:rsidR="00B11453" w:rsidRDefault="00B11453" w:rsidP="002912E2"/>
          <w:p w:rsidR="00B11453" w:rsidRPr="00D564EA" w:rsidRDefault="00B11453" w:rsidP="002912E2">
            <w:r>
              <w:t>Also all public spaces will have the same audible alarm</w:t>
            </w:r>
          </w:p>
          <w:p w:rsidR="00F043B1" w:rsidRPr="00D564EA" w:rsidRDefault="00F043B1" w:rsidP="002912E2"/>
          <w:p w:rsidR="00F043B1" w:rsidRPr="00D564EA" w:rsidRDefault="00F043B1" w:rsidP="002912E2">
            <w:r w:rsidRPr="00D564EA">
              <w:t>Silence of audible signal is not to extinguish visual alarms</w:t>
            </w:r>
          </w:p>
        </w:tc>
        <w:tc>
          <w:tcPr>
            <w:tcW w:w="4132" w:type="dxa"/>
          </w:tcPr>
          <w:p w:rsidR="00F043B1" w:rsidRPr="00D564EA" w:rsidRDefault="00F043B1" w:rsidP="002912E2">
            <w:r w:rsidRPr="00D564EA">
              <w:t xml:space="preserve">An audible </w:t>
            </w:r>
            <w:r w:rsidR="00E452BD">
              <w:t xml:space="preserve">alarm sounds at the </w:t>
            </w:r>
            <w:r w:rsidR="00B11453">
              <w:t>Workstation</w:t>
            </w:r>
            <w:r w:rsidR="00E452BD">
              <w:t xml:space="preserve"> when an </w:t>
            </w:r>
            <w:r w:rsidRPr="00D564EA">
              <w:t xml:space="preserve">unacknowledged alarm is detected by the system and the audible slave function is enabled on the </w:t>
            </w:r>
            <w:r w:rsidR="00B11453">
              <w:t>Workstation</w:t>
            </w:r>
          </w:p>
          <w:p w:rsidR="00F043B1" w:rsidRDefault="00F043B1" w:rsidP="002912E2"/>
          <w:p w:rsidR="00B11453" w:rsidRDefault="00B11453" w:rsidP="002912E2"/>
          <w:p w:rsidR="00B11453" w:rsidRDefault="00B11453" w:rsidP="002912E2"/>
          <w:p w:rsidR="00B11453" w:rsidRDefault="00B11453" w:rsidP="002912E2"/>
          <w:p w:rsidR="00B11453" w:rsidRPr="00D564EA" w:rsidRDefault="00B11453" w:rsidP="002912E2"/>
          <w:p w:rsidR="00F043B1" w:rsidRPr="00D564EA" w:rsidRDefault="00F043B1" w:rsidP="002912E2">
            <w:r w:rsidRPr="00D564EA">
              <w:t>Silence of audible signal is not to extinguish visual alarms</w:t>
            </w:r>
          </w:p>
        </w:tc>
      </w:tr>
      <w:tr w:rsidR="00F043B1" w:rsidRPr="00D564EA">
        <w:trPr>
          <w:cantSplit/>
        </w:trPr>
        <w:tc>
          <w:tcPr>
            <w:tcW w:w="1990" w:type="dxa"/>
          </w:tcPr>
          <w:p w:rsidR="00F043B1" w:rsidRPr="00D564EA" w:rsidRDefault="00F043B1" w:rsidP="002912E2">
            <w:pPr>
              <w:rPr>
                <w:lang w:val="fr-FR"/>
              </w:rPr>
            </w:pPr>
            <w:r w:rsidRPr="00D564EA">
              <w:rPr>
                <w:lang w:val="fr-FR"/>
              </w:rPr>
              <w:t>Silence audible signal</w:t>
            </w:r>
          </w:p>
        </w:tc>
        <w:tc>
          <w:tcPr>
            <w:tcW w:w="3228" w:type="dxa"/>
          </w:tcPr>
          <w:p w:rsidR="00F043B1" w:rsidRPr="00D564EA" w:rsidRDefault="00F043B1" w:rsidP="002912E2">
            <w:r w:rsidRPr="00D564EA">
              <w:t xml:space="preserve">The audible alarm will cease when the alarm </w:t>
            </w:r>
            <w:r w:rsidR="00E95261">
              <w:t>is acknowledged on the system or</w:t>
            </w:r>
            <w:r w:rsidRPr="00D564EA">
              <w:t xml:space="preserve"> when a silence horn</w:t>
            </w:r>
            <w:r w:rsidR="009F4654">
              <w:t>/buzzer</w:t>
            </w:r>
            <w:r w:rsidRPr="00D564EA">
              <w:t xml:space="preserve"> command is given.</w:t>
            </w:r>
          </w:p>
        </w:tc>
        <w:tc>
          <w:tcPr>
            <w:tcW w:w="4132" w:type="dxa"/>
          </w:tcPr>
          <w:p w:rsidR="00F043B1" w:rsidRPr="00D564EA" w:rsidRDefault="00F043B1" w:rsidP="002912E2">
            <w:r w:rsidRPr="00D564EA">
              <w:t>The audible alarm will cease when a silence horn</w:t>
            </w:r>
            <w:r w:rsidR="00141413">
              <w:t>/buzzer</w:t>
            </w:r>
            <w:r w:rsidRPr="00D564EA">
              <w:t xml:space="preserve"> command is given.</w:t>
            </w:r>
          </w:p>
          <w:p w:rsidR="00F043B1" w:rsidRPr="00D564EA" w:rsidRDefault="00F043B1" w:rsidP="002912E2"/>
        </w:tc>
      </w:tr>
      <w:tr w:rsidR="00F043B1" w:rsidRPr="00D564EA">
        <w:trPr>
          <w:cantSplit/>
        </w:trPr>
        <w:tc>
          <w:tcPr>
            <w:tcW w:w="1990" w:type="dxa"/>
          </w:tcPr>
          <w:p w:rsidR="00F043B1" w:rsidRPr="00D564EA" w:rsidRDefault="00F043B1" w:rsidP="002912E2">
            <w:r w:rsidRPr="00D564EA">
              <w:t xml:space="preserve">Sort </w:t>
            </w:r>
            <w:r w:rsidR="009849F8">
              <w:t>o</w:t>
            </w:r>
            <w:r w:rsidRPr="00D564EA">
              <w:t>rder</w:t>
            </w:r>
          </w:p>
        </w:tc>
        <w:tc>
          <w:tcPr>
            <w:tcW w:w="3228" w:type="dxa"/>
          </w:tcPr>
          <w:p w:rsidR="00F043B1" w:rsidRPr="00B34FDD" w:rsidRDefault="00B34FDD" w:rsidP="002912E2">
            <w:r w:rsidRPr="00B34FDD">
              <w:t>Unacknowledged</w:t>
            </w:r>
            <w:r w:rsidR="00F043B1" w:rsidRPr="00B34FDD">
              <w:t xml:space="preserve"> state on top</w:t>
            </w:r>
          </w:p>
          <w:p w:rsidR="00F043B1" w:rsidRPr="00D564EA" w:rsidRDefault="00F043B1" w:rsidP="002912E2">
            <w:r w:rsidRPr="00B34FDD">
              <w:t>Latest occurrence</w:t>
            </w:r>
            <w:r w:rsidRPr="00D564EA">
              <w:t xml:space="preserve"> on top</w:t>
            </w:r>
          </w:p>
        </w:tc>
        <w:tc>
          <w:tcPr>
            <w:tcW w:w="4132" w:type="dxa"/>
          </w:tcPr>
          <w:p w:rsidR="00F043B1" w:rsidRPr="00D564EA" w:rsidRDefault="00B34FDD" w:rsidP="002912E2">
            <w:r w:rsidRPr="00B34FDD">
              <w:t>Unacknowledged</w:t>
            </w:r>
            <w:r w:rsidR="00F043B1" w:rsidRPr="00B34FDD">
              <w:t xml:space="preserve"> state on</w:t>
            </w:r>
            <w:r w:rsidR="00F043B1" w:rsidRPr="00D564EA">
              <w:t xml:space="preserve"> top</w:t>
            </w:r>
          </w:p>
          <w:p w:rsidR="00F043B1" w:rsidRPr="00D564EA" w:rsidRDefault="00F043B1" w:rsidP="002912E2">
            <w:r w:rsidRPr="00D564EA">
              <w:t>Latest occurrence on top</w:t>
            </w:r>
          </w:p>
        </w:tc>
      </w:tr>
      <w:tr w:rsidR="00F043B1" w:rsidRPr="00D564EA">
        <w:trPr>
          <w:cantSplit/>
        </w:trPr>
        <w:tc>
          <w:tcPr>
            <w:tcW w:w="1990" w:type="dxa"/>
          </w:tcPr>
          <w:p w:rsidR="00F043B1" w:rsidRPr="00D564EA" w:rsidRDefault="00F043B1" w:rsidP="002912E2">
            <w:r w:rsidRPr="00D564EA">
              <w:t>Filtering</w:t>
            </w:r>
          </w:p>
        </w:tc>
        <w:tc>
          <w:tcPr>
            <w:tcW w:w="3228" w:type="dxa"/>
          </w:tcPr>
          <w:p w:rsidR="00F043B1" w:rsidRPr="00D564EA" w:rsidRDefault="00F043B1" w:rsidP="002912E2">
            <w:r w:rsidRPr="00D564EA">
              <w:t>Filtering on installation group allocation valid for the station</w:t>
            </w:r>
          </w:p>
        </w:tc>
        <w:tc>
          <w:tcPr>
            <w:tcW w:w="4132" w:type="dxa"/>
          </w:tcPr>
          <w:p w:rsidR="00F043B1" w:rsidRPr="00D564EA" w:rsidRDefault="00F043B1" w:rsidP="002912E2">
            <w:r w:rsidRPr="00D564EA">
              <w:t>Filtering on installation group</w:t>
            </w:r>
          </w:p>
        </w:tc>
      </w:tr>
    </w:tbl>
    <w:p w:rsidR="00F043B1" w:rsidRDefault="00F043B1" w:rsidP="00F043B1">
      <w:pPr>
        <w:pStyle w:val="Bijschrift"/>
      </w:pPr>
      <w:bookmarkStart w:id="69" w:name="_Ref239472404"/>
      <w:bookmarkStart w:id="70" w:name="_Toc65054525"/>
      <w:bookmarkStart w:id="71" w:name="_Toc80094322"/>
      <w:bookmarkStart w:id="72" w:name="_Toc150592636"/>
      <w:bookmarkStart w:id="73" w:name="_Toc189536056"/>
      <w:bookmarkStart w:id="74" w:name="_Toc373490218"/>
      <w:r>
        <w:t xml:space="preserve">Table </w:t>
      </w:r>
      <w:r w:rsidR="00161EC1">
        <w:fldChar w:fldCharType="begin"/>
      </w:r>
      <w:r w:rsidR="00161EC1">
        <w:instrText xml:space="preserve"> STYLEREF 1 \s </w:instrText>
      </w:r>
      <w:r w:rsidR="00161EC1">
        <w:fldChar w:fldCharType="separate"/>
      </w:r>
      <w:r w:rsidR="00B20F3D">
        <w:rPr>
          <w:noProof/>
        </w:rPr>
        <w:t>3</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1</w:t>
      </w:r>
      <w:r w:rsidR="00161EC1">
        <w:fldChar w:fldCharType="end"/>
      </w:r>
      <w:bookmarkEnd w:id="69"/>
      <w:r>
        <w:t xml:space="preserve">: </w:t>
      </w:r>
      <w:bookmarkEnd w:id="70"/>
      <w:r>
        <w:t>Alarm presentations</w:t>
      </w:r>
      <w:bookmarkEnd w:id="71"/>
      <w:bookmarkEnd w:id="72"/>
      <w:bookmarkEnd w:id="73"/>
      <w:bookmarkEnd w:id="74"/>
    </w:p>
    <w:p w:rsidR="00F043B1" w:rsidRDefault="00F043B1" w:rsidP="00F043B1">
      <w:pPr>
        <w:pStyle w:val="Kop3"/>
      </w:pPr>
      <w:bookmarkStart w:id="75" w:name="_Toc373490093"/>
      <w:r>
        <w:t>Alarm acknowledge</w:t>
      </w:r>
      <w:bookmarkEnd w:id="75"/>
      <w:r>
        <w:t xml:space="preserve"> </w:t>
      </w:r>
    </w:p>
    <w:p w:rsidR="00F043B1" w:rsidRDefault="00F043B1" w:rsidP="00F043B1">
      <w:pPr>
        <w:pStyle w:val="Text"/>
      </w:pPr>
      <w:r>
        <w:t>Each alarm me</w:t>
      </w:r>
      <w:r w:rsidR="00996EED">
        <w:t>ssage is to be acknowledged by</w:t>
      </w:r>
      <w:r w:rsidR="004761E9">
        <w:t xml:space="preserve"> the </w:t>
      </w:r>
      <w:r w:rsidR="00B11453">
        <w:t>Workstation</w:t>
      </w:r>
      <w:r>
        <w:t xml:space="preserve"> within </w:t>
      </w:r>
      <w:r w:rsidR="006871DE">
        <w:t>5</w:t>
      </w:r>
      <w:r>
        <w:t xml:space="preserve"> minutes otherwise a General Engineer</w:t>
      </w:r>
      <w:r w:rsidR="002560FD">
        <w:t>s</w:t>
      </w:r>
      <w:r>
        <w:t xml:space="preserve"> Alarm (GEA) will be issued. Output on the AMCS is to be provided to control an external equipment like horns</w:t>
      </w:r>
      <w:r w:rsidR="00D82931">
        <w:t>/buzzers</w:t>
      </w:r>
      <w:r>
        <w:t>, flashlights etc.</w:t>
      </w:r>
    </w:p>
    <w:p w:rsidR="00F043B1" w:rsidRDefault="00F043B1" w:rsidP="00F043B1">
      <w:pPr>
        <w:pStyle w:val="Kop3"/>
      </w:pPr>
      <w:bookmarkStart w:id="76" w:name="_Toc235862024"/>
      <w:bookmarkStart w:id="77" w:name="_Toc373490094"/>
      <w:r>
        <w:t xml:space="preserve">On </w:t>
      </w:r>
      <w:r w:rsidR="00DF12DE">
        <w:t>d</w:t>
      </w:r>
      <w:r>
        <w:t>uty indication</w:t>
      </w:r>
      <w:bookmarkEnd w:id="76"/>
      <w:bookmarkEnd w:id="77"/>
      <w:r>
        <w:t xml:space="preserve"> </w:t>
      </w:r>
    </w:p>
    <w:p w:rsidR="00F043B1" w:rsidRPr="002B6093" w:rsidRDefault="00511202" w:rsidP="00F043B1">
      <w:r>
        <w:t>Please r</w:t>
      </w:r>
      <w:r w:rsidR="00DC3F0A">
        <w:t xml:space="preserve">efer to </w:t>
      </w:r>
      <w:r w:rsidR="0067120E">
        <w:t>chapter</w:t>
      </w:r>
      <w:r w:rsidR="00DC3F0A">
        <w:t xml:space="preserve"> </w:t>
      </w:r>
      <w:r w:rsidR="00003E90">
        <w:t>8</w:t>
      </w:r>
      <w:r w:rsidR="00DC3F0A">
        <w:t>.</w:t>
      </w:r>
    </w:p>
    <w:p w:rsidR="00F043B1" w:rsidRDefault="00F043B1" w:rsidP="00F043B1">
      <w:pPr>
        <w:pStyle w:val="Kop3"/>
      </w:pPr>
      <w:bookmarkStart w:id="78" w:name="_Ref184718156"/>
      <w:bookmarkStart w:id="79" w:name="_Toc373490095"/>
      <w:r>
        <w:lastRenderedPageBreak/>
        <w:t>Alarm inhibits</w:t>
      </w:r>
      <w:bookmarkEnd w:id="78"/>
      <w:bookmarkEnd w:id="79"/>
      <w:r>
        <w:t xml:space="preserve"> </w:t>
      </w:r>
    </w:p>
    <w:p w:rsidR="00EF3FB6" w:rsidRDefault="00F043B1" w:rsidP="00F043B1">
      <w:pPr>
        <w:pStyle w:val="Text"/>
      </w:pPr>
      <w:r>
        <w:t>Certain platform events may cause irrelevant platform alarms under certain circumstances. For example a lubrication oi</w:t>
      </w:r>
      <w:r w:rsidR="00EB1A98">
        <w:t>l pressure sensor may issue a “Low pressure”</w:t>
      </w:r>
      <w:r>
        <w:t xml:space="preserve"> alarm as soon as the lubrication pump is switched off</w:t>
      </w:r>
      <w:r w:rsidR="00731576">
        <w:t>,</w:t>
      </w:r>
      <w:r>
        <w:t xml:space="preserve"> because the engine has been stopped. In that case the alarm is assumed to be spurious. </w:t>
      </w:r>
    </w:p>
    <w:p w:rsidR="00EF3FB6" w:rsidRDefault="00EF3FB6" w:rsidP="00F043B1">
      <w:pPr>
        <w:pStyle w:val="Text"/>
      </w:pPr>
    </w:p>
    <w:p w:rsidR="00F043B1" w:rsidRDefault="00F043B1" w:rsidP="00F043B1">
      <w:pPr>
        <w:pStyle w:val="Text"/>
      </w:pPr>
      <w:r>
        <w:t xml:space="preserve">Since these spurious alarms will cloud the alarm list and so the operator view on the platform state, </w:t>
      </w:r>
      <w:r w:rsidR="00D57EAE">
        <w:t>NavVision</w:t>
      </w:r>
      <w:r>
        <w:t xml:space="preserve"> supports alarm inhibits. Whenever alarms are inhibited the alarm messages will be suppressed. Alarm inhibit equations are to be defined in the </w:t>
      </w:r>
      <w:r w:rsidR="00D57EAE">
        <w:t>NavVision</w:t>
      </w:r>
      <w:r>
        <w:t xml:space="preserve"> application.</w:t>
      </w:r>
    </w:p>
    <w:p w:rsidR="00900C31" w:rsidRDefault="00900C31" w:rsidP="00900C31">
      <w:pPr>
        <w:pStyle w:val="Kop2"/>
      </w:pPr>
      <w:bookmarkStart w:id="80" w:name="_Toc373490096"/>
      <w:bookmarkEnd w:id="63"/>
      <w:r>
        <w:t>Distributed database</w:t>
      </w:r>
      <w:bookmarkEnd w:id="80"/>
    </w:p>
    <w:p w:rsidR="00900C31" w:rsidRDefault="00D57EAE" w:rsidP="00900C31">
      <w:r>
        <w:t>NavVision</w:t>
      </w:r>
      <w:r w:rsidR="00900C31">
        <w:t xml:space="preserve"> uses a distributed database which is present in the memory of each </w:t>
      </w:r>
      <w:r w:rsidR="00F063FB">
        <w:t>Workstation</w:t>
      </w:r>
      <w:r w:rsidR="00900C31">
        <w:t xml:space="preserve"> which is configured as a server</w:t>
      </w:r>
      <w:r w:rsidR="00B11453">
        <w:t xml:space="preserve"> or a failsafe-client</w:t>
      </w:r>
      <w:r w:rsidR="00900C31">
        <w:t>. All sensor data and settings are s</w:t>
      </w:r>
      <w:r w:rsidR="0041190D">
        <w:t xml:space="preserve">tored in this database (see </w:t>
      </w:r>
      <w:r w:rsidR="00A833DC">
        <w:t>chapter</w:t>
      </w:r>
      <w:r w:rsidR="00900C31">
        <w:t xml:space="preserve"> </w:t>
      </w:r>
      <w:r w:rsidR="00900C31">
        <w:fldChar w:fldCharType="begin"/>
      </w:r>
      <w:r w:rsidR="00900C31">
        <w:instrText xml:space="preserve"> REF _Ref238528493 \r \h </w:instrText>
      </w:r>
      <w:r w:rsidR="00900C31">
        <w:fldChar w:fldCharType="separate"/>
      </w:r>
      <w:r w:rsidR="00B20F3D">
        <w:t>3.1</w:t>
      </w:r>
      <w:r w:rsidR="00900C31">
        <w:fldChar w:fldCharType="end"/>
      </w:r>
      <w:r w:rsidR="00A833DC">
        <w:t>)</w:t>
      </w:r>
      <w:r w:rsidR="00900C31">
        <w:t>. The database is continuously synchronized with other servers, with a</w:t>
      </w:r>
      <w:r w:rsidR="00ED1418">
        <w:t>n</w:t>
      </w:r>
      <w:r w:rsidR="00900C31">
        <w:t xml:space="preserve"> update rate of 10 times per second.</w:t>
      </w:r>
    </w:p>
    <w:p w:rsidR="00EF3FB6" w:rsidRDefault="00EF3FB6" w:rsidP="00900C31"/>
    <w:p w:rsidR="00900C31" w:rsidRDefault="00900C31" w:rsidP="00900C31">
      <w:r>
        <w:t xml:space="preserve">Data is stored and used based on its timestamp. That means that </w:t>
      </w:r>
      <w:r w:rsidR="00D57EAE">
        <w:t>NavVision</w:t>
      </w:r>
      <w:r>
        <w:t xml:space="preserve"> uses the data with the latest timestamp. If one server would fail, i.e. because of a broken network link, the newest data present across the network will be used. </w:t>
      </w:r>
    </w:p>
    <w:p w:rsidR="004206DE" w:rsidRDefault="004206DE">
      <w:pPr>
        <w:pStyle w:val="Kop2"/>
      </w:pPr>
      <w:bookmarkStart w:id="81" w:name="_Toc373490097"/>
      <w:r>
        <w:t>Data flow</w:t>
      </w:r>
      <w:bookmarkEnd w:id="64"/>
      <w:bookmarkEnd w:id="65"/>
      <w:bookmarkEnd w:id="81"/>
    </w:p>
    <w:p w:rsidR="00E20A81" w:rsidRDefault="00E20A81" w:rsidP="00547EAA">
      <w:pPr>
        <w:tabs>
          <w:tab w:val="left" w:pos="4510"/>
        </w:tabs>
      </w:pPr>
      <w:bookmarkStart w:id="82" w:name="_Toc235861995"/>
      <w:r>
        <w:t>Each sensor read</w:t>
      </w:r>
      <w:r w:rsidR="00440863">
        <w:t>-</w:t>
      </w:r>
      <w:r>
        <w:t>ou</w:t>
      </w:r>
      <w:r w:rsidR="00547EAA">
        <w:t>t is connected to a so-called “Field”</w:t>
      </w:r>
      <w:r>
        <w:t xml:space="preserve"> in the </w:t>
      </w:r>
      <w:r w:rsidR="00D57EAE">
        <w:t>NavVision</w:t>
      </w:r>
      <w:r>
        <w:t xml:space="preserve"> software. Such a field is a collection of values (or data package) relating to the configuration &amp; current status of the sensor readout.</w:t>
      </w:r>
      <w:r w:rsidR="00B11453">
        <w:t xml:space="preserve"> You can see such a “field” as an element for a specific I/O.</w:t>
      </w:r>
    </w:p>
    <w:p w:rsidR="00EF3FB6" w:rsidRDefault="00EF3FB6" w:rsidP="00E20A81"/>
    <w:p w:rsidR="00C202D2" w:rsidRDefault="00E20A81" w:rsidP="00E20A81">
      <w:r>
        <w:t xml:space="preserve">Fields consist of both </w:t>
      </w:r>
      <w:r w:rsidR="00CA3D46">
        <w:t>“S</w:t>
      </w:r>
      <w:r>
        <w:t>tatic</w:t>
      </w:r>
      <w:r w:rsidR="00CA3D46">
        <w:t xml:space="preserve"> data”</w:t>
      </w:r>
      <w:r>
        <w:t xml:space="preserve"> and </w:t>
      </w:r>
      <w:r w:rsidR="00CA3D46">
        <w:t>“D</w:t>
      </w:r>
      <w:r>
        <w:t>ynamic data</w:t>
      </w:r>
      <w:r w:rsidR="00CA3D46">
        <w:t>”</w:t>
      </w:r>
      <w:r>
        <w:t>. Static data store the configuration of the sensor readout and is typically edited only once (during install), whereas the dynamic data is updated whenever the sensor readout changes.</w:t>
      </w:r>
    </w:p>
    <w:p w:rsidR="00EF3FB6" w:rsidRDefault="006F28BE" w:rsidP="00E20A81">
      <w:r>
        <w:br/>
      </w:r>
    </w:p>
    <w:p w:rsidR="00E20A81" w:rsidRDefault="00EF3FB6" w:rsidP="00E20A81">
      <w:r>
        <w:br w:type="page"/>
      </w:r>
      <w:r w:rsidR="006F28BE">
        <w:lastRenderedPageBreak/>
        <w:fldChar w:fldCharType="begin"/>
      </w:r>
      <w:r w:rsidR="006F28BE">
        <w:instrText xml:space="preserve"> REF _Ref244570900 \h </w:instrText>
      </w:r>
      <w:r w:rsidR="006F28BE">
        <w:fldChar w:fldCharType="separate"/>
      </w:r>
      <w:r w:rsidR="00B20F3D">
        <w:t xml:space="preserve">Table </w:t>
      </w:r>
      <w:r w:rsidR="00B20F3D">
        <w:rPr>
          <w:noProof/>
        </w:rPr>
        <w:t>3</w:t>
      </w:r>
      <w:r w:rsidR="00B20F3D">
        <w:noBreakHyphen/>
      </w:r>
      <w:r w:rsidR="00B20F3D">
        <w:rPr>
          <w:noProof/>
        </w:rPr>
        <w:t>2</w:t>
      </w:r>
      <w:r w:rsidR="006F28BE">
        <w:fldChar w:fldCharType="end"/>
      </w:r>
      <w:r w:rsidR="006F28BE">
        <w:t xml:space="preserve"> </w:t>
      </w:r>
      <w:r w:rsidR="00E20A81">
        <w:t>sh</w:t>
      </w:r>
      <w:r w:rsidR="008146DB">
        <w:t>ows</w:t>
      </w:r>
      <w:r w:rsidR="00E20A81">
        <w:t xml:space="preserve"> the values carried in each field data package.</w:t>
      </w:r>
    </w:p>
    <w:p w:rsidR="00E20A81" w:rsidRDefault="00E20A81" w:rsidP="00E20A81"/>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43"/>
        <w:gridCol w:w="4606"/>
      </w:tblGrid>
      <w:tr w:rsidR="00E20A81" w:rsidRPr="0019268A">
        <w:tc>
          <w:tcPr>
            <w:tcW w:w="4643" w:type="dxa"/>
            <w:shd w:val="clear" w:color="auto" w:fill="333333"/>
          </w:tcPr>
          <w:p w:rsidR="00E20A81" w:rsidRPr="00BE2886" w:rsidRDefault="00E20A81" w:rsidP="00C202D2">
            <w:pPr>
              <w:rPr>
                <w:b/>
                <w:color w:val="FFFFFF"/>
              </w:rPr>
            </w:pPr>
            <w:r w:rsidRPr="00BE2886">
              <w:rPr>
                <w:b/>
                <w:color w:val="FFFFFF"/>
              </w:rPr>
              <w:t>Static data</w:t>
            </w:r>
          </w:p>
        </w:tc>
        <w:tc>
          <w:tcPr>
            <w:tcW w:w="4606" w:type="dxa"/>
            <w:shd w:val="clear" w:color="auto" w:fill="333333"/>
          </w:tcPr>
          <w:p w:rsidR="00E20A81" w:rsidRPr="00BE2886" w:rsidRDefault="00E20A81" w:rsidP="00C202D2">
            <w:pPr>
              <w:rPr>
                <w:b/>
                <w:color w:val="FFFFFF"/>
              </w:rPr>
            </w:pPr>
            <w:r w:rsidRPr="00BE2886">
              <w:rPr>
                <w:b/>
                <w:color w:val="FFFFFF"/>
              </w:rPr>
              <w:t>Dynamic data</w:t>
            </w:r>
          </w:p>
        </w:tc>
      </w:tr>
      <w:tr w:rsidR="00E20A81" w:rsidRPr="002E671E">
        <w:tc>
          <w:tcPr>
            <w:tcW w:w="4643" w:type="dxa"/>
            <w:shd w:val="clear" w:color="auto" w:fill="auto"/>
          </w:tcPr>
          <w:p w:rsidR="00E20A81" w:rsidRPr="002E671E" w:rsidRDefault="00E20A81" w:rsidP="00C202D2">
            <w:pPr>
              <w:rPr>
                <w:b/>
                <w:bCs/>
                <w:color w:val="000000"/>
              </w:rPr>
            </w:pPr>
            <w:r w:rsidRPr="002E671E">
              <w:rPr>
                <w:bCs/>
                <w:color w:val="000000"/>
              </w:rPr>
              <w:t>Timestamp</w:t>
            </w:r>
          </w:p>
        </w:tc>
        <w:tc>
          <w:tcPr>
            <w:tcW w:w="4606" w:type="dxa"/>
            <w:shd w:val="clear" w:color="auto" w:fill="auto"/>
          </w:tcPr>
          <w:p w:rsidR="00E20A81" w:rsidRPr="002E671E" w:rsidRDefault="00E20A81" w:rsidP="00C202D2">
            <w:pPr>
              <w:rPr>
                <w:color w:val="000000"/>
              </w:rPr>
            </w:pPr>
            <w:r w:rsidRPr="002E671E">
              <w:rPr>
                <w:color w:val="000000"/>
              </w:rPr>
              <w:t>Sensor value</w:t>
            </w:r>
          </w:p>
        </w:tc>
      </w:tr>
      <w:tr w:rsidR="00E20A81" w:rsidRPr="002E671E">
        <w:tc>
          <w:tcPr>
            <w:tcW w:w="4643" w:type="dxa"/>
            <w:shd w:val="clear" w:color="auto" w:fill="auto"/>
          </w:tcPr>
          <w:p w:rsidR="00E20A81" w:rsidRPr="002E671E" w:rsidRDefault="00E20A81" w:rsidP="00C202D2">
            <w:pPr>
              <w:rPr>
                <w:b/>
                <w:bCs/>
                <w:color w:val="000000"/>
              </w:rPr>
            </w:pPr>
            <w:r w:rsidRPr="002E671E">
              <w:rPr>
                <w:bCs/>
                <w:color w:val="000000"/>
              </w:rPr>
              <w:t>Range of value</w:t>
            </w:r>
          </w:p>
        </w:tc>
        <w:tc>
          <w:tcPr>
            <w:tcW w:w="4606" w:type="dxa"/>
            <w:shd w:val="clear" w:color="auto" w:fill="auto"/>
          </w:tcPr>
          <w:p w:rsidR="00E20A81" w:rsidRPr="002E671E" w:rsidRDefault="00E20A81" w:rsidP="00C202D2">
            <w:pPr>
              <w:rPr>
                <w:color w:val="000000"/>
              </w:rPr>
            </w:pPr>
            <w:r w:rsidRPr="002E671E">
              <w:rPr>
                <w:color w:val="000000"/>
              </w:rPr>
              <w:t>Current value</w:t>
            </w:r>
          </w:p>
        </w:tc>
      </w:tr>
      <w:tr w:rsidR="00E20A81" w:rsidRPr="002E671E">
        <w:tc>
          <w:tcPr>
            <w:tcW w:w="4643" w:type="dxa"/>
            <w:shd w:val="clear" w:color="auto" w:fill="auto"/>
          </w:tcPr>
          <w:p w:rsidR="00E20A81" w:rsidRPr="002E671E" w:rsidRDefault="00E20A81" w:rsidP="00C202D2">
            <w:pPr>
              <w:rPr>
                <w:b/>
                <w:bCs/>
                <w:color w:val="000000"/>
              </w:rPr>
            </w:pPr>
            <w:r w:rsidRPr="002E671E">
              <w:rPr>
                <w:bCs/>
                <w:color w:val="000000"/>
              </w:rPr>
              <w:t>Type of data (pressure, temperature, etc.)</w:t>
            </w:r>
          </w:p>
        </w:tc>
        <w:tc>
          <w:tcPr>
            <w:tcW w:w="4606" w:type="dxa"/>
            <w:shd w:val="clear" w:color="auto" w:fill="auto"/>
          </w:tcPr>
          <w:p w:rsidR="00E20A81" w:rsidRPr="002E671E" w:rsidRDefault="00E20A81" w:rsidP="00C202D2">
            <w:pPr>
              <w:rPr>
                <w:color w:val="000000"/>
              </w:rPr>
            </w:pPr>
            <w:r w:rsidRPr="002E671E">
              <w:rPr>
                <w:color w:val="000000"/>
              </w:rPr>
              <w:t>Desired value</w:t>
            </w:r>
          </w:p>
        </w:tc>
      </w:tr>
      <w:tr w:rsidR="00E20A81" w:rsidRPr="002E671E">
        <w:tc>
          <w:tcPr>
            <w:tcW w:w="4643" w:type="dxa"/>
            <w:shd w:val="clear" w:color="auto" w:fill="auto"/>
          </w:tcPr>
          <w:p w:rsidR="00E20A81" w:rsidRPr="002E671E" w:rsidRDefault="00E20A81" w:rsidP="00C202D2">
            <w:pPr>
              <w:rPr>
                <w:b/>
                <w:bCs/>
                <w:color w:val="000000"/>
              </w:rPr>
            </w:pPr>
            <w:r w:rsidRPr="002E671E">
              <w:rPr>
                <w:bCs/>
                <w:color w:val="000000"/>
              </w:rPr>
              <w:t>Filter time</w:t>
            </w:r>
          </w:p>
        </w:tc>
        <w:tc>
          <w:tcPr>
            <w:tcW w:w="4606" w:type="dxa"/>
            <w:shd w:val="clear" w:color="auto" w:fill="auto"/>
          </w:tcPr>
          <w:p w:rsidR="00E20A81" w:rsidRPr="002E671E" w:rsidRDefault="00E20A81" w:rsidP="00C202D2">
            <w:pPr>
              <w:rPr>
                <w:color w:val="000000"/>
              </w:rPr>
            </w:pPr>
            <w:r w:rsidRPr="002E671E">
              <w:rPr>
                <w:color w:val="000000"/>
              </w:rPr>
              <w:t>High alarm status</w:t>
            </w:r>
          </w:p>
        </w:tc>
      </w:tr>
      <w:tr w:rsidR="00E20A81" w:rsidRPr="002E671E">
        <w:tc>
          <w:tcPr>
            <w:tcW w:w="4643" w:type="dxa"/>
            <w:shd w:val="clear" w:color="auto" w:fill="auto"/>
          </w:tcPr>
          <w:p w:rsidR="00E20A81" w:rsidRPr="002E671E" w:rsidRDefault="00E20A81" w:rsidP="00C202D2">
            <w:pPr>
              <w:rPr>
                <w:b/>
                <w:bCs/>
                <w:color w:val="000000"/>
              </w:rPr>
            </w:pPr>
            <w:r w:rsidRPr="002E671E">
              <w:rPr>
                <w:bCs/>
                <w:color w:val="000000"/>
              </w:rPr>
              <w:t>Default value</w:t>
            </w:r>
          </w:p>
        </w:tc>
        <w:tc>
          <w:tcPr>
            <w:tcW w:w="4606" w:type="dxa"/>
            <w:shd w:val="clear" w:color="auto" w:fill="auto"/>
          </w:tcPr>
          <w:p w:rsidR="00E20A81" w:rsidRPr="002E671E" w:rsidRDefault="00E20A81" w:rsidP="00C202D2">
            <w:pPr>
              <w:rPr>
                <w:color w:val="000000"/>
              </w:rPr>
            </w:pPr>
            <w:r w:rsidRPr="002E671E">
              <w:rPr>
                <w:color w:val="000000"/>
              </w:rPr>
              <w:t>Low alarm status</w:t>
            </w:r>
          </w:p>
        </w:tc>
      </w:tr>
      <w:tr w:rsidR="00E20A81" w:rsidRPr="002E671E">
        <w:tc>
          <w:tcPr>
            <w:tcW w:w="4643" w:type="dxa"/>
            <w:shd w:val="clear" w:color="auto" w:fill="auto"/>
          </w:tcPr>
          <w:p w:rsidR="00E20A81" w:rsidRPr="002E671E" w:rsidRDefault="00E20A81" w:rsidP="00C202D2">
            <w:pPr>
              <w:rPr>
                <w:b/>
                <w:bCs/>
                <w:color w:val="000000"/>
              </w:rPr>
            </w:pPr>
            <w:r w:rsidRPr="002E671E">
              <w:rPr>
                <w:bCs/>
                <w:color w:val="000000"/>
              </w:rPr>
              <w:t>Default unit (</w:t>
            </w:r>
            <w:proofErr w:type="spellStart"/>
            <w:r w:rsidRPr="002E671E">
              <w:rPr>
                <w:bCs/>
                <w:color w:val="000000"/>
              </w:rPr>
              <w:t>mBar</w:t>
            </w:r>
            <w:proofErr w:type="spellEnd"/>
            <w:r w:rsidRPr="002E671E">
              <w:rPr>
                <w:bCs/>
                <w:color w:val="000000"/>
              </w:rPr>
              <w:t>, °C, etc.)</w:t>
            </w:r>
          </w:p>
        </w:tc>
        <w:tc>
          <w:tcPr>
            <w:tcW w:w="4606" w:type="dxa"/>
            <w:shd w:val="clear" w:color="auto" w:fill="auto"/>
          </w:tcPr>
          <w:p w:rsidR="00E20A81" w:rsidRPr="002E671E" w:rsidRDefault="00E20A81" w:rsidP="00C202D2">
            <w:pPr>
              <w:rPr>
                <w:color w:val="000000"/>
              </w:rPr>
            </w:pPr>
            <w:r w:rsidRPr="002E671E">
              <w:rPr>
                <w:color w:val="000000"/>
              </w:rPr>
              <w:t>Too high alarm status</w:t>
            </w:r>
          </w:p>
        </w:tc>
      </w:tr>
      <w:tr w:rsidR="00E20A81" w:rsidRPr="002E671E">
        <w:tc>
          <w:tcPr>
            <w:tcW w:w="4643" w:type="dxa"/>
            <w:shd w:val="clear" w:color="auto" w:fill="auto"/>
          </w:tcPr>
          <w:p w:rsidR="00E20A81" w:rsidRPr="002E671E" w:rsidRDefault="00E20A81" w:rsidP="00C202D2">
            <w:pPr>
              <w:rPr>
                <w:b/>
                <w:bCs/>
                <w:color w:val="000000"/>
              </w:rPr>
            </w:pPr>
            <w:r w:rsidRPr="002E671E">
              <w:rPr>
                <w:bCs/>
                <w:color w:val="000000"/>
              </w:rPr>
              <w:t>Sensor calibration</w:t>
            </w:r>
          </w:p>
        </w:tc>
        <w:tc>
          <w:tcPr>
            <w:tcW w:w="4606" w:type="dxa"/>
            <w:shd w:val="clear" w:color="auto" w:fill="auto"/>
          </w:tcPr>
          <w:p w:rsidR="00E20A81" w:rsidRPr="002E671E" w:rsidRDefault="00E20A81" w:rsidP="00C202D2">
            <w:pPr>
              <w:rPr>
                <w:color w:val="000000"/>
              </w:rPr>
            </w:pPr>
            <w:r w:rsidRPr="002E671E">
              <w:rPr>
                <w:color w:val="000000"/>
              </w:rPr>
              <w:t>Too low alarm status</w:t>
            </w:r>
          </w:p>
        </w:tc>
      </w:tr>
      <w:tr w:rsidR="00E20A81" w:rsidRPr="002E671E">
        <w:tc>
          <w:tcPr>
            <w:tcW w:w="4643" w:type="dxa"/>
            <w:shd w:val="clear" w:color="auto" w:fill="auto"/>
          </w:tcPr>
          <w:p w:rsidR="00E20A81" w:rsidRPr="002E671E" w:rsidRDefault="000C1E5C" w:rsidP="00C202D2">
            <w:pPr>
              <w:rPr>
                <w:b/>
                <w:bCs/>
                <w:color w:val="000000"/>
              </w:rPr>
            </w:pPr>
            <w:r>
              <w:rPr>
                <w:bCs/>
                <w:color w:val="000000"/>
              </w:rPr>
              <w:t>A</w:t>
            </w:r>
            <w:r w:rsidR="00E20A81" w:rsidRPr="002E671E">
              <w:rPr>
                <w:bCs/>
                <w:color w:val="000000"/>
              </w:rPr>
              <w:t>larm levels (too low / low / high/ too high)</w:t>
            </w:r>
          </w:p>
        </w:tc>
        <w:tc>
          <w:tcPr>
            <w:tcW w:w="4606" w:type="dxa"/>
            <w:shd w:val="clear" w:color="auto" w:fill="auto"/>
          </w:tcPr>
          <w:p w:rsidR="00E20A81" w:rsidRPr="002E671E" w:rsidRDefault="00E20A81" w:rsidP="00C202D2">
            <w:pPr>
              <w:rPr>
                <w:color w:val="000000"/>
              </w:rPr>
            </w:pPr>
            <w:r w:rsidRPr="002E671E">
              <w:rPr>
                <w:color w:val="000000"/>
              </w:rPr>
              <w:t>Defective status</w:t>
            </w:r>
          </w:p>
        </w:tc>
      </w:tr>
      <w:tr w:rsidR="00E20A81" w:rsidRPr="002E671E">
        <w:trPr>
          <w:trHeight w:val="63"/>
        </w:trPr>
        <w:tc>
          <w:tcPr>
            <w:tcW w:w="4643" w:type="dxa"/>
            <w:shd w:val="clear" w:color="auto" w:fill="auto"/>
          </w:tcPr>
          <w:p w:rsidR="00E20A81" w:rsidRPr="002E671E" w:rsidRDefault="00E20A81" w:rsidP="00C202D2">
            <w:pPr>
              <w:rPr>
                <w:b/>
                <w:bCs/>
                <w:color w:val="000000"/>
              </w:rPr>
            </w:pPr>
            <w:r w:rsidRPr="002E671E">
              <w:rPr>
                <w:bCs/>
                <w:color w:val="000000"/>
              </w:rPr>
              <w:t>Label</w:t>
            </w:r>
          </w:p>
        </w:tc>
        <w:tc>
          <w:tcPr>
            <w:tcW w:w="4606" w:type="dxa"/>
            <w:shd w:val="clear" w:color="auto" w:fill="auto"/>
          </w:tcPr>
          <w:p w:rsidR="00E20A81" w:rsidRPr="002E671E" w:rsidRDefault="00E20A81" w:rsidP="00C202D2">
            <w:pPr>
              <w:rPr>
                <w:color w:val="000000"/>
              </w:rPr>
            </w:pPr>
            <w:r w:rsidRPr="002E671E">
              <w:rPr>
                <w:color w:val="000000"/>
              </w:rPr>
              <w:t>Available status</w:t>
            </w:r>
          </w:p>
        </w:tc>
      </w:tr>
      <w:tr w:rsidR="00E20A81" w:rsidRPr="002E671E">
        <w:tc>
          <w:tcPr>
            <w:tcW w:w="4643" w:type="dxa"/>
            <w:shd w:val="clear" w:color="auto" w:fill="auto"/>
          </w:tcPr>
          <w:p w:rsidR="00E20A81" w:rsidRPr="002E671E" w:rsidRDefault="00E20A81" w:rsidP="00C202D2">
            <w:pPr>
              <w:rPr>
                <w:b/>
                <w:bCs/>
                <w:color w:val="000000"/>
              </w:rPr>
            </w:pPr>
            <w:r w:rsidRPr="002E671E">
              <w:rPr>
                <w:bCs/>
                <w:color w:val="000000"/>
              </w:rPr>
              <w:t>Comment</w:t>
            </w:r>
          </w:p>
        </w:tc>
        <w:tc>
          <w:tcPr>
            <w:tcW w:w="4606" w:type="dxa"/>
            <w:shd w:val="clear" w:color="auto" w:fill="auto"/>
          </w:tcPr>
          <w:p w:rsidR="00E20A81" w:rsidRDefault="002E5519" w:rsidP="00C202D2">
            <w:pPr>
              <w:keepNext/>
              <w:rPr>
                <w:color w:val="000000"/>
              </w:rPr>
            </w:pPr>
            <w:r>
              <w:rPr>
                <w:color w:val="000000"/>
              </w:rPr>
              <w:t>Low speed/high speed status</w:t>
            </w:r>
          </w:p>
          <w:p w:rsidR="002E5519" w:rsidRDefault="002E5519" w:rsidP="00C202D2">
            <w:pPr>
              <w:keepNext/>
              <w:rPr>
                <w:color w:val="000000"/>
              </w:rPr>
            </w:pPr>
            <w:r>
              <w:rPr>
                <w:color w:val="000000"/>
              </w:rPr>
              <w:t>Local status</w:t>
            </w:r>
          </w:p>
          <w:p w:rsidR="002E5519" w:rsidRDefault="002E5519" w:rsidP="00C202D2">
            <w:pPr>
              <w:keepNext/>
              <w:rPr>
                <w:color w:val="000000"/>
              </w:rPr>
            </w:pPr>
            <w:r>
              <w:rPr>
                <w:color w:val="000000"/>
              </w:rPr>
              <w:t>Remote status</w:t>
            </w:r>
          </w:p>
          <w:p w:rsidR="002E5519" w:rsidRPr="002E671E" w:rsidRDefault="002E5519" w:rsidP="00C202D2">
            <w:pPr>
              <w:keepNext/>
              <w:rPr>
                <w:color w:val="000000"/>
              </w:rPr>
            </w:pPr>
            <w:r>
              <w:rPr>
                <w:color w:val="000000"/>
              </w:rPr>
              <w:t>Auto status</w:t>
            </w:r>
          </w:p>
        </w:tc>
      </w:tr>
    </w:tbl>
    <w:p w:rsidR="00E20A81" w:rsidRDefault="00107B29" w:rsidP="00FA311A">
      <w:pPr>
        <w:pStyle w:val="Bijschrift"/>
      </w:pPr>
      <w:bookmarkStart w:id="83" w:name="_Ref244570900"/>
      <w:bookmarkStart w:id="84" w:name="_Toc373490219"/>
      <w:r>
        <w:t xml:space="preserve">Table </w:t>
      </w:r>
      <w:r w:rsidR="00161EC1">
        <w:fldChar w:fldCharType="begin"/>
      </w:r>
      <w:r w:rsidR="00161EC1">
        <w:instrText xml:space="preserve"> STYLEREF 1 \s </w:instrText>
      </w:r>
      <w:r w:rsidR="00161EC1">
        <w:fldChar w:fldCharType="separate"/>
      </w:r>
      <w:r w:rsidR="00B20F3D">
        <w:rPr>
          <w:noProof/>
        </w:rPr>
        <w:t>3</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2</w:t>
      </w:r>
      <w:r w:rsidR="00161EC1">
        <w:fldChar w:fldCharType="end"/>
      </w:r>
      <w:bookmarkEnd w:id="83"/>
      <w:r w:rsidR="00E20A81">
        <w:t>: Static and dynamic data</w:t>
      </w:r>
      <w:bookmarkEnd w:id="84"/>
    </w:p>
    <w:p w:rsidR="00E20A81" w:rsidRPr="00DE1C6A" w:rsidRDefault="00E20A81" w:rsidP="00E20A81"/>
    <w:p w:rsidR="00E20A81" w:rsidRDefault="00744EFA" w:rsidP="00E20A81">
      <w:pPr>
        <w:keepNext/>
      </w:pPr>
      <w:r>
        <w:rPr>
          <w:noProof/>
          <w:lang w:val="nl-NL" w:eastAsia="nl-NL"/>
        </w:rPr>
        <w:drawing>
          <wp:inline distT="0" distB="0" distL="0" distR="0" wp14:anchorId="47848D4A" wp14:editId="432D1FC2">
            <wp:extent cx="2000250" cy="1543050"/>
            <wp:effectExtent l="0" t="0" r="0" b="0"/>
            <wp:docPr id="331" name="Afbeelding 5" descr="datapack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5" descr="datapackage.png"/>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00250" cy="1543050"/>
                    </a:xfrm>
                    <a:prstGeom prst="rect">
                      <a:avLst/>
                    </a:prstGeom>
                    <a:noFill/>
                    <a:ln>
                      <a:noFill/>
                    </a:ln>
                  </pic:spPr>
                </pic:pic>
              </a:graphicData>
            </a:graphic>
          </wp:inline>
        </w:drawing>
      </w:r>
    </w:p>
    <w:p w:rsidR="00E20A81" w:rsidRDefault="00C202D2" w:rsidP="00FA311A">
      <w:pPr>
        <w:pStyle w:val="Bijschrift"/>
      </w:pPr>
      <w:bookmarkStart w:id="85" w:name="_Toc373490176"/>
      <w:r>
        <w:t xml:space="preserve">Figure </w:t>
      </w:r>
      <w:r w:rsidR="002A3868">
        <w:fldChar w:fldCharType="begin"/>
      </w:r>
      <w:r w:rsidR="002A3868">
        <w:instrText xml:space="preserve"> STYLEREF 1 \s </w:instrText>
      </w:r>
      <w:r w:rsidR="002A3868">
        <w:fldChar w:fldCharType="separate"/>
      </w:r>
      <w:r w:rsidR="00B20F3D">
        <w:rPr>
          <w:noProof/>
        </w:rPr>
        <w:t>3</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3</w:t>
      </w:r>
      <w:r w:rsidR="002A3868">
        <w:fldChar w:fldCharType="end"/>
      </w:r>
      <w:r w:rsidR="00E20A81">
        <w:t>: Field Data Package</w:t>
      </w:r>
      <w:bookmarkEnd w:id="85"/>
    </w:p>
    <w:p w:rsidR="00E20A81" w:rsidRPr="002353C3" w:rsidRDefault="006871DE" w:rsidP="00E20A81">
      <w:pPr>
        <w:rPr>
          <w:rStyle w:val="Subtielebenadrukking1"/>
          <w:rFonts w:cs="Raavi"/>
          <w:color w:val="000000"/>
        </w:rPr>
      </w:pPr>
      <w:ins w:id="86" w:author="Unknown">
        <w:r>
          <w:rPr>
            <w:noProof/>
            <w:lang w:val="nl-NL" w:eastAsia="nl-NL"/>
          </w:rPr>
          <w:drawing>
            <wp:inline distT="0" distB="0" distL="0" distR="0" wp14:anchorId="35282115" wp14:editId="5F89E0AB">
              <wp:extent cx="416379" cy="342900"/>
              <wp:effectExtent l="0" t="0" r="3175"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6379" cy="342900"/>
                      </a:xfrm>
                      <a:prstGeom prst="rect">
                        <a:avLst/>
                      </a:prstGeom>
                    </pic:spPr>
                  </pic:pic>
                </a:graphicData>
              </a:graphic>
            </wp:inline>
          </w:drawing>
        </w:r>
      </w:ins>
      <w:r w:rsidR="00E20A81" w:rsidRPr="002353C3">
        <w:rPr>
          <w:rStyle w:val="Subtielebenadrukking1"/>
          <w:rFonts w:cs="Raavi"/>
          <w:color w:val="000000"/>
        </w:rPr>
        <w:t xml:space="preserve">: </w:t>
      </w:r>
      <w:r w:rsidR="00663D5E">
        <w:rPr>
          <w:rStyle w:val="Subtielebenadrukking1"/>
          <w:rFonts w:cs="Raavi"/>
          <w:color w:val="000000"/>
        </w:rPr>
        <w:t>E</w:t>
      </w:r>
      <w:r w:rsidR="00E20A81" w:rsidRPr="002353C3">
        <w:rPr>
          <w:rStyle w:val="Subtielebenadrukking1"/>
          <w:rFonts w:cs="Raavi"/>
          <w:color w:val="000000"/>
        </w:rPr>
        <w:t>ach dynamic data value carries its own value, source, owner and timestamp.</w:t>
      </w:r>
      <w:r w:rsidR="00E20A81" w:rsidRPr="002353C3">
        <w:rPr>
          <w:noProof/>
          <w:color w:val="000000"/>
          <w:lang w:eastAsia="nl-NL"/>
        </w:rPr>
        <w:t xml:space="preserve"> </w:t>
      </w:r>
    </w:p>
    <w:p w:rsidR="002353C3" w:rsidRDefault="002353C3" w:rsidP="00E20A81"/>
    <w:p w:rsidR="00E20A81" w:rsidRDefault="00E20A81" w:rsidP="00E20A81">
      <w:r>
        <w:t>Each time an item in the dynamic data changes (with interval dependent on protocol), the item is overwritten accordingly and distributed over the network</w:t>
      </w:r>
      <w:r w:rsidRPr="00175BBB">
        <w:t xml:space="preserve"> </w:t>
      </w:r>
      <w:r>
        <w:t xml:space="preserve">ten times a second. </w:t>
      </w:r>
      <w:r>
        <w:br/>
        <w:t xml:space="preserve">This updated data package is then compared with other versions of the same package on the network. </w:t>
      </w:r>
      <w:r>
        <w:br/>
      </w:r>
    </w:p>
    <w:p w:rsidR="00E20A81" w:rsidRDefault="00D57EAE" w:rsidP="00E20A81">
      <w:r>
        <w:t>NavVision</w:t>
      </w:r>
      <w:r w:rsidR="00E20A81">
        <w:t xml:space="preserve"> uses timestamps &amp; sources to compare the values in the various package-versions, and selects the highest priority value as new value. The source of the value determines which new value is selected, followed by the timestamp of the readout.  </w:t>
      </w:r>
    </w:p>
    <w:p w:rsidR="00832667" w:rsidRDefault="00E20A81" w:rsidP="00E20A81">
      <w:r>
        <w:t xml:space="preserve">Note that the procedure above is also used for distributing &amp; synchronizing configuration (i.e. the static data of a field) over the entire network. </w:t>
      </w:r>
    </w:p>
    <w:p w:rsidR="00E20A81" w:rsidRDefault="00E20A81" w:rsidP="00E20A81">
      <w:r>
        <w:t xml:space="preserve">This means that any adjustment to a field configuration can be performed on any </w:t>
      </w:r>
      <w:r w:rsidR="004761E9">
        <w:t>alarm panel</w:t>
      </w:r>
      <w:r>
        <w:t xml:space="preserve"> with sufficient rights, and is picked up </w:t>
      </w:r>
      <w:r w:rsidRPr="00034CDD">
        <w:t xml:space="preserve">by all </w:t>
      </w:r>
      <w:r w:rsidR="00D57EAE">
        <w:t>NavVision</w:t>
      </w:r>
      <w:r>
        <w:t xml:space="preserve"> servers/clients.</w:t>
      </w:r>
    </w:p>
    <w:p w:rsidR="00E20A81" w:rsidRDefault="00E20A81" w:rsidP="00E20A81"/>
    <w:p w:rsidR="00E20A81" w:rsidRDefault="00E20A81" w:rsidP="00E20A81">
      <w:r>
        <w:t xml:space="preserve">After the </w:t>
      </w:r>
      <w:r w:rsidR="0032799F">
        <w:t>c</w:t>
      </w:r>
      <w:r>
        <w:t xml:space="preserve">urrent </w:t>
      </w:r>
      <w:r w:rsidR="0032799F">
        <w:t>v</w:t>
      </w:r>
      <w:r>
        <w:t xml:space="preserve">alue is updated, it is compared with the </w:t>
      </w:r>
      <w:r w:rsidR="0032799F">
        <w:t>a</w:t>
      </w:r>
      <w:r>
        <w:t xml:space="preserve">larm </w:t>
      </w:r>
      <w:r w:rsidR="0032799F">
        <w:t>l</w:t>
      </w:r>
      <w:r>
        <w:t xml:space="preserve">evels set in the static data of the same package. If the </w:t>
      </w:r>
      <w:r w:rsidR="0032799F">
        <w:t>c</w:t>
      </w:r>
      <w:r>
        <w:t xml:space="preserve">urrent </w:t>
      </w:r>
      <w:r w:rsidR="0032799F">
        <w:t>v</w:t>
      </w:r>
      <w:r>
        <w:t xml:space="preserve">alue does not fall within the parameters set by these </w:t>
      </w:r>
      <w:r w:rsidR="00006BA6">
        <w:t>a</w:t>
      </w:r>
      <w:r>
        <w:t xml:space="preserve">larm </w:t>
      </w:r>
      <w:r w:rsidR="00006BA6">
        <w:t>l</w:t>
      </w:r>
      <w:r>
        <w:t xml:space="preserve">evels, </w:t>
      </w:r>
      <w:r w:rsidR="00D57EAE">
        <w:t>NavVision</w:t>
      </w:r>
      <w:r>
        <w:t xml:space="preserve"> registers an alarm by setting the corresponding status in the dynamic  data (e.g. </w:t>
      </w:r>
      <w:r w:rsidR="00006BA6">
        <w:t>t</w:t>
      </w:r>
      <w:r w:rsidR="00F01F70">
        <w:t>oo low alarm status) to "True" (with "F</w:t>
      </w:r>
      <w:r>
        <w:t>alse" meaning this status is currently not applicable).</w:t>
      </w:r>
      <w:r>
        <w:br/>
        <w:t>The data package is then again distributed over the network, and the cycle repeats itself.</w:t>
      </w:r>
    </w:p>
    <w:p w:rsidR="004206DE" w:rsidRDefault="00752959">
      <w:pPr>
        <w:pStyle w:val="Kop2"/>
      </w:pPr>
      <w:bookmarkStart w:id="87" w:name="_Toc235861997"/>
      <w:bookmarkStart w:id="88" w:name="_Toc373490098"/>
      <w:bookmarkEnd w:id="82"/>
      <w:r>
        <w:t>Standardized c</w:t>
      </w:r>
      <w:r w:rsidR="004206DE">
        <w:t>ontrol functions</w:t>
      </w:r>
      <w:bookmarkEnd w:id="87"/>
      <w:bookmarkEnd w:id="88"/>
    </w:p>
    <w:p w:rsidR="00E20A81" w:rsidRDefault="00E20A81" w:rsidP="00E20A81">
      <w:r>
        <w:t xml:space="preserve">Within </w:t>
      </w:r>
      <w:r w:rsidR="00D57EAE">
        <w:t>NavVision</w:t>
      </w:r>
      <w:r>
        <w:t xml:space="preserve">, every control request </w:t>
      </w:r>
      <w:r w:rsidR="00752959">
        <w:t>and</w:t>
      </w:r>
      <w:r>
        <w:t xml:space="preserve"> command sent to the actuators is done by reading out the desired value in the dynamic data in a field.</w:t>
      </w:r>
      <w:r>
        <w:br/>
        <w:t xml:space="preserve">When a user has the right to modify the current value (per switch or slider), the desired value will be updated and distributed across the network. The </w:t>
      </w:r>
      <w:r w:rsidR="0049606A">
        <w:t>Human Machine Interface (</w:t>
      </w:r>
      <w:r>
        <w:t>HMI</w:t>
      </w:r>
      <w:r w:rsidR="0049606A">
        <w:t>)</w:t>
      </w:r>
      <w:r>
        <w:t xml:space="preserve"> now sh</w:t>
      </w:r>
      <w:r w:rsidR="00EF2D42">
        <w:t>ows</w:t>
      </w:r>
      <w:r>
        <w:t xml:space="preserve"> both the current and desired value: a pending request is visible.</w:t>
      </w:r>
      <w:r>
        <w:br/>
      </w:r>
    </w:p>
    <w:p w:rsidR="00E20A81" w:rsidRDefault="00E20A81" w:rsidP="00E20A81">
      <w:r>
        <w:t xml:space="preserve">Once the protocol controlling this value notices the change in the desired value, it will send the request to the device. If the current and desired </w:t>
      </w:r>
      <w:r w:rsidR="00A51EA5">
        <w:t>value still differs</w:t>
      </w:r>
      <w:r w:rsidR="00832667">
        <w:t xml:space="preserve"> after a</w:t>
      </w:r>
      <w:r>
        <w:t xml:space="preserve"> specific time, the request will be dropped and the instrume</w:t>
      </w:r>
      <w:r w:rsidR="00832667">
        <w:t>nts will show the current value (where required an alarm can be triggered).</w:t>
      </w:r>
    </w:p>
    <w:p w:rsidR="004206DE" w:rsidRDefault="004206DE">
      <w:pPr>
        <w:pStyle w:val="Kop2"/>
      </w:pPr>
      <w:bookmarkStart w:id="89" w:name="_Toc235861998"/>
      <w:bookmarkStart w:id="90" w:name="_Toc373490099"/>
      <w:r>
        <w:t>Serial connections to third party devices</w:t>
      </w:r>
      <w:bookmarkEnd w:id="89"/>
      <w:bookmarkEnd w:id="90"/>
    </w:p>
    <w:p w:rsidR="00FF133B" w:rsidRDefault="00854B18" w:rsidP="00FF133B">
      <w:r w:rsidRPr="00883ED9">
        <w:t xml:space="preserve">The </w:t>
      </w:r>
      <w:r w:rsidR="007773D1">
        <w:t>s</w:t>
      </w:r>
      <w:r>
        <w:t>erial-to-LAN i</w:t>
      </w:r>
      <w:r w:rsidRPr="00883ED9">
        <w:t>nterfaces</w:t>
      </w:r>
      <w:r>
        <w:t xml:space="preserve"> in </w:t>
      </w:r>
      <w:r w:rsidR="00D57EAE">
        <w:t>NavVision</w:t>
      </w:r>
      <w:r>
        <w:t xml:space="preserve"> systems are actually tiny computers. Given their programmable nature, these interfaces can be deployed with a large number of connected devices. The interfaces are equipped </w:t>
      </w:r>
      <w:r w:rsidRPr="00883ED9">
        <w:t>with</w:t>
      </w:r>
      <w:r>
        <w:t xml:space="preserve"> </w:t>
      </w:r>
      <w:r w:rsidRPr="00883ED9">
        <w:t>2 RS-232/422/485 serial ports and dual 10/100 Mbps Ethernet LAN ports</w:t>
      </w:r>
      <w:r>
        <w:t xml:space="preserve">, providing </w:t>
      </w:r>
      <w:r w:rsidRPr="00883ED9">
        <w:t>a ve</w:t>
      </w:r>
      <w:r>
        <w:t xml:space="preserve">rsatile communication platform. </w:t>
      </w:r>
      <w:r w:rsidR="00667D1B">
        <w:t xml:space="preserve">The configuration of the devices is automatically done by </w:t>
      </w:r>
      <w:r w:rsidR="00D57EAE">
        <w:t>NavVision</w:t>
      </w:r>
      <w:r w:rsidR="00BA3364">
        <w:t>.</w:t>
      </w:r>
    </w:p>
    <w:p w:rsidR="00992D59" w:rsidRDefault="00992D59" w:rsidP="00FF133B"/>
    <w:p w:rsidR="00544F86" w:rsidRDefault="00744EFA" w:rsidP="00544F86">
      <w:pPr>
        <w:keepNext/>
      </w:pPr>
      <w:r>
        <w:rPr>
          <w:rFonts w:eastAsia="SimSun"/>
          <w:noProof/>
          <w:color w:val="000000"/>
          <w:lang w:val="nl-NL" w:eastAsia="nl-NL"/>
        </w:rPr>
        <w:drawing>
          <wp:inline distT="0" distB="0" distL="0" distR="0" wp14:anchorId="477CE93F" wp14:editId="1E0CE9A9">
            <wp:extent cx="1009650" cy="771525"/>
            <wp:effectExtent l="0" t="0" r="0" b="9525"/>
            <wp:docPr id="332" name="Afbeelding 2" descr="mox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2" descr="moxa.png"/>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09650" cy="771525"/>
                    </a:xfrm>
                    <a:prstGeom prst="rect">
                      <a:avLst/>
                    </a:prstGeom>
                    <a:noFill/>
                    <a:ln>
                      <a:noFill/>
                    </a:ln>
                  </pic:spPr>
                </pic:pic>
              </a:graphicData>
            </a:graphic>
          </wp:inline>
        </w:drawing>
      </w:r>
    </w:p>
    <w:p w:rsidR="00992D59" w:rsidRDefault="00544F86" w:rsidP="00544F86">
      <w:pPr>
        <w:pStyle w:val="Bijschrift"/>
      </w:pPr>
      <w:bookmarkStart w:id="91" w:name="_Toc373490177"/>
      <w:r>
        <w:t xml:space="preserve">Figure </w:t>
      </w:r>
      <w:r w:rsidR="002A3868">
        <w:fldChar w:fldCharType="begin"/>
      </w:r>
      <w:r w:rsidR="002A3868">
        <w:instrText xml:space="preserve"> STYLEREF 1 \s </w:instrText>
      </w:r>
      <w:r w:rsidR="002A3868">
        <w:fldChar w:fldCharType="separate"/>
      </w:r>
      <w:r w:rsidR="00B20F3D">
        <w:rPr>
          <w:noProof/>
        </w:rPr>
        <w:t>3</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4</w:t>
      </w:r>
      <w:r w:rsidR="002A3868">
        <w:fldChar w:fldCharType="end"/>
      </w:r>
      <w:r w:rsidR="00453D69">
        <w:t xml:space="preserve">: Serial </w:t>
      </w:r>
      <w:r>
        <w:t>i</w:t>
      </w:r>
      <w:r w:rsidRPr="00883ED9">
        <w:t>n</w:t>
      </w:r>
      <w:r>
        <w:t>terface</w:t>
      </w:r>
      <w:bookmarkEnd w:id="91"/>
    </w:p>
    <w:p w:rsidR="00CD6039" w:rsidRDefault="00756B0F" w:rsidP="00CD6039">
      <w:pPr>
        <w:pStyle w:val="Kop2"/>
      </w:pPr>
      <w:bookmarkStart w:id="92" w:name="_Toc373490100"/>
      <w:r>
        <w:t>Built-i</w:t>
      </w:r>
      <w:r w:rsidR="00CD6039" w:rsidRPr="00CD6039">
        <w:t xml:space="preserve">n </w:t>
      </w:r>
      <w:r w:rsidR="003C74ED">
        <w:t>failure detection</w:t>
      </w:r>
      <w:bookmarkEnd w:id="92"/>
    </w:p>
    <w:p w:rsidR="00544F86" w:rsidRDefault="00CD6039" w:rsidP="00CD6039">
      <w:r>
        <w:t xml:space="preserve">The </w:t>
      </w:r>
      <w:r w:rsidR="00D57EAE">
        <w:t>NavVision</w:t>
      </w:r>
      <w:r w:rsidR="006E24DC">
        <w:t xml:space="preserve"> system offers built-i</w:t>
      </w:r>
      <w:r w:rsidR="00A968CC">
        <w:t>n test facilities for the hardware</w:t>
      </w:r>
      <w:r>
        <w:t xml:space="preserve"> and software components. This means that when a fault is detected, the operator will be notified immediately. </w:t>
      </w:r>
    </w:p>
    <w:p w:rsidR="00995CDD" w:rsidRDefault="00D64B4E" w:rsidP="005752DB">
      <w:pPr>
        <w:pStyle w:val="Kop2"/>
      </w:pPr>
      <w:bookmarkStart w:id="93" w:name="_Ref184799231"/>
      <w:bookmarkStart w:id="94" w:name="_Toc189536014"/>
      <w:bookmarkStart w:id="95" w:name="_Toc373490101"/>
      <w:r>
        <w:t>Data logg</w:t>
      </w:r>
      <w:bookmarkEnd w:id="93"/>
      <w:bookmarkEnd w:id="94"/>
      <w:r w:rsidR="006969E2">
        <w:t>ing</w:t>
      </w:r>
      <w:bookmarkEnd w:id="95"/>
    </w:p>
    <w:p w:rsidR="00995CDD" w:rsidRDefault="00995CDD" w:rsidP="00995CDD">
      <w:pPr>
        <w:pStyle w:val="Text"/>
      </w:pPr>
      <w:r>
        <w:t xml:space="preserve">For the purpose of the technical monitoring of the installations on the ship, the condition of certain parts of the installation is recorded regularly. Owing to this it is possible to plan, for instance major, preventive repairs in periods that the ship is in the </w:t>
      </w:r>
      <w:proofErr w:type="spellStart"/>
      <w:r w:rsidR="00436DAF">
        <w:t>harbor</w:t>
      </w:r>
      <w:proofErr w:type="spellEnd"/>
      <w:r>
        <w:t xml:space="preserve">. </w:t>
      </w:r>
      <w:r w:rsidR="00377CCC">
        <w:br/>
      </w:r>
      <w:r>
        <w:t>On top of that, data recording can be the help for the planning of normal maintenance on board of the ship.</w:t>
      </w:r>
    </w:p>
    <w:p w:rsidR="00995CDD" w:rsidRDefault="00377CCC" w:rsidP="00995CDD">
      <w:pPr>
        <w:pStyle w:val="Text"/>
      </w:pPr>
      <w:r>
        <w:br w:type="page"/>
      </w:r>
      <w:r w:rsidR="00995CDD" w:rsidRPr="00873913">
        <w:lastRenderedPageBreak/>
        <w:t xml:space="preserve">The following data types are logged with a predefined sampling rate or </w:t>
      </w:r>
      <w:r w:rsidR="00A47485">
        <w:t>o</w:t>
      </w:r>
      <w:r w:rsidR="00995CDD" w:rsidRPr="00873913">
        <w:t>n event.</w:t>
      </w:r>
      <w:r w:rsidR="00995CDD">
        <w:t xml:space="preserve"> </w:t>
      </w:r>
    </w:p>
    <w:tbl>
      <w:tblPr>
        <w:tblW w:w="94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0"/>
        <w:gridCol w:w="1760"/>
        <w:gridCol w:w="2690"/>
        <w:gridCol w:w="2185"/>
      </w:tblGrid>
      <w:tr w:rsidR="00995CDD" w:rsidRPr="00873913">
        <w:tc>
          <w:tcPr>
            <w:tcW w:w="2860" w:type="dxa"/>
            <w:shd w:val="clear" w:color="auto" w:fill="333333"/>
          </w:tcPr>
          <w:p w:rsidR="00995CDD" w:rsidRPr="00873913" w:rsidRDefault="00805AF9" w:rsidP="00C81BAC">
            <w:pPr>
              <w:pStyle w:val="Text"/>
              <w:rPr>
                <w:b/>
                <w:bCs/>
              </w:rPr>
            </w:pPr>
            <w:r>
              <w:rPr>
                <w:b/>
                <w:bCs/>
              </w:rPr>
              <w:t>Data</w:t>
            </w:r>
          </w:p>
        </w:tc>
        <w:tc>
          <w:tcPr>
            <w:tcW w:w="1760" w:type="dxa"/>
            <w:shd w:val="clear" w:color="auto" w:fill="333333"/>
          </w:tcPr>
          <w:p w:rsidR="00995CDD" w:rsidRPr="00873913" w:rsidRDefault="00995CDD" w:rsidP="00C81BAC">
            <w:pPr>
              <w:pStyle w:val="Text"/>
              <w:rPr>
                <w:b/>
                <w:bCs/>
              </w:rPr>
            </w:pPr>
            <w:r w:rsidRPr="00873913">
              <w:rPr>
                <w:b/>
                <w:bCs/>
              </w:rPr>
              <w:t>Sampling rate</w:t>
            </w:r>
          </w:p>
        </w:tc>
        <w:tc>
          <w:tcPr>
            <w:tcW w:w="2690" w:type="dxa"/>
            <w:shd w:val="clear" w:color="auto" w:fill="333333"/>
          </w:tcPr>
          <w:p w:rsidR="00995CDD" w:rsidRPr="00873913" w:rsidRDefault="00995CDD" w:rsidP="00C81BAC">
            <w:pPr>
              <w:pStyle w:val="Text"/>
              <w:rPr>
                <w:b/>
                <w:bCs/>
              </w:rPr>
            </w:pPr>
            <w:r w:rsidRPr="00873913">
              <w:rPr>
                <w:b/>
                <w:bCs/>
              </w:rPr>
              <w:t>Event</w:t>
            </w:r>
          </w:p>
        </w:tc>
        <w:tc>
          <w:tcPr>
            <w:tcW w:w="2185" w:type="dxa"/>
            <w:shd w:val="clear" w:color="auto" w:fill="333333"/>
          </w:tcPr>
          <w:p w:rsidR="00995CDD" w:rsidRPr="00873913" w:rsidRDefault="00995CDD" w:rsidP="00C81BAC">
            <w:pPr>
              <w:pStyle w:val="Text"/>
              <w:rPr>
                <w:b/>
                <w:bCs/>
              </w:rPr>
            </w:pPr>
            <w:r w:rsidRPr="00873913">
              <w:rPr>
                <w:b/>
                <w:bCs/>
              </w:rPr>
              <w:t>Data storage time</w:t>
            </w:r>
          </w:p>
        </w:tc>
      </w:tr>
      <w:tr w:rsidR="00995CDD" w:rsidRPr="00873913">
        <w:tc>
          <w:tcPr>
            <w:tcW w:w="2860" w:type="dxa"/>
          </w:tcPr>
          <w:p w:rsidR="00995CDD" w:rsidRPr="00873913" w:rsidRDefault="00995CDD" w:rsidP="00C81BAC">
            <w:pPr>
              <w:pStyle w:val="Text"/>
            </w:pPr>
            <w:r w:rsidRPr="00873913">
              <w:t>Alarm events</w:t>
            </w:r>
          </w:p>
        </w:tc>
        <w:tc>
          <w:tcPr>
            <w:tcW w:w="1760" w:type="dxa"/>
          </w:tcPr>
          <w:p w:rsidR="00995CDD" w:rsidRPr="00873913" w:rsidRDefault="00995CDD" w:rsidP="00C81BAC">
            <w:pPr>
              <w:pStyle w:val="Text"/>
            </w:pPr>
            <w:r w:rsidRPr="00873913">
              <w:t>-</w:t>
            </w:r>
          </w:p>
        </w:tc>
        <w:tc>
          <w:tcPr>
            <w:tcW w:w="2690" w:type="dxa"/>
          </w:tcPr>
          <w:p w:rsidR="00995CDD" w:rsidRPr="00873913" w:rsidRDefault="00995CDD" w:rsidP="00C81BAC">
            <w:pPr>
              <w:pStyle w:val="Text"/>
            </w:pPr>
            <w:r w:rsidRPr="00873913">
              <w:t xml:space="preserve">Generate, acknowledge </w:t>
            </w:r>
            <w:r w:rsidR="00AC6C24">
              <w:t>reset and rect</w:t>
            </w:r>
            <w:r w:rsidR="00C21A8D">
              <w:t>ify</w:t>
            </w:r>
          </w:p>
        </w:tc>
        <w:tc>
          <w:tcPr>
            <w:tcW w:w="2185" w:type="dxa"/>
          </w:tcPr>
          <w:p w:rsidR="00995CDD" w:rsidRPr="00873913" w:rsidRDefault="0096392D" w:rsidP="00C81BAC">
            <w:pPr>
              <w:pStyle w:val="Text"/>
            </w:pPr>
            <w:r>
              <w:t xml:space="preserve">Typically </w:t>
            </w:r>
            <w:r w:rsidR="00995CDD" w:rsidRPr="00873913">
              <w:t>180 days</w:t>
            </w:r>
          </w:p>
        </w:tc>
      </w:tr>
      <w:tr w:rsidR="00995CDD" w:rsidRPr="00873913">
        <w:tc>
          <w:tcPr>
            <w:tcW w:w="2860" w:type="dxa"/>
          </w:tcPr>
          <w:p w:rsidR="00995CDD" w:rsidRPr="00873913" w:rsidRDefault="00995CDD" w:rsidP="00C81BAC">
            <w:pPr>
              <w:pStyle w:val="Text"/>
            </w:pPr>
            <w:r w:rsidRPr="00873913">
              <w:t>Analogue values</w:t>
            </w:r>
          </w:p>
        </w:tc>
        <w:tc>
          <w:tcPr>
            <w:tcW w:w="1760" w:type="dxa"/>
          </w:tcPr>
          <w:p w:rsidR="00995CDD" w:rsidRPr="00873913" w:rsidRDefault="00995CDD" w:rsidP="00C81BAC">
            <w:pPr>
              <w:pStyle w:val="Text"/>
            </w:pPr>
            <w:r w:rsidRPr="00873913">
              <w:t>3 seconds</w:t>
            </w:r>
          </w:p>
        </w:tc>
        <w:tc>
          <w:tcPr>
            <w:tcW w:w="2690" w:type="dxa"/>
          </w:tcPr>
          <w:p w:rsidR="00995CDD" w:rsidRPr="00873913" w:rsidRDefault="0096392D" w:rsidP="00C81BAC">
            <w:pPr>
              <w:pStyle w:val="Text"/>
            </w:pPr>
            <w:r>
              <w:t>-</w:t>
            </w:r>
          </w:p>
        </w:tc>
        <w:tc>
          <w:tcPr>
            <w:tcW w:w="2185" w:type="dxa"/>
          </w:tcPr>
          <w:p w:rsidR="00995CDD" w:rsidRPr="00873913" w:rsidRDefault="0096392D" w:rsidP="00C81BAC">
            <w:pPr>
              <w:pStyle w:val="Text"/>
            </w:pPr>
            <w:r>
              <w:t>Infinite</w:t>
            </w:r>
          </w:p>
        </w:tc>
      </w:tr>
      <w:tr w:rsidR="00995CDD" w:rsidRPr="00873913">
        <w:tc>
          <w:tcPr>
            <w:tcW w:w="2860" w:type="dxa"/>
          </w:tcPr>
          <w:p w:rsidR="00995CDD" w:rsidRPr="00873913" w:rsidRDefault="00995CDD" w:rsidP="00C81BAC">
            <w:pPr>
              <w:pStyle w:val="Text"/>
            </w:pPr>
            <w:r w:rsidRPr="00873913">
              <w:t xml:space="preserve">Platform </w:t>
            </w:r>
            <w:r w:rsidR="00987C1F">
              <w:t>c</w:t>
            </w:r>
            <w:r w:rsidRPr="00873913">
              <w:t>ommands</w:t>
            </w:r>
          </w:p>
        </w:tc>
        <w:tc>
          <w:tcPr>
            <w:tcW w:w="1760" w:type="dxa"/>
          </w:tcPr>
          <w:p w:rsidR="00995CDD" w:rsidRPr="00873913" w:rsidRDefault="0096392D" w:rsidP="00C81BAC">
            <w:pPr>
              <w:pStyle w:val="Text"/>
            </w:pPr>
            <w:r>
              <w:t>-</w:t>
            </w:r>
          </w:p>
        </w:tc>
        <w:tc>
          <w:tcPr>
            <w:tcW w:w="2690" w:type="dxa"/>
          </w:tcPr>
          <w:p w:rsidR="00995CDD" w:rsidRPr="00873913" w:rsidRDefault="00995CDD" w:rsidP="00C81BAC">
            <w:pPr>
              <w:pStyle w:val="Text"/>
            </w:pPr>
            <w:r w:rsidRPr="00873913">
              <w:t>On command</w:t>
            </w:r>
          </w:p>
        </w:tc>
        <w:tc>
          <w:tcPr>
            <w:tcW w:w="2185" w:type="dxa"/>
          </w:tcPr>
          <w:p w:rsidR="00995CDD" w:rsidRPr="00873913" w:rsidRDefault="0096392D" w:rsidP="00C81BAC">
            <w:pPr>
              <w:pStyle w:val="Text"/>
            </w:pPr>
            <w:r>
              <w:t xml:space="preserve">Typically </w:t>
            </w:r>
            <w:r w:rsidR="00995CDD" w:rsidRPr="00873913">
              <w:t>1</w:t>
            </w:r>
            <w:r>
              <w:t>80</w:t>
            </w:r>
            <w:r w:rsidR="00995CDD" w:rsidRPr="00873913">
              <w:t xml:space="preserve"> days</w:t>
            </w:r>
          </w:p>
        </w:tc>
      </w:tr>
      <w:tr w:rsidR="00995CDD" w:rsidRPr="00873913">
        <w:tc>
          <w:tcPr>
            <w:tcW w:w="2860" w:type="dxa"/>
          </w:tcPr>
          <w:p w:rsidR="00995CDD" w:rsidRPr="00873913" w:rsidRDefault="00995CDD" w:rsidP="00C81BAC">
            <w:pPr>
              <w:pStyle w:val="Text"/>
            </w:pPr>
            <w:r w:rsidRPr="00873913">
              <w:t xml:space="preserve">Platform </w:t>
            </w:r>
            <w:r w:rsidR="00987C1F">
              <w:t>p</w:t>
            </w:r>
            <w:r w:rsidRPr="00873913">
              <w:t>arameters</w:t>
            </w:r>
          </w:p>
        </w:tc>
        <w:tc>
          <w:tcPr>
            <w:tcW w:w="1760" w:type="dxa"/>
          </w:tcPr>
          <w:p w:rsidR="00995CDD" w:rsidRPr="00873913" w:rsidRDefault="0096392D" w:rsidP="0096392D">
            <w:pPr>
              <w:pStyle w:val="Text"/>
            </w:pPr>
            <w:r>
              <w:t>-</w:t>
            </w:r>
          </w:p>
        </w:tc>
        <w:tc>
          <w:tcPr>
            <w:tcW w:w="2690" w:type="dxa"/>
          </w:tcPr>
          <w:p w:rsidR="00995CDD" w:rsidRPr="00873913" w:rsidRDefault="00995CDD" w:rsidP="00C81BAC">
            <w:pPr>
              <w:pStyle w:val="Text"/>
            </w:pPr>
            <w:r w:rsidRPr="00873913">
              <w:t>On change</w:t>
            </w:r>
          </w:p>
        </w:tc>
        <w:tc>
          <w:tcPr>
            <w:tcW w:w="2185" w:type="dxa"/>
          </w:tcPr>
          <w:p w:rsidR="00995CDD" w:rsidRPr="00873913" w:rsidRDefault="0096392D" w:rsidP="00C81BAC">
            <w:pPr>
              <w:pStyle w:val="Text"/>
            </w:pPr>
            <w:r>
              <w:t xml:space="preserve">Typically </w:t>
            </w:r>
            <w:r w:rsidR="00995CDD" w:rsidRPr="00873913">
              <w:t>180 days</w:t>
            </w:r>
          </w:p>
        </w:tc>
      </w:tr>
      <w:tr w:rsidR="00995CDD" w:rsidRPr="00873913">
        <w:tc>
          <w:tcPr>
            <w:tcW w:w="2860" w:type="dxa"/>
          </w:tcPr>
          <w:p w:rsidR="00995CDD" w:rsidRPr="00873913" w:rsidRDefault="00995CDD" w:rsidP="00C81BAC">
            <w:pPr>
              <w:pStyle w:val="Text"/>
            </w:pPr>
            <w:r w:rsidRPr="00873913">
              <w:t xml:space="preserve">Running hours </w:t>
            </w:r>
          </w:p>
        </w:tc>
        <w:tc>
          <w:tcPr>
            <w:tcW w:w="1760" w:type="dxa"/>
          </w:tcPr>
          <w:p w:rsidR="00995CDD" w:rsidRPr="00873913" w:rsidRDefault="00995CDD" w:rsidP="00C81BAC">
            <w:pPr>
              <w:pStyle w:val="Text"/>
            </w:pPr>
            <w:r w:rsidRPr="00873913">
              <w:t>3 seconds</w:t>
            </w:r>
          </w:p>
        </w:tc>
        <w:tc>
          <w:tcPr>
            <w:tcW w:w="2690" w:type="dxa"/>
          </w:tcPr>
          <w:p w:rsidR="00995CDD" w:rsidRPr="00873913" w:rsidRDefault="0096392D" w:rsidP="00C81BAC">
            <w:pPr>
              <w:pStyle w:val="Text"/>
            </w:pPr>
            <w:r>
              <w:t>-</w:t>
            </w:r>
          </w:p>
        </w:tc>
        <w:tc>
          <w:tcPr>
            <w:tcW w:w="2185" w:type="dxa"/>
          </w:tcPr>
          <w:p w:rsidR="00995CDD" w:rsidRPr="00873913" w:rsidRDefault="0096392D" w:rsidP="00C81BAC">
            <w:pPr>
              <w:pStyle w:val="Text"/>
            </w:pPr>
            <w:r>
              <w:t>Infinite</w:t>
            </w:r>
          </w:p>
        </w:tc>
      </w:tr>
      <w:tr w:rsidR="00995CDD" w:rsidRPr="00873913">
        <w:tc>
          <w:tcPr>
            <w:tcW w:w="2860" w:type="dxa"/>
          </w:tcPr>
          <w:p w:rsidR="00995CDD" w:rsidRPr="00873913" w:rsidRDefault="00995CDD" w:rsidP="00C81BAC">
            <w:pPr>
              <w:pStyle w:val="Text"/>
            </w:pPr>
            <w:r w:rsidRPr="00873913">
              <w:t xml:space="preserve">Function </w:t>
            </w:r>
            <w:r w:rsidR="00987C1F">
              <w:t>g</w:t>
            </w:r>
            <w:r w:rsidRPr="00873913">
              <w:t xml:space="preserve">roup </w:t>
            </w:r>
            <w:r w:rsidR="00987C1F">
              <w:t>a</w:t>
            </w:r>
            <w:r w:rsidRPr="00873913">
              <w:t>llocation</w:t>
            </w:r>
          </w:p>
        </w:tc>
        <w:tc>
          <w:tcPr>
            <w:tcW w:w="1760" w:type="dxa"/>
          </w:tcPr>
          <w:p w:rsidR="00995CDD" w:rsidRPr="00873913" w:rsidRDefault="0096392D" w:rsidP="00C81BAC">
            <w:pPr>
              <w:pStyle w:val="Text"/>
            </w:pPr>
            <w:r>
              <w:t>-</w:t>
            </w:r>
          </w:p>
        </w:tc>
        <w:tc>
          <w:tcPr>
            <w:tcW w:w="2690" w:type="dxa"/>
          </w:tcPr>
          <w:p w:rsidR="00995CDD" w:rsidRPr="00873913" w:rsidRDefault="00995CDD" w:rsidP="00C81BAC">
            <w:pPr>
              <w:pStyle w:val="Text"/>
            </w:pPr>
            <w:r w:rsidRPr="00873913">
              <w:t>On change</w:t>
            </w:r>
          </w:p>
        </w:tc>
        <w:tc>
          <w:tcPr>
            <w:tcW w:w="2185" w:type="dxa"/>
          </w:tcPr>
          <w:p w:rsidR="00995CDD" w:rsidRPr="00873913" w:rsidRDefault="0096392D" w:rsidP="00C81BAC">
            <w:pPr>
              <w:pStyle w:val="Text"/>
            </w:pPr>
            <w:r>
              <w:t xml:space="preserve">Typically </w:t>
            </w:r>
            <w:r w:rsidR="00995CDD" w:rsidRPr="00873913">
              <w:t>1</w:t>
            </w:r>
            <w:r>
              <w:t>80</w:t>
            </w:r>
            <w:r w:rsidR="00995CDD" w:rsidRPr="00873913">
              <w:t xml:space="preserve"> days</w:t>
            </w:r>
          </w:p>
        </w:tc>
      </w:tr>
      <w:tr w:rsidR="00995CDD" w:rsidRPr="00873913">
        <w:tc>
          <w:tcPr>
            <w:tcW w:w="2860" w:type="dxa"/>
          </w:tcPr>
          <w:p w:rsidR="00995CDD" w:rsidRPr="00873913" w:rsidRDefault="00995CDD" w:rsidP="00C81BAC">
            <w:pPr>
              <w:pStyle w:val="Text"/>
            </w:pPr>
            <w:r w:rsidRPr="00873913">
              <w:t>Ship’s trip data</w:t>
            </w:r>
          </w:p>
        </w:tc>
        <w:tc>
          <w:tcPr>
            <w:tcW w:w="1760" w:type="dxa"/>
          </w:tcPr>
          <w:p w:rsidR="00995CDD" w:rsidRPr="00873913" w:rsidRDefault="00995CDD" w:rsidP="00C81BAC">
            <w:pPr>
              <w:pStyle w:val="Text"/>
            </w:pPr>
            <w:r w:rsidRPr="00873913">
              <w:t>3 seconds</w:t>
            </w:r>
          </w:p>
        </w:tc>
        <w:tc>
          <w:tcPr>
            <w:tcW w:w="2690" w:type="dxa"/>
          </w:tcPr>
          <w:p w:rsidR="00995CDD" w:rsidRPr="00873913" w:rsidRDefault="0096392D" w:rsidP="00C81BAC">
            <w:pPr>
              <w:pStyle w:val="Text"/>
            </w:pPr>
            <w:r>
              <w:t>-</w:t>
            </w:r>
          </w:p>
        </w:tc>
        <w:tc>
          <w:tcPr>
            <w:tcW w:w="2185" w:type="dxa"/>
          </w:tcPr>
          <w:p w:rsidR="00995CDD" w:rsidRPr="00873913" w:rsidRDefault="0096392D" w:rsidP="00C81BAC">
            <w:pPr>
              <w:pStyle w:val="Text"/>
            </w:pPr>
            <w:r>
              <w:t>Infinite</w:t>
            </w:r>
          </w:p>
        </w:tc>
      </w:tr>
    </w:tbl>
    <w:p w:rsidR="00995CDD" w:rsidRPr="008C2492" w:rsidRDefault="00995CDD" w:rsidP="00995CDD">
      <w:pPr>
        <w:pStyle w:val="Bijschrift"/>
      </w:pPr>
      <w:bookmarkStart w:id="96" w:name="_Toc65054527"/>
      <w:bookmarkStart w:id="97" w:name="_Toc80094323"/>
      <w:bookmarkStart w:id="98" w:name="_Toc150592639"/>
      <w:bookmarkStart w:id="99" w:name="_Toc189536057"/>
      <w:bookmarkStart w:id="100" w:name="_Toc373490220"/>
      <w:r w:rsidRPr="008C2492">
        <w:t xml:space="preserve">Table </w:t>
      </w:r>
      <w:r w:rsidR="00161EC1">
        <w:fldChar w:fldCharType="begin"/>
      </w:r>
      <w:r w:rsidR="00161EC1">
        <w:instrText xml:space="preserve"> STYLEREF 1 \s </w:instrText>
      </w:r>
      <w:r w:rsidR="00161EC1">
        <w:fldChar w:fldCharType="separate"/>
      </w:r>
      <w:r w:rsidR="00B20F3D">
        <w:rPr>
          <w:noProof/>
        </w:rPr>
        <w:t>3</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3</w:t>
      </w:r>
      <w:r w:rsidR="00161EC1">
        <w:fldChar w:fldCharType="end"/>
      </w:r>
      <w:r w:rsidRPr="008C2492">
        <w:t>: Data logging</w:t>
      </w:r>
      <w:bookmarkEnd w:id="96"/>
      <w:bookmarkEnd w:id="97"/>
      <w:bookmarkEnd w:id="98"/>
      <w:bookmarkEnd w:id="99"/>
      <w:bookmarkEnd w:id="100"/>
    </w:p>
    <w:p w:rsidR="00A47485" w:rsidRDefault="00A47485" w:rsidP="00CD6039">
      <w:r w:rsidRPr="00A47485">
        <w:t>Sampled platform data is stored for an infinite period of time. The data storage time is only limited by hard disk size of the server.</w:t>
      </w:r>
    </w:p>
    <w:p w:rsidR="00A47485" w:rsidRPr="00A47485" w:rsidRDefault="00A47485" w:rsidP="00CD6039">
      <w:r>
        <w:t xml:space="preserve">Event data, such as alarm events and platform commands and settings, is saved with a maximum of one million records (one record per event or change). When the maximum number of records is reached, </w:t>
      </w:r>
      <w:r w:rsidR="00D57EAE">
        <w:t>NavVision</w:t>
      </w:r>
      <w:r>
        <w:t xml:space="preserve"> will start overwriting the log starting with the first record.</w:t>
      </w:r>
    </w:p>
    <w:p w:rsidR="00A47485" w:rsidRDefault="00A47485" w:rsidP="00CD6039"/>
    <w:p w:rsidR="00A2425B" w:rsidRDefault="00A2425B" w:rsidP="00CD6039"/>
    <w:p w:rsidR="00A2425B" w:rsidRDefault="00744EFA" w:rsidP="00A2425B">
      <w:r>
        <w:rPr>
          <w:noProof/>
          <w:lang w:val="nl-NL" w:eastAsia="nl-NL"/>
        </w:rPr>
        <w:drawing>
          <wp:inline distT="0" distB="0" distL="0" distR="0" wp14:anchorId="706CAEB7" wp14:editId="147796C6">
            <wp:extent cx="5934075" cy="1638300"/>
            <wp:effectExtent l="0" t="0" r="9525" b="0"/>
            <wp:docPr id="333" name="Afbeelding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A2425B" w:rsidRDefault="00A2425B" w:rsidP="00A2425B">
      <w:pPr>
        <w:pStyle w:val="Bijschrift"/>
      </w:pPr>
      <w:bookmarkStart w:id="101" w:name="_Toc373490178"/>
      <w:r>
        <w:t xml:space="preserve">Figure </w:t>
      </w:r>
      <w:r w:rsidR="002A3868">
        <w:fldChar w:fldCharType="begin"/>
      </w:r>
      <w:r w:rsidR="002A3868">
        <w:instrText xml:space="preserve"> STYLEREF 1 \s </w:instrText>
      </w:r>
      <w:r w:rsidR="002A3868">
        <w:fldChar w:fldCharType="separate"/>
      </w:r>
      <w:r w:rsidR="00B20F3D">
        <w:rPr>
          <w:noProof/>
        </w:rPr>
        <w:t>3</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5</w:t>
      </w:r>
      <w:r w:rsidR="002A3868">
        <w:fldChar w:fldCharType="end"/>
      </w:r>
      <w:r>
        <w:t>: Logbook</w:t>
      </w:r>
      <w:bookmarkEnd w:id="101"/>
    </w:p>
    <w:p w:rsidR="003455F3" w:rsidRDefault="002F5D5C" w:rsidP="00A2425B">
      <w:r>
        <w:t>T</w:t>
      </w:r>
      <w:r w:rsidRPr="003E1577">
        <w:t>o distinguish the display information,</w:t>
      </w:r>
      <w:r w:rsidRPr="00D858C1">
        <w:t xml:space="preserve"> </w:t>
      </w:r>
      <w:r>
        <w:t>different colours are used.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8"/>
        <w:gridCol w:w="7812"/>
      </w:tblGrid>
      <w:tr w:rsidR="003455F3" w:rsidRPr="00576C19">
        <w:tc>
          <w:tcPr>
            <w:tcW w:w="1758" w:type="dxa"/>
            <w:shd w:val="clear" w:color="auto" w:fill="333333"/>
          </w:tcPr>
          <w:p w:rsidR="003455F3" w:rsidRPr="00576C19" w:rsidRDefault="00A72246" w:rsidP="00AD53FB">
            <w:pPr>
              <w:rPr>
                <w:b/>
              </w:rPr>
            </w:pPr>
            <w:r w:rsidRPr="00576C19">
              <w:rPr>
                <w:b/>
              </w:rPr>
              <w:t>Colour</w:t>
            </w:r>
          </w:p>
        </w:tc>
        <w:tc>
          <w:tcPr>
            <w:tcW w:w="7812" w:type="dxa"/>
            <w:shd w:val="clear" w:color="auto" w:fill="333333"/>
          </w:tcPr>
          <w:p w:rsidR="003455F3" w:rsidRPr="00576C19" w:rsidRDefault="003455F3" w:rsidP="00AD53FB">
            <w:pPr>
              <w:rPr>
                <w:b/>
              </w:rPr>
            </w:pPr>
            <w:r w:rsidRPr="00576C19">
              <w:rPr>
                <w:b/>
              </w:rPr>
              <w:t>Detail</w:t>
            </w:r>
          </w:p>
        </w:tc>
      </w:tr>
      <w:tr w:rsidR="003455F3" w:rsidRPr="00576C19">
        <w:tc>
          <w:tcPr>
            <w:tcW w:w="1758" w:type="dxa"/>
          </w:tcPr>
          <w:p w:rsidR="003455F3" w:rsidRPr="00576C19" w:rsidRDefault="003455F3" w:rsidP="00AD53FB">
            <w:r w:rsidRPr="00576C19">
              <w:t>White</w:t>
            </w:r>
          </w:p>
        </w:tc>
        <w:tc>
          <w:tcPr>
            <w:tcW w:w="7812" w:type="dxa"/>
          </w:tcPr>
          <w:p w:rsidR="003455F3" w:rsidRPr="00576C19" w:rsidRDefault="003455F3" w:rsidP="00AD53FB">
            <w:r w:rsidRPr="00576C19">
              <w:t>Reports to indicate the system is busy processing data</w:t>
            </w:r>
          </w:p>
        </w:tc>
      </w:tr>
      <w:tr w:rsidR="003455F3" w:rsidRPr="00576C19">
        <w:tc>
          <w:tcPr>
            <w:tcW w:w="1758" w:type="dxa"/>
          </w:tcPr>
          <w:p w:rsidR="003455F3" w:rsidRPr="00576C19" w:rsidRDefault="003455F3" w:rsidP="00AD53FB">
            <w:r w:rsidRPr="00576C19">
              <w:t>Green</w:t>
            </w:r>
          </w:p>
        </w:tc>
        <w:tc>
          <w:tcPr>
            <w:tcW w:w="7812" w:type="dxa"/>
          </w:tcPr>
          <w:p w:rsidR="003455F3" w:rsidRPr="00576C19" w:rsidRDefault="003455F3" w:rsidP="00AD53FB">
            <w:r w:rsidRPr="00576C19">
              <w:t>Reports to confirm a certain system task is successfully completed</w:t>
            </w:r>
          </w:p>
        </w:tc>
      </w:tr>
      <w:tr w:rsidR="003455F3" w:rsidRPr="00576C19">
        <w:tc>
          <w:tcPr>
            <w:tcW w:w="1758" w:type="dxa"/>
          </w:tcPr>
          <w:p w:rsidR="003455F3" w:rsidRPr="00576C19" w:rsidRDefault="003455F3" w:rsidP="00AD53FB">
            <w:r w:rsidRPr="00576C19">
              <w:t>Red</w:t>
            </w:r>
          </w:p>
        </w:tc>
        <w:tc>
          <w:tcPr>
            <w:tcW w:w="7812" w:type="dxa"/>
          </w:tcPr>
          <w:p w:rsidR="003455F3" w:rsidRPr="00576C19" w:rsidRDefault="003455F3" w:rsidP="00AD53FB">
            <w:r w:rsidRPr="00576C19">
              <w:t>Reports to indicate a system error has occurred or an alarm is set off</w:t>
            </w:r>
          </w:p>
        </w:tc>
      </w:tr>
      <w:tr w:rsidR="003455F3" w:rsidRPr="00576C19">
        <w:tc>
          <w:tcPr>
            <w:tcW w:w="1758" w:type="dxa"/>
          </w:tcPr>
          <w:p w:rsidR="003455F3" w:rsidRPr="00576C19" w:rsidRDefault="003455F3" w:rsidP="00AD53FB">
            <w:r w:rsidRPr="00576C19">
              <w:t>Orange</w:t>
            </w:r>
          </w:p>
        </w:tc>
        <w:tc>
          <w:tcPr>
            <w:tcW w:w="7812" w:type="dxa"/>
          </w:tcPr>
          <w:p w:rsidR="003455F3" w:rsidRPr="00576C19" w:rsidRDefault="003455F3" w:rsidP="00AD53FB">
            <w:r w:rsidRPr="00576C19">
              <w:t>Reports to indicate a red report has been confirmed or that a white or green report has been interrupted</w:t>
            </w:r>
          </w:p>
        </w:tc>
      </w:tr>
      <w:tr w:rsidR="003455F3" w:rsidRPr="00576C19">
        <w:tc>
          <w:tcPr>
            <w:tcW w:w="1758" w:type="dxa"/>
          </w:tcPr>
          <w:p w:rsidR="003455F3" w:rsidRPr="00576C19" w:rsidRDefault="003455F3" w:rsidP="00AD53FB">
            <w:r w:rsidRPr="00576C19">
              <w:t>Blue</w:t>
            </w:r>
          </w:p>
        </w:tc>
        <w:tc>
          <w:tcPr>
            <w:tcW w:w="7812" w:type="dxa"/>
          </w:tcPr>
          <w:p w:rsidR="003455F3" w:rsidRPr="00576C19" w:rsidRDefault="003455F3" w:rsidP="00576C19">
            <w:pPr>
              <w:keepNext/>
            </w:pPr>
            <w:r w:rsidRPr="00576C19">
              <w:t>Reports to indicate that parts of the system have been initialized.</w:t>
            </w:r>
          </w:p>
        </w:tc>
      </w:tr>
    </w:tbl>
    <w:p w:rsidR="00A2425B" w:rsidRDefault="00A27A5F" w:rsidP="00A27A5F">
      <w:pPr>
        <w:pStyle w:val="Bijschrift"/>
      </w:pPr>
      <w:bookmarkStart w:id="102" w:name="_Toc373490221"/>
      <w:r>
        <w:t xml:space="preserve">Table </w:t>
      </w:r>
      <w:r w:rsidR="00161EC1">
        <w:fldChar w:fldCharType="begin"/>
      </w:r>
      <w:r w:rsidR="00161EC1">
        <w:instrText xml:space="preserve"> STYLEREF 1 \s </w:instrText>
      </w:r>
      <w:r w:rsidR="00161EC1">
        <w:fldChar w:fldCharType="separate"/>
      </w:r>
      <w:r w:rsidR="00B20F3D">
        <w:rPr>
          <w:noProof/>
        </w:rPr>
        <w:t>3</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4</w:t>
      </w:r>
      <w:r w:rsidR="00161EC1">
        <w:fldChar w:fldCharType="end"/>
      </w:r>
      <w:r>
        <w:t>: Display information colo</w:t>
      </w:r>
      <w:r w:rsidR="0099716B">
        <w:t>u</w:t>
      </w:r>
      <w:r>
        <w:t>rs</w:t>
      </w:r>
      <w:bookmarkEnd w:id="102"/>
    </w:p>
    <w:p w:rsidR="00116EBB" w:rsidRPr="00CB4E26" w:rsidRDefault="00377CCC" w:rsidP="00A2425B">
      <w:r>
        <w:br w:type="page"/>
      </w:r>
      <w:r w:rsidR="00A2425B" w:rsidRPr="00CB4E26">
        <w:lastRenderedPageBreak/>
        <w:t>The different parts of the log-book 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78"/>
        <w:gridCol w:w="7592"/>
      </w:tblGrid>
      <w:tr w:rsidR="002F5D5C" w:rsidRPr="00576C19">
        <w:tc>
          <w:tcPr>
            <w:tcW w:w="1978" w:type="dxa"/>
            <w:shd w:val="clear" w:color="auto" w:fill="333333"/>
          </w:tcPr>
          <w:p w:rsidR="002F5D5C" w:rsidRPr="00576C19" w:rsidRDefault="002F5D5C" w:rsidP="00AD53FB">
            <w:pPr>
              <w:rPr>
                <w:b/>
              </w:rPr>
            </w:pPr>
            <w:r w:rsidRPr="00576C19">
              <w:rPr>
                <w:b/>
              </w:rPr>
              <w:t>Button</w:t>
            </w:r>
          </w:p>
        </w:tc>
        <w:tc>
          <w:tcPr>
            <w:tcW w:w="7592" w:type="dxa"/>
            <w:shd w:val="clear" w:color="auto" w:fill="333333"/>
          </w:tcPr>
          <w:p w:rsidR="002F5D5C" w:rsidRPr="00576C19" w:rsidRDefault="002F5D5C" w:rsidP="00AD53FB">
            <w:pPr>
              <w:rPr>
                <w:b/>
              </w:rPr>
            </w:pPr>
            <w:r w:rsidRPr="00576C19">
              <w:rPr>
                <w:b/>
              </w:rPr>
              <w:t>Detail</w:t>
            </w:r>
          </w:p>
        </w:tc>
      </w:tr>
      <w:tr w:rsidR="002F5D5C" w:rsidRPr="00576C19">
        <w:tc>
          <w:tcPr>
            <w:tcW w:w="1978" w:type="dxa"/>
          </w:tcPr>
          <w:p w:rsidR="002F5D5C" w:rsidRPr="00576C19" w:rsidRDefault="002F5D5C" w:rsidP="00AD53FB">
            <w:r w:rsidRPr="00576C19">
              <w:t>Navigation</w:t>
            </w:r>
          </w:p>
        </w:tc>
        <w:tc>
          <w:tcPr>
            <w:tcW w:w="7592" w:type="dxa"/>
          </w:tcPr>
          <w:p w:rsidR="002F5D5C" w:rsidRPr="00576C19" w:rsidRDefault="002F5D5C" w:rsidP="00AD53FB">
            <w:r w:rsidRPr="00576C19">
              <w:t>With the scroll buttons you can navigate through the logbook. Via the upper scroll button the report-list automatically scrolls with every new incoming report (e.g. item 4). When this button is not activated, the list will freeze. With the 4 other buttons you can scroll up and down through the report-list. With the single arrow button you can shift one line at the time; with the double arrow scroll button you can shift a full page.</w:t>
            </w:r>
          </w:p>
        </w:tc>
      </w:tr>
      <w:tr w:rsidR="002F5D5C" w:rsidRPr="00576C19">
        <w:tc>
          <w:tcPr>
            <w:tcW w:w="1978" w:type="dxa"/>
          </w:tcPr>
          <w:p w:rsidR="002F5D5C" w:rsidRPr="00576C19" w:rsidRDefault="002F5D5C" w:rsidP="00AD53FB">
            <w:r w:rsidRPr="00576C19">
              <w:t>Alarm display</w:t>
            </w:r>
          </w:p>
        </w:tc>
        <w:tc>
          <w:tcPr>
            <w:tcW w:w="7592" w:type="dxa"/>
          </w:tcPr>
          <w:p w:rsidR="002F5D5C" w:rsidRPr="00576C19" w:rsidRDefault="002F5D5C" w:rsidP="00AD53FB">
            <w:r w:rsidRPr="00576C19">
              <w:t>With the alarm buttons you can switch the reports regarding alarm warnings on or off. With the top button the reports regarding alarm stations can be turned on or off. With the lower button the reports regarding individual alarms can be turned on or off.</w:t>
            </w:r>
          </w:p>
        </w:tc>
      </w:tr>
      <w:tr w:rsidR="002F5D5C" w:rsidRPr="00576C19">
        <w:tc>
          <w:tcPr>
            <w:tcW w:w="1978" w:type="dxa"/>
          </w:tcPr>
          <w:p w:rsidR="002F5D5C" w:rsidRPr="00576C19" w:rsidRDefault="002F5D5C" w:rsidP="00AD53FB">
            <w:r w:rsidRPr="00576C19">
              <w:t>Communication</w:t>
            </w:r>
            <w:r w:rsidR="009E1A9B" w:rsidRPr="00576C19">
              <w:t xml:space="preserve"> </w:t>
            </w:r>
            <w:r w:rsidRPr="00576C19">
              <w:t>&amp; system display</w:t>
            </w:r>
          </w:p>
        </w:tc>
        <w:tc>
          <w:tcPr>
            <w:tcW w:w="7592" w:type="dxa"/>
          </w:tcPr>
          <w:p w:rsidR="002F5D5C" w:rsidRPr="00576C19" w:rsidRDefault="002F5D5C" w:rsidP="00AD53FB">
            <w:r w:rsidRPr="00576C19">
              <w:t>With these buttons it is possible to turn on or off various reports in the report-list. The upper button controls the reports concerning the network connection. The second, centre button the reports regarding the serial connection are either switched on or off. The lower button is for turning on or off the reports regarding system in general.</w:t>
            </w:r>
          </w:p>
        </w:tc>
      </w:tr>
      <w:tr w:rsidR="002F5D5C" w:rsidRPr="00576C19">
        <w:tc>
          <w:tcPr>
            <w:tcW w:w="1978" w:type="dxa"/>
          </w:tcPr>
          <w:p w:rsidR="002F5D5C" w:rsidRPr="00576C19" w:rsidRDefault="002F5D5C" w:rsidP="00AD53FB">
            <w:r w:rsidRPr="00576C19">
              <w:t>Report list</w:t>
            </w:r>
          </w:p>
        </w:tc>
        <w:tc>
          <w:tcPr>
            <w:tcW w:w="7592" w:type="dxa"/>
          </w:tcPr>
          <w:p w:rsidR="002F5D5C" w:rsidRPr="00576C19" w:rsidRDefault="002F5D5C" w:rsidP="00576C19">
            <w:pPr>
              <w:keepNext/>
            </w:pPr>
            <w:r w:rsidRPr="00576C19">
              <w:t>This is the core of the logbook module. Here all system</w:t>
            </w:r>
            <w:r w:rsidR="00B1318D" w:rsidRPr="00576C19">
              <w:t xml:space="preserve"> reports are being displayed. The</w:t>
            </w:r>
            <w:r w:rsidRPr="00576C19">
              <w:t xml:space="preserve"> latest reports are at the top of the list. The layout is identical to an actual log-book.</w:t>
            </w:r>
          </w:p>
        </w:tc>
      </w:tr>
    </w:tbl>
    <w:p w:rsidR="00A2425B" w:rsidRDefault="00737D4F" w:rsidP="00737D4F">
      <w:pPr>
        <w:pStyle w:val="Bijschrift"/>
      </w:pPr>
      <w:bookmarkStart w:id="103" w:name="_Toc373490222"/>
      <w:r>
        <w:t xml:space="preserve">Table </w:t>
      </w:r>
      <w:r w:rsidR="00161EC1">
        <w:fldChar w:fldCharType="begin"/>
      </w:r>
      <w:r w:rsidR="00161EC1">
        <w:instrText xml:space="preserve"> STYLEREF 1 \s </w:instrText>
      </w:r>
      <w:r w:rsidR="00161EC1">
        <w:fldChar w:fldCharType="separate"/>
      </w:r>
      <w:r w:rsidR="00B20F3D">
        <w:rPr>
          <w:noProof/>
        </w:rPr>
        <w:t>3</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5</w:t>
      </w:r>
      <w:r w:rsidR="00161EC1">
        <w:fldChar w:fldCharType="end"/>
      </w:r>
      <w:r>
        <w:t>: Logbook buttons</w:t>
      </w:r>
      <w:bookmarkEnd w:id="103"/>
    </w:p>
    <w:p w:rsidR="00676734" w:rsidRPr="00F36D15" w:rsidRDefault="00676734" w:rsidP="00676734">
      <w:bookmarkStart w:id="104" w:name="_Toc235861999"/>
      <w:r>
        <w:t>R</w:t>
      </w:r>
      <w:r w:rsidRPr="00F36D15">
        <w:t>eport</w:t>
      </w:r>
      <w:r>
        <w:t xml:space="preserve"> information </w:t>
      </w:r>
      <w:r w:rsidR="00B35916">
        <w:t xml:space="preserve">(see </w:t>
      </w:r>
      <w:r w:rsidR="00B35916">
        <w:fldChar w:fldCharType="begin"/>
      </w:r>
      <w:r w:rsidR="00B35916">
        <w:instrText xml:space="preserve"> REF _Ref244571118 \h </w:instrText>
      </w:r>
      <w:r w:rsidR="00B35916">
        <w:fldChar w:fldCharType="separate"/>
      </w:r>
      <w:r w:rsidR="00B20F3D">
        <w:t xml:space="preserve">Figure </w:t>
      </w:r>
      <w:r w:rsidR="00B20F3D">
        <w:rPr>
          <w:noProof/>
        </w:rPr>
        <w:t>2</w:t>
      </w:r>
      <w:r w:rsidR="00B20F3D">
        <w:noBreakHyphen/>
      </w:r>
      <w:r w:rsidR="00B20F3D">
        <w:rPr>
          <w:noProof/>
        </w:rPr>
        <w:t>5</w:t>
      </w:r>
      <w:r w:rsidR="00B35916">
        <w:fldChar w:fldCharType="end"/>
      </w:r>
      <w:r w:rsidR="00871D15">
        <w:t>)</w:t>
      </w:r>
      <w:r w:rsidR="00B35916">
        <w:t xml:space="preserve"> </w:t>
      </w:r>
      <w:r>
        <w:t>is displayed as foll</w:t>
      </w:r>
      <w:r w:rsidR="00EF2D42">
        <w:t>ows</w:t>
      </w:r>
      <w:r>
        <w:t xml:space="preserve"> (f</w:t>
      </w:r>
      <w:r w:rsidRPr="00F36D15">
        <w:t>rom left to right</w:t>
      </w:r>
      <w:r>
        <w:t>):</w:t>
      </w:r>
    </w:p>
    <w:p w:rsidR="00676734" w:rsidRDefault="00676734" w:rsidP="00576C19">
      <w:pPr>
        <w:pStyle w:val="Text"/>
        <w:numPr>
          <w:ilvl w:val="0"/>
          <w:numId w:val="14"/>
        </w:numPr>
      </w:pPr>
      <w:r>
        <w:t>Date</w:t>
      </w:r>
    </w:p>
    <w:p w:rsidR="00676734" w:rsidRDefault="00676734" w:rsidP="00576C19">
      <w:pPr>
        <w:pStyle w:val="Text"/>
        <w:numPr>
          <w:ilvl w:val="0"/>
          <w:numId w:val="14"/>
        </w:numPr>
      </w:pPr>
      <w:r>
        <w:t>Time</w:t>
      </w:r>
    </w:p>
    <w:p w:rsidR="00676734" w:rsidRDefault="00676734" w:rsidP="00576C19">
      <w:pPr>
        <w:pStyle w:val="Text"/>
        <w:numPr>
          <w:ilvl w:val="0"/>
          <w:numId w:val="14"/>
        </w:numPr>
      </w:pPr>
      <w:r>
        <w:t>Group</w:t>
      </w:r>
    </w:p>
    <w:p w:rsidR="00676734" w:rsidRDefault="00676734" w:rsidP="00576C19">
      <w:pPr>
        <w:pStyle w:val="Text"/>
        <w:numPr>
          <w:ilvl w:val="0"/>
          <w:numId w:val="14"/>
        </w:numPr>
      </w:pPr>
      <w:r>
        <w:t xml:space="preserve">Message </w:t>
      </w:r>
    </w:p>
    <w:p w:rsidR="00676734" w:rsidRPr="00676734" w:rsidRDefault="006265BE" w:rsidP="00576C19">
      <w:pPr>
        <w:pStyle w:val="Text"/>
        <w:numPr>
          <w:ilvl w:val="0"/>
          <w:numId w:val="14"/>
        </w:numPr>
      </w:pPr>
      <w:r>
        <w:t>Report status.</w:t>
      </w:r>
    </w:p>
    <w:p w:rsidR="004206DE" w:rsidRDefault="00905104">
      <w:pPr>
        <w:pStyle w:val="Kop1"/>
      </w:pPr>
      <w:r>
        <w:br w:type="page"/>
      </w:r>
      <w:bookmarkStart w:id="105" w:name="_Toc373490102"/>
      <w:r w:rsidR="00B47672">
        <w:lastRenderedPageBreak/>
        <w:t>S</w:t>
      </w:r>
      <w:r w:rsidR="004206DE">
        <w:t>ensors and controls</w:t>
      </w:r>
      <w:bookmarkEnd w:id="104"/>
      <w:bookmarkEnd w:id="105"/>
    </w:p>
    <w:p w:rsidR="00735252" w:rsidRDefault="007D2E78" w:rsidP="00735252">
      <w:pPr>
        <w:pStyle w:val="Kop2"/>
      </w:pPr>
      <w:bookmarkStart w:id="106" w:name="_Toc373490103"/>
      <w:r>
        <w:t>Sensors</w:t>
      </w:r>
      <w:bookmarkStart w:id="107" w:name="_Toc235862000"/>
      <w:bookmarkEnd w:id="106"/>
    </w:p>
    <w:p w:rsidR="00C44ACF" w:rsidRDefault="005908FA" w:rsidP="005908FA">
      <w:r w:rsidRPr="007D2E78">
        <w:t xml:space="preserve">For I/O interfacing with </w:t>
      </w:r>
      <w:r w:rsidR="00D57EAE">
        <w:t>NavVision</w:t>
      </w:r>
      <w:r>
        <w:t>, FT</w:t>
      </w:r>
      <w:r w:rsidRPr="007D2E78">
        <w:t xml:space="preserve"> </w:t>
      </w:r>
      <w:r>
        <w:t>uses</w:t>
      </w:r>
      <w:r w:rsidRPr="007D2E78">
        <w:t xml:space="preserve"> the modular and extendable </w:t>
      </w:r>
      <w:r>
        <w:t>I/O</w:t>
      </w:r>
      <w:r w:rsidR="00E13443">
        <w:t>’</w:t>
      </w:r>
      <w:r>
        <w:t>s (WAGO)</w:t>
      </w:r>
      <w:r w:rsidRPr="007D2E78">
        <w:t>. The</w:t>
      </w:r>
      <w:r>
        <w:t>se I/O</w:t>
      </w:r>
      <w:r w:rsidR="00E13443">
        <w:t>’</w:t>
      </w:r>
      <w:r>
        <w:t>s have</w:t>
      </w:r>
      <w:r w:rsidRPr="007D2E78">
        <w:t xml:space="preserve"> been approved by</w:t>
      </w:r>
      <w:r w:rsidRPr="005B5438">
        <w:t xml:space="preserve"> </w:t>
      </w:r>
      <w:r>
        <w:t>organizations such as</w:t>
      </w:r>
      <w:r w:rsidR="00C44ACF">
        <w:t>:</w:t>
      </w:r>
    </w:p>
    <w:p w:rsidR="00C44ACF" w:rsidRPr="00C44ACF" w:rsidRDefault="005908FA" w:rsidP="00576C19">
      <w:pPr>
        <w:numPr>
          <w:ilvl w:val="0"/>
          <w:numId w:val="30"/>
        </w:numPr>
      </w:pPr>
      <w:proofErr w:type="spellStart"/>
      <w:r w:rsidRPr="005B5438">
        <w:rPr>
          <w:rFonts w:cs="Arial"/>
        </w:rPr>
        <w:t>Germanischer</w:t>
      </w:r>
      <w:proofErr w:type="spellEnd"/>
      <w:r w:rsidRPr="005B5438">
        <w:rPr>
          <w:rFonts w:cs="Arial"/>
        </w:rPr>
        <w:t xml:space="preserve"> Lloyd (GL), </w:t>
      </w:r>
    </w:p>
    <w:p w:rsidR="00C44ACF" w:rsidRPr="00C44ACF" w:rsidRDefault="005908FA" w:rsidP="00576C19">
      <w:pPr>
        <w:numPr>
          <w:ilvl w:val="0"/>
          <w:numId w:val="30"/>
        </w:numPr>
      </w:pPr>
      <w:r w:rsidRPr="005B5438">
        <w:rPr>
          <w:rFonts w:cs="Arial"/>
        </w:rPr>
        <w:t xml:space="preserve">Lloyds Register (LR), </w:t>
      </w:r>
    </w:p>
    <w:p w:rsidR="00C44ACF" w:rsidRPr="00C44ACF" w:rsidRDefault="005908FA" w:rsidP="00576C19">
      <w:pPr>
        <w:numPr>
          <w:ilvl w:val="0"/>
          <w:numId w:val="30"/>
        </w:numPr>
      </w:pPr>
      <w:r w:rsidRPr="005B5438">
        <w:rPr>
          <w:rFonts w:cs="Arial"/>
        </w:rPr>
        <w:t xml:space="preserve">American Bureau of Shipping (ABS), </w:t>
      </w:r>
    </w:p>
    <w:p w:rsidR="00C44ACF" w:rsidRPr="00C44ACF" w:rsidRDefault="005908FA" w:rsidP="00576C19">
      <w:pPr>
        <w:numPr>
          <w:ilvl w:val="0"/>
          <w:numId w:val="30"/>
        </w:numPr>
      </w:pPr>
      <w:r w:rsidRPr="005B5438">
        <w:rPr>
          <w:rFonts w:cs="Arial"/>
        </w:rPr>
        <w:t xml:space="preserve">Bureau </w:t>
      </w:r>
      <w:proofErr w:type="spellStart"/>
      <w:r w:rsidRPr="005B5438">
        <w:rPr>
          <w:rFonts w:cs="Arial"/>
        </w:rPr>
        <w:t>Veritas</w:t>
      </w:r>
      <w:proofErr w:type="spellEnd"/>
      <w:r w:rsidRPr="005B5438">
        <w:rPr>
          <w:rFonts w:cs="Arial"/>
        </w:rPr>
        <w:t xml:space="preserve"> (BV), </w:t>
      </w:r>
    </w:p>
    <w:p w:rsidR="00C44ACF" w:rsidRPr="00C44ACF" w:rsidRDefault="005908FA" w:rsidP="00576C19">
      <w:pPr>
        <w:numPr>
          <w:ilvl w:val="0"/>
          <w:numId w:val="30"/>
        </w:numPr>
      </w:pPr>
      <w:proofErr w:type="spellStart"/>
      <w:r w:rsidRPr="005B5438">
        <w:rPr>
          <w:rFonts w:cs="Arial"/>
        </w:rPr>
        <w:t>Det</w:t>
      </w:r>
      <w:proofErr w:type="spellEnd"/>
      <w:r w:rsidRPr="005B5438">
        <w:rPr>
          <w:rFonts w:cs="Arial"/>
        </w:rPr>
        <w:t xml:space="preserve"> Norske </w:t>
      </w:r>
      <w:proofErr w:type="spellStart"/>
      <w:r w:rsidRPr="005B5438">
        <w:rPr>
          <w:rFonts w:cs="Arial"/>
        </w:rPr>
        <w:t>Veritas</w:t>
      </w:r>
      <w:proofErr w:type="spellEnd"/>
      <w:r w:rsidRPr="005B5438">
        <w:rPr>
          <w:rFonts w:cs="Arial"/>
        </w:rPr>
        <w:t xml:space="preserve"> (DNV), </w:t>
      </w:r>
    </w:p>
    <w:p w:rsidR="00C44ACF" w:rsidRPr="00C44ACF" w:rsidRDefault="005908FA" w:rsidP="00576C19">
      <w:pPr>
        <w:numPr>
          <w:ilvl w:val="0"/>
          <w:numId w:val="30"/>
        </w:numPr>
      </w:pPr>
      <w:r w:rsidRPr="005B5438">
        <w:rPr>
          <w:rFonts w:cs="Arial"/>
        </w:rPr>
        <w:t xml:space="preserve">Royal Institute of Naval Architects (RINA), </w:t>
      </w:r>
    </w:p>
    <w:p w:rsidR="00C44ACF" w:rsidRPr="00C44ACF" w:rsidRDefault="00C44ACF" w:rsidP="00576C19">
      <w:pPr>
        <w:numPr>
          <w:ilvl w:val="0"/>
          <w:numId w:val="30"/>
        </w:numPr>
      </w:pPr>
      <w:r>
        <w:rPr>
          <w:rFonts w:cs="Arial"/>
        </w:rPr>
        <w:t>Korean Certification (KR),</w:t>
      </w:r>
    </w:p>
    <w:p w:rsidR="005908FA" w:rsidRPr="005B5438" w:rsidRDefault="005908FA" w:rsidP="00576C19">
      <w:pPr>
        <w:numPr>
          <w:ilvl w:val="0"/>
          <w:numId w:val="30"/>
        </w:numPr>
      </w:pPr>
      <w:r w:rsidRPr="005B5438">
        <w:rPr>
          <w:rFonts w:cs="Arial"/>
        </w:rPr>
        <w:t xml:space="preserve">Nippon </w:t>
      </w:r>
      <w:proofErr w:type="spellStart"/>
      <w:r w:rsidRPr="005B5438">
        <w:rPr>
          <w:rFonts w:cs="Arial"/>
        </w:rPr>
        <w:t>Kodoshi</w:t>
      </w:r>
      <w:proofErr w:type="spellEnd"/>
      <w:r w:rsidRPr="005B5438">
        <w:rPr>
          <w:rFonts w:cs="Arial"/>
        </w:rPr>
        <w:t xml:space="preserve"> Corporation (NKK).</w:t>
      </w:r>
    </w:p>
    <w:p w:rsidR="004206DE" w:rsidRDefault="004206DE" w:rsidP="00D13085">
      <w:pPr>
        <w:pStyle w:val="Kop3"/>
      </w:pPr>
      <w:bookmarkStart w:id="108" w:name="_Toc373490104"/>
      <w:r>
        <w:t>Analogue sensors</w:t>
      </w:r>
      <w:bookmarkEnd w:id="107"/>
      <w:bookmarkEnd w:id="108"/>
    </w:p>
    <w:p w:rsidR="004206DE" w:rsidRDefault="00752959">
      <w:r>
        <w:t xml:space="preserve">The following analogue sensor </w:t>
      </w:r>
      <w:r w:rsidR="007D2E78">
        <w:t xml:space="preserve">module types </w:t>
      </w:r>
      <w:r>
        <w:t xml:space="preserve">are </w:t>
      </w:r>
      <w:r w:rsidR="001703C3">
        <w:t xml:space="preserve">mostly </w:t>
      </w:r>
      <w:r>
        <w:t>used</w:t>
      </w:r>
      <w:r w:rsidR="007D2E78">
        <w:t>.</w:t>
      </w:r>
    </w:p>
    <w:p w:rsidR="007D2E78" w:rsidRDefault="007D2E78"/>
    <w:tbl>
      <w:tblPr>
        <w:tblW w:w="8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0"/>
        <w:gridCol w:w="3520"/>
        <w:gridCol w:w="2640"/>
      </w:tblGrid>
      <w:tr w:rsidR="005908FA" w:rsidRPr="00DD4F7E">
        <w:tc>
          <w:tcPr>
            <w:tcW w:w="2200" w:type="dxa"/>
            <w:shd w:val="clear" w:color="auto" w:fill="333333"/>
          </w:tcPr>
          <w:p w:rsidR="005908FA" w:rsidRPr="00DD4F7E" w:rsidRDefault="005908FA" w:rsidP="00AD53FB">
            <w:pPr>
              <w:rPr>
                <w:b/>
              </w:rPr>
            </w:pPr>
            <w:r w:rsidRPr="00DD4F7E">
              <w:rPr>
                <w:b/>
              </w:rPr>
              <w:t>Sensor type</w:t>
            </w:r>
          </w:p>
        </w:tc>
        <w:tc>
          <w:tcPr>
            <w:tcW w:w="3520" w:type="dxa"/>
            <w:shd w:val="clear" w:color="auto" w:fill="333333"/>
          </w:tcPr>
          <w:p w:rsidR="005908FA" w:rsidRPr="00DD4F7E" w:rsidRDefault="005908FA" w:rsidP="00AD53FB">
            <w:pPr>
              <w:rPr>
                <w:b/>
              </w:rPr>
            </w:pPr>
            <w:r w:rsidRPr="00DD4F7E">
              <w:rPr>
                <w:b/>
              </w:rPr>
              <w:t>Description</w:t>
            </w:r>
          </w:p>
        </w:tc>
        <w:tc>
          <w:tcPr>
            <w:tcW w:w="2640" w:type="dxa"/>
            <w:shd w:val="clear" w:color="auto" w:fill="333333"/>
          </w:tcPr>
          <w:p w:rsidR="005908FA" w:rsidRPr="00DD4F7E" w:rsidRDefault="005908FA" w:rsidP="00AD53FB">
            <w:pPr>
              <w:rPr>
                <w:b/>
              </w:rPr>
            </w:pPr>
            <w:r>
              <w:rPr>
                <w:b/>
              </w:rPr>
              <w:t>Module series</w:t>
            </w:r>
          </w:p>
        </w:tc>
      </w:tr>
      <w:tr w:rsidR="005908FA">
        <w:tc>
          <w:tcPr>
            <w:tcW w:w="2200" w:type="dxa"/>
            <w:vMerge w:val="restart"/>
          </w:tcPr>
          <w:p w:rsidR="005908FA" w:rsidRDefault="005908FA" w:rsidP="00AD53FB">
            <w:r>
              <w:t>Analogue input</w:t>
            </w:r>
          </w:p>
        </w:tc>
        <w:tc>
          <w:tcPr>
            <w:tcW w:w="3520" w:type="dxa"/>
          </w:tcPr>
          <w:p w:rsidR="005908FA" w:rsidRDefault="006265B5" w:rsidP="00AD53FB">
            <w:r>
              <w:t xml:space="preserve">0 - </w:t>
            </w:r>
            <w:r w:rsidR="005908FA">
              <w:t>20 mA</w:t>
            </w:r>
            <w:r w:rsidR="00434BE0">
              <w:t xml:space="preserve"> </w:t>
            </w:r>
            <w:r>
              <w:t>and 4 -</w:t>
            </w:r>
            <w:r w:rsidR="00434BE0">
              <w:t xml:space="preserve"> 20 mA</w:t>
            </w:r>
          </w:p>
        </w:tc>
        <w:tc>
          <w:tcPr>
            <w:tcW w:w="2640" w:type="dxa"/>
            <w:shd w:val="clear" w:color="auto" w:fill="auto"/>
          </w:tcPr>
          <w:p w:rsidR="005908FA" w:rsidRDefault="005908FA" w:rsidP="00AD53FB">
            <w:r>
              <w:t>750-452</w:t>
            </w:r>
            <w:r w:rsidR="006871DE">
              <w:t xml:space="preserve"> 750-454</w:t>
            </w:r>
          </w:p>
        </w:tc>
      </w:tr>
      <w:tr w:rsidR="005908FA">
        <w:tc>
          <w:tcPr>
            <w:tcW w:w="2200" w:type="dxa"/>
            <w:vMerge/>
          </w:tcPr>
          <w:p w:rsidR="005908FA" w:rsidRDefault="005908FA" w:rsidP="00AD53FB"/>
        </w:tc>
        <w:tc>
          <w:tcPr>
            <w:tcW w:w="3520" w:type="dxa"/>
          </w:tcPr>
          <w:p w:rsidR="005908FA" w:rsidRDefault="005908FA" w:rsidP="00AD53FB">
            <w:r>
              <w:t>± 10 VDC</w:t>
            </w:r>
          </w:p>
        </w:tc>
        <w:tc>
          <w:tcPr>
            <w:tcW w:w="2640" w:type="dxa"/>
            <w:shd w:val="clear" w:color="auto" w:fill="auto"/>
          </w:tcPr>
          <w:p w:rsidR="006871DE" w:rsidRDefault="009C42B9" w:rsidP="00AD53FB">
            <w:r>
              <w:t>750-485</w:t>
            </w:r>
          </w:p>
        </w:tc>
      </w:tr>
      <w:tr w:rsidR="005908FA">
        <w:tc>
          <w:tcPr>
            <w:tcW w:w="2200" w:type="dxa"/>
            <w:vMerge/>
          </w:tcPr>
          <w:p w:rsidR="005908FA" w:rsidRDefault="005908FA" w:rsidP="00AD53FB"/>
        </w:tc>
        <w:tc>
          <w:tcPr>
            <w:tcW w:w="3520" w:type="dxa"/>
          </w:tcPr>
          <w:p w:rsidR="005908FA" w:rsidRDefault="005908FA" w:rsidP="00AD53FB">
            <w:r>
              <w:t>Resistance temperature device</w:t>
            </w:r>
          </w:p>
        </w:tc>
        <w:tc>
          <w:tcPr>
            <w:tcW w:w="2640" w:type="dxa"/>
            <w:shd w:val="clear" w:color="auto" w:fill="auto"/>
          </w:tcPr>
          <w:p w:rsidR="005908FA" w:rsidRDefault="009C42B9" w:rsidP="00AD53FB">
            <w:r>
              <w:t>750-461</w:t>
            </w:r>
          </w:p>
        </w:tc>
      </w:tr>
      <w:tr w:rsidR="005908FA">
        <w:tc>
          <w:tcPr>
            <w:tcW w:w="2200" w:type="dxa"/>
            <w:vMerge w:val="restart"/>
          </w:tcPr>
          <w:p w:rsidR="005908FA" w:rsidRDefault="005908FA" w:rsidP="00AD53FB">
            <w:r>
              <w:t>Analogue output</w:t>
            </w:r>
          </w:p>
        </w:tc>
        <w:tc>
          <w:tcPr>
            <w:tcW w:w="3520" w:type="dxa"/>
          </w:tcPr>
          <w:p w:rsidR="005908FA" w:rsidRDefault="007231B7" w:rsidP="00AD53FB">
            <w:r>
              <w:t>0 -</w:t>
            </w:r>
            <w:r w:rsidR="005908FA">
              <w:t xml:space="preserve"> 20 mA </w:t>
            </w:r>
          </w:p>
        </w:tc>
        <w:tc>
          <w:tcPr>
            <w:tcW w:w="2640" w:type="dxa"/>
            <w:shd w:val="clear" w:color="auto" w:fill="auto"/>
          </w:tcPr>
          <w:p w:rsidR="005908FA" w:rsidRDefault="005908FA" w:rsidP="00AD53FB">
            <w:r>
              <w:t>750-550</w:t>
            </w:r>
          </w:p>
        </w:tc>
      </w:tr>
      <w:tr w:rsidR="005908FA">
        <w:tc>
          <w:tcPr>
            <w:tcW w:w="2200" w:type="dxa"/>
            <w:vMerge/>
          </w:tcPr>
          <w:p w:rsidR="005908FA" w:rsidRDefault="005908FA" w:rsidP="00AD53FB"/>
        </w:tc>
        <w:tc>
          <w:tcPr>
            <w:tcW w:w="3520" w:type="dxa"/>
          </w:tcPr>
          <w:p w:rsidR="005908FA" w:rsidRDefault="007231B7" w:rsidP="00AD53FB">
            <w:pPr>
              <w:keepNext/>
            </w:pPr>
            <w:r>
              <w:t>0 -</w:t>
            </w:r>
            <w:r w:rsidR="005908FA">
              <w:t xml:space="preserve"> 10 V</w:t>
            </w:r>
            <w:r w:rsidR="00434BE0">
              <w:t xml:space="preserve"> or </w:t>
            </w:r>
            <w:r w:rsidR="00434BE0">
              <w:rPr>
                <w:rFonts w:cs="Arial"/>
              </w:rPr>
              <w:t>±</w:t>
            </w:r>
            <w:r w:rsidR="00434BE0">
              <w:t>10 V</w:t>
            </w:r>
          </w:p>
        </w:tc>
        <w:tc>
          <w:tcPr>
            <w:tcW w:w="2640" w:type="dxa"/>
            <w:shd w:val="clear" w:color="auto" w:fill="auto"/>
          </w:tcPr>
          <w:p w:rsidR="005908FA" w:rsidRDefault="00862AB8" w:rsidP="00AD53FB">
            <w:pPr>
              <w:keepNext/>
            </w:pPr>
            <w:r>
              <w:t>750-585</w:t>
            </w:r>
          </w:p>
        </w:tc>
      </w:tr>
    </w:tbl>
    <w:p w:rsidR="007D2E78" w:rsidRDefault="00C77144" w:rsidP="007D2E78">
      <w:pPr>
        <w:pStyle w:val="Bijschrift"/>
        <w:rPr>
          <w:i/>
          <w:iCs/>
        </w:rPr>
      </w:pPr>
      <w:bookmarkStart w:id="109" w:name="_Toc373490223"/>
      <w:r w:rsidRPr="008C2492">
        <w:t xml:space="preserve">Table </w:t>
      </w:r>
      <w:r w:rsidR="00161EC1">
        <w:fldChar w:fldCharType="begin"/>
      </w:r>
      <w:r w:rsidR="00161EC1">
        <w:instrText xml:space="preserve"> STYLEREF 1 \s </w:instrText>
      </w:r>
      <w:r w:rsidR="00161EC1">
        <w:fldChar w:fldCharType="separate"/>
      </w:r>
      <w:r w:rsidR="00B20F3D">
        <w:rPr>
          <w:noProof/>
        </w:rPr>
        <w:t>4</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1</w:t>
      </w:r>
      <w:r w:rsidR="00161EC1">
        <w:fldChar w:fldCharType="end"/>
      </w:r>
      <w:r w:rsidR="007D2E78">
        <w:t>: Analogue sensors</w:t>
      </w:r>
      <w:bookmarkEnd w:id="109"/>
    </w:p>
    <w:p w:rsidR="005908FA" w:rsidRPr="007D2E78" w:rsidRDefault="005908FA" w:rsidP="005908FA">
      <w:pPr>
        <w:rPr>
          <w:i/>
          <w:iCs/>
        </w:rPr>
      </w:pPr>
      <w:bookmarkStart w:id="110" w:name="_Toc235862001"/>
      <w:r>
        <w:rPr>
          <w:i/>
          <w:iCs/>
        </w:rPr>
        <w:t>NOTE: basically</w:t>
      </w:r>
      <w:r w:rsidRPr="007D2E78">
        <w:rPr>
          <w:i/>
          <w:iCs/>
        </w:rPr>
        <w:t xml:space="preserve"> every </w:t>
      </w:r>
      <w:r>
        <w:rPr>
          <w:i/>
          <w:iCs/>
        </w:rPr>
        <w:t>GL approved WAGO</w:t>
      </w:r>
      <w:r w:rsidRPr="007D2E78">
        <w:rPr>
          <w:i/>
          <w:iCs/>
        </w:rPr>
        <w:t xml:space="preserve"> </w:t>
      </w:r>
      <w:r>
        <w:rPr>
          <w:i/>
          <w:iCs/>
        </w:rPr>
        <w:t>module may</w:t>
      </w:r>
      <w:r w:rsidRPr="007D2E78">
        <w:rPr>
          <w:i/>
          <w:iCs/>
        </w:rPr>
        <w:t xml:space="preserve"> be used.</w:t>
      </w:r>
    </w:p>
    <w:p w:rsidR="004206DE" w:rsidRDefault="004206DE" w:rsidP="00D13085">
      <w:pPr>
        <w:pStyle w:val="Kop3"/>
      </w:pPr>
      <w:bookmarkStart w:id="111" w:name="_Toc373490105"/>
      <w:r>
        <w:t>Digital sensors</w:t>
      </w:r>
      <w:bookmarkEnd w:id="110"/>
      <w:bookmarkEnd w:id="111"/>
    </w:p>
    <w:p w:rsidR="001703C3" w:rsidRDefault="001703C3" w:rsidP="001703C3">
      <w:r>
        <w:t>The following digital sensor module types are mostly used.</w:t>
      </w:r>
    </w:p>
    <w:p w:rsidR="007D2E78" w:rsidRDefault="007D2E78"/>
    <w:tbl>
      <w:tblPr>
        <w:tblW w:w="8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0"/>
        <w:gridCol w:w="3520"/>
        <w:gridCol w:w="2640"/>
      </w:tblGrid>
      <w:tr w:rsidR="005908FA" w:rsidRPr="00DD4F7E">
        <w:tc>
          <w:tcPr>
            <w:tcW w:w="2200" w:type="dxa"/>
            <w:shd w:val="clear" w:color="auto" w:fill="333333"/>
          </w:tcPr>
          <w:p w:rsidR="005908FA" w:rsidRPr="00DD4F7E" w:rsidRDefault="005908FA" w:rsidP="00040CC5">
            <w:pPr>
              <w:jc w:val="center"/>
              <w:rPr>
                <w:b/>
              </w:rPr>
            </w:pPr>
            <w:r w:rsidRPr="00DD4F7E">
              <w:rPr>
                <w:b/>
              </w:rPr>
              <w:t>Sensor type</w:t>
            </w:r>
          </w:p>
        </w:tc>
        <w:tc>
          <w:tcPr>
            <w:tcW w:w="3520" w:type="dxa"/>
            <w:shd w:val="clear" w:color="auto" w:fill="333333"/>
          </w:tcPr>
          <w:p w:rsidR="005908FA" w:rsidRPr="00DD4F7E" w:rsidRDefault="005908FA" w:rsidP="00040CC5">
            <w:pPr>
              <w:jc w:val="center"/>
              <w:rPr>
                <w:b/>
              </w:rPr>
            </w:pPr>
            <w:r w:rsidRPr="00DD4F7E">
              <w:rPr>
                <w:b/>
              </w:rPr>
              <w:t>Description</w:t>
            </w:r>
          </w:p>
        </w:tc>
        <w:tc>
          <w:tcPr>
            <w:tcW w:w="2640" w:type="dxa"/>
            <w:shd w:val="clear" w:color="auto" w:fill="333333"/>
          </w:tcPr>
          <w:p w:rsidR="005908FA" w:rsidRPr="00DD4F7E" w:rsidRDefault="005908FA" w:rsidP="00AD53FB">
            <w:pPr>
              <w:rPr>
                <w:b/>
              </w:rPr>
            </w:pPr>
            <w:r>
              <w:rPr>
                <w:b/>
              </w:rPr>
              <w:t>Module series</w:t>
            </w:r>
          </w:p>
        </w:tc>
      </w:tr>
      <w:tr w:rsidR="005908FA">
        <w:tc>
          <w:tcPr>
            <w:tcW w:w="2200" w:type="dxa"/>
            <w:vAlign w:val="center"/>
          </w:tcPr>
          <w:p w:rsidR="005908FA" w:rsidRDefault="005908FA" w:rsidP="00040CC5">
            <w:pPr>
              <w:jc w:val="center"/>
            </w:pPr>
            <w:r>
              <w:t>Digital input</w:t>
            </w:r>
          </w:p>
        </w:tc>
        <w:tc>
          <w:tcPr>
            <w:tcW w:w="3520" w:type="dxa"/>
            <w:vAlign w:val="center"/>
          </w:tcPr>
          <w:p w:rsidR="005908FA" w:rsidRDefault="005908FA" w:rsidP="00040CC5">
            <w:pPr>
              <w:jc w:val="center"/>
            </w:pPr>
            <w:r>
              <w:t>24 VDC</w:t>
            </w:r>
          </w:p>
        </w:tc>
        <w:tc>
          <w:tcPr>
            <w:tcW w:w="2640" w:type="dxa"/>
          </w:tcPr>
          <w:p w:rsidR="005908FA" w:rsidRDefault="005908FA" w:rsidP="00AD53FB">
            <w:r>
              <w:t>750-40</w:t>
            </w:r>
            <w:r w:rsidR="006871DE">
              <w:t>8</w:t>
            </w:r>
          </w:p>
          <w:p w:rsidR="006871DE" w:rsidRDefault="006871DE" w:rsidP="00AD53FB">
            <w:r>
              <w:t>750-402</w:t>
            </w:r>
          </w:p>
          <w:p w:rsidR="005908FA" w:rsidRDefault="005908FA" w:rsidP="00AD53FB">
            <w:r>
              <w:t>750-4</w:t>
            </w:r>
            <w:r w:rsidR="006871DE">
              <w:t>32</w:t>
            </w:r>
          </w:p>
        </w:tc>
      </w:tr>
      <w:tr w:rsidR="005908FA">
        <w:tc>
          <w:tcPr>
            <w:tcW w:w="2200" w:type="dxa"/>
            <w:vAlign w:val="center"/>
          </w:tcPr>
          <w:p w:rsidR="005908FA" w:rsidRDefault="005908FA" w:rsidP="00040CC5">
            <w:pPr>
              <w:jc w:val="center"/>
            </w:pPr>
            <w:r>
              <w:t>Digital output</w:t>
            </w:r>
          </w:p>
        </w:tc>
        <w:tc>
          <w:tcPr>
            <w:tcW w:w="3520" w:type="dxa"/>
            <w:vAlign w:val="center"/>
          </w:tcPr>
          <w:p w:rsidR="005908FA" w:rsidRDefault="005908FA" w:rsidP="00040CC5">
            <w:pPr>
              <w:keepNext/>
              <w:jc w:val="center"/>
            </w:pPr>
            <w:r>
              <w:t>24 VDC</w:t>
            </w:r>
          </w:p>
        </w:tc>
        <w:tc>
          <w:tcPr>
            <w:tcW w:w="2640" w:type="dxa"/>
          </w:tcPr>
          <w:p w:rsidR="005908FA" w:rsidRDefault="006871DE" w:rsidP="00AD53FB">
            <w:r>
              <w:t>750-504</w:t>
            </w:r>
          </w:p>
          <w:p w:rsidR="005908FA" w:rsidRDefault="006871DE" w:rsidP="00AD53FB">
            <w:r>
              <w:t>750-532</w:t>
            </w:r>
          </w:p>
          <w:p w:rsidR="006871DE" w:rsidRDefault="006871DE" w:rsidP="00AD53FB">
            <w:r>
              <w:t>750-517</w:t>
            </w:r>
          </w:p>
        </w:tc>
      </w:tr>
    </w:tbl>
    <w:p w:rsidR="007D2E78" w:rsidRDefault="00C77144" w:rsidP="00C77144">
      <w:pPr>
        <w:pStyle w:val="Bijschrift"/>
      </w:pPr>
      <w:bookmarkStart w:id="112" w:name="_Toc373490224"/>
      <w:r w:rsidRPr="008C2492">
        <w:t xml:space="preserve">Table </w:t>
      </w:r>
      <w:r w:rsidR="00161EC1">
        <w:fldChar w:fldCharType="begin"/>
      </w:r>
      <w:r w:rsidR="00161EC1">
        <w:instrText xml:space="preserve"> STYLEREF 1 \s </w:instrText>
      </w:r>
      <w:r w:rsidR="00161EC1">
        <w:fldChar w:fldCharType="separate"/>
      </w:r>
      <w:r w:rsidR="00B20F3D">
        <w:rPr>
          <w:noProof/>
        </w:rPr>
        <w:t>4</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2</w:t>
      </w:r>
      <w:r w:rsidR="00161EC1">
        <w:fldChar w:fldCharType="end"/>
      </w:r>
      <w:r>
        <w:t>: Digital sensors</w:t>
      </w:r>
      <w:bookmarkEnd w:id="112"/>
    </w:p>
    <w:p w:rsidR="005908FA" w:rsidRPr="007D2E78" w:rsidRDefault="005908FA" w:rsidP="005908FA">
      <w:pPr>
        <w:rPr>
          <w:i/>
          <w:iCs/>
        </w:rPr>
      </w:pPr>
      <w:r>
        <w:rPr>
          <w:i/>
          <w:iCs/>
        </w:rPr>
        <w:t>NOTE: basically</w:t>
      </w:r>
      <w:r w:rsidRPr="007D2E78">
        <w:rPr>
          <w:i/>
          <w:iCs/>
        </w:rPr>
        <w:t xml:space="preserve"> every </w:t>
      </w:r>
      <w:r>
        <w:rPr>
          <w:i/>
          <w:iCs/>
        </w:rPr>
        <w:t>GL approved WAGO</w:t>
      </w:r>
      <w:r w:rsidRPr="007D2E78">
        <w:rPr>
          <w:i/>
          <w:iCs/>
        </w:rPr>
        <w:t xml:space="preserve"> </w:t>
      </w:r>
      <w:r>
        <w:rPr>
          <w:i/>
          <w:iCs/>
        </w:rPr>
        <w:t>module may</w:t>
      </w:r>
      <w:r w:rsidRPr="007D2E78">
        <w:rPr>
          <w:i/>
          <w:iCs/>
        </w:rPr>
        <w:t xml:space="preserve"> be used.</w:t>
      </w:r>
    </w:p>
    <w:p w:rsidR="00000F35" w:rsidRDefault="00000F35" w:rsidP="00D13085">
      <w:pPr>
        <w:pStyle w:val="Kop3"/>
      </w:pPr>
      <w:bookmarkStart w:id="113" w:name="_Toc373490106"/>
      <w:r>
        <w:t>Serial sensors</w:t>
      </w:r>
      <w:bookmarkEnd w:id="113"/>
    </w:p>
    <w:p w:rsidR="00000F35" w:rsidRPr="00000F35" w:rsidRDefault="005908FA" w:rsidP="00000F35">
      <w:r>
        <w:t>For serial communi</w:t>
      </w:r>
      <w:r w:rsidR="00E8756D">
        <w:t xml:space="preserve">cation like </w:t>
      </w:r>
      <w:proofErr w:type="spellStart"/>
      <w:r w:rsidR="00E8756D">
        <w:t>ModBus</w:t>
      </w:r>
      <w:proofErr w:type="spellEnd"/>
      <w:r w:rsidR="00E8756D">
        <w:t>, modules</w:t>
      </w:r>
      <w:r>
        <w:t xml:space="preserve"> with GL approval are being used.</w:t>
      </w:r>
    </w:p>
    <w:p w:rsidR="004206DE" w:rsidRDefault="001A5735" w:rsidP="00D13085">
      <w:pPr>
        <w:pStyle w:val="Kop2"/>
      </w:pPr>
      <w:bookmarkStart w:id="114" w:name="_Toc235862003"/>
      <w:r>
        <w:br w:type="page"/>
      </w:r>
      <w:bookmarkStart w:id="115" w:name="_Toc373490107"/>
      <w:r w:rsidR="004206DE">
        <w:lastRenderedPageBreak/>
        <w:t>Sensor priority</w:t>
      </w:r>
      <w:bookmarkEnd w:id="114"/>
      <w:bookmarkEnd w:id="115"/>
    </w:p>
    <w:p w:rsidR="00D17FDB" w:rsidRDefault="00D17FDB" w:rsidP="00D17FDB">
      <w:r>
        <w:t>Sensor values</w:t>
      </w:r>
      <w:r w:rsidRPr="00A97DEF">
        <w:t xml:space="preserve"> will be </w:t>
      </w:r>
      <w:r>
        <w:t>processed</w:t>
      </w:r>
      <w:r w:rsidRPr="00A97DEF">
        <w:t xml:space="preserve"> according to a priority list.</w:t>
      </w:r>
      <w:r>
        <w:t xml:space="preserve"> Main reason for this is that manually configured devices are more important than some NMEA data that is constantly present on the network.</w:t>
      </w:r>
      <w:r w:rsidRPr="00A97DEF">
        <w:t xml:space="preserve"> </w:t>
      </w:r>
    </w:p>
    <w:p w:rsidR="00D17FDB" w:rsidRPr="00A97DEF" w:rsidRDefault="00D17FDB" w:rsidP="00D17FDB">
      <w:r>
        <w:t>Sensor values as indicated higher in the list (top) have a higher priority</w:t>
      </w:r>
      <w:r w:rsidRPr="00A97DEF">
        <w:t>.</w:t>
      </w:r>
      <w:r>
        <w:t xml:space="preserve"> If a sensor value is read twice by </w:t>
      </w:r>
      <w:r w:rsidR="00D57EAE">
        <w:t>NavVision</w:t>
      </w:r>
      <w:r w:rsidR="00BB2438">
        <w:t xml:space="preserve"> (through</w:t>
      </w:r>
      <w:r>
        <w:t xml:space="preserve"> different input sources), then the sensor type input with the</w:t>
      </w:r>
      <w:r w:rsidR="004507FF">
        <w:t xml:space="preserve"> </w:t>
      </w:r>
      <w:r>
        <w:t>highest priority will be used. When the sensor values</w:t>
      </w:r>
      <w:r w:rsidRPr="000627A4">
        <w:t xml:space="preserve"> from the device with highest prior</w:t>
      </w:r>
      <w:r>
        <w:t>ity is no longer available, sensor values</w:t>
      </w:r>
      <w:r w:rsidRPr="000627A4">
        <w:t xml:space="preserve"> with the lower priority will be automatically chosen.</w:t>
      </w:r>
    </w:p>
    <w:p w:rsidR="009B35D4" w:rsidRPr="00A97DEF" w:rsidRDefault="009B35D4" w:rsidP="009B35D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0"/>
        <w:gridCol w:w="2750"/>
      </w:tblGrid>
      <w:tr w:rsidR="00D17FDB" w:rsidRPr="00576C19">
        <w:tc>
          <w:tcPr>
            <w:tcW w:w="1650" w:type="dxa"/>
            <w:shd w:val="clear" w:color="auto" w:fill="333333"/>
          </w:tcPr>
          <w:p w:rsidR="00D17FDB" w:rsidRPr="00576C19" w:rsidRDefault="00D17FDB" w:rsidP="00AD53FB">
            <w:pPr>
              <w:rPr>
                <w:b/>
              </w:rPr>
            </w:pPr>
            <w:bookmarkStart w:id="116" w:name="_Toc235862004"/>
            <w:r w:rsidRPr="00576C19">
              <w:rPr>
                <w:b/>
              </w:rPr>
              <w:t>Priority level</w:t>
            </w:r>
          </w:p>
        </w:tc>
        <w:tc>
          <w:tcPr>
            <w:tcW w:w="2750" w:type="dxa"/>
            <w:shd w:val="clear" w:color="auto" w:fill="333333"/>
          </w:tcPr>
          <w:p w:rsidR="00D17FDB" w:rsidRPr="00576C19" w:rsidRDefault="00D17FDB" w:rsidP="00AD53FB">
            <w:pPr>
              <w:rPr>
                <w:b/>
              </w:rPr>
            </w:pPr>
            <w:r w:rsidRPr="00576C19">
              <w:rPr>
                <w:b/>
              </w:rPr>
              <w:t>Device</w:t>
            </w:r>
          </w:p>
        </w:tc>
      </w:tr>
      <w:tr w:rsidR="00D17FDB" w:rsidRPr="005C7F8D">
        <w:tc>
          <w:tcPr>
            <w:tcW w:w="1650" w:type="dxa"/>
          </w:tcPr>
          <w:p w:rsidR="00D17FDB" w:rsidRDefault="00B07935" w:rsidP="00576C19">
            <w:pPr>
              <w:jc w:val="center"/>
            </w:pPr>
            <w:r>
              <w:t>1</w:t>
            </w:r>
          </w:p>
        </w:tc>
        <w:tc>
          <w:tcPr>
            <w:tcW w:w="2750" w:type="dxa"/>
          </w:tcPr>
          <w:p w:rsidR="00D17FDB" w:rsidRPr="005C7F8D" w:rsidRDefault="00D17FDB" w:rsidP="00AD53FB">
            <w:r>
              <w:t>WAGO</w:t>
            </w:r>
            <w:r w:rsidRPr="005C7F8D">
              <w:t xml:space="preserve"> </w:t>
            </w:r>
            <w:r>
              <w:t>i</w:t>
            </w:r>
            <w:r w:rsidRPr="005C7F8D">
              <w:t xml:space="preserve">nputs        </w:t>
            </w:r>
          </w:p>
        </w:tc>
      </w:tr>
      <w:tr w:rsidR="00D17FDB" w:rsidRPr="005C7F8D">
        <w:tc>
          <w:tcPr>
            <w:tcW w:w="1650" w:type="dxa"/>
          </w:tcPr>
          <w:p w:rsidR="00D17FDB" w:rsidRDefault="00B07935" w:rsidP="00576C19">
            <w:pPr>
              <w:jc w:val="center"/>
            </w:pPr>
            <w:r>
              <w:t>2</w:t>
            </w:r>
          </w:p>
        </w:tc>
        <w:tc>
          <w:tcPr>
            <w:tcW w:w="2750" w:type="dxa"/>
          </w:tcPr>
          <w:p w:rsidR="00D17FDB" w:rsidRPr="005C7F8D" w:rsidRDefault="00D17FDB" w:rsidP="00AD53FB">
            <w:r w:rsidRPr="005C7F8D">
              <w:t xml:space="preserve">Electrical </w:t>
            </w:r>
            <w:r>
              <w:t>s</w:t>
            </w:r>
            <w:r w:rsidRPr="005C7F8D">
              <w:t>ystems</w:t>
            </w:r>
          </w:p>
        </w:tc>
      </w:tr>
      <w:tr w:rsidR="00D17FDB" w:rsidRPr="005C7F8D">
        <w:tc>
          <w:tcPr>
            <w:tcW w:w="1650" w:type="dxa"/>
          </w:tcPr>
          <w:p w:rsidR="00D17FDB" w:rsidRDefault="00B07935" w:rsidP="00576C19">
            <w:pPr>
              <w:jc w:val="center"/>
            </w:pPr>
            <w:r>
              <w:t>3</w:t>
            </w:r>
          </w:p>
        </w:tc>
        <w:tc>
          <w:tcPr>
            <w:tcW w:w="2750" w:type="dxa"/>
          </w:tcPr>
          <w:p w:rsidR="00D17FDB" w:rsidRPr="005C7F8D" w:rsidRDefault="00D17FDB" w:rsidP="00AD53FB">
            <w:r w:rsidRPr="005C7F8D">
              <w:t xml:space="preserve">Tank </w:t>
            </w:r>
            <w:r>
              <w:t>m</w:t>
            </w:r>
            <w:r w:rsidRPr="005C7F8D">
              <w:t>onitor</w:t>
            </w:r>
          </w:p>
        </w:tc>
      </w:tr>
      <w:tr w:rsidR="00D17FDB" w:rsidRPr="005C7F8D">
        <w:tc>
          <w:tcPr>
            <w:tcW w:w="1650" w:type="dxa"/>
          </w:tcPr>
          <w:p w:rsidR="00D17FDB" w:rsidRDefault="00B07935" w:rsidP="00576C19">
            <w:pPr>
              <w:jc w:val="center"/>
            </w:pPr>
            <w:r>
              <w:t>4</w:t>
            </w:r>
          </w:p>
        </w:tc>
        <w:tc>
          <w:tcPr>
            <w:tcW w:w="2750" w:type="dxa"/>
          </w:tcPr>
          <w:p w:rsidR="00D17FDB" w:rsidRPr="005C7F8D" w:rsidRDefault="00D17FDB" w:rsidP="00AD53FB">
            <w:r w:rsidRPr="005C7F8D">
              <w:t>Draft</w:t>
            </w:r>
            <w:r w:rsidR="00B07935">
              <w:t xml:space="preserve"> sensors</w:t>
            </w:r>
          </w:p>
        </w:tc>
      </w:tr>
      <w:tr w:rsidR="00D17FDB" w:rsidRPr="005C7F8D">
        <w:tc>
          <w:tcPr>
            <w:tcW w:w="1650" w:type="dxa"/>
          </w:tcPr>
          <w:p w:rsidR="00D17FDB" w:rsidRDefault="00B07935" w:rsidP="00576C19">
            <w:pPr>
              <w:jc w:val="center"/>
            </w:pPr>
            <w:r>
              <w:t>5</w:t>
            </w:r>
          </w:p>
        </w:tc>
        <w:tc>
          <w:tcPr>
            <w:tcW w:w="2750" w:type="dxa"/>
          </w:tcPr>
          <w:p w:rsidR="00D17FDB" w:rsidRPr="005C7F8D" w:rsidRDefault="00B07935" w:rsidP="00AD53FB">
            <w:r>
              <w:t>Generic e</w:t>
            </w:r>
            <w:r w:rsidR="00D17FDB" w:rsidRPr="005C7F8D">
              <w:t>ngine</w:t>
            </w:r>
            <w:r>
              <w:t xml:space="preserve"> data</w:t>
            </w:r>
          </w:p>
        </w:tc>
      </w:tr>
      <w:tr w:rsidR="00D17FDB" w:rsidRPr="005C7F8D">
        <w:tc>
          <w:tcPr>
            <w:tcW w:w="1650" w:type="dxa"/>
          </w:tcPr>
          <w:p w:rsidR="00D17FDB" w:rsidRDefault="00B07935" w:rsidP="00576C19">
            <w:pPr>
              <w:jc w:val="center"/>
            </w:pPr>
            <w:r>
              <w:t>6</w:t>
            </w:r>
          </w:p>
        </w:tc>
        <w:tc>
          <w:tcPr>
            <w:tcW w:w="2750" w:type="dxa"/>
          </w:tcPr>
          <w:p w:rsidR="00D17FDB" w:rsidRPr="005C7F8D" w:rsidRDefault="00D17FDB" w:rsidP="00AD53FB">
            <w:r w:rsidRPr="005C7F8D">
              <w:t>NMEA</w:t>
            </w:r>
          </w:p>
        </w:tc>
      </w:tr>
      <w:tr w:rsidR="00D17FDB" w:rsidRPr="005C7F8D">
        <w:tc>
          <w:tcPr>
            <w:tcW w:w="1650" w:type="dxa"/>
          </w:tcPr>
          <w:p w:rsidR="00D17FDB" w:rsidRDefault="00B07935" w:rsidP="00576C19">
            <w:pPr>
              <w:jc w:val="center"/>
            </w:pPr>
            <w:r>
              <w:t>7</w:t>
            </w:r>
          </w:p>
        </w:tc>
        <w:tc>
          <w:tcPr>
            <w:tcW w:w="2750" w:type="dxa"/>
          </w:tcPr>
          <w:p w:rsidR="00D17FDB" w:rsidRPr="005C7F8D" w:rsidRDefault="00D17FDB" w:rsidP="00AD53FB">
            <w:r w:rsidRPr="005C7F8D">
              <w:t>Misc</w:t>
            </w:r>
            <w:r>
              <w:t>.</w:t>
            </w:r>
            <w:r w:rsidR="00B07935">
              <w:t xml:space="preserve"> </w:t>
            </w:r>
            <w:r>
              <w:t>c</w:t>
            </w:r>
            <w:r w:rsidRPr="005C7F8D">
              <w:t>ommunication</w:t>
            </w:r>
          </w:p>
        </w:tc>
      </w:tr>
      <w:tr w:rsidR="00D17FDB" w:rsidRPr="005C7F8D">
        <w:tc>
          <w:tcPr>
            <w:tcW w:w="1650" w:type="dxa"/>
          </w:tcPr>
          <w:p w:rsidR="00D17FDB" w:rsidRDefault="00B07935" w:rsidP="00576C19">
            <w:pPr>
              <w:jc w:val="center"/>
            </w:pPr>
            <w:r>
              <w:t>8</w:t>
            </w:r>
          </w:p>
        </w:tc>
        <w:tc>
          <w:tcPr>
            <w:tcW w:w="2750" w:type="dxa"/>
          </w:tcPr>
          <w:p w:rsidR="00D17FDB" w:rsidRPr="005C7F8D" w:rsidRDefault="00D17FDB" w:rsidP="00576C19">
            <w:pPr>
              <w:keepNext/>
            </w:pPr>
            <w:r>
              <w:t>WAGO</w:t>
            </w:r>
            <w:r w:rsidRPr="005C7F8D">
              <w:t xml:space="preserve"> </w:t>
            </w:r>
            <w:r>
              <w:t>o</w:t>
            </w:r>
            <w:r w:rsidRPr="005C7F8D">
              <w:t>utput</w:t>
            </w:r>
          </w:p>
        </w:tc>
      </w:tr>
    </w:tbl>
    <w:p w:rsidR="00200DDC" w:rsidRDefault="00200DDC">
      <w:pPr>
        <w:pStyle w:val="Bijschrift"/>
      </w:pPr>
      <w:bookmarkStart w:id="117" w:name="_Toc373490225"/>
      <w:r w:rsidRPr="008C2492">
        <w:t xml:space="preserve">Table </w:t>
      </w:r>
      <w:r w:rsidR="00161EC1">
        <w:fldChar w:fldCharType="begin"/>
      </w:r>
      <w:r w:rsidR="00161EC1">
        <w:instrText xml:space="preserve"> STYLEREF 1 \s </w:instrText>
      </w:r>
      <w:r w:rsidR="00161EC1">
        <w:fldChar w:fldCharType="separate"/>
      </w:r>
      <w:r w:rsidR="00B20F3D">
        <w:rPr>
          <w:noProof/>
        </w:rPr>
        <w:t>4</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3</w:t>
      </w:r>
      <w:r w:rsidR="00161EC1">
        <w:fldChar w:fldCharType="end"/>
      </w:r>
      <w:r>
        <w:t>: Sensor priority list</w:t>
      </w:r>
      <w:bookmarkEnd w:id="117"/>
    </w:p>
    <w:p w:rsidR="004206DE" w:rsidRDefault="004206DE" w:rsidP="00D13085">
      <w:pPr>
        <w:pStyle w:val="Kop2"/>
      </w:pPr>
      <w:bookmarkStart w:id="118" w:name="_Toc373490108"/>
      <w:r>
        <w:t>Sensor calibration</w:t>
      </w:r>
      <w:bookmarkEnd w:id="116"/>
      <w:bookmarkEnd w:id="118"/>
    </w:p>
    <w:p w:rsidR="004206DE" w:rsidRPr="00F202C4" w:rsidRDefault="00AD0C41" w:rsidP="00192162">
      <w:r>
        <w:t>To ensure sensor accuracy and system integrity sensors</w:t>
      </w:r>
      <w:r w:rsidR="00433171">
        <w:t xml:space="preserve"> </w:t>
      </w:r>
      <w:r>
        <w:t>need to be calibrated</w:t>
      </w:r>
      <w:r w:rsidR="00E4077F">
        <w:t>.</w:t>
      </w:r>
      <w:r w:rsidR="00192162">
        <w:t xml:space="preserve"> </w:t>
      </w:r>
      <w:r w:rsidR="00192162" w:rsidRPr="00192162">
        <w:t xml:space="preserve">Look-up tables will be provided for typical sensor and tolerance types. </w:t>
      </w:r>
      <w:r w:rsidR="00873913">
        <w:t>A maximum of 16 values can be defined.</w:t>
      </w:r>
    </w:p>
    <w:p w:rsidR="004206DE" w:rsidRDefault="004206DE" w:rsidP="00A30E30">
      <w:pPr>
        <w:pStyle w:val="Kop2"/>
      </w:pPr>
      <w:bookmarkStart w:id="119" w:name="_Toc235862005"/>
      <w:bookmarkStart w:id="120" w:name="_Toc373490109"/>
      <w:r>
        <w:t>Sensor alarm settings</w:t>
      </w:r>
      <w:bookmarkEnd w:id="119"/>
      <w:bookmarkEnd w:id="120"/>
    </w:p>
    <w:p w:rsidR="00E72C33" w:rsidRDefault="00E72C33">
      <w:r>
        <w:t xml:space="preserve">For instruments it is </w:t>
      </w:r>
      <w:r w:rsidR="00D2658B" w:rsidRPr="000620A3">
        <w:t xml:space="preserve">possible to set </w:t>
      </w:r>
      <w:r>
        <w:t>the following alarms:</w:t>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0"/>
        <w:gridCol w:w="8470"/>
      </w:tblGrid>
      <w:tr w:rsidR="00D17FDB" w:rsidRPr="00176447">
        <w:tc>
          <w:tcPr>
            <w:tcW w:w="1430" w:type="dxa"/>
            <w:shd w:val="clear" w:color="auto" w:fill="333333"/>
          </w:tcPr>
          <w:p w:rsidR="00D17FDB" w:rsidRPr="00176447" w:rsidRDefault="009719B5" w:rsidP="00AD53FB">
            <w:pPr>
              <w:rPr>
                <w:b/>
              </w:rPr>
            </w:pPr>
            <w:bookmarkStart w:id="121" w:name="_Toc235862006"/>
            <w:r>
              <w:rPr>
                <w:b/>
              </w:rPr>
              <w:t>Sensor a</w:t>
            </w:r>
            <w:r w:rsidR="00D17FDB" w:rsidRPr="00176447">
              <w:rPr>
                <w:b/>
              </w:rPr>
              <w:t>larm type</w:t>
            </w:r>
          </w:p>
        </w:tc>
        <w:tc>
          <w:tcPr>
            <w:tcW w:w="8470" w:type="dxa"/>
            <w:shd w:val="clear" w:color="auto" w:fill="333333"/>
            <w:vAlign w:val="center"/>
          </w:tcPr>
          <w:p w:rsidR="00D17FDB" w:rsidRPr="00176447" w:rsidRDefault="00D17FDB" w:rsidP="000A0CEC">
            <w:pPr>
              <w:jc w:val="center"/>
              <w:rPr>
                <w:b/>
              </w:rPr>
            </w:pPr>
            <w:r>
              <w:rPr>
                <w:b/>
              </w:rPr>
              <w:t>Detail</w:t>
            </w:r>
          </w:p>
        </w:tc>
      </w:tr>
      <w:tr w:rsidR="00D17FDB" w:rsidRPr="00B85239">
        <w:tc>
          <w:tcPr>
            <w:tcW w:w="1430" w:type="dxa"/>
          </w:tcPr>
          <w:p w:rsidR="00D17FDB" w:rsidRPr="00B85239" w:rsidRDefault="00D17FDB" w:rsidP="00AD53FB">
            <w:r w:rsidRPr="00B85239">
              <w:t>Low</w:t>
            </w:r>
          </w:p>
        </w:tc>
        <w:tc>
          <w:tcPr>
            <w:tcW w:w="8470" w:type="dxa"/>
          </w:tcPr>
          <w:p w:rsidR="00D17FDB" w:rsidRPr="00B85239" w:rsidRDefault="00D17FDB" w:rsidP="00AD53FB">
            <w:r w:rsidRPr="00B85239">
              <w:t>Warning alarm.</w:t>
            </w:r>
          </w:p>
        </w:tc>
      </w:tr>
      <w:tr w:rsidR="00D17FDB" w:rsidRPr="00B85239">
        <w:tc>
          <w:tcPr>
            <w:tcW w:w="1430" w:type="dxa"/>
          </w:tcPr>
          <w:p w:rsidR="00D17FDB" w:rsidRPr="00B85239" w:rsidRDefault="00D17FDB" w:rsidP="00AD53FB">
            <w:r w:rsidRPr="00B85239">
              <w:t>Too low</w:t>
            </w:r>
          </w:p>
        </w:tc>
        <w:tc>
          <w:tcPr>
            <w:tcW w:w="8470" w:type="dxa"/>
          </w:tcPr>
          <w:p w:rsidR="00D17FDB" w:rsidRPr="00B85239" w:rsidRDefault="00D17FDB" w:rsidP="00AD53FB">
            <w:r w:rsidRPr="00B85239">
              <w:t>Critical alarm. Can invoke automatic reduction of system(s).</w:t>
            </w:r>
          </w:p>
        </w:tc>
      </w:tr>
      <w:tr w:rsidR="00D17FDB" w:rsidRPr="00B85239">
        <w:tc>
          <w:tcPr>
            <w:tcW w:w="1430" w:type="dxa"/>
          </w:tcPr>
          <w:p w:rsidR="00D17FDB" w:rsidRPr="00B85239" w:rsidRDefault="00D17FDB" w:rsidP="00AD53FB">
            <w:r w:rsidRPr="00B85239">
              <w:t>High</w:t>
            </w:r>
          </w:p>
        </w:tc>
        <w:tc>
          <w:tcPr>
            <w:tcW w:w="8470" w:type="dxa"/>
          </w:tcPr>
          <w:p w:rsidR="00D17FDB" w:rsidRPr="00B85239" w:rsidRDefault="00D17FDB" w:rsidP="00AD53FB">
            <w:r w:rsidRPr="00B85239">
              <w:t>Warning alarm.</w:t>
            </w:r>
          </w:p>
        </w:tc>
      </w:tr>
      <w:tr w:rsidR="00D17FDB" w:rsidRPr="00B85239">
        <w:tc>
          <w:tcPr>
            <w:tcW w:w="1430" w:type="dxa"/>
          </w:tcPr>
          <w:p w:rsidR="00D17FDB" w:rsidRPr="00B85239" w:rsidRDefault="00D17FDB" w:rsidP="00AD53FB">
            <w:r w:rsidRPr="00B85239">
              <w:t>Too high</w:t>
            </w:r>
          </w:p>
        </w:tc>
        <w:tc>
          <w:tcPr>
            <w:tcW w:w="8470" w:type="dxa"/>
          </w:tcPr>
          <w:p w:rsidR="00D17FDB" w:rsidRPr="00B85239" w:rsidRDefault="00D17FDB" w:rsidP="00AD53FB">
            <w:r w:rsidRPr="00B85239">
              <w:t>Critical alarm. Can invoke automatic reduction of system(s).</w:t>
            </w:r>
          </w:p>
        </w:tc>
      </w:tr>
      <w:tr w:rsidR="00D17FDB" w:rsidRPr="00B85239">
        <w:tc>
          <w:tcPr>
            <w:tcW w:w="1430" w:type="dxa"/>
          </w:tcPr>
          <w:p w:rsidR="00D17FDB" w:rsidRPr="00B85239" w:rsidRDefault="00D17FDB" w:rsidP="00AD53FB">
            <w:r w:rsidRPr="00B85239">
              <w:t>Failure</w:t>
            </w:r>
          </w:p>
        </w:tc>
        <w:tc>
          <w:tcPr>
            <w:tcW w:w="8470" w:type="dxa"/>
          </w:tcPr>
          <w:p w:rsidR="00D17FDB" w:rsidRPr="00B85239" w:rsidRDefault="00D17FDB" w:rsidP="00AD53FB">
            <w:pPr>
              <w:keepNext/>
            </w:pPr>
            <w:r w:rsidRPr="00B85239">
              <w:t>Warning alarm.</w:t>
            </w:r>
          </w:p>
        </w:tc>
      </w:tr>
      <w:tr w:rsidR="00D17FDB" w:rsidRPr="00B85239">
        <w:tc>
          <w:tcPr>
            <w:tcW w:w="1430" w:type="dxa"/>
          </w:tcPr>
          <w:p w:rsidR="00D17FDB" w:rsidRPr="00B85239" w:rsidRDefault="00D17FDB" w:rsidP="00AD53FB">
            <w:r w:rsidRPr="00B85239">
              <w:t>Message</w:t>
            </w:r>
          </w:p>
        </w:tc>
        <w:tc>
          <w:tcPr>
            <w:tcW w:w="8470" w:type="dxa"/>
          </w:tcPr>
          <w:p w:rsidR="00D17FDB" w:rsidRPr="00B85239" w:rsidRDefault="00D17FDB" w:rsidP="00AD53FB">
            <w:pPr>
              <w:keepNext/>
            </w:pPr>
            <w:r w:rsidRPr="00B85239">
              <w:t>User message</w:t>
            </w:r>
            <w:r>
              <w:t>. C</w:t>
            </w:r>
            <w:r w:rsidRPr="00B85239">
              <w:t>an be set per user and doe</w:t>
            </w:r>
            <w:r>
              <w:t xml:space="preserve">s not affect the system’s alarm </w:t>
            </w:r>
            <w:r w:rsidRPr="00B85239">
              <w:t>settings</w:t>
            </w:r>
            <w:r>
              <w:t>.</w:t>
            </w:r>
          </w:p>
        </w:tc>
      </w:tr>
    </w:tbl>
    <w:p w:rsidR="00200DDC" w:rsidRDefault="00200DDC">
      <w:pPr>
        <w:pStyle w:val="Bijschrift"/>
      </w:pPr>
      <w:bookmarkStart w:id="122" w:name="_Toc373490226"/>
      <w:r w:rsidRPr="008C2492">
        <w:t xml:space="preserve">Table </w:t>
      </w:r>
      <w:r w:rsidR="00161EC1">
        <w:fldChar w:fldCharType="begin"/>
      </w:r>
      <w:r w:rsidR="00161EC1">
        <w:instrText xml:space="preserve"> STYLEREF 1 \s </w:instrText>
      </w:r>
      <w:r w:rsidR="00161EC1">
        <w:fldChar w:fldCharType="separate"/>
      </w:r>
      <w:r w:rsidR="00B20F3D">
        <w:rPr>
          <w:noProof/>
        </w:rPr>
        <w:t>4</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4</w:t>
      </w:r>
      <w:r w:rsidR="00161EC1">
        <w:fldChar w:fldCharType="end"/>
      </w:r>
      <w:r>
        <w:t>: Sensor alarms</w:t>
      </w:r>
      <w:bookmarkEnd w:id="122"/>
    </w:p>
    <w:p w:rsidR="004206DE" w:rsidRDefault="004206DE" w:rsidP="00A30E30">
      <w:pPr>
        <w:pStyle w:val="Kop3"/>
      </w:pPr>
      <w:bookmarkStart w:id="123" w:name="_Toc373490110"/>
      <w:r>
        <w:t xml:space="preserve">Sensor </w:t>
      </w:r>
      <w:r w:rsidR="00F76D1B">
        <w:t xml:space="preserve">alarm </w:t>
      </w:r>
      <w:r>
        <w:t>groups</w:t>
      </w:r>
      <w:bookmarkEnd w:id="121"/>
      <w:bookmarkEnd w:id="123"/>
    </w:p>
    <w:p w:rsidR="00F76D1B" w:rsidRDefault="00F76D1B" w:rsidP="00F76D1B">
      <w:pPr>
        <w:pStyle w:val="Text"/>
      </w:pPr>
      <w:r>
        <w:t>Each sensor is linked to two alarm groups i.e.:</w:t>
      </w:r>
    </w:p>
    <w:p w:rsidR="00F76D1B" w:rsidRDefault="00F76D1B" w:rsidP="00576C19">
      <w:pPr>
        <w:pStyle w:val="Text"/>
        <w:numPr>
          <w:ilvl w:val="0"/>
          <w:numId w:val="14"/>
        </w:numPr>
      </w:pPr>
      <w:r>
        <w:t>A warning alarm group</w:t>
      </w:r>
    </w:p>
    <w:p w:rsidR="00F76D1B" w:rsidRDefault="00F76D1B" w:rsidP="00576C19">
      <w:pPr>
        <w:pStyle w:val="Text"/>
        <w:numPr>
          <w:ilvl w:val="0"/>
          <w:numId w:val="14"/>
        </w:numPr>
      </w:pPr>
      <w:r>
        <w:t>A critical alarm group.</w:t>
      </w:r>
    </w:p>
    <w:p w:rsidR="00E004D7" w:rsidRDefault="00F76D1B" w:rsidP="00F76D1B">
      <w:pPr>
        <w:pStyle w:val="Text"/>
      </w:pPr>
      <w:r>
        <w:t xml:space="preserve"> </w:t>
      </w:r>
      <w:r w:rsidR="00E004D7">
        <w:t>The following alarm groups are always visible;</w:t>
      </w:r>
    </w:p>
    <w:p w:rsidR="00A30E30" w:rsidRDefault="00E004D7" w:rsidP="00576C19">
      <w:pPr>
        <w:pStyle w:val="Text"/>
        <w:numPr>
          <w:ilvl w:val="0"/>
          <w:numId w:val="31"/>
        </w:numPr>
        <w:tabs>
          <w:tab w:val="clear" w:pos="720"/>
          <w:tab w:val="num" w:pos="330"/>
        </w:tabs>
        <w:ind w:left="330"/>
      </w:pPr>
      <w:r>
        <w:t>Stop</w:t>
      </w:r>
    </w:p>
    <w:p w:rsidR="00A30E30" w:rsidRDefault="00E004D7" w:rsidP="00576C19">
      <w:pPr>
        <w:pStyle w:val="Text"/>
        <w:numPr>
          <w:ilvl w:val="0"/>
          <w:numId w:val="31"/>
        </w:numPr>
        <w:tabs>
          <w:tab w:val="clear" w:pos="720"/>
          <w:tab w:val="num" w:pos="330"/>
        </w:tabs>
        <w:ind w:left="330"/>
      </w:pPr>
      <w:r>
        <w:t>Slow down</w:t>
      </w:r>
    </w:p>
    <w:p w:rsidR="00E004D7" w:rsidRDefault="00E004D7" w:rsidP="00576C19">
      <w:pPr>
        <w:pStyle w:val="Text"/>
        <w:numPr>
          <w:ilvl w:val="0"/>
          <w:numId w:val="31"/>
        </w:numPr>
        <w:tabs>
          <w:tab w:val="clear" w:pos="720"/>
          <w:tab w:val="num" w:pos="330"/>
        </w:tabs>
        <w:ind w:left="330"/>
      </w:pPr>
      <w:r>
        <w:t>Common (all others are freely configurable).</w:t>
      </w:r>
    </w:p>
    <w:p w:rsidR="00873913" w:rsidRDefault="00873913" w:rsidP="00200DDC">
      <w:pPr>
        <w:pStyle w:val="Bijschrift"/>
      </w:pPr>
    </w:p>
    <w:p w:rsidR="004206DE" w:rsidRDefault="002912E2" w:rsidP="00E004D7">
      <w:pPr>
        <w:pStyle w:val="Kop1"/>
      </w:pPr>
      <w:bookmarkStart w:id="124" w:name="_Toc373490111"/>
      <w:r>
        <w:t>I/O-stations</w:t>
      </w:r>
      <w:bookmarkEnd w:id="124"/>
    </w:p>
    <w:p w:rsidR="004206DE" w:rsidRDefault="004206DE" w:rsidP="00E17246">
      <w:pPr>
        <w:pStyle w:val="Kop2"/>
      </w:pPr>
      <w:bookmarkStart w:id="125" w:name="_Toc235862008"/>
      <w:bookmarkStart w:id="126" w:name="_Toc373490112"/>
      <w:r>
        <w:t>Components</w:t>
      </w:r>
      <w:bookmarkEnd w:id="125"/>
      <w:bookmarkEnd w:id="126"/>
    </w:p>
    <w:p w:rsidR="00E3297C" w:rsidRDefault="00842EF0" w:rsidP="00E3297C">
      <w:pPr>
        <w:keepNext/>
      </w:pPr>
      <w:r>
        <w:t>An</w:t>
      </w:r>
      <w:r w:rsidR="00E3297C">
        <w:t xml:space="preserve"> I/O-station is a rack or cabinet that contains</w:t>
      </w:r>
      <w:r w:rsidR="0079101C">
        <w:t xml:space="preserve"> decentralized I/O components. </w:t>
      </w:r>
      <w:r w:rsidR="00A6777C">
        <w:t>They</w:t>
      </w:r>
      <w:r w:rsidR="008D5D81">
        <w:t xml:space="preserve"> generally consist</w:t>
      </w:r>
      <w:r w:rsidR="00E3297C">
        <w:t xml:space="preserve"> of the following components</w:t>
      </w:r>
      <w:r w:rsidR="00AD335D">
        <w:t>.</w:t>
      </w:r>
    </w:p>
    <w:p w:rsidR="00E3297C" w:rsidRDefault="0036143C" w:rsidP="00576C19">
      <w:pPr>
        <w:keepNext/>
        <w:numPr>
          <w:ilvl w:val="0"/>
          <w:numId w:val="24"/>
        </w:numPr>
      </w:pPr>
      <w:r>
        <w:t>Local Processing Unit (LPU</w:t>
      </w:r>
      <w:r w:rsidR="00E3297C">
        <w:t>)</w:t>
      </w:r>
    </w:p>
    <w:p w:rsidR="00A81779" w:rsidRDefault="00A81779" w:rsidP="00576C19">
      <w:pPr>
        <w:keepNext/>
        <w:numPr>
          <w:ilvl w:val="0"/>
          <w:numId w:val="24"/>
        </w:numPr>
      </w:pPr>
      <w:r>
        <w:t>Serial interface</w:t>
      </w:r>
      <w:r w:rsidR="00B31410">
        <w:t xml:space="preserve"> (INT)</w:t>
      </w:r>
    </w:p>
    <w:p w:rsidR="00E3297C" w:rsidRDefault="00B31410" w:rsidP="00576C19">
      <w:pPr>
        <w:keepNext/>
        <w:numPr>
          <w:ilvl w:val="0"/>
          <w:numId w:val="24"/>
        </w:numPr>
      </w:pPr>
      <w:r>
        <w:t>Network switch (NWS</w:t>
      </w:r>
      <w:r w:rsidR="00E3297C">
        <w:t>)</w:t>
      </w:r>
    </w:p>
    <w:p w:rsidR="00E3297C" w:rsidRDefault="00E3297C" w:rsidP="00576C19">
      <w:pPr>
        <w:keepNext/>
        <w:numPr>
          <w:ilvl w:val="0"/>
          <w:numId w:val="24"/>
        </w:numPr>
      </w:pPr>
      <w:r>
        <w:t>Power supply (DC/DC converter)</w:t>
      </w:r>
    </w:p>
    <w:p w:rsidR="00E3297C" w:rsidRDefault="00E3297C" w:rsidP="00486BFB">
      <w:pPr>
        <w:keepNext/>
        <w:ind w:left="360"/>
      </w:pPr>
    </w:p>
    <w:p w:rsidR="004206DE" w:rsidRDefault="009A2835" w:rsidP="00E17246">
      <w:pPr>
        <w:pStyle w:val="Kop3"/>
      </w:pPr>
      <w:bookmarkStart w:id="127" w:name="_Toc373490113"/>
      <w:r>
        <w:t>L</w:t>
      </w:r>
      <w:r w:rsidR="00486BFB">
        <w:t xml:space="preserve">ocal </w:t>
      </w:r>
      <w:r>
        <w:t>P</w:t>
      </w:r>
      <w:r w:rsidR="00486BFB">
        <w:t xml:space="preserve">rocessing </w:t>
      </w:r>
      <w:r>
        <w:t>U</w:t>
      </w:r>
      <w:r w:rsidR="00486BFB">
        <w:t>nit</w:t>
      </w:r>
      <w:bookmarkEnd w:id="127"/>
    </w:p>
    <w:p w:rsidR="00E3297C" w:rsidRDefault="00E3297C" w:rsidP="00E3297C">
      <w:r>
        <w:t>A Local Processing Unit (LPU) configuration and part of an I/O-station consists of the following:</w:t>
      </w:r>
    </w:p>
    <w:p w:rsidR="00E3297C" w:rsidRDefault="00E3297C" w:rsidP="00576C19">
      <w:pPr>
        <w:numPr>
          <w:ilvl w:val="0"/>
          <w:numId w:val="18"/>
        </w:numPr>
      </w:pPr>
      <w:r>
        <w:t>Head station (coupler) which processes I/O;</w:t>
      </w:r>
    </w:p>
    <w:p w:rsidR="00E3297C" w:rsidRDefault="00E3297C" w:rsidP="00576C19">
      <w:pPr>
        <w:numPr>
          <w:ilvl w:val="0"/>
          <w:numId w:val="18"/>
        </w:numPr>
      </w:pPr>
      <w:r>
        <w:t>Power supply filter</w:t>
      </w:r>
    </w:p>
    <w:p w:rsidR="00E3297C" w:rsidRDefault="00E3297C" w:rsidP="00576C19">
      <w:pPr>
        <w:numPr>
          <w:ilvl w:val="0"/>
          <w:numId w:val="18"/>
        </w:numPr>
      </w:pPr>
      <w:r>
        <w:t>Power supply fuse</w:t>
      </w:r>
    </w:p>
    <w:p w:rsidR="00E3297C" w:rsidRDefault="00E3297C" w:rsidP="00576C19">
      <w:pPr>
        <w:numPr>
          <w:ilvl w:val="0"/>
          <w:numId w:val="18"/>
        </w:numPr>
      </w:pPr>
      <w:r>
        <w:t>Various I/O modules</w:t>
      </w:r>
    </w:p>
    <w:p w:rsidR="00E3297C" w:rsidRDefault="00E3297C" w:rsidP="00576C19">
      <w:pPr>
        <w:numPr>
          <w:ilvl w:val="0"/>
          <w:numId w:val="18"/>
        </w:numPr>
      </w:pPr>
      <w:r>
        <w:t>Terminator.</w:t>
      </w:r>
    </w:p>
    <w:p w:rsidR="0076032E" w:rsidRDefault="0076032E" w:rsidP="006B0E2C"/>
    <w:p w:rsidR="00277F45" w:rsidRDefault="00744EFA" w:rsidP="00277F45">
      <w:pPr>
        <w:keepNext/>
      </w:pPr>
      <w:r>
        <w:rPr>
          <w:noProof/>
          <w:lang w:val="nl-NL" w:eastAsia="nl-NL"/>
        </w:rPr>
        <w:drawing>
          <wp:inline distT="0" distB="0" distL="0" distR="0" wp14:anchorId="4ADFD9CF" wp14:editId="08B3B6AA">
            <wp:extent cx="4267200" cy="2886075"/>
            <wp:effectExtent l="0" t="0" r="0" b="9525"/>
            <wp:docPr id="334" name="Afbeelding 334" descr="WAGO VOORBE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WAGO VOORBEEL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200" cy="2886075"/>
                    </a:xfrm>
                    <a:prstGeom prst="rect">
                      <a:avLst/>
                    </a:prstGeom>
                    <a:noFill/>
                    <a:ln>
                      <a:noFill/>
                    </a:ln>
                  </pic:spPr>
                </pic:pic>
              </a:graphicData>
            </a:graphic>
          </wp:inline>
        </w:drawing>
      </w:r>
    </w:p>
    <w:p w:rsidR="0076032E" w:rsidRDefault="00277F45" w:rsidP="00277F45">
      <w:pPr>
        <w:pStyle w:val="Bijschrift"/>
      </w:pPr>
      <w:bookmarkStart w:id="128" w:name="_Toc373490179"/>
      <w:r>
        <w:t xml:space="preserve">Figure </w:t>
      </w:r>
      <w:r w:rsidR="002A3868">
        <w:fldChar w:fldCharType="begin"/>
      </w:r>
      <w:r w:rsidR="002A3868">
        <w:instrText xml:space="preserve"> STYLEREF 1 \s </w:instrText>
      </w:r>
      <w:r w:rsidR="002A3868">
        <w:fldChar w:fldCharType="separate"/>
      </w:r>
      <w:r w:rsidR="00B20F3D">
        <w:rPr>
          <w:noProof/>
        </w:rPr>
        <w:t>5</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w:t>
      </w:r>
      <w:r w:rsidR="002A3868">
        <w:fldChar w:fldCharType="end"/>
      </w:r>
      <w:r>
        <w:t xml:space="preserve">: </w:t>
      </w:r>
      <w:r w:rsidR="00E4704A">
        <w:t>Local Processing Unit</w:t>
      </w:r>
      <w:bookmarkEnd w:id="128"/>
      <w:r w:rsidR="0079016B">
        <w:t xml:space="preserve"> </w:t>
      </w:r>
    </w:p>
    <w:p w:rsidR="00E20A81" w:rsidRDefault="00E20A81" w:rsidP="00E20A81">
      <w:pPr>
        <w:pStyle w:val="Kop3"/>
      </w:pPr>
      <w:bookmarkStart w:id="129" w:name="_Toc373490114"/>
      <w:r>
        <w:t>Network switches</w:t>
      </w:r>
      <w:bookmarkEnd w:id="129"/>
    </w:p>
    <w:p w:rsidR="00414CD9" w:rsidRDefault="00414CD9" w:rsidP="00414CD9">
      <w:pPr>
        <w:rPr>
          <w:rFonts w:cs="Arial"/>
        </w:rPr>
      </w:pPr>
      <w:r>
        <w:rPr>
          <w:rFonts w:cs="Arial"/>
        </w:rPr>
        <w:t>The network switches</w:t>
      </w:r>
      <w:r w:rsidR="00B31410">
        <w:rPr>
          <w:rFonts w:cs="Arial"/>
        </w:rPr>
        <w:t xml:space="preserve"> (NWS)</w:t>
      </w:r>
      <w:r>
        <w:rPr>
          <w:rFonts w:cs="Arial"/>
        </w:rPr>
        <w:t xml:space="preserve"> used by Free Technics (FT) are suitable for use in industrial environments, and support 10 </w:t>
      </w:r>
      <w:proofErr w:type="spellStart"/>
      <w:r>
        <w:rPr>
          <w:rFonts w:cs="Arial"/>
        </w:rPr>
        <w:t>MBit</w:t>
      </w:r>
      <w:proofErr w:type="spellEnd"/>
      <w:r>
        <w:rPr>
          <w:rFonts w:cs="Arial"/>
        </w:rPr>
        <w:t xml:space="preserve">/s and fast 100 </w:t>
      </w:r>
      <w:proofErr w:type="spellStart"/>
      <w:r>
        <w:rPr>
          <w:rFonts w:cs="Arial"/>
        </w:rPr>
        <w:t>MBit</w:t>
      </w:r>
      <w:proofErr w:type="spellEnd"/>
      <w:r>
        <w:rPr>
          <w:rFonts w:cs="Arial"/>
        </w:rPr>
        <w:t xml:space="preserve">/s Ethernet. </w:t>
      </w:r>
      <w:r>
        <w:rPr>
          <w:rFonts w:cs="Arial"/>
        </w:rPr>
        <w:br/>
        <w:t xml:space="preserve">The switches are used for setting up small Ethernet/Fast Ethernet networks quickly or for </w:t>
      </w:r>
      <w:r>
        <w:rPr>
          <w:rFonts w:cs="Arial"/>
        </w:rPr>
        <w:lastRenderedPageBreak/>
        <w:t xml:space="preserve">expanding existing networks. They have </w:t>
      </w:r>
      <w:r w:rsidR="00E13443">
        <w:rPr>
          <w:rFonts w:cs="Arial"/>
        </w:rPr>
        <w:t xml:space="preserve">5 or </w:t>
      </w:r>
      <w:r>
        <w:rPr>
          <w:rFonts w:cs="Arial"/>
        </w:rPr>
        <w:t xml:space="preserve">8 twisted pair ports with standard RJ-45 connectors. </w:t>
      </w:r>
    </w:p>
    <w:p w:rsidR="00414CD9" w:rsidRDefault="00414CD9" w:rsidP="00414CD9">
      <w:pPr>
        <w:rPr>
          <w:rFonts w:cs="Arial"/>
        </w:rPr>
      </w:pPr>
    </w:p>
    <w:p w:rsidR="00414CD9" w:rsidRDefault="00414CD9" w:rsidP="00414CD9">
      <w:pPr>
        <w:rPr>
          <w:rFonts w:cs="Arial"/>
        </w:rPr>
      </w:pPr>
      <w:r>
        <w:rPr>
          <w:rFonts w:cs="Arial"/>
        </w:rPr>
        <w:t xml:space="preserve">Switches are installed on to standard DIN rails. Each port sets itself automatically to 10Base-T or 100Base-TX and to full or half duplex operation. </w:t>
      </w:r>
    </w:p>
    <w:p w:rsidR="00414CD9" w:rsidRDefault="00414CD9" w:rsidP="00414CD9">
      <w:pPr>
        <w:rPr>
          <w:rFonts w:cs="Arial"/>
        </w:rPr>
      </w:pPr>
    </w:p>
    <w:p w:rsidR="00414CD9" w:rsidRDefault="00414CD9" w:rsidP="00414CD9">
      <w:pPr>
        <w:rPr>
          <w:rFonts w:cs="Arial"/>
        </w:rPr>
      </w:pPr>
      <w:r>
        <w:rPr>
          <w:rFonts w:cs="Arial"/>
        </w:rPr>
        <w:t>An additional contact in the terminal block all</w:t>
      </w:r>
      <w:r w:rsidR="00EF2D42">
        <w:rPr>
          <w:rFonts w:cs="Arial"/>
        </w:rPr>
        <w:t>ows</w:t>
      </w:r>
      <w:r>
        <w:rPr>
          <w:rFonts w:cs="Arial"/>
        </w:rPr>
        <w:t xml:space="preserve"> for reading in the status messages of the units as process data, for monitoring of operating states.</w:t>
      </w:r>
    </w:p>
    <w:p w:rsidR="008308C9" w:rsidRDefault="00747984" w:rsidP="008308C9">
      <w:pPr>
        <w:keepNext/>
      </w:pPr>
      <w:r>
        <w:rPr>
          <w:noProof/>
          <w:lang w:val="nl-NL" w:eastAsia="nl-NL"/>
        </w:rPr>
        <w:drawing>
          <wp:inline distT="0" distB="0" distL="0" distR="0" wp14:anchorId="717350C7" wp14:editId="6FEEC4E5">
            <wp:extent cx="1195952" cy="1590675"/>
            <wp:effectExtent l="0" t="0" r="444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195952" cy="1590675"/>
                    </a:xfrm>
                    <a:prstGeom prst="rect">
                      <a:avLst/>
                    </a:prstGeom>
                  </pic:spPr>
                </pic:pic>
              </a:graphicData>
            </a:graphic>
          </wp:inline>
        </w:drawing>
      </w:r>
    </w:p>
    <w:p w:rsidR="00992D59" w:rsidRDefault="008308C9" w:rsidP="008308C9">
      <w:pPr>
        <w:pStyle w:val="Bijschrift"/>
        <w:rPr>
          <w:rFonts w:cs="Arial"/>
        </w:rPr>
      </w:pPr>
      <w:bookmarkStart w:id="130" w:name="_Toc373490180"/>
      <w:r>
        <w:t xml:space="preserve">Figure </w:t>
      </w:r>
      <w:r w:rsidR="002A3868">
        <w:fldChar w:fldCharType="begin"/>
      </w:r>
      <w:r w:rsidR="002A3868">
        <w:instrText xml:space="preserve"> STYLEREF 1 \s </w:instrText>
      </w:r>
      <w:r w:rsidR="002A3868">
        <w:fldChar w:fldCharType="separate"/>
      </w:r>
      <w:r w:rsidR="00B20F3D">
        <w:rPr>
          <w:noProof/>
        </w:rPr>
        <w:t>5</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2</w:t>
      </w:r>
      <w:r w:rsidR="002A3868">
        <w:fldChar w:fldCharType="end"/>
      </w:r>
      <w:r>
        <w:t>: Network switch</w:t>
      </w:r>
      <w:bookmarkEnd w:id="130"/>
    </w:p>
    <w:p w:rsidR="004206DE" w:rsidRDefault="004206DE">
      <w:pPr>
        <w:pStyle w:val="Kop3"/>
      </w:pPr>
      <w:bookmarkStart w:id="131" w:name="_Toc235862009"/>
      <w:bookmarkStart w:id="132" w:name="_Toc373490115"/>
      <w:r>
        <w:t>Power supply</w:t>
      </w:r>
      <w:bookmarkEnd w:id="131"/>
      <w:bookmarkEnd w:id="132"/>
    </w:p>
    <w:p w:rsidR="004F04E6" w:rsidRDefault="00AF2EE4" w:rsidP="004F04E6">
      <w:pPr>
        <w:rPr>
          <w:rFonts w:cs="Arial"/>
        </w:rPr>
      </w:pPr>
      <w:r>
        <w:rPr>
          <w:rFonts w:cs="Arial"/>
        </w:rPr>
        <w:t>24 V</w:t>
      </w:r>
      <w:r w:rsidR="00E21829">
        <w:rPr>
          <w:rFonts w:cs="Arial"/>
        </w:rPr>
        <w:t xml:space="preserve">DC </w:t>
      </w:r>
      <w:r w:rsidR="004F04E6">
        <w:rPr>
          <w:rFonts w:cs="Arial"/>
        </w:rPr>
        <w:t>power supply is to be supplied</w:t>
      </w:r>
      <w:r w:rsidR="009F5FCA">
        <w:rPr>
          <w:rFonts w:cs="Arial"/>
        </w:rPr>
        <w:t xml:space="preserve"> to the I/O-station</w:t>
      </w:r>
      <w:r w:rsidR="004F04E6">
        <w:rPr>
          <w:rFonts w:cs="Arial"/>
        </w:rPr>
        <w:t xml:space="preserve"> redundantly, </w:t>
      </w:r>
      <w:r w:rsidR="00504EC0">
        <w:rPr>
          <w:rFonts w:cs="Arial"/>
        </w:rPr>
        <w:t>ensuring</w:t>
      </w:r>
      <w:r w:rsidR="004F04E6">
        <w:rPr>
          <w:rFonts w:cs="Arial"/>
        </w:rPr>
        <w:t xml:space="preserve"> the reliability of the network and the system.</w:t>
      </w:r>
      <w:r w:rsidR="009F5FCA">
        <w:rPr>
          <w:rFonts w:cs="Arial"/>
        </w:rPr>
        <w:t xml:space="preserve"> A </w:t>
      </w:r>
      <w:r w:rsidR="0088170B">
        <w:rPr>
          <w:rFonts w:cs="Arial"/>
        </w:rPr>
        <w:t>redundancy module</w:t>
      </w:r>
      <w:r w:rsidR="009F5FCA">
        <w:rPr>
          <w:rFonts w:cs="Arial"/>
        </w:rPr>
        <w:t xml:space="preserve"> is used to automatically switch</w:t>
      </w:r>
      <w:r w:rsidR="00EF5380">
        <w:rPr>
          <w:rFonts w:cs="Arial"/>
        </w:rPr>
        <w:t xml:space="preserve"> between mains in real-time,</w:t>
      </w:r>
      <w:r w:rsidR="009F5FCA">
        <w:rPr>
          <w:rFonts w:cs="Arial"/>
        </w:rPr>
        <w:t xml:space="preserve"> when one of the mains is interrupted</w:t>
      </w:r>
      <w:r w:rsidR="00FD6195">
        <w:rPr>
          <w:rFonts w:cs="Arial"/>
        </w:rPr>
        <w:t xml:space="preserve"> (see Appendix A)</w:t>
      </w:r>
      <w:r w:rsidR="009F5FCA">
        <w:rPr>
          <w:rFonts w:cs="Arial"/>
        </w:rPr>
        <w:t>.</w:t>
      </w:r>
    </w:p>
    <w:p w:rsidR="004206DE" w:rsidRPr="00EF7B4C" w:rsidRDefault="00F4132A" w:rsidP="00EF7B4C">
      <w:pPr>
        <w:pStyle w:val="Kop1"/>
        <w:rPr>
          <w:bCs/>
        </w:rPr>
      </w:pPr>
      <w:bookmarkStart w:id="133" w:name="_Toc235862010"/>
      <w:r w:rsidRPr="00EF7B4C">
        <w:rPr>
          <w:bCs/>
        </w:rPr>
        <w:br w:type="page"/>
      </w:r>
      <w:bookmarkStart w:id="134" w:name="_Toc373490116"/>
      <w:bookmarkEnd w:id="133"/>
      <w:r w:rsidR="00F063FB">
        <w:rPr>
          <w:bCs/>
        </w:rPr>
        <w:lastRenderedPageBreak/>
        <w:t>Workstation</w:t>
      </w:r>
      <w:r w:rsidR="000F512C">
        <w:rPr>
          <w:bCs/>
        </w:rPr>
        <w:t>s</w:t>
      </w:r>
      <w:bookmarkEnd w:id="134"/>
    </w:p>
    <w:p w:rsidR="004206DE" w:rsidRDefault="00F063FB">
      <w:pPr>
        <w:pStyle w:val="Kop2"/>
      </w:pPr>
      <w:bookmarkStart w:id="135" w:name="_Toc373490117"/>
      <w:r>
        <w:t>Workstation</w:t>
      </w:r>
      <w:r w:rsidR="00923C84">
        <w:t xml:space="preserve"> versions</w:t>
      </w:r>
      <w:bookmarkEnd w:id="135"/>
    </w:p>
    <w:p w:rsidR="00E044B9" w:rsidRDefault="00E044B9" w:rsidP="002F470F">
      <w:r>
        <w:t xml:space="preserve">Within the </w:t>
      </w:r>
      <w:r w:rsidR="00D57EAE">
        <w:t>NavVision</w:t>
      </w:r>
      <w:r w:rsidR="00923C84">
        <w:t xml:space="preserve"> system </w:t>
      </w:r>
      <w:r w:rsidR="00E13443">
        <w:t>several</w:t>
      </w:r>
      <w:r w:rsidR="00923C84">
        <w:t xml:space="preserve"> </w:t>
      </w:r>
      <w:r w:rsidR="00F063FB">
        <w:t>Workstation</w:t>
      </w:r>
      <w:r>
        <w:t xml:space="preserve"> </w:t>
      </w:r>
      <w:r w:rsidR="00923C84">
        <w:t xml:space="preserve">versions </w:t>
      </w:r>
      <w:r>
        <w:t>are used</w:t>
      </w:r>
      <w:r w:rsidR="00923C84">
        <w:t xml:space="preserve"> i.e.:</w:t>
      </w:r>
    </w:p>
    <w:p w:rsidR="00E044B9" w:rsidRDefault="00F063FB" w:rsidP="008308C9">
      <w:pPr>
        <w:pStyle w:val="Kop3"/>
      </w:pPr>
      <w:bookmarkStart w:id="136" w:name="_Toc373490118"/>
      <w:r>
        <w:t>Workstation</w:t>
      </w:r>
      <w:bookmarkEnd w:id="136"/>
    </w:p>
    <w:p w:rsidR="00A908E0" w:rsidRDefault="00F36083" w:rsidP="00A908E0">
      <w:r>
        <w:t xml:space="preserve">The </w:t>
      </w:r>
      <w:r w:rsidR="00F063FB">
        <w:t>Workstation</w:t>
      </w:r>
      <w:r w:rsidR="000F512C">
        <w:t xml:space="preserve"> </w:t>
      </w:r>
      <w:r w:rsidR="00A908E0">
        <w:t xml:space="preserve"> is a fully solid state and embedded software based control and mon</w:t>
      </w:r>
      <w:r w:rsidR="0075784D">
        <w:t xml:space="preserve">itoring station. All </w:t>
      </w:r>
      <w:r w:rsidR="004205DE">
        <w:t>Workstation</w:t>
      </w:r>
      <w:r w:rsidR="00CA46F2">
        <w:t>’</w:t>
      </w:r>
      <w:r w:rsidR="0071326B">
        <w:t>s</w:t>
      </w:r>
      <w:r w:rsidR="00A908E0">
        <w:t xml:space="preserve"> can perform various roles (server,</w:t>
      </w:r>
      <w:r w:rsidR="004205DE">
        <w:t xml:space="preserve"> (failsafe)</w:t>
      </w:r>
      <w:r w:rsidR="00A908E0">
        <w:t xml:space="preserve"> client and/or alarm panel), and are able to automatically switch roles when needed. As a minimum, there are always two </w:t>
      </w:r>
      <w:r w:rsidR="004205DE">
        <w:t>Workstation’s</w:t>
      </w:r>
      <w:r w:rsidR="00A908E0">
        <w:t xml:space="preserve"> present in the system, one acting as a main se</w:t>
      </w:r>
      <w:r w:rsidR="004205DE">
        <w:t>rver and one acting as a backup.</w:t>
      </w:r>
    </w:p>
    <w:p w:rsidR="00A908E0" w:rsidRDefault="00A908E0" w:rsidP="00A908E0"/>
    <w:p w:rsidR="00A908E0" w:rsidRPr="00AE19AD" w:rsidRDefault="00A908E0" w:rsidP="00A908E0">
      <w:r w:rsidRPr="00AE19AD">
        <w:t xml:space="preserve">These systems are </w:t>
      </w:r>
      <w:r>
        <w:t>suitable for</w:t>
      </w:r>
      <w:r w:rsidRPr="00AE19AD">
        <w:t xml:space="preserve"> life at sea, as shown by the following features:</w:t>
      </w:r>
    </w:p>
    <w:p w:rsidR="00A908E0" w:rsidRPr="00AE19AD" w:rsidRDefault="00A908E0" w:rsidP="00576C19">
      <w:pPr>
        <w:numPr>
          <w:ilvl w:val="0"/>
          <w:numId w:val="17"/>
        </w:numPr>
      </w:pPr>
      <w:r>
        <w:t>Sh</w:t>
      </w:r>
      <w:r w:rsidR="00984BA5">
        <w:t xml:space="preserve">ock proof </w:t>
      </w:r>
      <w:r>
        <w:t>and s</w:t>
      </w:r>
      <w:r w:rsidRPr="00AE19AD">
        <w:t xml:space="preserve">olid </w:t>
      </w:r>
      <w:r>
        <w:t>s</w:t>
      </w:r>
      <w:r w:rsidRPr="00AE19AD">
        <w:t xml:space="preserve">tate </w:t>
      </w:r>
      <w:r>
        <w:t>design</w:t>
      </w:r>
    </w:p>
    <w:p w:rsidR="00A908E0" w:rsidRPr="00AE19AD" w:rsidRDefault="00A908E0" w:rsidP="00576C19">
      <w:pPr>
        <w:numPr>
          <w:ilvl w:val="0"/>
          <w:numId w:val="17"/>
        </w:numPr>
      </w:pPr>
      <w:r>
        <w:t>Useful in areas where low power/high performance computing is essential</w:t>
      </w:r>
    </w:p>
    <w:p w:rsidR="00A908E0" w:rsidRDefault="00A908E0" w:rsidP="00576C19">
      <w:pPr>
        <w:numPr>
          <w:ilvl w:val="0"/>
          <w:numId w:val="17"/>
        </w:numPr>
      </w:pPr>
      <w:r>
        <w:t>Useful in space critical installations.</w:t>
      </w:r>
    </w:p>
    <w:p w:rsidR="00FA1C3B" w:rsidRDefault="00FA1C3B" w:rsidP="00A908E0"/>
    <w:p w:rsidR="00FA1C3B" w:rsidRDefault="00747984" w:rsidP="00FA1C3B">
      <w:pPr>
        <w:keepNext/>
      </w:pPr>
      <w:r>
        <w:rPr>
          <w:noProof/>
          <w:lang w:val="nl-NL" w:eastAsia="nl-NL"/>
        </w:rPr>
        <w:drawing>
          <wp:inline distT="0" distB="0" distL="0" distR="0" wp14:anchorId="4D93358F" wp14:editId="237A94EE">
            <wp:extent cx="4019550" cy="21526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19550" cy="2152650"/>
                    </a:xfrm>
                    <a:prstGeom prst="rect">
                      <a:avLst/>
                    </a:prstGeom>
                  </pic:spPr>
                </pic:pic>
              </a:graphicData>
            </a:graphic>
          </wp:inline>
        </w:drawing>
      </w:r>
    </w:p>
    <w:p w:rsidR="00EF7B4C" w:rsidRPr="00D204F8" w:rsidRDefault="00FA1C3B" w:rsidP="00FA1C3B">
      <w:pPr>
        <w:pStyle w:val="Bijschrift"/>
      </w:pPr>
      <w:bookmarkStart w:id="137" w:name="_Toc373490181"/>
      <w:r>
        <w:t xml:space="preserve">Figure </w:t>
      </w:r>
      <w:r w:rsidR="002A3868">
        <w:fldChar w:fldCharType="begin"/>
      </w:r>
      <w:r w:rsidR="002A3868">
        <w:instrText xml:space="preserve"> STYLEREF 1 \s </w:instrText>
      </w:r>
      <w:r w:rsidR="002A3868">
        <w:fldChar w:fldCharType="separate"/>
      </w:r>
      <w:r w:rsidR="00B20F3D">
        <w:rPr>
          <w:noProof/>
        </w:rPr>
        <w:t>6</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w:t>
      </w:r>
      <w:r w:rsidR="002A3868">
        <w:fldChar w:fldCharType="end"/>
      </w:r>
      <w:r w:rsidR="001C69AC">
        <w:t>:</w:t>
      </w:r>
      <w:r w:rsidR="009870F7">
        <w:t xml:space="preserve"> </w:t>
      </w:r>
      <w:r w:rsidR="004205DE">
        <w:t xml:space="preserve">typical </w:t>
      </w:r>
      <w:r w:rsidR="00F063FB">
        <w:t>Workstation</w:t>
      </w:r>
      <w:bookmarkEnd w:id="137"/>
      <w:r w:rsidR="00377493">
        <w:t xml:space="preserve"> </w:t>
      </w:r>
    </w:p>
    <w:p w:rsidR="008308C9" w:rsidRDefault="00377493" w:rsidP="00ED2AF2">
      <w:pPr>
        <w:pStyle w:val="Kop3"/>
      </w:pPr>
      <w:bookmarkStart w:id="138" w:name="_Ref238545302"/>
      <w:r>
        <w:br w:type="page"/>
      </w:r>
      <w:bookmarkStart w:id="139" w:name="_Toc373490119"/>
      <w:r w:rsidR="007C10B7">
        <w:lastRenderedPageBreak/>
        <w:t>Duty Alarm</w:t>
      </w:r>
      <w:r w:rsidR="00AE19AD">
        <w:t xml:space="preserve"> Panel</w:t>
      </w:r>
      <w:bookmarkEnd w:id="138"/>
      <w:bookmarkEnd w:id="139"/>
    </w:p>
    <w:p w:rsidR="00EB7A3B" w:rsidRDefault="00EB7A3B" w:rsidP="00EB7A3B">
      <w:pPr>
        <w:pStyle w:val="Text"/>
      </w:pPr>
      <w:r>
        <w:t xml:space="preserve">A </w:t>
      </w:r>
      <w:r w:rsidR="007C10B7">
        <w:rPr>
          <w:iCs/>
        </w:rPr>
        <w:t>Duty Alarm</w:t>
      </w:r>
      <w:r w:rsidRPr="004B4DB0">
        <w:rPr>
          <w:iCs/>
        </w:rPr>
        <w:t xml:space="preserve"> Panel</w:t>
      </w:r>
      <w:r w:rsidR="007C10B7">
        <w:t xml:space="preserve"> (DA</w:t>
      </w:r>
      <w:r w:rsidRPr="004B4DB0">
        <w:t xml:space="preserve">P) </w:t>
      </w:r>
      <w:r w:rsidR="00191390">
        <w:t>is a</w:t>
      </w:r>
      <w:r w:rsidR="006F37DF">
        <w:t xml:space="preserve"> panel</w:t>
      </w:r>
      <w:r w:rsidR="004955D5">
        <w:t xml:space="preserve"> </w:t>
      </w:r>
      <w:r>
        <w:t xml:space="preserve">used </w:t>
      </w:r>
      <w:r w:rsidRPr="004B4DB0">
        <w:t xml:space="preserve">to display any alarm that might be active at that time. </w:t>
      </w:r>
      <w:r w:rsidR="00673319">
        <w:t>It uses a 6.5</w:t>
      </w:r>
      <w:r w:rsidR="00DA2A25">
        <w:t>”</w:t>
      </w:r>
      <w:r w:rsidRPr="004B4DB0">
        <w:t xml:space="preserve"> touch screen </w:t>
      </w:r>
      <w:r>
        <w:t xml:space="preserve">which </w:t>
      </w:r>
      <w:r w:rsidRPr="004B4DB0">
        <w:t>all</w:t>
      </w:r>
      <w:r w:rsidR="00EF2D42">
        <w:t>ows</w:t>
      </w:r>
      <w:r w:rsidRPr="004B4DB0">
        <w:t xml:space="preserve"> for direct interaction with the alarm panel</w:t>
      </w:r>
      <w:r>
        <w:t xml:space="preserve"> and </w:t>
      </w:r>
      <w:r w:rsidRPr="004B4DB0">
        <w:t>is used for navigating thr</w:t>
      </w:r>
      <w:r w:rsidR="006F37DF">
        <w:t>ough present alarms incl.</w:t>
      </w:r>
      <w:r w:rsidRPr="004B4DB0">
        <w:t xml:space="preserve"> </w:t>
      </w:r>
      <w:r>
        <w:t>silencing</w:t>
      </w:r>
      <w:r w:rsidRPr="004B4DB0">
        <w:t xml:space="preserve"> them. </w:t>
      </w:r>
      <w:r w:rsidR="00355D1A">
        <w:t>The DA</w:t>
      </w:r>
      <w:r>
        <w:t xml:space="preserve">P is </w:t>
      </w:r>
      <w:r w:rsidRPr="004B4DB0">
        <w:t xml:space="preserve">driven by a small industrial computer running an embedded operating system. </w:t>
      </w:r>
      <w:r>
        <w:t>B</w:t>
      </w:r>
      <w:r w:rsidRPr="004B4DB0">
        <w:t xml:space="preserve">y default, these are used to </w:t>
      </w:r>
      <w:r>
        <w:t>switch between a manned and unmanned machinery space</w:t>
      </w:r>
      <w:r w:rsidR="006C3266">
        <w:t xml:space="preserve"> and </w:t>
      </w:r>
      <w:r>
        <w:t>silence</w:t>
      </w:r>
      <w:r w:rsidR="006C3266">
        <w:t xml:space="preserve"> alarms.</w:t>
      </w:r>
    </w:p>
    <w:p w:rsidR="00EB7A3B" w:rsidRDefault="00EB7A3B" w:rsidP="00EB7A3B">
      <w:pPr>
        <w:pStyle w:val="Text"/>
      </w:pPr>
    </w:p>
    <w:p w:rsidR="00EB7A3B" w:rsidRDefault="00355D1A" w:rsidP="00EB7A3B">
      <w:r>
        <w:t>Each individual DAP</w:t>
      </w:r>
      <w:r w:rsidR="00EB7A3B">
        <w:t xml:space="preserve"> has individual settings i.e.:</w:t>
      </w:r>
    </w:p>
    <w:p w:rsidR="00EB7A3B" w:rsidRDefault="00EB7A3B" w:rsidP="00EB7A3B">
      <w:pPr>
        <w:numPr>
          <w:ilvl w:val="0"/>
          <w:numId w:val="10"/>
        </w:numPr>
      </w:pPr>
      <w:r>
        <w:t>Display of alarm status</w:t>
      </w:r>
    </w:p>
    <w:p w:rsidR="00EB7A3B" w:rsidRDefault="00EB7A3B" w:rsidP="00EB7A3B">
      <w:pPr>
        <w:numPr>
          <w:ilvl w:val="0"/>
          <w:numId w:val="10"/>
        </w:numPr>
      </w:pPr>
      <w:r>
        <w:t>Display of new alarms</w:t>
      </w:r>
    </w:p>
    <w:p w:rsidR="00EB7A3B" w:rsidRDefault="00EB7A3B" w:rsidP="00EB7A3B">
      <w:pPr>
        <w:numPr>
          <w:ilvl w:val="0"/>
          <w:numId w:val="10"/>
        </w:numPr>
      </w:pPr>
      <w:r>
        <w:t>Silencing alarms locally</w:t>
      </w:r>
    </w:p>
    <w:p w:rsidR="00E13443" w:rsidRDefault="00E13443" w:rsidP="00EB7A3B">
      <w:pPr>
        <w:numPr>
          <w:ilvl w:val="0"/>
          <w:numId w:val="10"/>
        </w:numPr>
      </w:pPr>
      <w:r>
        <w:t>Call functions</w:t>
      </w:r>
    </w:p>
    <w:p w:rsidR="00EB7A3B" w:rsidRDefault="00EB7A3B" w:rsidP="00EB7A3B"/>
    <w:p w:rsidR="00EB7A3B" w:rsidRDefault="00EB7A3B" w:rsidP="00EB7A3B">
      <w:r>
        <w:t xml:space="preserve">These rights are configured per group and per alarm station. </w:t>
      </w:r>
    </w:p>
    <w:p w:rsidR="00EB7A3B" w:rsidRPr="00E6461A" w:rsidRDefault="002B35A6" w:rsidP="00EB7A3B">
      <w:r>
        <w:t xml:space="preserve">For instance: when a specific </w:t>
      </w:r>
      <w:r w:rsidR="003B58CD">
        <w:t>alarm is initiated</w:t>
      </w:r>
      <w:r w:rsidR="00582DEE">
        <w:t>, the DA</w:t>
      </w:r>
      <w:r w:rsidR="003B58CD">
        <w:t xml:space="preserve">P checks whether </w:t>
      </w:r>
      <w:r w:rsidR="00EB7A3B">
        <w:t>it has access to the r</w:t>
      </w:r>
      <w:r>
        <w:t>elevant rights in the assigned</w:t>
      </w:r>
      <w:r w:rsidR="00EB7A3B">
        <w:t xml:space="preserve"> group and will act correspondingly.</w:t>
      </w:r>
    </w:p>
    <w:p w:rsidR="0023002F" w:rsidRPr="0023002F" w:rsidRDefault="0023002F" w:rsidP="008308C9">
      <w:pPr>
        <w:pStyle w:val="Text"/>
      </w:pPr>
    </w:p>
    <w:p w:rsidR="008308C9" w:rsidRDefault="00744EFA" w:rsidP="008308C9">
      <w:pPr>
        <w:keepNext/>
      </w:pPr>
      <w:r>
        <w:rPr>
          <w:noProof/>
          <w:lang w:val="nl-NL" w:eastAsia="nl-NL"/>
        </w:rPr>
        <w:drawing>
          <wp:inline distT="0" distB="0" distL="0" distR="0" wp14:anchorId="7CCFA92A" wp14:editId="4599BA47">
            <wp:extent cx="3486150" cy="2457450"/>
            <wp:effectExtent l="0" t="0" r="0" b="0"/>
            <wp:docPr id="337" name="Afbeelding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6150" cy="2457450"/>
                    </a:xfrm>
                    <a:prstGeom prst="rect">
                      <a:avLst/>
                    </a:prstGeom>
                    <a:noFill/>
                    <a:ln>
                      <a:noFill/>
                    </a:ln>
                  </pic:spPr>
                </pic:pic>
              </a:graphicData>
            </a:graphic>
          </wp:inline>
        </w:drawing>
      </w:r>
    </w:p>
    <w:p w:rsidR="0009212A" w:rsidRPr="00AE19AD" w:rsidRDefault="008308C9" w:rsidP="00AE19AD">
      <w:pPr>
        <w:pStyle w:val="Bijschrift"/>
      </w:pPr>
      <w:bookmarkStart w:id="140" w:name="_Toc373490182"/>
      <w:r>
        <w:t xml:space="preserve">Figure </w:t>
      </w:r>
      <w:r w:rsidR="002A3868">
        <w:fldChar w:fldCharType="begin"/>
      </w:r>
      <w:r w:rsidR="002A3868">
        <w:instrText xml:space="preserve"> STYLEREF 1 \s </w:instrText>
      </w:r>
      <w:r w:rsidR="002A3868">
        <w:fldChar w:fldCharType="separate"/>
      </w:r>
      <w:r w:rsidR="00B20F3D">
        <w:rPr>
          <w:noProof/>
        </w:rPr>
        <w:t>6</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2</w:t>
      </w:r>
      <w:r w:rsidR="002A3868">
        <w:fldChar w:fldCharType="end"/>
      </w:r>
      <w:r>
        <w:t xml:space="preserve">: </w:t>
      </w:r>
      <w:r w:rsidR="007C10B7">
        <w:t>Duty Alarm Panel (DAP</w:t>
      </w:r>
      <w:r w:rsidR="00C97045">
        <w:t>)</w:t>
      </w:r>
      <w:bookmarkEnd w:id="140"/>
    </w:p>
    <w:p w:rsidR="004206DE" w:rsidRDefault="00C01174" w:rsidP="007A2E3E">
      <w:pPr>
        <w:pStyle w:val="Kop3"/>
      </w:pPr>
      <w:bookmarkStart w:id="141" w:name="_Toc235862012"/>
      <w:r>
        <w:br w:type="page"/>
      </w:r>
      <w:bookmarkStart w:id="142" w:name="_Toc373490120"/>
      <w:r w:rsidR="004206DE">
        <w:lastRenderedPageBreak/>
        <w:t>Operating system</w:t>
      </w:r>
      <w:bookmarkEnd w:id="141"/>
      <w:bookmarkEnd w:id="142"/>
    </w:p>
    <w:p w:rsidR="00C530C5" w:rsidRDefault="00F73669" w:rsidP="00C530C5">
      <w:r>
        <w:t xml:space="preserve">All Operator Work Stations </w:t>
      </w:r>
      <w:r w:rsidR="00C530C5">
        <w:t>run a customized Opera</w:t>
      </w:r>
      <w:r w:rsidR="00D016D9">
        <w:t>ting System</w:t>
      </w:r>
      <w:r w:rsidR="00F353A6">
        <w:t xml:space="preserve"> (OS)</w:t>
      </w:r>
      <w:r w:rsidR="00D016D9">
        <w:t>, based on Wind</w:t>
      </w:r>
      <w:r w:rsidR="007E3C08">
        <w:t>ows</w:t>
      </w:r>
      <w:r w:rsidR="00D016D9">
        <w:t xml:space="preserve"> CE</w:t>
      </w:r>
      <w:r w:rsidR="00C530C5">
        <w:t xml:space="preserve"> embedded. For each different type of computer, FT creates a tailor-made OS for the specific hardware of the computer. In comparison with standard Wind</w:t>
      </w:r>
      <w:r w:rsidR="00005ED1">
        <w:t>ows</w:t>
      </w:r>
      <w:r w:rsidR="00C530C5">
        <w:t xml:space="preserve"> (XP or Vista) installations, embedded environments offer these benefits:</w:t>
      </w:r>
    </w:p>
    <w:p w:rsidR="00C530C5" w:rsidRDefault="00C530C5" w:rsidP="00576C19">
      <w:pPr>
        <w:numPr>
          <w:ilvl w:val="0"/>
          <w:numId w:val="16"/>
        </w:numPr>
      </w:pPr>
      <w:r>
        <w:t>Increased stability due to a minimum of running processes</w:t>
      </w:r>
    </w:p>
    <w:p w:rsidR="00C530C5" w:rsidRDefault="00C530C5" w:rsidP="00576C19">
      <w:pPr>
        <w:numPr>
          <w:ilvl w:val="0"/>
          <w:numId w:val="16"/>
        </w:numPr>
      </w:pPr>
      <w:r>
        <w:t>Virus-proof through read-only access: the OS reverts to original state after reboot</w:t>
      </w:r>
    </w:p>
    <w:p w:rsidR="00C530C5" w:rsidRDefault="00C530C5" w:rsidP="00576C19">
      <w:pPr>
        <w:numPr>
          <w:ilvl w:val="0"/>
          <w:numId w:val="16"/>
        </w:numPr>
      </w:pPr>
      <w:r>
        <w:t>Small disk-space requirement by leaving out unnecessary software</w:t>
      </w:r>
    </w:p>
    <w:p w:rsidR="00C530C5" w:rsidRDefault="00C530C5" w:rsidP="00576C19">
      <w:pPr>
        <w:numPr>
          <w:ilvl w:val="0"/>
          <w:numId w:val="16"/>
        </w:numPr>
      </w:pPr>
      <w:r>
        <w:t>Fast boot-time because less processes are loaded upon boot</w:t>
      </w:r>
    </w:p>
    <w:p w:rsidR="00C530C5" w:rsidRDefault="00C530C5" w:rsidP="00576C19">
      <w:pPr>
        <w:numPr>
          <w:ilvl w:val="0"/>
          <w:numId w:val="16"/>
        </w:numPr>
      </w:pPr>
      <w:r>
        <w:t>Increased performance because only vital processes are running</w:t>
      </w:r>
    </w:p>
    <w:p w:rsidR="00C530C5" w:rsidRDefault="00C530C5" w:rsidP="00576C19">
      <w:pPr>
        <w:numPr>
          <w:ilvl w:val="0"/>
          <w:numId w:val="16"/>
        </w:numPr>
      </w:pPr>
      <w:r>
        <w:t>High energy efficiency due to the light load on the inner hardware.</w:t>
      </w:r>
    </w:p>
    <w:p w:rsidR="00FA311A" w:rsidRDefault="00FA311A" w:rsidP="00FA311A">
      <w:pPr>
        <w:keepNext/>
      </w:pPr>
    </w:p>
    <w:p w:rsidR="00C629FD" w:rsidRDefault="00744EFA" w:rsidP="00FA311A">
      <w:pPr>
        <w:keepNext/>
      </w:pPr>
      <w:r>
        <w:rPr>
          <w:noProof/>
          <w:lang w:val="nl-NL" w:eastAsia="nl-NL"/>
        </w:rPr>
        <w:drawing>
          <wp:inline distT="0" distB="0" distL="0" distR="0" wp14:anchorId="358BFF99" wp14:editId="56D96733">
            <wp:extent cx="3581400" cy="2657475"/>
            <wp:effectExtent l="0" t="0" r="0" b="9525"/>
            <wp:docPr id="338" name="Afbeelding 338" descr="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۴°"/>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2657475"/>
                    </a:xfrm>
                    <a:prstGeom prst="rect">
                      <a:avLst/>
                    </a:prstGeom>
                    <a:noFill/>
                    <a:ln>
                      <a:noFill/>
                    </a:ln>
                  </pic:spPr>
                </pic:pic>
              </a:graphicData>
            </a:graphic>
          </wp:inline>
        </w:drawing>
      </w:r>
    </w:p>
    <w:p w:rsidR="00FA311A" w:rsidRDefault="00FA311A" w:rsidP="00FA311A">
      <w:pPr>
        <w:pStyle w:val="Bijschrift"/>
      </w:pPr>
      <w:bookmarkStart w:id="143" w:name="_Toc373490183"/>
      <w:r>
        <w:t xml:space="preserve">Figure </w:t>
      </w:r>
      <w:r w:rsidR="002A3868">
        <w:fldChar w:fldCharType="begin"/>
      </w:r>
      <w:r w:rsidR="002A3868">
        <w:instrText xml:space="preserve"> STYLEREF 1 \s </w:instrText>
      </w:r>
      <w:r w:rsidR="002A3868">
        <w:fldChar w:fldCharType="separate"/>
      </w:r>
      <w:r w:rsidR="00B20F3D">
        <w:rPr>
          <w:noProof/>
        </w:rPr>
        <w:t>6</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3</w:t>
      </w:r>
      <w:r w:rsidR="002A3868">
        <w:fldChar w:fldCharType="end"/>
      </w:r>
      <w:r>
        <w:t>: Traditional OS structure</w:t>
      </w:r>
      <w:bookmarkEnd w:id="143"/>
    </w:p>
    <w:p w:rsidR="00982291" w:rsidRDefault="00DD1C4A" w:rsidP="00982291">
      <w:pPr>
        <w:jc w:val="center"/>
        <w:rPr>
          <w:i/>
        </w:rPr>
      </w:pPr>
      <w:r w:rsidRPr="000B2271">
        <w:rPr>
          <w:i/>
        </w:rPr>
        <w:t>NOTE</w:t>
      </w:r>
    </w:p>
    <w:p w:rsidR="00FC29BF" w:rsidRPr="00DC3CB9" w:rsidRDefault="00982291" w:rsidP="002C3762">
      <w:pPr>
        <w:jc w:val="center"/>
        <w:rPr>
          <w:i/>
        </w:rPr>
      </w:pPr>
      <w:r>
        <w:rPr>
          <w:i/>
        </w:rPr>
        <w:t>N</w:t>
      </w:r>
      <w:r w:rsidR="00DD1C4A">
        <w:rPr>
          <w:i/>
        </w:rPr>
        <w:t>avigation, charts and</w:t>
      </w:r>
      <w:r w:rsidR="00DD1C4A" w:rsidRPr="000B2271">
        <w:rPr>
          <w:i/>
        </w:rPr>
        <w:t xml:space="preserve"> Radar are optional and are not in the scope of this document.</w:t>
      </w:r>
    </w:p>
    <w:p w:rsidR="00FC29BF" w:rsidRDefault="00FC29BF" w:rsidP="00FA311A">
      <w:pPr>
        <w:keepNext/>
      </w:pPr>
    </w:p>
    <w:p w:rsidR="00DC3CB9" w:rsidRDefault="00744EFA" w:rsidP="00DC3CB9">
      <w:pPr>
        <w:keepNext/>
      </w:pPr>
      <w:r>
        <w:rPr>
          <w:noProof/>
          <w:lang w:val="nl-NL" w:eastAsia="nl-NL"/>
        </w:rPr>
        <w:drawing>
          <wp:inline distT="0" distB="0" distL="0" distR="0" wp14:anchorId="6D58E877" wp14:editId="06DB0E60">
            <wp:extent cx="1571625" cy="1628775"/>
            <wp:effectExtent l="0" t="0" r="9525" b="9525"/>
            <wp:docPr id="339" name="Afbeelding 339" descr="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۴°"/>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71625" cy="1628775"/>
                    </a:xfrm>
                    <a:prstGeom prst="rect">
                      <a:avLst/>
                    </a:prstGeom>
                    <a:noFill/>
                    <a:ln>
                      <a:noFill/>
                    </a:ln>
                  </pic:spPr>
                </pic:pic>
              </a:graphicData>
            </a:graphic>
          </wp:inline>
        </w:drawing>
      </w:r>
    </w:p>
    <w:p w:rsidR="00FA311A" w:rsidRPr="00DC3CB9" w:rsidRDefault="00DC3CB9" w:rsidP="00DC3CB9">
      <w:pPr>
        <w:pStyle w:val="Bijschrift"/>
      </w:pPr>
      <w:bookmarkStart w:id="144" w:name="_Toc373490184"/>
      <w:r>
        <w:t xml:space="preserve">Figure </w:t>
      </w:r>
      <w:r w:rsidR="002A3868">
        <w:fldChar w:fldCharType="begin"/>
      </w:r>
      <w:r w:rsidR="002A3868">
        <w:instrText xml:space="preserve"> STYLEREF 1 \s </w:instrText>
      </w:r>
      <w:r w:rsidR="002A3868">
        <w:fldChar w:fldCharType="separate"/>
      </w:r>
      <w:r w:rsidR="00B20F3D">
        <w:rPr>
          <w:noProof/>
        </w:rPr>
        <w:t>6</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4</w:t>
      </w:r>
      <w:r w:rsidR="002A3868">
        <w:fldChar w:fldCharType="end"/>
      </w:r>
      <w:r>
        <w:t xml:space="preserve">: </w:t>
      </w:r>
      <w:r w:rsidR="00D57EAE">
        <w:t>NavVision</w:t>
      </w:r>
      <w:r>
        <w:t xml:space="preserve"> embedded OS structure</w:t>
      </w:r>
      <w:bookmarkEnd w:id="144"/>
    </w:p>
    <w:p w:rsidR="004206DE" w:rsidRDefault="004206DE" w:rsidP="007A2E3E">
      <w:pPr>
        <w:pStyle w:val="Kop3"/>
      </w:pPr>
      <w:bookmarkStart w:id="145" w:name="_Toc235862013"/>
      <w:bookmarkStart w:id="146" w:name="_Toc373490121"/>
      <w:r>
        <w:lastRenderedPageBreak/>
        <w:t xml:space="preserve">Connection to </w:t>
      </w:r>
      <w:r w:rsidR="00E90F2A">
        <w:t>I/O-station</w:t>
      </w:r>
      <w:r>
        <w:t>s</w:t>
      </w:r>
      <w:bookmarkEnd w:id="145"/>
      <w:bookmarkEnd w:id="146"/>
    </w:p>
    <w:p w:rsidR="0034261C" w:rsidRDefault="0034261C" w:rsidP="0034261C">
      <w:bookmarkStart w:id="147" w:name="_Toc235862014"/>
      <w:r>
        <w:t xml:space="preserve">All </w:t>
      </w:r>
      <w:r w:rsidR="00F063FB">
        <w:t>Workstation</w:t>
      </w:r>
      <w:r>
        <w:t xml:space="preserve">s are connected to the LAN and can be situated in machinery control rooms, bridges or in cabins and mess rooms. The Ethernet network is based on a redundant network topology, ruling out single points of failure as much as possible. The redundant Ethernet network and I/O hardware collects data via servers and distributes all data to any clients to be </w:t>
      </w:r>
      <w:r w:rsidR="00005ED1">
        <w:t xml:space="preserve">used as a </w:t>
      </w:r>
      <w:r w:rsidR="00F063FB">
        <w:t>Workstation</w:t>
      </w:r>
      <w:r>
        <w:t xml:space="preserve"> . </w:t>
      </w:r>
    </w:p>
    <w:p w:rsidR="004206DE" w:rsidRDefault="004206DE" w:rsidP="007A2E3E">
      <w:pPr>
        <w:pStyle w:val="Kop3"/>
      </w:pPr>
      <w:bookmarkStart w:id="148" w:name="_Toc373490122"/>
      <w:r>
        <w:t>Power supply</w:t>
      </w:r>
      <w:bookmarkEnd w:id="147"/>
      <w:bookmarkEnd w:id="148"/>
    </w:p>
    <w:p w:rsidR="00BA2F60" w:rsidRDefault="00023B86">
      <w:r>
        <w:t xml:space="preserve">A </w:t>
      </w:r>
      <w:r w:rsidR="00F063FB">
        <w:t>Workstation</w:t>
      </w:r>
      <w:r>
        <w:t xml:space="preserve"> o</w:t>
      </w:r>
      <w:r w:rsidRPr="00AE19AD">
        <w:t>perat</w:t>
      </w:r>
      <w:r w:rsidR="00EB4E63">
        <w:t xml:space="preserve">es on </w:t>
      </w:r>
      <w:r w:rsidR="0034261C">
        <w:t>24 V</w:t>
      </w:r>
      <w:r>
        <w:t>DC</w:t>
      </w:r>
      <w:r w:rsidR="00EB4E63">
        <w:t xml:space="preserve"> (see Appendix A)</w:t>
      </w:r>
      <w:r>
        <w:t xml:space="preserve">. </w:t>
      </w:r>
    </w:p>
    <w:p w:rsidR="004206DE" w:rsidRDefault="004206DE"/>
    <w:p w:rsidR="004206DE" w:rsidRDefault="009B69B1">
      <w:pPr>
        <w:pStyle w:val="Kop1"/>
      </w:pPr>
      <w:bookmarkStart w:id="149" w:name="_Toc235862015"/>
      <w:r>
        <w:br w:type="page"/>
      </w:r>
      <w:bookmarkStart w:id="150" w:name="_Toc373490123"/>
      <w:r w:rsidR="002F52B2">
        <w:lastRenderedPageBreak/>
        <w:t>Hum</w:t>
      </w:r>
      <w:r w:rsidR="004206DE">
        <w:t>an</w:t>
      </w:r>
      <w:r w:rsidR="002F52B2">
        <w:t xml:space="preserve"> </w:t>
      </w:r>
      <w:r w:rsidR="004206DE">
        <w:t>Machine</w:t>
      </w:r>
      <w:r w:rsidR="002F52B2">
        <w:t xml:space="preserve"> </w:t>
      </w:r>
      <w:r w:rsidR="004206DE">
        <w:t>Interface</w:t>
      </w:r>
      <w:bookmarkEnd w:id="149"/>
      <w:bookmarkEnd w:id="150"/>
    </w:p>
    <w:p w:rsidR="00CB27A3" w:rsidRPr="009C3DDE" w:rsidRDefault="00CB27A3" w:rsidP="00CB27A3">
      <w:r w:rsidRPr="009C3DDE">
        <w:t xml:space="preserve">The </w:t>
      </w:r>
      <w:r w:rsidR="00F063FB">
        <w:t>Workstation</w:t>
      </w:r>
      <w:r w:rsidR="00F72A1E">
        <w:t xml:space="preserve">  </w:t>
      </w:r>
      <w:r>
        <w:t>Human Machine Interface (</w:t>
      </w:r>
      <w:r w:rsidRPr="009C3DDE">
        <w:t>HMI</w:t>
      </w:r>
      <w:r>
        <w:t xml:space="preserve">) </w:t>
      </w:r>
      <w:r w:rsidR="004C330E">
        <w:t>function</w:t>
      </w:r>
      <w:r>
        <w:t xml:space="preserve"> enables</w:t>
      </w:r>
      <w:r w:rsidRPr="009C3DDE">
        <w:t xml:space="preserve"> to visualize the actual state of a physical platform object</w:t>
      </w:r>
      <w:r w:rsidR="004C330E">
        <w:t>,</w:t>
      </w:r>
      <w:r w:rsidRPr="009C3DDE">
        <w:t xml:space="preserve"> by </w:t>
      </w:r>
      <w:r w:rsidR="00C2110C">
        <w:t>colour</w:t>
      </w:r>
      <w:r w:rsidRPr="009C3DDE">
        <w:t xml:space="preserve"> and/or shape animation. Moreover as soon as an undesirab</w:t>
      </w:r>
      <w:r>
        <w:t>le platform state is detected the relevant</w:t>
      </w:r>
      <w:r w:rsidRPr="009C3DDE">
        <w:t xml:space="preserve"> operator will be notified by means of an audible alarm signal. </w:t>
      </w:r>
      <w:r w:rsidR="00D929BD">
        <w:br/>
      </w:r>
      <w:r w:rsidRPr="009C3DDE">
        <w:t>Messa</w:t>
      </w:r>
      <w:r>
        <w:t>ges concerning the alarm are</w:t>
      </w:r>
      <w:r w:rsidRPr="009C3DDE">
        <w:t xml:space="preserve"> displayed by the alarm </w:t>
      </w:r>
      <w:r>
        <w:t xml:space="preserve">presentation. The HMI </w:t>
      </w:r>
      <w:r w:rsidR="00C528EA">
        <w:t xml:space="preserve">also </w:t>
      </w:r>
      <w:r w:rsidRPr="009C3DDE">
        <w:t>supports remote platform control signals in case operato</w:t>
      </w:r>
      <w:r>
        <w:t>rs control the platform via the</w:t>
      </w:r>
      <w:r w:rsidRPr="009C3DDE">
        <w:t xml:space="preserve"> </w:t>
      </w:r>
      <w:r w:rsidR="00F063FB">
        <w:t>Workstation</w:t>
      </w:r>
      <w:r w:rsidR="00B36928">
        <w:t xml:space="preserve"> </w:t>
      </w:r>
      <w:r w:rsidRPr="009C3DDE">
        <w:t>.</w:t>
      </w:r>
      <w:r w:rsidR="004C64DB">
        <w:t xml:space="preserve"> </w:t>
      </w:r>
      <w:r>
        <w:t xml:space="preserve">The </w:t>
      </w:r>
      <w:r w:rsidR="00D57EAE">
        <w:t>NavVision</w:t>
      </w:r>
      <w:r>
        <w:t xml:space="preserve"> HMI consists of the following features i.e.:</w:t>
      </w:r>
    </w:p>
    <w:p w:rsidR="009B44C8" w:rsidRDefault="009B44C8" w:rsidP="00CB27A3">
      <w:pPr>
        <w:pStyle w:val="Kop2"/>
      </w:pPr>
      <w:bookmarkStart w:id="151" w:name="_Toc373490124"/>
      <w:r>
        <w:t>Taskbar</w:t>
      </w:r>
      <w:bookmarkEnd w:id="151"/>
      <w:r w:rsidR="00EC1013">
        <w:t xml:space="preserve"> </w:t>
      </w:r>
    </w:p>
    <w:p w:rsidR="00CB27A3" w:rsidRPr="00021E23" w:rsidRDefault="00D57EAE" w:rsidP="00CB27A3">
      <w:r>
        <w:t>NavVision</w:t>
      </w:r>
      <w:r w:rsidR="00CB27A3" w:rsidRPr="00021E23">
        <w:t xml:space="preserve"> main </w:t>
      </w:r>
      <w:r w:rsidR="00CB27A3">
        <w:t>User Interface (</w:t>
      </w:r>
      <w:r w:rsidR="00CB27A3" w:rsidRPr="00021E23">
        <w:t>UI</w:t>
      </w:r>
      <w:r w:rsidR="00CB27A3">
        <w:t>)</w:t>
      </w:r>
      <w:r w:rsidR="00AC6890">
        <w:t xml:space="preserve"> element is the t</w:t>
      </w:r>
      <w:r w:rsidR="00CB27A3" w:rsidRPr="00021E23">
        <w:t xml:space="preserve">askbar, positioned on top of the main screen. </w:t>
      </w:r>
      <w:r w:rsidR="00CB27A3">
        <w:t xml:space="preserve">The </w:t>
      </w:r>
      <w:r w:rsidR="00AC6890">
        <w:t>t</w:t>
      </w:r>
      <w:r w:rsidR="00CB27A3" w:rsidRPr="00021E23">
        <w:t xml:space="preserve">askbar </w:t>
      </w:r>
      <w:r w:rsidR="00FC5884">
        <w:t>is home to the shortcuts to various viewers and</w:t>
      </w:r>
      <w:r w:rsidR="00CB27A3" w:rsidRPr="00021E23">
        <w:t xml:space="preserve"> time. </w:t>
      </w:r>
    </w:p>
    <w:p w:rsidR="00CB27A3" w:rsidRPr="00021E23" w:rsidRDefault="00F13419" w:rsidP="00CB27A3">
      <w:r>
        <w:t>In addition</w:t>
      </w:r>
      <w:r w:rsidR="00CB27A3" w:rsidRPr="00021E23">
        <w:t xml:space="preserve">, whenever an alarm is registered, the right most portion of the </w:t>
      </w:r>
      <w:r w:rsidR="00AC6890">
        <w:t>t</w:t>
      </w:r>
      <w:r w:rsidR="00CB27A3" w:rsidRPr="00021E23">
        <w:t>askbar turns a bright red and sh</w:t>
      </w:r>
      <w:r w:rsidR="006B14A8">
        <w:t>ows</w:t>
      </w:r>
      <w:r w:rsidR="00CB27A3" w:rsidRPr="00021E23">
        <w:t xml:space="preserve"> a list of the alarm(s) currently active. A single click on this portion links to the extensive </w:t>
      </w:r>
      <w:r w:rsidR="00AC6890">
        <w:t>a</w:t>
      </w:r>
      <w:r w:rsidR="00CB27A3" w:rsidRPr="00021E23">
        <w:t xml:space="preserve">larm </w:t>
      </w:r>
      <w:r w:rsidR="00AC6890">
        <w:t>v</w:t>
      </w:r>
      <w:r w:rsidR="00CB27A3" w:rsidRPr="00021E23">
        <w:t>iewer showing the dat</w:t>
      </w:r>
      <w:r w:rsidR="00C61E23">
        <w:t xml:space="preserve">a belonging to each alarm item </w:t>
      </w:r>
      <w:r w:rsidR="00CB27A3" w:rsidRPr="00021E23">
        <w:t>such as time, alarm group, status and duration.</w:t>
      </w:r>
    </w:p>
    <w:p w:rsidR="00CC33CC" w:rsidRDefault="00CC33CC" w:rsidP="009B44C8">
      <w:pPr>
        <w:pStyle w:val="opmaakwissen"/>
        <w:rPr>
          <w:rFonts w:ascii="Arial" w:hAnsi="Arial"/>
          <w:sz w:val="22"/>
          <w:szCs w:val="20"/>
          <w:lang w:val="en-US" w:eastAsia="en-US"/>
        </w:rPr>
      </w:pPr>
    </w:p>
    <w:p w:rsidR="00CC33CC" w:rsidRDefault="00592309" w:rsidP="00CC33CC">
      <w:pPr>
        <w:pStyle w:val="opmaakwissen"/>
        <w:keepNext/>
      </w:pPr>
      <w:r>
        <w:rPr>
          <w:noProof/>
          <w:lang w:val="nl-NL"/>
        </w:rPr>
        <w:drawing>
          <wp:inline distT="0" distB="0" distL="0" distR="0">
            <wp:extent cx="5939790" cy="2012950"/>
            <wp:effectExtent l="0" t="0" r="3810" b="635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ipse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012950"/>
                    </a:xfrm>
                    <a:prstGeom prst="rect">
                      <a:avLst/>
                    </a:prstGeom>
                  </pic:spPr>
                </pic:pic>
              </a:graphicData>
            </a:graphic>
          </wp:inline>
        </w:drawing>
      </w:r>
    </w:p>
    <w:p w:rsidR="00CC33CC" w:rsidRDefault="00E17246" w:rsidP="00FA311A">
      <w:pPr>
        <w:pStyle w:val="Bijschrift"/>
      </w:pPr>
      <w:bookmarkStart w:id="152" w:name="_Toc373490185"/>
      <w:r>
        <w:t xml:space="preserve">Figure </w:t>
      </w:r>
      <w:r w:rsidR="002A3868">
        <w:fldChar w:fldCharType="begin"/>
      </w:r>
      <w:r w:rsidR="002A3868">
        <w:instrText xml:space="preserve"> STYLEREF 1 \s </w:instrText>
      </w:r>
      <w:r w:rsidR="002A3868">
        <w:fldChar w:fldCharType="separate"/>
      </w:r>
      <w:r w:rsidR="00B20F3D">
        <w:rPr>
          <w:noProof/>
        </w:rPr>
        <w:t>7</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w:t>
      </w:r>
      <w:r w:rsidR="002A3868">
        <w:fldChar w:fldCharType="end"/>
      </w:r>
      <w:r>
        <w:t xml:space="preserve">: </w:t>
      </w:r>
      <w:r w:rsidR="00D57EAE">
        <w:t>NavVision</w:t>
      </w:r>
      <w:r w:rsidR="00D016B5">
        <w:t xml:space="preserve"> t</w:t>
      </w:r>
      <w:r>
        <w:t>askbar</w:t>
      </w:r>
      <w:bookmarkEnd w:id="152"/>
    </w:p>
    <w:p w:rsidR="00804F11" w:rsidRPr="00804F11" w:rsidRDefault="00804F11" w:rsidP="00804F11">
      <w:r>
        <w:t>Features:</w:t>
      </w:r>
    </w:p>
    <w:p w:rsidR="009B44C8" w:rsidRPr="009B44C8" w:rsidRDefault="00CC7C41" w:rsidP="00576C19">
      <w:pPr>
        <w:pStyle w:val="Lijstopsomteken2"/>
        <w:numPr>
          <w:ilvl w:val="0"/>
          <w:numId w:val="12"/>
        </w:numPr>
        <w:rPr>
          <w:rFonts w:ascii="Arial" w:hAnsi="Arial"/>
          <w:sz w:val="22"/>
          <w:szCs w:val="20"/>
          <w:lang w:val="en-US" w:eastAsia="en-US"/>
        </w:rPr>
      </w:pPr>
      <w:r>
        <w:rPr>
          <w:rFonts w:ascii="Arial" w:hAnsi="Arial"/>
          <w:sz w:val="22"/>
          <w:szCs w:val="20"/>
          <w:lang w:val="en-US" w:eastAsia="en-US"/>
        </w:rPr>
        <w:t>Scroll feature (hold or click</w:t>
      </w:r>
      <w:r w:rsidR="007234E7">
        <w:rPr>
          <w:rFonts w:ascii="Arial" w:hAnsi="Arial"/>
          <w:sz w:val="22"/>
          <w:szCs w:val="20"/>
          <w:lang w:val="en-US" w:eastAsia="en-US"/>
        </w:rPr>
        <w:t xml:space="preserve"> </w:t>
      </w:r>
      <w:r>
        <w:rPr>
          <w:rFonts w:ascii="Arial" w:hAnsi="Arial"/>
          <w:sz w:val="22"/>
          <w:szCs w:val="20"/>
          <w:lang w:val="en-US" w:eastAsia="en-US"/>
        </w:rPr>
        <w:t xml:space="preserve">the mouse pointer on the taskbar arrow </w:t>
      </w:r>
      <w:r w:rsidR="007234E7">
        <w:rPr>
          <w:rFonts w:ascii="Arial" w:hAnsi="Arial"/>
          <w:sz w:val="22"/>
          <w:szCs w:val="20"/>
          <w:lang w:val="en-US" w:eastAsia="en-US"/>
        </w:rPr>
        <w:t>until the desired button is found</w:t>
      </w:r>
      <w:r>
        <w:rPr>
          <w:rFonts w:ascii="Arial" w:hAnsi="Arial"/>
          <w:sz w:val="22"/>
          <w:szCs w:val="20"/>
          <w:lang w:val="en-US" w:eastAsia="en-US"/>
        </w:rPr>
        <w:t>)</w:t>
      </w:r>
    </w:p>
    <w:p w:rsidR="009B44C8" w:rsidRPr="009B44C8" w:rsidRDefault="009B44C8" w:rsidP="00576C19">
      <w:pPr>
        <w:pStyle w:val="Lijstopsomteken2"/>
        <w:numPr>
          <w:ilvl w:val="0"/>
          <w:numId w:val="12"/>
        </w:numPr>
        <w:rPr>
          <w:rFonts w:ascii="Arial" w:hAnsi="Arial"/>
          <w:sz w:val="22"/>
          <w:szCs w:val="20"/>
          <w:lang w:val="en-US" w:eastAsia="en-US"/>
        </w:rPr>
      </w:pPr>
      <w:r w:rsidRPr="009B44C8">
        <w:rPr>
          <w:rFonts w:ascii="Arial" w:hAnsi="Arial"/>
          <w:sz w:val="22"/>
          <w:szCs w:val="20"/>
          <w:lang w:val="en-US" w:eastAsia="en-US"/>
        </w:rPr>
        <w:t>By clicking a particular button, you will open the corresponding module</w:t>
      </w:r>
      <w:r w:rsidR="00BA51DF">
        <w:rPr>
          <w:rFonts w:ascii="Arial" w:hAnsi="Arial"/>
          <w:sz w:val="22"/>
          <w:szCs w:val="20"/>
          <w:lang w:val="en-US" w:eastAsia="en-US"/>
        </w:rPr>
        <w:t>/viewer</w:t>
      </w:r>
    </w:p>
    <w:p w:rsidR="009B44C8" w:rsidRPr="009B44C8" w:rsidRDefault="00DD6DB4" w:rsidP="00576C19">
      <w:pPr>
        <w:pStyle w:val="Lijstopsomteken2"/>
        <w:numPr>
          <w:ilvl w:val="0"/>
          <w:numId w:val="12"/>
        </w:numPr>
        <w:rPr>
          <w:rFonts w:ascii="Arial" w:hAnsi="Arial"/>
          <w:sz w:val="22"/>
          <w:szCs w:val="20"/>
          <w:lang w:val="en-US" w:eastAsia="en-US"/>
        </w:rPr>
      </w:pPr>
      <w:r>
        <w:rPr>
          <w:rFonts w:ascii="Arial" w:hAnsi="Arial"/>
          <w:sz w:val="22"/>
          <w:szCs w:val="20"/>
          <w:lang w:val="en-US" w:eastAsia="en-US"/>
        </w:rPr>
        <w:t>In case more than one monitor (MTR)</w:t>
      </w:r>
      <w:r w:rsidR="009B44C8" w:rsidRPr="009B44C8">
        <w:rPr>
          <w:rFonts w:ascii="Arial" w:hAnsi="Arial"/>
          <w:sz w:val="22"/>
          <w:szCs w:val="20"/>
          <w:lang w:val="en-US" w:eastAsia="en-US"/>
        </w:rPr>
        <w:t xml:space="preserve"> on one PC</w:t>
      </w:r>
      <w:r w:rsidR="00021E23">
        <w:rPr>
          <w:rFonts w:ascii="Arial" w:hAnsi="Arial"/>
          <w:sz w:val="22"/>
          <w:szCs w:val="20"/>
          <w:lang w:val="en-US" w:eastAsia="en-US"/>
        </w:rPr>
        <w:t xml:space="preserve"> is used</w:t>
      </w:r>
      <w:r>
        <w:rPr>
          <w:rFonts w:ascii="Arial" w:hAnsi="Arial"/>
          <w:sz w:val="22"/>
          <w:szCs w:val="20"/>
          <w:lang w:val="en-US" w:eastAsia="en-US"/>
        </w:rPr>
        <w:t>, a monitor</w:t>
      </w:r>
      <w:r w:rsidR="009B44C8" w:rsidRPr="009B44C8">
        <w:rPr>
          <w:rFonts w:ascii="Arial" w:hAnsi="Arial"/>
          <w:sz w:val="22"/>
          <w:szCs w:val="20"/>
          <w:lang w:val="en-US" w:eastAsia="en-US"/>
        </w:rPr>
        <w:t xml:space="preserve"> for a particular viewer</w:t>
      </w:r>
      <w:r w:rsidR="00021E23">
        <w:rPr>
          <w:rFonts w:ascii="Arial" w:hAnsi="Arial"/>
          <w:sz w:val="22"/>
          <w:szCs w:val="20"/>
          <w:lang w:val="en-US" w:eastAsia="en-US"/>
        </w:rPr>
        <w:t xml:space="preserve"> must be selected</w:t>
      </w:r>
      <w:r w:rsidR="009B44C8" w:rsidRPr="009B44C8">
        <w:rPr>
          <w:rFonts w:ascii="Arial" w:hAnsi="Arial"/>
          <w:sz w:val="22"/>
          <w:szCs w:val="20"/>
          <w:lang w:val="en-US" w:eastAsia="en-US"/>
        </w:rPr>
        <w:t xml:space="preserve">. </w:t>
      </w:r>
      <w:r w:rsidR="00D016B5" w:rsidRPr="009B44C8">
        <w:rPr>
          <w:rFonts w:ascii="Arial" w:hAnsi="Arial"/>
          <w:sz w:val="22"/>
          <w:szCs w:val="20"/>
          <w:lang w:val="en-US" w:eastAsia="en-US"/>
        </w:rPr>
        <w:t>If no</w:t>
      </w:r>
      <w:r w:rsidR="009B44C8" w:rsidRPr="009B44C8">
        <w:rPr>
          <w:rFonts w:ascii="Arial" w:hAnsi="Arial"/>
          <w:sz w:val="22"/>
          <w:szCs w:val="20"/>
          <w:lang w:val="en-US" w:eastAsia="en-US"/>
        </w:rPr>
        <w:t xml:space="preserve"> screen is chosen, a vacant screen will be selected at random.</w:t>
      </w:r>
    </w:p>
    <w:p w:rsidR="009B44C8" w:rsidRPr="009B44C8" w:rsidRDefault="009B44C8" w:rsidP="00576C19">
      <w:pPr>
        <w:pStyle w:val="Lijstopsomteken2"/>
        <w:numPr>
          <w:ilvl w:val="0"/>
          <w:numId w:val="12"/>
        </w:numPr>
        <w:rPr>
          <w:rFonts w:ascii="Arial" w:hAnsi="Arial"/>
          <w:sz w:val="22"/>
          <w:szCs w:val="20"/>
          <w:lang w:val="en-US" w:eastAsia="en-US"/>
        </w:rPr>
      </w:pPr>
      <w:r w:rsidRPr="009B44C8">
        <w:rPr>
          <w:rFonts w:ascii="Arial" w:hAnsi="Arial"/>
          <w:sz w:val="22"/>
          <w:szCs w:val="20"/>
          <w:lang w:val="en-US" w:eastAsia="en-US"/>
        </w:rPr>
        <w:t>The selected and activated button will obtain a green spot, to indicate that the correspond</w:t>
      </w:r>
      <w:r w:rsidR="00D538F5">
        <w:rPr>
          <w:rFonts w:ascii="Arial" w:hAnsi="Arial"/>
          <w:sz w:val="22"/>
          <w:szCs w:val="20"/>
          <w:lang w:val="en-US" w:eastAsia="en-US"/>
        </w:rPr>
        <w:t>ing module is activated</w:t>
      </w:r>
    </w:p>
    <w:p w:rsidR="009B44C8" w:rsidRPr="009B44C8" w:rsidRDefault="009B44C8" w:rsidP="00576C19">
      <w:pPr>
        <w:pStyle w:val="Lijstopsomteken2"/>
        <w:numPr>
          <w:ilvl w:val="0"/>
          <w:numId w:val="12"/>
        </w:numPr>
        <w:rPr>
          <w:rFonts w:ascii="Arial" w:hAnsi="Arial"/>
          <w:sz w:val="22"/>
          <w:szCs w:val="20"/>
          <w:lang w:val="en-US" w:eastAsia="en-US"/>
        </w:rPr>
      </w:pPr>
      <w:r w:rsidRPr="009B44C8">
        <w:rPr>
          <w:rFonts w:ascii="Arial" w:hAnsi="Arial"/>
          <w:sz w:val="22"/>
          <w:szCs w:val="20"/>
          <w:lang w:val="en-US" w:eastAsia="en-US"/>
        </w:rPr>
        <w:t>A module can be closed by clicking the corresponding button again. In case one screen</w:t>
      </w:r>
      <w:r w:rsidR="00021E23">
        <w:rPr>
          <w:rFonts w:ascii="Arial" w:hAnsi="Arial"/>
          <w:sz w:val="22"/>
          <w:szCs w:val="20"/>
          <w:lang w:val="en-US" w:eastAsia="en-US"/>
        </w:rPr>
        <w:t xml:space="preserve"> is used</w:t>
      </w:r>
      <w:r w:rsidRPr="009B44C8">
        <w:rPr>
          <w:rFonts w:ascii="Arial" w:hAnsi="Arial"/>
          <w:sz w:val="22"/>
          <w:szCs w:val="20"/>
          <w:lang w:val="en-US" w:eastAsia="en-US"/>
        </w:rPr>
        <w:t>, a module will</w:t>
      </w:r>
      <w:r w:rsidR="00D538F5">
        <w:rPr>
          <w:rFonts w:ascii="Arial" w:hAnsi="Arial"/>
          <w:sz w:val="22"/>
          <w:szCs w:val="20"/>
          <w:lang w:val="en-US" w:eastAsia="en-US"/>
        </w:rPr>
        <w:t xml:space="preserve"> close by clicking a new button</w:t>
      </w:r>
    </w:p>
    <w:p w:rsidR="009B44C8" w:rsidRPr="009B44C8" w:rsidRDefault="009B44C8" w:rsidP="00576C19">
      <w:pPr>
        <w:pStyle w:val="Lijstopsomteken2"/>
        <w:numPr>
          <w:ilvl w:val="0"/>
          <w:numId w:val="12"/>
        </w:numPr>
        <w:rPr>
          <w:rFonts w:ascii="Arial" w:hAnsi="Arial"/>
          <w:sz w:val="22"/>
          <w:szCs w:val="20"/>
          <w:lang w:val="en-US" w:eastAsia="en-US"/>
        </w:rPr>
      </w:pPr>
      <w:r w:rsidRPr="009B44C8">
        <w:rPr>
          <w:rFonts w:ascii="Arial" w:hAnsi="Arial"/>
          <w:sz w:val="22"/>
          <w:szCs w:val="20"/>
          <w:lang w:val="en-US" w:eastAsia="en-US"/>
        </w:rPr>
        <w:t>When several screens</w:t>
      </w:r>
      <w:r w:rsidR="00021E23">
        <w:rPr>
          <w:rFonts w:ascii="Arial" w:hAnsi="Arial"/>
          <w:sz w:val="22"/>
          <w:szCs w:val="20"/>
          <w:lang w:val="en-US" w:eastAsia="en-US"/>
        </w:rPr>
        <w:t xml:space="preserve"> are available</w:t>
      </w:r>
      <w:r w:rsidRPr="009B44C8">
        <w:rPr>
          <w:rFonts w:ascii="Arial" w:hAnsi="Arial"/>
          <w:sz w:val="22"/>
          <w:szCs w:val="20"/>
          <w:lang w:val="en-US" w:eastAsia="en-US"/>
        </w:rPr>
        <w:t>, it will be possible to display the viewers of the modules on these screens;</w:t>
      </w:r>
    </w:p>
    <w:p w:rsidR="009B44C8" w:rsidRPr="009B44C8" w:rsidRDefault="00D538F5" w:rsidP="00576C19">
      <w:pPr>
        <w:pStyle w:val="Lijstopsomteken2"/>
        <w:numPr>
          <w:ilvl w:val="0"/>
          <w:numId w:val="12"/>
        </w:numPr>
        <w:rPr>
          <w:rFonts w:ascii="Arial" w:hAnsi="Arial"/>
          <w:sz w:val="22"/>
          <w:szCs w:val="20"/>
          <w:lang w:val="en-US" w:eastAsia="en-US"/>
        </w:rPr>
      </w:pPr>
      <w:r>
        <w:rPr>
          <w:rFonts w:ascii="Arial" w:hAnsi="Arial"/>
          <w:sz w:val="22"/>
          <w:szCs w:val="20"/>
          <w:lang w:val="en-US" w:eastAsia="en-US"/>
        </w:rPr>
        <w:lastRenderedPageBreak/>
        <w:t>On the right-hand side of</w:t>
      </w:r>
      <w:r w:rsidR="009B44C8" w:rsidRPr="009B44C8">
        <w:rPr>
          <w:rFonts w:ascii="Arial" w:hAnsi="Arial"/>
          <w:sz w:val="22"/>
          <w:szCs w:val="20"/>
          <w:lang w:val="en-US" w:eastAsia="en-US"/>
        </w:rPr>
        <w:t xml:space="preserve"> the task</w:t>
      </w:r>
      <w:r>
        <w:rPr>
          <w:rFonts w:ascii="Arial" w:hAnsi="Arial"/>
          <w:sz w:val="22"/>
          <w:szCs w:val="20"/>
          <w:lang w:val="en-US" w:eastAsia="en-US"/>
        </w:rPr>
        <w:t>bar there is an alarm zone that will display the active</w:t>
      </w:r>
      <w:r w:rsidR="009B44C8" w:rsidRPr="009B44C8">
        <w:rPr>
          <w:rFonts w:ascii="Arial" w:hAnsi="Arial"/>
          <w:sz w:val="22"/>
          <w:szCs w:val="20"/>
          <w:lang w:val="en-US" w:eastAsia="en-US"/>
        </w:rPr>
        <w:t xml:space="preserve"> alarms. One or two alarms will directly be visible. In case there ar</w:t>
      </w:r>
      <w:r>
        <w:rPr>
          <w:rFonts w:ascii="Arial" w:hAnsi="Arial"/>
          <w:sz w:val="22"/>
          <w:szCs w:val="20"/>
          <w:lang w:val="en-US" w:eastAsia="en-US"/>
        </w:rPr>
        <w:t>e more than two active alarms</w:t>
      </w:r>
      <w:r w:rsidR="00307B71">
        <w:rPr>
          <w:rFonts w:ascii="Arial" w:hAnsi="Arial"/>
          <w:sz w:val="22"/>
          <w:szCs w:val="20"/>
          <w:lang w:val="en-US" w:eastAsia="en-US"/>
        </w:rPr>
        <w:t>, they will alternately appear (scroll) on</w:t>
      </w:r>
      <w:r w:rsidR="00804F11">
        <w:rPr>
          <w:rFonts w:ascii="Arial" w:hAnsi="Arial"/>
          <w:sz w:val="22"/>
          <w:szCs w:val="20"/>
          <w:lang w:val="en-US" w:eastAsia="en-US"/>
        </w:rPr>
        <w:t xml:space="preserve"> the taskbar;</w:t>
      </w:r>
    </w:p>
    <w:p w:rsidR="009B44C8" w:rsidRDefault="007234E7" w:rsidP="00576C19">
      <w:pPr>
        <w:pStyle w:val="Lijstopsomteken2"/>
        <w:numPr>
          <w:ilvl w:val="0"/>
          <w:numId w:val="12"/>
        </w:numPr>
        <w:rPr>
          <w:rFonts w:ascii="Arial" w:hAnsi="Arial"/>
          <w:sz w:val="22"/>
          <w:szCs w:val="20"/>
          <w:lang w:val="en-US" w:eastAsia="en-US"/>
        </w:rPr>
      </w:pPr>
      <w:r>
        <w:rPr>
          <w:rFonts w:ascii="Arial" w:hAnsi="Arial"/>
          <w:sz w:val="22"/>
          <w:szCs w:val="20"/>
          <w:lang w:val="en-US" w:eastAsia="en-US"/>
        </w:rPr>
        <w:t>The alarm</w:t>
      </w:r>
      <w:r w:rsidR="009B44C8" w:rsidRPr="009B44C8">
        <w:rPr>
          <w:rFonts w:ascii="Arial" w:hAnsi="Arial"/>
          <w:sz w:val="22"/>
          <w:szCs w:val="20"/>
          <w:lang w:val="en-US" w:eastAsia="en-US"/>
        </w:rPr>
        <w:t xml:space="preserve"> report screen </w:t>
      </w:r>
      <w:r w:rsidR="00021E23">
        <w:rPr>
          <w:rFonts w:ascii="Arial" w:hAnsi="Arial"/>
          <w:sz w:val="22"/>
          <w:szCs w:val="20"/>
          <w:lang w:val="en-US" w:eastAsia="en-US"/>
        </w:rPr>
        <w:t xml:space="preserve">can be opened </w:t>
      </w:r>
      <w:r w:rsidR="009B44C8" w:rsidRPr="009B44C8">
        <w:rPr>
          <w:rFonts w:ascii="Arial" w:hAnsi="Arial"/>
          <w:sz w:val="22"/>
          <w:szCs w:val="20"/>
          <w:lang w:val="en-US" w:eastAsia="en-US"/>
        </w:rPr>
        <w:t>by clicking the alarm zone.</w:t>
      </w:r>
      <w:r w:rsidR="009B44C8" w:rsidRPr="009B44C8" w:rsidDel="00964408">
        <w:rPr>
          <w:rFonts w:ascii="Arial" w:hAnsi="Arial"/>
          <w:sz w:val="22"/>
          <w:szCs w:val="20"/>
          <w:lang w:val="en-US" w:eastAsia="en-US"/>
        </w:rPr>
        <w:t xml:space="preserve"> </w:t>
      </w:r>
    </w:p>
    <w:p w:rsidR="00021E23" w:rsidRDefault="00021E23" w:rsidP="00021E23">
      <w:pPr>
        <w:pStyle w:val="Lijstopsomteken2"/>
        <w:tabs>
          <w:tab w:val="clear" w:pos="643"/>
        </w:tabs>
        <w:rPr>
          <w:rFonts w:ascii="Arial" w:hAnsi="Arial"/>
          <w:sz w:val="22"/>
          <w:szCs w:val="20"/>
          <w:lang w:val="en-US" w:eastAsia="en-US"/>
        </w:rPr>
      </w:pPr>
    </w:p>
    <w:p w:rsidR="00021E23" w:rsidRDefault="0042106C" w:rsidP="00021E23">
      <w:pPr>
        <w:pStyle w:val="Kop3"/>
      </w:pPr>
      <w:r>
        <w:br w:type="page"/>
      </w:r>
      <w:bookmarkStart w:id="153" w:name="_Toc373490125"/>
      <w:r w:rsidR="00021E23">
        <w:lastRenderedPageBreak/>
        <w:t>Mimics and screens</w:t>
      </w:r>
      <w:bookmarkEnd w:id="153"/>
    </w:p>
    <w:p w:rsidR="003F1C79" w:rsidRDefault="00021E23" w:rsidP="00021E23">
      <w:r>
        <w:t xml:space="preserve">The system’s mimic presentation function provides schematic and graphical overviews of the vessel’s systems like navigation lights, electrical, piping </w:t>
      </w:r>
      <w:r w:rsidR="00113300">
        <w:t>and hydraulic overviews etc</w:t>
      </w:r>
      <w:r>
        <w:t xml:space="preserve">. </w:t>
      </w:r>
    </w:p>
    <w:p w:rsidR="00021E23" w:rsidRDefault="00021E23" w:rsidP="00021E23">
      <w:r>
        <w:t>The screens and mimics presentations are automatically updated with live data of the platform components illustrating c</w:t>
      </w:r>
      <w:r w:rsidR="00306333">
        <w:t>omponents and/or system status (enhances smooth operation of instruments and images).</w:t>
      </w:r>
    </w:p>
    <w:p w:rsidR="00021E23" w:rsidRDefault="00021E23" w:rsidP="00021E23">
      <w:r>
        <w:t>Via these screens and mimic pages, the operator is able to monitor and control the vessel by using the trackball or touch-screen as a pointing device by selecting elements and their associated commands.</w:t>
      </w:r>
    </w:p>
    <w:p w:rsidR="002A3868" w:rsidRDefault="002A3868" w:rsidP="00021E23"/>
    <w:p w:rsidR="002A3868" w:rsidRDefault="002A3868" w:rsidP="00021E23">
      <w:r>
        <w:rPr>
          <w:noProof/>
          <w:lang w:val="nl-NL" w:eastAsia="nl-NL"/>
        </w:rPr>
        <w:drawing>
          <wp:inline distT="0" distB="0" distL="0" distR="0" wp14:anchorId="51CC769B" wp14:editId="096A865E">
            <wp:extent cx="5095875" cy="3733800"/>
            <wp:effectExtent l="0" t="0" r="952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95875" cy="3733800"/>
                    </a:xfrm>
                    <a:prstGeom prst="rect">
                      <a:avLst/>
                    </a:prstGeom>
                  </pic:spPr>
                </pic:pic>
              </a:graphicData>
            </a:graphic>
          </wp:inline>
        </w:drawing>
      </w:r>
    </w:p>
    <w:p w:rsidR="002A3868" w:rsidRDefault="002A3868" w:rsidP="002A3868">
      <w:pPr>
        <w:pStyle w:val="Onderschrift"/>
      </w:pPr>
      <w:bookmarkStart w:id="154" w:name="_Toc373490186"/>
      <w:r>
        <w:t xml:space="preserve">Figure </w:t>
      </w:r>
      <w:r>
        <w:fldChar w:fldCharType="begin"/>
      </w:r>
      <w:r>
        <w:instrText xml:space="preserve"> STYLEREF 1 \s </w:instrText>
      </w:r>
      <w:r>
        <w:fldChar w:fldCharType="separate"/>
      </w:r>
      <w:r w:rsidR="00B20F3D">
        <w:rPr>
          <w:noProof/>
        </w:rPr>
        <w:t>7</w:t>
      </w:r>
      <w:r>
        <w:fldChar w:fldCharType="end"/>
      </w:r>
      <w:r>
        <w:noBreakHyphen/>
      </w:r>
      <w:r>
        <w:fldChar w:fldCharType="begin"/>
      </w:r>
      <w:r>
        <w:instrText xml:space="preserve"> SEQ Figure \* ARABIC \s 1 </w:instrText>
      </w:r>
      <w:r>
        <w:fldChar w:fldCharType="separate"/>
      </w:r>
      <w:r w:rsidR="00B20F3D">
        <w:rPr>
          <w:noProof/>
        </w:rPr>
        <w:t>2</w:t>
      </w:r>
      <w:r>
        <w:fldChar w:fldCharType="end"/>
      </w:r>
      <w:r>
        <w:t>: Example mimic</w:t>
      </w:r>
      <w:bookmarkEnd w:id="154"/>
    </w:p>
    <w:p w:rsidR="00BF05C1" w:rsidRDefault="00BF05C1" w:rsidP="00BF05C1">
      <w:pPr>
        <w:pStyle w:val="Kop2"/>
      </w:pPr>
      <w:bookmarkStart w:id="155" w:name="_Toc235862016"/>
      <w:bookmarkStart w:id="156" w:name="_Toc373490126"/>
      <w:r>
        <w:t>User rights</w:t>
      </w:r>
      <w:bookmarkEnd w:id="155"/>
      <w:bookmarkEnd w:id="156"/>
    </w:p>
    <w:p w:rsidR="0032357F" w:rsidRPr="0032357F" w:rsidRDefault="00D57EAE" w:rsidP="0032357F">
      <w:pPr>
        <w:rPr>
          <w:noProof/>
        </w:rPr>
      </w:pPr>
      <w:r>
        <w:rPr>
          <w:noProof/>
        </w:rPr>
        <w:t>NavVision</w:t>
      </w:r>
      <w:r w:rsidR="00C32A70">
        <w:rPr>
          <w:vertAlign w:val="superscript"/>
        </w:rPr>
        <w:t xml:space="preserve"> </w:t>
      </w:r>
      <w:r w:rsidR="0032357F" w:rsidRPr="0032357F">
        <w:rPr>
          <w:noProof/>
        </w:rPr>
        <w:t xml:space="preserve">handles control rights by using log-in credentials (username </w:t>
      </w:r>
      <w:r w:rsidR="0032357F">
        <w:rPr>
          <w:noProof/>
        </w:rPr>
        <w:t>and</w:t>
      </w:r>
      <w:r w:rsidR="0032357F" w:rsidRPr="0032357F">
        <w:rPr>
          <w:noProof/>
        </w:rPr>
        <w:t xml:space="preserve"> password), and assigning rights to these credentials. These rights limit access to the system's configuration, therefore ruling out any edits that may harm the system made by unauthorised crewmembers.</w:t>
      </w:r>
    </w:p>
    <w:p w:rsidR="0032357F" w:rsidRPr="0032357F" w:rsidRDefault="003E196D" w:rsidP="0032357F">
      <w:pPr>
        <w:rPr>
          <w:noProof/>
        </w:rPr>
      </w:pPr>
      <w:r>
        <w:rPr>
          <w:noProof/>
        </w:rPr>
        <w:t xml:space="preserve">Users </w:t>
      </w:r>
      <w:r w:rsidRPr="00EC3F1F">
        <w:t xml:space="preserve">can </w:t>
      </w:r>
      <w:r>
        <w:t xml:space="preserve">be </w:t>
      </w:r>
      <w:r w:rsidRPr="00EC3F1F">
        <w:t>add</w:t>
      </w:r>
      <w:r>
        <w:t>ed</w:t>
      </w:r>
      <w:r w:rsidRPr="00EC3F1F">
        <w:t>, edit</w:t>
      </w:r>
      <w:r>
        <w:t>ed</w:t>
      </w:r>
      <w:r w:rsidRPr="00EC3F1F">
        <w:t xml:space="preserve"> or remove</w:t>
      </w:r>
      <w:r>
        <w:t>d</w:t>
      </w:r>
      <w:r w:rsidRPr="00EC3F1F">
        <w:t xml:space="preserve">. </w:t>
      </w:r>
      <w:r w:rsidR="0032357F" w:rsidRPr="0032357F">
        <w:rPr>
          <w:noProof/>
        </w:rPr>
        <w:t>Adding, editing and removing users, together with assigning their rights, can only be done by an administrator, i.e. a top-level user.</w:t>
      </w:r>
    </w:p>
    <w:p w:rsidR="003E196D" w:rsidRPr="00EC3F1F" w:rsidRDefault="003E196D" w:rsidP="003E196D">
      <w:r w:rsidRPr="00EC3F1F">
        <w:t>For every profile made, permissions can be set. The system is delivered with three pre-configured user-profiles, namely</w:t>
      </w:r>
      <w:r>
        <w:t>:</w:t>
      </w:r>
    </w:p>
    <w:p w:rsidR="003E196D" w:rsidRPr="00EC3F1F" w:rsidRDefault="003E196D" w:rsidP="00576C19">
      <w:pPr>
        <w:numPr>
          <w:ilvl w:val="0"/>
          <w:numId w:val="15"/>
        </w:numPr>
      </w:pPr>
      <w:r w:rsidRPr="00B52BC5">
        <w:rPr>
          <w:bCs/>
          <w:i/>
        </w:rPr>
        <w:t>Administrator</w:t>
      </w:r>
      <w:r w:rsidRPr="003E196D">
        <w:rPr>
          <w:bCs/>
        </w:rPr>
        <w:t>:</w:t>
      </w:r>
      <w:r w:rsidRPr="00EC3F1F">
        <w:t xml:space="preserve"> has all rights</w:t>
      </w:r>
      <w:r>
        <w:t>;</w:t>
      </w:r>
    </w:p>
    <w:p w:rsidR="003E196D" w:rsidRPr="003E196D" w:rsidRDefault="003E196D" w:rsidP="00576C19">
      <w:pPr>
        <w:numPr>
          <w:ilvl w:val="0"/>
          <w:numId w:val="15"/>
        </w:numPr>
        <w:rPr>
          <w:bCs/>
        </w:rPr>
      </w:pPr>
      <w:r w:rsidRPr="00B52BC5">
        <w:rPr>
          <w:bCs/>
          <w:i/>
        </w:rPr>
        <w:t>Guest</w:t>
      </w:r>
      <w:r w:rsidRPr="003E196D">
        <w:rPr>
          <w:bCs/>
        </w:rPr>
        <w:t xml:space="preserve">: </w:t>
      </w:r>
      <w:r w:rsidR="00A818BD">
        <w:rPr>
          <w:bCs/>
        </w:rPr>
        <w:t>can only use the available</w:t>
      </w:r>
      <w:r w:rsidRPr="003E196D">
        <w:rPr>
          <w:bCs/>
        </w:rPr>
        <w:t xml:space="preserve"> viewers;</w:t>
      </w:r>
    </w:p>
    <w:p w:rsidR="003E196D" w:rsidRDefault="003E196D" w:rsidP="00576C19">
      <w:pPr>
        <w:numPr>
          <w:ilvl w:val="0"/>
          <w:numId w:val="15"/>
        </w:numPr>
        <w:rPr>
          <w:bCs/>
        </w:rPr>
      </w:pPr>
      <w:r w:rsidRPr="00B52BC5">
        <w:rPr>
          <w:bCs/>
          <w:i/>
        </w:rPr>
        <w:lastRenderedPageBreak/>
        <w:t>Operator</w:t>
      </w:r>
      <w:r w:rsidRPr="003E196D">
        <w:rPr>
          <w:bCs/>
        </w:rPr>
        <w:t xml:space="preserve">: can </w:t>
      </w:r>
      <w:r w:rsidR="007300CA">
        <w:rPr>
          <w:bCs/>
        </w:rPr>
        <w:t xml:space="preserve">only </w:t>
      </w:r>
      <w:r w:rsidRPr="003E196D">
        <w:rPr>
          <w:bCs/>
        </w:rPr>
        <w:t>alter display mode and/or units.</w:t>
      </w:r>
    </w:p>
    <w:p w:rsidR="003E196D" w:rsidRDefault="00D712A9" w:rsidP="003E196D">
      <w:r w:rsidRPr="00D712A9">
        <w:t>Logging in is required upon system start-up. After start-up, users can log off and in using a dedicated button on the taskbar.</w:t>
      </w:r>
    </w:p>
    <w:p w:rsidR="00D712A9" w:rsidRDefault="00D712A9" w:rsidP="00D712A9">
      <w:r w:rsidRPr="002C5A3C">
        <w:t xml:space="preserve">The rights </w:t>
      </w:r>
      <w:r w:rsidR="00E74137">
        <w:t>(</w:t>
      </w:r>
      <w:r w:rsidR="00563827">
        <w:t>configur</w:t>
      </w:r>
      <w:r w:rsidR="00E74137">
        <w:t>able)</w:t>
      </w:r>
      <w:r w:rsidR="00563827">
        <w:t xml:space="preserve"> for</w:t>
      </w:r>
      <w:r w:rsidRPr="002C5A3C">
        <w:t xml:space="preserve"> </w:t>
      </w:r>
      <w:r w:rsidR="00D57EAE">
        <w:t>NavVision</w:t>
      </w:r>
      <w:r w:rsidR="00E74137">
        <w:t xml:space="preserve"> </w:t>
      </w:r>
      <w:r w:rsidR="00BF2D0A">
        <w:t>are as</w:t>
      </w:r>
      <w:r w:rsidR="00563827">
        <w:t xml:space="preserve"> foll</w:t>
      </w:r>
      <w:r w:rsidR="00FC1A08">
        <w:t>ows</w:t>
      </w:r>
      <w:r w:rsidRPr="002C5A3C">
        <w:t>:</w:t>
      </w:r>
    </w:p>
    <w:p w:rsidR="00F01892" w:rsidRPr="002C5A3C" w:rsidRDefault="00F01892" w:rsidP="00D712A9"/>
    <w:p w:rsidR="00426BD3" w:rsidRDefault="00426BD3" w:rsidP="00426BD3">
      <w:pPr>
        <w:pStyle w:val="Bijschrift"/>
        <w:keepNext/>
      </w:pPr>
      <w:bookmarkStart w:id="157" w:name="_Toc373490227"/>
      <w:r>
        <w:t xml:space="preserve">Table </w:t>
      </w:r>
      <w:r w:rsidR="00161EC1">
        <w:fldChar w:fldCharType="begin"/>
      </w:r>
      <w:r w:rsidR="00161EC1">
        <w:instrText xml:space="preserve"> STYLEREF 1 \s </w:instrText>
      </w:r>
      <w:r w:rsidR="00161EC1">
        <w:fldChar w:fldCharType="separate"/>
      </w:r>
      <w:r w:rsidR="00B20F3D">
        <w:rPr>
          <w:noProof/>
        </w:rPr>
        <w:t>7</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1</w:t>
      </w:r>
      <w:r w:rsidR="00161EC1">
        <w:fldChar w:fldCharType="end"/>
      </w:r>
      <w:r>
        <w:t xml:space="preserve">: </w:t>
      </w:r>
      <w:r w:rsidR="00D57EAE">
        <w:t>NavVision</w:t>
      </w:r>
      <w:r>
        <w:t xml:space="preserve"> rights</w:t>
      </w:r>
      <w:bookmarkEnd w:id="157"/>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80"/>
        <w:gridCol w:w="6100"/>
      </w:tblGrid>
      <w:tr w:rsidR="00D712A9" w:rsidRPr="00A00367">
        <w:tc>
          <w:tcPr>
            <w:tcW w:w="3080" w:type="dxa"/>
            <w:shd w:val="clear" w:color="auto" w:fill="333333"/>
          </w:tcPr>
          <w:p w:rsidR="00D712A9" w:rsidRPr="00A00367" w:rsidRDefault="00D712A9" w:rsidP="00CA1B07">
            <w:pPr>
              <w:rPr>
                <w:b/>
              </w:rPr>
            </w:pPr>
            <w:r w:rsidRPr="00A00367">
              <w:rPr>
                <w:b/>
              </w:rPr>
              <w:t>Rights</w:t>
            </w:r>
          </w:p>
        </w:tc>
        <w:tc>
          <w:tcPr>
            <w:tcW w:w="6100" w:type="dxa"/>
            <w:shd w:val="clear" w:color="auto" w:fill="333333"/>
          </w:tcPr>
          <w:p w:rsidR="00D712A9" w:rsidRPr="00A00367" w:rsidRDefault="00D712A9" w:rsidP="00CA1B07">
            <w:pPr>
              <w:rPr>
                <w:b/>
              </w:rPr>
            </w:pPr>
            <w:r w:rsidRPr="00A00367">
              <w:rPr>
                <w:b/>
              </w:rPr>
              <w:t>Effect of rights</w:t>
            </w:r>
          </w:p>
        </w:tc>
      </w:tr>
      <w:tr w:rsidR="00D712A9" w:rsidRPr="002C5A3C">
        <w:tc>
          <w:tcPr>
            <w:tcW w:w="3080" w:type="dxa"/>
            <w:shd w:val="clear" w:color="auto" w:fill="auto"/>
          </w:tcPr>
          <w:p w:rsidR="00D712A9" w:rsidRPr="002C5A3C" w:rsidRDefault="00D712A9" w:rsidP="00CA1B07">
            <w:r w:rsidRPr="002C5A3C">
              <w:t>Administrator rights</w:t>
            </w:r>
          </w:p>
        </w:tc>
        <w:tc>
          <w:tcPr>
            <w:tcW w:w="6100" w:type="dxa"/>
            <w:shd w:val="clear" w:color="auto" w:fill="auto"/>
          </w:tcPr>
          <w:p w:rsidR="00D712A9" w:rsidRPr="002C5A3C" w:rsidRDefault="00D712A9" w:rsidP="00CA1B07">
            <w:r w:rsidRPr="002C5A3C">
              <w:t>Full access to the system's configuration parameters</w:t>
            </w:r>
          </w:p>
        </w:tc>
      </w:tr>
      <w:tr w:rsidR="00D712A9" w:rsidRPr="002C5A3C">
        <w:tc>
          <w:tcPr>
            <w:tcW w:w="3080" w:type="dxa"/>
            <w:shd w:val="clear" w:color="auto" w:fill="auto"/>
          </w:tcPr>
          <w:p w:rsidR="00D712A9" w:rsidRPr="002C5A3C" w:rsidRDefault="00D712A9" w:rsidP="00CA1B07">
            <w:r w:rsidRPr="002C5A3C">
              <w:t>Personal alarm settings</w:t>
            </w:r>
          </w:p>
        </w:tc>
        <w:tc>
          <w:tcPr>
            <w:tcW w:w="6100" w:type="dxa"/>
            <w:shd w:val="clear" w:color="auto" w:fill="auto"/>
          </w:tcPr>
          <w:p w:rsidR="00D712A9" w:rsidRPr="002C5A3C" w:rsidRDefault="00B96E98" w:rsidP="00CA1B07">
            <w:r>
              <w:t>Set alarms on the</w:t>
            </w:r>
            <w:r w:rsidR="00D712A9" w:rsidRPr="002C5A3C">
              <w:t xml:space="preserve"> particular </w:t>
            </w:r>
            <w:r w:rsidR="00B52BC5">
              <w:t>DAP</w:t>
            </w:r>
            <w:r w:rsidR="00072C85">
              <w:rPr>
                <w:rStyle w:val="Voetnootmarkering"/>
              </w:rPr>
              <w:footnoteReference w:id="13"/>
            </w:r>
            <w:r w:rsidR="00D712A9" w:rsidRPr="002C5A3C">
              <w:t>, for this user only</w:t>
            </w:r>
          </w:p>
        </w:tc>
      </w:tr>
      <w:tr w:rsidR="00D712A9" w:rsidRPr="002C5A3C">
        <w:tc>
          <w:tcPr>
            <w:tcW w:w="3080" w:type="dxa"/>
            <w:shd w:val="clear" w:color="auto" w:fill="auto"/>
          </w:tcPr>
          <w:p w:rsidR="00D712A9" w:rsidRPr="002C5A3C" w:rsidRDefault="00D712A9" w:rsidP="00CA1B07">
            <w:r w:rsidRPr="002C5A3C">
              <w:t>Certified alarm settings</w:t>
            </w:r>
          </w:p>
        </w:tc>
        <w:tc>
          <w:tcPr>
            <w:tcW w:w="6100" w:type="dxa"/>
            <w:shd w:val="clear" w:color="auto" w:fill="auto"/>
          </w:tcPr>
          <w:p w:rsidR="00D712A9" w:rsidRPr="002C5A3C" w:rsidRDefault="00D712A9" w:rsidP="00CA1B07">
            <w:r w:rsidRPr="002C5A3C">
              <w:t>Configuration of global alarm stations</w:t>
            </w:r>
          </w:p>
        </w:tc>
      </w:tr>
      <w:tr w:rsidR="00D712A9" w:rsidRPr="002C5A3C">
        <w:tc>
          <w:tcPr>
            <w:tcW w:w="3080" w:type="dxa"/>
            <w:shd w:val="clear" w:color="auto" w:fill="auto"/>
          </w:tcPr>
          <w:p w:rsidR="00D712A9" w:rsidRPr="002C5A3C" w:rsidRDefault="00D712A9" w:rsidP="00CA1B07">
            <w:r w:rsidRPr="002C5A3C">
              <w:t>Layout instruments</w:t>
            </w:r>
          </w:p>
        </w:tc>
        <w:tc>
          <w:tcPr>
            <w:tcW w:w="6100" w:type="dxa"/>
            <w:shd w:val="clear" w:color="auto" w:fill="auto"/>
          </w:tcPr>
          <w:p w:rsidR="00D712A9" w:rsidRPr="002C5A3C" w:rsidRDefault="00D712A9" w:rsidP="00CA1B07">
            <w:r w:rsidRPr="002C5A3C">
              <w:t>Edit instrument's display mode (digital, analogue, graphic)</w:t>
            </w:r>
          </w:p>
        </w:tc>
      </w:tr>
      <w:tr w:rsidR="00D712A9" w:rsidRPr="002C5A3C">
        <w:tc>
          <w:tcPr>
            <w:tcW w:w="3080" w:type="dxa"/>
            <w:shd w:val="clear" w:color="auto" w:fill="auto"/>
          </w:tcPr>
          <w:p w:rsidR="00D712A9" w:rsidRPr="002C5A3C" w:rsidRDefault="00D712A9" w:rsidP="00CA1B07">
            <w:r w:rsidRPr="002C5A3C">
              <w:t>Configuration of instruments</w:t>
            </w:r>
          </w:p>
        </w:tc>
        <w:tc>
          <w:tcPr>
            <w:tcW w:w="6100" w:type="dxa"/>
            <w:shd w:val="clear" w:color="auto" w:fill="auto"/>
          </w:tcPr>
          <w:p w:rsidR="00D712A9" w:rsidRPr="002C5A3C" w:rsidRDefault="00D712A9" w:rsidP="00CA1B07">
            <w:r w:rsidRPr="002C5A3C">
              <w:t>Change instrument's assigned field</w:t>
            </w:r>
          </w:p>
        </w:tc>
      </w:tr>
      <w:tr w:rsidR="00D712A9" w:rsidRPr="002C5A3C">
        <w:tc>
          <w:tcPr>
            <w:tcW w:w="3080" w:type="dxa"/>
            <w:shd w:val="clear" w:color="auto" w:fill="auto"/>
          </w:tcPr>
          <w:p w:rsidR="00D712A9" w:rsidRPr="002C5A3C" w:rsidRDefault="00D712A9" w:rsidP="00CA1B07">
            <w:r w:rsidRPr="002C5A3C">
              <w:t>Settings of logging</w:t>
            </w:r>
          </w:p>
        </w:tc>
        <w:tc>
          <w:tcPr>
            <w:tcW w:w="6100" w:type="dxa"/>
            <w:shd w:val="clear" w:color="auto" w:fill="auto"/>
          </w:tcPr>
          <w:p w:rsidR="00D712A9" w:rsidRPr="002C5A3C" w:rsidRDefault="00D712A9" w:rsidP="00CA1B07">
            <w:r w:rsidRPr="002C5A3C">
              <w:t>Enable/disable logging of fields</w:t>
            </w:r>
          </w:p>
        </w:tc>
      </w:tr>
      <w:tr w:rsidR="00D712A9" w:rsidRPr="002C5A3C">
        <w:tc>
          <w:tcPr>
            <w:tcW w:w="3080" w:type="dxa"/>
            <w:shd w:val="clear" w:color="auto" w:fill="auto"/>
          </w:tcPr>
          <w:p w:rsidR="00D712A9" w:rsidRPr="002C5A3C" w:rsidRDefault="00D712A9" w:rsidP="00CA1B07">
            <w:r w:rsidRPr="002C5A3C">
              <w:t>Able to close application</w:t>
            </w:r>
          </w:p>
        </w:tc>
        <w:tc>
          <w:tcPr>
            <w:tcW w:w="6100" w:type="dxa"/>
            <w:shd w:val="clear" w:color="auto" w:fill="auto"/>
          </w:tcPr>
          <w:p w:rsidR="00D712A9" w:rsidRPr="002C5A3C" w:rsidRDefault="00BB319D" w:rsidP="00CA1B07">
            <w:r>
              <w:t>Right to shut down the panel</w:t>
            </w:r>
          </w:p>
        </w:tc>
      </w:tr>
      <w:tr w:rsidR="00D712A9" w:rsidRPr="002C5A3C">
        <w:tc>
          <w:tcPr>
            <w:tcW w:w="3080" w:type="dxa"/>
            <w:shd w:val="clear" w:color="auto" w:fill="auto"/>
          </w:tcPr>
          <w:p w:rsidR="00D712A9" w:rsidRPr="002C5A3C" w:rsidRDefault="00D712A9" w:rsidP="00CA1B07">
            <w:r w:rsidRPr="002C5A3C">
              <w:t>Settings of sliders</w:t>
            </w:r>
          </w:p>
        </w:tc>
        <w:tc>
          <w:tcPr>
            <w:tcW w:w="6100" w:type="dxa"/>
            <w:shd w:val="clear" w:color="auto" w:fill="auto"/>
          </w:tcPr>
          <w:p w:rsidR="00D712A9" w:rsidRPr="002C5A3C" w:rsidRDefault="00D712A9" w:rsidP="00CA1B07">
            <w:r w:rsidRPr="002C5A3C">
              <w:t>Changing the value of sliders</w:t>
            </w:r>
          </w:p>
        </w:tc>
      </w:tr>
      <w:tr w:rsidR="00D712A9" w:rsidRPr="002C5A3C">
        <w:tc>
          <w:tcPr>
            <w:tcW w:w="3080" w:type="dxa"/>
            <w:shd w:val="clear" w:color="auto" w:fill="auto"/>
          </w:tcPr>
          <w:p w:rsidR="00D712A9" w:rsidRPr="002C5A3C" w:rsidRDefault="002E7B79" w:rsidP="00CA1B07">
            <w:r>
              <w:t>Edit layout v</w:t>
            </w:r>
            <w:r w:rsidR="00D712A9" w:rsidRPr="002C5A3C">
              <w:t>iewer</w:t>
            </w:r>
          </w:p>
        </w:tc>
        <w:tc>
          <w:tcPr>
            <w:tcW w:w="6100" w:type="dxa"/>
            <w:shd w:val="clear" w:color="auto" w:fill="auto"/>
          </w:tcPr>
          <w:p w:rsidR="00D712A9" w:rsidRPr="002C5A3C" w:rsidRDefault="00D712A9" w:rsidP="00CA1B07">
            <w:r w:rsidRPr="002C5A3C">
              <w:t xml:space="preserve">Ability to edit a mimic of the </w:t>
            </w:r>
            <w:r w:rsidR="008B6CDC">
              <w:t>l</w:t>
            </w:r>
            <w:r w:rsidRPr="002C5A3C">
              <w:t xml:space="preserve">ayout </w:t>
            </w:r>
            <w:r w:rsidR="008B6CDC">
              <w:t>v</w:t>
            </w:r>
            <w:r w:rsidRPr="002C5A3C">
              <w:t>iewer</w:t>
            </w:r>
          </w:p>
        </w:tc>
      </w:tr>
      <w:tr w:rsidR="00D712A9" w:rsidRPr="002C5A3C">
        <w:tc>
          <w:tcPr>
            <w:tcW w:w="3080" w:type="dxa"/>
            <w:shd w:val="clear" w:color="auto" w:fill="auto"/>
          </w:tcPr>
          <w:p w:rsidR="00D712A9" w:rsidRPr="002C5A3C" w:rsidRDefault="003D59DA" w:rsidP="00CA1B07">
            <w:r>
              <w:t xml:space="preserve">Settings </w:t>
            </w:r>
            <w:r>
              <w:sym w:font="Symbol" w:char="F0AE"/>
            </w:r>
            <w:r w:rsidR="00D712A9" w:rsidRPr="002C5A3C">
              <w:t xml:space="preserve"> Field settings</w:t>
            </w:r>
          </w:p>
        </w:tc>
        <w:tc>
          <w:tcPr>
            <w:tcW w:w="6100" w:type="dxa"/>
            <w:shd w:val="clear" w:color="auto" w:fill="auto"/>
          </w:tcPr>
          <w:p w:rsidR="00D712A9" w:rsidRPr="002C5A3C" w:rsidRDefault="00D712A9" w:rsidP="00CA1B07">
            <w:r w:rsidRPr="002C5A3C">
              <w:t xml:space="preserve">Access to the </w:t>
            </w:r>
            <w:r w:rsidR="008B6CDC">
              <w:t>field s</w:t>
            </w:r>
            <w:r w:rsidRPr="002C5A3C">
              <w:t>ettings page</w:t>
            </w:r>
          </w:p>
        </w:tc>
      </w:tr>
      <w:tr w:rsidR="00D712A9" w:rsidRPr="002C5A3C">
        <w:tc>
          <w:tcPr>
            <w:tcW w:w="3080" w:type="dxa"/>
            <w:shd w:val="clear" w:color="auto" w:fill="auto"/>
          </w:tcPr>
          <w:p w:rsidR="00D712A9" w:rsidRPr="002C5A3C" w:rsidRDefault="00D712A9" w:rsidP="00CA1B07">
            <w:r w:rsidRPr="002C5A3C">
              <w:t xml:space="preserve">Settings </w:t>
            </w:r>
            <w:r w:rsidR="003D59DA">
              <w:sym w:font="Symbol" w:char="F0AE"/>
            </w:r>
            <w:r w:rsidRPr="002C5A3C">
              <w:t xml:space="preserve"> Preferences</w:t>
            </w:r>
          </w:p>
        </w:tc>
        <w:tc>
          <w:tcPr>
            <w:tcW w:w="6100" w:type="dxa"/>
            <w:shd w:val="clear" w:color="auto" w:fill="auto"/>
          </w:tcPr>
          <w:p w:rsidR="00D712A9" w:rsidRPr="002C5A3C" w:rsidRDefault="00D712A9" w:rsidP="00CA1B07">
            <w:r w:rsidRPr="002C5A3C">
              <w:t xml:space="preserve">Access to the </w:t>
            </w:r>
            <w:r w:rsidR="008B6CDC">
              <w:t>p</w:t>
            </w:r>
            <w:r w:rsidRPr="002C5A3C">
              <w:t>references page</w:t>
            </w:r>
          </w:p>
        </w:tc>
      </w:tr>
      <w:tr w:rsidR="00D712A9" w:rsidRPr="002C5A3C">
        <w:tc>
          <w:tcPr>
            <w:tcW w:w="3080" w:type="dxa"/>
            <w:shd w:val="clear" w:color="auto" w:fill="auto"/>
          </w:tcPr>
          <w:p w:rsidR="00D712A9" w:rsidRPr="002C5A3C" w:rsidRDefault="00D712A9" w:rsidP="00CA1B07">
            <w:r w:rsidRPr="002C5A3C">
              <w:t xml:space="preserve">Settings </w:t>
            </w:r>
            <w:r w:rsidR="003D59DA">
              <w:sym w:font="Symbol" w:char="F0AE"/>
            </w:r>
            <w:r w:rsidRPr="002C5A3C">
              <w:t xml:space="preserve"> Taskbar</w:t>
            </w:r>
          </w:p>
        </w:tc>
        <w:tc>
          <w:tcPr>
            <w:tcW w:w="6100" w:type="dxa"/>
            <w:shd w:val="clear" w:color="auto" w:fill="auto"/>
          </w:tcPr>
          <w:p w:rsidR="00D712A9" w:rsidRPr="002C5A3C" w:rsidRDefault="00D712A9" w:rsidP="00CA1B07">
            <w:r w:rsidRPr="002C5A3C">
              <w:t xml:space="preserve">Access to the </w:t>
            </w:r>
            <w:r w:rsidR="008B6CDC">
              <w:t>t</w:t>
            </w:r>
            <w:r w:rsidRPr="002C5A3C">
              <w:t>askbar page &amp; configuration of the selectable &amp; default viewers</w:t>
            </w:r>
          </w:p>
        </w:tc>
      </w:tr>
      <w:tr w:rsidR="00D712A9" w:rsidRPr="002C5A3C">
        <w:tc>
          <w:tcPr>
            <w:tcW w:w="3080" w:type="dxa"/>
            <w:shd w:val="clear" w:color="auto" w:fill="auto"/>
          </w:tcPr>
          <w:p w:rsidR="00D712A9" w:rsidRPr="002C5A3C" w:rsidRDefault="00D712A9" w:rsidP="00CA1B07">
            <w:r w:rsidRPr="002C5A3C">
              <w:t xml:space="preserve">Settings </w:t>
            </w:r>
            <w:r w:rsidR="003D59DA">
              <w:sym w:font="Symbol" w:char="F0AE"/>
            </w:r>
            <w:r w:rsidRPr="002C5A3C">
              <w:t xml:space="preserve"> Configuration</w:t>
            </w:r>
          </w:p>
        </w:tc>
        <w:tc>
          <w:tcPr>
            <w:tcW w:w="6100" w:type="dxa"/>
            <w:shd w:val="clear" w:color="auto" w:fill="auto"/>
          </w:tcPr>
          <w:p w:rsidR="00D712A9" w:rsidRPr="002C5A3C" w:rsidRDefault="00D712A9" w:rsidP="00CA1B07">
            <w:r w:rsidRPr="002C5A3C">
              <w:t xml:space="preserve">Access to the </w:t>
            </w:r>
            <w:r w:rsidR="008B6CDC">
              <w:t>c</w:t>
            </w:r>
            <w:r w:rsidRPr="002C5A3C">
              <w:t>onfiguration page</w:t>
            </w:r>
          </w:p>
        </w:tc>
      </w:tr>
    </w:tbl>
    <w:p w:rsidR="004206DE" w:rsidRDefault="00031DB2" w:rsidP="001D38C1">
      <w:pPr>
        <w:pStyle w:val="Kop3"/>
      </w:pPr>
      <w:bookmarkStart w:id="158" w:name="_Toc235862019"/>
      <w:bookmarkStart w:id="159" w:name="_Toc373490127"/>
      <w:r>
        <w:t>Instruments</w:t>
      </w:r>
      <w:bookmarkEnd w:id="158"/>
      <w:r w:rsidR="00DB40B4">
        <w:t xml:space="preserve"> and indicators</w:t>
      </w:r>
      <w:bookmarkEnd w:id="159"/>
    </w:p>
    <w:p w:rsidR="005806DB" w:rsidRPr="005806DB" w:rsidRDefault="005806DB" w:rsidP="005806DB"/>
    <w:p w:rsidR="00DB40B4" w:rsidRDefault="002C7CCA" w:rsidP="00E24083">
      <w:r>
        <w:t xml:space="preserve">Instruments </w:t>
      </w:r>
      <w:r w:rsidR="001159CD">
        <w:t xml:space="preserve">and indicators </w:t>
      </w:r>
      <w:r>
        <w:t>are dist</w:t>
      </w:r>
      <w:r w:rsidR="001159CD">
        <w:t>inguished as foll</w:t>
      </w:r>
      <w:r w:rsidR="00FC1A08">
        <w:t>ows</w:t>
      </w:r>
      <w:r w:rsidR="001159CD">
        <w:t>:</w:t>
      </w:r>
    </w:p>
    <w:p w:rsidR="00A16046" w:rsidRDefault="00A16046" w:rsidP="00E2408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8"/>
        <w:gridCol w:w="1430"/>
        <w:gridCol w:w="1540"/>
      </w:tblGrid>
      <w:tr w:rsidR="00DB40B4" w:rsidRPr="00576C19">
        <w:trPr>
          <w:trHeight w:val="255"/>
        </w:trPr>
        <w:tc>
          <w:tcPr>
            <w:tcW w:w="2528" w:type="dxa"/>
            <w:shd w:val="clear" w:color="auto" w:fill="0C0C0C"/>
          </w:tcPr>
          <w:p w:rsidR="00DB40B4" w:rsidRPr="00576C19" w:rsidRDefault="00DB40B4" w:rsidP="00E24083">
            <w:pPr>
              <w:rPr>
                <w:b/>
              </w:rPr>
            </w:pPr>
            <w:r w:rsidRPr="00576C19">
              <w:rPr>
                <w:b/>
              </w:rPr>
              <w:t>Feature</w:t>
            </w:r>
          </w:p>
        </w:tc>
        <w:tc>
          <w:tcPr>
            <w:tcW w:w="1430" w:type="dxa"/>
            <w:shd w:val="clear" w:color="auto" w:fill="0C0C0C"/>
          </w:tcPr>
          <w:p w:rsidR="00DB40B4" w:rsidRPr="00576C19" w:rsidRDefault="00DB40B4" w:rsidP="00576C19">
            <w:pPr>
              <w:jc w:val="center"/>
              <w:rPr>
                <w:b/>
              </w:rPr>
            </w:pPr>
            <w:r w:rsidRPr="00576C19">
              <w:rPr>
                <w:b/>
              </w:rPr>
              <w:t>Instrument</w:t>
            </w:r>
          </w:p>
        </w:tc>
        <w:tc>
          <w:tcPr>
            <w:tcW w:w="1540" w:type="dxa"/>
            <w:shd w:val="clear" w:color="auto" w:fill="0C0C0C"/>
          </w:tcPr>
          <w:p w:rsidR="00DB40B4" w:rsidRPr="00576C19" w:rsidRDefault="00DB40B4" w:rsidP="00576C19">
            <w:pPr>
              <w:jc w:val="center"/>
              <w:rPr>
                <w:b/>
              </w:rPr>
            </w:pPr>
            <w:r w:rsidRPr="00576C19">
              <w:rPr>
                <w:b/>
              </w:rPr>
              <w:t>Indicator</w:t>
            </w:r>
          </w:p>
        </w:tc>
      </w:tr>
      <w:tr w:rsidR="00DB40B4">
        <w:trPr>
          <w:trHeight w:val="255"/>
        </w:trPr>
        <w:tc>
          <w:tcPr>
            <w:tcW w:w="2528" w:type="dxa"/>
          </w:tcPr>
          <w:p w:rsidR="00DB40B4" w:rsidRDefault="0044367E" w:rsidP="00E24083">
            <w:r>
              <w:t>Display configuration</w:t>
            </w:r>
          </w:p>
        </w:tc>
        <w:tc>
          <w:tcPr>
            <w:tcW w:w="1430" w:type="dxa"/>
          </w:tcPr>
          <w:p w:rsidR="00DB40B4" w:rsidRDefault="00DB40B4" w:rsidP="00576C19">
            <w:pPr>
              <w:jc w:val="center"/>
            </w:pPr>
            <w:r>
              <w:t>Yes</w:t>
            </w:r>
          </w:p>
        </w:tc>
        <w:tc>
          <w:tcPr>
            <w:tcW w:w="1540" w:type="dxa"/>
          </w:tcPr>
          <w:p w:rsidR="00DB40B4" w:rsidRDefault="00DB40B4" w:rsidP="00576C19">
            <w:pPr>
              <w:jc w:val="center"/>
            </w:pPr>
            <w:r>
              <w:t>No</w:t>
            </w:r>
          </w:p>
        </w:tc>
      </w:tr>
      <w:tr w:rsidR="00DB40B4">
        <w:trPr>
          <w:trHeight w:val="255"/>
        </w:trPr>
        <w:tc>
          <w:tcPr>
            <w:tcW w:w="2528" w:type="dxa"/>
          </w:tcPr>
          <w:p w:rsidR="00DB40B4" w:rsidRDefault="00DB40B4" w:rsidP="00E24083">
            <w:r>
              <w:t>Alarm settings</w:t>
            </w:r>
          </w:p>
        </w:tc>
        <w:tc>
          <w:tcPr>
            <w:tcW w:w="1430" w:type="dxa"/>
          </w:tcPr>
          <w:p w:rsidR="00DB40B4" w:rsidRDefault="00DB40B4" w:rsidP="00576C19">
            <w:pPr>
              <w:jc w:val="center"/>
            </w:pPr>
            <w:r>
              <w:t>Yes</w:t>
            </w:r>
          </w:p>
        </w:tc>
        <w:tc>
          <w:tcPr>
            <w:tcW w:w="1540" w:type="dxa"/>
          </w:tcPr>
          <w:p w:rsidR="00DB40B4" w:rsidRDefault="00DB40B4" w:rsidP="00576C19">
            <w:pPr>
              <w:jc w:val="center"/>
            </w:pPr>
            <w:r>
              <w:t>No</w:t>
            </w:r>
          </w:p>
        </w:tc>
      </w:tr>
      <w:tr w:rsidR="00DB40B4">
        <w:trPr>
          <w:trHeight w:val="255"/>
        </w:trPr>
        <w:tc>
          <w:tcPr>
            <w:tcW w:w="2528" w:type="dxa"/>
          </w:tcPr>
          <w:p w:rsidR="00DB40B4" w:rsidRDefault="00885D92" w:rsidP="00E24083">
            <w:r>
              <w:t>Unity select</w:t>
            </w:r>
          </w:p>
        </w:tc>
        <w:tc>
          <w:tcPr>
            <w:tcW w:w="1430" w:type="dxa"/>
          </w:tcPr>
          <w:p w:rsidR="00DB40B4" w:rsidRDefault="00DB40B4" w:rsidP="00576C19">
            <w:pPr>
              <w:jc w:val="center"/>
            </w:pPr>
            <w:r>
              <w:t>Yes</w:t>
            </w:r>
          </w:p>
        </w:tc>
        <w:tc>
          <w:tcPr>
            <w:tcW w:w="1540" w:type="dxa"/>
          </w:tcPr>
          <w:p w:rsidR="00DB40B4" w:rsidRDefault="00DB40B4" w:rsidP="00576C19">
            <w:pPr>
              <w:jc w:val="center"/>
            </w:pPr>
            <w:r>
              <w:t>No</w:t>
            </w:r>
          </w:p>
        </w:tc>
      </w:tr>
      <w:tr w:rsidR="00DB40B4">
        <w:trPr>
          <w:trHeight w:val="255"/>
        </w:trPr>
        <w:tc>
          <w:tcPr>
            <w:tcW w:w="2528" w:type="dxa"/>
          </w:tcPr>
          <w:p w:rsidR="00DB40B4" w:rsidRDefault="00746135" w:rsidP="00E24083">
            <w:r>
              <w:t xml:space="preserve">Choice of </w:t>
            </w:r>
            <w:r w:rsidR="00DD22E2">
              <w:t xml:space="preserve"> instrument</w:t>
            </w:r>
          </w:p>
        </w:tc>
        <w:tc>
          <w:tcPr>
            <w:tcW w:w="1430" w:type="dxa"/>
          </w:tcPr>
          <w:p w:rsidR="00DB40B4" w:rsidRDefault="00DB40B4" w:rsidP="00576C19">
            <w:pPr>
              <w:jc w:val="center"/>
            </w:pPr>
            <w:r>
              <w:t>Yes</w:t>
            </w:r>
          </w:p>
        </w:tc>
        <w:tc>
          <w:tcPr>
            <w:tcW w:w="1540" w:type="dxa"/>
          </w:tcPr>
          <w:p w:rsidR="00DB40B4" w:rsidRDefault="00DB40B4" w:rsidP="00576C19">
            <w:pPr>
              <w:keepNext/>
              <w:jc w:val="center"/>
            </w:pPr>
            <w:r>
              <w:t>Yes</w:t>
            </w:r>
          </w:p>
        </w:tc>
      </w:tr>
    </w:tbl>
    <w:p w:rsidR="002C7CCA" w:rsidRDefault="005806DB" w:rsidP="005806DB">
      <w:pPr>
        <w:pStyle w:val="Bijschrift"/>
      </w:pPr>
      <w:bookmarkStart w:id="160" w:name="_Toc373490228"/>
      <w:r>
        <w:t xml:space="preserve">Table </w:t>
      </w:r>
      <w:r w:rsidR="00161EC1">
        <w:fldChar w:fldCharType="begin"/>
      </w:r>
      <w:r w:rsidR="00161EC1">
        <w:instrText xml:space="preserve"> STYLEREF 1 \s </w:instrText>
      </w:r>
      <w:r w:rsidR="00161EC1">
        <w:fldChar w:fldCharType="separate"/>
      </w:r>
      <w:r w:rsidR="00B20F3D">
        <w:rPr>
          <w:noProof/>
        </w:rPr>
        <w:t>7</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2</w:t>
      </w:r>
      <w:r w:rsidR="00161EC1">
        <w:fldChar w:fldCharType="end"/>
      </w:r>
      <w:r>
        <w:t>: Configuration features</w:t>
      </w:r>
      <w:r w:rsidRPr="0084738F">
        <w:t xml:space="preserve"> </w:t>
      </w:r>
      <w:r>
        <w:t>(instruments and indicators)</w:t>
      </w:r>
      <w:bookmarkEnd w:id="160"/>
    </w:p>
    <w:p w:rsidR="00E24083" w:rsidRDefault="00905601" w:rsidP="00C8368E">
      <w:pPr>
        <w:pStyle w:val="Kop3"/>
      </w:pPr>
      <w:bookmarkStart w:id="161" w:name="_Ref239491348"/>
      <w:bookmarkStart w:id="162" w:name="_Ref239491514"/>
      <w:bookmarkStart w:id="163" w:name="_Toc373490128"/>
      <w:r>
        <w:t>Analogue,</w:t>
      </w:r>
      <w:r w:rsidR="00804F11">
        <w:t xml:space="preserve"> digital </w:t>
      </w:r>
      <w:r>
        <w:t xml:space="preserve">and graphical </w:t>
      </w:r>
      <w:r w:rsidR="00804F11">
        <w:t>instruments</w:t>
      </w:r>
      <w:bookmarkEnd w:id="161"/>
      <w:bookmarkEnd w:id="162"/>
      <w:bookmarkEnd w:id="163"/>
    </w:p>
    <w:p w:rsidR="0038011E" w:rsidRDefault="0038011E" w:rsidP="0038011E"/>
    <w:p w:rsidR="0038011E" w:rsidRPr="0038011E" w:rsidRDefault="0038011E" w:rsidP="0038011E">
      <w:pPr>
        <w:rPr>
          <w:i/>
        </w:rPr>
      </w:pPr>
      <w:r>
        <w:rPr>
          <w:noProof/>
          <w:lang w:val="nl-NL" w:eastAsia="nl-NL"/>
        </w:rPr>
        <w:drawing>
          <wp:inline distT="0" distB="0" distL="0" distR="0" wp14:anchorId="638E9A80" wp14:editId="70CA178F">
            <wp:extent cx="416379" cy="342900"/>
            <wp:effectExtent l="0" t="0" r="317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6379" cy="342900"/>
                    </a:xfrm>
                    <a:prstGeom prst="rect">
                      <a:avLst/>
                    </a:prstGeom>
                  </pic:spPr>
                </pic:pic>
              </a:graphicData>
            </a:graphic>
          </wp:inline>
        </w:drawing>
      </w:r>
      <w:r>
        <w:rPr>
          <w:i/>
        </w:rPr>
        <w:t>: The following examples are deprecated, but still in a majority of systems worldwide. The next generations of instruments will b</w:t>
      </w:r>
      <w:r w:rsidR="00A9305A">
        <w:rPr>
          <w:i/>
        </w:rPr>
        <w:t>e solely represented in mimics which will be discussed later.</w:t>
      </w:r>
    </w:p>
    <w:p w:rsidR="00E9307C" w:rsidRPr="00117C9E" w:rsidRDefault="00E9307C" w:rsidP="00E9307C">
      <w:pPr>
        <w:rPr>
          <w:b/>
        </w:rPr>
      </w:pPr>
      <w:r w:rsidRPr="00117C9E">
        <w:lastRenderedPageBreak/>
        <w:t xml:space="preserve">  </w:t>
      </w:r>
      <w:r w:rsidR="00744EFA">
        <w:rPr>
          <w:noProof/>
          <w:lang w:val="nl-NL" w:eastAsia="nl-NL"/>
        </w:rPr>
        <w:drawing>
          <wp:inline distT="0" distB="0" distL="0" distR="0" wp14:anchorId="4DDE56D8" wp14:editId="65B6799A">
            <wp:extent cx="5934075" cy="1895475"/>
            <wp:effectExtent l="0" t="0" r="9525" b="9525"/>
            <wp:docPr id="341" name="Afbeelding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895475"/>
                    </a:xfrm>
                    <a:prstGeom prst="rect">
                      <a:avLst/>
                    </a:prstGeom>
                    <a:noFill/>
                    <a:ln>
                      <a:noFill/>
                    </a:ln>
                  </pic:spPr>
                </pic:pic>
              </a:graphicData>
            </a:graphic>
          </wp:inline>
        </w:drawing>
      </w:r>
    </w:p>
    <w:p w:rsidR="00E9307C" w:rsidRDefault="00E17246" w:rsidP="00FA311A">
      <w:pPr>
        <w:pStyle w:val="Bijschrift"/>
      </w:pPr>
      <w:bookmarkStart w:id="164" w:name="_Toc373490187"/>
      <w:r>
        <w:t xml:space="preserve">Figure </w:t>
      </w:r>
      <w:r w:rsidR="002A3868">
        <w:fldChar w:fldCharType="begin"/>
      </w:r>
      <w:r w:rsidR="002A3868">
        <w:instrText xml:space="preserve"> STYLEREF 1 \s </w:instrText>
      </w:r>
      <w:r w:rsidR="002A3868">
        <w:fldChar w:fldCharType="separate"/>
      </w:r>
      <w:r w:rsidR="00B20F3D">
        <w:rPr>
          <w:noProof/>
        </w:rPr>
        <w:t>7</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3</w:t>
      </w:r>
      <w:r w:rsidR="002A3868">
        <w:fldChar w:fldCharType="end"/>
      </w:r>
      <w:r w:rsidR="00E9307C">
        <w:t xml:space="preserve">: </w:t>
      </w:r>
      <w:r w:rsidR="00E9307C" w:rsidRPr="00E9307C">
        <w:rPr>
          <w:iCs/>
        </w:rPr>
        <w:t>Analogue/digital/graphic</w:t>
      </w:r>
      <w:r w:rsidR="00A70891">
        <w:rPr>
          <w:iCs/>
        </w:rPr>
        <w:t>al</w:t>
      </w:r>
      <w:r w:rsidR="00E9307C" w:rsidRPr="00E9307C">
        <w:rPr>
          <w:iCs/>
        </w:rPr>
        <w:t xml:space="preserve"> instrument</w:t>
      </w:r>
      <w:bookmarkEnd w:id="164"/>
    </w:p>
    <w:p w:rsidR="00E9307C" w:rsidRPr="00BA4AEC" w:rsidRDefault="00CD4C85" w:rsidP="00576C19">
      <w:pPr>
        <w:numPr>
          <w:ilvl w:val="0"/>
          <w:numId w:val="13"/>
        </w:numPr>
      </w:pPr>
      <w:r w:rsidRPr="003075F7">
        <w:rPr>
          <w:b/>
        </w:rPr>
        <w:t>U</w:t>
      </w:r>
      <w:r w:rsidR="0094371D" w:rsidRPr="003075F7">
        <w:rPr>
          <w:b/>
        </w:rPr>
        <w:t>nity</w:t>
      </w:r>
      <w:r w:rsidR="007A2F21" w:rsidRPr="003075F7">
        <w:rPr>
          <w:b/>
        </w:rPr>
        <w:t xml:space="preserve"> select</w:t>
      </w:r>
      <w:r w:rsidR="00BF05C1">
        <w:br/>
      </w:r>
      <w:r w:rsidR="00BA4AEC" w:rsidRPr="00BA4AEC">
        <w:t>All repre</w:t>
      </w:r>
      <w:r w:rsidR="003570B6">
        <w:t xml:space="preserve">sented data comes </w:t>
      </w:r>
      <w:r w:rsidR="00661983">
        <w:t>with</w:t>
      </w:r>
      <w:r w:rsidR="003570B6">
        <w:t xml:space="preserve"> a certain</w:t>
      </w:r>
      <w:r w:rsidR="0048174C">
        <w:t xml:space="preserve"> </w:t>
      </w:r>
      <w:r w:rsidR="006D4978">
        <w:t>unit</w:t>
      </w:r>
      <w:r w:rsidR="0094371D">
        <w:t>y</w:t>
      </w:r>
      <w:r w:rsidR="006D4978">
        <w:t xml:space="preserve"> </w:t>
      </w:r>
      <w:r w:rsidR="0048174C">
        <w:t>e.g.</w:t>
      </w:r>
      <w:r w:rsidR="00A223BB">
        <w:t xml:space="preserve"> m/s, km, nm</w:t>
      </w:r>
      <w:r w:rsidR="001427B1">
        <w:t>, KN</w:t>
      </w:r>
      <w:r w:rsidR="00BA4AEC" w:rsidRPr="00BA4AEC">
        <w:t xml:space="preserve"> etc. Th</w:t>
      </w:r>
      <w:r w:rsidR="0054055C">
        <w:t>ese initial values (</w:t>
      </w:r>
      <w:r w:rsidR="00C26A91">
        <w:t>default values</w:t>
      </w:r>
      <w:r w:rsidR="0054055C">
        <w:t>)</w:t>
      </w:r>
      <w:r w:rsidR="00C26A91">
        <w:t xml:space="preserve"> can be set</w:t>
      </w:r>
      <w:r w:rsidR="0094371D">
        <w:t xml:space="preserve"> at default</w:t>
      </w:r>
      <w:r w:rsidR="00BA4AEC" w:rsidRPr="00BA4AEC">
        <w:t xml:space="preserve">. However, it is also possible for the user to directly </w:t>
      </w:r>
      <w:r w:rsidR="005D237A">
        <w:t>adjust an indicator. Click</w:t>
      </w:r>
      <w:r w:rsidR="00BA4AEC" w:rsidRPr="00BA4AEC">
        <w:t xml:space="preserve"> the corresponding </w:t>
      </w:r>
      <w:r w:rsidR="005D237A">
        <w:t>display button to adjust the unity</w:t>
      </w:r>
      <w:r w:rsidR="00BA4AEC" w:rsidRPr="00BA4AEC">
        <w:t>.</w:t>
      </w:r>
    </w:p>
    <w:p w:rsidR="00BA4AEC" w:rsidRPr="00BA4AEC" w:rsidRDefault="00BF05C1" w:rsidP="00576C19">
      <w:pPr>
        <w:numPr>
          <w:ilvl w:val="0"/>
          <w:numId w:val="13"/>
        </w:numPr>
      </w:pPr>
      <w:r w:rsidRPr="003075F7">
        <w:rPr>
          <w:b/>
        </w:rPr>
        <w:t xml:space="preserve">Setting </w:t>
      </w:r>
      <w:r w:rsidR="001034FA" w:rsidRPr="003075F7">
        <w:rPr>
          <w:b/>
        </w:rPr>
        <w:t xml:space="preserve">of </w:t>
      </w:r>
      <w:r w:rsidRPr="003075F7">
        <w:rPr>
          <w:b/>
        </w:rPr>
        <w:t>alarms</w:t>
      </w:r>
      <w:r w:rsidRPr="00BA4AEC">
        <w:t xml:space="preserve"> </w:t>
      </w:r>
      <w:r>
        <w:br/>
      </w:r>
      <w:r w:rsidR="004268E8">
        <w:t>By means of</w:t>
      </w:r>
      <w:r w:rsidR="00BA4AEC" w:rsidRPr="00BA4AEC">
        <w:t xml:space="preserve"> the </w:t>
      </w:r>
      <w:r w:rsidR="007C0307">
        <w:t>“</w:t>
      </w:r>
      <w:r w:rsidR="00BA4AEC" w:rsidRPr="00BA4AEC">
        <w:t>Alarm</w:t>
      </w:r>
      <w:r w:rsidR="007C0307">
        <w:t>”</w:t>
      </w:r>
      <w:r w:rsidR="00BA4AEC" w:rsidRPr="00BA4AEC">
        <w:t xml:space="preserve"> button</w:t>
      </w:r>
      <w:r w:rsidR="00255B77">
        <w:t xml:space="preserve"> it is possible to adjust the</w:t>
      </w:r>
      <w:r w:rsidR="00BA4AEC" w:rsidRPr="00BA4AEC">
        <w:t xml:space="preserve"> alarm angle or </w:t>
      </w:r>
      <w:r w:rsidR="0051429C">
        <w:t xml:space="preserve">alarm settings. For </w:t>
      </w:r>
      <w:r w:rsidR="00BA4AEC" w:rsidRPr="00BA4AEC">
        <w:t>example</w:t>
      </w:r>
      <w:r w:rsidR="004268E8">
        <w:t>,</w:t>
      </w:r>
      <w:r w:rsidR="003D01F2">
        <w:t xml:space="preserve"> </w:t>
      </w:r>
      <w:r w:rsidR="00BA4AEC" w:rsidRPr="00BA4AEC">
        <w:t>cou</w:t>
      </w:r>
      <w:r w:rsidR="003D01F2">
        <w:t>rse or wind angle can be set; the speed or depth indicator</w:t>
      </w:r>
      <w:r w:rsidR="00BA4AEC" w:rsidRPr="00BA4AEC">
        <w:t xml:space="preserve"> can be adjusted. </w:t>
      </w:r>
    </w:p>
    <w:p w:rsidR="00BA4AEC" w:rsidRPr="00BA4AEC" w:rsidRDefault="00BF05C1" w:rsidP="00576C19">
      <w:pPr>
        <w:numPr>
          <w:ilvl w:val="0"/>
          <w:numId w:val="13"/>
        </w:numPr>
      </w:pPr>
      <w:r w:rsidRPr="003075F7">
        <w:rPr>
          <w:b/>
        </w:rPr>
        <w:t>Display configuration</w:t>
      </w:r>
      <w:r w:rsidRPr="00BA4AEC">
        <w:t xml:space="preserve"> </w:t>
      </w:r>
      <w:r>
        <w:br/>
      </w:r>
      <w:r w:rsidR="00FB04CA">
        <w:t xml:space="preserve">Via the </w:t>
      </w:r>
      <w:r w:rsidR="00BA4AEC" w:rsidRPr="00BA4AEC">
        <w:t>Graphic</w:t>
      </w:r>
      <w:r w:rsidR="00FB04CA">
        <w:t xml:space="preserve"> button </w:t>
      </w:r>
      <w:r w:rsidR="00BA4AEC" w:rsidRPr="00BA4AEC">
        <w:t xml:space="preserve">the indicators </w:t>
      </w:r>
      <w:r w:rsidR="00FB04CA">
        <w:t>(a</w:t>
      </w:r>
      <w:r w:rsidR="00FB04CA" w:rsidRPr="00BA4AEC">
        <w:t xml:space="preserve">nalogue or </w:t>
      </w:r>
      <w:r w:rsidR="00FB04CA">
        <w:t xml:space="preserve">digital) </w:t>
      </w:r>
      <w:r w:rsidR="00C767AC">
        <w:t>can be set</w:t>
      </w:r>
      <w:r w:rsidR="00BA4AEC" w:rsidRPr="00BA4AEC">
        <w:t xml:space="preserve"> into a different </w:t>
      </w:r>
      <w:r w:rsidR="00C767AC">
        <w:t>display mode</w:t>
      </w:r>
      <w:r w:rsidR="00BA4AEC" w:rsidRPr="00BA4AEC">
        <w:t xml:space="preserve">. </w:t>
      </w:r>
      <w:r w:rsidR="00EE266C" w:rsidRPr="00BA4AEC">
        <w:t>The wind</w:t>
      </w:r>
      <w:r w:rsidR="00BA4AEC" w:rsidRPr="00BA4AEC">
        <w:t xml:space="preserve"> direction can also be set to close hauled. Click the button to adjust the mode of display.</w:t>
      </w:r>
    </w:p>
    <w:p w:rsidR="00BA4AEC" w:rsidRDefault="00BF05C1" w:rsidP="00576C19">
      <w:pPr>
        <w:numPr>
          <w:ilvl w:val="0"/>
          <w:numId w:val="13"/>
        </w:numPr>
      </w:pPr>
      <w:r w:rsidRPr="003075F7">
        <w:rPr>
          <w:b/>
        </w:rPr>
        <w:t>Choose instruments</w:t>
      </w:r>
      <w:r w:rsidRPr="00BA4AEC">
        <w:t xml:space="preserve"> </w:t>
      </w:r>
      <w:r>
        <w:br/>
      </w:r>
      <w:r w:rsidR="00814EBC">
        <w:t>Th</w:t>
      </w:r>
      <w:r w:rsidR="00CA3C1A">
        <w:t>e “</w:t>
      </w:r>
      <w:proofErr w:type="spellStart"/>
      <w:r w:rsidR="00CA3C1A">
        <w:t>Config</w:t>
      </w:r>
      <w:proofErr w:type="spellEnd"/>
      <w:r w:rsidR="00CA3C1A">
        <w:t>”</w:t>
      </w:r>
      <w:r w:rsidR="00BA4AEC" w:rsidRPr="00BA4AEC">
        <w:t xml:space="preserve"> button </w:t>
      </w:r>
      <w:r w:rsidR="00210D5F">
        <w:t>all</w:t>
      </w:r>
      <w:r w:rsidR="00FC1A08">
        <w:t>ows</w:t>
      </w:r>
      <w:r w:rsidR="00210D5F">
        <w:t xml:space="preserve"> you to alter</w:t>
      </w:r>
      <w:r w:rsidR="00BA4AEC" w:rsidRPr="00BA4AEC">
        <w:t xml:space="preserve"> the type of instrument by selecting a different measurable v</w:t>
      </w:r>
      <w:r w:rsidR="00EE266C">
        <w:t xml:space="preserve">alue from the list. This configuration </w:t>
      </w:r>
      <w:r w:rsidR="00BA4AEC" w:rsidRPr="00BA4AEC">
        <w:t xml:space="preserve">list is integrated for all instruments. In the next paragraph the operation will be explained. </w:t>
      </w:r>
    </w:p>
    <w:p w:rsidR="00BF05C1" w:rsidRDefault="00DB40B4" w:rsidP="00BF05C1">
      <w:pPr>
        <w:pStyle w:val="Kop3"/>
      </w:pPr>
      <w:bookmarkStart w:id="165" w:name="_Toc168303870"/>
      <w:r>
        <w:br w:type="page"/>
      </w:r>
      <w:bookmarkStart w:id="166" w:name="_Toc373490129"/>
      <w:r w:rsidR="00BF05C1" w:rsidRPr="00BE0F13">
        <w:lastRenderedPageBreak/>
        <w:t>Indicators</w:t>
      </w:r>
      <w:bookmarkEnd w:id="165"/>
      <w:bookmarkEnd w:id="166"/>
    </w:p>
    <w:p w:rsidR="00BF05C1" w:rsidRPr="00BF05C1" w:rsidRDefault="00BF05C1" w:rsidP="00BF05C1"/>
    <w:p w:rsidR="00BF05C1" w:rsidRPr="00BE0F13" w:rsidRDefault="00744EFA" w:rsidP="00BF05C1">
      <w:r>
        <w:rPr>
          <w:noProof/>
          <w:lang w:val="nl-NL" w:eastAsia="nl-NL"/>
        </w:rPr>
        <w:drawing>
          <wp:inline distT="0" distB="0" distL="0" distR="0" wp14:anchorId="246400AF" wp14:editId="2B7AF718">
            <wp:extent cx="3505200" cy="1524000"/>
            <wp:effectExtent l="0" t="0" r="0" b="0"/>
            <wp:docPr id="342" name="Afbeelding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5200" cy="1524000"/>
                    </a:xfrm>
                    <a:prstGeom prst="rect">
                      <a:avLst/>
                    </a:prstGeom>
                    <a:noFill/>
                    <a:ln>
                      <a:noFill/>
                    </a:ln>
                  </pic:spPr>
                </pic:pic>
              </a:graphicData>
            </a:graphic>
          </wp:inline>
        </w:drawing>
      </w:r>
    </w:p>
    <w:p w:rsidR="00BF05C1" w:rsidRDefault="00E17246" w:rsidP="00FA311A">
      <w:pPr>
        <w:pStyle w:val="Bijschrift"/>
      </w:pPr>
      <w:bookmarkStart w:id="167" w:name="_Toc373490188"/>
      <w:r>
        <w:t xml:space="preserve">Figure </w:t>
      </w:r>
      <w:r w:rsidR="002A3868">
        <w:fldChar w:fldCharType="begin"/>
      </w:r>
      <w:r w:rsidR="002A3868">
        <w:instrText xml:space="preserve"> STYLEREF 1 \s </w:instrText>
      </w:r>
      <w:r w:rsidR="002A3868">
        <w:fldChar w:fldCharType="separate"/>
      </w:r>
      <w:r w:rsidR="00B20F3D">
        <w:rPr>
          <w:noProof/>
        </w:rPr>
        <w:t>7</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4</w:t>
      </w:r>
      <w:r w:rsidR="002A3868">
        <w:fldChar w:fldCharType="end"/>
      </w:r>
      <w:r w:rsidR="00BF05C1">
        <w:t xml:space="preserve">: </w:t>
      </w:r>
      <w:r w:rsidR="00D80CB8">
        <w:t>I</w:t>
      </w:r>
      <w:r w:rsidR="00BF05C1">
        <w:rPr>
          <w:iCs/>
        </w:rPr>
        <w:t>ndicators</w:t>
      </w:r>
      <w:bookmarkEnd w:id="167"/>
    </w:p>
    <w:p w:rsidR="00BF05C1" w:rsidRPr="00BF05C1" w:rsidRDefault="00BF05C1" w:rsidP="00BF05C1">
      <w:r w:rsidRPr="00BF05C1">
        <w:t>The indicators have the same functionality as the analogue instruments, only the graduation-scale differs. As a rule, indicators are being used for those values which do not require a precise reading, like e.g. voltages and pressure</w:t>
      </w:r>
      <w:r w:rsidR="00927432">
        <w:t>s</w:t>
      </w:r>
      <w:r w:rsidRPr="00BF05C1">
        <w:t xml:space="preserve">. The advantage of indicators over other </w:t>
      </w:r>
      <w:r w:rsidR="00D00A8F" w:rsidRPr="00BF05C1">
        <w:t>instruments</w:t>
      </w:r>
      <w:r w:rsidRPr="00BF05C1">
        <w:t xml:space="preserve"> is that they take up less space. </w:t>
      </w:r>
      <w:r w:rsidR="00023B86">
        <w:t xml:space="preserve">It is possible to </w:t>
      </w:r>
      <w:r w:rsidRPr="00BF05C1">
        <w:t>change the mode of display of a certain indicator</w:t>
      </w:r>
      <w:r w:rsidR="00023B86">
        <w:t xml:space="preserve"> by</w:t>
      </w:r>
      <w:r w:rsidRPr="00BF05C1">
        <w:t xml:space="preserve"> click</w:t>
      </w:r>
      <w:r w:rsidR="00023B86">
        <w:t>ing</w:t>
      </w:r>
      <w:r w:rsidRPr="00BF05C1">
        <w:t xml:space="preserve"> </w:t>
      </w:r>
      <w:r w:rsidR="00023B86">
        <w:t xml:space="preserve">the </w:t>
      </w:r>
      <w:r w:rsidRPr="00BF05C1">
        <w:t>righ</w:t>
      </w:r>
      <w:r w:rsidR="00301FDB">
        <w:t>t mouse button. Then</w:t>
      </w:r>
      <w:r w:rsidR="00FE5E7C">
        <w:t xml:space="preserve"> the configuration </w:t>
      </w:r>
      <w:r w:rsidR="00301FDB">
        <w:t>list with system parts</w:t>
      </w:r>
      <w:r w:rsidRPr="00BF05C1">
        <w:t xml:space="preserve"> appear</w:t>
      </w:r>
      <w:r w:rsidR="00301FDB">
        <w:t>s</w:t>
      </w:r>
      <w:r w:rsidRPr="00BF05C1">
        <w:t xml:space="preserve"> from which </w:t>
      </w:r>
      <w:r w:rsidR="00301FDB">
        <w:t>the</w:t>
      </w:r>
      <w:r w:rsidR="00804F11">
        <w:t xml:space="preserve"> oper</w:t>
      </w:r>
      <w:r w:rsidR="00301FDB">
        <w:t>ator can choose.</w:t>
      </w:r>
    </w:p>
    <w:p w:rsidR="009C3DDE" w:rsidRDefault="009C3DDE" w:rsidP="009C3DDE">
      <w:pPr>
        <w:pStyle w:val="Kop3"/>
      </w:pPr>
      <w:bookmarkStart w:id="168" w:name="_Toc168303871"/>
      <w:bookmarkStart w:id="169" w:name="_Toc373490130"/>
      <w:r w:rsidRPr="00BE0F13">
        <w:t>Bar</w:t>
      </w:r>
      <w:bookmarkEnd w:id="168"/>
      <w:r w:rsidR="00B529DD">
        <w:t xml:space="preserve"> </w:t>
      </w:r>
      <w:r w:rsidR="00675BA4">
        <w:t>graph display</w:t>
      </w:r>
      <w:bookmarkEnd w:id="169"/>
    </w:p>
    <w:p w:rsidR="00675BA4" w:rsidRPr="00675BA4" w:rsidRDefault="00675BA4" w:rsidP="00675BA4"/>
    <w:p w:rsidR="009C3DDE" w:rsidRPr="00BE0F13" w:rsidRDefault="00744EFA" w:rsidP="009C3DDE">
      <w:r>
        <w:rPr>
          <w:noProof/>
          <w:lang w:val="nl-NL" w:eastAsia="nl-NL"/>
        </w:rPr>
        <w:drawing>
          <wp:inline distT="0" distB="0" distL="0" distR="0" wp14:anchorId="27660C11" wp14:editId="10E9B26F">
            <wp:extent cx="2924175" cy="2190750"/>
            <wp:effectExtent l="0" t="0" r="9525" b="0"/>
            <wp:docPr id="343" name="Afbeelding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4175" cy="2190750"/>
                    </a:xfrm>
                    <a:prstGeom prst="rect">
                      <a:avLst/>
                    </a:prstGeom>
                    <a:noFill/>
                    <a:ln>
                      <a:noFill/>
                    </a:ln>
                  </pic:spPr>
                </pic:pic>
              </a:graphicData>
            </a:graphic>
          </wp:inline>
        </w:drawing>
      </w:r>
    </w:p>
    <w:p w:rsidR="009C3DDE" w:rsidRDefault="00E17246" w:rsidP="00FA311A">
      <w:pPr>
        <w:pStyle w:val="Bijschrift"/>
      </w:pPr>
      <w:bookmarkStart w:id="170" w:name="_Toc373490189"/>
      <w:r>
        <w:t xml:space="preserve">Figure </w:t>
      </w:r>
      <w:r w:rsidR="002A3868">
        <w:fldChar w:fldCharType="begin"/>
      </w:r>
      <w:r w:rsidR="002A3868">
        <w:instrText xml:space="preserve"> STYLEREF 1 \s </w:instrText>
      </w:r>
      <w:r w:rsidR="002A3868">
        <w:fldChar w:fldCharType="separate"/>
      </w:r>
      <w:r w:rsidR="00B20F3D">
        <w:rPr>
          <w:noProof/>
        </w:rPr>
        <w:t>7</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5</w:t>
      </w:r>
      <w:r w:rsidR="002A3868">
        <w:fldChar w:fldCharType="end"/>
      </w:r>
      <w:r w:rsidR="009C3DDE">
        <w:t xml:space="preserve">: </w:t>
      </w:r>
      <w:r w:rsidR="00D80CB8">
        <w:t>B</w:t>
      </w:r>
      <w:r w:rsidR="009C3DDE">
        <w:t>ar</w:t>
      </w:r>
      <w:r w:rsidR="00C83697">
        <w:t xml:space="preserve"> graph display</w:t>
      </w:r>
      <w:bookmarkEnd w:id="170"/>
    </w:p>
    <w:p w:rsidR="00585F3F" w:rsidRDefault="00A379DD" w:rsidP="009C3DDE">
      <w:r>
        <w:t>The</w:t>
      </w:r>
      <w:r w:rsidR="009C3DDE" w:rsidRPr="009C3DDE">
        <w:t xml:space="preserve"> </w:t>
      </w:r>
      <w:r w:rsidR="00596555">
        <w:t xml:space="preserve">fuel </w:t>
      </w:r>
      <w:r w:rsidR="009C3DDE" w:rsidRPr="009C3DDE">
        <w:t xml:space="preserve">tank </w:t>
      </w:r>
      <w:r>
        <w:t xml:space="preserve">level </w:t>
      </w:r>
      <w:r w:rsidR="009C3DDE" w:rsidRPr="009C3DDE">
        <w:t>can be displayed</w:t>
      </w:r>
      <w:r w:rsidR="00351518">
        <w:t xml:space="preserve"> with bar graphs</w:t>
      </w:r>
      <w:r w:rsidR="00497954">
        <w:t xml:space="preserve">. Like other instruments </w:t>
      </w:r>
      <w:r w:rsidR="00351518">
        <w:t>bar graphs</w:t>
      </w:r>
      <w:r w:rsidR="00EB5900">
        <w:t xml:space="preserve"> are configurable (other </w:t>
      </w:r>
      <w:r w:rsidR="009F342E">
        <w:t>values</w:t>
      </w:r>
      <w:r w:rsidR="00EB5900">
        <w:t>)</w:t>
      </w:r>
      <w:r w:rsidR="00497954">
        <w:t xml:space="preserve">. </w:t>
      </w:r>
      <w:r w:rsidR="00351518">
        <w:t>The bar graph</w:t>
      </w:r>
      <w:r w:rsidR="00C467F8">
        <w:t xml:space="preserve"> indication</w:t>
      </w:r>
      <w:r w:rsidR="009C3DDE" w:rsidRPr="009C3DDE">
        <w:t xml:space="preserve"> run</w:t>
      </w:r>
      <w:r w:rsidR="00C467F8">
        <w:t>s</w:t>
      </w:r>
      <w:r w:rsidR="009C3DDE" w:rsidRPr="009C3DDE">
        <w:t xml:space="preserve"> vertically</w:t>
      </w:r>
      <w:r w:rsidR="00C467F8">
        <w:t>,</w:t>
      </w:r>
      <w:r w:rsidR="009C3DDE" w:rsidRPr="009C3DDE">
        <w:t xml:space="preserve"> from bottom to top</w:t>
      </w:r>
      <w:r w:rsidR="00C467F8">
        <w:t>,</w:t>
      </w:r>
      <w:r w:rsidR="009C3DDE" w:rsidRPr="009C3DDE">
        <w:t xml:space="preserve"> to indicate the </w:t>
      </w:r>
      <w:r w:rsidR="00637295">
        <w:t xml:space="preserve">appropriate </w:t>
      </w:r>
      <w:r w:rsidR="009C3DDE" w:rsidRPr="009C3DDE">
        <w:t xml:space="preserve">level. </w:t>
      </w:r>
    </w:p>
    <w:p w:rsidR="009C3DDE" w:rsidRPr="009C3DDE" w:rsidRDefault="009C3DDE" w:rsidP="009C3DDE">
      <w:r w:rsidRPr="009C3DDE">
        <w:t xml:space="preserve">The </w:t>
      </w:r>
      <w:r w:rsidR="00585F3F">
        <w:t>colo</w:t>
      </w:r>
      <w:r w:rsidR="002402AB">
        <w:t>u</w:t>
      </w:r>
      <w:r w:rsidR="00585F3F">
        <w:t>re</w:t>
      </w:r>
      <w:r w:rsidR="00585F3F" w:rsidRPr="009C3DDE">
        <w:t>d</w:t>
      </w:r>
      <w:r w:rsidR="00351518">
        <w:t xml:space="preserve"> segments</w:t>
      </w:r>
      <w:r w:rsidRPr="009C3DDE">
        <w:t xml:space="preserve"> </w:t>
      </w:r>
      <w:r w:rsidR="00A16F7A">
        <w:t>(</w:t>
      </w:r>
      <w:r w:rsidR="002949A3">
        <w:t xml:space="preserve">value </w:t>
      </w:r>
      <w:r w:rsidR="00A16F7A">
        <w:t xml:space="preserve">adjustable) indicate the current level. </w:t>
      </w:r>
      <w:r w:rsidR="00B866E5">
        <w:t>The displayed subject part can be changed</w:t>
      </w:r>
      <w:r w:rsidR="00E835EF">
        <w:t xml:space="preserve">. </w:t>
      </w:r>
      <w:r w:rsidR="00A44E57">
        <w:t>Different s</w:t>
      </w:r>
      <w:r w:rsidR="00E835EF">
        <w:t xml:space="preserve">ystems to be </w:t>
      </w:r>
      <w:r w:rsidR="00925BEE">
        <w:t>monitor</w:t>
      </w:r>
      <w:r w:rsidR="00E835EF">
        <w:t>ed can be selected in the configuration list.</w:t>
      </w:r>
    </w:p>
    <w:p w:rsidR="009C3DDE" w:rsidRDefault="00D00A8F" w:rsidP="009C3DDE">
      <w:pPr>
        <w:pStyle w:val="Kop3"/>
      </w:pPr>
      <w:bookmarkStart w:id="171" w:name="_Toc168303872"/>
      <w:r>
        <w:br w:type="page"/>
      </w:r>
      <w:bookmarkStart w:id="172" w:name="_Toc373490131"/>
      <w:r w:rsidR="00254394">
        <w:lastRenderedPageBreak/>
        <w:t>D</w:t>
      </w:r>
      <w:r w:rsidR="009C3DDE">
        <w:t>iagrams</w:t>
      </w:r>
      <w:bookmarkEnd w:id="171"/>
      <w:bookmarkEnd w:id="172"/>
    </w:p>
    <w:p w:rsidR="009C3DDE" w:rsidRPr="009C3DDE" w:rsidRDefault="009C3DDE" w:rsidP="009C3DDE"/>
    <w:p w:rsidR="009C3DDE" w:rsidRPr="00BE0F13" w:rsidRDefault="00744EFA" w:rsidP="009C3DDE">
      <w:r>
        <w:rPr>
          <w:noProof/>
          <w:lang w:val="nl-NL" w:eastAsia="nl-NL"/>
        </w:rPr>
        <w:drawing>
          <wp:inline distT="0" distB="0" distL="0" distR="0" wp14:anchorId="706F0006" wp14:editId="6D60CCC1">
            <wp:extent cx="3171825" cy="3143250"/>
            <wp:effectExtent l="0" t="0" r="9525" b="0"/>
            <wp:docPr id="344" name="Afbeelding 344" descr="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פ°"/>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1825" cy="3143250"/>
                    </a:xfrm>
                    <a:prstGeom prst="rect">
                      <a:avLst/>
                    </a:prstGeom>
                    <a:noFill/>
                    <a:ln>
                      <a:noFill/>
                    </a:ln>
                  </pic:spPr>
                </pic:pic>
              </a:graphicData>
            </a:graphic>
          </wp:inline>
        </w:drawing>
      </w:r>
    </w:p>
    <w:p w:rsidR="009C3DDE" w:rsidRDefault="00E17246" w:rsidP="00FA311A">
      <w:pPr>
        <w:pStyle w:val="Bijschrift"/>
      </w:pPr>
      <w:bookmarkStart w:id="173" w:name="_Toc373490190"/>
      <w:r>
        <w:t xml:space="preserve">Figure </w:t>
      </w:r>
      <w:r w:rsidR="002A3868">
        <w:fldChar w:fldCharType="begin"/>
      </w:r>
      <w:r w:rsidR="002A3868">
        <w:instrText xml:space="preserve"> STYLEREF 1 \s </w:instrText>
      </w:r>
      <w:r w:rsidR="002A3868">
        <w:fldChar w:fldCharType="separate"/>
      </w:r>
      <w:r w:rsidR="00B20F3D">
        <w:rPr>
          <w:noProof/>
        </w:rPr>
        <w:t>7</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6</w:t>
      </w:r>
      <w:r w:rsidR="002A3868">
        <w:fldChar w:fldCharType="end"/>
      </w:r>
      <w:r w:rsidR="009C3DDE">
        <w:t xml:space="preserve">: </w:t>
      </w:r>
      <w:r w:rsidR="00EF0984">
        <w:t>Trend d</w:t>
      </w:r>
      <w:r w:rsidR="009C3DDE">
        <w:t>iagrams</w:t>
      </w:r>
      <w:bookmarkEnd w:id="173"/>
    </w:p>
    <w:p w:rsidR="009C3DDE" w:rsidRPr="009C3DDE" w:rsidRDefault="009C3DDE" w:rsidP="009C3DDE">
      <w:r w:rsidRPr="009C3DDE">
        <w:t xml:space="preserve">By means of diagrams parts of the system can be displayed over a longer period of time. </w:t>
      </w:r>
    </w:p>
    <w:p w:rsidR="009C3DDE" w:rsidRDefault="009C3DDE" w:rsidP="009C3DDE">
      <w:r w:rsidRPr="009C3DDE">
        <w:t>With</w:t>
      </w:r>
      <w:r w:rsidR="00A44E57">
        <w:t xml:space="preserve"> the diagram instrument </w:t>
      </w:r>
      <w:r w:rsidRPr="009C3DDE">
        <w:t>different types of data can be dis</w:t>
      </w:r>
      <w:r w:rsidR="00A44E57">
        <w:t>played at one time. With the buttons</w:t>
      </w:r>
      <w:r w:rsidRPr="009C3DDE">
        <w:t xml:space="preserve"> V</w:t>
      </w:r>
      <w:r w:rsidR="00A44E57">
        <w:t>1, V2 and V3 a data selection</w:t>
      </w:r>
      <w:r w:rsidRPr="009C3DDE">
        <w:t xml:space="preserve"> can be made</w:t>
      </w:r>
      <w:r w:rsidR="000E0BE8">
        <w:t xml:space="preserve">. </w:t>
      </w:r>
      <w:r w:rsidR="00925BEE">
        <w:t>T</w:t>
      </w:r>
      <w:r w:rsidRPr="009C3DDE">
        <w:t>he time-scale of the diagram</w:t>
      </w:r>
      <w:r w:rsidR="00925BEE" w:rsidRPr="00925BEE">
        <w:t xml:space="preserve"> </w:t>
      </w:r>
      <w:r w:rsidR="00925BEE">
        <w:t xml:space="preserve">can be </w:t>
      </w:r>
      <w:r w:rsidR="00925BEE" w:rsidRPr="009C3DDE">
        <w:t>change</w:t>
      </w:r>
      <w:r w:rsidR="00925BEE">
        <w:t xml:space="preserve">d by </w:t>
      </w:r>
      <w:r w:rsidRPr="009C3DDE">
        <w:t>click</w:t>
      </w:r>
      <w:r w:rsidR="00925BEE">
        <w:t>ing</w:t>
      </w:r>
      <w:r w:rsidRPr="009C3DDE">
        <w:t xml:space="preserve"> the T-button. Each click will enlarge the scale until </w:t>
      </w:r>
      <w:r w:rsidR="00925BEE">
        <w:t xml:space="preserve">it </w:t>
      </w:r>
      <w:r w:rsidRPr="009C3DDE">
        <w:t>reach</w:t>
      </w:r>
      <w:r w:rsidR="00925BEE">
        <w:t>es</w:t>
      </w:r>
      <w:r w:rsidRPr="009C3DDE">
        <w:t xml:space="preserve"> </w:t>
      </w:r>
      <w:r w:rsidR="005D7DD8">
        <w:t>the smallest scale of 15 s</w:t>
      </w:r>
      <w:r w:rsidRPr="009C3DDE">
        <w:t xml:space="preserve">. The largest scale is </w:t>
      </w:r>
      <w:r w:rsidR="007E65D2">
        <w:t>24</w:t>
      </w:r>
      <w:r w:rsidR="005D7DD8">
        <w:t xml:space="preserve"> h</w:t>
      </w:r>
      <w:r w:rsidRPr="009C3DDE">
        <w:t>rs.</w:t>
      </w:r>
      <w:r w:rsidRPr="009C3DDE">
        <w:tab/>
      </w:r>
    </w:p>
    <w:p w:rsidR="009C3DDE" w:rsidRDefault="00CD00E2" w:rsidP="009C3DDE">
      <w:pPr>
        <w:pStyle w:val="Kop3"/>
      </w:pPr>
      <w:bookmarkStart w:id="174" w:name="_Toc168303873"/>
      <w:bookmarkStart w:id="175" w:name="_Toc373490132"/>
      <w:r>
        <w:t>Buttons/</w:t>
      </w:r>
      <w:r w:rsidR="009C3DDE" w:rsidRPr="00BE0F13">
        <w:t>switches</w:t>
      </w:r>
      <w:bookmarkEnd w:id="174"/>
      <w:bookmarkEnd w:id="175"/>
      <w:r w:rsidR="00EC1013">
        <w:t xml:space="preserve"> </w:t>
      </w:r>
    </w:p>
    <w:p w:rsidR="009C3DDE" w:rsidRPr="009C3DDE" w:rsidRDefault="009C3DDE" w:rsidP="009C3DDE"/>
    <w:p w:rsidR="009C3DDE" w:rsidRPr="00BE0F13" w:rsidRDefault="00744EFA" w:rsidP="009C3DDE">
      <w:r>
        <w:rPr>
          <w:noProof/>
          <w:lang w:val="nl-NL" w:eastAsia="nl-NL"/>
        </w:rPr>
        <w:drawing>
          <wp:inline distT="0" distB="0" distL="0" distR="0" wp14:anchorId="359BFB94" wp14:editId="3C0F3329">
            <wp:extent cx="2019300" cy="1362075"/>
            <wp:effectExtent l="0" t="0" r="0" b="9525"/>
            <wp:docPr id="345" name="Afbeelding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300" cy="1362075"/>
                    </a:xfrm>
                    <a:prstGeom prst="rect">
                      <a:avLst/>
                    </a:prstGeom>
                    <a:noFill/>
                    <a:ln>
                      <a:noFill/>
                    </a:ln>
                  </pic:spPr>
                </pic:pic>
              </a:graphicData>
            </a:graphic>
          </wp:inline>
        </w:drawing>
      </w:r>
    </w:p>
    <w:p w:rsidR="009C3DDE" w:rsidRDefault="00E17246" w:rsidP="00FA311A">
      <w:pPr>
        <w:pStyle w:val="Bijschrift"/>
      </w:pPr>
      <w:bookmarkStart w:id="176" w:name="_Toc373490191"/>
      <w:r>
        <w:t xml:space="preserve">Figure </w:t>
      </w:r>
      <w:r w:rsidR="002A3868">
        <w:fldChar w:fldCharType="begin"/>
      </w:r>
      <w:r w:rsidR="002A3868">
        <w:instrText xml:space="preserve"> STYLEREF 1 \s </w:instrText>
      </w:r>
      <w:r w:rsidR="002A3868">
        <w:fldChar w:fldCharType="separate"/>
      </w:r>
      <w:r w:rsidR="00B20F3D">
        <w:rPr>
          <w:noProof/>
        </w:rPr>
        <w:t>7</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7</w:t>
      </w:r>
      <w:r w:rsidR="002A3868">
        <w:fldChar w:fldCharType="end"/>
      </w:r>
      <w:r w:rsidR="009C3DDE">
        <w:t xml:space="preserve">: </w:t>
      </w:r>
      <w:r w:rsidR="00D80CB8">
        <w:t>B</w:t>
      </w:r>
      <w:r w:rsidR="009C3DDE">
        <w:t>uttons</w:t>
      </w:r>
      <w:bookmarkEnd w:id="176"/>
    </w:p>
    <w:p w:rsidR="009C3DDE" w:rsidRPr="009C3DDE" w:rsidRDefault="009C3DDE" w:rsidP="009C3DDE">
      <w:r w:rsidRPr="009C3DDE">
        <w:t xml:space="preserve">With these buttons, systems can be switched on or off or changes can be made to certain parts of the system. </w:t>
      </w:r>
      <w:r w:rsidR="00804F11">
        <w:t>An operator can use the</w:t>
      </w:r>
      <w:r w:rsidRPr="009C3DDE">
        <w:t xml:space="preserve"> left mous</w:t>
      </w:r>
      <w:r w:rsidR="00AE74E5">
        <w:t>e button to activate a button, b</w:t>
      </w:r>
      <w:r w:rsidRPr="009C3DDE">
        <w:t xml:space="preserve">y clicking it again, </w:t>
      </w:r>
      <w:r w:rsidR="00804F11">
        <w:t xml:space="preserve">the button will be </w:t>
      </w:r>
      <w:r w:rsidRPr="009C3DDE">
        <w:t>disengage</w:t>
      </w:r>
      <w:r w:rsidR="00804F11">
        <w:t>d</w:t>
      </w:r>
      <w:r w:rsidRPr="009C3DDE">
        <w:t>.</w:t>
      </w:r>
    </w:p>
    <w:p w:rsidR="009C3DDE" w:rsidRDefault="006B65EF" w:rsidP="009C3DDE">
      <w:r>
        <w:lastRenderedPageBreak/>
        <w:t>A small green spot i</w:t>
      </w:r>
      <w:r w:rsidR="009C3DDE" w:rsidRPr="009C3DDE">
        <w:t xml:space="preserve">n the </w:t>
      </w:r>
      <w:r w:rsidR="002C7CCA">
        <w:t>releva</w:t>
      </w:r>
      <w:r w:rsidR="00F814E0">
        <w:t>nt button lights up, indicating</w:t>
      </w:r>
      <w:r w:rsidR="009C3DDE" w:rsidRPr="009C3DDE">
        <w:t xml:space="preserve"> that the corresponding application is active. As long as the button lights up blue, it means that t</w:t>
      </w:r>
      <w:r w:rsidR="00D60868">
        <w:t>he software is processing data</w:t>
      </w:r>
      <w:r w:rsidR="009C3DDE" w:rsidRPr="009C3DDE">
        <w:t xml:space="preserve"> in order to activate the application.</w:t>
      </w:r>
      <w:r w:rsidR="00EF206A">
        <w:t xml:space="preserve"> </w:t>
      </w:r>
      <w:r w:rsidR="009C3DDE" w:rsidRPr="009C3DDE">
        <w:t xml:space="preserve">Details of this list are described in </w:t>
      </w:r>
      <w:r w:rsidR="00325698">
        <w:t>the “</w:t>
      </w:r>
      <w:proofErr w:type="spellStart"/>
      <w:r w:rsidR="00325698">
        <w:t>C</w:t>
      </w:r>
      <w:r w:rsidR="00AA3B6B">
        <w:t>onfig</w:t>
      </w:r>
      <w:proofErr w:type="spellEnd"/>
      <w:r w:rsidR="00AA3B6B">
        <w:t xml:space="preserve"> list</w:t>
      </w:r>
      <w:r w:rsidR="00325698">
        <w:t>”</w:t>
      </w:r>
      <w:r w:rsidR="00AA3B6B">
        <w:t xml:space="preserve"> (see </w:t>
      </w:r>
      <w:r w:rsidR="00AD714D">
        <w:t>chapter</w:t>
      </w:r>
      <w:r w:rsidR="009C3DDE" w:rsidRPr="009C3DDE">
        <w:t xml:space="preserve"> </w:t>
      </w:r>
      <w:r w:rsidR="00F04AF2">
        <w:fldChar w:fldCharType="begin"/>
      </w:r>
      <w:r w:rsidR="00F04AF2">
        <w:instrText xml:space="preserve"> REF  _Ref238458301 \h \n </w:instrText>
      </w:r>
      <w:r w:rsidR="00F04AF2">
        <w:fldChar w:fldCharType="separate"/>
      </w:r>
      <w:r w:rsidR="00B20F3D">
        <w:t>7.3</w:t>
      </w:r>
      <w:r w:rsidR="00F04AF2">
        <w:fldChar w:fldCharType="end"/>
      </w:r>
      <w:r w:rsidR="00AA3B6B">
        <w:t>).</w:t>
      </w:r>
    </w:p>
    <w:p w:rsidR="00BB0625" w:rsidRDefault="00BB0625" w:rsidP="00BB0625">
      <w:pPr>
        <w:pStyle w:val="Kop3"/>
      </w:pPr>
      <w:bookmarkStart w:id="177" w:name="_Toc168303874"/>
      <w:bookmarkStart w:id="178" w:name="_Toc373490133"/>
      <w:r w:rsidRPr="00BE0F13">
        <w:t>Meters</w:t>
      </w:r>
      <w:bookmarkEnd w:id="177"/>
      <w:bookmarkEnd w:id="178"/>
      <w:r w:rsidR="00A6631A">
        <w:t xml:space="preserve"> </w:t>
      </w:r>
    </w:p>
    <w:p w:rsidR="00BB0625" w:rsidRPr="00BB0625" w:rsidRDefault="00BB0625" w:rsidP="00BB0625"/>
    <w:p w:rsidR="00BB0625" w:rsidRPr="00BE0F13" w:rsidRDefault="00744EFA" w:rsidP="00BB0625">
      <w:r>
        <w:rPr>
          <w:noProof/>
          <w:lang w:val="nl-NL" w:eastAsia="nl-NL"/>
        </w:rPr>
        <w:drawing>
          <wp:inline distT="0" distB="0" distL="0" distR="0" wp14:anchorId="2E2A6FEE" wp14:editId="2D14D49B">
            <wp:extent cx="4324350" cy="942975"/>
            <wp:effectExtent l="0" t="0" r="0" b="9525"/>
            <wp:docPr id="346" name="Afbeelding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4350" cy="942975"/>
                    </a:xfrm>
                    <a:prstGeom prst="rect">
                      <a:avLst/>
                    </a:prstGeom>
                    <a:noFill/>
                    <a:ln>
                      <a:noFill/>
                    </a:ln>
                  </pic:spPr>
                </pic:pic>
              </a:graphicData>
            </a:graphic>
          </wp:inline>
        </w:drawing>
      </w:r>
    </w:p>
    <w:p w:rsidR="00983CE7" w:rsidRDefault="00E17246" w:rsidP="00FA311A">
      <w:pPr>
        <w:pStyle w:val="Bijschrift"/>
      </w:pPr>
      <w:bookmarkStart w:id="179" w:name="_Toc373490192"/>
      <w:r>
        <w:t xml:space="preserve">Figure </w:t>
      </w:r>
      <w:r w:rsidR="002A3868">
        <w:fldChar w:fldCharType="begin"/>
      </w:r>
      <w:r w:rsidR="002A3868">
        <w:instrText xml:space="preserve"> STYLEREF 1 \s </w:instrText>
      </w:r>
      <w:r w:rsidR="002A3868">
        <w:fldChar w:fldCharType="separate"/>
      </w:r>
      <w:r w:rsidR="00B20F3D">
        <w:rPr>
          <w:noProof/>
        </w:rPr>
        <w:t>7</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8</w:t>
      </w:r>
      <w:r w:rsidR="002A3868">
        <w:fldChar w:fldCharType="end"/>
      </w:r>
      <w:r w:rsidR="00983CE7">
        <w:t xml:space="preserve">: </w:t>
      </w:r>
      <w:r w:rsidR="00D80CB8">
        <w:t>M</w:t>
      </w:r>
      <w:r w:rsidR="00983CE7">
        <w:t>eter</w:t>
      </w:r>
      <w:bookmarkEnd w:id="179"/>
    </w:p>
    <w:p w:rsidR="00BB0625" w:rsidRDefault="00BB0625" w:rsidP="00BB0625">
      <w:r w:rsidRPr="00BB0625">
        <w:t>Meter</w:t>
      </w:r>
      <w:r w:rsidR="00DC2E6B">
        <w:t xml:space="preserve">s are used for </w:t>
      </w:r>
      <w:r w:rsidR="008D33FC">
        <w:t xml:space="preserve">position </w:t>
      </w:r>
      <w:r w:rsidR="00DC2E6B">
        <w:t xml:space="preserve">information </w:t>
      </w:r>
      <w:r w:rsidR="008D33FC">
        <w:t xml:space="preserve">(e.g. </w:t>
      </w:r>
      <w:r w:rsidRPr="00BB0625">
        <w:t>rudder position</w:t>
      </w:r>
      <w:r w:rsidR="008D33FC">
        <w:t>)</w:t>
      </w:r>
      <w:r w:rsidRPr="00BB0625">
        <w:t>. A deflection to the right and the left are compar</w:t>
      </w:r>
      <w:r w:rsidR="009C702A">
        <w:t>ed to a neutral position (</w:t>
      </w:r>
      <w:r w:rsidRPr="00BB0625">
        <w:t>centre of the meter</w:t>
      </w:r>
      <w:r w:rsidR="009C702A">
        <w:t>)</w:t>
      </w:r>
      <w:r w:rsidRPr="00BB0625">
        <w:t>.</w:t>
      </w:r>
    </w:p>
    <w:p w:rsidR="00BB0625" w:rsidRPr="00A22520" w:rsidRDefault="00452571" w:rsidP="00443922">
      <w:pPr>
        <w:pStyle w:val="Kop2"/>
      </w:pPr>
      <w:bookmarkStart w:id="180" w:name="_Toc168303875"/>
      <w:bookmarkStart w:id="181" w:name="_Ref238458301"/>
      <w:bookmarkStart w:id="182" w:name="_Toc373490134"/>
      <w:proofErr w:type="spellStart"/>
      <w:r>
        <w:t>Config</w:t>
      </w:r>
      <w:proofErr w:type="spellEnd"/>
      <w:r>
        <w:t xml:space="preserve"> </w:t>
      </w:r>
      <w:r w:rsidR="00BB0625" w:rsidRPr="00A22520">
        <w:t>list</w:t>
      </w:r>
      <w:bookmarkEnd w:id="180"/>
      <w:bookmarkEnd w:id="181"/>
      <w:bookmarkEnd w:id="182"/>
      <w:r w:rsidR="00A6631A">
        <w:t xml:space="preserve"> </w:t>
      </w:r>
    </w:p>
    <w:p w:rsidR="00BB0625" w:rsidRPr="00BB0625" w:rsidRDefault="00143AC1" w:rsidP="00BB0625">
      <w:r>
        <w:t>Basically any instrument all</w:t>
      </w:r>
      <w:r w:rsidR="00427FAD">
        <w:t xml:space="preserve">ows </w:t>
      </w:r>
      <w:r>
        <w:t>you to</w:t>
      </w:r>
      <w:r w:rsidR="00BB0625" w:rsidRPr="00BB0625">
        <w:t xml:space="preserve"> display any type of data. </w:t>
      </w:r>
      <w:r w:rsidR="000B210B">
        <w:t>Changes can be done by an operator with sufficient user rights. To change, p</w:t>
      </w:r>
      <w:r w:rsidR="00BB0625" w:rsidRPr="00BB0625">
        <w:t xml:space="preserve">ress the </w:t>
      </w:r>
      <w:proofErr w:type="spellStart"/>
      <w:r w:rsidR="00452571">
        <w:t>config</w:t>
      </w:r>
      <w:proofErr w:type="spellEnd"/>
      <w:r w:rsidR="00452571">
        <w:t xml:space="preserve"> </w:t>
      </w:r>
      <w:r w:rsidR="00BB0625" w:rsidRPr="00BB0625">
        <w:t xml:space="preserve">button </w:t>
      </w:r>
      <w:r w:rsidR="00452571">
        <w:t>(</w:t>
      </w:r>
      <w:r w:rsidR="002417FA">
        <w:t xml:space="preserve">see paragraph </w:t>
      </w:r>
      <w:r w:rsidR="002417FA">
        <w:fldChar w:fldCharType="begin"/>
      </w:r>
      <w:r w:rsidR="002417FA">
        <w:instrText xml:space="preserve"> REF _Ref239491514 \r \h </w:instrText>
      </w:r>
      <w:r w:rsidR="002417FA">
        <w:fldChar w:fldCharType="separate"/>
      </w:r>
      <w:r w:rsidR="00B20F3D">
        <w:t>7.2.2</w:t>
      </w:r>
      <w:r w:rsidR="002417FA">
        <w:fldChar w:fldCharType="end"/>
      </w:r>
      <w:r w:rsidR="002417FA">
        <w:t xml:space="preserve">) </w:t>
      </w:r>
      <w:r w:rsidR="00BB0625" w:rsidRPr="00BB0625">
        <w:t>of a particul</w:t>
      </w:r>
      <w:r w:rsidR="0014123A">
        <w:t xml:space="preserve">ar instrument </w:t>
      </w:r>
      <w:r w:rsidR="001149B1">
        <w:t>within the “</w:t>
      </w:r>
      <w:proofErr w:type="spellStart"/>
      <w:r w:rsidR="001149B1">
        <w:t>C</w:t>
      </w:r>
      <w:r w:rsidR="00452571">
        <w:t>onfig</w:t>
      </w:r>
      <w:proofErr w:type="spellEnd"/>
      <w:r w:rsidR="00452571">
        <w:t xml:space="preserve"> </w:t>
      </w:r>
      <w:r w:rsidR="00BB0625" w:rsidRPr="00BB0625">
        <w:t>list</w:t>
      </w:r>
      <w:r w:rsidR="001149B1">
        <w:t>”</w:t>
      </w:r>
      <w:r w:rsidR="00BB0625" w:rsidRPr="00BB0625">
        <w:t xml:space="preserve">, or click the right mouse button </w:t>
      </w:r>
      <w:r w:rsidR="0014123A">
        <w:t xml:space="preserve">on the instrument when </w:t>
      </w:r>
      <w:r w:rsidR="00BB0625" w:rsidRPr="00BB0625">
        <w:t xml:space="preserve">no button </w:t>
      </w:r>
      <w:r w:rsidR="0014123A">
        <w:t xml:space="preserve">is </w:t>
      </w:r>
      <w:r w:rsidR="00BB0625" w:rsidRPr="00BB0625">
        <w:t>visible</w:t>
      </w:r>
      <w:r w:rsidR="002933B5">
        <w:t>. The following window appears:</w:t>
      </w:r>
    </w:p>
    <w:p w:rsidR="00BB0625" w:rsidRPr="003D5C7B" w:rsidRDefault="00BB0625" w:rsidP="00BB0625"/>
    <w:p w:rsidR="00BB0625" w:rsidRPr="00BE0F13" w:rsidRDefault="00744EFA" w:rsidP="00983CE7">
      <w:r>
        <w:rPr>
          <w:noProof/>
          <w:lang w:val="nl-NL" w:eastAsia="nl-NL"/>
        </w:rPr>
        <w:drawing>
          <wp:inline distT="0" distB="0" distL="0" distR="0" wp14:anchorId="132CFB4E" wp14:editId="3FB18D44">
            <wp:extent cx="1905000" cy="2286000"/>
            <wp:effectExtent l="0" t="0" r="0" b="0"/>
            <wp:docPr id="347" name="Afbeelding 347" descr="selectielij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selectielijs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5000" cy="2286000"/>
                    </a:xfrm>
                    <a:prstGeom prst="rect">
                      <a:avLst/>
                    </a:prstGeom>
                    <a:noFill/>
                    <a:ln>
                      <a:noFill/>
                    </a:ln>
                  </pic:spPr>
                </pic:pic>
              </a:graphicData>
            </a:graphic>
          </wp:inline>
        </w:drawing>
      </w:r>
    </w:p>
    <w:p w:rsidR="00983CE7" w:rsidRDefault="00E17246" w:rsidP="00FA311A">
      <w:pPr>
        <w:pStyle w:val="Bijschrift"/>
      </w:pPr>
      <w:bookmarkStart w:id="183" w:name="_Toc373490193"/>
      <w:r>
        <w:t xml:space="preserve">Figure </w:t>
      </w:r>
      <w:r w:rsidR="002A3868">
        <w:fldChar w:fldCharType="begin"/>
      </w:r>
      <w:r w:rsidR="002A3868">
        <w:instrText xml:space="preserve"> STYLEREF 1 \s </w:instrText>
      </w:r>
      <w:r w:rsidR="002A3868">
        <w:fldChar w:fldCharType="separate"/>
      </w:r>
      <w:r w:rsidR="00B20F3D">
        <w:rPr>
          <w:noProof/>
        </w:rPr>
        <w:t>7</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9</w:t>
      </w:r>
      <w:r w:rsidR="002A3868">
        <w:fldChar w:fldCharType="end"/>
      </w:r>
      <w:r w:rsidR="00D80CB8">
        <w:t xml:space="preserve">: </w:t>
      </w:r>
      <w:proofErr w:type="spellStart"/>
      <w:r w:rsidR="00D80CB8">
        <w:t>C</w:t>
      </w:r>
      <w:r w:rsidR="00B37CD4">
        <w:t>onfig</w:t>
      </w:r>
      <w:proofErr w:type="spellEnd"/>
      <w:r w:rsidR="00B37CD4">
        <w:t xml:space="preserve"> </w:t>
      </w:r>
      <w:r>
        <w:t>list</w:t>
      </w:r>
      <w:bookmarkEnd w:id="183"/>
    </w:p>
    <w:p w:rsidR="00BB0625" w:rsidRDefault="00BB0625" w:rsidP="00D611D3">
      <w:r w:rsidRPr="003D5C7B">
        <w:t xml:space="preserve">From this list </w:t>
      </w:r>
      <w:r w:rsidR="00CD3282">
        <w:t xml:space="preserve">(1) </w:t>
      </w:r>
      <w:r>
        <w:t xml:space="preserve">you can </w:t>
      </w:r>
      <w:r w:rsidRPr="003D5C7B">
        <w:t xml:space="preserve">select </w:t>
      </w:r>
      <w:r>
        <w:t>the</w:t>
      </w:r>
      <w:r w:rsidRPr="003D5C7B">
        <w:t xml:space="preserve"> type of data you wish to direct to a certain instrument. At the bottom of the list there is a check-box. In case this check-bo</w:t>
      </w:r>
      <w:r>
        <w:t>x</w:t>
      </w:r>
      <w:r w:rsidRPr="003D5C7B">
        <w:t xml:space="preserve"> is not ticked, only those groups will show of </w:t>
      </w:r>
      <w:r>
        <w:t xml:space="preserve">which </w:t>
      </w:r>
      <w:r w:rsidRPr="003D5C7B">
        <w:t>data is being communicated. In case the check-box is ticked, all available</w:t>
      </w:r>
      <w:r>
        <w:t xml:space="preserve"> groups</w:t>
      </w:r>
      <w:r w:rsidRPr="003D5C7B">
        <w:t xml:space="preserve"> will </w:t>
      </w:r>
      <w:r w:rsidR="00B0405D">
        <w:t xml:space="preserve">then </w:t>
      </w:r>
      <w:r w:rsidR="00925BEE">
        <w:t xml:space="preserve">be </w:t>
      </w:r>
      <w:r w:rsidRPr="003D5C7B">
        <w:t>show</w:t>
      </w:r>
      <w:r w:rsidR="00925BEE">
        <w:t>n</w:t>
      </w:r>
      <w:r w:rsidRPr="003D5C7B">
        <w:t>.</w:t>
      </w:r>
    </w:p>
    <w:p w:rsidR="003B138D" w:rsidRPr="003B138D" w:rsidRDefault="00E01F47" w:rsidP="003B138D">
      <w:pPr>
        <w:pStyle w:val="Kop2"/>
      </w:pPr>
      <w:bookmarkStart w:id="184" w:name="_Toc373490135"/>
      <w:r>
        <w:lastRenderedPageBreak/>
        <w:t>Layouts</w:t>
      </w:r>
      <w:bookmarkEnd w:id="184"/>
    </w:p>
    <w:p w:rsidR="00F04AF2" w:rsidRDefault="00744EFA" w:rsidP="00F04AF2">
      <w:pPr>
        <w:keepNext/>
      </w:pPr>
      <w:r>
        <w:rPr>
          <w:noProof/>
          <w:lang w:val="nl-NL" w:eastAsia="nl-NL"/>
        </w:rPr>
        <w:drawing>
          <wp:inline distT="0" distB="0" distL="0" distR="0" wp14:anchorId="198550CF" wp14:editId="2A79C647">
            <wp:extent cx="3133725" cy="2495550"/>
            <wp:effectExtent l="0" t="0" r="9525" b="0"/>
            <wp:docPr id="348" name="Afbeelding 24" descr="multi_view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24" descr="multi_viewer.png"/>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3725" cy="2495550"/>
                    </a:xfrm>
                    <a:prstGeom prst="rect">
                      <a:avLst/>
                    </a:prstGeom>
                    <a:noFill/>
                    <a:ln>
                      <a:noFill/>
                    </a:ln>
                  </pic:spPr>
                </pic:pic>
              </a:graphicData>
            </a:graphic>
          </wp:inline>
        </w:drawing>
      </w:r>
    </w:p>
    <w:p w:rsidR="00C154C1" w:rsidRDefault="000E1BB7" w:rsidP="00F04AF2">
      <w:pPr>
        <w:pStyle w:val="Bijschrift"/>
      </w:pPr>
      <w:bookmarkStart w:id="185" w:name="_Toc373490194"/>
      <w:r>
        <w:t xml:space="preserve">Figure </w:t>
      </w:r>
      <w:r w:rsidR="002A3868">
        <w:fldChar w:fldCharType="begin"/>
      </w:r>
      <w:r w:rsidR="002A3868">
        <w:instrText xml:space="preserve"> STYLEREF 1 \s </w:instrText>
      </w:r>
      <w:r w:rsidR="002A3868">
        <w:fldChar w:fldCharType="separate"/>
      </w:r>
      <w:r w:rsidR="00B20F3D">
        <w:rPr>
          <w:noProof/>
        </w:rPr>
        <w:t>7</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10</w:t>
      </w:r>
      <w:r w:rsidR="002A3868">
        <w:fldChar w:fldCharType="end"/>
      </w:r>
      <w:r>
        <w:t xml:space="preserve">: </w:t>
      </w:r>
      <w:r w:rsidR="00D80CB8">
        <w:t>E</w:t>
      </w:r>
      <w:r>
        <w:t>lectric</w:t>
      </w:r>
      <w:r w:rsidR="00D049E7">
        <w:t>al</w:t>
      </w:r>
      <w:r>
        <w:t xml:space="preserve"> distribution mimic</w:t>
      </w:r>
      <w:bookmarkEnd w:id="185"/>
    </w:p>
    <w:p w:rsidR="00C154C1" w:rsidRDefault="00C154C1" w:rsidP="00FB4132">
      <w:pPr>
        <w:keepNext/>
      </w:pPr>
    </w:p>
    <w:p w:rsidR="000E1BB7" w:rsidRDefault="00744EFA" w:rsidP="000E1BB7">
      <w:pPr>
        <w:keepNext/>
      </w:pPr>
      <w:r>
        <w:rPr>
          <w:noProof/>
          <w:lang w:val="nl-NL" w:eastAsia="nl-NL"/>
        </w:rPr>
        <w:drawing>
          <wp:inline distT="0" distB="0" distL="0" distR="0" wp14:anchorId="1CB86AA9" wp14:editId="69E09934">
            <wp:extent cx="3152775" cy="2505075"/>
            <wp:effectExtent l="0" t="0" r="9525" b="9525"/>
            <wp:docPr id="349" name="Afbeelding 25" descr="tank_view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25" descr="tank_viewer.png"/>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2775" cy="2505075"/>
                    </a:xfrm>
                    <a:prstGeom prst="rect">
                      <a:avLst/>
                    </a:prstGeom>
                    <a:noFill/>
                    <a:ln>
                      <a:noFill/>
                    </a:ln>
                  </pic:spPr>
                </pic:pic>
              </a:graphicData>
            </a:graphic>
          </wp:inline>
        </w:drawing>
      </w:r>
    </w:p>
    <w:p w:rsidR="004206DE" w:rsidRDefault="000E1BB7" w:rsidP="004768AE">
      <w:pPr>
        <w:pStyle w:val="Bijschrift"/>
      </w:pPr>
      <w:bookmarkStart w:id="186" w:name="_Toc373490195"/>
      <w:r>
        <w:t xml:space="preserve">Figure </w:t>
      </w:r>
      <w:r w:rsidR="002A3868">
        <w:fldChar w:fldCharType="begin"/>
      </w:r>
      <w:r w:rsidR="002A3868">
        <w:instrText xml:space="preserve"> STYLEREF 1 \s </w:instrText>
      </w:r>
      <w:r w:rsidR="002A3868">
        <w:fldChar w:fldCharType="separate"/>
      </w:r>
      <w:r w:rsidR="00B20F3D">
        <w:rPr>
          <w:noProof/>
        </w:rPr>
        <w:t>7</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11</w:t>
      </w:r>
      <w:r w:rsidR="002A3868">
        <w:fldChar w:fldCharType="end"/>
      </w:r>
      <w:r>
        <w:t xml:space="preserve">: </w:t>
      </w:r>
      <w:r w:rsidR="00D80CB8">
        <w:t>T</w:t>
      </w:r>
      <w:r>
        <w:t>ank level mimic</w:t>
      </w:r>
      <w:bookmarkEnd w:id="186"/>
    </w:p>
    <w:p w:rsidR="00CA1B07" w:rsidRDefault="00C2110C" w:rsidP="003B138D">
      <w:pPr>
        <w:pStyle w:val="Kop2"/>
      </w:pPr>
      <w:bookmarkStart w:id="187" w:name="_Toc373490136"/>
      <w:r>
        <w:t>Colour</w:t>
      </w:r>
      <w:r w:rsidR="001A4D26">
        <w:t xml:space="preserve"> usage</w:t>
      </w:r>
      <w:bookmarkEnd w:id="187"/>
    </w:p>
    <w:p w:rsidR="001A4D26" w:rsidRPr="00A43DBE" w:rsidRDefault="001A4D26" w:rsidP="00A43DBE">
      <w:pPr>
        <w:overflowPunct/>
        <w:textAlignment w:val="auto"/>
        <w:rPr>
          <w:rFonts w:cs="Arial"/>
          <w:szCs w:val="22"/>
        </w:rPr>
      </w:pPr>
      <w:r>
        <w:rPr>
          <w:rFonts w:cs="Arial"/>
          <w:szCs w:val="22"/>
        </w:rPr>
        <w:t>Platform statuses are preferably to be visualized to remote operators by using animation i.e. by</w:t>
      </w:r>
      <w:r w:rsidR="00A43DBE">
        <w:rPr>
          <w:rFonts w:cs="Arial"/>
          <w:szCs w:val="22"/>
        </w:rPr>
        <w:t xml:space="preserve"> </w:t>
      </w:r>
      <w:r>
        <w:rPr>
          <w:rFonts w:cs="Arial"/>
          <w:szCs w:val="22"/>
        </w:rPr>
        <w:t xml:space="preserve">changing the relevant symbol </w:t>
      </w:r>
      <w:r w:rsidR="00C2110C">
        <w:rPr>
          <w:rFonts w:cs="Arial"/>
          <w:szCs w:val="22"/>
        </w:rPr>
        <w:t>colour</w:t>
      </w:r>
      <w:r>
        <w:rPr>
          <w:rFonts w:cs="Arial"/>
          <w:szCs w:val="22"/>
        </w:rPr>
        <w:t xml:space="preserve"> and/or symbol shape an operator will be able to interpret</w:t>
      </w:r>
      <w:r w:rsidR="00A43DBE">
        <w:rPr>
          <w:rFonts w:cs="Arial"/>
          <w:szCs w:val="22"/>
        </w:rPr>
        <w:t xml:space="preserve"> </w:t>
      </w:r>
      <w:r>
        <w:rPr>
          <w:rFonts w:cs="Arial"/>
          <w:szCs w:val="22"/>
        </w:rPr>
        <w:t xml:space="preserve">statuses much easier rather than by </w:t>
      </w:r>
      <w:r w:rsidRPr="00E77B4E">
        <w:rPr>
          <w:rFonts w:cs="Arial"/>
          <w:i/>
          <w:szCs w:val="22"/>
        </w:rPr>
        <w:t>reading text</w:t>
      </w:r>
      <w:r>
        <w:rPr>
          <w:rFonts w:cs="Arial"/>
          <w:szCs w:val="22"/>
        </w:rPr>
        <w:t xml:space="preserve"> strings or by interpreting numbers. This</w:t>
      </w:r>
      <w:r w:rsidR="00A43DBE">
        <w:rPr>
          <w:rFonts w:cs="Arial"/>
          <w:szCs w:val="22"/>
        </w:rPr>
        <w:t xml:space="preserve"> </w:t>
      </w:r>
      <w:r w:rsidR="00E77B4E">
        <w:rPr>
          <w:rFonts w:cs="Arial"/>
          <w:szCs w:val="22"/>
        </w:rPr>
        <w:t>chapter defines</w:t>
      </w:r>
      <w:r>
        <w:rPr>
          <w:rFonts w:cs="Arial"/>
          <w:szCs w:val="22"/>
        </w:rPr>
        <w:t xml:space="preserve"> </w:t>
      </w:r>
      <w:r w:rsidR="00C2110C">
        <w:rPr>
          <w:rFonts w:cs="Arial"/>
          <w:szCs w:val="22"/>
        </w:rPr>
        <w:t>colour</w:t>
      </w:r>
      <w:r>
        <w:rPr>
          <w:rFonts w:cs="Arial"/>
          <w:szCs w:val="22"/>
        </w:rPr>
        <w:t>s and shapes relevant for the majority of platform objects frequently</w:t>
      </w:r>
      <w:r w:rsidR="00A43DBE">
        <w:rPr>
          <w:rFonts w:cs="Arial"/>
          <w:szCs w:val="22"/>
        </w:rPr>
        <w:t xml:space="preserve"> </w:t>
      </w:r>
      <w:r>
        <w:rPr>
          <w:rFonts w:cs="Arial"/>
          <w:szCs w:val="22"/>
        </w:rPr>
        <w:t>being used on a ship’s platform.</w:t>
      </w:r>
    </w:p>
    <w:p w:rsidR="00E01F47" w:rsidRDefault="00E01F47" w:rsidP="00E01F47">
      <w:pPr>
        <w:pStyle w:val="Kop3"/>
        <w:numPr>
          <w:ilvl w:val="0"/>
          <w:numId w:val="0"/>
        </w:numPr>
      </w:pPr>
    </w:p>
    <w:p w:rsidR="00E01F47" w:rsidRDefault="00E01F47" w:rsidP="00E01F47"/>
    <w:p w:rsidR="00E01F47" w:rsidRDefault="00E01F47" w:rsidP="00E01F47">
      <w:pPr>
        <w:pStyle w:val="Kop1"/>
      </w:pPr>
      <w:bookmarkStart w:id="188" w:name="_Toc373490137"/>
      <w:r>
        <w:lastRenderedPageBreak/>
        <w:t>Mimics</w:t>
      </w:r>
      <w:bookmarkEnd w:id="188"/>
    </w:p>
    <w:p w:rsidR="00E01F47" w:rsidRDefault="00E01F47" w:rsidP="00E01F47">
      <w:pPr>
        <w:pStyle w:val="Kop2"/>
      </w:pPr>
      <w:bookmarkStart w:id="189" w:name="_Toc373490138"/>
      <w:r>
        <w:t>Introduction</w:t>
      </w:r>
      <w:bookmarkEnd w:id="189"/>
    </w:p>
    <w:p w:rsidR="00E01F47" w:rsidRDefault="00E01F47" w:rsidP="00E01F47">
      <w:r>
        <w:t>Mimics are the new way to represent all the data in NavVision. It is a freely adjustable HMI that you can use for any kind of representation, as well monitoring as control or a combination of these.</w:t>
      </w:r>
    </w:p>
    <w:p w:rsidR="00E01F47" w:rsidRDefault="00E01F47" w:rsidP="00E01F47"/>
    <w:p w:rsidR="001A4D26" w:rsidRDefault="003C1F86" w:rsidP="00E01F47">
      <w:pPr>
        <w:pStyle w:val="Kop2"/>
      </w:pPr>
      <w:bookmarkStart w:id="190" w:name="_Toc373490139"/>
      <w:r>
        <w:t>C</w:t>
      </w:r>
      <w:r w:rsidR="00C2110C">
        <w:t>olour</w:t>
      </w:r>
      <w:r w:rsidR="004273CB">
        <w:t xml:space="preserve"> coding</w:t>
      </w:r>
      <w:bookmarkEnd w:id="190"/>
    </w:p>
    <w:p w:rsidR="004273CB" w:rsidRDefault="004273CB" w:rsidP="004273CB">
      <w:pPr>
        <w:rPr>
          <w:rFonts w:cs="Arial"/>
          <w:szCs w:val="22"/>
        </w:rPr>
      </w:pPr>
      <w:r>
        <w:rPr>
          <w:rFonts w:cs="Arial"/>
          <w:szCs w:val="22"/>
        </w:rPr>
        <w:t xml:space="preserve">Mimics will use the following </w:t>
      </w:r>
      <w:r w:rsidR="00C2110C">
        <w:rPr>
          <w:rFonts w:cs="Arial"/>
          <w:szCs w:val="22"/>
        </w:rPr>
        <w:t>colour</w:t>
      </w:r>
      <w:r>
        <w:rPr>
          <w:rFonts w:cs="Arial"/>
          <w:szCs w:val="22"/>
        </w:rPr>
        <w:t xml:space="preserve"> set for pipeline circuits and static (non-animated) symbols:</w:t>
      </w:r>
    </w:p>
    <w:p w:rsidR="004273CB" w:rsidRDefault="004273CB" w:rsidP="004273CB">
      <w:pPr>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4"/>
        <w:gridCol w:w="724"/>
        <w:gridCol w:w="770"/>
        <w:gridCol w:w="770"/>
        <w:gridCol w:w="5392"/>
      </w:tblGrid>
      <w:tr w:rsidR="004273CB">
        <w:tc>
          <w:tcPr>
            <w:tcW w:w="1914" w:type="dxa"/>
            <w:shd w:val="clear" w:color="auto" w:fill="333333"/>
          </w:tcPr>
          <w:p w:rsidR="004273CB" w:rsidRPr="00576C19" w:rsidRDefault="00C2110C" w:rsidP="004273CB">
            <w:pPr>
              <w:rPr>
                <w:b/>
              </w:rPr>
            </w:pPr>
            <w:r w:rsidRPr="00576C19">
              <w:rPr>
                <w:b/>
              </w:rPr>
              <w:t>Colour</w:t>
            </w:r>
          </w:p>
        </w:tc>
        <w:tc>
          <w:tcPr>
            <w:tcW w:w="2264" w:type="dxa"/>
            <w:gridSpan w:val="3"/>
            <w:shd w:val="clear" w:color="auto" w:fill="333333"/>
          </w:tcPr>
          <w:p w:rsidR="004273CB" w:rsidRPr="00576C19" w:rsidRDefault="00A241E8" w:rsidP="00576C19">
            <w:pPr>
              <w:jc w:val="center"/>
              <w:rPr>
                <w:b/>
              </w:rPr>
            </w:pPr>
            <w:r w:rsidRPr="00576C19">
              <w:rPr>
                <w:b/>
              </w:rPr>
              <w:t>RGB</w:t>
            </w:r>
          </w:p>
        </w:tc>
        <w:tc>
          <w:tcPr>
            <w:tcW w:w="5392" w:type="dxa"/>
            <w:shd w:val="clear" w:color="auto" w:fill="333333"/>
          </w:tcPr>
          <w:p w:rsidR="004273CB" w:rsidRPr="00576C19" w:rsidRDefault="004273CB" w:rsidP="004273CB">
            <w:pPr>
              <w:rPr>
                <w:b/>
              </w:rPr>
            </w:pPr>
            <w:r w:rsidRPr="00576C19">
              <w:rPr>
                <w:b/>
              </w:rPr>
              <w:t>Medium description</w:t>
            </w:r>
          </w:p>
        </w:tc>
      </w:tr>
      <w:tr w:rsidR="00485558">
        <w:tc>
          <w:tcPr>
            <w:tcW w:w="1914" w:type="dxa"/>
            <w:tcBorders>
              <w:bottom w:val="single" w:sz="4" w:space="0" w:color="auto"/>
            </w:tcBorders>
            <w:shd w:val="clear" w:color="auto" w:fill="333333"/>
          </w:tcPr>
          <w:p w:rsidR="004273CB" w:rsidRPr="00576C19" w:rsidRDefault="004273CB" w:rsidP="004273CB">
            <w:pPr>
              <w:rPr>
                <w:b/>
              </w:rPr>
            </w:pPr>
          </w:p>
        </w:tc>
        <w:tc>
          <w:tcPr>
            <w:tcW w:w="724" w:type="dxa"/>
            <w:shd w:val="clear" w:color="auto" w:fill="FF0000"/>
          </w:tcPr>
          <w:p w:rsidR="004273CB" w:rsidRPr="00576C19" w:rsidRDefault="004273CB" w:rsidP="00576C19">
            <w:pPr>
              <w:jc w:val="center"/>
              <w:rPr>
                <w:b/>
              </w:rPr>
            </w:pPr>
            <w:r w:rsidRPr="00576C19">
              <w:rPr>
                <w:b/>
              </w:rPr>
              <w:t>R</w:t>
            </w:r>
            <w:r w:rsidR="00215648" w:rsidRPr="00576C19">
              <w:rPr>
                <w:b/>
              </w:rPr>
              <w:t>ED</w:t>
            </w:r>
          </w:p>
        </w:tc>
        <w:tc>
          <w:tcPr>
            <w:tcW w:w="770" w:type="dxa"/>
            <w:shd w:val="clear" w:color="auto" w:fill="009900"/>
          </w:tcPr>
          <w:p w:rsidR="004273CB" w:rsidRPr="00576C19" w:rsidRDefault="004273CB" w:rsidP="00576C19">
            <w:pPr>
              <w:jc w:val="center"/>
              <w:rPr>
                <w:b/>
              </w:rPr>
            </w:pPr>
            <w:r w:rsidRPr="00576C19">
              <w:rPr>
                <w:b/>
              </w:rPr>
              <w:t>G</w:t>
            </w:r>
            <w:r w:rsidR="00215648" w:rsidRPr="00576C19">
              <w:rPr>
                <w:b/>
              </w:rPr>
              <w:t>RN</w:t>
            </w:r>
          </w:p>
        </w:tc>
        <w:tc>
          <w:tcPr>
            <w:tcW w:w="770" w:type="dxa"/>
            <w:shd w:val="clear" w:color="auto" w:fill="3366FF"/>
          </w:tcPr>
          <w:p w:rsidR="004273CB" w:rsidRPr="00576C19" w:rsidRDefault="004273CB" w:rsidP="00576C19">
            <w:pPr>
              <w:jc w:val="center"/>
              <w:rPr>
                <w:b/>
              </w:rPr>
            </w:pPr>
            <w:r w:rsidRPr="00576C19">
              <w:rPr>
                <w:b/>
              </w:rPr>
              <w:t>B</w:t>
            </w:r>
            <w:r w:rsidR="00215648" w:rsidRPr="00576C19">
              <w:rPr>
                <w:b/>
              </w:rPr>
              <w:t>LU</w:t>
            </w:r>
          </w:p>
        </w:tc>
        <w:tc>
          <w:tcPr>
            <w:tcW w:w="5392" w:type="dxa"/>
            <w:shd w:val="clear" w:color="auto" w:fill="333333"/>
          </w:tcPr>
          <w:p w:rsidR="004273CB" w:rsidRPr="00576C19" w:rsidRDefault="004273CB" w:rsidP="004273CB">
            <w:pPr>
              <w:rPr>
                <w:b/>
              </w:rPr>
            </w:pPr>
          </w:p>
        </w:tc>
      </w:tr>
      <w:tr w:rsidR="004273CB">
        <w:tc>
          <w:tcPr>
            <w:tcW w:w="1914" w:type="dxa"/>
            <w:tcBorders>
              <w:bottom w:val="single" w:sz="4" w:space="0" w:color="auto"/>
            </w:tcBorders>
            <w:shd w:val="clear" w:color="auto" w:fill="C34100"/>
          </w:tcPr>
          <w:p w:rsidR="004273CB" w:rsidRPr="00576C19" w:rsidRDefault="004273CB" w:rsidP="008F1396">
            <w:pPr>
              <w:rPr>
                <w:b/>
              </w:rPr>
            </w:pPr>
            <w:r w:rsidRPr="00576C19">
              <w:rPr>
                <w:b/>
              </w:rPr>
              <w:t>Brown</w:t>
            </w:r>
          </w:p>
        </w:tc>
        <w:tc>
          <w:tcPr>
            <w:tcW w:w="724" w:type="dxa"/>
          </w:tcPr>
          <w:p w:rsidR="004273CB" w:rsidRDefault="004273CB" w:rsidP="00576C19">
            <w:pPr>
              <w:jc w:val="center"/>
            </w:pPr>
            <w:r>
              <w:t>195</w:t>
            </w:r>
          </w:p>
        </w:tc>
        <w:tc>
          <w:tcPr>
            <w:tcW w:w="770" w:type="dxa"/>
          </w:tcPr>
          <w:p w:rsidR="004273CB" w:rsidRDefault="004273CB" w:rsidP="00576C19">
            <w:pPr>
              <w:jc w:val="center"/>
            </w:pPr>
            <w:r>
              <w:t>65</w:t>
            </w:r>
          </w:p>
        </w:tc>
        <w:tc>
          <w:tcPr>
            <w:tcW w:w="770" w:type="dxa"/>
          </w:tcPr>
          <w:p w:rsidR="004273CB" w:rsidRDefault="004273CB" w:rsidP="00576C19">
            <w:pPr>
              <w:jc w:val="center"/>
            </w:pPr>
            <w:r>
              <w:t>0</w:t>
            </w:r>
          </w:p>
        </w:tc>
        <w:tc>
          <w:tcPr>
            <w:tcW w:w="5392" w:type="dxa"/>
          </w:tcPr>
          <w:p w:rsidR="004273CB" w:rsidRDefault="00D77A32" w:rsidP="004273CB">
            <w:r>
              <w:t>Fuel oil</w:t>
            </w:r>
          </w:p>
        </w:tc>
      </w:tr>
      <w:tr w:rsidR="004273CB">
        <w:tc>
          <w:tcPr>
            <w:tcW w:w="1914" w:type="dxa"/>
            <w:tcBorders>
              <w:bottom w:val="single" w:sz="4" w:space="0" w:color="auto"/>
            </w:tcBorders>
            <w:shd w:val="clear" w:color="auto" w:fill="808000"/>
          </w:tcPr>
          <w:p w:rsidR="004273CB" w:rsidRPr="00576C19" w:rsidRDefault="004273CB" w:rsidP="008F1396">
            <w:pPr>
              <w:rPr>
                <w:b/>
              </w:rPr>
            </w:pPr>
            <w:r w:rsidRPr="00576C19">
              <w:rPr>
                <w:b/>
              </w:rPr>
              <w:t>Olive</w:t>
            </w:r>
          </w:p>
        </w:tc>
        <w:tc>
          <w:tcPr>
            <w:tcW w:w="724" w:type="dxa"/>
          </w:tcPr>
          <w:p w:rsidR="004273CB" w:rsidRDefault="004273CB" w:rsidP="00576C19">
            <w:pPr>
              <w:jc w:val="center"/>
            </w:pPr>
            <w:r>
              <w:t>128</w:t>
            </w:r>
          </w:p>
        </w:tc>
        <w:tc>
          <w:tcPr>
            <w:tcW w:w="770" w:type="dxa"/>
          </w:tcPr>
          <w:p w:rsidR="004273CB" w:rsidRDefault="004273CB" w:rsidP="00576C19">
            <w:pPr>
              <w:jc w:val="center"/>
            </w:pPr>
            <w:r>
              <w:t>128</w:t>
            </w:r>
          </w:p>
        </w:tc>
        <w:tc>
          <w:tcPr>
            <w:tcW w:w="770" w:type="dxa"/>
          </w:tcPr>
          <w:p w:rsidR="004273CB" w:rsidRDefault="004273CB" w:rsidP="00576C19">
            <w:pPr>
              <w:jc w:val="center"/>
            </w:pPr>
            <w:r>
              <w:t>0</w:t>
            </w:r>
          </w:p>
        </w:tc>
        <w:tc>
          <w:tcPr>
            <w:tcW w:w="5392" w:type="dxa"/>
          </w:tcPr>
          <w:p w:rsidR="004273CB" w:rsidRDefault="00D77A32" w:rsidP="004273CB">
            <w:r>
              <w:t>Lubrication oil</w:t>
            </w:r>
          </w:p>
        </w:tc>
      </w:tr>
      <w:tr w:rsidR="004273CB">
        <w:tc>
          <w:tcPr>
            <w:tcW w:w="1914" w:type="dxa"/>
            <w:tcBorders>
              <w:bottom w:val="single" w:sz="4" w:space="0" w:color="auto"/>
            </w:tcBorders>
            <w:shd w:val="clear" w:color="auto" w:fill="008000"/>
          </w:tcPr>
          <w:p w:rsidR="004273CB" w:rsidRPr="00576C19" w:rsidRDefault="004273CB" w:rsidP="008F1396">
            <w:pPr>
              <w:rPr>
                <w:b/>
              </w:rPr>
            </w:pPr>
            <w:r w:rsidRPr="00576C19">
              <w:rPr>
                <w:b/>
              </w:rPr>
              <w:t>Dark green</w:t>
            </w:r>
          </w:p>
        </w:tc>
        <w:tc>
          <w:tcPr>
            <w:tcW w:w="724" w:type="dxa"/>
          </w:tcPr>
          <w:p w:rsidR="004273CB" w:rsidRDefault="004273CB" w:rsidP="00576C19">
            <w:pPr>
              <w:jc w:val="center"/>
            </w:pPr>
            <w:r>
              <w:t>0</w:t>
            </w:r>
          </w:p>
        </w:tc>
        <w:tc>
          <w:tcPr>
            <w:tcW w:w="770" w:type="dxa"/>
          </w:tcPr>
          <w:p w:rsidR="004273CB" w:rsidRDefault="004273CB" w:rsidP="00576C19">
            <w:pPr>
              <w:jc w:val="center"/>
            </w:pPr>
            <w:r>
              <w:t>128</w:t>
            </w:r>
          </w:p>
        </w:tc>
        <w:tc>
          <w:tcPr>
            <w:tcW w:w="770" w:type="dxa"/>
          </w:tcPr>
          <w:p w:rsidR="004273CB" w:rsidRDefault="004273CB" w:rsidP="00576C19">
            <w:pPr>
              <w:jc w:val="center"/>
            </w:pPr>
            <w:r>
              <w:t>0</w:t>
            </w:r>
          </w:p>
        </w:tc>
        <w:tc>
          <w:tcPr>
            <w:tcW w:w="5392" w:type="dxa"/>
          </w:tcPr>
          <w:p w:rsidR="004273CB" w:rsidRDefault="00D77A32" w:rsidP="004273CB">
            <w:r>
              <w:t>Sea water, ballast water, fire main system</w:t>
            </w:r>
          </w:p>
        </w:tc>
      </w:tr>
      <w:tr w:rsidR="004273CB">
        <w:tc>
          <w:tcPr>
            <w:tcW w:w="1914" w:type="dxa"/>
            <w:tcBorders>
              <w:bottom w:val="single" w:sz="4" w:space="0" w:color="auto"/>
            </w:tcBorders>
            <w:shd w:val="clear" w:color="auto" w:fill="008080"/>
          </w:tcPr>
          <w:p w:rsidR="004273CB" w:rsidRPr="00576C19" w:rsidRDefault="004273CB" w:rsidP="008F1396">
            <w:pPr>
              <w:rPr>
                <w:b/>
              </w:rPr>
            </w:pPr>
            <w:r w:rsidRPr="00576C19">
              <w:rPr>
                <w:b/>
              </w:rPr>
              <w:t>Teal blue</w:t>
            </w:r>
          </w:p>
        </w:tc>
        <w:tc>
          <w:tcPr>
            <w:tcW w:w="724" w:type="dxa"/>
          </w:tcPr>
          <w:p w:rsidR="004273CB" w:rsidRDefault="004273CB" w:rsidP="00576C19">
            <w:pPr>
              <w:jc w:val="center"/>
            </w:pPr>
            <w:r>
              <w:t>0</w:t>
            </w:r>
          </w:p>
        </w:tc>
        <w:tc>
          <w:tcPr>
            <w:tcW w:w="770" w:type="dxa"/>
          </w:tcPr>
          <w:p w:rsidR="004273CB" w:rsidRDefault="004273CB" w:rsidP="00576C19">
            <w:pPr>
              <w:jc w:val="center"/>
            </w:pPr>
            <w:r>
              <w:t>128</w:t>
            </w:r>
          </w:p>
        </w:tc>
        <w:tc>
          <w:tcPr>
            <w:tcW w:w="770" w:type="dxa"/>
          </w:tcPr>
          <w:p w:rsidR="004273CB" w:rsidRDefault="004273CB" w:rsidP="00576C19">
            <w:pPr>
              <w:jc w:val="center"/>
            </w:pPr>
            <w:r>
              <w:t>128</w:t>
            </w:r>
          </w:p>
        </w:tc>
        <w:tc>
          <w:tcPr>
            <w:tcW w:w="5392" w:type="dxa"/>
          </w:tcPr>
          <w:p w:rsidR="004273CB" w:rsidRDefault="00613452" w:rsidP="004273CB">
            <w:r>
              <w:t>Low t</w:t>
            </w:r>
            <w:r w:rsidR="00D77A32">
              <w:t>emp</w:t>
            </w:r>
            <w:r>
              <w:t>erature f</w:t>
            </w:r>
            <w:r w:rsidR="00D77A32">
              <w:t>resh water (cooling water and potable water)</w:t>
            </w:r>
          </w:p>
        </w:tc>
      </w:tr>
      <w:tr w:rsidR="004273CB">
        <w:tc>
          <w:tcPr>
            <w:tcW w:w="1914" w:type="dxa"/>
            <w:tcBorders>
              <w:bottom w:val="single" w:sz="4" w:space="0" w:color="auto"/>
            </w:tcBorders>
            <w:shd w:val="clear" w:color="auto" w:fill="00FFFF"/>
          </w:tcPr>
          <w:p w:rsidR="004273CB" w:rsidRPr="00576C19" w:rsidRDefault="004273CB" w:rsidP="008F1396">
            <w:pPr>
              <w:rPr>
                <w:b/>
              </w:rPr>
            </w:pPr>
            <w:r w:rsidRPr="00576C19">
              <w:rPr>
                <w:b/>
              </w:rPr>
              <w:t>Aqua blue</w:t>
            </w:r>
          </w:p>
        </w:tc>
        <w:tc>
          <w:tcPr>
            <w:tcW w:w="724" w:type="dxa"/>
          </w:tcPr>
          <w:p w:rsidR="004273CB" w:rsidRDefault="004273CB" w:rsidP="00576C19">
            <w:pPr>
              <w:jc w:val="center"/>
            </w:pPr>
            <w:r>
              <w:t>0</w:t>
            </w:r>
          </w:p>
        </w:tc>
        <w:tc>
          <w:tcPr>
            <w:tcW w:w="770" w:type="dxa"/>
          </w:tcPr>
          <w:p w:rsidR="004273CB" w:rsidRDefault="004273CB" w:rsidP="00576C19">
            <w:pPr>
              <w:jc w:val="center"/>
            </w:pPr>
            <w:r>
              <w:t>255</w:t>
            </w:r>
          </w:p>
        </w:tc>
        <w:tc>
          <w:tcPr>
            <w:tcW w:w="770" w:type="dxa"/>
          </w:tcPr>
          <w:p w:rsidR="004273CB" w:rsidRDefault="004273CB" w:rsidP="00576C19">
            <w:pPr>
              <w:jc w:val="center"/>
            </w:pPr>
            <w:r>
              <w:t>255</w:t>
            </w:r>
          </w:p>
        </w:tc>
        <w:tc>
          <w:tcPr>
            <w:tcW w:w="5392" w:type="dxa"/>
          </w:tcPr>
          <w:p w:rsidR="004273CB" w:rsidRDefault="00613452" w:rsidP="004273CB">
            <w:r>
              <w:t>High t</w:t>
            </w:r>
            <w:r w:rsidR="00D77A32">
              <w:t>emp</w:t>
            </w:r>
            <w:r>
              <w:t>erature</w:t>
            </w:r>
            <w:r w:rsidR="00D77A32">
              <w:t xml:space="preserve"> fresh water (cooling water and potable water)</w:t>
            </w:r>
          </w:p>
        </w:tc>
      </w:tr>
      <w:tr w:rsidR="004273CB">
        <w:tc>
          <w:tcPr>
            <w:tcW w:w="1914" w:type="dxa"/>
            <w:tcBorders>
              <w:bottom w:val="single" w:sz="4" w:space="0" w:color="auto"/>
            </w:tcBorders>
            <w:shd w:val="clear" w:color="auto" w:fill="808080"/>
          </w:tcPr>
          <w:p w:rsidR="004273CB" w:rsidRPr="00576C19" w:rsidRDefault="004273CB" w:rsidP="008F1396">
            <w:pPr>
              <w:rPr>
                <w:b/>
              </w:rPr>
            </w:pPr>
            <w:r w:rsidRPr="00576C19">
              <w:rPr>
                <w:b/>
              </w:rPr>
              <w:t>Grey</w:t>
            </w:r>
          </w:p>
        </w:tc>
        <w:tc>
          <w:tcPr>
            <w:tcW w:w="724" w:type="dxa"/>
          </w:tcPr>
          <w:p w:rsidR="004273CB" w:rsidRDefault="004273CB" w:rsidP="00576C19">
            <w:pPr>
              <w:jc w:val="center"/>
            </w:pPr>
            <w:r>
              <w:t>128</w:t>
            </w:r>
          </w:p>
        </w:tc>
        <w:tc>
          <w:tcPr>
            <w:tcW w:w="770" w:type="dxa"/>
          </w:tcPr>
          <w:p w:rsidR="004273CB" w:rsidRDefault="004273CB" w:rsidP="00576C19">
            <w:pPr>
              <w:jc w:val="center"/>
            </w:pPr>
            <w:r>
              <w:t>128</w:t>
            </w:r>
          </w:p>
        </w:tc>
        <w:tc>
          <w:tcPr>
            <w:tcW w:w="770" w:type="dxa"/>
          </w:tcPr>
          <w:p w:rsidR="004273CB" w:rsidRDefault="004273CB" w:rsidP="00576C19">
            <w:pPr>
              <w:jc w:val="center"/>
            </w:pPr>
            <w:r>
              <w:t>128</w:t>
            </w:r>
          </w:p>
        </w:tc>
        <w:tc>
          <w:tcPr>
            <w:tcW w:w="5392" w:type="dxa"/>
          </w:tcPr>
          <w:p w:rsidR="004273CB" w:rsidRDefault="00C30210" w:rsidP="004273CB">
            <w:r>
              <w:t>Bilge water, hydraulics, grey/black water</w:t>
            </w:r>
          </w:p>
        </w:tc>
      </w:tr>
      <w:tr w:rsidR="004273CB">
        <w:tc>
          <w:tcPr>
            <w:tcW w:w="1914" w:type="dxa"/>
            <w:tcBorders>
              <w:bottom w:val="single" w:sz="4" w:space="0" w:color="auto"/>
            </w:tcBorders>
            <w:shd w:val="clear" w:color="auto" w:fill="00FF00"/>
          </w:tcPr>
          <w:p w:rsidR="004273CB" w:rsidRPr="00576C19" w:rsidRDefault="004273CB" w:rsidP="008F1396">
            <w:pPr>
              <w:rPr>
                <w:b/>
              </w:rPr>
            </w:pPr>
            <w:r w:rsidRPr="00576C19">
              <w:rPr>
                <w:b/>
              </w:rPr>
              <w:t>Bright green</w:t>
            </w:r>
          </w:p>
        </w:tc>
        <w:tc>
          <w:tcPr>
            <w:tcW w:w="724" w:type="dxa"/>
          </w:tcPr>
          <w:p w:rsidR="004273CB" w:rsidRDefault="004273CB" w:rsidP="00576C19">
            <w:pPr>
              <w:jc w:val="center"/>
            </w:pPr>
            <w:r>
              <w:t>0</w:t>
            </w:r>
          </w:p>
        </w:tc>
        <w:tc>
          <w:tcPr>
            <w:tcW w:w="770" w:type="dxa"/>
          </w:tcPr>
          <w:p w:rsidR="004273CB" w:rsidRDefault="004273CB" w:rsidP="00576C19">
            <w:pPr>
              <w:jc w:val="center"/>
            </w:pPr>
            <w:r>
              <w:t>255</w:t>
            </w:r>
          </w:p>
        </w:tc>
        <w:tc>
          <w:tcPr>
            <w:tcW w:w="770" w:type="dxa"/>
          </w:tcPr>
          <w:p w:rsidR="004273CB" w:rsidRDefault="004273CB" w:rsidP="00576C19">
            <w:pPr>
              <w:jc w:val="center"/>
            </w:pPr>
            <w:r>
              <w:t>0</w:t>
            </w:r>
          </w:p>
        </w:tc>
        <w:tc>
          <w:tcPr>
            <w:tcW w:w="5392" w:type="dxa"/>
          </w:tcPr>
          <w:p w:rsidR="004273CB" w:rsidRDefault="004A033D" w:rsidP="004273CB">
            <w:r>
              <w:t>Electrical distribution – Medium Voltage</w:t>
            </w:r>
          </w:p>
        </w:tc>
      </w:tr>
      <w:tr w:rsidR="004273CB">
        <w:tc>
          <w:tcPr>
            <w:tcW w:w="1914" w:type="dxa"/>
            <w:tcBorders>
              <w:bottom w:val="single" w:sz="4" w:space="0" w:color="auto"/>
            </w:tcBorders>
            <w:shd w:val="clear" w:color="auto" w:fill="FF6600"/>
          </w:tcPr>
          <w:p w:rsidR="004273CB" w:rsidRPr="00576C19" w:rsidRDefault="004273CB" w:rsidP="008F1396">
            <w:pPr>
              <w:rPr>
                <w:b/>
              </w:rPr>
            </w:pPr>
            <w:r w:rsidRPr="00576C19">
              <w:rPr>
                <w:b/>
              </w:rPr>
              <w:t>Orange</w:t>
            </w:r>
          </w:p>
        </w:tc>
        <w:tc>
          <w:tcPr>
            <w:tcW w:w="724" w:type="dxa"/>
          </w:tcPr>
          <w:p w:rsidR="004273CB" w:rsidRDefault="004273CB" w:rsidP="00576C19">
            <w:pPr>
              <w:jc w:val="center"/>
            </w:pPr>
            <w:r>
              <w:t>255</w:t>
            </w:r>
          </w:p>
        </w:tc>
        <w:tc>
          <w:tcPr>
            <w:tcW w:w="770" w:type="dxa"/>
          </w:tcPr>
          <w:p w:rsidR="004273CB" w:rsidRDefault="004273CB" w:rsidP="00576C19">
            <w:pPr>
              <w:jc w:val="center"/>
            </w:pPr>
            <w:r>
              <w:t>102</w:t>
            </w:r>
          </w:p>
        </w:tc>
        <w:tc>
          <w:tcPr>
            <w:tcW w:w="770" w:type="dxa"/>
          </w:tcPr>
          <w:p w:rsidR="004273CB" w:rsidRDefault="004273CB" w:rsidP="00576C19">
            <w:pPr>
              <w:jc w:val="center"/>
            </w:pPr>
            <w:r>
              <w:t>0</w:t>
            </w:r>
          </w:p>
        </w:tc>
        <w:tc>
          <w:tcPr>
            <w:tcW w:w="5392" w:type="dxa"/>
          </w:tcPr>
          <w:p w:rsidR="004273CB" w:rsidRDefault="004A033D" w:rsidP="004273CB">
            <w:r>
              <w:t>Electrical distribution – High Voltage</w:t>
            </w:r>
          </w:p>
        </w:tc>
      </w:tr>
      <w:tr w:rsidR="004273CB">
        <w:tc>
          <w:tcPr>
            <w:tcW w:w="1914" w:type="dxa"/>
            <w:shd w:val="clear" w:color="auto" w:fill="FFFFFF"/>
          </w:tcPr>
          <w:p w:rsidR="004273CB" w:rsidRPr="00576C19" w:rsidRDefault="004273CB" w:rsidP="008F1396">
            <w:pPr>
              <w:rPr>
                <w:b/>
              </w:rPr>
            </w:pPr>
            <w:r w:rsidRPr="00576C19">
              <w:rPr>
                <w:b/>
              </w:rPr>
              <w:t>White</w:t>
            </w:r>
          </w:p>
        </w:tc>
        <w:tc>
          <w:tcPr>
            <w:tcW w:w="724" w:type="dxa"/>
          </w:tcPr>
          <w:p w:rsidR="004273CB" w:rsidRDefault="004273CB" w:rsidP="00576C19">
            <w:pPr>
              <w:jc w:val="center"/>
            </w:pPr>
            <w:r>
              <w:t>255</w:t>
            </w:r>
          </w:p>
        </w:tc>
        <w:tc>
          <w:tcPr>
            <w:tcW w:w="770" w:type="dxa"/>
          </w:tcPr>
          <w:p w:rsidR="004273CB" w:rsidRDefault="004273CB" w:rsidP="00576C19">
            <w:pPr>
              <w:jc w:val="center"/>
            </w:pPr>
            <w:r>
              <w:t>255</w:t>
            </w:r>
          </w:p>
        </w:tc>
        <w:tc>
          <w:tcPr>
            <w:tcW w:w="770" w:type="dxa"/>
          </w:tcPr>
          <w:p w:rsidR="004273CB" w:rsidRDefault="004273CB" w:rsidP="00576C19">
            <w:pPr>
              <w:jc w:val="center"/>
            </w:pPr>
            <w:r>
              <w:t>255</w:t>
            </w:r>
          </w:p>
        </w:tc>
        <w:tc>
          <w:tcPr>
            <w:tcW w:w="5392" w:type="dxa"/>
          </w:tcPr>
          <w:p w:rsidR="004273CB" w:rsidRDefault="00B52BDD" w:rsidP="00576C19">
            <w:pPr>
              <w:keepNext/>
            </w:pPr>
            <w:r>
              <w:t>Compressed air, ventilation air, exhaust gas</w:t>
            </w:r>
          </w:p>
        </w:tc>
      </w:tr>
    </w:tbl>
    <w:p w:rsidR="00E63892" w:rsidRPr="00E63892" w:rsidRDefault="00E63892" w:rsidP="00E63892">
      <w:pPr>
        <w:pStyle w:val="Bijschrift"/>
      </w:pPr>
      <w:bookmarkStart w:id="191" w:name="_Toc373490229"/>
      <w:r>
        <w:t xml:space="preserve">Table </w:t>
      </w:r>
      <w:r w:rsidR="00161EC1">
        <w:fldChar w:fldCharType="begin"/>
      </w:r>
      <w:r w:rsidR="00161EC1">
        <w:instrText xml:space="preserve"> STYLEREF 1 \s </w:instrText>
      </w:r>
      <w:r w:rsidR="00161EC1">
        <w:fldChar w:fldCharType="separate"/>
      </w:r>
      <w:r w:rsidR="00B20F3D">
        <w:rPr>
          <w:noProof/>
        </w:rPr>
        <w:t>8</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1</w:t>
      </w:r>
      <w:r w:rsidR="00161EC1">
        <w:fldChar w:fldCharType="end"/>
      </w:r>
      <w:r>
        <w:t>: Colour markings of pipes</w:t>
      </w:r>
      <w:bookmarkEnd w:id="191"/>
    </w:p>
    <w:p w:rsidR="009A5F72" w:rsidRPr="004273CB" w:rsidRDefault="009A5F72" w:rsidP="004273CB"/>
    <w:p w:rsidR="004206DE" w:rsidRDefault="00485558" w:rsidP="00443922">
      <w:pPr>
        <w:pStyle w:val="Kop3"/>
      </w:pPr>
      <w:bookmarkStart w:id="192" w:name="_Toc373490140"/>
      <w:r>
        <w:t>Symbols</w:t>
      </w:r>
      <w:bookmarkEnd w:id="192"/>
    </w:p>
    <w:p w:rsidR="00485558" w:rsidRDefault="00485558" w:rsidP="00485558">
      <w:pPr>
        <w:overflowPunct/>
        <w:textAlignment w:val="auto"/>
        <w:rPr>
          <w:rFonts w:cs="Arial"/>
          <w:szCs w:val="22"/>
        </w:rPr>
      </w:pPr>
      <w:r>
        <w:rPr>
          <w:rFonts w:cs="Arial"/>
          <w:szCs w:val="22"/>
        </w:rPr>
        <w:t>To learn about animated symbols you must be familiar with the basics of element</w:t>
      </w:r>
      <w:r w:rsidR="00EB5B37">
        <w:rPr>
          <w:rFonts w:cs="Arial"/>
          <w:szCs w:val="22"/>
        </w:rPr>
        <w:t xml:space="preserve"> p</w:t>
      </w:r>
      <w:r w:rsidR="00ED5793">
        <w:rPr>
          <w:rFonts w:cs="Arial"/>
          <w:szCs w:val="22"/>
        </w:rPr>
        <w:t>rocessing</w:t>
      </w:r>
      <w:r>
        <w:rPr>
          <w:rFonts w:cs="Arial"/>
          <w:szCs w:val="22"/>
        </w:rPr>
        <w:t xml:space="preserve"> first. Platform objects can be classified regarding their electrical interface and</w:t>
      </w:r>
      <w:r w:rsidR="00EB5B37">
        <w:rPr>
          <w:rFonts w:cs="Arial"/>
          <w:szCs w:val="22"/>
        </w:rPr>
        <w:t xml:space="preserve"> </w:t>
      </w:r>
      <w:r>
        <w:rPr>
          <w:rFonts w:cs="Arial"/>
          <w:szCs w:val="22"/>
        </w:rPr>
        <w:t xml:space="preserve">functional </w:t>
      </w:r>
      <w:proofErr w:type="spellStart"/>
      <w:r w:rsidR="00EB5B37">
        <w:rPr>
          <w:rFonts w:cs="Arial"/>
          <w:szCs w:val="22"/>
        </w:rPr>
        <w:t>behavior</w:t>
      </w:r>
      <w:proofErr w:type="spellEnd"/>
      <w:r>
        <w:rPr>
          <w:rFonts w:cs="Arial"/>
          <w:szCs w:val="22"/>
        </w:rPr>
        <w:t xml:space="preserve"> </w:t>
      </w:r>
      <w:r w:rsidR="005B3E35">
        <w:rPr>
          <w:rFonts w:cs="Arial"/>
          <w:szCs w:val="22"/>
        </w:rPr>
        <w:t xml:space="preserve">into so called, element types. </w:t>
      </w:r>
      <w:r w:rsidR="00ED5793">
        <w:rPr>
          <w:rFonts w:cs="Arial"/>
          <w:szCs w:val="22"/>
        </w:rPr>
        <w:br/>
      </w:r>
      <w:r w:rsidR="005B3E35">
        <w:rPr>
          <w:rFonts w:cs="Arial"/>
          <w:szCs w:val="22"/>
        </w:rPr>
        <w:t>In t</w:t>
      </w:r>
      <w:r>
        <w:rPr>
          <w:rFonts w:cs="Arial"/>
          <w:szCs w:val="22"/>
        </w:rPr>
        <w:t>his way it is possible to distinguish sensor</w:t>
      </w:r>
      <w:r w:rsidR="005B3E35">
        <w:rPr>
          <w:rFonts w:cs="Arial"/>
          <w:szCs w:val="22"/>
        </w:rPr>
        <w:t xml:space="preserve"> </w:t>
      </w:r>
      <w:r>
        <w:rPr>
          <w:rFonts w:cs="Arial"/>
          <w:szCs w:val="22"/>
        </w:rPr>
        <w:t>types, valves, motors etc. Once classified into element types it is quite easy to specify the</w:t>
      </w:r>
      <w:r w:rsidR="005B3E35">
        <w:rPr>
          <w:rFonts w:cs="Arial"/>
          <w:szCs w:val="22"/>
        </w:rPr>
        <w:t xml:space="preserve"> </w:t>
      </w:r>
      <w:r>
        <w:rPr>
          <w:rFonts w:cs="Arial"/>
          <w:szCs w:val="22"/>
        </w:rPr>
        <w:t>applicab</w:t>
      </w:r>
      <w:r w:rsidR="00C75AE1">
        <w:rPr>
          <w:rFonts w:cs="Arial"/>
          <w:szCs w:val="22"/>
        </w:rPr>
        <w:t xml:space="preserve">le symbols </w:t>
      </w:r>
      <w:r>
        <w:rPr>
          <w:rFonts w:cs="Arial"/>
          <w:szCs w:val="22"/>
        </w:rPr>
        <w:t>since the element type identifies the relevant</w:t>
      </w:r>
      <w:r w:rsidR="005B3E35">
        <w:rPr>
          <w:rFonts w:cs="Arial"/>
          <w:szCs w:val="22"/>
        </w:rPr>
        <w:t xml:space="preserve"> </w:t>
      </w:r>
      <w:r>
        <w:rPr>
          <w:rFonts w:cs="Arial"/>
          <w:szCs w:val="22"/>
        </w:rPr>
        <w:t>monitoring and control abilities as well.</w:t>
      </w:r>
    </w:p>
    <w:p w:rsidR="00EB5B37" w:rsidRDefault="00EB5B37" w:rsidP="00485558">
      <w:pPr>
        <w:overflowPunct/>
        <w:textAlignment w:val="auto"/>
        <w:rPr>
          <w:rFonts w:cs="Arial"/>
          <w:szCs w:val="22"/>
        </w:rPr>
      </w:pPr>
    </w:p>
    <w:p w:rsidR="00485558" w:rsidRDefault="00485558" w:rsidP="00485558">
      <w:pPr>
        <w:overflowPunct/>
        <w:textAlignment w:val="auto"/>
        <w:rPr>
          <w:rFonts w:cs="Arial"/>
          <w:szCs w:val="22"/>
        </w:rPr>
      </w:pPr>
      <w:r>
        <w:rPr>
          <w:rFonts w:cs="Arial"/>
          <w:szCs w:val="22"/>
        </w:rPr>
        <w:t>However mimics not only comprise of animated objects. For ins</w:t>
      </w:r>
      <w:r w:rsidR="00EB5B37">
        <w:rPr>
          <w:rFonts w:cs="Arial"/>
          <w:szCs w:val="22"/>
        </w:rPr>
        <w:t xml:space="preserve">tance in case a platform object </w:t>
      </w:r>
      <w:r>
        <w:rPr>
          <w:rFonts w:cs="Arial"/>
          <w:szCs w:val="22"/>
        </w:rPr>
        <w:t>is not involved with alarm monitoring and control features at all then from PMS</w:t>
      </w:r>
      <w:r w:rsidR="00A76455">
        <w:rPr>
          <w:rStyle w:val="Voetnootmarkering"/>
          <w:rFonts w:cs="Arial"/>
          <w:szCs w:val="22"/>
        </w:rPr>
        <w:footnoteReference w:id="14"/>
      </w:r>
      <w:r>
        <w:rPr>
          <w:rFonts w:cs="Arial"/>
          <w:szCs w:val="22"/>
        </w:rPr>
        <w:t xml:space="preserve"> point of view it</w:t>
      </w:r>
      <w:r w:rsidR="00EB5B37">
        <w:rPr>
          <w:rFonts w:cs="Arial"/>
          <w:szCs w:val="22"/>
        </w:rPr>
        <w:t xml:space="preserve"> </w:t>
      </w:r>
      <w:r>
        <w:rPr>
          <w:rFonts w:cs="Arial"/>
          <w:szCs w:val="22"/>
        </w:rPr>
        <w:t xml:space="preserve">makes no sense to comprehend this object. </w:t>
      </w:r>
      <w:r w:rsidR="00ED5793">
        <w:rPr>
          <w:rFonts w:cs="Arial"/>
          <w:szCs w:val="22"/>
        </w:rPr>
        <w:br/>
      </w:r>
      <w:r>
        <w:rPr>
          <w:rFonts w:cs="Arial"/>
          <w:szCs w:val="22"/>
        </w:rPr>
        <w:t>Still these objects might be displayed in mimics as</w:t>
      </w:r>
      <w:r w:rsidR="00ED5793">
        <w:rPr>
          <w:rFonts w:cs="Arial"/>
          <w:szCs w:val="22"/>
        </w:rPr>
        <w:t xml:space="preserve"> </w:t>
      </w:r>
      <w:r>
        <w:rPr>
          <w:rFonts w:cs="Arial"/>
          <w:szCs w:val="22"/>
        </w:rPr>
        <w:t>static (i.e. not animated) to improve clarity. This set of static symbols is based on nowadays</w:t>
      </w:r>
      <w:r w:rsidR="00ED5793">
        <w:rPr>
          <w:rFonts w:cs="Arial"/>
          <w:szCs w:val="22"/>
        </w:rPr>
        <w:t xml:space="preserve"> </w:t>
      </w:r>
      <w:r>
        <w:rPr>
          <w:rFonts w:cs="Arial"/>
          <w:szCs w:val="22"/>
        </w:rPr>
        <w:t xml:space="preserve">widely accepted icons being used in system </w:t>
      </w:r>
      <w:r>
        <w:rPr>
          <w:rFonts w:cs="Arial"/>
          <w:szCs w:val="22"/>
        </w:rPr>
        <w:lastRenderedPageBreak/>
        <w:t>diagrams and P&amp;ID</w:t>
      </w:r>
      <w:r w:rsidR="00FE3D8D">
        <w:rPr>
          <w:rStyle w:val="Voetnootmarkering"/>
          <w:rFonts w:cs="Arial"/>
          <w:szCs w:val="22"/>
        </w:rPr>
        <w:footnoteReference w:id="15"/>
      </w:r>
      <w:r>
        <w:rPr>
          <w:rFonts w:cs="Arial"/>
          <w:szCs w:val="22"/>
        </w:rPr>
        <w:t xml:space="preserve"> drawings. Static symbols will</w:t>
      </w:r>
      <w:r w:rsidR="00ED5793">
        <w:rPr>
          <w:rFonts w:cs="Arial"/>
          <w:szCs w:val="22"/>
        </w:rPr>
        <w:t xml:space="preserve"> </w:t>
      </w:r>
      <w:r>
        <w:rPr>
          <w:rFonts w:cs="Arial"/>
          <w:szCs w:val="22"/>
        </w:rPr>
        <w:t xml:space="preserve">be drawn in the </w:t>
      </w:r>
      <w:r w:rsidR="00C2110C">
        <w:rPr>
          <w:rFonts w:cs="Arial"/>
          <w:szCs w:val="22"/>
        </w:rPr>
        <w:t>colour</w:t>
      </w:r>
      <w:r w:rsidR="00ED5793">
        <w:rPr>
          <w:rFonts w:cs="Arial"/>
          <w:szCs w:val="22"/>
        </w:rPr>
        <w:t xml:space="preserve"> of the applicable</w:t>
      </w:r>
      <w:r w:rsidR="00AC1023">
        <w:rPr>
          <w:rFonts w:cs="Arial"/>
          <w:szCs w:val="22"/>
        </w:rPr>
        <w:t xml:space="preserve"> </w:t>
      </w:r>
      <w:r w:rsidR="00ED5793">
        <w:rPr>
          <w:rFonts w:cs="Arial"/>
          <w:szCs w:val="22"/>
        </w:rPr>
        <w:t>medium.</w:t>
      </w:r>
    </w:p>
    <w:p w:rsidR="00485558" w:rsidRDefault="00485558"/>
    <w:p w:rsidR="008F1396" w:rsidRDefault="00744EFA" w:rsidP="008F1396">
      <w:pPr>
        <w:keepNext/>
      </w:pPr>
      <w:r>
        <w:rPr>
          <w:noProof/>
          <w:lang w:val="nl-NL" w:eastAsia="nl-NL"/>
        </w:rPr>
        <w:drawing>
          <wp:inline distT="0" distB="0" distL="0" distR="0" wp14:anchorId="6862487D" wp14:editId="1D83D321">
            <wp:extent cx="5943600" cy="3676650"/>
            <wp:effectExtent l="0" t="0" r="0" b="0"/>
            <wp:docPr id="350" name="Afbeelding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8F1396" w:rsidRDefault="008F1396" w:rsidP="008F1396">
      <w:pPr>
        <w:pStyle w:val="Bijschrift"/>
      </w:pPr>
      <w:bookmarkStart w:id="193" w:name="_Toc373490196"/>
      <w:r>
        <w:t xml:space="preserve">Figure </w:t>
      </w:r>
      <w:r w:rsidR="002A3868">
        <w:fldChar w:fldCharType="begin"/>
      </w:r>
      <w:r w:rsidR="002A3868">
        <w:instrText xml:space="preserve"> STYLEREF 1 \s </w:instrText>
      </w:r>
      <w:r w:rsidR="002A3868">
        <w:fldChar w:fldCharType="separate"/>
      </w:r>
      <w:r w:rsidR="00B20F3D">
        <w:rPr>
          <w:noProof/>
        </w:rPr>
        <w:t>8</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w:t>
      </w:r>
      <w:r w:rsidR="002A3868">
        <w:fldChar w:fldCharType="end"/>
      </w:r>
      <w:r>
        <w:t>: Mimic layout</w:t>
      </w:r>
      <w:bookmarkEnd w:id="193"/>
    </w:p>
    <w:p w:rsidR="008F4FAB" w:rsidRDefault="008F4FAB" w:rsidP="00443922">
      <w:pPr>
        <w:pStyle w:val="Kop3"/>
      </w:pPr>
      <w:r>
        <w:br w:type="page"/>
      </w:r>
      <w:bookmarkStart w:id="194" w:name="_Toc373490141"/>
      <w:r w:rsidR="00700998">
        <w:lastRenderedPageBreak/>
        <w:t>C</w:t>
      </w:r>
      <w:r>
        <w:t>ontrol elements</w:t>
      </w:r>
      <w:bookmarkEnd w:id="194"/>
    </w:p>
    <w:p w:rsidR="00C857D8" w:rsidRPr="00C857D8" w:rsidRDefault="00700998" w:rsidP="00C857D8">
      <w:r>
        <w:t>C</w:t>
      </w:r>
      <w:r w:rsidR="00C857D8" w:rsidRPr="00C857D8">
        <w:t xml:space="preserve">ontrol elements are used to interface a wide range </w:t>
      </w:r>
      <w:r>
        <w:t xml:space="preserve">of “Control” </w:t>
      </w:r>
      <w:r w:rsidR="00C857D8" w:rsidRPr="00C857D8">
        <w:t>devices like pumps, fans,</w:t>
      </w:r>
      <w:r w:rsidR="00C857D8">
        <w:t xml:space="preserve"> </w:t>
      </w:r>
      <w:r w:rsidR="003F218A">
        <w:t xml:space="preserve">valves, </w:t>
      </w:r>
      <w:r w:rsidR="00C857D8">
        <w:t>generators, etc</w:t>
      </w:r>
      <w:r w:rsidR="00C857D8" w:rsidRPr="00C857D8">
        <w:t>. via their r</w:t>
      </w:r>
      <w:r>
        <w:t>elevant starter unit. Since these</w:t>
      </w:r>
      <w:r w:rsidR="00C857D8" w:rsidRPr="00C857D8">
        <w:t xml:space="preserve"> element type</w:t>
      </w:r>
      <w:r>
        <w:t>s are</w:t>
      </w:r>
      <w:r w:rsidR="00C857D8" w:rsidRPr="00C857D8">
        <w:t xml:space="preserve"> suitable to process</w:t>
      </w:r>
      <w:r w:rsidR="00C857D8">
        <w:t xml:space="preserve"> </w:t>
      </w:r>
      <w:r w:rsidR="00C857D8" w:rsidRPr="00C857D8">
        <w:t xml:space="preserve">a wide range of components, several symbols are defined to represent each type. </w:t>
      </w:r>
      <w:r w:rsidR="00C857D8">
        <w:br/>
      </w:r>
      <w:r w:rsidR="00C2110C">
        <w:t>Colour</w:t>
      </w:r>
      <w:r w:rsidR="00C857D8">
        <w:t xml:space="preserve"> </w:t>
      </w:r>
      <w:r w:rsidR="00C857D8" w:rsidRPr="00C857D8">
        <w:t>animation is used to show t</w:t>
      </w:r>
      <w:r w:rsidR="00C857D8">
        <w:t xml:space="preserve">he actual element status. </w:t>
      </w:r>
    </w:p>
    <w:p w:rsidR="00564AFE" w:rsidRPr="00FD6713" w:rsidRDefault="004E76CB" w:rsidP="00FD6713">
      <w:pPr>
        <w:overflowPunct/>
        <w:textAlignment w:val="auto"/>
        <w:rPr>
          <w:rFonts w:cs="Arial"/>
          <w:color w:val="000000"/>
          <w:szCs w:val="22"/>
        </w:rPr>
      </w:pPr>
      <w:r>
        <w:rPr>
          <w:rFonts w:cs="Arial"/>
          <w:color w:val="000000"/>
          <w:szCs w:val="22"/>
        </w:rPr>
        <w:t>Chevron</w:t>
      </w:r>
      <w:r w:rsidR="00FA6CB2">
        <w:rPr>
          <w:rFonts w:cs="Arial"/>
          <w:color w:val="000000"/>
          <w:szCs w:val="22"/>
        </w:rPr>
        <w:t xml:space="preserve">s, a single </w:t>
      </w:r>
      <w:r w:rsidR="00FD6713">
        <w:rPr>
          <w:rFonts w:cs="Arial"/>
          <w:color w:val="000000"/>
          <w:szCs w:val="22"/>
        </w:rPr>
        <w:t xml:space="preserve">filled </w:t>
      </w:r>
      <w:r>
        <w:rPr>
          <w:rFonts w:cs="Arial"/>
          <w:color w:val="000000"/>
          <w:szCs w:val="22"/>
        </w:rPr>
        <w:t>chevron (</w:t>
      </w:r>
      <w:r w:rsidR="00FA6CB2">
        <w:rPr>
          <w:rFonts w:cs="Arial"/>
          <w:color w:val="000000"/>
          <w:szCs w:val="22"/>
        </w:rPr>
        <w:t>arrow</w:t>
      </w:r>
      <w:r>
        <w:rPr>
          <w:rFonts w:cs="Arial"/>
          <w:color w:val="000000"/>
          <w:szCs w:val="22"/>
        </w:rPr>
        <w:t>)</w:t>
      </w:r>
      <w:r w:rsidR="00FA6CB2">
        <w:rPr>
          <w:rFonts w:cs="Arial"/>
          <w:color w:val="000000"/>
          <w:szCs w:val="22"/>
        </w:rPr>
        <w:t xml:space="preserve"> for low - and a double </w:t>
      </w:r>
      <w:r w:rsidR="00FD6713">
        <w:rPr>
          <w:rFonts w:cs="Arial"/>
          <w:color w:val="000000"/>
          <w:szCs w:val="22"/>
        </w:rPr>
        <w:t xml:space="preserve">filled </w:t>
      </w:r>
      <w:r>
        <w:rPr>
          <w:rFonts w:cs="Arial"/>
          <w:color w:val="000000"/>
          <w:szCs w:val="22"/>
        </w:rPr>
        <w:t>chevron (</w:t>
      </w:r>
      <w:r w:rsidR="00FA6CB2">
        <w:rPr>
          <w:rFonts w:cs="Arial"/>
          <w:color w:val="000000"/>
          <w:szCs w:val="22"/>
        </w:rPr>
        <w:t>arrow</w:t>
      </w:r>
      <w:r>
        <w:rPr>
          <w:rFonts w:cs="Arial"/>
          <w:color w:val="000000"/>
          <w:szCs w:val="22"/>
        </w:rPr>
        <w:t>)</w:t>
      </w:r>
      <w:r w:rsidR="00FA6CB2">
        <w:rPr>
          <w:rFonts w:cs="Arial"/>
          <w:color w:val="000000"/>
          <w:szCs w:val="22"/>
        </w:rPr>
        <w:t xml:space="preserve"> for high speed</w:t>
      </w:r>
      <w:r w:rsidR="00443922">
        <w:rPr>
          <w:rFonts w:cs="Arial"/>
          <w:color w:val="000000"/>
          <w:szCs w:val="22"/>
        </w:rPr>
        <w:t>,</w:t>
      </w:r>
      <w:r w:rsidR="00FA6CB2">
        <w:rPr>
          <w:rFonts w:cs="Arial"/>
          <w:color w:val="000000"/>
          <w:szCs w:val="22"/>
        </w:rPr>
        <w:t xml:space="preserve"> show the difference between</w:t>
      </w:r>
      <w:r>
        <w:rPr>
          <w:rFonts w:cs="Arial"/>
          <w:color w:val="000000"/>
          <w:szCs w:val="22"/>
        </w:rPr>
        <w:t xml:space="preserve"> a control element running at high speed and a control element</w:t>
      </w:r>
      <w:r w:rsidR="00FA6CB2">
        <w:rPr>
          <w:rFonts w:cs="Arial"/>
          <w:color w:val="000000"/>
          <w:szCs w:val="22"/>
        </w:rPr>
        <w:t xml:space="preserve"> running at low speed.</w:t>
      </w:r>
      <w:r w:rsidR="00FD6713">
        <w:rPr>
          <w:rFonts w:cs="Arial"/>
          <w:color w:val="000000"/>
          <w:szCs w:val="22"/>
        </w:rPr>
        <w:t xml:space="preserve"> Chevrons without filling indicate an off condition.</w:t>
      </w:r>
      <w:r w:rsidR="00FD6713">
        <w:rPr>
          <w:rFonts w:cs="Arial"/>
          <w:color w:val="000000"/>
          <w:szCs w:val="22"/>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8"/>
        <w:gridCol w:w="2530"/>
        <w:gridCol w:w="1980"/>
      </w:tblGrid>
      <w:tr w:rsidR="00F75C22" w:rsidRPr="00576C19">
        <w:tc>
          <w:tcPr>
            <w:tcW w:w="2748" w:type="dxa"/>
            <w:tcBorders>
              <w:bottom w:val="single" w:sz="4" w:space="0" w:color="auto"/>
            </w:tcBorders>
            <w:shd w:val="clear" w:color="auto" w:fill="333333"/>
            <w:vAlign w:val="center"/>
          </w:tcPr>
          <w:p w:rsidR="00F75C22" w:rsidRPr="00576C19" w:rsidRDefault="001C5EB9" w:rsidP="00576C19">
            <w:pPr>
              <w:jc w:val="center"/>
              <w:rPr>
                <w:b/>
              </w:rPr>
            </w:pPr>
            <w:r w:rsidRPr="00576C19">
              <w:rPr>
                <w:b/>
              </w:rPr>
              <w:t>S</w:t>
            </w:r>
            <w:r w:rsidR="00F75C22" w:rsidRPr="00576C19">
              <w:rPr>
                <w:b/>
              </w:rPr>
              <w:t>tatus</w:t>
            </w:r>
          </w:p>
        </w:tc>
        <w:tc>
          <w:tcPr>
            <w:tcW w:w="2530" w:type="dxa"/>
            <w:tcBorders>
              <w:bottom w:val="single" w:sz="4" w:space="0" w:color="auto"/>
            </w:tcBorders>
            <w:shd w:val="clear" w:color="auto" w:fill="333333"/>
            <w:vAlign w:val="center"/>
          </w:tcPr>
          <w:p w:rsidR="00F75C22" w:rsidRPr="00576C19" w:rsidRDefault="001C5EB9" w:rsidP="00576C19">
            <w:pPr>
              <w:jc w:val="center"/>
              <w:rPr>
                <w:b/>
              </w:rPr>
            </w:pPr>
            <w:r w:rsidRPr="00576C19">
              <w:rPr>
                <w:b/>
              </w:rPr>
              <w:t>Control element</w:t>
            </w:r>
          </w:p>
        </w:tc>
        <w:tc>
          <w:tcPr>
            <w:tcW w:w="1980" w:type="dxa"/>
            <w:tcBorders>
              <w:bottom w:val="single" w:sz="4" w:space="0" w:color="auto"/>
            </w:tcBorders>
            <w:shd w:val="clear" w:color="auto" w:fill="333333"/>
            <w:vAlign w:val="center"/>
          </w:tcPr>
          <w:p w:rsidR="00F75C22" w:rsidRPr="00576C19" w:rsidRDefault="001C5EB9" w:rsidP="00576C19">
            <w:pPr>
              <w:jc w:val="center"/>
              <w:rPr>
                <w:b/>
              </w:rPr>
            </w:pPr>
            <w:r w:rsidRPr="00576C19">
              <w:rPr>
                <w:b/>
              </w:rPr>
              <w:t>Symbol</w:t>
            </w:r>
          </w:p>
        </w:tc>
      </w:tr>
      <w:tr w:rsidR="008F2DD5" w:rsidRPr="00576C19">
        <w:tc>
          <w:tcPr>
            <w:tcW w:w="2748" w:type="dxa"/>
            <w:shd w:val="clear" w:color="auto" w:fill="auto"/>
            <w:vAlign w:val="center"/>
          </w:tcPr>
          <w:p w:rsidR="008F2DD5" w:rsidRPr="008F2DD5" w:rsidRDefault="006C4AF8" w:rsidP="00576C19">
            <w:pPr>
              <w:jc w:val="center"/>
            </w:pPr>
            <w:r>
              <w:t>Operable in two speeds, system off</w:t>
            </w:r>
          </w:p>
        </w:tc>
        <w:tc>
          <w:tcPr>
            <w:tcW w:w="2530" w:type="dxa"/>
            <w:shd w:val="clear" w:color="auto" w:fill="auto"/>
            <w:vAlign w:val="center"/>
          </w:tcPr>
          <w:p w:rsidR="008F2DD5" w:rsidRPr="008F2DD5" w:rsidRDefault="008F2DD5" w:rsidP="00576C19">
            <w:pPr>
              <w:jc w:val="center"/>
            </w:pPr>
            <w:r>
              <w:t>Double chevron</w:t>
            </w:r>
            <w:r>
              <w:br/>
              <w:t>(no fill)</w:t>
            </w:r>
          </w:p>
        </w:tc>
        <w:tc>
          <w:tcPr>
            <w:tcW w:w="1980" w:type="dxa"/>
            <w:shd w:val="clear" w:color="auto" w:fill="auto"/>
            <w:vAlign w:val="center"/>
          </w:tcPr>
          <w:p w:rsidR="008F2DD5" w:rsidRDefault="008F2DD5" w:rsidP="00576C19">
            <w:pPr>
              <w:jc w:val="center"/>
            </w:pPr>
          </w:p>
          <w:p w:rsidR="008F2DD5" w:rsidRDefault="008F2DD5" w:rsidP="00576C19">
            <w:pPr>
              <w:jc w:val="center"/>
            </w:pPr>
            <w:r>
              <w:object w:dxaOrig="660" w:dyaOrig="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pt;height:32.25pt" o:ole="">
                  <v:imagedata r:id="rId42" o:title=""/>
                </v:shape>
                <o:OLEObject Type="Embed" ProgID="PBrush" ShapeID="_x0000_i1025" DrawAspect="Content" ObjectID="_1447233563" r:id="rId43"/>
              </w:object>
            </w:r>
          </w:p>
          <w:p w:rsidR="008F2DD5" w:rsidRPr="00576C19" w:rsidRDefault="008F2DD5" w:rsidP="00576C19">
            <w:pPr>
              <w:jc w:val="center"/>
              <w:rPr>
                <w:b/>
              </w:rPr>
            </w:pPr>
          </w:p>
        </w:tc>
      </w:tr>
      <w:tr w:rsidR="00F75C22">
        <w:tc>
          <w:tcPr>
            <w:tcW w:w="2748" w:type="dxa"/>
            <w:vAlign w:val="center"/>
          </w:tcPr>
          <w:p w:rsidR="00F75C22" w:rsidRDefault="006C4AF8" w:rsidP="00576C19">
            <w:pPr>
              <w:jc w:val="center"/>
            </w:pPr>
            <w:r>
              <w:t>Operable in two speeds, system running at low speed</w:t>
            </w:r>
          </w:p>
        </w:tc>
        <w:tc>
          <w:tcPr>
            <w:tcW w:w="2530" w:type="dxa"/>
            <w:vAlign w:val="center"/>
          </w:tcPr>
          <w:p w:rsidR="00F75C22" w:rsidRDefault="008F2DD5" w:rsidP="00576C19">
            <w:pPr>
              <w:jc w:val="center"/>
            </w:pPr>
            <w:r>
              <w:t>Double</w:t>
            </w:r>
            <w:r w:rsidR="00F75C22">
              <w:t xml:space="preserve"> chevron</w:t>
            </w:r>
            <w:r>
              <w:br/>
              <w:t>(single chevron filled)</w:t>
            </w:r>
          </w:p>
        </w:tc>
        <w:tc>
          <w:tcPr>
            <w:tcW w:w="1980" w:type="dxa"/>
            <w:vAlign w:val="center"/>
          </w:tcPr>
          <w:p w:rsidR="00F60C31" w:rsidRDefault="00F60C31" w:rsidP="00576C19">
            <w:pPr>
              <w:jc w:val="center"/>
            </w:pPr>
          </w:p>
          <w:p w:rsidR="00F75C22" w:rsidRDefault="00F60C31" w:rsidP="00576C19">
            <w:pPr>
              <w:jc w:val="center"/>
            </w:pPr>
            <w:r>
              <w:object w:dxaOrig="615" w:dyaOrig="690">
                <v:shape id="_x0000_i1026" type="#_x0000_t75" style="width:30.75pt;height:34.5pt" o:ole="">
                  <v:imagedata r:id="rId44" o:title=""/>
                </v:shape>
                <o:OLEObject Type="Embed" ProgID="PBrush" ShapeID="_x0000_i1026" DrawAspect="Content" ObjectID="_1447233564" r:id="rId45"/>
              </w:object>
            </w:r>
          </w:p>
          <w:p w:rsidR="00F60C31" w:rsidRDefault="00F60C31" w:rsidP="00576C19">
            <w:pPr>
              <w:jc w:val="center"/>
            </w:pPr>
          </w:p>
        </w:tc>
      </w:tr>
      <w:tr w:rsidR="00F75C22">
        <w:tc>
          <w:tcPr>
            <w:tcW w:w="2748" w:type="dxa"/>
            <w:vAlign w:val="center"/>
          </w:tcPr>
          <w:p w:rsidR="00F75C22" w:rsidRDefault="006C4AF8" w:rsidP="00576C19">
            <w:pPr>
              <w:jc w:val="center"/>
            </w:pPr>
            <w:r>
              <w:t>Operable in two speeds, system running at high speed</w:t>
            </w:r>
          </w:p>
        </w:tc>
        <w:tc>
          <w:tcPr>
            <w:tcW w:w="2530" w:type="dxa"/>
            <w:vAlign w:val="center"/>
          </w:tcPr>
          <w:p w:rsidR="00F75C22" w:rsidRDefault="00F75C22" w:rsidP="00576C19">
            <w:pPr>
              <w:jc w:val="center"/>
            </w:pPr>
            <w:r>
              <w:t>Double chevron</w:t>
            </w:r>
            <w:r w:rsidR="008F2DD5">
              <w:br/>
              <w:t>(double chevron filled)</w:t>
            </w:r>
          </w:p>
        </w:tc>
        <w:tc>
          <w:tcPr>
            <w:tcW w:w="1980" w:type="dxa"/>
            <w:vAlign w:val="center"/>
          </w:tcPr>
          <w:p w:rsidR="00F60C31" w:rsidRDefault="00F60C31" w:rsidP="00576C19">
            <w:pPr>
              <w:jc w:val="center"/>
            </w:pPr>
          </w:p>
          <w:p w:rsidR="00F75C22" w:rsidRDefault="00F60C31" w:rsidP="00576C19">
            <w:pPr>
              <w:jc w:val="center"/>
            </w:pPr>
            <w:r>
              <w:object w:dxaOrig="630" w:dyaOrig="675">
                <v:shape id="_x0000_i1027" type="#_x0000_t75" style="width:31.5pt;height:33.75pt" o:ole="">
                  <v:imagedata r:id="rId46" o:title=""/>
                </v:shape>
                <o:OLEObject Type="Embed" ProgID="PBrush" ShapeID="_x0000_i1027" DrawAspect="Content" ObjectID="_1447233565" r:id="rId47"/>
              </w:object>
            </w:r>
          </w:p>
          <w:p w:rsidR="00F60C31" w:rsidRDefault="00F60C31" w:rsidP="00576C19">
            <w:pPr>
              <w:jc w:val="center"/>
            </w:pPr>
          </w:p>
        </w:tc>
      </w:tr>
      <w:tr w:rsidR="00F75C22">
        <w:tc>
          <w:tcPr>
            <w:tcW w:w="2748" w:type="dxa"/>
            <w:vAlign w:val="center"/>
          </w:tcPr>
          <w:p w:rsidR="00F75C22" w:rsidRDefault="00EA69E0" w:rsidP="00576C19">
            <w:pPr>
              <w:jc w:val="center"/>
            </w:pPr>
            <w:r>
              <w:t xml:space="preserve">Operation </w:t>
            </w:r>
            <w:r w:rsidR="00D25DCA">
              <w:t xml:space="preserve">is </w:t>
            </w:r>
            <w:r>
              <w:t>d</w:t>
            </w:r>
            <w:r w:rsidR="00A6102F">
              <w:t>isabled</w:t>
            </w:r>
            <w:r w:rsidR="000D2D4D">
              <w:t xml:space="preserve">  </w:t>
            </w:r>
            <w:r w:rsidR="00D70657">
              <w:t>(local</w:t>
            </w:r>
            <w:r w:rsidR="000D2D4D">
              <w:t xml:space="preserve"> control</w:t>
            </w:r>
            <w:r w:rsidR="00DD100A">
              <w:t xml:space="preserve"> only</w:t>
            </w:r>
            <w:r w:rsidR="008C309F">
              <w:t xml:space="preserve"> or controlled by other </w:t>
            </w:r>
            <w:r w:rsidR="00F063FB">
              <w:t>WORKSTATION</w:t>
            </w:r>
            <w:r w:rsidR="00D70657">
              <w:t>)</w:t>
            </w:r>
          </w:p>
        </w:tc>
        <w:tc>
          <w:tcPr>
            <w:tcW w:w="2530" w:type="dxa"/>
            <w:vAlign w:val="center"/>
          </w:tcPr>
          <w:p w:rsidR="00F75C22" w:rsidRDefault="00F75C22" w:rsidP="00576C19">
            <w:pPr>
              <w:jc w:val="center"/>
            </w:pPr>
            <w:r>
              <w:t>Padlock</w:t>
            </w:r>
          </w:p>
        </w:tc>
        <w:tc>
          <w:tcPr>
            <w:tcW w:w="1980" w:type="dxa"/>
            <w:vAlign w:val="center"/>
          </w:tcPr>
          <w:p w:rsidR="00F60C31" w:rsidRDefault="00F60C31" w:rsidP="00576C19">
            <w:pPr>
              <w:jc w:val="center"/>
            </w:pPr>
          </w:p>
          <w:p w:rsidR="00F75C22" w:rsidRDefault="00F60C31" w:rsidP="00576C19">
            <w:pPr>
              <w:jc w:val="center"/>
            </w:pPr>
            <w:r>
              <w:object w:dxaOrig="720" w:dyaOrig="645">
                <v:shape id="_x0000_i1028" type="#_x0000_t75" style="width:36pt;height:32.25pt" o:ole="">
                  <v:imagedata r:id="rId48" o:title=""/>
                </v:shape>
                <o:OLEObject Type="Embed" ProgID="PBrush" ShapeID="_x0000_i1028" DrawAspect="Content" ObjectID="_1447233566" r:id="rId49"/>
              </w:object>
            </w:r>
          </w:p>
          <w:p w:rsidR="00F60C31" w:rsidRDefault="00F60C31" w:rsidP="00576C19">
            <w:pPr>
              <w:jc w:val="center"/>
            </w:pPr>
          </w:p>
        </w:tc>
      </w:tr>
      <w:tr w:rsidR="00F75C22">
        <w:tc>
          <w:tcPr>
            <w:tcW w:w="2748" w:type="dxa"/>
            <w:vAlign w:val="center"/>
          </w:tcPr>
          <w:p w:rsidR="00F75C22" w:rsidRDefault="00F75C22" w:rsidP="00576C19">
            <w:pPr>
              <w:jc w:val="center"/>
            </w:pPr>
            <w:r>
              <w:t>Manual</w:t>
            </w:r>
            <w:r w:rsidR="00DD100A">
              <w:t xml:space="preserve"> operation</w:t>
            </w:r>
            <w:r w:rsidR="009908CF">
              <w:br/>
            </w:r>
            <w:r w:rsidR="00830954">
              <w:t>(controlled remotely</w:t>
            </w:r>
            <w:r w:rsidR="009908CF">
              <w:t>)</w:t>
            </w:r>
          </w:p>
        </w:tc>
        <w:tc>
          <w:tcPr>
            <w:tcW w:w="2530" w:type="dxa"/>
            <w:vAlign w:val="center"/>
          </w:tcPr>
          <w:p w:rsidR="00F75C22" w:rsidRDefault="00F75C22" w:rsidP="00576C19">
            <w:pPr>
              <w:jc w:val="center"/>
            </w:pPr>
            <w:r>
              <w:t>Hand</w:t>
            </w:r>
          </w:p>
        </w:tc>
        <w:tc>
          <w:tcPr>
            <w:tcW w:w="1980" w:type="dxa"/>
            <w:vAlign w:val="center"/>
          </w:tcPr>
          <w:p w:rsidR="002802A0" w:rsidRDefault="002802A0" w:rsidP="00576C19">
            <w:pPr>
              <w:jc w:val="center"/>
            </w:pPr>
          </w:p>
          <w:p w:rsidR="00F75C22" w:rsidRDefault="002802A0" w:rsidP="00576C19">
            <w:pPr>
              <w:jc w:val="center"/>
            </w:pPr>
            <w:r>
              <w:object w:dxaOrig="630" w:dyaOrig="660">
                <v:shape id="_x0000_i1029" type="#_x0000_t75" style="width:31.5pt;height:33pt" o:ole="">
                  <v:imagedata r:id="rId50" o:title=""/>
                </v:shape>
                <o:OLEObject Type="Embed" ProgID="PBrush" ShapeID="_x0000_i1029" DrawAspect="Content" ObjectID="_1447233567" r:id="rId51"/>
              </w:object>
            </w:r>
          </w:p>
          <w:p w:rsidR="002802A0" w:rsidRDefault="002802A0" w:rsidP="00576C19">
            <w:pPr>
              <w:jc w:val="center"/>
            </w:pPr>
          </w:p>
        </w:tc>
      </w:tr>
      <w:tr w:rsidR="00F75C22">
        <w:tc>
          <w:tcPr>
            <w:tcW w:w="2748" w:type="dxa"/>
            <w:vAlign w:val="center"/>
          </w:tcPr>
          <w:p w:rsidR="00F75C22" w:rsidRDefault="00F75C22" w:rsidP="00576C19">
            <w:pPr>
              <w:jc w:val="center"/>
            </w:pPr>
            <w:r>
              <w:t>Automatic</w:t>
            </w:r>
            <w:r w:rsidR="00DD100A">
              <w:t xml:space="preserve"> operation</w:t>
            </w:r>
            <w:r w:rsidR="008E6DA8">
              <w:br/>
              <w:t>(controlled by A</w:t>
            </w:r>
            <w:r w:rsidR="009908CF">
              <w:t>CS</w:t>
            </w:r>
            <w:r w:rsidR="008E6DA8">
              <w:rPr>
                <w:rStyle w:val="Voetnootmarkering"/>
              </w:rPr>
              <w:footnoteReference w:id="16"/>
            </w:r>
            <w:r w:rsidR="009908CF">
              <w:t>)</w:t>
            </w:r>
          </w:p>
        </w:tc>
        <w:tc>
          <w:tcPr>
            <w:tcW w:w="2530" w:type="dxa"/>
            <w:vAlign w:val="center"/>
          </w:tcPr>
          <w:p w:rsidR="00F75C22" w:rsidRDefault="00F75C22" w:rsidP="00576C19">
            <w:pPr>
              <w:jc w:val="center"/>
            </w:pPr>
            <w:r>
              <w:t>Chip</w:t>
            </w:r>
          </w:p>
        </w:tc>
        <w:tc>
          <w:tcPr>
            <w:tcW w:w="1980" w:type="dxa"/>
            <w:vAlign w:val="center"/>
          </w:tcPr>
          <w:p w:rsidR="00F75C22" w:rsidRDefault="00F75C22" w:rsidP="00576C19">
            <w:pPr>
              <w:keepNext/>
              <w:jc w:val="center"/>
            </w:pPr>
          </w:p>
          <w:p w:rsidR="002802A0" w:rsidRDefault="002802A0" w:rsidP="00576C19">
            <w:pPr>
              <w:keepNext/>
              <w:jc w:val="center"/>
            </w:pPr>
            <w:r>
              <w:object w:dxaOrig="690" w:dyaOrig="630">
                <v:shape id="_x0000_i1030" type="#_x0000_t75" style="width:34.5pt;height:31.5pt" o:ole="">
                  <v:imagedata r:id="rId52" o:title=""/>
                </v:shape>
                <o:OLEObject Type="Embed" ProgID="PBrush" ShapeID="_x0000_i1030" DrawAspect="Content" ObjectID="_1447233568" r:id="rId53"/>
              </w:object>
            </w:r>
          </w:p>
          <w:p w:rsidR="002802A0" w:rsidRDefault="002802A0" w:rsidP="00576C19">
            <w:pPr>
              <w:keepNext/>
              <w:jc w:val="center"/>
            </w:pPr>
          </w:p>
        </w:tc>
      </w:tr>
    </w:tbl>
    <w:p w:rsidR="00884016" w:rsidRDefault="009A7BB8" w:rsidP="009A7BB8">
      <w:pPr>
        <w:pStyle w:val="Bijschrift"/>
      </w:pPr>
      <w:bookmarkStart w:id="195" w:name="_Toc373490230"/>
      <w:r>
        <w:t xml:space="preserve">Table </w:t>
      </w:r>
      <w:r w:rsidR="00161EC1">
        <w:fldChar w:fldCharType="begin"/>
      </w:r>
      <w:r w:rsidR="00161EC1">
        <w:instrText xml:space="preserve"> STYLEREF 1 \s </w:instrText>
      </w:r>
      <w:r w:rsidR="00161EC1">
        <w:fldChar w:fldCharType="separate"/>
      </w:r>
      <w:r w:rsidR="00B20F3D">
        <w:rPr>
          <w:noProof/>
        </w:rPr>
        <w:t>8</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2</w:t>
      </w:r>
      <w:r w:rsidR="00161EC1">
        <w:fldChar w:fldCharType="end"/>
      </w:r>
      <w:r>
        <w:t>: Control element status</w:t>
      </w:r>
      <w:bookmarkEnd w:id="195"/>
    </w:p>
    <w:p w:rsidR="00607AAD" w:rsidRDefault="00EC562B" w:rsidP="009A7BB8">
      <w:pPr>
        <w:pStyle w:val="Bijschrift"/>
      </w:pPr>
      <w:r>
        <w:br w:type="page"/>
      </w:r>
      <w:bookmarkStart w:id="196" w:name="_Toc373490231"/>
      <w:r w:rsidR="00884016">
        <w:lastRenderedPageBreak/>
        <w:t xml:space="preserve">Table </w:t>
      </w:r>
      <w:r w:rsidR="00161EC1">
        <w:fldChar w:fldCharType="begin"/>
      </w:r>
      <w:r w:rsidR="00161EC1">
        <w:instrText xml:space="preserve"> STYLEREF 1 \s </w:instrText>
      </w:r>
      <w:r w:rsidR="00161EC1">
        <w:fldChar w:fldCharType="separate"/>
      </w:r>
      <w:r w:rsidR="00B20F3D">
        <w:rPr>
          <w:noProof/>
        </w:rPr>
        <w:t>8</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3</w:t>
      </w:r>
      <w:r w:rsidR="00161EC1">
        <w:fldChar w:fldCharType="end"/>
      </w:r>
      <w:r w:rsidR="00884016">
        <w:t>: Colour codes (control elements)</w:t>
      </w:r>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4620"/>
      </w:tblGrid>
      <w:tr w:rsidR="001C5EB9">
        <w:tc>
          <w:tcPr>
            <w:tcW w:w="1648" w:type="dxa"/>
            <w:tcBorders>
              <w:bottom w:val="single" w:sz="4" w:space="0" w:color="auto"/>
            </w:tcBorders>
            <w:shd w:val="clear" w:color="auto" w:fill="0C0C0C"/>
            <w:vAlign w:val="center"/>
          </w:tcPr>
          <w:p w:rsidR="001C5EB9" w:rsidRPr="00576C19" w:rsidRDefault="00C2110C" w:rsidP="00576C19">
            <w:pPr>
              <w:jc w:val="center"/>
              <w:rPr>
                <w:b/>
              </w:rPr>
            </w:pPr>
            <w:r w:rsidRPr="00576C19">
              <w:rPr>
                <w:b/>
              </w:rPr>
              <w:t>Colour</w:t>
            </w:r>
          </w:p>
        </w:tc>
        <w:tc>
          <w:tcPr>
            <w:tcW w:w="4620" w:type="dxa"/>
            <w:shd w:val="clear" w:color="auto" w:fill="0C0C0C"/>
            <w:vAlign w:val="center"/>
          </w:tcPr>
          <w:p w:rsidR="001C5EB9" w:rsidRPr="00576C19" w:rsidRDefault="001C5EB9" w:rsidP="00576C19">
            <w:pPr>
              <w:jc w:val="center"/>
              <w:rPr>
                <w:b/>
              </w:rPr>
            </w:pPr>
            <w:r w:rsidRPr="00576C19">
              <w:rPr>
                <w:b/>
              </w:rPr>
              <w:t>Description</w:t>
            </w:r>
          </w:p>
        </w:tc>
      </w:tr>
      <w:tr w:rsidR="001C5EB9">
        <w:tc>
          <w:tcPr>
            <w:tcW w:w="1648" w:type="dxa"/>
            <w:tcBorders>
              <w:bottom w:val="single" w:sz="4" w:space="0" w:color="auto"/>
            </w:tcBorders>
            <w:shd w:val="clear" w:color="auto" w:fill="C0C0C0"/>
            <w:vAlign w:val="center"/>
          </w:tcPr>
          <w:p w:rsidR="001C5EB9" w:rsidRPr="00576C19" w:rsidRDefault="001C5EB9" w:rsidP="00576C19">
            <w:pPr>
              <w:jc w:val="center"/>
              <w:rPr>
                <w:b/>
              </w:rPr>
            </w:pPr>
            <w:r w:rsidRPr="00576C19">
              <w:rPr>
                <w:b/>
              </w:rPr>
              <w:t>Grey</w:t>
            </w:r>
          </w:p>
        </w:tc>
        <w:tc>
          <w:tcPr>
            <w:tcW w:w="4620" w:type="dxa"/>
            <w:vAlign w:val="center"/>
          </w:tcPr>
          <w:p w:rsidR="001C5EB9" w:rsidRDefault="001C5EB9" w:rsidP="00405DDF">
            <w:r>
              <w:t xml:space="preserve">Control element </w:t>
            </w:r>
            <w:r w:rsidR="00C0003A">
              <w:t>off (</w:t>
            </w:r>
            <w:r>
              <w:t>stopped</w:t>
            </w:r>
            <w:r w:rsidR="00C0003A">
              <w:t>)</w:t>
            </w:r>
            <w:r>
              <w:t>, device is ok</w:t>
            </w:r>
          </w:p>
        </w:tc>
      </w:tr>
      <w:tr w:rsidR="001C5EB9">
        <w:tc>
          <w:tcPr>
            <w:tcW w:w="1648" w:type="dxa"/>
            <w:tcBorders>
              <w:bottom w:val="single" w:sz="4" w:space="0" w:color="auto"/>
            </w:tcBorders>
            <w:shd w:val="clear" w:color="auto" w:fill="00C300"/>
            <w:vAlign w:val="center"/>
          </w:tcPr>
          <w:p w:rsidR="001C5EB9" w:rsidRPr="00576C19" w:rsidRDefault="001C5EB9" w:rsidP="00576C19">
            <w:pPr>
              <w:jc w:val="center"/>
              <w:rPr>
                <w:b/>
              </w:rPr>
            </w:pPr>
            <w:r w:rsidRPr="00576C19">
              <w:rPr>
                <w:b/>
              </w:rPr>
              <w:t>Green</w:t>
            </w:r>
          </w:p>
        </w:tc>
        <w:tc>
          <w:tcPr>
            <w:tcW w:w="4620" w:type="dxa"/>
            <w:tcBorders>
              <w:bottom w:val="single" w:sz="4" w:space="0" w:color="auto"/>
            </w:tcBorders>
            <w:vAlign w:val="center"/>
          </w:tcPr>
          <w:p w:rsidR="001C5EB9" w:rsidRDefault="00C0003A" w:rsidP="00405DDF">
            <w:r>
              <w:t>Control element on (running)</w:t>
            </w:r>
            <w:r w:rsidR="001C5EB9">
              <w:t>, device is ok</w:t>
            </w:r>
          </w:p>
        </w:tc>
      </w:tr>
      <w:tr w:rsidR="002254D0">
        <w:tc>
          <w:tcPr>
            <w:tcW w:w="1648" w:type="dxa"/>
            <w:tcBorders>
              <w:bottom w:val="single" w:sz="4" w:space="0" w:color="auto"/>
            </w:tcBorders>
            <w:shd w:val="clear" w:color="auto" w:fill="FF6600"/>
            <w:vAlign w:val="center"/>
          </w:tcPr>
          <w:p w:rsidR="002254D0" w:rsidRPr="00576C19" w:rsidRDefault="002254D0" w:rsidP="00576C19">
            <w:pPr>
              <w:jc w:val="center"/>
              <w:rPr>
                <w:b/>
              </w:rPr>
            </w:pPr>
            <w:r w:rsidRPr="00576C19">
              <w:rPr>
                <w:b/>
              </w:rPr>
              <w:t>Orange</w:t>
            </w:r>
          </w:p>
        </w:tc>
        <w:tc>
          <w:tcPr>
            <w:tcW w:w="4620" w:type="dxa"/>
            <w:shd w:val="clear" w:color="auto" w:fill="auto"/>
            <w:vAlign w:val="center"/>
          </w:tcPr>
          <w:p w:rsidR="002254D0" w:rsidRDefault="002254D0" w:rsidP="00405DDF">
            <w:r>
              <w:t>Control element in warning condition</w:t>
            </w:r>
          </w:p>
        </w:tc>
      </w:tr>
      <w:tr w:rsidR="001C5EB9">
        <w:tc>
          <w:tcPr>
            <w:tcW w:w="1648" w:type="dxa"/>
            <w:tcBorders>
              <w:bottom w:val="single" w:sz="4" w:space="0" w:color="auto"/>
            </w:tcBorders>
            <w:shd w:val="clear" w:color="auto" w:fill="FF00FF"/>
            <w:vAlign w:val="center"/>
          </w:tcPr>
          <w:p w:rsidR="001C5EB9" w:rsidRPr="00576C19" w:rsidRDefault="001C5EB9" w:rsidP="00576C19">
            <w:pPr>
              <w:jc w:val="center"/>
              <w:rPr>
                <w:b/>
              </w:rPr>
            </w:pPr>
            <w:r w:rsidRPr="00576C19">
              <w:rPr>
                <w:b/>
              </w:rPr>
              <w:t>Purple</w:t>
            </w:r>
          </w:p>
        </w:tc>
        <w:tc>
          <w:tcPr>
            <w:tcW w:w="4620" w:type="dxa"/>
            <w:vAlign w:val="center"/>
          </w:tcPr>
          <w:p w:rsidR="001C5EB9" w:rsidRDefault="00C0003A" w:rsidP="00405DDF">
            <w:r>
              <w:t>Control element defective</w:t>
            </w:r>
          </w:p>
        </w:tc>
      </w:tr>
      <w:tr w:rsidR="001C5EB9">
        <w:tc>
          <w:tcPr>
            <w:tcW w:w="1648" w:type="dxa"/>
            <w:shd w:val="clear" w:color="auto" w:fill="FF0000"/>
            <w:vAlign w:val="center"/>
          </w:tcPr>
          <w:p w:rsidR="001C5EB9" w:rsidRPr="00576C19" w:rsidRDefault="001C5EB9" w:rsidP="00576C19">
            <w:pPr>
              <w:jc w:val="center"/>
              <w:rPr>
                <w:b/>
              </w:rPr>
            </w:pPr>
            <w:r w:rsidRPr="00576C19">
              <w:rPr>
                <w:b/>
              </w:rPr>
              <w:t>Red</w:t>
            </w:r>
          </w:p>
        </w:tc>
        <w:tc>
          <w:tcPr>
            <w:tcW w:w="4620" w:type="dxa"/>
            <w:vAlign w:val="center"/>
          </w:tcPr>
          <w:p w:rsidR="001C5EB9" w:rsidRDefault="001C5EB9" w:rsidP="00576C19">
            <w:pPr>
              <w:keepNext/>
            </w:pPr>
            <w:r>
              <w:t xml:space="preserve">Control element </w:t>
            </w:r>
            <w:r w:rsidR="005E2301">
              <w:t>in alarm</w:t>
            </w:r>
            <w:r w:rsidR="00C0003A">
              <w:t xml:space="preserve"> condition</w:t>
            </w:r>
          </w:p>
        </w:tc>
      </w:tr>
    </w:tbl>
    <w:p w:rsidR="00F65975" w:rsidRDefault="0018252B" w:rsidP="0018252B">
      <w:pPr>
        <w:pStyle w:val="Kop3"/>
      </w:pPr>
      <w:bookmarkStart w:id="197" w:name="_Toc373490142"/>
      <w:r>
        <w:t>Pump and generator control elements</w:t>
      </w:r>
      <w:bookmarkEnd w:id="197"/>
    </w:p>
    <w:p w:rsidR="009E3772" w:rsidRPr="009E3772" w:rsidRDefault="009E3772" w:rsidP="009E37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2310"/>
        <w:gridCol w:w="2200"/>
        <w:gridCol w:w="2972"/>
      </w:tblGrid>
      <w:tr w:rsidR="001824EC">
        <w:tc>
          <w:tcPr>
            <w:tcW w:w="2088" w:type="dxa"/>
            <w:shd w:val="clear" w:color="auto" w:fill="0C0C0C"/>
            <w:vAlign w:val="center"/>
          </w:tcPr>
          <w:p w:rsidR="003D364D" w:rsidRPr="00576C19" w:rsidRDefault="003D364D" w:rsidP="00576C19">
            <w:pPr>
              <w:jc w:val="center"/>
              <w:rPr>
                <w:b/>
              </w:rPr>
            </w:pPr>
            <w:r w:rsidRPr="00576C19">
              <w:rPr>
                <w:b/>
              </w:rPr>
              <w:t>Centrifugal pump</w:t>
            </w:r>
          </w:p>
        </w:tc>
        <w:tc>
          <w:tcPr>
            <w:tcW w:w="2310" w:type="dxa"/>
            <w:shd w:val="clear" w:color="auto" w:fill="0C0C0C"/>
            <w:vAlign w:val="center"/>
          </w:tcPr>
          <w:p w:rsidR="003D364D" w:rsidRPr="00576C19" w:rsidRDefault="003D364D" w:rsidP="00576C19">
            <w:pPr>
              <w:jc w:val="center"/>
              <w:rPr>
                <w:b/>
              </w:rPr>
            </w:pPr>
            <w:r w:rsidRPr="00576C19">
              <w:rPr>
                <w:b/>
              </w:rPr>
              <w:t>Piston pump</w:t>
            </w:r>
          </w:p>
        </w:tc>
        <w:tc>
          <w:tcPr>
            <w:tcW w:w="2200" w:type="dxa"/>
            <w:shd w:val="clear" w:color="auto" w:fill="0C0C0C"/>
            <w:vAlign w:val="center"/>
          </w:tcPr>
          <w:p w:rsidR="003D364D" w:rsidRPr="00576C19" w:rsidRDefault="003D364D" w:rsidP="00576C19">
            <w:pPr>
              <w:jc w:val="center"/>
              <w:rPr>
                <w:b/>
              </w:rPr>
            </w:pPr>
            <w:r w:rsidRPr="00576C19">
              <w:rPr>
                <w:b/>
              </w:rPr>
              <w:t>Generator</w:t>
            </w:r>
          </w:p>
        </w:tc>
        <w:tc>
          <w:tcPr>
            <w:tcW w:w="2972" w:type="dxa"/>
            <w:shd w:val="clear" w:color="auto" w:fill="0C0C0C"/>
            <w:vAlign w:val="center"/>
          </w:tcPr>
          <w:p w:rsidR="003D364D" w:rsidRPr="00576C19" w:rsidRDefault="003D364D" w:rsidP="00576C19">
            <w:pPr>
              <w:jc w:val="center"/>
              <w:rPr>
                <w:b/>
              </w:rPr>
            </w:pPr>
            <w:r w:rsidRPr="00576C19">
              <w:rPr>
                <w:b/>
              </w:rPr>
              <w:t>Status description</w:t>
            </w:r>
          </w:p>
        </w:tc>
      </w:tr>
      <w:tr w:rsidR="00CC55B1">
        <w:tc>
          <w:tcPr>
            <w:tcW w:w="2088" w:type="dxa"/>
            <w:vAlign w:val="center"/>
          </w:tcPr>
          <w:p w:rsidR="00CC55B1" w:rsidRDefault="00CC55B1" w:rsidP="00576C19">
            <w:pPr>
              <w:jc w:val="center"/>
            </w:pPr>
          </w:p>
          <w:p w:rsidR="004822E2" w:rsidRDefault="004822E2" w:rsidP="00576C19">
            <w:pPr>
              <w:jc w:val="center"/>
            </w:pPr>
            <w:r>
              <w:object w:dxaOrig="2880" w:dyaOrig="2850">
                <v:shape id="_x0000_i1031" type="#_x0000_t75" style="width:60pt;height:59.25pt" o:ole="">
                  <v:imagedata r:id="rId54" o:title=""/>
                </v:shape>
                <o:OLEObject Type="Embed" ProgID="PBrush" ShapeID="_x0000_i1031" DrawAspect="Content" ObjectID="_1447233569" r:id="rId55"/>
              </w:object>
            </w:r>
          </w:p>
          <w:p w:rsidR="001824EC" w:rsidRDefault="001824EC" w:rsidP="00576C19">
            <w:pPr>
              <w:jc w:val="center"/>
            </w:pPr>
          </w:p>
        </w:tc>
        <w:tc>
          <w:tcPr>
            <w:tcW w:w="2310" w:type="dxa"/>
            <w:vAlign w:val="center"/>
          </w:tcPr>
          <w:p w:rsidR="003D364D" w:rsidRDefault="004822E2" w:rsidP="00576C19">
            <w:pPr>
              <w:jc w:val="center"/>
            </w:pPr>
            <w:r>
              <w:object w:dxaOrig="2850" w:dyaOrig="2775">
                <v:shape id="_x0000_i1032" type="#_x0000_t75" style="width:61.5pt;height:60.75pt" o:ole="">
                  <v:imagedata r:id="rId56" o:title=""/>
                </v:shape>
                <o:OLEObject Type="Embed" ProgID="PBrush" ShapeID="_x0000_i1032" DrawAspect="Content" ObjectID="_1447233570" r:id="rId57"/>
              </w:object>
            </w:r>
          </w:p>
        </w:tc>
        <w:tc>
          <w:tcPr>
            <w:tcW w:w="2200" w:type="dxa"/>
            <w:vAlign w:val="center"/>
          </w:tcPr>
          <w:p w:rsidR="003D364D" w:rsidRDefault="004822E2" w:rsidP="00576C19">
            <w:pPr>
              <w:jc w:val="center"/>
            </w:pPr>
            <w:r>
              <w:object w:dxaOrig="2775" w:dyaOrig="2835">
                <v:shape id="_x0000_i1033" type="#_x0000_t75" style="width:60pt;height:60.75pt" o:ole="">
                  <v:imagedata r:id="rId58" o:title=""/>
                </v:shape>
                <o:OLEObject Type="Embed" ProgID="PBrush" ShapeID="_x0000_i1033" DrawAspect="Content" ObjectID="_1447233571" r:id="rId59"/>
              </w:object>
            </w:r>
          </w:p>
        </w:tc>
        <w:tc>
          <w:tcPr>
            <w:tcW w:w="2972" w:type="dxa"/>
            <w:vAlign w:val="center"/>
          </w:tcPr>
          <w:p w:rsidR="003D364D" w:rsidRDefault="000A3791" w:rsidP="00576C19">
            <w:pPr>
              <w:jc w:val="center"/>
            </w:pPr>
            <w:r>
              <w:t>OFF</w:t>
            </w:r>
          </w:p>
        </w:tc>
      </w:tr>
      <w:tr w:rsidR="006101D3">
        <w:tc>
          <w:tcPr>
            <w:tcW w:w="2088" w:type="dxa"/>
            <w:vAlign w:val="center"/>
          </w:tcPr>
          <w:p w:rsidR="00CC55B1" w:rsidRDefault="00CC55B1" w:rsidP="00576C19">
            <w:pPr>
              <w:jc w:val="center"/>
            </w:pPr>
          </w:p>
          <w:p w:rsidR="004822E2" w:rsidRDefault="004822E2" w:rsidP="00576C19">
            <w:pPr>
              <w:jc w:val="center"/>
            </w:pPr>
            <w:r>
              <w:object w:dxaOrig="2835" w:dyaOrig="2790">
                <v:shape id="_x0000_i1034" type="#_x0000_t75" style="width:60pt;height:59.25pt" o:ole="">
                  <v:imagedata r:id="rId60" o:title=""/>
                </v:shape>
                <o:OLEObject Type="Embed" ProgID="PBrush" ShapeID="_x0000_i1034" DrawAspect="Content" ObjectID="_1447233572" r:id="rId61"/>
              </w:object>
            </w:r>
          </w:p>
          <w:p w:rsidR="00CC55B1" w:rsidRDefault="00CC55B1" w:rsidP="00576C19">
            <w:pPr>
              <w:jc w:val="center"/>
            </w:pPr>
          </w:p>
        </w:tc>
        <w:tc>
          <w:tcPr>
            <w:tcW w:w="2310" w:type="dxa"/>
            <w:vAlign w:val="center"/>
          </w:tcPr>
          <w:p w:rsidR="00E539CE" w:rsidRDefault="00E539CE" w:rsidP="00576C19">
            <w:pPr>
              <w:jc w:val="center"/>
            </w:pPr>
            <w:r>
              <w:object w:dxaOrig="2835" w:dyaOrig="2820">
                <v:shape id="_x0000_i1035" type="#_x0000_t75" style="width:61.5pt;height:60.75pt" o:ole="">
                  <v:imagedata r:id="rId62" o:title=""/>
                </v:shape>
                <o:OLEObject Type="Embed" ProgID="PBrush" ShapeID="_x0000_i1035" DrawAspect="Content" ObjectID="_1447233573" r:id="rId63"/>
              </w:object>
            </w:r>
          </w:p>
        </w:tc>
        <w:tc>
          <w:tcPr>
            <w:tcW w:w="2200" w:type="dxa"/>
            <w:vAlign w:val="center"/>
          </w:tcPr>
          <w:p w:rsidR="001824EC" w:rsidRDefault="001824EC" w:rsidP="00576C19">
            <w:pPr>
              <w:jc w:val="center"/>
            </w:pPr>
            <w:r>
              <w:object w:dxaOrig="2775" w:dyaOrig="2745">
                <v:shape id="_x0000_i1036" type="#_x0000_t75" style="width:63pt;height:62.25pt" o:ole="">
                  <v:imagedata r:id="rId64" o:title=""/>
                </v:shape>
                <o:OLEObject Type="Embed" ProgID="PBrush" ShapeID="_x0000_i1036" DrawAspect="Content" ObjectID="_1447233574" r:id="rId65"/>
              </w:object>
            </w:r>
          </w:p>
        </w:tc>
        <w:tc>
          <w:tcPr>
            <w:tcW w:w="2972" w:type="dxa"/>
            <w:vAlign w:val="center"/>
          </w:tcPr>
          <w:p w:rsidR="003D364D" w:rsidRDefault="000A3791" w:rsidP="00576C19">
            <w:pPr>
              <w:jc w:val="center"/>
            </w:pPr>
            <w:r>
              <w:t>ON</w:t>
            </w:r>
            <w:r w:rsidR="00A26714">
              <w:t xml:space="preserve"> (c</w:t>
            </w:r>
            <w:r w:rsidR="00695BDF">
              <w:t>ondition</w:t>
            </w:r>
            <w:r w:rsidR="004205ED">
              <w:t xml:space="preserve"> ok</w:t>
            </w:r>
            <w:r w:rsidR="00A26714">
              <w:t>)</w:t>
            </w:r>
          </w:p>
        </w:tc>
      </w:tr>
      <w:tr w:rsidR="00236421">
        <w:tc>
          <w:tcPr>
            <w:tcW w:w="2088" w:type="dxa"/>
            <w:vAlign w:val="center"/>
          </w:tcPr>
          <w:p w:rsidR="00236421" w:rsidRDefault="00236421" w:rsidP="00576C19">
            <w:pPr>
              <w:jc w:val="center"/>
            </w:pPr>
          </w:p>
          <w:p w:rsidR="00236421" w:rsidRDefault="00124032" w:rsidP="00576C19">
            <w:pPr>
              <w:jc w:val="center"/>
            </w:pPr>
            <w:r>
              <w:object w:dxaOrig="1200" w:dyaOrig="1245">
                <v:shape id="_x0000_i1037" type="#_x0000_t75" style="width:60pt;height:62.25pt" o:ole="">
                  <v:imagedata r:id="rId66" o:title=""/>
                </v:shape>
                <o:OLEObject Type="Embed" ProgID="PBrush" ShapeID="_x0000_i1037" DrawAspect="Content" ObjectID="_1447233575" r:id="rId67"/>
              </w:object>
            </w:r>
          </w:p>
          <w:p w:rsidR="00236421" w:rsidRDefault="00236421" w:rsidP="00576C19">
            <w:pPr>
              <w:jc w:val="center"/>
            </w:pPr>
          </w:p>
        </w:tc>
        <w:tc>
          <w:tcPr>
            <w:tcW w:w="2310" w:type="dxa"/>
            <w:vAlign w:val="center"/>
          </w:tcPr>
          <w:p w:rsidR="00236421" w:rsidRDefault="00124032" w:rsidP="00576C19">
            <w:pPr>
              <w:jc w:val="center"/>
            </w:pPr>
            <w:r>
              <w:object w:dxaOrig="1200" w:dyaOrig="1290">
                <v:shape id="_x0000_i1038" type="#_x0000_t75" style="width:60pt;height:64.5pt" o:ole="">
                  <v:imagedata r:id="rId68" o:title=""/>
                </v:shape>
                <o:OLEObject Type="Embed" ProgID="PBrush" ShapeID="_x0000_i1038" DrawAspect="Content" ObjectID="_1447233576" r:id="rId69"/>
              </w:object>
            </w:r>
          </w:p>
        </w:tc>
        <w:tc>
          <w:tcPr>
            <w:tcW w:w="2200" w:type="dxa"/>
            <w:vAlign w:val="center"/>
          </w:tcPr>
          <w:p w:rsidR="00236421" w:rsidRDefault="00124032" w:rsidP="00576C19">
            <w:pPr>
              <w:jc w:val="center"/>
            </w:pPr>
            <w:r>
              <w:object w:dxaOrig="1230" w:dyaOrig="1245">
                <v:shape id="_x0000_i1039" type="#_x0000_t75" style="width:61.5pt;height:62.25pt" o:ole="">
                  <v:imagedata r:id="rId70" o:title=""/>
                </v:shape>
                <o:OLEObject Type="Embed" ProgID="PBrush" ShapeID="_x0000_i1039" DrawAspect="Content" ObjectID="_1447233577" r:id="rId71"/>
              </w:object>
            </w:r>
          </w:p>
        </w:tc>
        <w:tc>
          <w:tcPr>
            <w:tcW w:w="2972" w:type="dxa"/>
            <w:vAlign w:val="center"/>
          </w:tcPr>
          <w:p w:rsidR="00236421" w:rsidRDefault="002254D0" w:rsidP="00576C19">
            <w:pPr>
              <w:jc w:val="center"/>
            </w:pPr>
            <w:r>
              <w:t>ON,</w:t>
            </w:r>
            <w:r>
              <w:br/>
            </w:r>
            <w:r w:rsidR="005B5EE5">
              <w:t>WARNING</w:t>
            </w:r>
            <w:r w:rsidR="001F1901">
              <w:t xml:space="preserve"> condition</w:t>
            </w:r>
          </w:p>
        </w:tc>
      </w:tr>
      <w:tr w:rsidR="004822E2">
        <w:tc>
          <w:tcPr>
            <w:tcW w:w="2088" w:type="dxa"/>
            <w:vAlign w:val="center"/>
          </w:tcPr>
          <w:p w:rsidR="00CC55B1" w:rsidRDefault="00CC55B1" w:rsidP="00576C19">
            <w:pPr>
              <w:jc w:val="center"/>
            </w:pPr>
          </w:p>
          <w:p w:rsidR="004822E2" w:rsidRDefault="00124032" w:rsidP="00576C19">
            <w:pPr>
              <w:jc w:val="center"/>
            </w:pPr>
            <w:r>
              <w:object w:dxaOrig="1215" w:dyaOrig="1320">
                <v:shape id="_x0000_i1040" type="#_x0000_t75" style="width:60.75pt;height:66pt" o:ole="">
                  <v:imagedata r:id="rId72" o:title=""/>
                </v:shape>
                <o:OLEObject Type="Embed" ProgID="PBrush" ShapeID="_x0000_i1040" DrawAspect="Content" ObjectID="_1447233578" r:id="rId73"/>
              </w:object>
            </w:r>
          </w:p>
          <w:p w:rsidR="00CC55B1" w:rsidRDefault="00CC55B1" w:rsidP="00576C19">
            <w:pPr>
              <w:jc w:val="center"/>
            </w:pPr>
          </w:p>
        </w:tc>
        <w:tc>
          <w:tcPr>
            <w:tcW w:w="2310" w:type="dxa"/>
            <w:vAlign w:val="center"/>
          </w:tcPr>
          <w:p w:rsidR="00E539CE" w:rsidRDefault="00124032" w:rsidP="00576C19">
            <w:pPr>
              <w:jc w:val="center"/>
            </w:pPr>
            <w:r>
              <w:object w:dxaOrig="1200" w:dyaOrig="1305">
                <v:shape id="_x0000_i1041" type="#_x0000_t75" style="width:60pt;height:65.25pt" o:ole="">
                  <v:imagedata r:id="rId74" o:title=""/>
                </v:shape>
                <o:OLEObject Type="Embed" ProgID="PBrush" ShapeID="_x0000_i1041" DrawAspect="Content" ObjectID="_1447233579" r:id="rId75"/>
              </w:object>
            </w:r>
          </w:p>
        </w:tc>
        <w:tc>
          <w:tcPr>
            <w:tcW w:w="2200" w:type="dxa"/>
            <w:vAlign w:val="center"/>
          </w:tcPr>
          <w:p w:rsidR="004822E2" w:rsidRDefault="00124032" w:rsidP="00576C19">
            <w:pPr>
              <w:jc w:val="center"/>
            </w:pPr>
            <w:r>
              <w:object w:dxaOrig="1140" w:dyaOrig="1290">
                <v:shape id="_x0000_i1042" type="#_x0000_t75" style="width:57pt;height:64.5pt" o:ole="">
                  <v:imagedata r:id="rId76" o:title=""/>
                </v:shape>
                <o:OLEObject Type="Embed" ProgID="PBrush" ShapeID="_x0000_i1042" DrawAspect="Content" ObjectID="_1447233580" r:id="rId77"/>
              </w:object>
            </w:r>
          </w:p>
        </w:tc>
        <w:tc>
          <w:tcPr>
            <w:tcW w:w="2972" w:type="dxa"/>
            <w:vAlign w:val="center"/>
          </w:tcPr>
          <w:p w:rsidR="004205ED" w:rsidRDefault="000A3791" w:rsidP="00576C19">
            <w:pPr>
              <w:jc w:val="center"/>
            </w:pPr>
            <w:r>
              <w:t>ON</w:t>
            </w:r>
            <w:r w:rsidR="004205ED">
              <w:t xml:space="preserve">, </w:t>
            </w:r>
          </w:p>
          <w:p w:rsidR="004822E2" w:rsidRDefault="004F24CC" w:rsidP="00576C19">
            <w:pPr>
              <w:jc w:val="center"/>
            </w:pPr>
            <w:r>
              <w:t>DEFECTIVE</w:t>
            </w:r>
            <w:r w:rsidR="00695BDF">
              <w:t xml:space="preserve"> condition</w:t>
            </w:r>
          </w:p>
        </w:tc>
      </w:tr>
      <w:tr w:rsidR="004822E2">
        <w:tc>
          <w:tcPr>
            <w:tcW w:w="2088" w:type="dxa"/>
            <w:vAlign w:val="center"/>
          </w:tcPr>
          <w:p w:rsidR="00CC55B1" w:rsidRDefault="00CC55B1" w:rsidP="00576C19">
            <w:pPr>
              <w:jc w:val="center"/>
            </w:pPr>
          </w:p>
          <w:p w:rsidR="004822E2" w:rsidRDefault="00124032" w:rsidP="00576C19">
            <w:pPr>
              <w:jc w:val="center"/>
            </w:pPr>
            <w:r>
              <w:object w:dxaOrig="1245" w:dyaOrig="1290">
                <v:shape id="_x0000_i1043" type="#_x0000_t75" style="width:57pt;height:59.25pt" o:ole="">
                  <v:imagedata r:id="rId78" o:title=""/>
                </v:shape>
                <o:OLEObject Type="Embed" ProgID="PBrush" ShapeID="_x0000_i1043" DrawAspect="Content" ObjectID="_1447233581" r:id="rId79"/>
              </w:object>
            </w:r>
          </w:p>
          <w:p w:rsidR="00CC55B1" w:rsidRDefault="00CC55B1" w:rsidP="00576C19">
            <w:pPr>
              <w:jc w:val="center"/>
            </w:pPr>
          </w:p>
        </w:tc>
        <w:tc>
          <w:tcPr>
            <w:tcW w:w="2310" w:type="dxa"/>
            <w:vAlign w:val="center"/>
          </w:tcPr>
          <w:p w:rsidR="005056FF" w:rsidRDefault="005056FF" w:rsidP="00576C19">
            <w:pPr>
              <w:jc w:val="center"/>
            </w:pPr>
            <w:r>
              <w:object w:dxaOrig="2760" w:dyaOrig="2775">
                <v:shape id="_x0000_i1044" type="#_x0000_t75" style="width:56.25pt;height:57pt" o:ole="">
                  <v:imagedata r:id="rId80" o:title=""/>
                </v:shape>
                <o:OLEObject Type="Embed" ProgID="PBrush" ShapeID="_x0000_i1044" DrawAspect="Content" ObjectID="_1447233582" r:id="rId81"/>
              </w:object>
            </w:r>
          </w:p>
        </w:tc>
        <w:tc>
          <w:tcPr>
            <w:tcW w:w="2200" w:type="dxa"/>
            <w:vAlign w:val="center"/>
          </w:tcPr>
          <w:p w:rsidR="004822E2" w:rsidRDefault="00124032" w:rsidP="00576C19">
            <w:pPr>
              <w:jc w:val="center"/>
            </w:pPr>
            <w:r>
              <w:object w:dxaOrig="1185" w:dyaOrig="1305">
                <v:shape id="_x0000_i1045" type="#_x0000_t75" style="width:59.25pt;height:65.25pt" o:ole="">
                  <v:imagedata r:id="rId82" o:title=""/>
                </v:shape>
                <o:OLEObject Type="Embed" ProgID="PBrush" ShapeID="_x0000_i1045" DrawAspect="Content" ObjectID="_1447233583" r:id="rId83"/>
              </w:object>
            </w:r>
          </w:p>
        </w:tc>
        <w:tc>
          <w:tcPr>
            <w:tcW w:w="2972" w:type="dxa"/>
            <w:vAlign w:val="center"/>
          </w:tcPr>
          <w:p w:rsidR="004822E2" w:rsidRDefault="000A3791" w:rsidP="00576C19">
            <w:pPr>
              <w:keepNext/>
              <w:jc w:val="center"/>
            </w:pPr>
            <w:r>
              <w:t>ON</w:t>
            </w:r>
            <w:r w:rsidR="004205ED">
              <w:t>,</w:t>
            </w:r>
          </w:p>
          <w:p w:rsidR="004205ED" w:rsidRDefault="00A26714" w:rsidP="00576C19">
            <w:pPr>
              <w:keepNext/>
              <w:jc w:val="center"/>
            </w:pPr>
            <w:r>
              <w:t>CRITICAL</w:t>
            </w:r>
            <w:r w:rsidR="001F1901">
              <w:t xml:space="preserve"> condition</w:t>
            </w:r>
          </w:p>
        </w:tc>
      </w:tr>
    </w:tbl>
    <w:p w:rsidR="003D364D" w:rsidRDefault="00F65975" w:rsidP="00F65975">
      <w:pPr>
        <w:pStyle w:val="Bijschrift"/>
      </w:pPr>
      <w:bookmarkStart w:id="198" w:name="_Toc373490232"/>
      <w:r>
        <w:lastRenderedPageBreak/>
        <w:t xml:space="preserve">Table </w:t>
      </w:r>
      <w:r w:rsidR="00161EC1">
        <w:fldChar w:fldCharType="begin"/>
      </w:r>
      <w:r w:rsidR="00161EC1">
        <w:instrText xml:space="preserve"> STYLEREF 1 \s </w:instrText>
      </w:r>
      <w:r w:rsidR="00161EC1">
        <w:fldChar w:fldCharType="separate"/>
      </w:r>
      <w:r w:rsidR="00B20F3D">
        <w:rPr>
          <w:noProof/>
        </w:rPr>
        <w:t>8</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4</w:t>
      </w:r>
      <w:r w:rsidR="00161EC1">
        <w:fldChar w:fldCharType="end"/>
      </w:r>
      <w:r w:rsidR="00612863">
        <w:t>: Control</w:t>
      </w:r>
      <w:r>
        <w:t xml:space="preserve"> element</w:t>
      </w:r>
      <w:r w:rsidR="00612863">
        <w:t>s and</w:t>
      </w:r>
      <w:r>
        <w:t xml:space="preserve"> colour animation</w:t>
      </w:r>
      <w:bookmarkEnd w:id="198"/>
    </w:p>
    <w:p w:rsidR="00410E81" w:rsidRPr="00410E81" w:rsidRDefault="0018252B" w:rsidP="00E77B4E">
      <w:pPr>
        <w:pStyle w:val="Kop3"/>
      </w:pPr>
      <w:bookmarkStart w:id="199" w:name="_Toc373490143"/>
      <w:r>
        <w:t xml:space="preserve">3- </w:t>
      </w:r>
      <w:r w:rsidR="00D13BA0">
        <w:t>Way</w:t>
      </w:r>
      <w:r>
        <w:t xml:space="preserve"> valve control element</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68"/>
        <w:gridCol w:w="2640"/>
        <w:gridCol w:w="1650"/>
        <w:gridCol w:w="2750"/>
      </w:tblGrid>
      <w:tr w:rsidR="00841809">
        <w:tc>
          <w:tcPr>
            <w:tcW w:w="1868" w:type="dxa"/>
            <w:shd w:val="clear" w:color="auto" w:fill="0C0C0C"/>
            <w:vAlign w:val="center"/>
          </w:tcPr>
          <w:p w:rsidR="00841809" w:rsidRPr="00576C19" w:rsidRDefault="00841809" w:rsidP="00576C19">
            <w:pPr>
              <w:jc w:val="center"/>
              <w:rPr>
                <w:b/>
              </w:rPr>
            </w:pPr>
            <w:r w:rsidRPr="00576C19">
              <w:rPr>
                <w:b/>
              </w:rPr>
              <w:t>3-way valve</w:t>
            </w:r>
            <w:r w:rsidRPr="00576C19">
              <w:rPr>
                <w:b/>
              </w:rPr>
              <w:br/>
              <w:t>OFF</w:t>
            </w:r>
          </w:p>
        </w:tc>
        <w:tc>
          <w:tcPr>
            <w:tcW w:w="2640" w:type="dxa"/>
            <w:shd w:val="clear" w:color="auto" w:fill="0C0C0C"/>
            <w:vAlign w:val="center"/>
          </w:tcPr>
          <w:p w:rsidR="00841809" w:rsidRPr="00576C19" w:rsidRDefault="00841809" w:rsidP="00576C19">
            <w:pPr>
              <w:jc w:val="center"/>
              <w:rPr>
                <w:b/>
              </w:rPr>
            </w:pPr>
            <w:r w:rsidRPr="00576C19">
              <w:rPr>
                <w:b/>
              </w:rPr>
              <w:t>Status description</w:t>
            </w:r>
          </w:p>
        </w:tc>
        <w:tc>
          <w:tcPr>
            <w:tcW w:w="1650" w:type="dxa"/>
            <w:shd w:val="clear" w:color="auto" w:fill="0C0C0C"/>
            <w:vAlign w:val="center"/>
          </w:tcPr>
          <w:p w:rsidR="00841809" w:rsidRPr="00576C19" w:rsidRDefault="00841809" w:rsidP="00576C19">
            <w:pPr>
              <w:jc w:val="center"/>
              <w:rPr>
                <w:b/>
              </w:rPr>
            </w:pPr>
            <w:r w:rsidRPr="00576C19">
              <w:rPr>
                <w:b/>
              </w:rPr>
              <w:t>3-way valve</w:t>
            </w:r>
            <w:r w:rsidRPr="00576C19">
              <w:rPr>
                <w:b/>
              </w:rPr>
              <w:br/>
              <w:t>ON</w:t>
            </w:r>
          </w:p>
        </w:tc>
        <w:tc>
          <w:tcPr>
            <w:tcW w:w="2750" w:type="dxa"/>
            <w:shd w:val="clear" w:color="auto" w:fill="0C0C0C"/>
            <w:vAlign w:val="center"/>
          </w:tcPr>
          <w:p w:rsidR="00841809" w:rsidRPr="00576C19" w:rsidRDefault="00841809" w:rsidP="00576C19">
            <w:pPr>
              <w:jc w:val="center"/>
              <w:rPr>
                <w:b/>
              </w:rPr>
            </w:pPr>
            <w:r w:rsidRPr="00576C19">
              <w:rPr>
                <w:b/>
              </w:rPr>
              <w:t>Status description</w:t>
            </w:r>
          </w:p>
        </w:tc>
      </w:tr>
      <w:tr w:rsidR="00841809">
        <w:tc>
          <w:tcPr>
            <w:tcW w:w="1868" w:type="dxa"/>
            <w:vAlign w:val="center"/>
          </w:tcPr>
          <w:p w:rsidR="00841809" w:rsidRDefault="00841809" w:rsidP="00576C19">
            <w:pPr>
              <w:jc w:val="center"/>
            </w:pPr>
            <w:r>
              <w:object w:dxaOrig="2820" w:dyaOrig="2850">
                <v:shape id="_x0000_i1046" type="#_x0000_t75" style="width:59.25pt;height:60pt" o:ole="">
                  <v:imagedata r:id="rId84" o:title=""/>
                </v:shape>
                <o:OLEObject Type="Embed" ProgID="PBrush" ShapeID="_x0000_i1046" DrawAspect="Content" ObjectID="_1447233584" r:id="rId85"/>
              </w:object>
            </w:r>
          </w:p>
        </w:tc>
        <w:tc>
          <w:tcPr>
            <w:tcW w:w="2640" w:type="dxa"/>
            <w:vAlign w:val="center"/>
          </w:tcPr>
          <w:p w:rsidR="00841809" w:rsidRDefault="00841809" w:rsidP="00576C19">
            <w:pPr>
              <w:jc w:val="center"/>
            </w:pPr>
            <w:r>
              <w:t xml:space="preserve">3-way valve </w:t>
            </w:r>
            <w:r w:rsidR="0036771C">
              <w:t>OFF</w:t>
            </w:r>
            <w:r>
              <w:br/>
            </w:r>
            <w:r w:rsidR="00657C8B">
              <w:t>(</w:t>
            </w:r>
            <w:r>
              <w:t xml:space="preserve">status </w:t>
            </w:r>
            <w:r w:rsidR="00CD452F">
              <w:t xml:space="preserve">indication </w:t>
            </w:r>
            <w:r>
              <w:t>only</w:t>
            </w:r>
            <w:r w:rsidR="00657C8B">
              <w:t>)</w:t>
            </w:r>
          </w:p>
        </w:tc>
        <w:tc>
          <w:tcPr>
            <w:tcW w:w="1650" w:type="dxa"/>
            <w:vAlign w:val="center"/>
          </w:tcPr>
          <w:p w:rsidR="00841809" w:rsidRDefault="00841809" w:rsidP="0085550F"/>
          <w:p w:rsidR="00841809" w:rsidRDefault="00841809" w:rsidP="0085550F">
            <w:r>
              <w:object w:dxaOrig="2820" w:dyaOrig="2835">
                <v:shape id="_x0000_i1047" type="#_x0000_t75" style="width:60pt;height:60.75pt" o:ole="">
                  <v:imagedata r:id="rId86" o:title=""/>
                </v:shape>
                <o:OLEObject Type="Embed" ProgID="PBrush" ShapeID="_x0000_i1047" DrawAspect="Content" ObjectID="_1447233585" r:id="rId87"/>
              </w:object>
            </w:r>
          </w:p>
          <w:p w:rsidR="00841809" w:rsidRDefault="00841809" w:rsidP="0085550F"/>
        </w:tc>
        <w:tc>
          <w:tcPr>
            <w:tcW w:w="2750" w:type="dxa"/>
            <w:vAlign w:val="center"/>
          </w:tcPr>
          <w:p w:rsidR="00841809" w:rsidRDefault="00841809" w:rsidP="00576C19">
            <w:pPr>
              <w:jc w:val="center"/>
            </w:pPr>
            <w:r>
              <w:t>3-way valve ON</w:t>
            </w:r>
            <w:r>
              <w:br/>
            </w:r>
            <w:r w:rsidR="00657C8B">
              <w:t>(</w:t>
            </w:r>
            <w:r>
              <w:t xml:space="preserve">status </w:t>
            </w:r>
            <w:r w:rsidR="00CD452F">
              <w:t xml:space="preserve">indication </w:t>
            </w:r>
            <w:r>
              <w:t>only</w:t>
            </w:r>
            <w:r w:rsidR="00657C8B">
              <w:t>)</w:t>
            </w:r>
          </w:p>
        </w:tc>
      </w:tr>
      <w:tr w:rsidR="00841809">
        <w:tc>
          <w:tcPr>
            <w:tcW w:w="1868" w:type="dxa"/>
            <w:vAlign w:val="center"/>
          </w:tcPr>
          <w:p w:rsidR="00841809" w:rsidRDefault="00841809" w:rsidP="00576C19">
            <w:pPr>
              <w:jc w:val="center"/>
            </w:pPr>
            <w:r>
              <w:object w:dxaOrig="2850" w:dyaOrig="2835">
                <v:shape id="_x0000_i1048" type="#_x0000_t75" style="width:60pt;height:59.25pt" o:ole="">
                  <v:imagedata r:id="rId88" o:title=""/>
                </v:shape>
                <o:OLEObject Type="Embed" ProgID="PBrush" ShapeID="_x0000_i1048" DrawAspect="Content" ObjectID="_1447233586" r:id="rId89"/>
              </w:object>
            </w:r>
          </w:p>
        </w:tc>
        <w:tc>
          <w:tcPr>
            <w:tcW w:w="2640" w:type="dxa"/>
            <w:vAlign w:val="center"/>
          </w:tcPr>
          <w:p w:rsidR="00841809" w:rsidRDefault="00841809" w:rsidP="00576C19">
            <w:pPr>
              <w:jc w:val="center"/>
            </w:pPr>
            <w:r>
              <w:t xml:space="preserve">3-way valve </w:t>
            </w:r>
            <w:r w:rsidR="0036771C">
              <w:t>OFF</w:t>
            </w:r>
            <w:r>
              <w:t xml:space="preserve">, AUTO </w:t>
            </w:r>
            <w:r>
              <w:br/>
              <w:t>(</w:t>
            </w:r>
            <w:r w:rsidR="00657C8B">
              <w:t xml:space="preserve">control </w:t>
            </w:r>
            <w:r>
              <w:t>by AMCS</w:t>
            </w:r>
            <w:r w:rsidR="00B02608">
              <w:rPr>
                <w:rStyle w:val="Voetnootmarkering"/>
              </w:rPr>
              <w:footnoteReference w:id="17"/>
            </w:r>
            <w:r>
              <w:t>)</w:t>
            </w:r>
          </w:p>
        </w:tc>
        <w:tc>
          <w:tcPr>
            <w:tcW w:w="1650" w:type="dxa"/>
            <w:vAlign w:val="center"/>
          </w:tcPr>
          <w:p w:rsidR="00841809" w:rsidRDefault="00841809" w:rsidP="0085550F"/>
          <w:p w:rsidR="00841809" w:rsidRDefault="00841809" w:rsidP="0085550F">
            <w:r>
              <w:object w:dxaOrig="2790" w:dyaOrig="2805">
                <v:shape id="_x0000_i1049" type="#_x0000_t75" style="width:58.5pt;height:59.25pt" o:ole="">
                  <v:imagedata r:id="rId90" o:title=""/>
                </v:shape>
                <o:OLEObject Type="Embed" ProgID="PBrush" ShapeID="_x0000_i1049" DrawAspect="Content" ObjectID="_1447233587" r:id="rId91"/>
              </w:object>
            </w:r>
          </w:p>
          <w:p w:rsidR="00841809" w:rsidRDefault="00841809" w:rsidP="0085550F"/>
        </w:tc>
        <w:tc>
          <w:tcPr>
            <w:tcW w:w="2750" w:type="dxa"/>
            <w:vAlign w:val="center"/>
          </w:tcPr>
          <w:p w:rsidR="00841809" w:rsidRDefault="00841809" w:rsidP="00576C19">
            <w:pPr>
              <w:jc w:val="center"/>
            </w:pPr>
            <w:r>
              <w:t xml:space="preserve">3-way valve ON, AUTO </w:t>
            </w:r>
            <w:r>
              <w:br/>
              <w:t>(</w:t>
            </w:r>
            <w:r w:rsidR="00657C8B">
              <w:t xml:space="preserve">control </w:t>
            </w:r>
            <w:r>
              <w:t>by AMCS)</w:t>
            </w:r>
          </w:p>
        </w:tc>
      </w:tr>
      <w:tr w:rsidR="00841809">
        <w:tc>
          <w:tcPr>
            <w:tcW w:w="1868" w:type="dxa"/>
            <w:vAlign w:val="center"/>
          </w:tcPr>
          <w:p w:rsidR="00841809" w:rsidRDefault="00841809" w:rsidP="00576C19">
            <w:pPr>
              <w:jc w:val="center"/>
            </w:pPr>
            <w:r>
              <w:object w:dxaOrig="2805" w:dyaOrig="2850">
                <v:shape id="_x0000_i1050" type="#_x0000_t75" style="width:60.75pt;height:61.5pt" o:ole="">
                  <v:imagedata r:id="rId92" o:title=""/>
                </v:shape>
                <o:OLEObject Type="Embed" ProgID="PBrush" ShapeID="_x0000_i1050" DrawAspect="Content" ObjectID="_1447233588" r:id="rId93"/>
              </w:object>
            </w:r>
          </w:p>
        </w:tc>
        <w:tc>
          <w:tcPr>
            <w:tcW w:w="2640" w:type="dxa"/>
            <w:vAlign w:val="center"/>
          </w:tcPr>
          <w:p w:rsidR="00841809" w:rsidRDefault="0036771C" w:rsidP="00576C19">
            <w:pPr>
              <w:jc w:val="center"/>
            </w:pPr>
            <w:r>
              <w:t>3-way valve OFF</w:t>
            </w:r>
            <w:r w:rsidR="00841809">
              <w:t>, AUTO</w:t>
            </w:r>
            <w:r w:rsidR="00841809">
              <w:br/>
              <w:t xml:space="preserve"> (lo</w:t>
            </w:r>
            <w:r w:rsidR="00657C8B">
              <w:t>cal control</w:t>
            </w:r>
            <w:r w:rsidR="00841809">
              <w:t>)</w:t>
            </w:r>
          </w:p>
        </w:tc>
        <w:tc>
          <w:tcPr>
            <w:tcW w:w="1650" w:type="dxa"/>
            <w:vAlign w:val="center"/>
          </w:tcPr>
          <w:p w:rsidR="00841809" w:rsidRDefault="00841809" w:rsidP="0085550F"/>
          <w:p w:rsidR="00841809" w:rsidRDefault="00841809" w:rsidP="0085550F">
            <w:r>
              <w:object w:dxaOrig="2775" w:dyaOrig="2805">
                <v:shape id="_x0000_i1051" type="#_x0000_t75" style="width:58.5pt;height:59.25pt" o:ole="">
                  <v:imagedata r:id="rId94" o:title=""/>
                </v:shape>
                <o:OLEObject Type="Embed" ProgID="PBrush" ShapeID="_x0000_i1051" DrawAspect="Content" ObjectID="_1447233589" r:id="rId95"/>
              </w:object>
            </w:r>
          </w:p>
          <w:p w:rsidR="00841809" w:rsidRDefault="00841809" w:rsidP="0085550F"/>
        </w:tc>
        <w:tc>
          <w:tcPr>
            <w:tcW w:w="2750" w:type="dxa"/>
            <w:vAlign w:val="center"/>
          </w:tcPr>
          <w:p w:rsidR="00841809" w:rsidRDefault="00841809" w:rsidP="00576C19">
            <w:pPr>
              <w:jc w:val="center"/>
            </w:pPr>
            <w:r>
              <w:t>3-way valve ON, AUTO</w:t>
            </w:r>
            <w:r>
              <w:br/>
              <w:t xml:space="preserve"> (lo</w:t>
            </w:r>
            <w:r w:rsidR="00657C8B">
              <w:t>cal control</w:t>
            </w:r>
            <w:r>
              <w:t>)</w:t>
            </w:r>
          </w:p>
        </w:tc>
      </w:tr>
      <w:tr w:rsidR="00841809">
        <w:tc>
          <w:tcPr>
            <w:tcW w:w="1868" w:type="dxa"/>
            <w:vAlign w:val="center"/>
          </w:tcPr>
          <w:p w:rsidR="00841809" w:rsidRDefault="00841809" w:rsidP="00576C19">
            <w:pPr>
              <w:jc w:val="center"/>
            </w:pPr>
            <w:r>
              <w:object w:dxaOrig="2820" w:dyaOrig="2805">
                <v:shape id="_x0000_i1052" type="#_x0000_t75" style="width:60pt;height:59.25pt" o:ole="">
                  <v:imagedata r:id="rId96" o:title=""/>
                </v:shape>
                <o:OLEObject Type="Embed" ProgID="PBrush" ShapeID="_x0000_i1052" DrawAspect="Content" ObjectID="_1447233590" r:id="rId97"/>
              </w:object>
            </w:r>
          </w:p>
        </w:tc>
        <w:tc>
          <w:tcPr>
            <w:tcW w:w="2640" w:type="dxa"/>
            <w:vAlign w:val="center"/>
          </w:tcPr>
          <w:p w:rsidR="00841809" w:rsidRDefault="0036771C" w:rsidP="00576C19">
            <w:pPr>
              <w:jc w:val="center"/>
            </w:pPr>
            <w:r>
              <w:t>3-way valve OFF</w:t>
            </w:r>
            <w:r w:rsidR="00657C8B">
              <w:t xml:space="preserve"> </w:t>
            </w:r>
            <w:r w:rsidR="00657C8B">
              <w:br/>
              <w:t>(local control</w:t>
            </w:r>
            <w:r w:rsidR="00841809">
              <w:t>)</w:t>
            </w:r>
          </w:p>
        </w:tc>
        <w:tc>
          <w:tcPr>
            <w:tcW w:w="1650" w:type="dxa"/>
            <w:vAlign w:val="center"/>
          </w:tcPr>
          <w:p w:rsidR="00841809" w:rsidRDefault="00841809" w:rsidP="0085550F"/>
          <w:p w:rsidR="00841809" w:rsidRDefault="00841809" w:rsidP="0085550F">
            <w:r>
              <w:object w:dxaOrig="2805" w:dyaOrig="2835">
                <v:shape id="_x0000_i1053" type="#_x0000_t75" style="width:58.5pt;height:59.25pt" o:ole="">
                  <v:imagedata r:id="rId98" o:title=""/>
                </v:shape>
                <o:OLEObject Type="Embed" ProgID="PBrush" ShapeID="_x0000_i1053" DrawAspect="Content" ObjectID="_1447233591" r:id="rId99"/>
              </w:object>
            </w:r>
          </w:p>
          <w:p w:rsidR="00841809" w:rsidRDefault="00841809" w:rsidP="0085550F"/>
        </w:tc>
        <w:tc>
          <w:tcPr>
            <w:tcW w:w="2750" w:type="dxa"/>
            <w:vAlign w:val="center"/>
          </w:tcPr>
          <w:p w:rsidR="00841809" w:rsidRDefault="00841809" w:rsidP="00576C19">
            <w:pPr>
              <w:jc w:val="center"/>
            </w:pPr>
            <w:r>
              <w:t>3-way valve ON</w:t>
            </w:r>
            <w:r w:rsidR="00657C8B">
              <w:t xml:space="preserve"> </w:t>
            </w:r>
            <w:r w:rsidR="00657C8B">
              <w:br/>
              <w:t>(local control</w:t>
            </w:r>
            <w:r>
              <w:t>)</w:t>
            </w:r>
          </w:p>
        </w:tc>
      </w:tr>
      <w:tr w:rsidR="00841809">
        <w:tc>
          <w:tcPr>
            <w:tcW w:w="1868" w:type="dxa"/>
            <w:vAlign w:val="center"/>
          </w:tcPr>
          <w:p w:rsidR="00841809" w:rsidRDefault="00841809" w:rsidP="00576C19">
            <w:pPr>
              <w:jc w:val="center"/>
            </w:pPr>
            <w:r>
              <w:object w:dxaOrig="2835" w:dyaOrig="2850">
                <v:shape id="_x0000_i1054" type="#_x0000_t75" style="width:61.5pt;height:62.25pt" o:ole="">
                  <v:imagedata r:id="rId100" o:title=""/>
                </v:shape>
                <o:OLEObject Type="Embed" ProgID="PBrush" ShapeID="_x0000_i1054" DrawAspect="Content" ObjectID="_1447233592" r:id="rId101"/>
              </w:object>
            </w:r>
          </w:p>
        </w:tc>
        <w:tc>
          <w:tcPr>
            <w:tcW w:w="2640" w:type="dxa"/>
            <w:vAlign w:val="center"/>
          </w:tcPr>
          <w:p w:rsidR="00841809" w:rsidRDefault="0036771C" w:rsidP="00576C19">
            <w:pPr>
              <w:jc w:val="center"/>
            </w:pPr>
            <w:r>
              <w:t>3-way valve OFF</w:t>
            </w:r>
            <w:r w:rsidR="00841809">
              <w:t xml:space="preserve">, MANUAL </w:t>
            </w:r>
            <w:r w:rsidR="00841809">
              <w:br/>
              <w:t>(</w:t>
            </w:r>
            <w:r w:rsidR="00657C8B">
              <w:t>control</w:t>
            </w:r>
            <w:r w:rsidR="004E038F">
              <w:t>led</w:t>
            </w:r>
            <w:r w:rsidR="00657C8B">
              <w:t xml:space="preserve"> </w:t>
            </w:r>
            <w:r w:rsidR="00841809">
              <w:t>by AMCS)</w:t>
            </w:r>
          </w:p>
        </w:tc>
        <w:tc>
          <w:tcPr>
            <w:tcW w:w="1650" w:type="dxa"/>
            <w:vAlign w:val="center"/>
          </w:tcPr>
          <w:p w:rsidR="00841809" w:rsidRDefault="00841809" w:rsidP="0085550F"/>
          <w:p w:rsidR="00841809" w:rsidRDefault="00841809" w:rsidP="0085550F">
            <w:r>
              <w:object w:dxaOrig="2805" w:dyaOrig="2835">
                <v:shape id="_x0000_i1055" type="#_x0000_t75" style="width:59.25pt;height:60pt" o:ole="">
                  <v:imagedata r:id="rId102" o:title=""/>
                </v:shape>
                <o:OLEObject Type="Embed" ProgID="PBrush" ShapeID="_x0000_i1055" DrawAspect="Content" ObjectID="_1447233593" r:id="rId103"/>
              </w:object>
            </w:r>
          </w:p>
          <w:p w:rsidR="00841809" w:rsidRDefault="00841809" w:rsidP="0085550F"/>
        </w:tc>
        <w:tc>
          <w:tcPr>
            <w:tcW w:w="2750" w:type="dxa"/>
            <w:vAlign w:val="center"/>
          </w:tcPr>
          <w:p w:rsidR="00841809" w:rsidRDefault="00841809" w:rsidP="00576C19">
            <w:pPr>
              <w:jc w:val="center"/>
            </w:pPr>
            <w:r>
              <w:t xml:space="preserve">3-way valve ON, MANUAL </w:t>
            </w:r>
            <w:r>
              <w:br/>
              <w:t>(</w:t>
            </w:r>
            <w:r w:rsidR="00657C8B">
              <w:t>control</w:t>
            </w:r>
            <w:r w:rsidR="00D32BE0">
              <w:t>led</w:t>
            </w:r>
            <w:r w:rsidR="00657C8B">
              <w:t xml:space="preserve"> </w:t>
            </w:r>
            <w:r>
              <w:t>by AMCS)</w:t>
            </w:r>
          </w:p>
        </w:tc>
      </w:tr>
      <w:tr w:rsidR="00841809">
        <w:trPr>
          <w:trHeight w:val="1403"/>
        </w:trPr>
        <w:tc>
          <w:tcPr>
            <w:tcW w:w="1868" w:type="dxa"/>
            <w:vAlign w:val="center"/>
          </w:tcPr>
          <w:p w:rsidR="00841809" w:rsidRDefault="00841809" w:rsidP="00576C19">
            <w:pPr>
              <w:jc w:val="center"/>
            </w:pPr>
            <w:r>
              <w:object w:dxaOrig="2850" w:dyaOrig="2835">
                <v:shape id="_x0000_i1056" type="#_x0000_t75" style="width:54.75pt;height:54pt" o:ole="">
                  <v:imagedata r:id="rId104" o:title=""/>
                </v:shape>
                <o:OLEObject Type="Embed" ProgID="PBrush" ShapeID="_x0000_i1056" DrawAspect="Content" ObjectID="_1447233594" r:id="rId105"/>
              </w:object>
            </w:r>
          </w:p>
        </w:tc>
        <w:tc>
          <w:tcPr>
            <w:tcW w:w="2640" w:type="dxa"/>
            <w:vAlign w:val="center"/>
          </w:tcPr>
          <w:p w:rsidR="00841809" w:rsidRDefault="00841809" w:rsidP="00576C19">
            <w:pPr>
              <w:jc w:val="center"/>
            </w:pPr>
            <w:r>
              <w:t>3-way va</w:t>
            </w:r>
            <w:r w:rsidR="0036771C">
              <w:t>lve OFF</w:t>
            </w:r>
            <w:r>
              <w:t>, MANUAL</w:t>
            </w:r>
            <w:r w:rsidR="00657C8B">
              <w:br/>
              <w:t>(local control</w:t>
            </w:r>
            <w:r>
              <w:t>)</w:t>
            </w:r>
          </w:p>
        </w:tc>
        <w:tc>
          <w:tcPr>
            <w:tcW w:w="1650" w:type="dxa"/>
            <w:vAlign w:val="center"/>
          </w:tcPr>
          <w:p w:rsidR="00841809" w:rsidRDefault="00841809" w:rsidP="0085550F"/>
          <w:p w:rsidR="00841809" w:rsidRDefault="00841809" w:rsidP="0085550F">
            <w:r>
              <w:object w:dxaOrig="2850" w:dyaOrig="2820">
                <v:shape id="_x0000_i1057" type="#_x0000_t75" style="width:54.75pt;height:54pt" o:ole="">
                  <v:imagedata r:id="rId106" o:title=""/>
                </v:shape>
                <o:OLEObject Type="Embed" ProgID="PBrush" ShapeID="_x0000_i1057" DrawAspect="Content" ObjectID="_1447233595" r:id="rId107"/>
              </w:object>
            </w:r>
          </w:p>
          <w:p w:rsidR="00841809" w:rsidRDefault="00841809" w:rsidP="0085550F"/>
        </w:tc>
        <w:tc>
          <w:tcPr>
            <w:tcW w:w="2750" w:type="dxa"/>
            <w:vAlign w:val="center"/>
          </w:tcPr>
          <w:p w:rsidR="00841809" w:rsidRDefault="00841809" w:rsidP="00576C19">
            <w:pPr>
              <w:keepNext/>
              <w:jc w:val="center"/>
            </w:pPr>
            <w:r>
              <w:t>3-way valve ON, MANUAL</w:t>
            </w:r>
            <w:r w:rsidR="00657C8B">
              <w:br/>
              <w:t>(local control</w:t>
            </w:r>
            <w:r>
              <w:t>)</w:t>
            </w:r>
          </w:p>
        </w:tc>
      </w:tr>
    </w:tbl>
    <w:p w:rsidR="00986D80" w:rsidRDefault="00B46D5F" w:rsidP="00DE7BA4">
      <w:pPr>
        <w:pStyle w:val="Bijschrift"/>
      </w:pPr>
      <w:bookmarkStart w:id="200" w:name="_Toc373490233"/>
      <w:r>
        <w:lastRenderedPageBreak/>
        <w:t xml:space="preserve">Table </w:t>
      </w:r>
      <w:r w:rsidR="00161EC1">
        <w:fldChar w:fldCharType="begin"/>
      </w:r>
      <w:r w:rsidR="00161EC1">
        <w:instrText xml:space="preserve"> STYLEREF 1 \s </w:instrText>
      </w:r>
      <w:r w:rsidR="00161EC1">
        <w:fldChar w:fldCharType="separate"/>
      </w:r>
      <w:r w:rsidR="00B20F3D">
        <w:rPr>
          <w:noProof/>
        </w:rPr>
        <w:t>8</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5</w:t>
      </w:r>
      <w:r w:rsidR="00161EC1">
        <w:fldChar w:fldCharType="end"/>
      </w:r>
      <w:r>
        <w:t>: Control elements</w:t>
      </w:r>
      <w:r w:rsidR="00A02815">
        <w:t xml:space="preserve"> with status indication</w:t>
      </w:r>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3850"/>
      </w:tblGrid>
      <w:tr w:rsidR="00F6563B">
        <w:tc>
          <w:tcPr>
            <w:tcW w:w="1428" w:type="dxa"/>
            <w:vAlign w:val="center"/>
          </w:tcPr>
          <w:p w:rsidR="00F6563B" w:rsidRDefault="00F6563B" w:rsidP="00576C19">
            <w:pPr>
              <w:jc w:val="center"/>
            </w:pPr>
          </w:p>
          <w:p w:rsidR="00F6563B" w:rsidRDefault="00AA40BE" w:rsidP="00576C19">
            <w:pPr>
              <w:jc w:val="center"/>
            </w:pPr>
            <w:r>
              <w:object w:dxaOrig="2820" w:dyaOrig="2835">
                <v:shape id="_x0000_i1058" type="#_x0000_t75" style="width:59.25pt;height:59.25pt" o:ole="">
                  <v:imagedata r:id="rId108" o:title=""/>
                </v:shape>
                <o:OLEObject Type="Embed" ProgID="PBrush" ShapeID="_x0000_i1058" DrawAspect="Content" ObjectID="_1447233596" r:id="rId109"/>
              </w:object>
            </w:r>
          </w:p>
          <w:p w:rsidR="00F6563B" w:rsidRDefault="00F6563B" w:rsidP="00576C19">
            <w:pPr>
              <w:jc w:val="center"/>
            </w:pPr>
          </w:p>
        </w:tc>
        <w:tc>
          <w:tcPr>
            <w:tcW w:w="3850" w:type="dxa"/>
            <w:vAlign w:val="center"/>
          </w:tcPr>
          <w:p w:rsidR="00F6563B" w:rsidRDefault="009323F4" w:rsidP="00576C19">
            <w:pPr>
              <w:jc w:val="center"/>
            </w:pPr>
            <w:r>
              <w:t>Centrifugal pump</w:t>
            </w:r>
            <w:r w:rsidR="00F6563B">
              <w:t xml:space="preserve"> ON,</w:t>
            </w:r>
          </w:p>
          <w:p w:rsidR="00F6563B" w:rsidRDefault="009323F4" w:rsidP="00576C19">
            <w:pPr>
              <w:jc w:val="center"/>
            </w:pPr>
            <w:r>
              <w:t>Operable in two speeds,</w:t>
            </w:r>
            <w:r>
              <w:br/>
              <w:t>system off</w:t>
            </w:r>
          </w:p>
        </w:tc>
      </w:tr>
      <w:tr w:rsidR="00F6563B">
        <w:tc>
          <w:tcPr>
            <w:tcW w:w="1428" w:type="dxa"/>
            <w:vAlign w:val="center"/>
          </w:tcPr>
          <w:p w:rsidR="00F6563B" w:rsidRDefault="00F6563B" w:rsidP="00576C19">
            <w:pPr>
              <w:jc w:val="center"/>
            </w:pPr>
          </w:p>
          <w:p w:rsidR="00F6563B" w:rsidRDefault="00AA40BE" w:rsidP="00576C19">
            <w:pPr>
              <w:jc w:val="center"/>
            </w:pPr>
            <w:r>
              <w:object w:dxaOrig="2805" w:dyaOrig="2835">
                <v:shape id="_x0000_i1059" type="#_x0000_t75" style="width:51pt;height:51.75pt" o:ole="">
                  <v:imagedata r:id="rId110" o:title=""/>
                </v:shape>
                <o:OLEObject Type="Embed" ProgID="PBrush" ShapeID="_x0000_i1059" DrawAspect="Content" ObjectID="_1447233597" r:id="rId111"/>
              </w:object>
            </w:r>
          </w:p>
          <w:p w:rsidR="00F6563B" w:rsidRDefault="00F6563B" w:rsidP="00576C19">
            <w:pPr>
              <w:jc w:val="center"/>
            </w:pPr>
          </w:p>
        </w:tc>
        <w:tc>
          <w:tcPr>
            <w:tcW w:w="3850" w:type="dxa"/>
            <w:vAlign w:val="center"/>
          </w:tcPr>
          <w:p w:rsidR="009323F4" w:rsidRDefault="009323F4" w:rsidP="00576C19">
            <w:pPr>
              <w:jc w:val="center"/>
            </w:pPr>
            <w:r>
              <w:t>Centrifugal pump ON,</w:t>
            </w:r>
          </w:p>
          <w:p w:rsidR="00F6563B" w:rsidRDefault="009323F4" w:rsidP="00576C19">
            <w:pPr>
              <w:jc w:val="center"/>
            </w:pPr>
            <w:r>
              <w:t>Operable in two speeds,</w:t>
            </w:r>
            <w:r>
              <w:br/>
              <w:t>pump running at low speed</w:t>
            </w:r>
          </w:p>
        </w:tc>
      </w:tr>
      <w:tr w:rsidR="009323F4">
        <w:tc>
          <w:tcPr>
            <w:tcW w:w="1428" w:type="dxa"/>
            <w:vAlign w:val="center"/>
          </w:tcPr>
          <w:p w:rsidR="009323F4" w:rsidRDefault="009323F4" w:rsidP="00576C19">
            <w:pPr>
              <w:jc w:val="center"/>
            </w:pPr>
          </w:p>
          <w:p w:rsidR="009323F4" w:rsidRDefault="009323F4" w:rsidP="00576C19">
            <w:pPr>
              <w:jc w:val="center"/>
            </w:pPr>
            <w:r>
              <w:object w:dxaOrig="2835" w:dyaOrig="2820">
                <v:shape id="_x0000_i1060" type="#_x0000_t75" style="width:49.5pt;height:49.5pt" o:ole="">
                  <v:imagedata r:id="rId112" o:title=""/>
                </v:shape>
                <o:OLEObject Type="Embed" ProgID="PBrush" ShapeID="_x0000_i1060" DrawAspect="Content" ObjectID="_1447233598" r:id="rId113"/>
              </w:object>
            </w:r>
          </w:p>
          <w:p w:rsidR="009323F4" w:rsidRDefault="009323F4" w:rsidP="00576C19">
            <w:pPr>
              <w:jc w:val="center"/>
            </w:pPr>
          </w:p>
        </w:tc>
        <w:tc>
          <w:tcPr>
            <w:tcW w:w="3850" w:type="dxa"/>
            <w:vAlign w:val="center"/>
          </w:tcPr>
          <w:p w:rsidR="009323F4" w:rsidRDefault="009323F4" w:rsidP="00576C19">
            <w:pPr>
              <w:jc w:val="center"/>
            </w:pPr>
            <w:r>
              <w:t>Centrifugal pump ON,</w:t>
            </w:r>
          </w:p>
          <w:p w:rsidR="009323F4" w:rsidRDefault="009323F4" w:rsidP="00576C19">
            <w:pPr>
              <w:keepNext/>
              <w:jc w:val="center"/>
            </w:pPr>
            <w:r>
              <w:t>Operable in two speeds,</w:t>
            </w:r>
            <w:r>
              <w:br/>
              <w:t>pump running at high speed</w:t>
            </w:r>
          </w:p>
        </w:tc>
      </w:tr>
    </w:tbl>
    <w:p w:rsidR="00F6563B" w:rsidRDefault="00AD18BB" w:rsidP="00AD18BB">
      <w:pPr>
        <w:pStyle w:val="Bijschrift"/>
      </w:pPr>
      <w:bookmarkStart w:id="201" w:name="_Toc373490234"/>
      <w:r>
        <w:t xml:space="preserve">Table </w:t>
      </w:r>
      <w:r w:rsidR="00161EC1">
        <w:fldChar w:fldCharType="begin"/>
      </w:r>
      <w:r w:rsidR="00161EC1">
        <w:instrText xml:space="preserve"> STYLEREF 1 \s </w:instrText>
      </w:r>
      <w:r w:rsidR="00161EC1">
        <w:fldChar w:fldCharType="separate"/>
      </w:r>
      <w:r w:rsidR="00B20F3D">
        <w:rPr>
          <w:noProof/>
        </w:rPr>
        <w:t>8</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6</w:t>
      </w:r>
      <w:r w:rsidR="00161EC1">
        <w:fldChar w:fldCharType="end"/>
      </w:r>
      <w:r w:rsidR="00526430">
        <w:t xml:space="preserve">: </w:t>
      </w:r>
      <w:r w:rsidR="0005519E">
        <w:t>C</w:t>
      </w:r>
      <w:r>
        <w:t>ontrol elements with speed indication</w:t>
      </w:r>
      <w:bookmarkEnd w:id="201"/>
    </w:p>
    <w:p w:rsidR="005B6145" w:rsidRPr="005B6145" w:rsidRDefault="005B6145" w:rsidP="005B61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9"/>
        <w:gridCol w:w="1539"/>
        <w:gridCol w:w="3080"/>
      </w:tblGrid>
      <w:tr w:rsidR="00CC4407">
        <w:tc>
          <w:tcPr>
            <w:tcW w:w="1539" w:type="dxa"/>
            <w:vAlign w:val="center"/>
          </w:tcPr>
          <w:p w:rsidR="00CC4407" w:rsidRDefault="00CC4407" w:rsidP="00576C19">
            <w:pPr>
              <w:jc w:val="center"/>
            </w:pPr>
          </w:p>
          <w:p w:rsidR="00CC4407" w:rsidRDefault="00CC4407" w:rsidP="00576C19">
            <w:pPr>
              <w:jc w:val="center"/>
            </w:pPr>
            <w:r>
              <w:object w:dxaOrig="2820" w:dyaOrig="2820">
                <v:shape id="_x0000_i1061" type="#_x0000_t75" style="width:53.25pt;height:53.25pt" o:ole="">
                  <v:imagedata r:id="rId114" o:title=""/>
                </v:shape>
                <o:OLEObject Type="Embed" ProgID="PBrush" ShapeID="_x0000_i1061" DrawAspect="Content" ObjectID="_1447233599" r:id="rId115"/>
              </w:object>
            </w:r>
          </w:p>
          <w:p w:rsidR="00CC4407" w:rsidRDefault="00CC4407" w:rsidP="00576C19">
            <w:pPr>
              <w:jc w:val="center"/>
            </w:pPr>
          </w:p>
        </w:tc>
        <w:tc>
          <w:tcPr>
            <w:tcW w:w="1539" w:type="dxa"/>
            <w:vAlign w:val="center"/>
          </w:tcPr>
          <w:p w:rsidR="00CC4407" w:rsidRDefault="00CC4407" w:rsidP="00576C19">
            <w:pPr>
              <w:jc w:val="center"/>
            </w:pPr>
            <w:r>
              <w:object w:dxaOrig="2805" w:dyaOrig="2790">
                <v:shape id="_x0000_i1062" type="#_x0000_t75" style="width:51.75pt;height:51pt" o:ole="">
                  <v:imagedata r:id="rId116" o:title=""/>
                </v:shape>
                <o:OLEObject Type="Embed" ProgID="PBrush" ShapeID="_x0000_i1062" DrawAspect="Content" ObjectID="_1447233600" r:id="rId117"/>
              </w:object>
            </w:r>
          </w:p>
        </w:tc>
        <w:tc>
          <w:tcPr>
            <w:tcW w:w="3080" w:type="dxa"/>
            <w:vAlign w:val="center"/>
          </w:tcPr>
          <w:p w:rsidR="00CC4407" w:rsidRDefault="00CC4407" w:rsidP="00576C19">
            <w:pPr>
              <w:jc w:val="center"/>
            </w:pPr>
            <w:r>
              <w:t>Fan OFF</w:t>
            </w:r>
            <w:r w:rsidR="00526430">
              <w:t xml:space="preserve"> and ON</w:t>
            </w:r>
          </w:p>
        </w:tc>
      </w:tr>
      <w:tr w:rsidR="00CC4407">
        <w:tc>
          <w:tcPr>
            <w:tcW w:w="1539" w:type="dxa"/>
            <w:vAlign w:val="center"/>
          </w:tcPr>
          <w:p w:rsidR="00CC4407" w:rsidRDefault="00CC4407" w:rsidP="00576C19">
            <w:pPr>
              <w:jc w:val="center"/>
            </w:pPr>
          </w:p>
          <w:p w:rsidR="00CC4407" w:rsidRDefault="00CC4407" w:rsidP="00576C19">
            <w:pPr>
              <w:jc w:val="center"/>
            </w:pPr>
            <w:r>
              <w:object w:dxaOrig="2820" w:dyaOrig="2820">
                <v:shape id="_x0000_i1063" type="#_x0000_t75" style="width:49.5pt;height:49.5pt" o:ole="">
                  <v:imagedata r:id="rId118" o:title=""/>
                </v:shape>
                <o:OLEObject Type="Embed" ProgID="PBrush" ShapeID="_x0000_i1063" DrawAspect="Content" ObjectID="_1447233601" r:id="rId119"/>
              </w:object>
            </w:r>
          </w:p>
          <w:p w:rsidR="00CC4407" w:rsidRDefault="00CC4407" w:rsidP="00576C19">
            <w:pPr>
              <w:jc w:val="center"/>
            </w:pPr>
          </w:p>
        </w:tc>
        <w:tc>
          <w:tcPr>
            <w:tcW w:w="1539" w:type="dxa"/>
            <w:vAlign w:val="center"/>
          </w:tcPr>
          <w:p w:rsidR="00CC4407" w:rsidRDefault="00526430" w:rsidP="00576C19">
            <w:pPr>
              <w:jc w:val="center"/>
            </w:pPr>
            <w:r>
              <w:object w:dxaOrig="2805" w:dyaOrig="2820">
                <v:shape id="_x0000_i1064" type="#_x0000_t75" style="width:51.75pt;height:52.5pt" o:ole="">
                  <v:imagedata r:id="rId120" o:title=""/>
                </v:shape>
                <o:OLEObject Type="Embed" ProgID="PBrush" ShapeID="_x0000_i1064" DrawAspect="Content" ObjectID="_1447233602" r:id="rId121"/>
              </w:object>
            </w:r>
          </w:p>
        </w:tc>
        <w:tc>
          <w:tcPr>
            <w:tcW w:w="3080" w:type="dxa"/>
            <w:vAlign w:val="center"/>
          </w:tcPr>
          <w:p w:rsidR="00CC4407" w:rsidRDefault="00CC4407" w:rsidP="00576C19">
            <w:pPr>
              <w:jc w:val="center"/>
            </w:pPr>
            <w:r>
              <w:t>2-way valve OFF</w:t>
            </w:r>
            <w:r w:rsidR="00526430">
              <w:t xml:space="preserve"> and ON</w:t>
            </w:r>
          </w:p>
        </w:tc>
      </w:tr>
      <w:tr w:rsidR="00CC4407">
        <w:tc>
          <w:tcPr>
            <w:tcW w:w="1539" w:type="dxa"/>
            <w:vAlign w:val="center"/>
          </w:tcPr>
          <w:p w:rsidR="00CC4407" w:rsidRDefault="00CC4407" w:rsidP="00576C19">
            <w:pPr>
              <w:jc w:val="center"/>
            </w:pPr>
          </w:p>
          <w:p w:rsidR="00CC4407" w:rsidRDefault="00CC4407" w:rsidP="00576C19">
            <w:pPr>
              <w:jc w:val="center"/>
            </w:pPr>
            <w:r>
              <w:object w:dxaOrig="2790" w:dyaOrig="2805">
                <v:shape id="_x0000_i1065" type="#_x0000_t75" style="width:48.75pt;height:48.75pt" o:ole="">
                  <v:imagedata r:id="rId122" o:title=""/>
                </v:shape>
                <o:OLEObject Type="Embed" ProgID="PBrush" ShapeID="_x0000_i1065" DrawAspect="Content" ObjectID="_1447233603" r:id="rId123"/>
              </w:object>
            </w:r>
          </w:p>
          <w:p w:rsidR="00CC4407" w:rsidRDefault="00CC4407" w:rsidP="00576C19">
            <w:pPr>
              <w:jc w:val="center"/>
            </w:pPr>
          </w:p>
        </w:tc>
        <w:tc>
          <w:tcPr>
            <w:tcW w:w="1539" w:type="dxa"/>
            <w:vAlign w:val="center"/>
          </w:tcPr>
          <w:p w:rsidR="00CC4407" w:rsidRDefault="00526430" w:rsidP="00576C19">
            <w:pPr>
              <w:jc w:val="center"/>
            </w:pPr>
            <w:r>
              <w:object w:dxaOrig="2805" w:dyaOrig="2790">
                <v:shape id="_x0000_i1066" type="#_x0000_t75" style="width:51.75pt;height:51pt" o:ole="">
                  <v:imagedata r:id="rId124" o:title=""/>
                </v:shape>
                <o:OLEObject Type="Embed" ProgID="PBrush" ShapeID="_x0000_i1066" DrawAspect="Content" ObjectID="_1447233604" r:id="rId125"/>
              </w:object>
            </w:r>
          </w:p>
        </w:tc>
        <w:tc>
          <w:tcPr>
            <w:tcW w:w="3080" w:type="dxa"/>
            <w:vAlign w:val="center"/>
          </w:tcPr>
          <w:p w:rsidR="00CC4407" w:rsidRDefault="00CC4407" w:rsidP="00576C19">
            <w:pPr>
              <w:keepNext/>
              <w:jc w:val="center"/>
            </w:pPr>
            <w:r>
              <w:t>Check valve OFF</w:t>
            </w:r>
            <w:r w:rsidR="00526430">
              <w:t xml:space="preserve"> and ON</w:t>
            </w:r>
          </w:p>
        </w:tc>
      </w:tr>
    </w:tbl>
    <w:p w:rsidR="00AA40BE" w:rsidRPr="00986D80" w:rsidRDefault="00526430" w:rsidP="00526430">
      <w:pPr>
        <w:pStyle w:val="Bijschrift"/>
      </w:pPr>
      <w:bookmarkStart w:id="202" w:name="_Toc373490235"/>
      <w:r>
        <w:t xml:space="preserve">Table </w:t>
      </w:r>
      <w:r w:rsidR="00161EC1">
        <w:fldChar w:fldCharType="begin"/>
      </w:r>
      <w:r w:rsidR="00161EC1">
        <w:instrText xml:space="preserve"> STYLEREF 1 \s </w:instrText>
      </w:r>
      <w:r w:rsidR="00161EC1">
        <w:fldChar w:fldCharType="separate"/>
      </w:r>
      <w:r w:rsidR="00B20F3D">
        <w:rPr>
          <w:noProof/>
        </w:rPr>
        <w:t>8</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7</w:t>
      </w:r>
      <w:r w:rsidR="00161EC1">
        <w:fldChar w:fldCharType="end"/>
      </w:r>
      <w:r>
        <w:t>: Other control elements</w:t>
      </w:r>
      <w:bookmarkEnd w:id="202"/>
    </w:p>
    <w:p w:rsidR="006C7B11" w:rsidRDefault="003B138D" w:rsidP="003B138D">
      <w:pPr>
        <w:pStyle w:val="Kop2"/>
      </w:pPr>
      <w:r>
        <w:br w:type="page"/>
      </w:r>
      <w:bookmarkStart w:id="203" w:name="_Toc373490144"/>
      <w:r w:rsidR="0060761C">
        <w:lastRenderedPageBreak/>
        <w:t xml:space="preserve">Functional </w:t>
      </w:r>
      <w:r w:rsidR="0060761C" w:rsidRPr="003B138D">
        <w:t>description</w:t>
      </w:r>
      <w:bookmarkEnd w:id="203"/>
    </w:p>
    <w:p w:rsidR="00CE596C" w:rsidRDefault="00CE596C" w:rsidP="003B138D">
      <w:pPr>
        <w:pStyle w:val="Kop3"/>
      </w:pPr>
      <w:bookmarkStart w:id="204" w:name="_Toc373490145"/>
      <w:r>
        <w:t>Measuring and control of Fresh Cooling Water (FCW) temperature</w:t>
      </w:r>
      <w:bookmarkEnd w:id="204"/>
    </w:p>
    <w:p w:rsidR="00CE596C" w:rsidRDefault="00CE596C" w:rsidP="00CE596C">
      <w:r>
        <w:t>The description of the sequence below serves as a model for process measuring and control functions.</w:t>
      </w:r>
      <w:r w:rsidR="00570342">
        <w:t xml:space="preserve"> The three-way valve regulates the temperature of the FCW automatically.</w:t>
      </w:r>
    </w:p>
    <w:p w:rsidR="00CE596C" w:rsidRDefault="00CE596C" w:rsidP="00CE596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78"/>
        <w:gridCol w:w="1980"/>
        <w:gridCol w:w="2090"/>
      </w:tblGrid>
      <w:tr w:rsidR="00CE596C" w:rsidRPr="00576C19">
        <w:tc>
          <w:tcPr>
            <w:tcW w:w="5278" w:type="dxa"/>
            <w:shd w:val="clear" w:color="auto" w:fill="0C0C0C"/>
          </w:tcPr>
          <w:p w:rsidR="00CE596C" w:rsidRPr="00576C19" w:rsidRDefault="00044640" w:rsidP="00CE596C">
            <w:pPr>
              <w:rPr>
                <w:b/>
              </w:rPr>
            </w:pPr>
            <w:r w:rsidRPr="00576C19">
              <w:rPr>
                <w:b/>
              </w:rPr>
              <w:t>Item description</w:t>
            </w:r>
          </w:p>
        </w:tc>
        <w:tc>
          <w:tcPr>
            <w:tcW w:w="1980" w:type="dxa"/>
            <w:shd w:val="clear" w:color="auto" w:fill="0C0C0C"/>
          </w:tcPr>
          <w:p w:rsidR="00CE596C" w:rsidRPr="00576C19" w:rsidRDefault="00CE596C" w:rsidP="00576C19">
            <w:pPr>
              <w:jc w:val="center"/>
              <w:rPr>
                <w:b/>
              </w:rPr>
            </w:pPr>
            <w:r w:rsidRPr="00576C19">
              <w:rPr>
                <w:b/>
              </w:rPr>
              <w:t>Sensor type</w:t>
            </w:r>
          </w:p>
        </w:tc>
        <w:tc>
          <w:tcPr>
            <w:tcW w:w="2090" w:type="dxa"/>
            <w:shd w:val="clear" w:color="auto" w:fill="0C0C0C"/>
          </w:tcPr>
          <w:p w:rsidR="00CE596C" w:rsidRPr="00576C19" w:rsidRDefault="00CE596C" w:rsidP="00576C19">
            <w:pPr>
              <w:jc w:val="center"/>
              <w:rPr>
                <w:b/>
              </w:rPr>
            </w:pPr>
            <w:r w:rsidRPr="00576C19">
              <w:rPr>
                <w:b/>
              </w:rPr>
              <w:t>Condition</w:t>
            </w:r>
          </w:p>
        </w:tc>
      </w:tr>
      <w:tr w:rsidR="00CE596C">
        <w:tc>
          <w:tcPr>
            <w:tcW w:w="5278" w:type="dxa"/>
          </w:tcPr>
          <w:p w:rsidR="00CE596C" w:rsidRDefault="00CE596C" w:rsidP="00CE596C">
            <w:r>
              <w:t>Thr</w:t>
            </w:r>
            <w:r w:rsidR="00FD5422">
              <w:t>ee-way valve central cooler position</w:t>
            </w:r>
            <w:r>
              <w:t xml:space="preserve"> indication</w:t>
            </w:r>
          </w:p>
        </w:tc>
        <w:tc>
          <w:tcPr>
            <w:tcW w:w="1980" w:type="dxa"/>
          </w:tcPr>
          <w:p w:rsidR="00CE596C" w:rsidRDefault="00CE596C" w:rsidP="00576C19">
            <w:pPr>
              <w:jc w:val="center"/>
            </w:pPr>
            <w:r>
              <w:t>AI</w:t>
            </w:r>
          </w:p>
        </w:tc>
        <w:tc>
          <w:tcPr>
            <w:tcW w:w="2090" w:type="dxa"/>
          </w:tcPr>
          <w:p w:rsidR="00CE596C" w:rsidRDefault="00CE596C" w:rsidP="00576C19">
            <w:pPr>
              <w:jc w:val="center"/>
            </w:pPr>
            <w:r>
              <w:t>Status</w:t>
            </w:r>
          </w:p>
        </w:tc>
      </w:tr>
      <w:tr w:rsidR="00CE596C">
        <w:tc>
          <w:tcPr>
            <w:tcW w:w="5278" w:type="dxa"/>
          </w:tcPr>
          <w:p w:rsidR="00CE596C" w:rsidRDefault="00CE596C" w:rsidP="00CE596C">
            <w:r>
              <w:t>Thr</w:t>
            </w:r>
            <w:r w:rsidR="00FD5422">
              <w:t>ee-way valve central cooler position</w:t>
            </w:r>
            <w:r>
              <w:t xml:space="preserve"> control</w:t>
            </w:r>
          </w:p>
        </w:tc>
        <w:tc>
          <w:tcPr>
            <w:tcW w:w="1980" w:type="dxa"/>
          </w:tcPr>
          <w:p w:rsidR="00CE596C" w:rsidRDefault="00CE596C" w:rsidP="00576C19">
            <w:pPr>
              <w:jc w:val="center"/>
            </w:pPr>
            <w:r>
              <w:t>A0</w:t>
            </w:r>
          </w:p>
        </w:tc>
        <w:tc>
          <w:tcPr>
            <w:tcW w:w="2090" w:type="dxa"/>
          </w:tcPr>
          <w:p w:rsidR="00CE596C" w:rsidRDefault="00CE596C" w:rsidP="00576C19">
            <w:pPr>
              <w:jc w:val="center"/>
            </w:pPr>
            <w:r>
              <w:t>Status</w:t>
            </w:r>
          </w:p>
        </w:tc>
      </w:tr>
      <w:tr w:rsidR="00CE596C">
        <w:tc>
          <w:tcPr>
            <w:tcW w:w="5278" w:type="dxa"/>
          </w:tcPr>
          <w:p w:rsidR="00CE596C" w:rsidRDefault="0093705B" w:rsidP="00CE596C">
            <w:r>
              <w:t>Three-way valve central cooler error signal</w:t>
            </w:r>
          </w:p>
        </w:tc>
        <w:tc>
          <w:tcPr>
            <w:tcW w:w="1980" w:type="dxa"/>
          </w:tcPr>
          <w:p w:rsidR="00CE596C" w:rsidRDefault="0093705B" w:rsidP="00576C19">
            <w:pPr>
              <w:jc w:val="center"/>
            </w:pPr>
            <w:r>
              <w:t>DI</w:t>
            </w:r>
          </w:p>
        </w:tc>
        <w:tc>
          <w:tcPr>
            <w:tcW w:w="2090" w:type="dxa"/>
          </w:tcPr>
          <w:p w:rsidR="00CE596C" w:rsidRDefault="0093705B" w:rsidP="00576C19">
            <w:pPr>
              <w:jc w:val="center"/>
            </w:pPr>
            <w:r>
              <w:t>Alarm</w:t>
            </w:r>
          </w:p>
        </w:tc>
      </w:tr>
      <w:tr w:rsidR="0093705B">
        <w:tc>
          <w:tcPr>
            <w:tcW w:w="5278" w:type="dxa"/>
          </w:tcPr>
          <w:p w:rsidR="0093705B" w:rsidRDefault="0093705B" w:rsidP="00CE596C">
            <w:r>
              <w:t>Three-way valve FCW inlet temperature</w:t>
            </w:r>
          </w:p>
        </w:tc>
        <w:tc>
          <w:tcPr>
            <w:tcW w:w="1980" w:type="dxa"/>
          </w:tcPr>
          <w:p w:rsidR="0093705B" w:rsidRDefault="0093705B" w:rsidP="00576C19">
            <w:pPr>
              <w:jc w:val="center"/>
            </w:pPr>
            <w:r>
              <w:t>AI</w:t>
            </w:r>
          </w:p>
        </w:tc>
        <w:tc>
          <w:tcPr>
            <w:tcW w:w="2090" w:type="dxa"/>
          </w:tcPr>
          <w:p w:rsidR="0093705B" w:rsidRDefault="0093705B" w:rsidP="00576C19">
            <w:pPr>
              <w:jc w:val="center"/>
            </w:pPr>
            <w:r>
              <w:t>Status</w:t>
            </w:r>
          </w:p>
        </w:tc>
      </w:tr>
      <w:tr w:rsidR="0093705B">
        <w:tc>
          <w:tcPr>
            <w:tcW w:w="5278" w:type="dxa"/>
          </w:tcPr>
          <w:p w:rsidR="0093705B" w:rsidRDefault="0093705B" w:rsidP="00CE596C">
            <w:r>
              <w:t>Three-way valve FCW outlet temperature</w:t>
            </w:r>
          </w:p>
        </w:tc>
        <w:tc>
          <w:tcPr>
            <w:tcW w:w="1980" w:type="dxa"/>
          </w:tcPr>
          <w:p w:rsidR="0093705B" w:rsidRDefault="0093705B" w:rsidP="00576C19">
            <w:pPr>
              <w:jc w:val="center"/>
            </w:pPr>
            <w:r>
              <w:t>AI</w:t>
            </w:r>
          </w:p>
        </w:tc>
        <w:tc>
          <w:tcPr>
            <w:tcW w:w="2090" w:type="dxa"/>
          </w:tcPr>
          <w:p w:rsidR="0093705B" w:rsidRDefault="0093705B" w:rsidP="00576C19">
            <w:pPr>
              <w:keepNext/>
              <w:jc w:val="center"/>
            </w:pPr>
            <w:r>
              <w:t>Status</w:t>
            </w:r>
          </w:p>
        </w:tc>
      </w:tr>
    </w:tbl>
    <w:p w:rsidR="00CE596C" w:rsidRPr="00CE596C" w:rsidRDefault="00AF0E4C" w:rsidP="00AF0E4C">
      <w:pPr>
        <w:pStyle w:val="Bijschrift"/>
      </w:pPr>
      <w:bookmarkStart w:id="205" w:name="_Toc373490236"/>
      <w:r>
        <w:t xml:space="preserve">Table </w:t>
      </w:r>
      <w:r w:rsidR="00161EC1">
        <w:fldChar w:fldCharType="begin"/>
      </w:r>
      <w:r w:rsidR="00161EC1">
        <w:instrText xml:space="preserve"> STYLEREF 1 \s </w:instrText>
      </w:r>
      <w:r w:rsidR="00161EC1">
        <w:fldChar w:fldCharType="separate"/>
      </w:r>
      <w:r w:rsidR="00B20F3D">
        <w:rPr>
          <w:noProof/>
        </w:rPr>
        <w:t>8</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8</w:t>
      </w:r>
      <w:r w:rsidR="00161EC1">
        <w:fldChar w:fldCharType="end"/>
      </w:r>
      <w:r>
        <w:t>: I/O declaration</w:t>
      </w:r>
      <w:r w:rsidR="00300161">
        <w:t xml:space="preserve"> (FCW temperature)</w:t>
      </w:r>
      <w:bookmarkEnd w:id="205"/>
    </w:p>
    <w:p w:rsidR="005452CE" w:rsidRDefault="00744EFA" w:rsidP="003B138D">
      <w:r>
        <w:rPr>
          <w:noProof/>
          <w:lang w:val="nl-NL" w:eastAsia="nl-NL"/>
        </w:rPr>
        <w:drawing>
          <wp:inline distT="0" distB="0" distL="0" distR="0" wp14:anchorId="20C8EE93" wp14:editId="577537FF">
            <wp:extent cx="5486400" cy="3048000"/>
            <wp:effectExtent l="0" t="0" r="0" b="0"/>
            <wp:docPr id="393" name="Afbeelding 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rsidR="00C57499" w:rsidRDefault="005452CE" w:rsidP="005452CE">
      <w:pPr>
        <w:pStyle w:val="Bijschrift"/>
      </w:pPr>
      <w:bookmarkStart w:id="206" w:name="_Toc373490197"/>
      <w:r>
        <w:t xml:space="preserve">Figure </w:t>
      </w:r>
      <w:r w:rsidR="002A3868">
        <w:fldChar w:fldCharType="begin"/>
      </w:r>
      <w:r w:rsidR="002A3868">
        <w:instrText xml:space="preserve"> STYLEREF 1 \s </w:instrText>
      </w:r>
      <w:r w:rsidR="002A3868">
        <w:fldChar w:fldCharType="separate"/>
      </w:r>
      <w:r w:rsidR="00B20F3D">
        <w:rPr>
          <w:noProof/>
        </w:rPr>
        <w:t>8</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2</w:t>
      </w:r>
      <w:r w:rsidR="002A3868">
        <w:fldChar w:fldCharType="end"/>
      </w:r>
      <w:r>
        <w:t>: Measuring and control of FCW temperature</w:t>
      </w:r>
      <w:bookmarkEnd w:id="206"/>
    </w:p>
    <w:p w:rsidR="00D71E5A" w:rsidRDefault="00EC418A" w:rsidP="00B37E81">
      <w:pPr>
        <w:pStyle w:val="Kop3"/>
      </w:pPr>
      <w:r>
        <w:br w:type="page"/>
      </w:r>
      <w:bookmarkStart w:id="207" w:name="_Toc373490146"/>
      <w:r w:rsidR="00B37E81">
        <w:lastRenderedPageBreak/>
        <w:t>Alarm and monitoring of main engine exhaust gas system</w:t>
      </w:r>
      <w:bookmarkEnd w:id="207"/>
    </w:p>
    <w:p w:rsidR="00B43FE0" w:rsidRDefault="00B37E81" w:rsidP="00D71E5A">
      <w:r>
        <w:t>The description of the sequence below serves as a model for alarm and monitoring functions with programmed calculation.</w:t>
      </w:r>
      <w:r w:rsidR="00B43FE0">
        <w:br/>
        <w:t xml:space="preserve">By means of </w:t>
      </w:r>
      <w:proofErr w:type="spellStart"/>
      <w:r w:rsidR="00B43FE0">
        <w:t>NiCrNi</w:t>
      </w:r>
      <w:proofErr w:type="spellEnd"/>
      <w:r w:rsidR="00B43FE0">
        <w:t xml:space="preserve"> sensors the exhaust gas temperature of all cylinders will be measured.</w:t>
      </w:r>
    </w:p>
    <w:p w:rsidR="00CC74B8" w:rsidRDefault="00B43FE0" w:rsidP="00D71E5A">
      <w:r>
        <w:t>Alarms are generated when certain cylinder temperatures are reached.</w:t>
      </w:r>
    </w:p>
    <w:p w:rsidR="00B37E81" w:rsidRDefault="00B37E81" w:rsidP="00D71E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8"/>
        <w:gridCol w:w="1760"/>
        <w:gridCol w:w="2090"/>
      </w:tblGrid>
      <w:tr w:rsidR="00B37E81">
        <w:tc>
          <w:tcPr>
            <w:tcW w:w="5498" w:type="dxa"/>
            <w:shd w:val="clear" w:color="auto" w:fill="0C0C0C"/>
          </w:tcPr>
          <w:p w:rsidR="00B37E81" w:rsidRPr="00576C19" w:rsidRDefault="00B37E81" w:rsidP="005E0322">
            <w:pPr>
              <w:rPr>
                <w:b/>
              </w:rPr>
            </w:pPr>
            <w:r w:rsidRPr="00576C19">
              <w:rPr>
                <w:b/>
              </w:rPr>
              <w:t>Item description</w:t>
            </w:r>
          </w:p>
        </w:tc>
        <w:tc>
          <w:tcPr>
            <w:tcW w:w="1760" w:type="dxa"/>
            <w:shd w:val="clear" w:color="auto" w:fill="0C0C0C"/>
          </w:tcPr>
          <w:p w:rsidR="00B37E81" w:rsidRPr="00576C19" w:rsidRDefault="00B37E81" w:rsidP="00576C19">
            <w:pPr>
              <w:jc w:val="center"/>
              <w:rPr>
                <w:b/>
              </w:rPr>
            </w:pPr>
            <w:r w:rsidRPr="00576C19">
              <w:rPr>
                <w:b/>
              </w:rPr>
              <w:t>Sensor type</w:t>
            </w:r>
          </w:p>
        </w:tc>
        <w:tc>
          <w:tcPr>
            <w:tcW w:w="2090" w:type="dxa"/>
            <w:shd w:val="clear" w:color="auto" w:fill="0C0C0C"/>
          </w:tcPr>
          <w:p w:rsidR="00B37E81" w:rsidRPr="00576C19" w:rsidRDefault="00B37E81" w:rsidP="00576C19">
            <w:pPr>
              <w:jc w:val="center"/>
              <w:rPr>
                <w:b/>
              </w:rPr>
            </w:pPr>
            <w:r w:rsidRPr="00576C19">
              <w:rPr>
                <w:b/>
              </w:rPr>
              <w:t>Condition</w:t>
            </w:r>
          </w:p>
        </w:tc>
      </w:tr>
      <w:tr w:rsidR="00B37E81">
        <w:tc>
          <w:tcPr>
            <w:tcW w:w="5498" w:type="dxa"/>
          </w:tcPr>
          <w:p w:rsidR="00B37E81" w:rsidRDefault="00176389" w:rsidP="005E0322">
            <w:r>
              <w:t>Engine</w:t>
            </w:r>
            <w:r w:rsidR="00717BE8">
              <w:t xml:space="preserve"> temperature exhaust bank cylinder A1</w:t>
            </w:r>
          </w:p>
        </w:tc>
        <w:tc>
          <w:tcPr>
            <w:tcW w:w="1760" w:type="dxa"/>
          </w:tcPr>
          <w:p w:rsidR="00B37E81" w:rsidRDefault="00B37E81" w:rsidP="00576C19">
            <w:pPr>
              <w:jc w:val="center"/>
            </w:pPr>
            <w:r>
              <w:t>A</w:t>
            </w:r>
            <w:r w:rsidR="00085EA2">
              <w:t>I</w:t>
            </w:r>
          </w:p>
        </w:tc>
        <w:tc>
          <w:tcPr>
            <w:tcW w:w="2090" w:type="dxa"/>
          </w:tcPr>
          <w:p w:rsidR="00B37E81" w:rsidRDefault="00717BE8" w:rsidP="00576C19">
            <w:pPr>
              <w:jc w:val="center"/>
            </w:pPr>
            <w:r>
              <w:t>Alarm</w:t>
            </w:r>
          </w:p>
        </w:tc>
      </w:tr>
      <w:tr w:rsidR="00717BE8">
        <w:tc>
          <w:tcPr>
            <w:tcW w:w="5498" w:type="dxa"/>
          </w:tcPr>
          <w:p w:rsidR="00717BE8" w:rsidRDefault="00176389" w:rsidP="005E0322">
            <w:r>
              <w:t>Engine</w:t>
            </w:r>
            <w:r w:rsidR="00717BE8">
              <w:t xml:space="preserve"> temperature exhaust bank cylinder A2</w:t>
            </w:r>
          </w:p>
        </w:tc>
        <w:tc>
          <w:tcPr>
            <w:tcW w:w="1760" w:type="dxa"/>
          </w:tcPr>
          <w:p w:rsidR="00717BE8" w:rsidRDefault="00085EA2" w:rsidP="00576C19">
            <w:pPr>
              <w:jc w:val="center"/>
            </w:pPr>
            <w:r>
              <w:t>AI</w:t>
            </w:r>
          </w:p>
        </w:tc>
        <w:tc>
          <w:tcPr>
            <w:tcW w:w="2090" w:type="dxa"/>
          </w:tcPr>
          <w:p w:rsidR="00717BE8" w:rsidRDefault="00717BE8" w:rsidP="00576C19">
            <w:pPr>
              <w:jc w:val="center"/>
            </w:pPr>
            <w:r>
              <w:t>Alarm</w:t>
            </w:r>
          </w:p>
        </w:tc>
      </w:tr>
      <w:tr w:rsidR="00717BE8">
        <w:tc>
          <w:tcPr>
            <w:tcW w:w="5498" w:type="dxa"/>
          </w:tcPr>
          <w:p w:rsidR="00717BE8" w:rsidRDefault="00176389" w:rsidP="005E0322">
            <w:r>
              <w:t>Engine</w:t>
            </w:r>
            <w:r w:rsidR="00717BE8">
              <w:t xml:space="preserve"> temperature exhaust bank cylinder A3</w:t>
            </w:r>
          </w:p>
        </w:tc>
        <w:tc>
          <w:tcPr>
            <w:tcW w:w="1760" w:type="dxa"/>
          </w:tcPr>
          <w:p w:rsidR="00717BE8" w:rsidRDefault="00085EA2" w:rsidP="00576C19">
            <w:pPr>
              <w:jc w:val="center"/>
            </w:pPr>
            <w:r>
              <w:t>AI</w:t>
            </w:r>
          </w:p>
        </w:tc>
        <w:tc>
          <w:tcPr>
            <w:tcW w:w="2090" w:type="dxa"/>
          </w:tcPr>
          <w:p w:rsidR="00717BE8" w:rsidRDefault="00717BE8" w:rsidP="00576C19">
            <w:pPr>
              <w:jc w:val="center"/>
            </w:pPr>
            <w:r>
              <w:t>Alarm</w:t>
            </w:r>
          </w:p>
        </w:tc>
      </w:tr>
      <w:tr w:rsidR="00717BE8">
        <w:tc>
          <w:tcPr>
            <w:tcW w:w="5498" w:type="dxa"/>
          </w:tcPr>
          <w:p w:rsidR="00717BE8" w:rsidRDefault="00176389" w:rsidP="005E0322">
            <w:r>
              <w:t>Engine</w:t>
            </w:r>
            <w:r w:rsidR="00717BE8">
              <w:t xml:space="preserve"> temperature exhaust bank cylinder A4</w:t>
            </w:r>
          </w:p>
        </w:tc>
        <w:tc>
          <w:tcPr>
            <w:tcW w:w="1760" w:type="dxa"/>
          </w:tcPr>
          <w:p w:rsidR="00717BE8" w:rsidRDefault="00085EA2" w:rsidP="00576C19">
            <w:pPr>
              <w:jc w:val="center"/>
            </w:pPr>
            <w:r>
              <w:t>AI</w:t>
            </w:r>
          </w:p>
        </w:tc>
        <w:tc>
          <w:tcPr>
            <w:tcW w:w="2090" w:type="dxa"/>
          </w:tcPr>
          <w:p w:rsidR="00717BE8" w:rsidRDefault="00717BE8" w:rsidP="00576C19">
            <w:pPr>
              <w:jc w:val="center"/>
            </w:pPr>
            <w:r>
              <w:t>Alarm</w:t>
            </w:r>
          </w:p>
        </w:tc>
      </w:tr>
      <w:tr w:rsidR="00717BE8">
        <w:tc>
          <w:tcPr>
            <w:tcW w:w="5498" w:type="dxa"/>
          </w:tcPr>
          <w:p w:rsidR="00717BE8" w:rsidRDefault="00176389" w:rsidP="005E0322">
            <w:r>
              <w:t>Engine</w:t>
            </w:r>
            <w:r w:rsidR="00717BE8">
              <w:t xml:space="preserve"> temperature exhaust bank cylinder A5</w:t>
            </w:r>
          </w:p>
        </w:tc>
        <w:tc>
          <w:tcPr>
            <w:tcW w:w="1760" w:type="dxa"/>
          </w:tcPr>
          <w:p w:rsidR="00717BE8" w:rsidRDefault="00085EA2" w:rsidP="00576C19">
            <w:pPr>
              <w:jc w:val="center"/>
            </w:pPr>
            <w:r>
              <w:t>AI</w:t>
            </w:r>
          </w:p>
        </w:tc>
        <w:tc>
          <w:tcPr>
            <w:tcW w:w="2090" w:type="dxa"/>
          </w:tcPr>
          <w:p w:rsidR="00717BE8" w:rsidRDefault="00717BE8" w:rsidP="00576C19">
            <w:pPr>
              <w:jc w:val="center"/>
            </w:pPr>
            <w:r>
              <w:t>Alarm</w:t>
            </w:r>
          </w:p>
        </w:tc>
      </w:tr>
      <w:tr w:rsidR="00717BE8">
        <w:tc>
          <w:tcPr>
            <w:tcW w:w="5498" w:type="dxa"/>
          </w:tcPr>
          <w:p w:rsidR="00717BE8" w:rsidRDefault="00176389" w:rsidP="005E0322">
            <w:r>
              <w:t>Engine</w:t>
            </w:r>
            <w:r w:rsidR="00717BE8">
              <w:t xml:space="preserve"> temperature exhaust bank cylinder A6</w:t>
            </w:r>
          </w:p>
        </w:tc>
        <w:tc>
          <w:tcPr>
            <w:tcW w:w="1760" w:type="dxa"/>
          </w:tcPr>
          <w:p w:rsidR="00717BE8" w:rsidRDefault="00085EA2" w:rsidP="00576C19">
            <w:pPr>
              <w:jc w:val="center"/>
            </w:pPr>
            <w:r>
              <w:t>AI</w:t>
            </w:r>
          </w:p>
        </w:tc>
        <w:tc>
          <w:tcPr>
            <w:tcW w:w="2090" w:type="dxa"/>
          </w:tcPr>
          <w:p w:rsidR="00717BE8" w:rsidRDefault="00717BE8" w:rsidP="00576C19">
            <w:pPr>
              <w:jc w:val="center"/>
            </w:pPr>
            <w:r>
              <w:t>Alarm</w:t>
            </w:r>
          </w:p>
        </w:tc>
      </w:tr>
      <w:tr w:rsidR="00717BE8">
        <w:tc>
          <w:tcPr>
            <w:tcW w:w="5498" w:type="dxa"/>
          </w:tcPr>
          <w:p w:rsidR="00717BE8" w:rsidRDefault="00176389" w:rsidP="005E0322">
            <w:r>
              <w:t>Engine</w:t>
            </w:r>
            <w:r w:rsidR="00717BE8">
              <w:t xml:space="preserve"> temperature exhaust bank cylinder A7</w:t>
            </w:r>
          </w:p>
        </w:tc>
        <w:tc>
          <w:tcPr>
            <w:tcW w:w="1760" w:type="dxa"/>
          </w:tcPr>
          <w:p w:rsidR="00717BE8" w:rsidRDefault="00085EA2" w:rsidP="00576C19">
            <w:pPr>
              <w:jc w:val="center"/>
            </w:pPr>
            <w:r>
              <w:t>AI</w:t>
            </w:r>
          </w:p>
        </w:tc>
        <w:tc>
          <w:tcPr>
            <w:tcW w:w="2090" w:type="dxa"/>
          </w:tcPr>
          <w:p w:rsidR="00717BE8" w:rsidRDefault="00717BE8" w:rsidP="00576C19">
            <w:pPr>
              <w:jc w:val="center"/>
            </w:pPr>
            <w:r>
              <w:t>Alarm</w:t>
            </w:r>
          </w:p>
        </w:tc>
      </w:tr>
      <w:tr w:rsidR="00717BE8">
        <w:tc>
          <w:tcPr>
            <w:tcW w:w="5498" w:type="dxa"/>
          </w:tcPr>
          <w:p w:rsidR="00717BE8" w:rsidRDefault="00176389" w:rsidP="005E0322">
            <w:r>
              <w:t>Engine</w:t>
            </w:r>
            <w:r w:rsidR="00717BE8">
              <w:t xml:space="preserve"> temperature exhaust bank cylinder A8</w:t>
            </w:r>
          </w:p>
        </w:tc>
        <w:tc>
          <w:tcPr>
            <w:tcW w:w="1760" w:type="dxa"/>
          </w:tcPr>
          <w:p w:rsidR="00717BE8" w:rsidRDefault="00085EA2" w:rsidP="00576C19">
            <w:pPr>
              <w:jc w:val="center"/>
            </w:pPr>
            <w:r>
              <w:t>AI</w:t>
            </w:r>
          </w:p>
        </w:tc>
        <w:tc>
          <w:tcPr>
            <w:tcW w:w="2090" w:type="dxa"/>
          </w:tcPr>
          <w:p w:rsidR="00717BE8" w:rsidRDefault="00717BE8" w:rsidP="00576C19">
            <w:pPr>
              <w:jc w:val="center"/>
            </w:pPr>
            <w:r>
              <w:t>Alarm</w:t>
            </w:r>
          </w:p>
        </w:tc>
      </w:tr>
      <w:tr w:rsidR="00717BE8">
        <w:tc>
          <w:tcPr>
            <w:tcW w:w="5498" w:type="dxa"/>
          </w:tcPr>
          <w:p w:rsidR="00717BE8" w:rsidRDefault="00176389" w:rsidP="005E0322">
            <w:r>
              <w:t>Engine</w:t>
            </w:r>
            <w:r w:rsidR="00717BE8">
              <w:t xml:space="preserve"> temperature exhaust average value</w:t>
            </w:r>
          </w:p>
        </w:tc>
        <w:tc>
          <w:tcPr>
            <w:tcW w:w="1760" w:type="dxa"/>
          </w:tcPr>
          <w:p w:rsidR="00717BE8" w:rsidRDefault="00717BE8" w:rsidP="00576C19">
            <w:pPr>
              <w:jc w:val="center"/>
            </w:pPr>
            <w:r>
              <w:t>Analogue</w:t>
            </w:r>
          </w:p>
        </w:tc>
        <w:tc>
          <w:tcPr>
            <w:tcW w:w="2090" w:type="dxa"/>
          </w:tcPr>
          <w:p w:rsidR="00717BE8" w:rsidRDefault="00717BE8" w:rsidP="00576C19">
            <w:pPr>
              <w:jc w:val="center"/>
            </w:pPr>
            <w:r>
              <w:t>Alarm</w:t>
            </w:r>
          </w:p>
        </w:tc>
      </w:tr>
    </w:tbl>
    <w:p w:rsidR="00B37E81" w:rsidRDefault="004555D2" w:rsidP="004555D2">
      <w:pPr>
        <w:pStyle w:val="Bijschrift"/>
      </w:pPr>
      <w:bookmarkStart w:id="208" w:name="_Toc373490237"/>
      <w:r>
        <w:t xml:space="preserve">Table </w:t>
      </w:r>
      <w:r w:rsidR="00161EC1">
        <w:fldChar w:fldCharType="begin"/>
      </w:r>
      <w:r w:rsidR="00161EC1">
        <w:instrText xml:space="preserve"> STYLEREF 1 \s </w:instrText>
      </w:r>
      <w:r w:rsidR="00161EC1">
        <w:fldChar w:fldCharType="separate"/>
      </w:r>
      <w:r w:rsidR="00B20F3D">
        <w:rPr>
          <w:noProof/>
        </w:rPr>
        <w:t>8</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9</w:t>
      </w:r>
      <w:r w:rsidR="00161EC1">
        <w:fldChar w:fldCharType="end"/>
      </w:r>
      <w:r w:rsidR="00176389">
        <w:t>: I/O declaration (e</w:t>
      </w:r>
      <w:r>
        <w:t>ngine exhaust gas system)</w:t>
      </w:r>
      <w:bookmarkEnd w:id="208"/>
    </w:p>
    <w:p w:rsidR="004555D2" w:rsidRDefault="00744EFA" w:rsidP="004555D2">
      <w:r>
        <w:rPr>
          <w:noProof/>
          <w:lang w:val="nl-NL" w:eastAsia="nl-NL"/>
        </w:rPr>
        <w:drawing>
          <wp:inline distT="0" distB="0" distL="0" distR="0" wp14:anchorId="46F20D20" wp14:editId="4EEE5625">
            <wp:extent cx="5934075" cy="4381500"/>
            <wp:effectExtent l="0" t="0" r="9525" b="0"/>
            <wp:docPr id="394" name="Afbeelding 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4381500"/>
                    </a:xfrm>
                    <a:prstGeom prst="rect">
                      <a:avLst/>
                    </a:prstGeom>
                    <a:noFill/>
                    <a:ln>
                      <a:noFill/>
                    </a:ln>
                  </pic:spPr>
                </pic:pic>
              </a:graphicData>
            </a:graphic>
          </wp:inline>
        </w:drawing>
      </w:r>
    </w:p>
    <w:p w:rsidR="00B43FE0" w:rsidRDefault="00B75C7B" w:rsidP="00B75C7B">
      <w:pPr>
        <w:pStyle w:val="Bijschrift"/>
      </w:pPr>
      <w:bookmarkStart w:id="209" w:name="_Toc373490198"/>
      <w:r>
        <w:t xml:space="preserve">Figure </w:t>
      </w:r>
      <w:r w:rsidR="002A3868">
        <w:fldChar w:fldCharType="begin"/>
      </w:r>
      <w:r w:rsidR="002A3868">
        <w:instrText xml:space="preserve"> STYLEREF 1 \s </w:instrText>
      </w:r>
      <w:r w:rsidR="002A3868">
        <w:fldChar w:fldCharType="separate"/>
      </w:r>
      <w:r w:rsidR="00B20F3D">
        <w:rPr>
          <w:noProof/>
        </w:rPr>
        <w:t>8</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3</w:t>
      </w:r>
      <w:r w:rsidR="002A3868">
        <w:fldChar w:fldCharType="end"/>
      </w:r>
      <w:r>
        <w:t>: Exhaust gas temperature measurement</w:t>
      </w:r>
      <w:bookmarkEnd w:id="209"/>
    </w:p>
    <w:p w:rsidR="00B43FE0" w:rsidRDefault="00B43FE0" w:rsidP="00B43FE0">
      <w:pPr>
        <w:pStyle w:val="Kop3"/>
      </w:pPr>
      <w:bookmarkStart w:id="210" w:name="_Toc373490147"/>
      <w:r>
        <w:lastRenderedPageBreak/>
        <w:t>Tank measurement system</w:t>
      </w:r>
      <w:bookmarkEnd w:id="210"/>
    </w:p>
    <w:p w:rsidR="00B43FE0" w:rsidRDefault="00C35283" w:rsidP="00B43FE0">
      <w:r>
        <w:t>The description of the sequence below serves as a model for alarm and monitoring functions with programmed calculation.</w:t>
      </w:r>
      <w:r w:rsidR="00990785">
        <w:t xml:space="preserve"> </w:t>
      </w:r>
    </w:p>
    <w:p w:rsidR="00B43FE0" w:rsidRDefault="00B43FE0" w:rsidP="004555D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38"/>
        <w:gridCol w:w="1650"/>
        <w:gridCol w:w="2200"/>
      </w:tblGrid>
      <w:tr w:rsidR="00C35283" w:rsidRPr="00576C19">
        <w:tc>
          <w:tcPr>
            <w:tcW w:w="3738" w:type="dxa"/>
            <w:shd w:val="clear" w:color="auto" w:fill="0C0C0C"/>
          </w:tcPr>
          <w:p w:rsidR="00C35283" w:rsidRPr="00576C19" w:rsidRDefault="00C35283" w:rsidP="00B75C7B">
            <w:pPr>
              <w:rPr>
                <w:b/>
              </w:rPr>
            </w:pPr>
            <w:r w:rsidRPr="00576C19">
              <w:rPr>
                <w:b/>
              </w:rPr>
              <w:t>Item description</w:t>
            </w:r>
          </w:p>
        </w:tc>
        <w:tc>
          <w:tcPr>
            <w:tcW w:w="1650" w:type="dxa"/>
            <w:shd w:val="clear" w:color="auto" w:fill="0C0C0C"/>
          </w:tcPr>
          <w:p w:rsidR="00C35283" w:rsidRPr="00576C19" w:rsidRDefault="00C35283" w:rsidP="00576C19">
            <w:pPr>
              <w:jc w:val="center"/>
              <w:rPr>
                <w:b/>
              </w:rPr>
            </w:pPr>
            <w:r w:rsidRPr="00576C19">
              <w:rPr>
                <w:b/>
              </w:rPr>
              <w:t>Sensor type</w:t>
            </w:r>
          </w:p>
        </w:tc>
        <w:tc>
          <w:tcPr>
            <w:tcW w:w="2200" w:type="dxa"/>
            <w:shd w:val="clear" w:color="auto" w:fill="0C0C0C"/>
          </w:tcPr>
          <w:p w:rsidR="00C35283" w:rsidRPr="00576C19" w:rsidRDefault="00C35283" w:rsidP="00576C19">
            <w:pPr>
              <w:jc w:val="center"/>
              <w:rPr>
                <w:b/>
              </w:rPr>
            </w:pPr>
            <w:r w:rsidRPr="00576C19">
              <w:rPr>
                <w:b/>
              </w:rPr>
              <w:t>Condition</w:t>
            </w:r>
          </w:p>
        </w:tc>
      </w:tr>
      <w:tr w:rsidR="00C35283">
        <w:tc>
          <w:tcPr>
            <w:tcW w:w="3738" w:type="dxa"/>
          </w:tcPr>
          <w:p w:rsidR="00C35283" w:rsidRDefault="0029271C" w:rsidP="00B75C7B">
            <w:r>
              <w:t>Fuel tank</w:t>
            </w:r>
            <w:r w:rsidR="00C35283">
              <w:t xml:space="preserve"> level input</w:t>
            </w:r>
          </w:p>
        </w:tc>
        <w:tc>
          <w:tcPr>
            <w:tcW w:w="1650" w:type="dxa"/>
          </w:tcPr>
          <w:p w:rsidR="00C35283" w:rsidRDefault="00C35283" w:rsidP="00576C19">
            <w:pPr>
              <w:jc w:val="center"/>
            </w:pPr>
            <w:r>
              <w:t>A</w:t>
            </w:r>
            <w:r w:rsidR="000F3310">
              <w:t>I</w:t>
            </w:r>
          </w:p>
        </w:tc>
        <w:tc>
          <w:tcPr>
            <w:tcW w:w="2200" w:type="dxa"/>
          </w:tcPr>
          <w:p w:rsidR="00C35283" w:rsidRDefault="00C35283" w:rsidP="00576C19">
            <w:pPr>
              <w:jc w:val="center"/>
            </w:pPr>
            <w:r>
              <w:t>Alarm</w:t>
            </w:r>
          </w:p>
        </w:tc>
      </w:tr>
      <w:tr w:rsidR="00C35283">
        <w:tc>
          <w:tcPr>
            <w:tcW w:w="3738" w:type="dxa"/>
          </w:tcPr>
          <w:p w:rsidR="00C35283" w:rsidRDefault="0029271C" w:rsidP="00B75C7B">
            <w:r>
              <w:t xml:space="preserve">Fuel </w:t>
            </w:r>
            <w:r w:rsidR="00C35283">
              <w:t xml:space="preserve">tank </w:t>
            </w:r>
            <w:r>
              <w:t xml:space="preserve">level </w:t>
            </w:r>
            <w:r w:rsidR="00C35283">
              <w:t>output</w:t>
            </w:r>
          </w:p>
        </w:tc>
        <w:tc>
          <w:tcPr>
            <w:tcW w:w="1650" w:type="dxa"/>
          </w:tcPr>
          <w:p w:rsidR="00C35283" w:rsidRDefault="00C35283" w:rsidP="00576C19">
            <w:pPr>
              <w:jc w:val="center"/>
            </w:pPr>
            <w:r>
              <w:t>A</w:t>
            </w:r>
            <w:r w:rsidR="000F3310">
              <w:t>I</w:t>
            </w:r>
          </w:p>
        </w:tc>
        <w:tc>
          <w:tcPr>
            <w:tcW w:w="2200" w:type="dxa"/>
          </w:tcPr>
          <w:p w:rsidR="00C35283" w:rsidRDefault="00C35283" w:rsidP="00576C19">
            <w:pPr>
              <w:jc w:val="center"/>
            </w:pPr>
            <w:r>
              <w:t>Status</w:t>
            </w:r>
          </w:p>
        </w:tc>
      </w:tr>
    </w:tbl>
    <w:p w:rsidR="00C35283" w:rsidRPr="004555D2" w:rsidRDefault="00C35283" w:rsidP="004555D2"/>
    <w:p w:rsidR="00A014A4" w:rsidRDefault="00F96C87" w:rsidP="00D71E5A">
      <w:r>
        <w:t>The calculation will be done in accordance with the tank tables supplied by the yard.</w:t>
      </w:r>
    </w:p>
    <w:p w:rsidR="00E238DD" w:rsidRDefault="00304DAA" w:rsidP="00D71E5A">
      <w:r>
        <w:t xml:space="preserve">Typical alarm </w:t>
      </w:r>
      <w:r w:rsidR="0069683F">
        <w:t>set points</w:t>
      </w:r>
      <w:r w:rsidR="00D25ACA">
        <w:t xml:space="preserve"> are: Low = 5%, High</w:t>
      </w:r>
      <w:r>
        <w:t xml:space="preserve"> =</w:t>
      </w:r>
      <w:r w:rsidR="00B22126">
        <w:t xml:space="preserve"> 95%, Too h</w:t>
      </w:r>
      <w:r w:rsidR="00D25ACA">
        <w:t>igh</w:t>
      </w:r>
      <w:r>
        <w:t xml:space="preserve"> = 98%.</w:t>
      </w:r>
    </w:p>
    <w:p w:rsidR="00304DAA" w:rsidRDefault="00304DAA" w:rsidP="00D71E5A"/>
    <w:p w:rsidR="000D0F98" w:rsidRDefault="00744EFA" w:rsidP="000D0F98">
      <w:pPr>
        <w:keepNext/>
      </w:pPr>
      <w:r>
        <w:rPr>
          <w:noProof/>
          <w:lang w:val="nl-NL" w:eastAsia="nl-NL"/>
        </w:rPr>
        <w:drawing>
          <wp:inline distT="0" distB="0" distL="0" distR="0" wp14:anchorId="286BBB42" wp14:editId="47FBA972">
            <wp:extent cx="5934075" cy="4391025"/>
            <wp:effectExtent l="0" t="0" r="9525" b="9525"/>
            <wp:docPr id="395" name="Afbeelding 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4391025"/>
                    </a:xfrm>
                    <a:prstGeom prst="rect">
                      <a:avLst/>
                    </a:prstGeom>
                    <a:noFill/>
                    <a:ln>
                      <a:noFill/>
                    </a:ln>
                  </pic:spPr>
                </pic:pic>
              </a:graphicData>
            </a:graphic>
          </wp:inline>
        </w:drawing>
      </w:r>
    </w:p>
    <w:p w:rsidR="000D0F98" w:rsidRPr="00D71E5A" w:rsidRDefault="000D0F98" w:rsidP="000D0F98">
      <w:pPr>
        <w:pStyle w:val="Bijschrift"/>
      </w:pPr>
      <w:bookmarkStart w:id="211" w:name="_Toc373490199"/>
      <w:r>
        <w:t xml:space="preserve">Figure </w:t>
      </w:r>
      <w:r w:rsidR="002A3868">
        <w:fldChar w:fldCharType="begin"/>
      </w:r>
      <w:r w:rsidR="002A3868">
        <w:instrText xml:space="preserve"> STYLEREF 1 \s </w:instrText>
      </w:r>
      <w:r w:rsidR="002A3868">
        <w:fldChar w:fldCharType="separate"/>
      </w:r>
      <w:r w:rsidR="00B20F3D">
        <w:rPr>
          <w:noProof/>
        </w:rPr>
        <w:t>8</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4</w:t>
      </w:r>
      <w:r w:rsidR="002A3868">
        <w:fldChar w:fldCharType="end"/>
      </w:r>
      <w:r>
        <w:t>: Tank measurement</w:t>
      </w:r>
      <w:bookmarkEnd w:id="211"/>
    </w:p>
    <w:p w:rsidR="004206DE" w:rsidRDefault="002B6093">
      <w:pPr>
        <w:pStyle w:val="Kop1"/>
      </w:pPr>
      <w:bookmarkStart w:id="212" w:name="_Toc235862026"/>
      <w:r>
        <w:br w:type="page"/>
      </w:r>
      <w:bookmarkStart w:id="213" w:name="_Toc373490148"/>
      <w:r w:rsidR="004206DE">
        <w:lastRenderedPageBreak/>
        <w:t xml:space="preserve">Duty </w:t>
      </w:r>
      <w:r w:rsidR="00E46477">
        <w:t>a</w:t>
      </w:r>
      <w:r w:rsidR="004206DE">
        <w:t xml:space="preserve">larm </w:t>
      </w:r>
      <w:r w:rsidR="00E46477">
        <w:t>s</w:t>
      </w:r>
      <w:r w:rsidR="004206DE">
        <w:t>ystem</w:t>
      </w:r>
      <w:bookmarkEnd w:id="212"/>
      <w:bookmarkEnd w:id="213"/>
      <w:r w:rsidR="00A6631A">
        <w:t xml:space="preserve"> </w:t>
      </w:r>
    </w:p>
    <w:p w:rsidR="004206DE" w:rsidRDefault="0047312D">
      <w:pPr>
        <w:pStyle w:val="Kop2"/>
      </w:pPr>
      <w:bookmarkStart w:id="214" w:name="_Toc373490149"/>
      <w:r>
        <w:t>General</w:t>
      </w:r>
      <w:bookmarkEnd w:id="214"/>
      <w:r w:rsidR="00A6631A">
        <w:t xml:space="preserve"> </w:t>
      </w:r>
    </w:p>
    <w:p w:rsidR="00A40C2A" w:rsidRDefault="002078BA" w:rsidP="00C965D3">
      <w:r>
        <w:t>The duty alarm system is used</w:t>
      </w:r>
      <w:r w:rsidR="003B1EB2" w:rsidRPr="003B1EB2">
        <w:t xml:space="preserve"> </w:t>
      </w:r>
      <w:r>
        <w:t>for the transfer of alarms</w:t>
      </w:r>
      <w:r w:rsidR="003B1EB2" w:rsidRPr="003B1EB2">
        <w:t xml:space="preserve"> </w:t>
      </w:r>
      <w:r>
        <w:t>to the technical crew in case of an</w:t>
      </w:r>
      <w:r w:rsidR="003B1EB2" w:rsidRPr="003B1EB2">
        <w:t xml:space="preserve"> </w:t>
      </w:r>
      <w:r>
        <w:t>unattended machinery space.</w:t>
      </w:r>
      <w:r w:rsidR="003B1EB2" w:rsidRPr="003B1EB2">
        <w:t xml:space="preserve"> </w:t>
      </w:r>
      <w:r w:rsidR="0079035E" w:rsidRPr="007A7B92">
        <w:t xml:space="preserve">The duty alarm system </w:t>
      </w:r>
      <w:r w:rsidR="0079035E">
        <w:t xml:space="preserve">will be configured from a </w:t>
      </w:r>
      <w:r w:rsidR="00427FAD">
        <w:t xml:space="preserve">particular </w:t>
      </w:r>
      <w:r w:rsidR="00F063FB">
        <w:t>Workstation</w:t>
      </w:r>
      <w:r w:rsidR="0079035E">
        <w:t xml:space="preserve"> </w:t>
      </w:r>
      <w:r w:rsidR="0079035E" w:rsidRPr="007A7B92">
        <w:t xml:space="preserve">. </w:t>
      </w:r>
      <w:r w:rsidR="004F51BA">
        <w:t xml:space="preserve"> </w:t>
      </w:r>
      <w:r w:rsidR="00C965D3">
        <w:br/>
        <w:t>The duty alarm</w:t>
      </w:r>
      <w:r w:rsidR="00C965D3" w:rsidRPr="00C965D3">
        <w:t xml:space="preserve"> system provides unambiguous</w:t>
      </w:r>
      <w:r w:rsidR="00C965D3">
        <w:t xml:space="preserve"> </w:t>
      </w:r>
      <w:r w:rsidR="00C965D3" w:rsidRPr="00C965D3">
        <w:t>audio visual annunciation of alarms and</w:t>
      </w:r>
      <w:r w:rsidR="00C965D3">
        <w:t xml:space="preserve"> </w:t>
      </w:r>
      <w:r w:rsidR="00C965D3" w:rsidRPr="00C965D3">
        <w:t>warnings via a dedicated banner located</w:t>
      </w:r>
      <w:r w:rsidR="00C965D3">
        <w:t xml:space="preserve"> at the top of the alarm panel screen</w:t>
      </w:r>
      <w:r w:rsidR="00A40C2A">
        <w:t>.</w:t>
      </w:r>
    </w:p>
    <w:p w:rsidR="00082FF7" w:rsidRDefault="00A40C2A" w:rsidP="00A40C2A">
      <w:r w:rsidRPr="00A40C2A">
        <w:t>A watch and call system extends the</w:t>
      </w:r>
      <w:r>
        <w:t xml:space="preserve"> </w:t>
      </w:r>
      <w:r w:rsidRPr="00A40C2A">
        <w:t>central alarm system to engineers'</w:t>
      </w:r>
      <w:r>
        <w:t xml:space="preserve"> </w:t>
      </w:r>
      <w:r w:rsidRPr="00A40C2A">
        <w:t>cabins and public areas when machinery</w:t>
      </w:r>
      <w:r>
        <w:t xml:space="preserve"> </w:t>
      </w:r>
      <w:r w:rsidRPr="00A40C2A">
        <w:t>spaces/control rooms are unattended.</w:t>
      </w:r>
      <w:r w:rsidR="00082FF7">
        <w:t xml:space="preserve"> </w:t>
      </w:r>
    </w:p>
    <w:p w:rsidR="006F39B4" w:rsidRPr="00C965D3" w:rsidRDefault="006F39B4" w:rsidP="00A40C2A"/>
    <w:p w:rsidR="00310FC7" w:rsidRDefault="00A17E90" w:rsidP="00082FF7">
      <w:r>
        <w:t>The duty alarm system</w:t>
      </w:r>
      <w:r w:rsidR="00310FC7">
        <w:t xml:space="preserve"> distinguishes two </w:t>
      </w:r>
      <w:r w:rsidR="00082FF7">
        <w:t>diffe</w:t>
      </w:r>
      <w:r w:rsidR="00310FC7">
        <w:t xml:space="preserve">rent </w:t>
      </w:r>
      <w:r w:rsidR="006603AC">
        <w:t xml:space="preserve">alarm </w:t>
      </w:r>
      <w:r w:rsidR="00310FC7">
        <w:t>modes i.e.:</w:t>
      </w:r>
    </w:p>
    <w:p w:rsidR="00310FC7" w:rsidRDefault="006603AC" w:rsidP="00576C19">
      <w:pPr>
        <w:numPr>
          <w:ilvl w:val="0"/>
          <w:numId w:val="26"/>
        </w:numPr>
      </w:pPr>
      <w:r>
        <w:t>A</w:t>
      </w:r>
      <w:r w:rsidR="00082FF7">
        <w:t>ttended</w:t>
      </w:r>
      <w:r w:rsidR="004F51BA">
        <w:t xml:space="preserve"> </w:t>
      </w:r>
      <w:r w:rsidR="004C0784">
        <w:t xml:space="preserve">(see chapter  </w:t>
      </w:r>
      <w:r w:rsidR="004C0784">
        <w:fldChar w:fldCharType="begin"/>
      </w:r>
      <w:r w:rsidR="004C0784">
        <w:instrText xml:space="preserve"> REF _Ref240775112 \n \h </w:instrText>
      </w:r>
      <w:r w:rsidR="004C0784">
        <w:fldChar w:fldCharType="separate"/>
      </w:r>
      <w:r w:rsidR="00B20F3D">
        <w:t>9.1.1</w:t>
      </w:r>
      <w:r w:rsidR="004C0784">
        <w:fldChar w:fldCharType="end"/>
      </w:r>
      <w:r w:rsidR="004C0784">
        <w:t>)</w:t>
      </w:r>
    </w:p>
    <w:p w:rsidR="00310FC7" w:rsidRDefault="006603AC" w:rsidP="00576C19">
      <w:pPr>
        <w:numPr>
          <w:ilvl w:val="0"/>
          <w:numId w:val="26"/>
        </w:numPr>
      </w:pPr>
      <w:r>
        <w:t>U</w:t>
      </w:r>
      <w:r w:rsidR="00082FF7">
        <w:t>nattended</w:t>
      </w:r>
      <w:r w:rsidR="004C0784">
        <w:t xml:space="preserve"> (see chapter </w:t>
      </w:r>
      <w:r w:rsidR="004C0784">
        <w:fldChar w:fldCharType="begin"/>
      </w:r>
      <w:r w:rsidR="004C0784">
        <w:instrText xml:space="preserve"> REF _Ref240775162 \n \h </w:instrText>
      </w:r>
      <w:r w:rsidR="004C0784">
        <w:fldChar w:fldCharType="separate"/>
      </w:r>
      <w:r w:rsidR="00B20F3D">
        <w:t>9.1.2</w:t>
      </w:r>
      <w:r w:rsidR="004C0784">
        <w:fldChar w:fldCharType="end"/>
      </w:r>
      <w:r w:rsidR="004C0784">
        <w:t>).</w:t>
      </w:r>
    </w:p>
    <w:p w:rsidR="00082FF7" w:rsidRDefault="00CD470E" w:rsidP="00310FC7">
      <w:r>
        <w:t>A</w:t>
      </w:r>
      <w:r w:rsidR="00082FF7">
        <w:t>larms wil</w:t>
      </w:r>
      <w:r w:rsidR="00593523">
        <w:t xml:space="preserve">l be distributed to all </w:t>
      </w:r>
      <w:r w:rsidR="00AA0194">
        <w:t>D</w:t>
      </w:r>
      <w:r w:rsidR="00593523">
        <w:t xml:space="preserve">uty </w:t>
      </w:r>
      <w:r w:rsidR="00AA0194">
        <w:t>Alarm P</w:t>
      </w:r>
      <w:r w:rsidR="00593523">
        <w:t>anels</w:t>
      </w:r>
      <w:r w:rsidR="00AA0194">
        <w:t xml:space="preserve"> (DAPs)</w:t>
      </w:r>
      <w:r w:rsidR="00416126">
        <w:t>, servers and clients.</w:t>
      </w:r>
    </w:p>
    <w:p w:rsidR="00686863" w:rsidRDefault="00686863" w:rsidP="00FC6A56">
      <w:pPr>
        <w:pStyle w:val="Kop3"/>
      </w:pPr>
      <w:bookmarkStart w:id="215" w:name="_Ref240775112"/>
      <w:bookmarkStart w:id="216" w:name="_Ref240775123"/>
      <w:bookmarkStart w:id="217" w:name="_Toc373490150"/>
      <w:r w:rsidRPr="00686863">
        <w:t xml:space="preserve">Attended </w:t>
      </w:r>
      <w:r w:rsidR="00453928">
        <w:t xml:space="preserve">alarm </w:t>
      </w:r>
      <w:r w:rsidRPr="00686863">
        <w:t>mode</w:t>
      </w:r>
      <w:bookmarkEnd w:id="215"/>
      <w:bookmarkEnd w:id="216"/>
      <w:bookmarkEnd w:id="217"/>
    </w:p>
    <w:p w:rsidR="00A54E5D" w:rsidRDefault="00D57EAE" w:rsidP="00134786">
      <w:r>
        <w:t>NavVision</w:t>
      </w:r>
      <w:r w:rsidR="00134786">
        <w:t xml:space="preserve"> </w:t>
      </w:r>
      <w:r w:rsidR="009D2525">
        <w:t>will transfer</w:t>
      </w:r>
      <w:r w:rsidR="00A54E5D">
        <w:t xml:space="preserve"> the alarm to the activated location. </w:t>
      </w:r>
    </w:p>
    <w:p w:rsidR="00134786" w:rsidRDefault="00134786" w:rsidP="00134786">
      <w:r>
        <w:t>In case of a</w:t>
      </w:r>
      <w:r w:rsidR="00A54E5D">
        <w:t>n</w:t>
      </w:r>
      <w:r>
        <w:t xml:space="preserve"> attended or manned machinery space</w:t>
      </w:r>
      <w:r w:rsidR="00A54E5D">
        <w:t xml:space="preserve"> this location will be the:</w:t>
      </w:r>
    </w:p>
    <w:p w:rsidR="00A54E5D" w:rsidRDefault="00A54E5D" w:rsidP="00576C19">
      <w:pPr>
        <w:numPr>
          <w:ilvl w:val="0"/>
          <w:numId w:val="27"/>
        </w:numPr>
      </w:pPr>
      <w:r>
        <w:t>Engine Control Room (ECR)</w:t>
      </w:r>
    </w:p>
    <w:p w:rsidR="00A54E5D" w:rsidRPr="00134786" w:rsidRDefault="007B6E5A" w:rsidP="00576C19">
      <w:pPr>
        <w:numPr>
          <w:ilvl w:val="0"/>
          <w:numId w:val="27"/>
        </w:numPr>
      </w:pPr>
      <w:r>
        <w:t>Accommodations</w:t>
      </w:r>
      <w:r w:rsidR="000E1439">
        <w:t xml:space="preserve"> (e.g. mess room</w:t>
      </w:r>
      <w:r w:rsidR="00213138">
        <w:t xml:space="preserve"> and public areas</w:t>
      </w:r>
      <w:r w:rsidR="000E1439">
        <w:t>).</w:t>
      </w:r>
    </w:p>
    <w:p w:rsidR="00686863" w:rsidRPr="00686863" w:rsidRDefault="00686863" w:rsidP="00FC6A56">
      <w:pPr>
        <w:pStyle w:val="Kop3"/>
      </w:pPr>
      <w:bookmarkStart w:id="218" w:name="_Ref240775162"/>
      <w:bookmarkStart w:id="219" w:name="_Toc373490151"/>
      <w:r w:rsidRPr="00686863">
        <w:t xml:space="preserve">Unattended </w:t>
      </w:r>
      <w:r w:rsidR="00453928">
        <w:t xml:space="preserve">alarm </w:t>
      </w:r>
      <w:r w:rsidRPr="00686863">
        <w:t>mode</w:t>
      </w:r>
      <w:bookmarkEnd w:id="218"/>
      <w:bookmarkEnd w:id="219"/>
    </w:p>
    <w:p w:rsidR="00082FF7" w:rsidRDefault="0043725F" w:rsidP="00082FF7">
      <w:r>
        <w:t>In case t</w:t>
      </w:r>
      <w:r w:rsidR="00082FF7">
        <w:t>he</w:t>
      </w:r>
      <w:r w:rsidR="009B368E">
        <w:t xml:space="preserve"> operator is not </w:t>
      </w:r>
      <w:r w:rsidR="00402073">
        <w:t xml:space="preserve">present </w:t>
      </w:r>
      <w:r w:rsidR="009B368E">
        <w:t xml:space="preserve">at the </w:t>
      </w:r>
      <w:r w:rsidR="00F063FB">
        <w:t>W</w:t>
      </w:r>
      <w:r w:rsidR="00BF4E6B">
        <w:t>orkstation</w:t>
      </w:r>
      <w:r w:rsidR="009B368E">
        <w:t xml:space="preserve"> </w:t>
      </w:r>
      <w:r w:rsidR="00082FF7">
        <w:t>in-control</w:t>
      </w:r>
      <w:r w:rsidR="00402073">
        <w:t>, but</w:t>
      </w:r>
      <w:r w:rsidR="00082FF7">
        <w:t xml:space="preserve"> making h</w:t>
      </w:r>
      <w:r w:rsidR="00854B34">
        <w:t xml:space="preserve">is round to </w:t>
      </w:r>
      <w:r w:rsidR="006E33AF">
        <w:t xml:space="preserve">one of </w:t>
      </w:r>
      <w:r w:rsidR="00854B34">
        <w:t xml:space="preserve">the </w:t>
      </w:r>
      <w:r w:rsidR="00070B98">
        <w:t xml:space="preserve">machinery spaces </w:t>
      </w:r>
      <w:r w:rsidR="003C70C8">
        <w:t>or doing routine maintenance</w:t>
      </w:r>
      <w:r w:rsidR="00D77943">
        <w:t xml:space="preserve">. Within this period of </w:t>
      </w:r>
      <w:r w:rsidR="003B72ED">
        <w:t xml:space="preserve">time, </w:t>
      </w:r>
      <w:r w:rsidR="00082FF7">
        <w:t xml:space="preserve">alarms </w:t>
      </w:r>
      <w:r w:rsidR="00B1794D">
        <w:t>that are present are</w:t>
      </w:r>
      <w:r w:rsidR="00082FF7">
        <w:t xml:space="preserve"> visib</w:t>
      </w:r>
      <w:r w:rsidR="003B72ED">
        <w:t>le on</w:t>
      </w:r>
      <w:r w:rsidR="00D20938">
        <w:t xml:space="preserve"> all</w:t>
      </w:r>
      <w:r w:rsidR="00EC0DEE">
        <w:t xml:space="preserve"> </w:t>
      </w:r>
      <w:r w:rsidR="00586554">
        <w:t>Duty Alarm Panels (</w:t>
      </w:r>
      <w:r w:rsidR="00EC0DEE">
        <w:t>DAPs</w:t>
      </w:r>
      <w:r w:rsidR="00586554">
        <w:t>)</w:t>
      </w:r>
      <w:r w:rsidR="00EC0DEE">
        <w:t>.</w:t>
      </w:r>
    </w:p>
    <w:p w:rsidR="00EC0DEE" w:rsidRDefault="00EC0DEE" w:rsidP="00EC0DEE">
      <w:r>
        <w:t xml:space="preserve">The </w:t>
      </w:r>
      <w:r w:rsidR="00272A50">
        <w:t>“U</w:t>
      </w:r>
      <w:r>
        <w:t>nattended</w:t>
      </w:r>
      <w:r w:rsidR="00272A50">
        <w:t>”</w:t>
      </w:r>
      <w:r>
        <w:t xml:space="preserve"> mode can be activated on the </w:t>
      </w:r>
      <w:r w:rsidR="00F063FB">
        <w:t>Workstation</w:t>
      </w:r>
      <w:r w:rsidR="00323F9E">
        <w:t xml:space="preserve"> that has control over the sensor alarm </w:t>
      </w:r>
      <w:r w:rsidR="00070B98">
        <w:t>group. A</w:t>
      </w:r>
      <w:r>
        <w:t xml:space="preserve">ctivation of the unattended machinery space mode can </w:t>
      </w:r>
      <w:r w:rsidR="007E2C95">
        <w:t>only be done when</w:t>
      </w:r>
      <w:r>
        <w:t xml:space="preserve"> all</w:t>
      </w:r>
      <w:r w:rsidR="008410A7">
        <w:t xml:space="preserve"> alarms of “Unattended”</w:t>
      </w:r>
      <w:r w:rsidR="00FE540C">
        <w:t xml:space="preserve"> </w:t>
      </w:r>
      <w:r w:rsidR="008D2E21">
        <w:t xml:space="preserve">sensor </w:t>
      </w:r>
      <w:r w:rsidR="00FE540C">
        <w:t>alarm</w:t>
      </w:r>
      <w:r>
        <w:t xml:space="preserve"> groups are acknowledged.</w:t>
      </w:r>
    </w:p>
    <w:p w:rsidR="00A54E5D" w:rsidRDefault="00A54E5D" w:rsidP="00EC0DEE"/>
    <w:p w:rsidR="00A54E5D" w:rsidRDefault="00D57EAE" w:rsidP="00A54E5D">
      <w:r>
        <w:t>NavVision</w:t>
      </w:r>
      <w:r w:rsidR="00A54E5D">
        <w:t xml:space="preserve"> will direct the alarm to the activated location. </w:t>
      </w:r>
    </w:p>
    <w:p w:rsidR="00A54E5D" w:rsidRDefault="00A54E5D" w:rsidP="00A54E5D">
      <w:r>
        <w:t>In case of an unattended or unmanned machinery space</w:t>
      </w:r>
      <w:r w:rsidR="00073FD9">
        <w:t xml:space="preserve"> this </w:t>
      </w:r>
      <w:r>
        <w:t>will be:</w:t>
      </w:r>
    </w:p>
    <w:p w:rsidR="00A54E5D" w:rsidRDefault="00073FD9" w:rsidP="00576C19">
      <w:pPr>
        <w:numPr>
          <w:ilvl w:val="0"/>
          <w:numId w:val="27"/>
        </w:numPr>
      </w:pPr>
      <w:r>
        <w:t>The engineer on-duty</w:t>
      </w:r>
    </w:p>
    <w:p w:rsidR="002D784C" w:rsidRPr="00134786" w:rsidRDefault="002D784C" w:rsidP="00576C19">
      <w:pPr>
        <w:numPr>
          <w:ilvl w:val="0"/>
          <w:numId w:val="27"/>
        </w:numPr>
      </w:pPr>
      <w:r>
        <w:t>Accommodations (e.g. mess room and public areas).</w:t>
      </w:r>
    </w:p>
    <w:p w:rsidR="00082FF7" w:rsidRPr="00B330CB" w:rsidRDefault="00082FF7" w:rsidP="00082FF7"/>
    <w:p w:rsidR="00C521A6" w:rsidRDefault="000414B8" w:rsidP="00082FF7">
      <w:r>
        <w:t>When a</w:t>
      </w:r>
      <w:r w:rsidR="00A35349">
        <w:t xml:space="preserve"> </w:t>
      </w:r>
      <w:r w:rsidR="00CD2E8F">
        <w:t xml:space="preserve">sensor </w:t>
      </w:r>
      <w:r w:rsidR="00A35349">
        <w:t>alarm group is unmanned</w:t>
      </w:r>
      <w:r w:rsidR="00082FF7">
        <w:t xml:space="preserve"> in </w:t>
      </w:r>
      <w:r w:rsidR="0005408F">
        <w:t>“U</w:t>
      </w:r>
      <w:r w:rsidR="00082FF7">
        <w:t>nattended</w:t>
      </w:r>
      <w:r w:rsidR="0005408F">
        <w:t>”</w:t>
      </w:r>
      <w:r w:rsidR="00082FF7">
        <w:t xml:space="preserve"> mode</w:t>
      </w:r>
      <w:r w:rsidR="002D4948">
        <w:t>,</w:t>
      </w:r>
      <w:r w:rsidR="00A35349">
        <w:t xml:space="preserve"> new alarms are indicated</w:t>
      </w:r>
      <w:r w:rsidR="00082FF7">
        <w:t xml:space="preserve"> on the</w:t>
      </w:r>
      <w:r w:rsidR="00F4340D">
        <w:t xml:space="preserve"> DAP</w:t>
      </w:r>
      <w:r w:rsidR="00A35349">
        <w:t xml:space="preserve"> of the engineer</w:t>
      </w:r>
      <w:r w:rsidR="00082FF7">
        <w:t xml:space="preserve">. On the panels, the alarm sounding </w:t>
      </w:r>
      <w:r w:rsidR="00B46FC3">
        <w:t>(</w:t>
      </w:r>
      <w:r w:rsidR="001C3887">
        <w:t>horn/</w:t>
      </w:r>
      <w:r w:rsidR="00B46FC3">
        <w:t xml:space="preserve">buzzer) </w:t>
      </w:r>
      <w:r w:rsidR="00082FF7">
        <w:t>can be silenced (only local), but the alarms still need to be acknow</w:t>
      </w:r>
      <w:r w:rsidR="00E72042">
        <w:t xml:space="preserve">ledged on the </w:t>
      </w:r>
      <w:r w:rsidR="00F063FB">
        <w:t>W</w:t>
      </w:r>
      <w:r w:rsidR="00BF4E6B">
        <w:t>orkstation</w:t>
      </w:r>
      <w:r w:rsidR="009610BC">
        <w:t xml:space="preserve"> within the relevant technical area.</w:t>
      </w:r>
    </w:p>
    <w:p w:rsidR="00321354" w:rsidRDefault="00082FF7" w:rsidP="002E08FE">
      <w:r w:rsidRPr="00AD112E">
        <w:t xml:space="preserve">If alarms are not acknowledged within </w:t>
      </w:r>
      <w:r w:rsidR="00F00F52">
        <w:t>a specific period of time</w:t>
      </w:r>
      <w:r w:rsidRPr="00AD112E">
        <w:t xml:space="preserve"> on the</w:t>
      </w:r>
      <w:r w:rsidR="00F00F52">
        <w:t xml:space="preserve"> </w:t>
      </w:r>
      <w:r w:rsidR="00F063FB">
        <w:t>W</w:t>
      </w:r>
      <w:r w:rsidR="00BF4E6B">
        <w:t>orkstation</w:t>
      </w:r>
      <w:r w:rsidR="00F00F52">
        <w:t xml:space="preserve"> </w:t>
      </w:r>
      <w:r>
        <w:t>i</w:t>
      </w:r>
      <w:r w:rsidR="007C3F6F">
        <w:t xml:space="preserve">n-control, the </w:t>
      </w:r>
      <w:r w:rsidR="00D90D03">
        <w:t>“</w:t>
      </w:r>
      <w:r w:rsidR="007C3F6F">
        <w:t>General Engineer</w:t>
      </w:r>
      <w:r>
        <w:t>s</w:t>
      </w:r>
      <w:r w:rsidR="00D90D03">
        <w:t xml:space="preserve"> Alarm” </w:t>
      </w:r>
      <w:r>
        <w:t xml:space="preserve">(GEA) is invoked, independent from the </w:t>
      </w:r>
      <w:r w:rsidR="0046384C">
        <w:t>“A</w:t>
      </w:r>
      <w:r>
        <w:t>ttended/</w:t>
      </w:r>
      <w:r w:rsidR="0046384C">
        <w:t>U</w:t>
      </w:r>
      <w:r>
        <w:t>nattended</w:t>
      </w:r>
      <w:r w:rsidR="0046384C">
        <w:t>”</w:t>
      </w:r>
      <w:r>
        <w:t xml:space="preserve"> mode.</w:t>
      </w:r>
      <w:bookmarkStart w:id="220" w:name="_Ref239502147"/>
      <w:r w:rsidR="00B330CB">
        <w:t xml:space="preserve"> </w:t>
      </w:r>
      <w:r w:rsidR="00321354">
        <w:t xml:space="preserve">Once the GEA goes off, the alarm will sound on all alarm stations </w:t>
      </w:r>
    </w:p>
    <w:p w:rsidR="002E08FE" w:rsidRDefault="00463398" w:rsidP="002E08FE">
      <w:pPr>
        <w:pStyle w:val="Kop3"/>
      </w:pPr>
      <w:r>
        <w:br w:type="page"/>
      </w:r>
      <w:bookmarkStart w:id="221" w:name="_Toc373490152"/>
      <w:r w:rsidR="002E08FE">
        <w:lastRenderedPageBreak/>
        <w:t>How an alarm is displayed</w:t>
      </w:r>
      <w:bookmarkEnd w:id="221"/>
    </w:p>
    <w:p w:rsidR="002E08FE" w:rsidRDefault="002E08FE" w:rsidP="002E08F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98"/>
        <w:gridCol w:w="6272"/>
      </w:tblGrid>
      <w:tr w:rsidR="002E08FE">
        <w:tc>
          <w:tcPr>
            <w:tcW w:w="3298" w:type="dxa"/>
            <w:shd w:val="clear" w:color="auto" w:fill="0C0C0C"/>
          </w:tcPr>
          <w:p w:rsidR="002E08FE" w:rsidRPr="00576C19" w:rsidRDefault="002E08FE" w:rsidP="002E08FE">
            <w:pPr>
              <w:rPr>
                <w:b/>
              </w:rPr>
            </w:pPr>
            <w:r w:rsidRPr="00576C19">
              <w:rPr>
                <w:b/>
              </w:rPr>
              <w:t>Panel</w:t>
            </w:r>
          </w:p>
        </w:tc>
        <w:tc>
          <w:tcPr>
            <w:tcW w:w="6272" w:type="dxa"/>
            <w:shd w:val="clear" w:color="auto" w:fill="0C0C0C"/>
          </w:tcPr>
          <w:p w:rsidR="002E08FE" w:rsidRPr="00576C19" w:rsidRDefault="002E08FE" w:rsidP="002E08FE">
            <w:pPr>
              <w:rPr>
                <w:b/>
              </w:rPr>
            </w:pPr>
            <w:r w:rsidRPr="00576C19">
              <w:rPr>
                <w:b/>
              </w:rPr>
              <w:t>Alarm displayed</w:t>
            </w:r>
          </w:p>
        </w:tc>
      </w:tr>
      <w:tr w:rsidR="002E08FE">
        <w:tc>
          <w:tcPr>
            <w:tcW w:w="3298" w:type="dxa"/>
          </w:tcPr>
          <w:p w:rsidR="002E08FE" w:rsidRDefault="002E08FE" w:rsidP="002E08FE">
            <w:r>
              <w:t>Duty Alarm Panel (DAP)</w:t>
            </w:r>
          </w:p>
        </w:tc>
        <w:tc>
          <w:tcPr>
            <w:tcW w:w="6272" w:type="dxa"/>
          </w:tcPr>
          <w:p w:rsidR="002E08FE" w:rsidRDefault="002E08FE" w:rsidP="002E08FE">
            <w:r>
              <w:t>On main screen</w:t>
            </w:r>
          </w:p>
        </w:tc>
      </w:tr>
      <w:tr w:rsidR="002E08FE">
        <w:tc>
          <w:tcPr>
            <w:tcW w:w="3298" w:type="dxa"/>
          </w:tcPr>
          <w:p w:rsidR="002E08FE" w:rsidRDefault="00F063FB" w:rsidP="002E08FE">
            <w:r>
              <w:t>Workstation</w:t>
            </w:r>
            <w:r w:rsidR="002E08FE">
              <w:t xml:space="preserve"> </w:t>
            </w:r>
          </w:p>
        </w:tc>
        <w:tc>
          <w:tcPr>
            <w:tcW w:w="6272" w:type="dxa"/>
          </w:tcPr>
          <w:p w:rsidR="002E08FE" w:rsidRDefault="002E08FE" w:rsidP="002E08FE">
            <w:r>
              <w:t>On taskbar</w:t>
            </w:r>
          </w:p>
          <w:p w:rsidR="002E08FE" w:rsidRDefault="001F5C91" w:rsidP="002E08FE">
            <w:r>
              <w:t>On a</w:t>
            </w:r>
            <w:r w:rsidR="002E08FE">
              <w:t>larm viewer</w:t>
            </w:r>
          </w:p>
          <w:p w:rsidR="002E08FE" w:rsidRDefault="001F5C91" w:rsidP="002E08FE">
            <w:r>
              <w:t>In l</w:t>
            </w:r>
            <w:r w:rsidR="002E08FE">
              <w:t>ogbook</w:t>
            </w:r>
          </w:p>
          <w:p w:rsidR="002E08FE" w:rsidRDefault="001F5C91" w:rsidP="002E08FE">
            <w:r>
              <w:t>On a</w:t>
            </w:r>
            <w:r w:rsidR="002E08FE">
              <w:t>ny mimic showing the field-in-alarm</w:t>
            </w:r>
          </w:p>
        </w:tc>
      </w:tr>
    </w:tbl>
    <w:p w:rsidR="00065D1B" w:rsidRPr="002E08FE" w:rsidRDefault="00065D1B" w:rsidP="002E08FE"/>
    <w:p w:rsidR="002E08FE" w:rsidRDefault="002E08FE" w:rsidP="00065D1B">
      <w:pPr>
        <w:pStyle w:val="Text"/>
        <w:jc w:val="center"/>
        <w:rPr>
          <w:i/>
        </w:rPr>
      </w:pPr>
      <w:r w:rsidRPr="00065D1B">
        <w:rPr>
          <w:i/>
        </w:rPr>
        <w:t>NOTE</w:t>
      </w:r>
    </w:p>
    <w:p w:rsidR="001D4024" w:rsidRPr="00065D1B" w:rsidRDefault="001D4024" w:rsidP="00065D1B">
      <w:pPr>
        <w:pStyle w:val="Text"/>
        <w:jc w:val="center"/>
        <w:rPr>
          <w:i/>
        </w:rPr>
      </w:pPr>
    </w:p>
    <w:p w:rsidR="00065D1B" w:rsidRPr="00065D1B" w:rsidRDefault="002E08FE" w:rsidP="00065D1B">
      <w:pPr>
        <w:pStyle w:val="Text"/>
        <w:rPr>
          <w:i/>
        </w:rPr>
      </w:pPr>
      <w:r w:rsidRPr="00065D1B">
        <w:rPr>
          <w:i/>
        </w:rPr>
        <w:t xml:space="preserve">The alarm viewer on the </w:t>
      </w:r>
      <w:r w:rsidR="00F063FB">
        <w:rPr>
          <w:i/>
        </w:rPr>
        <w:t>WORKSTATION</w:t>
      </w:r>
      <w:r w:rsidRPr="00065D1B">
        <w:rPr>
          <w:i/>
        </w:rPr>
        <w:t xml:space="preserve"> uses the same layout as the DAP, thus making it easier for an operator to understand </w:t>
      </w:r>
      <w:r w:rsidR="00111F72">
        <w:rPr>
          <w:i/>
        </w:rPr>
        <w:t xml:space="preserve">and operate </w:t>
      </w:r>
      <w:r w:rsidRPr="00065D1B">
        <w:rPr>
          <w:i/>
        </w:rPr>
        <w:t>the screen.</w:t>
      </w:r>
    </w:p>
    <w:p w:rsidR="001D4024" w:rsidRDefault="001D4024" w:rsidP="001D4024">
      <w:pPr>
        <w:pStyle w:val="Text"/>
      </w:pPr>
    </w:p>
    <w:p w:rsidR="00463398" w:rsidRDefault="00744EFA" w:rsidP="00463398">
      <w:pPr>
        <w:pStyle w:val="Text"/>
        <w:keepNext/>
      </w:pPr>
      <w:r>
        <w:rPr>
          <w:noProof/>
          <w:lang w:val="nl-NL" w:eastAsia="nl-NL"/>
        </w:rPr>
        <w:drawing>
          <wp:inline distT="0" distB="0" distL="0" distR="0" wp14:anchorId="36CF9069" wp14:editId="53E3D799">
            <wp:extent cx="5734050" cy="4562475"/>
            <wp:effectExtent l="0" t="0" r="0" b="9525"/>
            <wp:docPr id="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562475"/>
                    </a:xfrm>
                    <a:prstGeom prst="rect">
                      <a:avLst/>
                    </a:prstGeom>
                    <a:noFill/>
                    <a:ln>
                      <a:noFill/>
                    </a:ln>
                  </pic:spPr>
                </pic:pic>
              </a:graphicData>
            </a:graphic>
          </wp:inline>
        </w:drawing>
      </w:r>
    </w:p>
    <w:p w:rsidR="00463398" w:rsidRDefault="00463398" w:rsidP="00463398">
      <w:pPr>
        <w:pStyle w:val="Bijschrift"/>
      </w:pPr>
      <w:bookmarkStart w:id="222" w:name="_Toc373490200"/>
      <w:r>
        <w:t xml:space="preserve">Figure </w:t>
      </w:r>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w:t>
      </w:r>
      <w:r w:rsidR="002A3868">
        <w:fldChar w:fldCharType="end"/>
      </w:r>
      <w:r>
        <w:t>: Alarms on alarm viewer and taskbar</w:t>
      </w:r>
      <w:bookmarkEnd w:id="222"/>
    </w:p>
    <w:p w:rsidR="00321354" w:rsidRDefault="00321354" w:rsidP="007058A3">
      <w:pPr>
        <w:pStyle w:val="Kop3"/>
      </w:pPr>
      <w:r>
        <w:br w:type="page"/>
      </w:r>
      <w:bookmarkStart w:id="223" w:name="_Toc373490153"/>
      <w:r>
        <w:lastRenderedPageBreak/>
        <w:t>How to acknowledge an alarm</w:t>
      </w:r>
      <w:bookmarkEnd w:id="223"/>
    </w:p>
    <w:p w:rsidR="002835B2" w:rsidRDefault="00321354" w:rsidP="00321354">
      <w:pPr>
        <w:pStyle w:val="Text"/>
      </w:pPr>
      <w:r>
        <w:t xml:space="preserve">The alarms must be acknowledged on the </w:t>
      </w:r>
      <w:r w:rsidR="00F063FB">
        <w:t>Workstation</w:t>
      </w:r>
      <w:r w:rsidR="00B17D08">
        <w:t xml:space="preserve"> </w:t>
      </w:r>
      <w:r>
        <w:t xml:space="preserve"> in the Engine Control Room (ECR)</w:t>
      </w:r>
      <w:r w:rsidR="00201E8F">
        <w:t xml:space="preserve"> by means of:</w:t>
      </w:r>
    </w:p>
    <w:p w:rsidR="00201E8F" w:rsidRDefault="00201E8F" w:rsidP="00576C19">
      <w:pPr>
        <w:pStyle w:val="Text"/>
        <w:numPr>
          <w:ilvl w:val="0"/>
          <w:numId w:val="28"/>
        </w:numPr>
      </w:pPr>
      <w:r>
        <w:t>Double clicking the corresponding alarm line (alarm viewer)</w:t>
      </w:r>
    </w:p>
    <w:p w:rsidR="00201E8F" w:rsidRDefault="00201E8F" w:rsidP="00576C19">
      <w:pPr>
        <w:pStyle w:val="Text"/>
        <w:numPr>
          <w:ilvl w:val="0"/>
          <w:numId w:val="28"/>
        </w:numPr>
      </w:pPr>
      <w:r>
        <w:t>Double clicking the field (when red) in the MIMIC showing the field-in-alarm.</w:t>
      </w:r>
    </w:p>
    <w:p w:rsidR="002835B2" w:rsidRDefault="002835B2" w:rsidP="00321354">
      <w:pPr>
        <w:pStyle w:val="Text"/>
      </w:pPr>
    </w:p>
    <w:p w:rsidR="002835B2" w:rsidRDefault="002835B2" w:rsidP="002835B2">
      <w:pPr>
        <w:pStyle w:val="Kop3"/>
      </w:pPr>
      <w:bookmarkStart w:id="224" w:name="_Toc373490154"/>
      <w:r>
        <w:t>When an alarm is not acknowledged within a specific period of time</w:t>
      </w:r>
      <w:bookmarkEnd w:id="224"/>
    </w:p>
    <w:p w:rsidR="00A31A19" w:rsidRDefault="002835B2" w:rsidP="00321354">
      <w:pPr>
        <w:pStyle w:val="Text"/>
      </w:pPr>
      <w:r>
        <w:t>The General Engineers Alarm will sound on all alarm stations, until it is accepted / acknowledged, in which case the alarm goes off.</w:t>
      </w:r>
    </w:p>
    <w:p w:rsidR="001B5798" w:rsidRDefault="001B5798" w:rsidP="00321354">
      <w:pPr>
        <w:pStyle w:val="Text"/>
      </w:pPr>
      <w:r>
        <w:t>Any unacknowledged alarm is always shown on top of the acknowledged alarms of the alarm viewer (incl. DAP) and will be flashing red.</w:t>
      </w:r>
    </w:p>
    <w:p w:rsidR="008C597A" w:rsidRDefault="008C597A" w:rsidP="00321354">
      <w:pPr>
        <w:pStyle w:val="Text"/>
      </w:pPr>
    </w:p>
    <w:p w:rsidR="008C597A" w:rsidRDefault="00744EFA" w:rsidP="008C597A">
      <w:pPr>
        <w:pStyle w:val="Text"/>
        <w:keepNext/>
      </w:pPr>
      <w:r>
        <w:rPr>
          <w:noProof/>
          <w:lang w:val="nl-NL" w:eastAsia="nl-NL"/>
        </w:rPr>
        <w:drawing>
          <wp:inline distT="0" distB="0" distL="0" distR="0" wp14:anchorId="66D2DF0C" wp14:editId="42C3C0BA">
            <wp:extent cx="5667375" cy="666750"/>
            <wp:effectExtent l="0" t="0" r="9525" b="0"/>
            <wp:docPr id="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67375" cy="666750"/>
                    </a:xfrm>
                    <a:prstGeom prst="rect">
                      <a:avLst/>
                    </a:prstGeom>
                    <a:noFill/>
                    <a:ln>
                      <a:noFill/>
                    </a:ln>
                  </pic:spPr>
                </pic:pic>
              </a:graphicData>
            </a:graphic>
          </wp:inline>
        </w:drawing>
      </w:r>
    </w:p>
    <w:p w:rsidR="00A31A19" w:rsidRDefault="008C597A" w:rsidP="000B4064">
      <w:pPr>
        <w:pStyle w:val="Bijschrift"/>
        <w:rPr>
          <w:noProof/>
        </w:rPr>
      </w:pPr>
      <w:bookmarkStart w:id="225" w:name="_Toc373490201"/>
      <w:r>
        <w:t xml:space="preserve">Figure </w:t>
      </w:r>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2</w:t>
      </w:r>
      <w:r w:rsidR="002A3868">
        <w:fldChar w:fldCharType="end"/>
      </w:r>
      <w:r>
        <w:t>: One acknowledged and three unacknowledged alarms</w:t>
      </w:r>
      <w:r w:rsidR="00B00295">
        <w:t xml:space="preserve"> (incl. GEA)</w:t>
      </w:r>
      <w:bookmarkEnd w:id="225"/>
    </w:p>
    <w:p w:rsidR="00A31A19" w:rsidRDefault="00A31A19" w:rsidP="00A31A19">
      <w:pPr>
        <w:pStyle w:val="Kop3"/>
      </w:pPr>
      <w:bookmarkStart w:id="226" w:name="_Toc373490155"/>
      <w:r>
        <w:t>How to silence an alarm</w:t>
      </w:r>
      <w:r w:rsidR="007762DF">
        <w:t xml:space="preserve"> (not at</w:t>
      </w:r>
      <w:r w:rsidR="001F5C91">
        <w:t xml:space="preserve"> ECR)</w:t>
      </w:r>
      <w:bookmarkEnd w:id="226"/>
    </w:p>
    <w:p w:rsidR="000B4064" w:rsidRDefault="000B4064" w:rsidP="00A31A19">
      <w:r>
        <w:t>You can silence an alarm on all other locations.</w:t>
      </w:r>
    </w:p>
    <w:p w:rsidR="000B4064" w:rsidRDefault="000B4064" w:rsidP="00A31A19">
      <w:r>
        <w:t>This will silence the alarm</w:t>
      </w:r>
      <w:r w:rsidRPr="000B4064">
        <w:t xml:space="preserve"> </w:t>
      </w:r>
      <w:r>
        <w:t xml:space="preserve">buzzer for 3 minutes, but </w:t>
      </w:r>
      <w:r w:rsidRPr="000B4064">
        <w:t xml:space="preserve">will not acknowledge the alarm. </w:t>
      </w:r>
    </w:p>
    <w:p w:rsidR="00A31A19" w:rsidRPr="00A31A19" w:rsidRDefault="000B4064" w:rsidP="00A31A19">
      <w:r w:rsidRPr="000B4064">
        <w:t xml:space="preserve">The engineer is required to go to the </w:t>
      </w:r>
      <w:r>
        <w:t>Engine Control Room (</w:t>
      </w:r>
      <w:r w:rsidRPr="000B4064">
        <w:t>ECR</w:t>
      </w:r>
      <w:r>
        <w:t>)</w:t>
      </w:r>
      <w:r w:rsidR="00314DB6">
        <w:t xml:space="preserve"> to acknowledge the alarm.</w:t>
      </w:r>
      <w:r w:rsidR="00314DB6">
        <w:br/>
        <w:t>O</w:t>
      </w:r>
      <w:r w:rsidRPr="000B4064">
        <w:t>n other systems, silencing the alarm is also called an “audible acknowledge”. We will however use the term “silencing” throughout all of our documentation.</w:t>
      </w:r>
    </w:p>
    <w:p w:rsidR="00724126" w:rsidRDefault="00724126" w:rsidP="00321354">
      <w:pPr>
        <w:pStyle w:val="Text"/>
      </w:pPr>
    </w:p>
    <w:p w:rsidR="00724126" w:rsidRDefault="00724126" w:rsidP="002A2900">
      <w:pPr>
        <w:pStyle w:val="Kop3"/>
      </w:pPr>
      <w:bookmarkStart w:id="227" w:name="_Toc373490156"/>
      <w:r>
        <w:t>When will an alarm disappear</w:t>
      </w:r>
      <w:bookmarkEnd w:id="227"/>
    </w:p>
    <w:p w:rsidR="002A2900" w:rsidRDefault="00724126" w:rsidP="002A2900">
      <w:pPr>
        <w:pStyle w:val="Text"/>
      </w:pPr>
      <w:r>
        <w:t>An alarm will disappear only when rectified AND acknowledged. Acknowledged alarms will show in the normal instrument colour.</w:t>
      </w:r>
    </w:p>
    <w:p w:rsidR="002A2900" w:rsidRDefault="002A2900" w:rsidP="002A2900">
      <w:pPr>
        <w:pStyle w:val="Text"/>
      </w:pPr>
    </w:p>
    <w:p w:rsidR="00E40CE4" w:rsidRDefault="00065D1B" w:rsidP="002A2900">
      <w:pPr>
        <w:pStyle w:val="Kop3"/>
      </w:pPr>
      <w:r>
        <w:br w:type="page"/>
      </w:r>
      <w:bookmarkStart w:id="228" w:name="_Toc373490157"/>
      <w:r w:rsidR="00E40CE4">
        <w:lastRenderedPageBreak/>
        <w:t xml:space="preserve">Duty </w:t>
      </w:r>
      <w:r w:rsidR="00A620AC">
        <w:t>A</w:t>
      </w:r>
      <w:r w:rsidR="00E40CE4">
        <w:t xml:space="preserve">larm </w:t>
      </w:r>
      <w:r w:rsidR="00A620AC">
        <w:t>P</w:t>
      </w:r>
      <w:r w:rsidR="00E40CE4">
        <w:t>anel</w:t>
      </w:r>
      <w:r w:rsidR="00A6631A">
        <w:t xml:space="preserve"> </w:t>
      </w:r>
      <w:r w:rsidR="00A620AC">
        <w:t>(DAP)</w:t>
      </w:r>
      <w:bookmarkEnd w:id="220"/>
      <w:bookmarkEnd w:id="228"/>
    </w:p>
    <w:p w:rsidR="00E40CE4" w:rsidRPr="007B3DB6" w:rsidRDefault="00E40CE4" w:rsidP="00E40CE4"/>
    <w:p w:rsidR="00E40CE4" w:rsidRDefault="00744EFA" w:rsidP="00E40CE4">
      <w:pPr>
        <w:keepNext/>
      </w:pPr>
      <w:r>
        <w:rPr>
          <w:b/>
          <w:noProof/>
          <w:lang w:val="nl-NL" w:eastAsia="nl-NL"/>
        </w:rPr>
        <w:drawing>
          <wp:inline distT="0" distB="0" distL="0" distR="0" wp14:anchorId="54226CB4" wp14:editId="47B12A5B">
            <wp:extent cx="5724525" cy="4286250"/>
            <wp:effectExtent l="0" t="0" r="9525" b="0"/>
            <wp:docPr id="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rsidR="00E40CE4" w:rsidRPr="00E12C88" w:rsidRDefault="007A7B92" w:rsidP="00E12C88">
      <w:pPr>
        <w:pStyle w:val="Bijschrift"/>
      </w:pPr>
      <w:bookmarkStart w:id="229" w:name="_Toc373490202"/>
      <w:r>
        <w:t xml:space="preserve">Figure </w:t>
      </w:r>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3</w:t>
      </w:r>
      <w:r w:rsidR="002A3868">
        <w:fldChar w:fldCharType="end"/>
      </w:r>
      <w:r w:rsidR="00E40CE4">
        <w:t>: D</w:t>
      </w:r>
      <w:r w:rsidR="0033083A">
        <w:t xml:space="preserve">uty </w:t>
      </w:r>
      <w:r w:rsidR="00A62DCA">
        <w:t>A</w:t>
      </w:r>
      <w:r w:rsidR="0033083A">
        <w:t xml:space="preserve">larm </w:t>
      </w:r>
      <w:r w:rsidR="00A62DCA">
        <w:t>P</w:t>
      </w:r>
      <w:r w:rsidR="0033083A">
        <w:t>anel</w:t>
      </w:r>
      <w:r w:rsidR="00E40CE4">
        <w:t xml:space="preserve"> </w:t>
      </w:r>
      <w:r w:rsidR="00496868">
        <w:t>(DAP</w:t>
      </w:r>
      <w:r w:rsidR="002F0F68">
        <w:t>)</w:t>
      </w:r>
      <w:bookmarkEnd w:id="229"/>
    </w:p>
    <w:p w:rsidR="00B1498C" w:rsidRDefault="00744EFA" w:rsidP="00B1498C">
      <w:pPr>
        <w:pStyle w:val="Text"/>
        <w:keepNext/>
      </w:pPr>
      <w:r>
        <w:rPr>
          <w:noProof/>
          <w:lang w:val="nl-NL" w:eastAsia="nl-NL"/>
        </w:rPr>
        <w:drawing>
          <wp:inline distT="0" distB="0" distL="0" distR="0" wp14:anchorId="72B2AD49" wp14:editId="4BAECD9E">
            <wp:extent cx="5629275" cy="1695450"/>
            <wp:effectExtent l="0" t="0" r="9525" b="0"/>
            <wp:docPr id="76" name="Afbeelding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29275" cy="1695450"/>
                    </a:xfrm>
                    <a:prstGeom prst="rect">
                      <a:avLst/>
                    </a:prstGeom>
                    <a:noFill/>
                    <a:ln>
                      <a:noFill/>
                    </a:ln>
                  </pic:spPr>
                </pic:pic>
              </a:graphicData>
            </a:graphic>
          </wp:inline>
        </w:drawing>
      </w:r>
    </w:p>
    <w:p w:rsidR="00B1498C" w:rsidRDefault="00B1498C" w:rsidP="00B1498C">
      <w:pPr>
        <w:pStyle w:val="Bijschrift"/>
      </w:pPr>
      <w:bookmarkStart w:id="230" w:name="_Ref240704726"/>
      <w:bookmarkStart w:id="231" w:name="_Ref240872477"/>
      <w:bookmarkStart w:id="232" w:name="_Ref240704671"/>
      <w:bookmarkStart w:id="233" w:name="_Toc373490203"/>
      <w:r>
        <w:t xml:space="preserve">Figure </w:t>
      </w:r>
      <w:bookmarkEnd w:id="230"/>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4</w:t>
      </w:r>
      <w:r w:rsidR="002A3868">
        <w:fldChar w:fldCharType="end"/>
      </w:r>
      <w:bookmarkEnd w:id="231"/>
      <w:r>
        <w:t>: Alarm and status area</w:t>
      </w:r>
      <w:bookmarkEnd w:id="232"/>
      <w:bookmarkEnd w:id="233"/>
    </w:p>
    <w:p w:rsidR="00B1498C" w:rsidRDefault="00744EFA" w:rsidP="00B1498C">
      <w:pPr>
        <w:keepNext/>
      </w:pPr>
      <w:r>
        <w:rPr>
          <w:noProof/>
          <w:lang w:val="nl-NL" w:eastAsia="nl-NL"/>
        </w:rPr>
        <w:drawing>
          <wp:inline distT="0" distB="0" distL="0" distR="0" wp14:anchorId="0C13093B" wp14:editId="5155E650">
            <wp:extent cx="5619750" cy="247650"/>
            <wp:effectExtent l="0" t="0" r="0" b="0"/>
            <wp:docPr id="77" name="Afbeelding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9750" cy="247650"/>
                    </a:xfrm>
                    <a:prstGeom prst="rect">
                      <a:avLst/>
                    </a:prstGeom>
                    <a:noFill/>
                    <a:ln>
                      <a:noFill/>
                    </a:ln>
                  </pic:spPr>
                </pic:pic>
              </a:graphicData>
            </a:graphic>
          </wp:inline>
        </w:drawing>
      </w:r>
    </w:p>
    <w:p w:rsidR="00D17D06" w:rsidRPr="00D17D06" w:rsidRDefault="00B1498C" w:rsidP="00204677">
      <w:pPr>
        <w:pStyle w:val="Bijschrift"/>
      </w:pPr>
      <w:bookmarkStart w:id="234" w:name="_Ref240704800"/>
      <w:bookmarkStart w:id="235" w:name="_Ref240872595"/>
      <w:bookmarkStart w:id="236" w:name="_Toc373490204"/>
      <w:r>
        <w:t xml:space="preserve">Figure </w:t>
      </w:r>
      <w:bookmarkEnd w:id="234"/>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5</w:t>
      </w:r>
      <w:r w:rsidR="002A3868">
        <w:fldChar w:fldCharType="end"/>
      </w:r>
      <w:bookmarkEnd w:id="235"/>
      <w:r>
        <w:t>: Alarm groups</w:t>
      </w:r>
      <w:bookmarkEnd w:id="236"/>
    </w:p>
    <w:p w:rsidR="00000356" w:rsidRDefault="00744EFA" w:rsidP="00000356">
      <w:pPr>
        <w:keepNext/>
      </w:pPr>
      <w:r>
        <w:rPr>
          <w:noProof/>
          <w:lang w:val="nl-NL" w:eastAsia="nl-NL"/>
        </w:rPr>
        <w:lastRenderedPageBreak/>
        <w:drawing>
          <wp:inline distT="0" distB="0" distL="0" distR="0" wp14:anchorId="677168A5" wp14:editId="04C87D21">
            <wp:extent cx="695325" cy="790575"/>
            <wp:effectExtent l="0" t="0" r="9525" b="9525"/>
            <wp:docPr id="78" name="Afbeelding 78" descr="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ʼ°"/>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95325" cy="790575"/>
                    </a:xfrm>
                    <a:prstGeom prst="rect">
                      <a:avLst/>
                    </a:prstGeom>
                    <a:noFill/>
                    <a:ln>
                      <a:noFill/>
                    </a:ln>
                  </pic:spPr>
                </pic:pic>
              </a:graphicData>
            </a:graphic>
          </wp:inline>
        </w:drawing>
      </w:r>
    </w:p>
    <w:p w:rsidR="00000356" w:rsidRPr="00000356" w:rsidRDefault="00000356" w:rsidP="00000356">
      <w:pPr>
        <w:pStyle w:val="Bijschrift"/>
      </w:pPr>
      <w:bookmarkStart w:id="237" w:name="_Toc373490205"/>
      <w:r>
        <w:t xml:space="preserve">Figure </w:t>
      </w:r>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6</w:t>
      </w:r>
      <w:r w:rsidR="002A3868">
        <w:fldChar w:fldCharType="end"/>
      </w:r>
      <w:r>
        <w:t>: Bridge watch</w:t>
      </w:r>
      <w:bookmarkEnd w:id="237"/>
    </w:p>
    <w:p w:rsidR="00000356" w:rsidRPr="00000356" w:rsidRDefault="00000356" w:rsidP="00000356"/>
    <w:p w:rsidR="00FD59DA" w:rsidRDefault="00744EFA" w:rsidP="00FD59DA">
      <w:pPr>
        <w:keepNext/>
      </w:pPr>
      <w:r>
        <w:rPr>
          <w:noProof/>
          <w:lang w:val="nl-NL" w:eastAsia="nl-NL"/>
        </w:rPr>
        <w:drawing>
          <wp:inline distT="0" distB="0" distL="0" distR="0" wp14:anchorId="1A74FFC8" wp14:editId="15855641">
            <wp:extent cx="1533525" cy="828675"/>
            <wp:effectExtent l="0" t="0" r="9525" b="9525"/>
            <wp:docPr id="79" name="Afbeelding 79" descr="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33525" cy="828675"/>
                    </a:xfrm>
                    <a:prstGeom prst="rect">
                      <a:avLst/>
                    </a:prstGeom>
                    <a:noFill/>
                    <a:ln>
                      <a:noFill/>
                    </a:ln>
                  </pic:spPr>
                </pic:pic>
              </a:graphicData>
            </a:graphic>
          </wp:inline>
        </w:drawing>
      </w:r>
    </w:p>
    <w:p w:rsidR="00B1498C" w:rsidRDefault="00FD59DA" w:rsidP="00FD59DA">
      <w:pPr>
        <w:pStyle w:val="Bijschrift"/>
      </w:pPr>
      <w:bookmarkStart w:id="238" w:name="_Ref240704753"/>
      <w:bookmarkStart w:id="239" w:name="_Ref240872497"/>
      <w:bookmarkStart w:id="240" w:name="_Toc373490206"/>
      <w:r>
        <w:t xml:space="preserve">Figure </w:t>
      </w:r>
      <w:bookmarkEnd w:id="238"/>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7</w:t>
      </w:r>
      <w:r w:rsidR="002A3868">
        <w:fldChar w:fldCharType="end"/>
      </w:r>
      <w:bookmarkEnd w:id="239"/>
      <w:r>
        <w:t>: Operating buttons</w:t>
      </w:r>
      <w:bookmarkEnd w:id="240"/>
    </w:p>
    <w:p w:rsidR="007C24C1" w:rsidRDefault="00744EFA" w:rsidP="007C24C1">
      <w:pPr>
        <w:keepNext/>
      </w:pPr>
      <w:r>
        <w:rPr>
          <w:noProof/>
          <w:lang w:val="nl-NL" w:eastAsia="nl-NL"/>
        </w:rPr>
        <w:drawing>
          <wp:inline distT="0" distB="0" distL="0" distR="0" wp14:anchorId="374AB0BD" wp14:editId="476B142F">
            <wp:extent cx="2019300" cy="723900"/>
            <wp:effectExtent l="0" t="0" r="0" b="0"/>
            <wp:docPr id="80" name="Afbeelding 80" descr="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ؿ°"/>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19300" cy="723900"/>
                    </a:xfrm>
                    <a:prstGeom prst="rect">
                      <a:avLst/>
                    </a:prstGeom>
                    <a:noFill/>
                    <a:ln>
                      <a:noFill/>
                    </a:ln>
                  </pic:spPr>
                </pic:pic>
              </a:graphicData>
            </a:graphic>
          </wp:inline>
        </w:drawing>
      </w:r>
    </w:p>
    <w:p w:rsidR="00FD59DA" w:rsidRDefault="007C24C1" w:rsidP="007C24C1">
      <w:pPr>
        <w:pStyle w:val="Bijschrift"/>
      </w:pPr>
      <w:bookmarkStart w:id="241" w:name="_Ref240704782"/>
      <w:bookmarkStart w:id="242" w:name="_Ref240872516"/>
      <w:bookmarkStart w:id="243" w:name="_Toc373490207"/>
      <w:r>
        <w:t xml:space="preserve">Figure </w:t>
      </w:r>
      <w:bookmarkEnd w:id="241"/>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8</w:t>
      </w:r>
      <w:r w:rsidR="002A3868">
        <w:fldChar w:fldCharType="end"/>
      </w:r>
      <w:bookmarkEnd w:id="242"/>
      <w:r>
        <w:t>: On duty indication</w:t>
      </w:r>
      <w:bookmarkEnd w:id="243"/>
    </w:p>
    <w:p w:rsidR="00A626CC" w:rsidRDefault="00744EFA" w:rsidP="00A626CC">
      <w:pPr>
        <w:keepNext/>
      </w:pPr>
      <w:r>
        <w:rPr>
          <w:noProof/>
          <w:lang w:val="nl-NL" w:eastAsia="nl-NL"/>
        </w:rPr>
        <w:drawing>
          <wp:inline distT="0" distB="0" distL="0" distR="0" wp14:anchorId="71F21A86" wp14:editId="6FF08382">
            <wp:extent cx="1924050" cy="476250"/>
            <wp:effectExtent l="0" t="0" r="0" b="0"/>
            <wp:docPr id="81" name="Afbeelding 81" descr="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م°"/>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24050" cy="476250"/>
                    </a:xfrm>
                    <a:prstGeom prst="rect">
                      <a:avLst/>
                    </a:prstGeom>
                    <a:noFill/>
                    <a:ln>
                      <a:noFill/>
                    </a:ln>
                  </pic:spPr>
                </pic:pic>
              </a:graphicData>
            </a:graphic>
          </wp:inline>
        </w:drawing>
      </w:r>
    </w:p>
    <w:p w:rsidR="007C24C1" w:rsidRDefault="00A626CC" w:rsidP="00A626CC">
      <w:pPr>
        <w:pStyle w:val="Bijschrift"/>
      </w:pPr>
      <w:bookmarkStart w:id="244" w:name="_Ref240704836"/>
      <w:bookmarkStart w:id="245" w:name="_Ref240876922"/>
      <w:bookmarkStart w:id="246" w:name="_Toc373490208"/>
      <w:r>
        <w:t xml:space="preserve">Figure </w:t>
      </w:r>
      <w:bookmarkEnd w:id="244"/>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9</w:t>
      </w:r>
      <w:r w:rsidR="002A3868">
        <w:fldChar w:fldCharType="end"/>
      </w:r>
      <w:bookmarkEnd w:id="245"/>
      <w:r>
        <w:t xml:space="preserve">: </w:t>
      </w:r>
      <w:r w:rsidR="004D2115">
        <w:t>Bridge</w:t>
      </w:r>
      <w:r w:rsidR="00B3552D">
        <w:t xml:space="preserve"> watch safety timer</w:t>
      </w:r>
      <w:bookmarkEnd w:id="246"/>
    </w:p>
    <w:p w:rsidR="00A626CC" w:rsidRDefault="00744EFA" w:rsidP="00A626CC">
      <w:pPr>
        <w:keepNext/>
      </w:pPr>
      <w:r>
        <w:rPr>
          <w:noProof/>
          <w:lang w:val="nl-NL" w:eastAsia="nl-NL"/>
        </w:rPr>
        <w:drawing>
          <wp:inline distT="0" distB="0" distL="0" distR="0" wp14:anchorId="78F20397" wp14:editId="7780B150">
            <wp:extent cx="1952625" cy="447675"/>
            <wp:effectExtent l="0" t="0" r="9525" b="9525"/>
            <wp:docPr id="82" name="Afbeelding 82" descr="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م°"/>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52625" cy="447675"/>
                    </a:xfrm>
                    <a:prstGeom prst="rect">
                      <a:avLst/>
                    </a:prstGeom>
                    <a:noFill/>
                    <a:ln>
                      <a:noFill/>
                    </a:ln>
                  </pic:spPr>
                </pic:pic>
              </a:graphicData>
            </a:graphic>
          </wp:inline>
        </w:drawing>
      </w:r>
    </w:p>
    <w:p w:rsidR="00A626CC" w:rsidRDefault="00A626CC" w:rsidP="00A626CC">
      <w:pPr>
        <w:pStyle w:val="Bijschrift"/>
      </w:pPr>
      <w:bookmarkStart w:id="247" w:name="_Ref240704855"/>
      <w:bookmarkStart w:id="248" w:name="_Ref240872615"/>
      <w:bookmarkStart w:id="249" w:name="_Toc373490209"/>
      <w:r>
        <w:t xml:space="preserve">Figure </w:t>
      </w:r>
      <w:bookmarkEnd w:id="247"/>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10</w:t>
      </w:r>
      <w:r w:rsidR="002A3868">
        <w:fldChar w:fldCharType="end"/>
      </w:r>
      <w:bookmarkEnd w:id="248"/>
      <w:r>
        <w:t>:</w:t>
      </w:r>
      <w:r w:rsidR="004803FA">
        <w:t xml:space="preserve"> </w:t>
      </w:r>
      <w:r w:rsidR="004D2115">
        <w:t>Engine room</w:t>
      </w:r>
      <w:r w:rsidR="00833537">
        <w:t xml:space="preserve"> watch safety timer</w:t>
      </w:r>
      <w:bookmarkEnd w:id="249"/>
    </w:p>
    <w:p w:rsidR="00A626CC" w:rsidRDefault="00744EFA" w:rsidP="00A626CC">
      <w:pPr>
        <w:keepNext/>
      </w:pPr>
      <w:r>
        <w:rPr>
          <w:noProof/>
          <w:lang w:val="nl-NL" w:eastAsia="nl-NL"/>
        </w:rPr>
        <w:drawing>
          <wp:inline distT="0" distB="0" distL="0" distR="0" wp14:anchorId="1F1F34D6" wp14:editId="0B3AC971">
            <wp:extent cx="771525" cy="809625"/>
            <wp:effectExtent l="0" t="0" r="9525" b="9525"/>
            <wp:docPr id="83" name="Afbeelding 83" descr="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م°"/>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71525" cy="809625"/>
                    </a:xfrm>
                    <a:prstGeom prst="rect">
                      <a:avLst/>
                    </a:prstGeom>
                    <a:noFill/>
                    <a:ln>
                      <a:noFill/>
                    </a:ln>
                  </pic:spPr>
                </pic:pic>
              </a:graphicData>
            </a:graphic>
          </wp:inline>
        </w:drawing>
      </w:r>
    </w:p>
    <w:p w:rsidR="00204677" w:rsidRDefault="00A626CC" w:rsidP="00A626CC">
      <w:pPr>
        <w:pStyle w:val="Bijschrift"/>
      </w:pPr>
      <w:bookmarkStart w:id="250" w:name="_Ref240872637"/>
      <w:bookmarkStart w:id="251" w:name="_Toc373490210"/>
      <w:r>
        <w:t xml:space="preserve">Figure </w:t>
      </w:r>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11</w:t>
      </w:r>
      <w:r w:rsidR="002A3868">
        <w:fldChar w:fldCharType="end"/>
      </w:r>
      <w:bookmarkEnd w:id="250"/>
      <w:r w:rsidR="00D722D5">
        <w:t>: Engine room</w:t>
      </w:r>
      <w:r w:rsidR="008E62E3">
        <w:t xml:space="preserve"> watch</w:t>
      </w:r>
      <w:r>
        <w:t xml:space="preserve"> button</w:t>
      </w:r>
      <w:bookmarkEnd w:id="251"/>
    </w:p>
    <w:p w:rsidR="00A626CC" w:rsidRDefault="00204677" w:rsidP="00A626CC">
      <w:pPr>
        <w:pStyle w:val="Bijschrift"/>
      </w:pPr>
      <w:r>
        <w:br w:type="page"/>
      </w:r>
    </w:p>
    <w:p w:rsidR="00A626CC" w:rsidRDefault="00744EFA" w:rsidP="00A626CC">
      <w:pPr>
        <w:keepNext/>
      </w:pPr>
      <w:r>
        <w:rPr>
          <w:noProof/>
          <w:lang w:val="nl-NL" w:eastAsia="nl-NL"/>
        </w:rPr>
        <w:lastRenderedPageBreak/>
        <w:drawing>
          <wp:anchor distT="0" distB="0" distL="114300" distR="114300" simplePos="0" relativeHeight="251657728" behindDoc="0" locked="0" layoutInCell="1" allowOverlap="1" wp14:anchorId="694EA367" wp14:editId="08DF9ED5">
            <wp:simplePos x="0" y="0"/>
            <wp:positionH relativeFrom="column">
              <wp:align>left</wp:align>
            </wp:positionH>
            <wp:positionV relativeFrom="paragraph">
              <wp:posOffset>8890</wp:posOffset>
            </wp:positionV>
            <wp:extent cx="697865" cy="794385"/>
            <wp:effectExtent l="0" t="0" r="6985" b="5715"/>
            <wp:wrapSquare wrapText="right"/>
            <wp:docPr id="96" name="Afbeelding 96" descr="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م°"/>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97865" cy="794385"/>
                    </a:xfrm>
                    <a:prstGeom prst="rect">
                      <a:avLst/>
                    </a:prstGeom>
                    <a:noFill/>
                    <a:ln>
                      <a:noFill/>
                    </a:ln>
                  </pic:spPr>
                </pic:pic>
              </a:graphicData>
            </a:graphic>
            <wp14:sizeRelH relativeFrom="page">
              <wp14:pctWidth>0</wp14:pctWidth>
            </wp14:sizeRelH>
            <wp14:sizeRelV relativeFrom="page">
              <wp14:pctHeight>0</wp14:pctHeight>
            </wp14:sizeRelV>
          </wp:anchor>
        </w:drawing>
      </w:r>
      <w:r w:rsidR="00B232AF">
        <w:br w:type="textWrapping" w:clear="all"/>
      </w:r>
    </w:p>
    <w:p w:rsidR="00A626CC" w:rsidRDefault="00A626CC" w:rsidP="00A626CC">
      <w:pPr>
        <w:pStyle w:val="Bijschrift"/>
      </w:pPr>
      <w:bookmarkStart w:id="252" w:name="_Toc373490211"/>
      <w:r>
        <w:t xml:space="preserve">Figure </w:t>
      </w:r>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12</w:t>
      </w:r>
      <w:r w:rsidR="002A3868">
        <w:fldChar w:fldCharType="end"/>
      </w:r>
      <w:r>
        <w:t>: Call button</w:t>
      </w:r>
      <w:bookmarkEnd w:id="252"/>
    </w:p>
    <w:p w:rsidR="00A626CC" w:rsidRDefault="00744EFA" w:rsidP="00A626CC">
      <w:pPr>
        <w:keepNext/>
      </w:pPr>
      <w:r>
        <w:rPr>
          <w:noProof/>
          <w:lang w:val="nl-NL" w:eastAsia="nl-NL"/>
        </w:rPr>
        <w:drawing>
          <wp:inline distT="0" distB="0" distL="0" distR="0" wp14:anchorId="05DD00E3" wp14:editId="0A77BE17">
            <wp:extent cx="876300" cy="914400"/>
            <wp:effectExtent l="0" t="0" r="0" b="0"/>
            <wp:docPr id="84" name="Afbeelding 84" descr="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م°"/>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76300" cy="914400"/>
                    </a:xfrm>
                    <a:prstGeom prst="rect">
                      <a:avLst/>
                    </a:prstGeom>
                    <a:noFill/>
                    <a:ln>
                      <a:noFill/>
                    </a:ln>
                  </pic:spPr>
                </pic:pic>
              </a:graphicData>
            </a:graphic>
          </wp:inline>
        </w:drawing>
      </w:r>
    </w:p>
    <w:p w:rsidR="004438B0" w:rsidRDefault="00A626CC" w:rsidP="004438B0">
      <w:pPr>
        <w:pStyle w:val="Bijschrift"/>
      </w:pPr>
      <w:bookmarkStart w:id="253" w:name="_Toc373490212"/>
      <w:r>
        <w:t xml:space="preserve">Figure </w:t>
      </w:r>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13</w:t>
      </w:r>
      <w:r w:rsidR="002A3868">
        <w:fldChar w:fldCharType="end"/>
      </w:r>
      <w:r>
        <w:t>: Acknowledge button</w:t>
      </w:r>
      <w:bookmarkEnd w:id="253"/>
    </w:p>
    <w:p w:rsidR="005310F7" w:rsidRDefault="00744EFA" w:rsidP="005310F7">
      <w:pPr>
        <w:keepNext/>
      </w:pPr>
      <w:r>
        <w:rPr>
          <w:noProof/>
          <w:lang w:val="nl-NL" w:eastAsia="nl-NL"/>
        </w:rPr>
        <w:drawing>
          <wp:inline distT="0" distB="0" distL="0" distR="0" wp14:anchorId="2EC41F9F" wp14:editId="34FDD122">
            <wp:extent cx="847725" cy="885825"/>
            <wp:effectExtent l="0" t="0" r="9525" b="9525"/>
            <wp:docPr id="85" name="Afbeelding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47725" cy="885825"/>
                    </a:xfrm>
                    <a:prstGeom prst="rect">
                      <a:avLst/>
                    </a:prstGeom>
                    <a:noFill/>
                    <a:ln>
                      <a:noFill/>
                    </a:ln>
                  </pic:spPr>
                </pic:pic>
              </a:graphicData>
            </a:graphic>
          </wp:inline>
        </w:drawing>
      </w:r>
    </w:p>
    <w:p w:rsidR="005310F7" w:rsidRPr="005310F7" w:rsidRDefault="005310F7" w:rsidP="005310F7">
      <w:pPr>
        <w:pStyle w:val="Bijschrift"/>
      </w:pPr>
      <w:bookmarkStart w:id="254" w:name="_Toc373490213"/>
      <w:r>
        <w:t xml:space="preserve">Figure </w:t>
      </w:r>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14</w:t>
      </w:r>
      <w:r w:rsidR="002A3868">
        <w:fldChar w:fldCharType="end"/>
      </w:r>
      <w:r>
        <w:t>: Panel active button</w:t>
      </w:r>
      <w:bookmarkEnd w:id="254"/>
    </w:p>
    <w:p w:rsidR="00E40CE4" w:rsidRPr="004438B0" w:rsidRDefault="00E40CE4" w:rsidP="00000356">
      <w:pPr>
        <w:pStyle w:val="Kop2"/>
      </w:pPr>
      <w:bookmarkStart w:id="255" w:name="_Toc373490158"/>
      <w:r w:rsidRPr="00E40CE4">
        <w:t>Duty Alarm Pa</w:t>
      </w:r>
      <w:r w:rsidR="004438B0" w:rsidRPr="004438B0">
        <w:t>n</w:t>
      </w:r>
      <w:r w:rsidRPr="00E40CE4">
        <w:t xml:space="preserve">el </w:t>
      </w:r>
      <w:r>
        <w:t>f</w:t>
      </w:r>
      <w:r w:rsidRPr="00E40CE4">
        <w:t>unction</w:t>
      </w:r>
      <w:r w:rsidR="00E328B9">
        <w:t>alities</w:t>
      </w:r>
      <w:bookmarkEnd w:id="255"/>
      <w:r w:rsidR="00A6631A">
        <w:t xml:space="preserve"> </w:t>
      </w:r>
    </w:p>
    <w:p w:rsidR="00E40CE4" w:rsidRPr="00E40CE4" w:rsidRDefault="00E40CE4" w:rsidP="00E40CE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0"/>
        <w:gridCol w:w="6636"/>
      </w:tblGrid>
      <w:tr w:rsidR="00E40CE4" w:rsidRPr="00B85239">
        <w:trPr>
          <w:cantSplit/>
        </w:trPr>
        <w:tc>
          <w:tcPr>
            <w:tcW w:w="2750" w:type="dxa"/>
            <w:shd w:val="clear" w:color="auto" w:fill="333333"/>
          </w:tcPr>
          <w:p w:rsidR="00E40CE4" w:rsidRPr="0004559A" w:rsidRDefault="00E40CE4" w:rsidP="00E40CE4">
            <w:pPr>
              <w:rPr>
                <w:b/>
              </w:rPr>
            </w:pPr>
            <w:r w:rsidRPr="0004559A">
              <w:rPr>
                <w:b/>
              </w:rPr>
              <w:t>Function</w:t>
            </w:r>
            <w:r w:rsidR="00024903">
              <w:rPr>
                <w:b/>
              </w:rPr>
              <w:t>ality</w:t>
            </w:r>
          </w:p>
        </w:tc>
        <w:tc>
          <w:tcPr>
            <w:tcW w:w="6636" w:type="dxa"/>
            <w:shd w:val="clear" w:color="auto" w:fill="333333"/>
          </w:tcPr>
          <w:p w:rsidR="00E40CE4" w:rsidRPr="0004559A" w:rsidRDefault="00E40CE4" w:rsidP="00E40CE4">
            <w:pPr>
              <w:rPr>
                <w:b/>
              </w:rPr>
            </w:pPr>
            <w:r w:rsidRPr="0004559A">
              <w:rPr>
                <w:b/>
              </w:rPr>
              <w:t>Description</w:t>
            </w:r>
          </w:p>
        </w:tc>
      </w:tr>
      <w:tr w:rsidR="00E40CE4" w:rsidRPr="00B85239">
        <w:trPr>
          <w:cantSplit/>
        </w:trPr>
        <w:tc>
          <w:tcPr>
            <w:tcW w:w="2750" w:type="dxa"/>
          </w:tcPr>
          <w:p w:rsidR="00E40CE4" w:rsidRDefault="00E40CE4" w:rsidP="00E40CE4">
            <w:r w:rsidRPr="00B85239">
              <w:t xml:space="preserve">Alarm &amp; </w:t>
            </w:r>
            <w:r w:rsidR="001A1595">
              <w:t>s</w:t>
            </w:r>
            <w:r w:rsidRPr="00B85239">
              <w:t xml:space="preserve">tatus </w:t>
            </w:r>
            <w:r w:rsidR="001A1595">
              <w:t>a</w:t>
            </w:r>
            <w:r w:rsidRPr="00B85239">
              <w:t>rea</w:t>
            </w:r>
          </w:p>
          <w:p w:rsidR="006E51F3" w:rsidRPr="00B85239" w:rsidRDefault="006E51F3" w:rsidP="00E40CE4">
            <w:r>
              <w:t>(see</w:t>
            </w:r>
            <w:r w:rsidR="000D5E90">
              <w:t xml:space="preserve"> </w:t>
            </w:r>
            <w:r w:rsidR="007831E3">
              <w:fldChar w:fldCharType="begin"/>
            </w:r>
            <w:r w:rsidR="007831E3">
              <w:instrText xml:space="preserve"> REF _Ref240872477 \h </w:instrText>
            </w:r>
            <w:r w:rsidR="007831E3">
              <w:fldChar w:fldCharType="separate"/>
            </w:r>
            <w:r w:rsidR="00B20F3D">
              <w:t xml:space="preserve">Figure </w:t>
            </w:r>
            <w:r w:rsidR="00B20F3D">
              <w:rPr>
                <w:noProof/>
              </w:rPr>
              <w:t>9</w:t>
            </w:r>
            <w:r w:rsidR="00B20F3D">
              <w:noBreakHyphen/>
            </w:r>
            <w:r w:rsidR="00B20F3D">
              <w:rPr>
                <w:noProof/>
              </w:rPr>
              <w:t>4</w:t>
            </w:r>
            <w:r w:rsidR="007831E3">
              <w:fldChar w:fldCharType="end"/>
            </w:r>
            <w:r>
              <w:t>)</w:t>
            </w:r>
          </w:p>
          <w:p w:rsidR="00E40CE4" w:rsidRPr="00B85239" w:rsidRDefault="00E40CE4" w:rsidP="00E40CE4"/>
        </w:tc>
        <w:tc>
          <w:tcPr>
            <w:tcW w:w="6636" w:type="dxa"/>
          </w:tcPr>
          <w:p w:rsidR="00E40CE4" w:rsidRPr="00B85239" w:rsidRDefault="00AB45AD" w:rsidP="00E40CE4">
            <w:r>
              <w:t>In the “A</w:t>
            </w:r>
            <w:r w:rsidR="005A3BA1">
              <w:t>larm &amp; s</w:t>
            </w:r>
            <w:r w:rsidR="00E40CE4" w:rsidRPr="00B85239">
              <w:t>tatus area</w:t>
            </w:r>
            <w:r>
              <w:t>”</w:t>
            </w:r>
            <w:r w:rsidR="00E40CE4" w:rsidRPr="00B85239">
              <w:t xml:space="preserve"> the </w:t>
            </w:r>
            <w:r w:rsidR="005A3BA1">
              <w:t>a</w:t>
            </w:r>
            <w:r w:rsidR="00E40CE4" w:rsidRPr="00B85239">
              <w:t xml:space="preserve">larm </w:t>
            </w:r>
            <w:r w:rsidR="005A3BA1">
              <w:t>summary, alarm h</w:t>
            </w:r>
            <w:r w:rsidR="00E40CE4" w:rsidRPr="00B85239">
              <w:t>ist</w:t>
            </w:r>
            <w:r w:rsidR="005A3BA1">
              <w:t>ory and tag d</w:t>
            </w:r>
            <w:r w:rsidR="00E40CE4" w:rsidRPr="00B85239">
              <w:t>etail</w:t>
            </w:r>
            <w:r w:rsidR="005A3BA1">
              <w:t>s will be presented. The alarm s</w:t>
            </w:r>
            <w:r w:rsidR="00E40CE4" w:rsidRPr="00B85239">
              <w:t xml:space="preserve">ummary will present the active alarms with time stamps and values. </w:t>
            </w:r>
          </w:p>
          <w:p w:rsidR="00E40CE4" w:rsidRPr="00B85239" w:rsidRDefault="00E40CE4" w:rsidP="00E40CE4">
            <w:r w:rsidRPr="00B85239">
              <w:t xml:space="preserve">The </w:t>
            </w:r>
            <w:r w:rsidR="00C83B68">
              <w:t>a</w:t>
            </w:r>
            <w:r w:rsidRPr="00B85239">
              <w:t xml:space="preserve">larm </w:t>
            </w:r>
            <w:r w:rsidR="00C83B68">
              <w:t>h</w:t>
            </w:r>
            <w:r w:rsidR="0072535E">
              <w:t>istory will present the a</w:t>
            </w:r>
            <w:r w:rsidRPr="00B85239">
              <w:t xml:space="preserve">larms with time stamp of the alarm occurrence, </w:t>
            </w:r>
            <w:r>
              <w:t xml:space="preserve">acknowledge and </w:t>
            </w:r>
            <w:r w:rsidR="001D78E7">
              <w:t xml:space="preserve">gone </w:t>
            </w:r>
            <w:r>
              <w:t xml:space="preserve">date and time. </w:t>
            </w:r>
          </w:p>
        </w:tc>
      </w:tr>
      <w:tr w:rsidR="00E40CE4" w:rsidRPr="00B85239">
        <w:trPr>
          <w:cantSplit/>
        </w:trPr>
        <w:tc>
          <w:tcPr>
            <w:tcW w:w="2750" w:type="dxa"/>
          </w:tcPr>
          <w:p w:rsidR="00E40CE4" w:rsidRDefault="00E40CE4" w:rsidP="00E40CE4">
            <w:r w:rsidRPr="00B85239">
              <w:t>Operating buttons</w:t>
            </w:r>
          </w:p>
          <w:p w:rsidR="006E51F3" w:rsidRPr="00B85239" w:rsidRDefault="006E51F3" w:rsidP="00E40CE4">
            <w:r>
              <w:t>(see</w:t>
            </w:r>
            <w:r w:rsidR="000D5E90">
              <w:t xml:space="preserve"> </w:t>
            </w:r>
            <w:r w:rsidR="007831E3">
              <w:fldChar w:fldCharType="begin"/>
            </w:r>
            <w:r w:rsidR="007831E3">
              <w:instrText xml:space="preserve"> REF _Ref240872497 \h </w:instrText>
            </w:r>
            <w:r w:rsidR="007831E3">
              <w:fldChar w:fldCharType="separate"/>
            </w:r>
            <w:r w:rsidR="00B20F3D">
              <w:t xml:space="preserve">Figure </w:t>
            </w:r>
            <w:r w:rsidR="00B20F3D">
              <w:rPr>
                <w:noProof/>
              </w:rPr>
              <w:t>9</w:t>
            </w:r>
            <w:r w:rsidR="00B20F3D">
              <w:noBreakHyphen/>
            </w:r>
            <w:r w:rsidR="00B20F3D">
              <w:rPr>
                <w:noProof/>
              </w:rPr>
              <w:t>7</w:t>
            </w:r>
            <w:r w:rsidR="007831E3">
              <w:fldChar w:fldCharType="end"/>
            </w:r>
            <w:r>
              <w:t>)</w:t>
            </w:r>
          </w:p>
        </w:tc>
        <w:tc>
          <w:tcPr>
            <w:tcW w:w="6636" w:type="dxa"/>
          </w:tcPr>
          <w:p w:rsidR="00E40CE4" w:rsidRPr="00B85239" w:rsidRDefault="002800E0" w:rsidP="00E40CE4">
            <w:r>
              <w:t>The “O</w:t>
            </w:r>
            <w:r w:rsidR="00E40CE4" w:rsidRPr="00B85239">
              <w:t>perating buttons</w:t>
            </w:r>
            <w:r>
              <w:t>”</w:t>
            </w:r>
            <w:r w:rsidR="00604821">
              <w:t xml:space="preserve"> (</w:t>
            </w:r>
            <w:r w:rsidR="00CF54F2">
              <w:t xml:space="preserve">arrow </w:t>
            </w:r>
            <w:r w:rsidR="00604821">
              <w:t>up</w:t>
            </w:r>
            <w:r w:rsidR="00CF54F2">
              <w:t xml:space="preserve"> &amp; </w:t>
            </w:r>
            <w:r w:rsidR="003E748D">
              <w:t xml:space="preserve">down) are used for scrolling </w:t>
            </w:r>
            <w:r w:rsidR="00030E5C">
              <w:t>through</w:t>
            </w:r>
            <w:r w:rsidR="00E40CE4" w:rsidRPr="00B85239">
              <w:t xml:space="preserve"> the </w:t>
            </w:r>
            <w:r w:rsidR="00010B98">
              <w:t>a</w:t>
            </w:r>
            <w:r w:rsidR="009268A9">
              <w:t>larm page</w:t>
            </w:r>
            <w:r w:rsidR="000D2055">
              <w:t>(s)</w:t>
            </w:r>
            <w:r w:rsidR="00DF40DD">
              <w:t>. While</w:t>
            </w:r>
            <w:r w:rsidR="009268A9">
              <w:t xml:space="preserve"> pressing the “Enter” button </w:t>
            </w:r>
            <w:r w:rsidR="00E40CE4" w:rsidRPr="00B85239">
              <w:t>a</w:t>
            </w:r>
            <w:r w:rsidR="00D809FA">
              <w:t>n</w:t>
            </w:r>
            <w:r w:rsidR="00E40CE4" w:rsidRPr="00B85239">
              <w:t xml:space="preserve"> </w:t>
            </w:r>
            <w:r w:rsidR="00D809FA">
              <w:t>a</w:t>
            </w:r>
            <w:r w:rsidR="00D809FA" w:rsidRPr="00B85239">
              <w:t xml:space="preserve">larm </w:t>
            </w:r>
            <w:r w:rsidR="00D809FA">
              <w:t>h</w:t>
            </w:r>
            <w:r w:rsidR="00D809FA" w:rsidRPr="00B85239">
              <w:t xml:space="preserve">istory, </w:t>
            </w:r>
            <w:r w:rsidR="00D809FA">
              <w:t>t</w:t>
            </w:r>
            <w:r w:rsidR="00D809FA" w:rsidRPr="00B85239">
              <w:t xml:space="preserve">ag </w:t>
            </w:r>
            <w:r w:rsidR="00D809FA">
              <w:t>d</w:t>
            </w:r>
            <w:r w:rsidR="00D809FA" w:rsidRPr="00B85239">
              <w:t xml:space="preserve">etails and </w:t>
            </w:r>
            <w:r w:rsidR="00D809FA">
              <w:t>a</w:t>
            </w:r>
            <w:r w:rsidR="00D809FA" w:rsidRPr="00B85239">
              <w:t xml:space="preserve">larm </w:t>
            </w:r>
            <w:r w:rsidR="00D809FA">
              <w:t>s</w:t>
            </w:r>
            <w:r w:rsidR="00D809FA" w:rsidRPr="00B85239">
              <w:t xml:space="preserve">ummary </w:t>
            </w:r>
            <w:r w:rsidR="00E40CE4" w:rsidRPr="00B85239">
              <w:t xml:space="preserve">menu </w:t>
            </w:r>
            <w:r w:rsidR="00D809FA">
              <w:t>is shown</w:t>
            </w:r>
            <w:r w:rsidR="00E40CE4" w:rsidRPr="00B85239">
              <w:t xml:space="preserve">. </w:t>
            </w:r>
          </w:p>
        </w:tc>
      </w:tr>
      <w:tr w:rsidR="00E40CE4" w:rsidRPr="00B85239">
        <w:trPr>
          <w:cantSplit/>
        </w:trPr>
        <w:tc>
          <w:tcPr>
            <w:tcW w:w="2750" w:type="dxa"/>
          </w:tcPr>
          <w:p w:rsidR="00E40CE4" w:rsidRDefault="007831E3" w:rsidP="00E40CE4">
            <w:r>
              <w:t>On duty indication</w:t>
            </w:r>
          </w:p>
          <w:p w:rsidR="006E51F3" w:rsidRPr="00B85239" w:rsidRDefault="006E51F3" w:rsidP="00E40CE4">
            <w:r>
              <w:t>(see</w:t>
            </w:r>
            <w:r w:rsidR="000D5E90">
              <w:t xml:space="preserve"> </w:t>
            </w:r>
            <w:r w:rsidR="007831E3">
              <w:fldChar w:fldCharType="begin"/>
            </w:r>
            <w:r w:rsidR="007831E3">
              <w:instrText xml:space="preserve"> REF _Ref240872516 \h </w:instrText>
            </w:r>
            <w:r w:rsidR="007831E3">
              <w:fldChar w:fldCharType="separate"/>
            </w:r>
            <w:r w:rsidR="00B20F3D">
              <w:t xml:space="preserve">Figure </w:t>
            </w:r>
            <w:r w:rsidR="00B20F3D">
              <w:rPr>
                <w:noProof/>
              </w:rPr>
              <w:t>9</w:t>
            </w:r>
            <w:r w:rsidR="00B20F3D">
              <w:noBreakHyphen/>
            </w:r>
            <w:r w:rsidR="00B20F3D">
              <w:rPr>
                <w:noProof/>
              </w:rPr>
              <w:t>8</w:t>
            </w:r>
            <w:r w:rsidR="007831E3">
              <w:fldChar w:fldCharType="end"/>
            </w:r>
            <w:r>
              <w:t>)</w:t>
            </w:r>
          </w:p>
        </w:tc>
        <w:tc>
          <w:tcPr>
            <w:tcW w:w="6636" w:type="dxa"/>
          </w:tcPr>
          <w:p w:rsidR="00E40CE4" w:rsidRPr="00B85239" w:rsidRDefault="00B37C7E" w:rsidP="00E40CE4">
            <w:r>
              <w:t>The “O</w:t>
            </w:r>
            <w:r w:rsidR="007831E3">
              <w:t>n duty indication</w:t>
            </w:r>
            <w:r>
              <w:t>”</w:t>
            </w:r>
            <w:r w:rsidR="002408B3">
              <w:t xml:space="preserve"> </w:t>
            </w:r>
            <w:r w:rsidR="001072F0">
              <w:t>indicates</w:t>
            </w:r>
            <w:r w:rsidR="002408B3">
              <w:t xml:space="preserve"> which</w:t>
            </w:r>
            <w:r w:rsidR="006B783E">
              <w:t xml:space="preserve"> engineer </w:t>
            </w:r>
            <w:r w:rsidR="002408B3">
              <w:t xml:space="preserve">is </w:t>
            </w:r>
            <w:r w:rsidR="00E40CE4" w:rsidRPr="00B85239">
              <w:t>on duty. The panel th</w:t>
            </w:r>
            <w:r w:rsidR="0076554C">
              <w:t>at is in the operational mode “On duty” the Field “O</w:t>
            </w:r>
            <w:r w:rsidR="00E40CE4" w:rsidRPr="00B85239">
              <w:t>n</w:t>
            </w:r>
            <w:r w:rsidR="00307E03">
              <w:t xml:space="preserve"> duty” will light up. In addition</w:t>
            </w:r>
            <w:r w:rsidR="00DA3835">
              <w:t>,</w:t>
            </w:r>
            <w:r w:rsidR="00E40CE4" w:rsidRPr="00B85239">
              <w:t xml:space="preserve"> the </w:t>
            </w:r>
            <w:r w:rsidR="0076554C">
              <w:t>f</w:t>
            </w:r>
            <w:r w:rsidR="00E40CE4" w:rsidRPr="00B85239">
              <w:t>ield that</w:t>
            </w:r>
            <w:r w:rsidR="00E92A10">
              <w:t xml:space="preserve"> defines the engineer will illuminate</w:t>
            </w:r>
            <w:r w:rsidR="00E40CE4" w:rsidRPr="00B85239">
              <w:t xml:space="preserve"> (1st, 2nd, 3rd </w:t>
            </w:r>
            <w:proofErr w:type="spellStart"/>
            <w:r w:rsidR="00E40CE4" w:rsidRPr="00B85239">
              <w:t>etc</w:t>
            </w:r>
            <w:proofErr w:type="spellEnd"/>
            <w:r w:rsidR="00E40CE4" w:rsidRPr="00B85239">
              <w:t>). The panels that are not on duty will indicate the engineer on watch.</w:t>
            </w:r>
          </w:p>
        </w:tc>
      </w:tr>
      <w:tr w:rsidR="00E40CE4" w:rsidRPr="00B85239">
        <w:trPr>
          <w:cantSplit/>
        </w:trPr>
        <w:tc>
          <w:tcPr>
            <w:tcW w:w="2750" w:type="dxa"/>
          </w:tcPr>
          <w:p w:rsidR="00E40CE4" w:rsidRDefault="00E40CE4" w:rsidP="00E40CE4">
            <w:r w:rsidRPr="00B85239">
              <w:t>Alarm groups</w:t>
            </w:r>
          </w:p>
          <w:p w:rsidR="006E51F3" w:rsidRPr="00B85239" w:rsidRDefault="006E51F3" w:rsidP="00E40CE4">
            <w:r>
              <w:t>(see</w:t>
            </w:r>
            <w:r w:rsidR="000D5E90">
              <w:t xml:space="preserve"> </w:t>
            </w:r>
            <w:r w:rsidR="00461BA4">
              <w:fldChar w:fldCharType="begin"/>
            </w:r>
            <w:r w:rsidR="00461BA4">
              <w:instrText xml:space="preserve"> REF _Ref240872595 \h </w:instrText>
            </w:r>
            <w:r w:rsidR="00461BA4">
              <w:fldChar w:fldCharType="separate"/>
            </w:r>
            <w:r w:rsidR="00B20F3D">
              <w:t xml:space="preserve">Figure </w:t>
            </w:r>
            <w:r w:rsidR="00B20F3D">
              <w:rPr>
                <w:noProof/>
              </w:rPr>
              <w:t>9</w:t>
            </w:r>
            <w:r w:rsidR="00B20F3D">
              <w:noBreakHyphen/>
            </w:r>
            <w:r w:rsidR="00B20F3D">
              <w:rPr>
                <w:noProof/>
              </w:rPr>
              <w:t>5</w:t>
            </w:r>
            <w:r w:rsidR="00461BA4">
              <w:fldChar w:fldCharType="end"/>
            </w:r>
            <w:r>
              <w:t>)</w:t>
            </w:r>
          </w:p>
        </w:tc>
        <w:tc>
          <w:tcPr>
            <w:tcW w:w="6636" w:type="dxa"/>
          </w:tcPr>
          <w:p w:rsidR="00E40CE4" w:rsidRPr="00B85239" w:rsidRDefault="00E40CE4" w:rsidP="00E40CE4">
            <w:r w:rsidRPr="00B85239">
              <w:t xml:space="preserve">The </w:t>
            </w:r>
            <w:r w:rsidR="00911F18">
              <w:t>“A</w:t>
            </w:r>
            <w:r w:rsidR="00C31B1E">
              <w:t>larm groups</w:t>
            </w:r>
            <w:r w:rsidR="00911F18">
              <w:t>”</w:t>
            </w:r>
            <w:r w:rsidR="00133382">
              <w:t xml:space="preserve"> button </w:t>
            </w:r>
            <w:r w:rsidR="00C31B1E">
              <w:t>indicate</w:t>
            </w:r>
            <w:r w:rsidR="00133382">
              <w:t>s</w:t>
            </w:r>
            <w:r w:rsidRPr="00B85239">
              <w:t xml:space="preserve"> if an alarm is active </w:t>
            </w:r>
            <w:r w:rsidR="00C31B1E">
              <w:t>within</w:t>
            </w:r>
            <w:r w:rsidRPr="00B85239">
              <w:t xml:space="preserve"> a critical group. </w:t>
            </w:r>
          </w:p>
        </w:tc>
      </w:tr>
      <w:tr w:rsidR="00E40CE4" w:rsidRPr="00B85239">
        <w:trPr>
          <w:cantSplit/>
        </w:trPr>
        <w:tc>
          <w:tcPr>
            <w:tcW w:w="2750" w:type="dxa"/>
          </w:tcPr>
          <w:p w:rsidR="006E51F3" w:rsidRDefault="00E40CE4" w:rsidP="00E40CE4">
            <w:r w:rsidRPr="00B85239">
              <w:t xml:space="preserve">Failure </w:t>
            </w:r>
            <w:r w:rsidR="00340414">
              <w:t>indication</w:t>
            </w:r>
          </w:p>
          <w:p w:rsidR="00CC4600" w:rsidRPr="00B85239" w:rsidRDefault="00CC4600" w:rsidP="00E40CE4">
            <w:r>
              <w:t xml:space="preserve">(see </w:t>
            </w:r>
            <w:r w:rsidR="00220385">
              <w:fldChar w:fldCharType="begin"/>
            </w:r>
            <w:r w:rsidR="00220385">
              <w:instrText xml:space="preserve"> REF _Ref240876207 \h </w:instrText>
            </w:r>
            <w:r w:rsidR="00220385">
              <w:fldChar w:fldCharType="separate"/>
            </w:r>
            <w:r w:rsidR="00B20F3D">
              <w:t xml:space="preserve">Figure </w:t>
            </w:r>
            <w:r w:rsidR="00B20F3D">
              <w:rPr>
                <w:noProof/>
              </w:rPr>
              <w:t>10</w:t>
            </w:r>
            <w:r w:rsidR="00B20F3D">
              <w:noBreakHyphen/>
            </w:r>
            <w:r w:rsidR="00B20F3D">
              <w:rPr>
                <w:noProof/>
              </w:rPr>
              <w:t>1</w:t>
            </w:r>
            <w:r w:rsidR="00220385">
              <w:fldChar w:fldCharType="end"/>
            </w:r>
            <w:r w:rsidR="00220385">
              <w:t>)</w:t>
            </w:r>
          </w:p>
        </w:tc>
        <w:tc>
          <w:tcPr>
            <w:tcW w:w="6636" w:type="dxa"/>
          </w:tcPr>
          <w:p w:rsidR="00E40CE4" w:rsidRPr="00B85239" w:rsidRDefault="00CF7FA5" w:rsidP="00E40CE4">
            <w:r>
              <w:t>In case of a failure (network) an audible alert (buzzer) is triggered. The text “Connecting” appears on the display to indicate the lack of connectivity. The alert can be silenced by touching the display screen.</w:t>
            </w:r>
          </w:p>
        </w:tc>
      </w:tr>
      <w:tr w:rsidR="00B301CE" w:rsidRPr="00B85239">
        <w:trPr>
          <w:cantSplit/>
        </w:trPr>
        <w:tc>
          <w:tcPr>
            <w:tcW w:w="2750" w:type="dxa"/>
          </w:tcPr>
          <w:p w:rsidR="00B301CE" w:rsidRDefault="00B301CE" w:rsidP="0064076D">
            <w:pPr>
              <w:keepNext/>
              <w:keepLines/>
            </w:pPr>
            <w:r>
              <w:lastRenderedPageBreak/>
              <w:t xml:space="preserve">Bridge watch </w:t>
            </w:r>
            <w:r w:rsidR="00461BA4">
              <w:t>safety timer</w:t>
            </w:r>
            <w:r w:rsidR="00105145">
              <w:rPr>
                <w:rStyle w:val="Voetnootmarkering"/>
              </w:rPr>
              <w:footnoteReference w:id="18"/>
            </w:r>
          </w:p>
          <w:p w:rsidR="006E51F3" w:rsidRPr="00B85239" w:rsidRDefault="006E51F3" w:rsidP="0064076D">
            <w:pPr>
              <w:keepNext/>
              <w:keepLines/>
            </w:pPr>
            <w:r>
              <w:t>(see</w:t>
            </w:r>
            <w:r w:rsidR="000D5E90">
              <w:t xml:space="preserve"> </w:t>
            </w:r>
            <w:r w:rsidR="00461BA4">
              <w:fldChar w:fldCharType="begin"/>
            </w:r>
            <w:r w:rsidR="00461BA4">
              <w:instrText xml:space="preserve"> REF _Ref240872615 \h </w:instrText>
            </w:r>
            <w:r w:rsidR="00461BA4">
              <w:fldChar w:fldCharType="separate"/>
            </w:r>
            <w:r w:rsidR="00B20F3D">
              <w:t xml:space="preserve">Figure </w:t>
            </w:r>
            <w:r w:rsidR="00B20F3D">
              <w:rPr>
                <w:noProof/>
              </w:rPr>
              <w:t>9</w:t>
            </w:r>
            <w:r w:rsidR="00B20F3D">
              <w:noBreakHyphen/>
            </w:r>
            <w:r w:rsidR="00B20F3D">
              <w:rPr>
                <w:noProof/>
              </w:rPr>
              <w:t>10</w:t>
            </w:r>
            <w:r w:rsidR="00461BA4">
              <w:fldChar w:fldCharType="end"/>
            </w:r>
            <w:r>
              <w:t>)</w:t>
            </w:r>
          </w:p>
        </w:tc>
        <w:tc>
          <w:tcPr>
            <w:tcW w:w="6636" w:type="dxa"/>
          </w:tcPr>
          <w:p w:rsidR="00B301CE" w:rsidRPr="00B85239" w:rsidRDefault="00B301CE" w:rsidP="0064076D">
            <w:pPr>
              <w:keepLines/>
            </w:pPr>
            <w:r>
              <w:t xml:space="preserve">In case of a one man bridge, the bridge watch alarm can be enabled for safety purposes. The bridge watch </w:t>
            </w:r>
            <w:r w:rsidR="007D6E40">
              <w:t>safety timer must</w:t>
            </w:r>
            <w:r>
              <w:t xml:space="preserve"> be reset within a specific amount of time (using the reset button of an alarm panel on the bridge), else a </w:t>
            </w:r>
            <w:r w:rsidR="007C3F6F">
              <w:t>General Engineers’ Alarm (GEA) is</w:t>
            </w:r>
            <w:r>
              <w:t xml:space="preserve"> invoked on all stations.</w:t>
            </w:r>
          </w:p>
        </w:tc>
      </w:tr>
      <w:tr w:rsidR="00B301CE" w:rsidRPr="00B85239">
        <w:trPr>
          <w:cantSplit/>
        </w:trPr>
        <w:tc>
          <w:tcPr>
            <w:tcW w:w="2750" w:type="dxa"/>
          </w:tcPr>
          <w:p w:rsidR="00B301CE" w:rsidRDefault="00F21171" w:rsidP="0064076D">
            <w:pPr>
              <w:keepNext/>
              <w:keepLines/>
            </w:pPr>
            <w:r>
              <w:t>Engine room</w:t>
            </w:r>
            <w:r w:rsidR="00B301CE">
              <w:t xml:space="preserve"> watch alarm</w:t>
            </w:r>
          </w:p>
          <w:p w:rsidR="006E51F3" w:rsidRDefault="006E51F3" w:rsidP="0064076D">
            <w:pPr>
              <w:keepNext/>
              <w:keepLines/>
            </w:pPr>
            <w:r>
              <w:t>(see</w:t>
            </w:r>
            <w:r w:rsidR="000D5E90">
              <w:t xml:space="preserve"> </w:t>
            </w:r>
            <w:r w:rsidR="00461BA4">
              <w:fldChar w:fldCharType="begin"/>
            </w:r>
            <w:r w:rsidR="00461BA4">
              <w:instrText xml:space="preserve"> REF _Ref240872637 \h </w:instrText>
            </w:r>
            <w:r w:rsidR="00461BA4">
              <w:fldChar w:fldCharType="separate"/>
            </w:r>
            <w:r w:rsidR="00B20F3D">
              <w:t xml:space="preserve">Figure </w:t>
            </w:r>
            <w:r w:rsidR="00B20F3D">
              <w:rPr>
                <w:noProof/>
              </w:rPr>
              <w:t>9</w:t>
            </w:r>
            <w:r w:rsidR="00B20F3D">
              <w:noBreakHyphen/>
            </w:r>
            <w:r w:rsidR="00B20F3D">
              <w:rPr>
                <w:noProof/>
              </w:rPr>
              <w:t>11</w:t>
            </w:r>
            <w:r w:rsidR="00461BA4">
              <w:fldChar w:fldCharType="end"/>
            </w:r>
            <w:r>
              <w:t>)</w:t>
            </w:r>
          </w:p>
        </w:tc>
        <w:tc>
          <w:tcPr>
            <w:tcW w:w="6636" w:type="dxa"/>
          </w:tcPr>
          <w:p w:rsidR="00B301CE" w:rsidRDefault="00F21171" w:rsidP="00CE18D0">
            <w:pPr>
              <w:keepNext/>
              <w:keepLines/>
            </w:pPr>
            <w:r>
              <w:t>The Duty Alarm P</w:t>
            </w:r>
            <w:r w:rsidR="00B301CE">
              <w:t xml:space="preserve">anel indicates </w:t>
            </w:r>
            <w:r w:rsidR="00C74EEA">
              <w:t>whether the machinery space is “A</w:t>
            </w:r>
            <w:r w:rsidR="00B301CE">
              <w:t>ttended</w:t>
            </w:r>
            <w:r w:rsidR="00C74EEA">
              <w:t>” or “U</w:t>
            </w:r>
            <w:r w:rsidR="00B301CE">
              <w:t>nattended</w:t>
            </w:r>
            <w:r w:rsidR="00C74EEA">
              <w:t>”</w:t>
            </w:r>
            <w:r w:rsidR="00B301CE">
              <w:t xml:space="preserve">. </w:t>
            </w:r>
          </w:p>
        </w:tc>
      </w:tr>
    </w:tbl>
    <w:p w:rsidR="008773AE" w:rsidRDefault="00CE18D0" w:rsidP="00CE18D0">
      <w:pPr>
        <w:pStyle w:val="Bijschrift"/>
      </w:pPr>
      <w:bookmarkStart w:id="256" w:name="_Toc373490238"/>
      <w:r>
        <w:t xml:space="preserve">Table </w:t>
      </w:r>
      <w:r w:rsidR="00161EC1">
        <w:fldChar w:fldCharType="begin"/>
      </w:r>
      <w:r w:rsidR="00161EC1">
        <w:instrText xml:space="preserve"> STYLEREF 1 \s </w:instrText>
      </w:r>
      <w:r w:rsidR="00161EC1">
        <w:fldChar w:fldCharType="separate"/>
      </w:r>
      <w:r w:rsidR="00B20F3D">
        <w:rPr>
          <w:noProof/>
        </w:rPr>
        <w:t>9</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1</w:t>
      </w:r>
      <w:r w:rsidR="00161EC1">
        <w:fldChar w:fldCharType="end"/>
      </w:r>
      <w:r>
        <w:t>: Duty Alarm Panel functionalities</w:t>
      </w:r>
      <w:bookmarkEnd w:id="256"/>
    </w:p>
    <w:p w:rsidR="004206DE" w:rsidRDefault="005838CD">
      <w:pPr>
        <w:pStyle w:val="Kop2"/>
      </w:pPr>
      <w:bookmarkStart w:id="257" w:name="_Toc235862031"/>
      <w:r>
        <w:br w:type="page"/>
      </w:r>
      <w:bookmarkStart w:id="258" w:name="_Toc373490159"/>
      <w:r w:rsidR="005D28E2">
        <w:lastRenderedPageBreak/>
        <w:t>On d</w:t>
      </w:r>
      <w:r w:rsidR="004206DE">
        <w:t>uty select</w:t>
      </w:r>
      <w:bookmarkEnd w:id="257"/>
      <w:r w:rsidR="00E22556">
        <w:t xml:space="preserve"> procedure</w:t>
      </w:r>
      <w:bookmarkEnd w:id="258"/>
    </w:p>
    <w:p w:rsidR="00E26CE7" w:rsidRDefault="00E26CE7" w:rsidP="00E26CE7">
      <w:r>
        <w:t xml:space="preserve">An engineer on duty can be selected on duty from the </w:t>
      </w:r>
      <w:r w:rsidR="006D4939">
        <w:t>a</w:t>
      </w:r>
      <w:r>
        <w:t>llocation co</w:t>
      </w:r>
      <w:r w:rsidR="00824375">
        <w:t xml:space="preserve">ntrol button on the </w:t>
      </w:r>
      <w:r w:rsidR="00523E0A">
        <w:t>Duty Alarm Panel (</w:t>
      </w:r>
      <w:r w:rsidR="00824375">
        <w:t>DAP</w:t>
      </w:r>
      <w:r w:rsidR="00523E0A">
        <w:t>)</w:t>
      </w:r>
      <w:r w:rsidR="00013AD1">
        <w:t xml:space="preserve">. </w:t>
      </w:r>
      <w:r>
        <w:t>The engineer will be warned when an a</w:t>
      </w:r>
      <w:r w:rsidR="00CF0DCE">
        <w:t>larm is present in one of the “Unmanned”</w:t>
      </w:r>
      <w:r>
        <w:t xml:space="preserve"> alarm groups. Using the alarm panel of the engineer on duty, the engineer is not</w:t>
      </w:r>
      <w:r w:rsidR="007B557D">
        <w:t xml:space="preserve">ified of new alarms. </w:t>
      </w:r>
      <w:r w:rsidR="006A024B">
        <w:t>This is done by warning light, buzzer and/or on-screen functions</w:t>
      </w:r>
      <w:r>
        <w:t>. Alarms are always repres</w:t>
      </w:r>
      <w:r w:rsidR="00B26D31">
        <w:t>ented on the screen.</w:t>
      </w:r>
    </w:p>
    <w:p w:rsidR="00E26CE7" w:rsidRDefault="00E26CE7">
      <w:pPr>
        <w:overflowPunct/>
        <w:textAlignment w:val="auto"/>
      </w:pPr>
    </w:p>
    <w:p w:rsidR="004206DE" w:rsidRDefault="004206DE" w:rsidP="00ED7563">
      <w:pPr>
        <w:overflowPunct/>
        <w:textAlignment w:val="auto"/>
      </w:pPr>
      <w:r w:rsidRPr="009B69B1">
        <w:t>The duty alarm system sends alarms to the responsible persons in case of incorrect</w:t>
      </w:r>
      <w:r w:rsidR="00362C28">
        <w:t xml:space="preserve"> </w:t>
      </w:r>
      <w:r w:rsidRPr="009B69B1">
        <w:t xml:space="preserve">situations whenever the machinery spaces are unattended. The </w:t>
      </w:r>
      <w:r w:rsidR="0088309A" w:rsidRPr="009B69B1">
        <w:t>release</w:t>
      </w:r>
      <w:r w:rsidRPr="009B69B1">
        <w:t xml:space="preserve"> procedure for</w:t>
      </w:r>
      <w:r w:rsidR="00362C28">
        <w:t xml:space="preserve"> </w:t>
      </w:r>
      <w:r w:rsidR="0088309A" w:rsidRPr="009B69B1">
        <w:t>d</w:t>
      </w:r>
      <w:r w:rsidRPr="009B69B1">
        <w:t xml:space="preserve">uty alarms will be done </w:t>
      </w:r>
      <w:r w:rsidR="00612B16">
        <w:t xml:space="preserve">(before leaving the area) </w:t>
      </w:r>
      <w:r w:rsidRPr="009B69B1">
        <w:t xml:space="preserve">at the main </w:t>
      </w:r>
      <w:r w:rsidR="00F063FB">
        <w:t>Workstation</w:t>
      </w:r>
      <w:r w:rsidRPr="009B69B1">
        <w:t xml:space="preserve"> </w:t>
      </w:r>
      <w:r w:rsidR="0058601F">
        <w:t xml:space="preserve"> </w:t>
      </w:r>
      <w:r w:rsidRPr="009B69B1">
        <w:t>in the E</w:t>
      </w:r>
      <w:r w:rsidR="00ED7563">
        <w:t xml:space="preserve">ngine </w:t>
      </w:r>
      <w:r w:rsidRPr="009B69B1">
        <w:t>C</w:t>
      </w:r>
      <w:r w:rsidR="00ED7563">
        <w:t xml:space="preserve">ontrol </w:t>
      </w:r>
      <w:r w:rsidRPr="009B69B1">
        <w:t>R</w:t>
      </w:r>
      <w:r w:rsidR="00ED7563">
        <w:t>oom (ECR)</w:t>
      </w:r>
      <w:r w:rsidRPr="009B69B1">
        <w:t>.</w:t>
      </w:r>
    </w:p>
    <w:p w:rsidR="005838CD" w:rsidRDefault="005838CD" w:rsidP="00ED7563">
      <w:pPr>
        <w:overflowPunct/>
        <w:textAlignment w:val="auto"/>
      </w:pPr>
    </w:p>
    <w:p w:rsidR="006D4939" w:rsidRDefault="00744EFA" w:rsidP="006D4939">
      <w:pPr>
        <w:keepNext/>
        <w:overflowPunct/>
        <w:textAlignment w:val="auto"/>
      </w:pPr>
      <w:r>
        <w:rPr>
          <w:noProof/>
          <w:lang w:val="nl-NL" w:eastAsia="nl-NL"/>
        </w:rPr>
        <w:drawing>
          <wp:inline distT="0" distB="0" distL="0" distR="0">
            <wp:extent cx="5934075" cy="4419600"/>
            <wp:effectExtent l="0" t="0" r="952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rsidR="005838CD" w:rsidRDefault="006D4939" w:rsidP="006D4939">
      <w:pPr>
        <w:pStyle w:val="Bijschrift"/>
      </w:pPr>
      <w:bookmarkStart w:id="259" w:name="_Toc373490214"/>
      <w:r>
        <w:t xml:space="preserve">Figure </w:t>
      </w:r>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15</w:t>
      </w:r>
      <w:r w:rsidR="002A3868">
        <w:fldChar w:fldCharType="end"/>
      </w:r>
      <w:r>
        <w:t xml:space="preserve"> Duty Alarm</w:t>
      </w:r>
      <w:r w:rsidR="005D28E2">
        <w:rPr>
          <w:noProof/>
        </w:rPr>
        <w:t xml:space="preserve"> Panel (on duty select</w:t>
      </w:r>
      <w:r>
        <w:rPr>
          <w:noProof/>
        </w:rPr>
        <w:t>)</w:t>
      </w:r>
      <w:bookmarkEnd w:id="259"/>
    </w:p>
    <w:p w:rsidR="004206DE" w:rsidRDefault="004206DE">
      <w:pPr>
        <w:pStyle w:val="Kop2"/>
      </w:pPr>
      <w:bookmarkStart w:id="260" w:name="_Toc235862035"/>
      <w:bookmarkStart w:id="261" w:name="_Toc373490160"/>
      <w:r>
        <w:t>Alarm acknowledge procedure</w:t>
      </w:r>
      <w:bookmarkEnd w:id="260"/>
      <w:bookmarkEnd w:id="261"/>
      <w:r w:rsidR="00311C60">
        <w:t xml:space="preserve"> </w:t>
      </w:r>
    </w:p>
    <w:p w:rsidR="004206DE" w:rsidRPr="009B69B1" w:rsidRDefault="004206DE">
      <w:pPr>
        <w:overflowPunct/>
        <w:textAlignment w:val="auto"/>
      </w:pPr>
      <w:r w:rsidRPr="009B69B1">
        <w:t xml:space="preserve">If during watch free operation an alarm occurs the normal procedure will </w:t>
      </w:r>
      <w:r w:rsidR="0086574B" w:rsidRPr="009B69B1">
        <w:t>be</w:t>
      </w:r>
      <w:r w:rsidRPr="009B69B1">
        <w:t xml:space="preserve"> that the</w:t>
      </w:r>
      <w:r w:rsidR="0086574B">
        <w:t xml:space="preserve"> </w:t>
      </w:r>
      <w:r w:rsidRPr="009B69B1">
        <w:t>engineer on duty will r</w:t>
      </w:r>
      <w:r w:rsidR="00E02EA4">
        <w:t xml:space="preserve">eceive an optical and acoustic alarm </w:t>
      </w:r>
      <w:r w:rsidR="007A7B92">
        <w:t>in his cabin</w:t>
      </w:r>
      <w:r w:rsidR="00512B68">
        <w:t>. Accordingly</w:t>
      </w:r>
      <w:r w:rsidR="0086574B">
        <w:t xml:space="preserve"> he must </w:t>
      </w:r>
      <w:r w:rsidRPr="009B69B1">
        <w:t>ackn</w:t>
      </w:r>
      <w:r w:rsidR="00293BD5">
        <w:t>owledge the alarm on his panel.</w:t>
      </w:r>
    </w:p>
    <w:p w:rsidR="004206DE" w:rsidRPr="009B69B1" w:rsidRDefault="004206DE" w:rsidP="002608B7">
      <w:pPr>
        <w:overflowPunct/>
        <w:textAlignment w:val="auto"/>
      </w:pPr>
      <w:r w:rsidRPr="009B69B1">
        <w:t>The alarm itself is still in the status not acknow</w:t>
      </w:r>
      <w:r w:rsidR="009E1F23">
        <w:t>ledged. The engineer on duty</w:t>
      </w:r>
      <w:r w:rsidR="0086574B">
        <w:t xml:space="preserve"> must</w:t>
      </w:r>
      <w:r w:rsidRPr="009B69B1">
        <w:t xml:space="preserve"> go to the </w:t>
      </w:r>
      <w:r w:rsidR="00E805ED">
        <w:t>ECR</w:t>
      </w:r>
      <w:r w:rsidR="00174C1E">
        <w:t xml:space="preserve">, to acknowledge </w:t>
      </w:r>
      <w:r w:rsidRPr="009B69B1">
        <w:t>the ala</w:t>
      </w:r>
      <w:r w:rsidR="00174C1E">
        <w:t xml:space="preserve">rm and </w:t>
      </w:r>
      <w:r w:rsidRPr="009B69B1">
        <w:t>so</w:t>
      </w:r>
      <w:r w:rsidR="00EA1DBA">
        <w:t>lve the problem in the control</w:t>
      </w:r>
      <w:r w:rsidR="002608B7">
        <w:t xml:space="preserve"> room</w:t>
      </w:r>
      <w:r w:rsidRPr="009B69B1">
        <w:t>.</w:t>
      </w:r>
    </w:p>
    <w:p w:rsidR="004206DE" w:rsidRPr="009B69B1" w:rsidRDefault="004206DE"/>
    <w:p w:rsidR="004206DE" w:rsidRDefault="00B81772" w:rsidP="004A3F51">
      <w:pPr>
        <w:overflowPunct/>
        <w:textAlignment w:val="auto"/>
      </w:pPr>
      <w:r>
        <w:t>When</w:t>
      </w:r>
      <w:r w:rsidR="004206DE" w:rsidRPr="004A3F51">
        <w:t xml:space="preserve"> the eng</w:t>
      </w:r>
      <w:r>
        <w:t xml:space="preserve">ineer on duty ignores the alarm </w:t>
      </w:r>
      <w:r w:rsidR="004206DE" w:rsidRPr="004A3F51">
        <w:t>in his cabin</w:t>
      </w:r>
      <w:r>
        <w:t>,</w:t>
      </w:r>
      <w:r w:rsidR="004206DE" w:rsidRPr="004A3F51">
        <w:t xml:space="preserve"> a repeat alarm function </w:t>
      </w:r>
      <w:r w:rsidR="008A74CD">
        <w:t>will be activated</w:t>
      </w:r>
      <w:r w:rsidR="00B1655F">
        <w:t xml:space="preserve">. This means, after a specific period of time </w:t>
      </w:r>
      <w:r w:rsidR="00181E91">
        <w:t>the duty alarm system generates</w:t>
      </w:r>
      <w:r w:rsidR="004206DE" w:rsidRPr="004A3F51">
        <w:t xml:space="preserve"> </w:t>
      </w:r>
      <w:r w:rsidR="004A3F51" w:rsidRPr="004A3F51">
        <w:t>a General Engineer</w:t>
      </w:r>
      <w:r w:rsidR="00084B69">
        <w:t>’</w:t>
      </w:r>
      <w:r w:rsidR="004A3F51" w:rsidRPr="004A3F51">
        <w:t>s Alarm</w:t>
      </w:r>
      <w:r w:rsidR="00B1655F">
        <w:t xml:space="preserve"> (GEA)</w:t>
      </w:r>
      <w:r w:rsidR="004A3F51" w:rsidRPr="004A3F51">
        <w:t xml:space="preserve"> </w:t>
      </w:r>
      <w:r w:rsidR="004206DE" w:rsidRPr="004A3F51">
        <w:t>on all stations.</w:t>
      </w:r>
      <w:r w:rsidR="004206DE" w:rsidRPr="009B69B1">
        <w:t xml:space="preserve"> </w:t>
      </w:r>
    </w:p>
    <w:p w:rsidR="004206DE" w:rsidRDefault="004206DE"/>
    <w:p w:rsidR="00962C7E" w:rsidRDefault="00570125" w:rsidP="00962C7E">
      <w:pPr>
        <w:pStyle w:val="Kop2"/>
      </w:pPr>
      <w:bookmarkStart w:id="262" w:name="_Toc373490161"/>
      <w:r>
        <w:t>C</w:t>
      </w:r>
      <w:r w:rsidR="00962C7E">
        <w:t>all function</w:t>
      </w:r>
      <w:bookmarkEnd w:id="262"/>
    </w:p>
    <w:p w:rsidR="00962C7E" w:rsidRDefault="00962C7E"/>
    <w:p w:rsidR="008460A2" w:rsidRPr="007B227A" w:rsidRDefault="008460A2" w:rsidP="008460A2">
      <w:r>
        <w:t>From the Duty Alarm Panel (DAP) it is possible to ca</w:t>
      </w:r>
      <w:r w:rsidR="00317EE4">
        <w:t xml:space="preserve">ll for a specific engineer, </w:t>
      </w:r>
      <w:r>
        <w:t>brid</w:t>
      </w:r>
      <w:r w:rsidR="00317EE4">
        <w:t xml:space="preserve">ge or all engineers (see </w:t>
      </w:r>
      <w:r w:rsidR="00317EE4">
        <w:fldChar w:fldCharType="begin"/>
      </w:r>
      <w:r w:rsidR="00317EE4">
        <w:instrText xml:space="preserve"> REF _Ref240876659 \h </w:instrText>
      </w:r>
      <w:r w:rsidR="00317EE4">
        <w:fldChar w:fldCharType="separate"/>
      </w:r>
      <w:r w:rsidR="00B20F3D">
        <w:t xml:space="preserve">Figure </w:t>
      </w:r>
      <w:r w:rsidR="00B20F3D">
        <w:rPr>
          <w:noProof/>
        </w:rPr>
        <w:t>9</w:t>
      </w:r>
      <w:r w:rsidR="00B20F3D">
        <w:noBreakHyphen/>
      </w:r>
      <w:r w:rsidR="00B20F3D">
        <w:rPr>
          <w:noProof/>
        </w:rPr>
        <w:t>16</w:t>
      </w:r>
      <w:r w:rsidR="00317EE4">
        <w:fldChar w:fldCharType="end"/>
      </w:r>
      <w:r w:rsidR="00317EE4">
        <w:t>).</w:t>
      </w:r>
    </w:p>
    <w:p w:rsidR="008460A2" w:rsidRDefault="008460A2"/>
    <w:p w:rsidR="00570125" w:rsidRDefault="00744EFA" w:rsidP="00570125">
      <w:pPr>
        <w:keepNext/>
      </w:pPr>
      <w:r>
        <w:rPr>
          <w:noProof/>
          <w:lang w:val="nl-NL" w:eastAsia="nl-NL"/>
        </w:rPr>
        <w:drawing>
          <wp:inline distT="0" distB="0" distL="0" distR="0">
            <wp:extent cx="5934075" cy="4419600"/>
            <wp:effectExtent l="0" t="0" r="9525"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rsidR="00962C7E" w:rsidRDefault="00570125" w:rsidP="00570125">
      <w:pPr>
        <w:pStyle w:val="Bijschrift"/>
      </w:pPr>
      <w:bookmarkStart w:id="263" w:name="_Ref240876659"/>
      <w:bookmarkStart w:id="264" w:name="_Toc373490215"/>
      <w:r>
        <w:t xml:space="preserve">Figure </w:t>
      </w:r>
      <w:r w:rsidR="002A3868">
        <w:fldChar w:fldCharType="begin"/>
      </w:r>
      <w:r w:rsidR="002A3868">
        <w:instrText xml:space="preserve"> STYLEREF 1 \s </w:instrText>
      </w:r>
      <w:r w:rsidR="002A3868">
        <w:fldChar w:fldCharType="separate"/>
      </w:r>
      <w:r w:rsidR="00B20F3D">
        <w:rPr>
          <w:noProof/>
        </w:rPr>
        <w:t>9</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16</w:t>
      </w:r>
      <w:r w:rsidR="002A3868">
        <w:fldChar w:fldCharType="end"/>
      </w:r>
      <w:bookmarkEnd w:id="263"/>
      <w:r>
        <w:t xml:space="preserve"> Duty Alarm Panel (call function)</w:t>
      </w:r>
      <w:bookmarkEnd w:id="264"/>
    </w:p>
    <w:p w:rsidR="004206DE" w:rsidRDefault="002F16F9" w:rsidP="00E15B6C">
      <w:pPr>
        <w:pStyle w:val="Kop1"/>
      </w:pPr>
      <w:bookmarkStart w:id="265" w:name="_Toc235862036"/>
      <w:r>
        <w:br w:type="page"/>
      </w:r>
      <w:bookmarkStart w:id="266" w:name="_Toc373490162"/>
      <w:bookmarkEnd w:id="265"/>
      <w:r w:rsidR="00EC0100">
        <w:lastRenderedPageBreak/>
        <w:t>Personnel</w:t>
      </w:r>
      <w:r w:rsidR="00C56C41">
        <w:t xml:space="preserve"> alarm</w:t>
      </w:r>
      <w:bookmarkEnd w:id="266"/>
      <w:r w:rsidR="00311C60">
        <w:t xml:space="preserve"> </w:t>
      </w:r>
    </w:p>
    <w:p w:rsidR="004206DE" w:rsidRDefault="00165797">
      <w:pPr>
        <w:pStyle w:val="Kop2"/>
      </w:pPr>
      <w:bookmarkStart w:id="267" w:name="_Toc373490163"/>
      <w:r>
        <w:t>General</w:t>
      </w:r>
      <w:bookmarkEnd w:id="267"/>
    </w:p>
    <w:p w:rsidR="00C56C41" w:rsidRDefault="00EC0100" w:rsidP="00C56C41">
      <w:bookmarkStart w:id="268" w:name="_Toc235862038"/>
      <w:r>
        <w:t>A personnel</w:t>
      </w:r>
      <w:r w:rsidR="00C56C41">
        <w:t xml:space="preserve"> alarm provides a safety timer </w:t>
      </w:r>
      <w:r w:rsidR="005142AF">
        <w:t xml:space="preserve">(see </w:t>
      </w:r>
      <w:r w:rsidR="005142AF">
        <w:fldChar w:fldCharType="begin"/>
      </w:r>
      <w:r w:rsidR="005142AF">
        <w:instrText xml:space="preserve"> REF _Ref240876922 \h </w:instrText>
      </w:r>
      <w:r w:rsidR="005142AF">
        <w:fldChar w:fldCharType="separate"/>
      </w:r>
      <w:r w:rsidR="00B20F3D">
        <w:t xml:space="preserve">Figure </w:t>
      </w:r>
      <w:r w:rsidR="00B20F3D">
        <w:rPr>
          <w:noProof/>
        </w:rPr>
        <w:t>9</w:t>
      </w:r>
      <w:r w:rsidR="00B20F3D">
        <w:noBreakHyphen/>
      </w:r>
      <w:r w:rsidR="00B20F3D">
        <w:rPr>
          <w:noProof/>
        </w:rPr>
        <w:t>9</w:t>
      </w:r>
      <w:r w:rsidR="005142AF">
        <w:fldChar w:fldCharType="end"/>
      </w:r>
      <w:r w:rsidR="005142AF">
        <w:t xml:space="preserve"> and </w:t>
      </w:r>
      <w:r w:rsidR="005142AF">
        <w:fldChar w:fldCharType="begin"/>
      </w:r>
      <w:r w:rsidR="005142AF">
        <w:instrText xml:space="preserve"> REF _Ref240872615 \h </w:instrText>
      </w:r>
      <w:r w:rsidR="005142AF">
        <w:fldChar w:fldCharType="separate"/>
      </w:r>
      <w:r w:rsidR="00B20F3D">
        <w:t xml:space="preserve">Figure </w:t>
      </w:r>
      <w:r w:rsidR="00B20F3D">
        <w:rPr>
          <w:noProof/>
        </w:rPr>
        <w:t>9</w:t>
      </w:r>
      <w:r w:rsidR="00B20F3D">
        <w:noBreakHyphen/>
      </w:r>
      <w:r w:rsidR="00B20F3D">
        <w:rPr>
          <w:noProof/>
        </w:rPr>
        <w:t>10</w:t>
      </w:r>
      <w:r w:rsidR="005142AF">
        <w:fldChar w:fldCharType="end"/>
      </w:r>
      <w:r w:rsidR="005142AF">
        <w:t xml:space="preserve">) </w:t>
      </w:r>
      <w:r w:rsidR="00C56C41">
        <w:t xml:space="preserve">for personal protection, used when a single person works in an unattended area. The </w:t>
      </w:r>
      <w:r>
        <w:t>personnel</w:t>
      </w:r>
      <w:r w:rsidR="00C56C41">
        <w:t xml:space="preserve"> alarm consists </w:t>
      </w:r>
      <w:r w:rsidR="00AA286D">
        <w:t>of:</w:t>
      </w:r>
    </w:p>
    <w:p w:rsidR="00AA286D" w:rsidRDefault="00AA286D" w:rsidP="00576C19">
      <w:pPr>
        <w:numPr>
          <w:ilvl w:val="0"/>
          <w:numId w:val="25"/>
        </w:numPr>
      </w:pPr>
      <w:r>
        <w:t>A release station</w:t>
      </w:r>
    </w:p>
    <w:p w:rsidR="00AA286D" w:rsidRDefault="00AA286D" w:rsidP="00576C19">
      <w:pPr>
        <w:numPr>
          <w:ilvl w:val="0"/>
          <w:numId w:val="25"/>
        </w:numPr>
      </w:pPr>
      <w:r>
        <w:t xml:space="preserve">An </w:t>
      </w:r>
      <w:r w:rsidR="008722EA">
        <w:t>a</w:t>
      </w:r>
      <w:r>
        <w:t>cknowledge station</w:t>
      </w:r>
      <w:r w:rsidR="00052AC3">
        <w:tab/>
      </w:r>
    </w:p>
    <w:p w:rsidR="004206DE" w:rsidRDefault="000B6C52" w:rsidP="00D568FD">
      <w:pPr>
        <w:pStyle w:val="Kop3"/>
      </w:pPr>
      <w:bookmarkStart w:id="269" w:name="_Toc373490164"/>
      <w:r>
        <w:t>Release s</w:t>
      </w:r>
      <w:r w:rsidR="004206DE">
        <w:t>tation</w:t>
      </w:r>
      <w:bookmarkEnd w:id="268"/>
      <w:bookmarkEnd w:id="269"/>
      <w:r w:rsidR="00311C60">
        <w:t xml:space="preserve"> </w:t>
      </w:r>
    </w:p>
    <w:p w:rsidR="000A7F5F" w:rsidRDefault="000A7F5F" w:rsidP="00161520">
      <w:pPr>
        <w:rPr>
          <w:iCs/>
        </w:rPr>
      </w:pPr>
      <w:r w:rsidRPr="000A7F5F">
        <w:rPr>
          <w:iCs/>
        </w:rPr>
        <w:t>The release station is used to indicate whether a machinery space is “Attended” or</w:t>
      </w:r>
      <w:r w:rsidRPr="000A7F5F">
        <w:rPr>
          <w:iCs/>
        </w:rPr>
        <w:br/>
        <w:t>“Unattended”. The release station consists o</w:t>
      </w:r>
      <w:r>
        <w:rPr>
          <w:iCs/>
        </w:rPr>
        <w:t>f the following buttons i.e.:</w:t>
      </w:r>
    </w:p>
    <w:p w:rsidR="000A7F5F" w:rsidRDefault="000A7F5F" w:rsidP="00576C19">
      <w:pPr>
        <w:numPr>
          <w:ilvl w:val="0"/>
          <w:numId w:val="32"/>
        </w:numPr>
        <w:rPr>
          <w:iCs/>
        </w:rPr>
      </w:pPr>
      <w:r w:rsidRPr="000A7F5F">
        <w:rPr>
          <w:iCs/>
        </w:rPr>
        <w:t>Timer</w:t>
      </w:r>
      <w:r>
        <w:rPr>
          <w:iCs/>
        </w:rPr>
        <w:t xml:space="preserve"> </w:t>
      </w:r>
      <w:r w:rsidRPr="000A7F5F">
        <w:rPr>
          <w:iCs/>
        </w:rPr>
        <w:t>+</w:t>
      </w:r>
      <w:r>
        <w:rPr>
          <w:iCs/>
        </w:rPr>
        <w:t xml:space="preserve"> key</w:t>
      </w:r>
      <w:r w:rsidR="006741E4">
        <w:rPr>
          <w:iCs/>
        </w:rPr>
        <w:t xml:space="preserve"> switch</w:t>
      </w:r>
      <w:r w:rsidR="007E7CBC">
        <w:rPr>
          <w:iCs/>
        </w:rPr>
        <w:t xml:space="preserve"> (ON/OFF position)</w:t>
      </w:r>
    </w:p>
    <w:p w:rsidR="00161520" w:rsidRPr="000A7F5F" w:rsidRDefault="00E36927" w:rsidP="00576C19">
      <w:pPr>
        <w:numPr>
          <w:ilvl w:val="0"/>
          <w:numId w:val="32"/>
        </w:numPr>
        <w:rPr>
          <w:iCs/>
        </w:rPr>
      </w:pPr>
      <w:r>
        <w:rPr>
          <w:iCs/>
        </w:rPr>
        <w:t>A green “SYSTEM</w:t>
      </w:r>
      <w:r w:rsidR="000A7F5F" w:rsidRPr="000A7F5F">
        <w:rPr>
          <w:iCs/>
        </w:rPr>
        <w:t xml:space="preserve"> ON</w:t>
      </w:r>
      <w:r>
        <w:rPr>
          <w:iCs/>
        </w:rPr>
        <w:t>”</w:t>
      </w:r>
      <w:r w:rsidR="00BA726F">
        <w:rPr>
          <w:iCs/>
        </w:rPr>
        <w:t xml:space="preserve"> light</w:t>
      </w:r>
      <w:r>
        <w:rPr>
          <w:iCs/>
        </w:rPr>
        <w:t xml:space="preserve"> (</w:t>
      </w:r>
      <w:r w:rsidR="000A7F5F" w:rsidRPr="000A7F5F">
        <w:rPr>
          <w:iCs/>
        </w:rPr>
        <w:t>illuminated when dead man system is on)</w:t>
      </w:r>
      <w:r w:rsidR="000A7F5F">
        <w:rPr>
          <w:iCs/>
        </w:rPr>
        <w:t>.</w:t>
      </w:r>
    </w:p>
    <w:p w:rsidR="000A7F5F" w:rsidRDefault="000A7F5F" w:rsidP="0016152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4"/>
        <w:gridCol w:w="8216"/>
      </w:tblGrid>
      <w:tr w:rsidR="00161520" w:rsidRPr="00576C19">
        <w:tc>
          <w:tcPr>
            <w:tcW w:w="1354" w:type="dxa"/>
            <w:shd w:val="clear" w:color="auto" w:fill="333333"/>
          </w:tcPr>
          <w:p w:rsidR="00161520" w:rsidRPr="00576C19" w:rsidRDefault="00161520" w:rsidP="00161520">
            <w:pPr>
              <w:rPr>
                <w:b/>
              </w:rPr>
            </w:pPr>
            <w:r w:rsidRPr="00576C19">
              <w:rPr>
                <w:b/>
              </w:rPr>
              <w:t>Button</w:t>
            </w:r>
          </w:p>
        </w:tc>
        <w:tc>
          <w:tcPr>
            <w:tcW w:w="8216" w:type="dxa"/>
            <w:shd w:val="clear" w:color="auto" w:fill="333333"/>
          </w:tcPr>
          <w:p w:rsidR="00161520" w:rsidRPr="00576C19" w:rsidRDefault="00161520" w:rsidP="00161520">
            <w:pPr>
              <w:rPr>
                <w:b/>
              </w:rPr>
            </w:pPr>
            <w:r w:rsidRPr="00576C19">
              <w:rPr>
                <w:b/>
              </w:rPr>
              <w:t>Detail</w:t>
            </w:r>
          </w:p>
        </w:tc>
      </w:tr>
      <w:tr w:rsidR="00161520">
        <w:tc>
          <w:tcPr>
            <w:tcW w:w="1354" w:type="dxa"/>
          </w:tcPr>
          <w:p w:rsidR="00161520" w:rsidRDefault="00161520" w:rsidP="00161520">
            <w:r>
              <w:t>Timer</w:t>
            </w:r>
          </w:p>
        </w:tc>
        <w:tc>
          <w:tcPr>
            <w:tcW w:w="8216" w:type="dxa"/>
          </w:tcPr>
          <w:p w:rsidR="00161520" w:rsidRDefault="00161520" w:rsidP="00161520">
            <w:r>
              <w:t xml:space="preserve">The safety timer can be deactivated (disabled) by </w:t>
            </w:r>
            <w:r w:rsidR="00810436">
              <w:t>using</w:t>
            </w:r>
            <w:r>
              <w:t xml:space="preserve"> the </w:t>
            </w:r>
            <w:r w:rsidR="000A1FB3">
              <w:t>key</w:t>
            </w:r>
            <w:r>
              <w:t xml:space="preserve"> swi</w:t>
            </w:r>
            <w:r w:rsidR="00F10783">
              <w:t>tch (specifically</w:t>
            </w:r>
            <w:r w:rsidR="00D07973">
              <w:t xml:space="preserve"> </w:t>
            </w:r>
            <w:r w:rsidR="00EC2DCD">
              <w:t xml:space="preserve">used </w:t>
            </w:r>
            <w:r w:rsidR="00D07973">
              <w:t>when</w:t>
            </w:r>
            <w:r>
              <w:t xml:space="preserve"> the machinery space </w:t>
            </w:r>
            <w:r w:rsidR="00D07973">
              <w:t xml:space="preserve">is </w:t>
            </w:r>
            <w:r w:rsidR="007354A1">
              <w:t xml:space="preserve">already </w:t>
            </w:r>
            <w:r w:rsidR="00D07973">
              <w:t>occupied)</w:t>
            </w:r>
            <w:r w:rsidR="00F2249D">
              <w:t>.</w:t>
            </w:r>
          </w:p>
          <w:p w:rsidR="00F2249D" w:rsidRDefault="00F2249D" w:rsidP="00161520">
            <w:r>
              <w:t>Key switch in OFF = SYSTEM ON light is off</w:t>
            </w:r>
          </w:p>
          <w:p w:rsidR="00F2249D" w:rsidRDefault="00F2249D" w:rsidP="00161520">
            <w:r>
              <w:t>Key switch in ON = SYSTEM ON light is on (green)</w:t>
            </w:r>
          </w:p>
        </w:tc>
      </w:tr>
    </w:tbl>
    <w:p w:rsidR="008A13DA" w:rsidRDefault="00E0061D" w:rsidP="00A0120D">
      <w:pPr>
        <w:pStyle w:val="Bijschrift"/>
      </w:pPr>
      <w:bookmarkStart w:id="270" w:name="_Toc373490239"/>
      <w:r>
        <w:t xml:space="preserve">Table </w:t>
      </w:r>
      <w:r w:rsidR="00161EC1">
        <w:fldChar w:fldCharType="begin"/>
      </w:r>
      <w:r w:rsidR="00161EC1">
        <w:instrText xml:space="preserve"> STYLEREF 1 \s </w:instrText>
      </w:r>
      <w:r w:rsidR="00161EC1">
        <w:fldChar w:fldCharType="separate"/>
      </w:r>
      <w:r w:rsidR="00B20F3D">
        <w:rPr>
          <w:noProof/>
        </w:rPr>
        <w:t>10</w:t>
      </w:r>
      <w:r w:rsidR="00161EC1">
        <w:fldChar w:fldCharType="end"/>
      </w:r>
      <w:r w:rsidR="00161EC1">
        <w:noBreakHyphen/>
      </w:r>
      <w:r w:rsidR="00161EC1">
        <w:fldChar w:fldCharType="begin"/>
      </w:r>
      <w:r w:rsidR="00161EC1">
        <w:instrText xml:space="preserve"> SEQ Table \* ARABIC \s 1 </w:instrText>
      </w:r>
      <w:r w:rsidR="00161EC1">
        <w:fldChar w:fldCharType="separate"/>
      </w:r>
      <w:r w:rsidR="00B20F3D">
        <w:rPr>
          <w:noProof/>
        </w:rPr>
        <w:t>1</w:t>
      </w:r>
      <w:r w:rsidR="00161EC1">
        <w:fldChar w:fldCharType="end"/>
      </w:r>
      <w:r>
        <w:t>: Release station buttons</w:t>
      </w:r>
      <w:bookmarkEnd w:id="270"/>
    </w:p>
    <w:p w:rsidR="002D6F61" w:rsidRDefault="002D6F61"/>
    <w:p w:rsidR="003229E9" w:rsidRDefault="00744EFA" w:rsidP="003229E9">
      <w:pPr>
        <w:keepNext/>
      </w:pPr>
      <w:r>
        <w:rPr>
          <w:noProof/>
          <w:lang w:val="nl-NL" w:eastAsia="nl-NL"/>
        </w:rPr>
        <w:drawing>
          <wp:inline distT="0" distB="0" distL="0" distR="0">
            <wp:extent cx="2457450" cy="2409825"/>
            <wp:effectExtent l="0" t="0" r="0" b="9525"/>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57450" cy="2409825"/>
                    </a:xfrm>
                    <a:prstGeom prst="rect">
                      <a:avLst/>
                    </a:prstGeom>
                    <a:noFill/>
                    <a:ln>
                      <a:noFill/>
                    </a:ln>
                  </pic:spPr>
                </pic:pic>
              </a:graphicData>
            </a:graphic>
          </wp:inline>
        </w:drawing>
      </w:r>
    </w:p>
    <w:p w:rsidR="0070198B" w:rsidRDefault="003229E9" w:rsidP="0070198B">
      <w:pPr>
        <w:pStyle w:val="Bijschrift"/>
      </w:pPr>
      <w:bookmarkStart w:id="271" w:name="_Ref240876207"/>
      <w:bookmarkStart w:id="272" w:name="_Toc373490216"/>
      <w:r>
        <w:t xml:space="preserve">Figure </w:t>
      </w:r>
      <w:r w:rsidR="002A3868">
        <w:fldChar w:fldCharType="begin"/>
      </w:r>
      <w:r w:rsidR="002A3868">
        <w:instrText xml:space="preserve"> STYLEREF 1 \s </w:instrText>
      </w:r>
      <w:r w:rsidR="002A3868">
        <w:fldChar w:fldCharType="separate"/>
      </w:r>
      <w:r w:rsidR="00B20F3D">
        <w:rPr>
          <w:noProof/>
        </w:rPr>
        <w:t>10</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1</w:t>
      </w:r>
      <w:r w:rsidR="002A3868">
        <w:fldChar w:fldCharType="end"/>
      </w:r>
      <w:bookmarkEnd w:id="271"/>
      <w:r>
        <w:t>: Release station</w:t>
      </w:r>
      <w:bookmarkStart w:id="273" w:name="_Toc235862039"/>
      <w:bookmarkEnd w:id="272"/>
    </w:p>
    <w:p w:rsidR="004206DE" w:rsidRDefault="00A0120D" w:rsidP="00B9002C">
      <w:pPr>
        <w:pStyle w:val="Kop3"/>
      </w:pPr>
      <w:r>
        <w:br w:type="page"/>
      </w:r>
      <w:bookmarkStart w:id="274" w:name="_Toc373490165"/>
      <w:r w:rsidR="003229E9">
        <w:lastRenderedPageBreak/>
        <w:t>Timer reset</w:t>
      </w:r>
      <w:r w:rsidR="004206DE">
        <w:t xml:space="preserve"> </w:t>
      </w:r>
      <w:r w:rsidR="00EC5186">
        <w:t>s</w:t>
      </w:r>
      <w:r w:rsidR="004206DE">
        <w:t>tation</w:t>
      </w:r>
      <w:bookmarkEnd w:id="274"/>
      <w:r w:rsidR="004206DE">
        <w:t xml:space="preserve"> </w:t>
      </w:r>
      <w:bookmarkEnd w:id="273"/>
    </w:p>
    <w:p w:rsidR="00084D5C" w:rsidRPr="00052AC3" w:rsidRDefault="00052AC3" w:rsidP="000A512B">
      <w:r w:rsidRPr="00052AC3">
        <w:rPr>
          <w:iCs/>
        </w:rPr>
        <w:t xml:space="preserve">In order to acknowledge alarms to persons on duty a timer reset station is used. </w:t>
      </w:r>
      <w:r w:rsidR="00900C77">
        <w:rPr>
          <w:iCs/>
        </w:rPr>
        <w:br/>
        <w:t>The timer reset station consists of a single</w:t>
      </w:r>
      <w:r w:rsidRPr="00052AC3">
        <w:rPr>
          <w:iCs/>
        </w:rPr>
        <w:t xml:space="preserve"> button, the </w:t>
      </w:r>
      <w:r w:rsidR="00900C77">
        <w:rPr>
          <w:iCs/>
        </w:rPr>
        <w:t>“Timer r</w:t>
      </w:r>
      <w:r w:rsidRPr="00052AC3">
        <w:rPr>
          <w:iCs/>
        </w:rPr>
        <w:t>eset</w:t>
      </w:r>
      <w:r w:rsidR="00900C77">
        <w:rPr>
          <w:iCs/>
        </w:rPr>
        <w:t>” b</w:t>
      </w:r>
      <w:r w:rsidRPr="00052AC3">
        <w:rPr>
          <w:iCs/>
        </w:rPr>
        <w:t xml:space="preserve">utton. </w:t>
      </w:r>
      <w:r w:rsidR="00900C77">
        <w:rPr>
          <w:iCs/>
        </w:rPr>
        <w:br/>
        <w:t xml:space="preserve">This button has a combined function i.e. button and lamp. </w:t>
      </w:r>
      <w:r w:rsidR="005F6139">
        <w:rPr>
          <w:iCs/>
        </w:rPr>
        <w:br/>
      </w:r>
      <w:r w:rsidR="006D0FFE">
        <w:rPr>
          <w:iCs/>
        </w:rPr>
        <w:t xml:space="preserve">Pressing the button resets </w:t>
      </w:r>
      <w:r w:rsidR="006D0FFE" w:rsidRPr="00052AC3">
        <w:rPr>
          <w:iCs/>
        </w:rPr>
        <w:t>the timer</w:t>
      </w:r>
      <w:r w:rsidR="005F6139">
        <w:rPr>
          <w:iCs/>
        </w:rPr>
        <w:t xml:space="preserve"> </w:t>
      </w:r>
      <w:r w:rsidR="005F6139">
        <w:t xml:space="preserve">(see </w:t>
      </w:r>
      <w:r w:rsidR="005F6139">
        <w:fldChar w:fldCharType="begin"/>
      </w:r>
      <w:r w:rsidR="005F6139">
        <w:instrText xml:space="preserve"> REF _Ref243706720 \h </w:instrText>
      </w:r>
      <w:r w:rsidR="005F6139">
        <w:fldChar w:fldCharType="separate"/>
      </w:r>
      <w:r w:rsidR="00B20F3D">
        <w:t xml:space="preserve">Figure </w:t>
      </w:r>
      <w:r w:rsidR="00B20F3D">
        <w:rPr>
          <w:noProof/>
        </w:rPr>
        <w:t>10</w:t>
      </w:r>
      <w:r w:rsidR="00B20F3D">
        <w:noBreakHyphen/>
      </w:r>
      <w:r w:rsidR="00B20F3D">
        <w:rPr>
          <w:noProof/>
        </w:rPr>
        <w:t>2</w:t>
      </w:r>
      <w:r w:rsidR="005F6139">
        <w:fldChar w:fldCharType="end"/>
      </w:r>
      <w:r w:rsidR="005F6139">
        <w:t>)</w:t>
      </w:r>
      <w:r w:rsidR="006D0FFE" w:rsidRPr="00052AC3">
        <w:rPr>
          <w:iCs/>
        </w:rPr>
        <w:t>.</w:t>
      </w:r>
      <w:r w:rsidR="006D0FFE">
        <w:rPr>
          <w:iCs/>
        </w:rPr>
        <w:t xml:space="preserve"> </w:t>
      </w:r>
      <w:r w:rsidR="00900C77">
        <w:rPr>
          <w:iCs/>
        </w:rPr>
        <w:t>Once the</w:t>
      </w:r>
      <w:r w:rsidRPr="00052AC3">
        <w:rPr>
          <w:iCs/>
        </w:rPr>
        <w:t xml:space="preserve"> butto</w:t>
      </w:r>
      <w:r w:rsidR="00900C77">
        <w:rPr>
          <w:iCs/>
        </w:rPr>
        <w:t>n</w:t>
      </w:r>
      <w:r w:rsidRPr="00052AC3">
        <w:rPr>
          <w:iCs/>
        </w:rPr>
        <w:t xml:space="preserve"> </w:t>
      </w:r>
      <w:r w:rsidR="00C8003A">
        <w:rPr>
          <w:iCs/>
        </w:rPr>
        <w:t>is depressed</w:t>
      </w:r>
      <w:r w:rsidR="00900C77">
        <w:rPr>
          <w:iCs/>
        </w:rPr>
        <w:t xml:space="preserve"> a</w:t>
      </w:r>
      <w:r w:rsidRPr="00052AC3">
        <w:rPr>
          <w:iCs/>
        </w:rPr>
        <w:t xml:space="preserve"> yellow </w:t>
      </w:r>
      <w:r w:rsidR="00900C77">
        <w:rPr>
          <w:iCs/>
        </w:rPr>
        <w:t>light comes on</w:t>
      </w:r>
      <w:r w:rsidR="00C8003A">
        <w:rPr>
          <w:iCs/>
        </w:rPr>
        <w:t>,</w:t>
      </w:r>
      <w:r w:rsidR="00900C77">
        <w:rPr>
          <w:iCs/>
        </w:rPr>
        <w:t xml:space="preserve"> to indicate that </w:t>
      </w:r>
      <w:r w:rsidRPr="00052AC3">
        <w:rPr>
          <w:iCs/>
        </w:rPr>
        <w:t xml:space="preserve">the </w:t>
      </w:r>
      <w:r w:rsidR="004421F1">
        <w:rPr>
          <w:iCs/>
        </w:rPr>
        <w:t xml:space="preserve">personnel alarm </w:t>
      </w:r>
      <w:r w:rsidR="00C8003A">
        <w:rPr>
          <w:iCs/>
        </w:rPr>
        <w:t>system has been switched</w:t>
      </w:r>
      <w:r w:rsidRPr="00052AC3">
        <w:rPr>
          <w:iCs/>
        </w:rPr>
        <w:t xml:space="preserve"> </w:t>
      </w:r>
      <w:r w:rsidR="00C8003A">
        <w:rPr>
          <w:iCs/>
        </w:rPr>
        <w:t xml:space="preserve">on. </w:t>
      </w:r>
    </w:p>
    <w:p w:rsidR="000A512B" w:rsidRDefault="005F6139" w:rsidP="000A512B">
      <w:r>
        <w:t>The timer reset</w:t>
      </w:r>
      <w:r w:rsidR="000A512B">
        <w:t xml:space="preserve"> station consists of hardwired buttons with LED</w:t>
      </w:r>
      <w:r w:rsidR="00347060">
        <w:rPr>
          <w:rStyle w:val="Voetnootmarkering"/>
        </w:rPr>
        <w:footnoteReference w:id="19"/>
      </w:r>
      <w:r w:rsidR="000A512B">
        <w:t xml:space="preserve"> lighting. </w:t>
      </w:r>
    </w:p>
    <w:p w:rsidR="00084D5C" w:rsidRDefault="00084D5C" w:rsidP="000A512B"/>
    <w:p w:rsidR="00102324" w:rsidRDefault="00744EFA" w:rsidP="00102324">
      <w:pPr>
        <w:keepNext/>
      </w:pPr>
      <w:r>
        <w:rPr>
          <w:noProof/>
          <w:lang w:val="nl-NL" w:eastAsia="nl-NL"/>
        </w:rPr>
        <w:drawing>
          <wp:inline distT="0" distB="0" distL="0" distR="0">
            <wp:extent cx="2600325" cy="2552700"/>
            <wp:effectExtent l="0" t="0" r="9525"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00325" cy="2552700"/>
                    </a:xfrm>
                    <a:prstGeom prst="rect">
                      <a:avLst/>
                    </a:prstGeom>
                    <a:noFill/>
                    <a:ln>
                      <a:noFill/>
                    </a:ln>
                  </pic:spPr>
                </pic:pic>
              </a:graphicData>
            </a:graphic>
          </wp:inline>
        </w:drawing>
      </w:r>
    </w:p>
    <w:p w:rsidR="002D6F61" w:rsidRDefault="00102324" w:rsidP="00102324">
      <w:pPr>
        <w:pStyle w:val="Bijschrift"/>
      </w:pPr>
      <w:bookmarkStart w:id="275" w:name="_Ref240708279"/>
      <w:bookmarkStart w:id="276" w:name="_Ref243706720"/>
      <w:bookmarkStart w:id="277" w:name="_Toc373490217"/>
      <w:r>
        <w:t xml:space="preserve">Figure </w:t>
      </w:r>
      <w:bookmarkEnd w:id="275"/>
      <w:r w:rsidR="002A3868">
        <w:fldChar w:fldCharType="begin"/>
      </w:r>
      <w:r w:rsidR="002A3868">
        <w:instrText xml:space="preserve"> STYLEREF 1 \s </w:instrText>
      </w:r>
      <w:r w:rsidR="002A3868">
        <w:fldChar w:fldCharType="separate"/>
      </w:r>
      <w:r w:rsidR="00B20F3D">
        <w:rPr>
          <w:noProof/>
        </w:rPr>
        <w:t>10</w:t>
      </w:r>
      <w:r w:rsidR="002A3868">
        <w:fldChar w:fldCharType="end"/>
      </w:r>
      <w:r w:rsidR="002A3868">
        <w:noBreakHyphen/>
      </w:r>
      <w:r w:rsidR="002A3868">
        <w:fldChar w:fldCharType="begin"/>
      </w:r>
      <w:r w:rsidR="002A3868">
        <w:instrText xml:space="preserve"> SEQ Figure \* ARABIC \s 1 </w:instrText>
      </w:r>
      <w:r w:rsidR="002A3868">
        <w:fldChar w:fldCharType="separate"/>
      </w:r>
      <w:r w:rsidR="00B20F3D">
        <w:rPr>
          <w:noProof/>
        </w:rPr>
        <w:t>2</w:t>
      </w:r>
      <w:r w:rsidR="002A3868">
        <w:fldChar w:fldCharType="end"/>
      </w:r>
      <w:bookmarkEnd w:id="276"/>
      <w:r>
        <w:t>: Timer reset station</w:t>
      </w:r>
      <w:bookmarkEnd w:id="277"/>
    </w:p>
    <w:p w:rsidR="00A71465" w:rsidRDefault="00A71465" w:rsidP="00A71465">
      <w:pPr>
        <w:pStyle w:val="Kop2"/>
        <w:numPr>
          <w:ilvl w:val="0"/>
          <w:numId w:val="0"/>
        </w:numPr>
      </w:pPr>
    </w:p>
    <w:p w:rsidR="00A71465" w:rsidRDefault="00A71465" w:rsidP="00A71465">
      <w:pPr>
        <w:pStyle w:val="Kop2"/>
        <w:numPr>
          <w:ilvl w:val="0"/>
          <w:numId w:val="0"/>
        </w:numPr>
      </w:pPr>
    </w:p>
    <w:p w:rsidR="004206DE" w:rsidRDefault="00A71465" w:rsidP="00A71465">
      <w:pPr>
        <w:pStyle w:val="Kop2"/>
        <w:numPr>
          <w:ilvl w:val="0"/>
          <w:numId w:val="0"/>
        </w:numPr>
      </w:pPr>
      <w:bookmarkStart w:id="278" w:name="_Toc373490166"/>
      <w:r>
        <w:rPr>
          <w:noProof/>
          <w:lang w:val="nl-NL" w:eastAsia="nl-NL"/>
        </w:rPr>
        <w:drawing>
          <wp:inline distT="0" distB="0" distL="0" distR="0" wp14:anchorId="7F1EE473" wp14:editId="5F2EFB4C">
            <wp:extent cx="416379" cy="342900"/>
            <wp:effectExtent l="0" t="0" r="317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6379" cy="342900"/>
                    </a:xfrm>
                    <a:prstGeom prst="rect">
                      <a:avLst/>
                    </a:prstGeom>
                  </pic:spPr>
                </pic:pic>
              </a:graphicData>
            </a:graphic>
          </wp:inline>
        </w:drawing>
      </w:r>
      <w:r>
        <w:rPr>
          <w:b w:val="0"/>
          <w:i/>
        </w:rPr>
        <w:t xml:space="preserve">: </w:t>
      </w:r>
      <w:r w:rsidRPr="00A71465">
        <w:rPr>
          <w:b w:val="0"/>
          <w:i/>
          <w:sz w:val="22"/>
          <w:szCs w:val="22"/>
        </w:rPr>
        <w:t>A personnel alarm system can also consist out of mushroom buttons for the timer reset and entrance panels for the machinery space. The on/off function will then be performed on screen with a code</w:t>
      </w:r>
      <w:r w:rsidR="008133CE">
        <w:br w:type="page"/>
      </w:r>
      <w:r w:rsidR="006A3F81">
        <w:lastRenderedPageBreak/>
        <w:t>Alarm monitoring and control process</w:t>
      </w:r>
      <w:bookmarkEnd w:id="278"/>
    </w:p>
    <w:p w:rsidR="006A3F81" w:rsidRPr="006A3F81" w:rsidRDefault="006A3F81" w:rsidP="006A3F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8"/>
        <w:gridCol w:w="8802"/>
      </w:tblGrid>
      <w:tr w:rsidR="00553F08" w:rsidRPr="00576C19">
        <w:tc>
          <w:tcPr>
            <w:tcW w:w="768" w:type="dxa"/>
            <w:shd w:val="clear" w:color="auto" w:fill="333333"/>
          </w:tcPr>
          <w:p w:rsidR="00553F08" w:rsidRPr="00576C19" w:rsidRDefault="00553F08" w:rsidP="00576C19">
            <w:pPr>
              <w:jc w:val="center"/>
              <w:rPr>
                <w:b/>
              </w:rPr>
            </w:pPr>
            <w:r w:rsidRPr="00576C19">
              <w:rPr>
                <w:b/>
              </w:rPr>
              <w:t>Step</w:t>
            </w:r>
          </w:p>
        </w:tc>
        <w:tc>
          <w:tcPr>
            <w:tcW w:w="8802" w:type="dxa"/>
            <w:shd w:val="clear" w:color="auto" w:fill="333333"/>
          </w:tcPr>
          <w:p w:rsidR="00553F08" w:rsidRPr="00576C19" w:rsidRDefault="00553F08" w:rsidP="00553F08">
            <w:pPr>
              <w:rPr>
                <w:b/>
              </w:rPr>
            </w:pPr>
            <w:r w:rsidRPr="00576C19">
              <w:rPr>
                <w:b/>
              </w:rPr>
              <w:t>Detail</w:t>
            </w:r>
          </w:p>
        </w:tc>
      </w:tr>
      <w:tr w:rsidR="00553F08">
        <w:tc>
          <w:tcPr>
            <w:tcW w:w="768" w:type="dxa"/>
          </w:tcPr>
          <w:p w:rsidR="00553F08" w:rsidRDefault="00553F08" w:rsidP="00576C19">
            <w:pPr>
              <w:jc w:val="center"/>
            </w:pPr>
            <w:r>
              <w:t>1</w:t>
            </w:r>
          </w:p>
        </w:tc>
        <w:tc>
          <w:tcPr>
            <w:tcW w:w="8802" w:type="dxa"/>
          </w:tcPr>
          <w:p w:rsidR="00553F08" w:rsidRDefault="00553F08" w:rsidP="00553F08">
            <w:r>
              <w:t xml:space="preserve">The Alarm, Monitoring and Control System (AMCS) detects when a person enters a machinery space via the </w:t>
            </w:r>
            <w:r w:rsidR="00CC30AD">
              <w:t>k</w:t>
            </w:r>
            <w:r>
              <w:t>ey sw</w:t>
            </w:r>
            <w:r w:rsidR="00CC30AD">
              <w:t xml:space="preserve">itch </w:t>
            </w:r>
            <w:r>
              <w:t xml:space="preserve">on the </w:t>
            </w:r>
            <w:r w:rsidR="0081780F">
              <w:t>“R</w:t>
            </w:r>
            <w:r>
              <w:t>elease station</w:t>
            </w:r>
            <w:r w:rsidR="0081780F">
              <w:t>”</w:t>
            </w:r>
            <w:r>
              <w:t xml:space="preserve"> in</w:t>
            </w:r>
            <w:r w:rsidR="00C80F3A">
              <w:t xml:space="preserve"> or near</w:t>
            </w:r>
            <w:r>
              <w:t xml:space="preserve"> the machinery space.</w:t>
            </w:r>
          </w:p>
        </w:tc>
      </w:tr>
      <w:tr w:rsidR="00856DD4">
        <w:tc>
          <w:tcPr>
            <w:tcW w:w="768" w:type="dxa"/>
          </w:tcPr>
          <w:p w:rsidR="00856DD4" w:rsidRDefault="00856DD4" w:rsidP="00576C19">
            <w:pPr>
              <w:jc w:val="center"/>
            </w:pPr>
            <w:r>
              <w:t>2</w:t>
            </w:r>
          </w:p>
        </w:tc>
        <w:tc>
          <w:tcPr>
            <w:tcW w:w="8802" w:type="dxa"/>
          </w:tcPr>
          <w:p w:rsidR="00856DD4" w:rsidRDefault="00856DD4" w:rsidP="00553F08">
            <w:r>
              <w:t>After 27 minutes an audible or visual alarm will be initiated by the system in the appropriate machinery space to prompt</w:t>
            </w:r>
            <w:r w:rsidR="004147CA">
              <w:t xml:space="preserve"> the engineer to reset the safety</w:t>
            </w:r>
            <w:r>
              <w:t xml:space="preserve"> timer.</w:t>
            </w:r>
          </w:p>
        </w:tc>
      </w:tr>
      <w:tr w:rsidR="004147CA">
        <w:tc>
          <w:tcPr>
            <w:tcW w:w="768" w:type="dxa"/>
          </w:tcPr>
          <w:p w:rsidR="004147CA" w:rsidRDefault="004147CA" w:rsidP="00576C19">
            <w:pPr>
              <w:jc w:val="center"/>
            </w:pPr>
            <w:r>
              <w:t>3</w:t>
            </w:r>
          </w:p>
        </w:tc>
        <w:tc>
          <w:tcPr>
            <w:tcW w:w="8802" w:type="dxa"/>
          </w:tcPr>
          <w:p w:rsidR="004147CA" w:rsidRDefault="004147CA" w:rsidP="004147CA">
            <w:r>
              <w:t>During each period of 30 minutes the person working alone in that space must reset the safety timer to confirm his presence/wel</w:t>
            </w:r>
            <w:r w:rsidR="0062641D">
              <w:t>l-being. A “R</w:t>
            </w:r>
            <w:r>
              <w:t>eset</w:t>
            </w:r>
            <w:r w:rsidR="0062641D">
              <w:t>” command must</w:t>
            </w:r>
            <w:r>
              <w:t xml:space="preserve"> be given via the reset button</w:t>
            </w:r>
            <w:r w:rsidR="0062641D">
              <w:t xml:space="preserve"> on the “Timer reset station”</w:t>
            </w:r>
            <w:r>
              <w:t xml:space="preserve"> in that </w:t>
            </w:r>
            <w:r w:rsidR="0062641D">
              <w:t xml:space="preserve">particular </w:t>
            </w:r>
            <w:r>
              <w:t xml:space="preserve">machinery space. </w:t>
            </w:r>
            <w:r w:rsidR="0062641D">
              <w:br/>
            </w:r>
            <w:r>
              <w:t>Eac</w:t>
            </w:r>
            <w:r w:rsidR="0062641D">
              <w:t>h space has its own safety</w:t>
            </w:r>
            <w:r>
              <w:t xml:space="preserve"> timer.</w:t>
            </w:r>
          </w:p>
        </w:tc>
      </w:tr>
      <w:tr w:rsidR="00CD3528">
        <w:tc>
          <w:tcPr>
            <w:tcW w:w="768" w:type="dxa"/>
          </w:tcPr>
          <w:p w:rsidR="00CD3528" w:rsidRDefault="00CD3528" w:rsidP="00576C19">
            <w:pPr>
              <w:jc w:val="center"/>
            </w:pPr>
            <w:r>
              <w:t>4</w:t>
            </w:r>
          </w:p>
        </w:tc>
        <w:tc>
          <w:tcPr>
            <w:tcW w:w="8802" w:type="dxa"/>
          </w:tcPr>
          <w:p w:rsidR="00CD3528" w:rsidRDefault="00CD3528" w:rsidP="00576C19">
            <w:pPr>
              <w:pStyle w:val="Text"/>
              <w:keepNext/>
            </w:pPr>
            <w:r>
              <w:t>If the “Reset button” is still not pressed within 3 minutes after the warning, a general alarm will sound on the Duty Alarm Panels (DAPs).</w:t>
            </w:r>
          </w:p>
        </w:tc>
      </w:tr>
    </w:tbl>
    <w:p w:rsidR="00161EC1" w:rsidRDefault="00161EC1">
      <w:pPr>
        <w:pStyle w:val="Bijschrift"/>
      </w:pPr>
      <w:bookmarkStart w:id="279" w:name="_Toc373490240"/>
      <w:r>
        <w:t xml:space="preserve">Table </w:t>
      </w:r>
      <w:r>
        <w:fldChar w:fldCharType="begin"/>
      </w:r>
      <w:r>
        <w:instrText xml:space="preserve"> STYLEREF 1 \s </w:instrText>
      </w:r>
      <w:r>
        <w:fldChar w:fldCharType="separate"/>
      </w:r>
      <w:r w:rsidR="00B20F3D">
        <w:rPr>
          <w:noProof/>
        </w:rPr>
        <w:t>10</w:t>
      </w:r>
      <w:r>
        <w:fldChar w:fldCharType="end"/>
      </w:r>
      <w:r>
        <w:noBreakHyphen/>
      </w:r>
      <w:r>
        <w:fldChar w:fldCharType="begin"/>
      </w:r>
      <w:r>
        <w:instrText xml:space="preserve"> SEQ Table \* ARABIC \s 1 </w:instrText>
      </w:r>
      <w:r>
        <w:fldChar w:fldCharType="separate"/>
      </w:r>
      <w:r w:rsidR="00B20F3D">
        <w:rPr>
          <w:noProof/>
        </w:rPr>
        <w:t>2</w:t>
      </w:r>
      <w:r>
        <w:fldChar w:fldCharType="end"/>
      </w:r>
      <w:r>
        <w:t>: Alarm monitoring and control process</w:t>
      </w:r>
      <w:bookmarkEnd w:id="279"/>
    </w:p>
    <w:p w:rsidR="00451F63" w:rsidRPr="00451F63" w:rsidRDefault="00C03D05" w:rsidP="00451F63">
      <w:pPr>
        <w:pStyle w:val="Heading1noNr"/>
        <w:numPr>
          <w:ilvl w:val="0"/>
          <w:numId w:val="0"/>
        </w:numPr>
      </w:pPr>
      <w:r>
        <w:br w:type="page"/>
      </w:r>
      <w:bookmarkStart w:id="280" w:name="_Ref239146251"/>
      <w:bookmarkStart w:id="281" w:name="_Toc189536050"/>
      <w:bookmarkStart w:id="282" w:name="_Toc373490167"/>
      <w:r w:rsidR="00191771">
        <w:lastRenderedPageBreak/>
        <w:t xml:space="preserve">Appendix </w:t>
      </w:r>
      <w:r w:rsidR="00191771" w:rsidRPr="00D144B9">
        <w:t>A</w:t>
      </w:r>
      <w:r w:rsidR="00D144B9">
        <w:t xml:space="preserve"> </w:t>
      </w:r>
      <w:r w:rsidR="009A7833">
        <w:t xml:space="preserve">- </w:t>
      </w:r>
      <w:r w:rsidR="00510D2D" w:rsidRPr="00D144B9">
        <w:t>System</w:t>
      </w:r>
      <w:r w:rsidR="00510D2D">
        <w:t xml:space="preserve"> </w:t>
      </w:r>
      <w:r w:rsidR="001E687B">
        <w:t>a</w:t>
      </w:r>
      <w:r w:rsidR="00510D2D">
        <w:t>rchitecture</w:t>
      </w:r>
      <w:bookmarkEnd w:id="280"/>
      <w:bookmarkEnd w:id="282"/>
      <w:r w:rsidR="0019268A">
        <w:t xml:space="preserve"> </w:t>
      </w:r>
      <w:bookmarkEnd w:id="281"/>
    </w:p>
    <w:p w:rsidR="00FA704E" w:rsidRDefault="00FA704E" w:rsidP="00FA704E">
      <w:pPr>
        <w:pStyle w:val="Text"/>
        <w:keepNext/>
      </w:pPr>
    </w:p>
    <w:p w:rsidR="00E55E0D" w:rsidRDefault="00744EFA" w:rsidP="00933AFF">
      <w:pPr>
        <w:pStyle w:val="Text"/>
      </w:pPr>
      <w:r>
        <w:rPr>
          <w:noProof/>
          <w:lang w:val="nl-NL" w:eastAsia="nl-NL"/>
        </w:rPr>
        <w:drawing>
          <wp:inline distT="0" distB="0" distL="0" distR="0">
            <wp:extent cx="4914900" cy="6867525"/>
            <wp:effectExtent l="0" t="0" r="0" b="9525"/>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14900" cy="6867525"/>
                    </a:xfrm>
                    <a:prstGeom prst="rect">
                      <a:avLst/>
                    </a:prstGeom>
                    <a:noFill/>
                    <a:ln>
                      <a:noFill/>
                    </a:ln>
                  </pic:spPr>
                </pic:pic>
              </a:graphicData>
            </a:graphic>
          </wp:inline>
        </w:drawing>
      </w:r>
    </w:p>
    <w:p w:rsidR="00336348" w:rsidRDefault="00FA704E" w:rsidP="00350376">
      <w:pPr>
        <w:pStyle w:val="Kop1"/>
        <w:numPr>
          <w:ilvl w:val="0"/>
          <w:numId w:val="0"/>
        </w:numPr>
        <w:ind w:left="851" w:hanging="851"/>
      </w:pPr>
      <w:r>
        <w:br w:type="page"/>
      </w:r>
      <w:bookmarkStart w:id="283" w:name="_Toc373490168"/>
      <w:r w:rsidR="005D5BDB">
        <w:lastRenderedPageBreak/>
        <w:t>Appendix B</w:t>
      </w:r>
      <w:r w:rsidR="00377C55">
        <w:t xml:space="preserve"> -</w:t>
      </w:r>
      <w:r w:rsidR="00336348">
        <w:t xml:space="preserve"> Technical data sheets</w:t>
      </w:r>
      <w:bookmarkEnd w:id="283"/>
    </w:p>
    <w:p w:rsidR="00336348" w:rsidRDefault="00336348" w:rsidP="00D506F2">
      <w:pPr>
        <w:rPr>
          <w:b/>
        </w:rPr>
      </w:pPr>
    </w:p>
    <w:p w:rsidR="00336348" w:rsidRPr="00EF2EBB" w:rsidRDefault="00A93A60" w:rsidP="00D506F2">
      <w:r>
        <w:t>Separately provided</w:t>
      </w:r>
      <w:r w:rsidR="00DB0143">
        <w:t>.</w:t>
      </w:r>
    </w:p>
    <w:p w:rsidR="00A71465" w:rsidRPr="00EF2EBB" w:rsidRDefault="00A71465"/>
    <w:sectPr w:rsidR="00A71465" w:rsidRPr="00EF2EBB" w:rsidSect="00A16046">
      <w:headerReference w:type="even" r:id="rId147"/>
      <w:pgSz w:w="11906" w:h="16838" w:code="9"/>
      <w:pgMar w:top="3119" w:right="1134" w:bottom="1701" w:left="1418" w:header="1247" w:footer="284"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24">
      <wne:macro wne:macroName="IM_TEMPLATE_01_1.MAIN.REDEFHOME"/>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6A7E" w:rsidRDefault="00636A7E">
      <w:r>
        <w:separator/>
      </w:r>
    </w:p>
  </w:endnote>
  <w:endnote w:type="continuationSeparator" w:id="0">
    <w:p w:rsidR="00636A7E" w:rsidRDefault="00636A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48" w:type="dxa"/>
      <w:tblLayout w:type="fixed"/>
      <w:tblCellMar>
        <w:right w:w="0" w:type="dxa"/>
      </w:tblCellMar>
      <w:tblLook w:val="0000" w:firstRow="0" w:lastRow="0" w:firstColumn="0" w:lastColumn="0" w:noHBand="0" w:noVBand="0"/>
    </w:tblPr>
    <w:tblGrid>
      <w:gridCol w:w="1000"/>
      <w:gridCol w:w="3226"/>
      <w:gridCol w:w="994"/>
      <w:gridCol w:w="2713"/>
      <w:gridCol w:w="2115"/>
    </w:tblGrid>
    <w:tr w:rsidR="00BF4E6B" w:rsidTr="00017A48">
      <w:tc>
        <w:tcPr>
          <w:tcW w:w="1000" w:type="dxa"/>
        </w:tcPr>
        <w:p w:rsidR="00BF4E6B" w:rsidRPr="001576A5" w:rsidRDefault="00BF4E6B" w:rsidP="00017A48">
          <w:pPr>
            <w:pStyle w:val="zFooterText1"/>
            <w:rPr>
              <w:lang w:val="nl-NL"/>
            </w:rPr>
          </w:pPr>
        </w:p>
      </w:tc>
      <w:tc>
        <w:tcPr>
          <w:tcW w:w="3226" w:type="dxa"/>
          <w:tcMar>
            <w:left w:w="0" w:type="dxa"/>
            <w:right w:w="0" w:type="dxa"/>
          </w:tcMar>
        </w:tcPr>
        <w:p w:rsidR="00BF4E6B" w:rsidRPr="001576A5" w:rsidRDefault="00BF4E6B" w:rsidP="00017A48">
          <w:pPr>
            <w:pStyle w:val="zFooterText1"/>
            <w:rPr>
              <w:lang w:val="nl-NL"/>
            </w:rPr>
          </w:pPr>
        </w:p>
      </w:tc>
      <w:tc>
        <w:tcPr>
          <w:tcW w:w="994" w:type="dxa"/>
        </w:tcPr>
        <w:p w:rsidR="00BF4E6B" w:rsidRPr="001576A5" w:rsidRDefault="00BF4E6B" w:rsidP="00017A48">
          <w:pPr>
            <w:pStyle w:val="zFooterText1"/>
            <w:rPr>
              <w:lang w:val="nl-NL"/>
            </w:rPr>
          </w:pPr>
        </w:p>
      </w:tc>
      <w:tc>
        <w:tcPr>
          <w:tcW w:w="4828" w:type="dxa"/>
          <w:gridSpan w:val="2"/>
          <w:tcMar>
            <w:left w:w="0" w:type="dxa"/>
            <w:right w:w="0" w:type="dxa"/>
          </w:tcMar>
        </w:tcPr>
        <w:p w:rsidR="00BF4E6B" w:rsidRPr="001576A5" w:rsidRDefault="00BF4E6B" w:rsidP="00017A48">
          <w:pPr>
            <w:pStyle w:val="zFooterText1"/>
            <w:rPr>
              <w:lang w:val="nl-NL"/>
            </w:rPr>
          </w:pPr>
        </w:p>
      </w:tc>
    </w:tr>
    <w:tr w:rsidR="00BF4E6B" w:rsidTr="00017A48">
      <w:tc>
        <w:tcPr>
          <w:tcW w:w="1000" w:type="dxa"/>
        </w:tcPr>
        <w:p w:rsidR="00BF4E6B" w:rsidRPr="00151B17" w:rsidRDefault="00BF4E6B" w:rsidP="00017A48">
          <w:pPr>
            <w:pStyle w:val="zFooterText1"/>
          </w:pPr>
          <w:r>
            <w:t>Ref.No.</w:t>
          </w:r>
          <w:r>
            <w:tab/>
            <w:t>:</w:t>
          </w:r>
        </w:p>
      </w:tc>
      <w:tc>
        <w:tcPr>
          <w:tcW w:w="3226" w:type="dxa"/>
          <w:tcMar>
            <w:left w:w="0" w:type="dxa"/>
            <w:right w:w="0" w:type="dxa"/>
          </w:tcMar>
        </w:tcPr>
        <w:p w:rsidR="00BF4E6B" w:rsidRPr="00CC6B49" w:rsidRDefault="00BF4E6B" w:rsidP="00017A48">
          <w:pPr>
            <w:pStyle w:val="zFooterText1"/>
          </w:pPr>
          <w:fldSimple w:instr=" SUBJECT   \* MERGEFORMAT ">
            <w:r w:rsidR="00B20F3D">
              <w:t>ACC-NavVision-Technical-Description</w:t>
            </w:r>
          </w:fldSimple>
        </w:p>
      </w:tc>
      <w:tc>
        <w:tcPr>
          <w:tcW w:w="994" w:type="dxa"/>
        </w:tcPr>
        <w:p w:rsidR="00BF4E6B" w:rsidRPr="00151B17" w:rsidRDefault="00BF4E6B" w:rsidP="00017A48">
          <w:pPr>
            <w:pStyle w:val="zFooterText1"/>
          </w:pPr>
          <w:r>
            <w:t>Date</w:t>
          </w:r>
          <w:r>
            <w:tab/>
            <w:t>:</w:t>
          </w:r>
        </w:p>
      </w:tc>
      <w:tc>
        <w:tcPr>
          <w:tcW w:w="2713" w:type="dxa"/>
          <w:tcMar>
            <w:left w:w="0" w:type="dxa"/>
            <w:right w:w="0" w:type="dxa"/>
          </w:tcMar>
        </w:tcPr>
        <w:p w:rsidR="00BF4E6B" w:rsidRPr="001576A5" w:rsidRDefault="00BF4E6B" w:rsidP="00017A48">
          <w:pPr>
            <w:pStyle w:val="zFooterText1"/>
            <w:rPr>
              <w:lang w:val="nl-NL"/>
            </w:rPr>
          </w:pPr>
          <w:r>
            <w:rPr>
              <w:lang w:val="nl-NL"/>
            </w:rPr>
            <w:fldChar w:fldCharType="begin"/>
          </w:r>
          <w:r>
            <w:rPr>
              <w:lang w:val="nl-NL"/>
            </w:rPr>
            <w:instrText xml:space="preserve"> DATE   \* MERGEFORMAT </w:instrText>
          </w:r>
          <w:r>
            <w:rPr>
              <w:lang w:val="nl-NL"/>
            </w:rPr>
            <w:fldChar w:fldCharType="separate"/>
          </w:r>
          <w:r w:rsidR="00B20F3D">
            <w:rPr>
              <w:lang w:val="nl-NL"/>
            </w:rPr>
            <w:t>29-11-2013</w:t>
          </w:r>
          <w:r>
            <w:rPr>
              <w:lang w:val="nl-NL"/>
            </w:rPr>
            <w:fldChar w:fldCharType="end"/>
          </w:r>
        </w:p>
      </w:tc>
      <w:tc>
        <w:tcPr>
          <w:tcW w:w="2115" w:type="dxa"/>
        </w:tcPr>
        <w:p w:rsidR="00BF4E6B" w:rsidRPr="00151B17" w:rsidRDefault="00BF4E6B" w:rsidP="00017A48">
          <w:pPr>
            <w:pStyle w:val="zFooterText1"/>
          </w:pPr>
          <w:r w:rsidRPr="00151B17">
            <w:t xml:space="preserve">Page </w:t>
          </w:r>
          <w:r>
            <w:fldChar w:fldCharType="begin"/>
          </w:r>
          <w:r>
            <w:instrText xml:space="preserve"> Page  \* MERGEFORMAT </w:instrText>
          </w:r>
          <w:r>
            <w:fldChar w:fldCharType="separate"/>
          </w:r>
          <w:r w:rsidR="00B20F3D">
            <w:t>63</w:t>
          </w:r>
          <w:r>
            <w:fldChar w:fldCharType="end"/>
          </w:r>
          <w:r w:rsidRPr="00151B17">
            <w:t xml:space="preserve"> of </w:t>
          </w:r>
          <w:fldSimple w:instr=" NumPages  \* MERGEFORMAT ">
            <w:r w:rsidR="00B20F3D">
              <w:t>66</w:t>
            </w:r>
          </w:fldSimple>
        </w:p>
      </w:tc>
    </w:tr>
    <w:tr w:rsidR="00BF4E6B" w:rsidRPr="00E01F47" w:rsidTr="00017A48">
      <w:trPr>
        <w:cantSplit/>
      </w:trPr>
      <w:tc>
        <w:tcPr>
          <w:tcW w:w="4226" w:type="dxa"/>
          <w:gridSpan w:val="2"/>
        </w:tcPr>
        <w:p w:rsidR="00BF4E6B" w:rsidRDefault="00BF4E6B" w:rsidP="00017A48">
          <w:pPr>
            <w:pStyle w:val="zIFooter1"/>
          </w:pPr>
          <w:r>
            <w:t>Part of the stock exchange listed Imtech</w:t>
          </w:r>
        </w:p>
        <w:p w:rsidR="00BF4E6B" w:rsidRPr="00151B17" w:rsidRDefault="00BF4E6B" w:rsidP="00017A48">
          <w:pPr>
            <w:pStyle w:val="zIFooter2"/>
          </w:pPr>
          <w:r>
            <w:t xml:space="preserve">Copyright </w:t>
          </w:r>
          <w:r>
            <w:fldChar w:fldCharType="begin"/>
          </w:r>
          <w:r>
            <w:instrText xml:space="preserve"> CREATEDATE \@ "yyyy" \* MERGEFORMAT </w:instrText>
          </w:r>
          <w:r>
            <w:fldChar w:fldCharType="separate"/>
          </w:r>
          <w:r w:rsidR="00B20F3D">
            <w:rPr>
              <w:noProof/>
            </w:rPr>
            <w:t>2013</w:t>
          </w:r>
          <w:r>
            <w:rPr>
              <w:noProof/>
            </w:rPr>
            <w:fldChar w:fldCharType="end"/>
          </w:r>
          <w:r>
            <w:t xml:space="preserve"> Imtech Marine &amp; Offshore B.V.</w:t>
          </w:r>
        </w:p>
      </w:tc>
      <w:tc>
        <w:tcPr>
          <w:tcW w:w="3707" w:type="dxa"/>
          <w:gridSpan w:val="2"/>
        </w:tcPr>
        <w:p w:rsidR="00BF4E6B" w:rsidRDefault="00BF4E6B" w:rsidP="00017A48">
          <w:pPr>
            <w:pStyle w:val="zCopyright"/>
          </w:pPr>
        </w:p>
      </w:tc>
      <w:tc>
        <w:tcPr>
          <w:tcW w:w="2115" w:type="dxa"/>
        </w:tcPr>
        <w:p w:rsidR="00BF4E6B" w:rsidRPr="00C14337" w:rsidRDefault="00BF4E6B" w:rsidP="00017A48">
          <w:pPr>
            <w:pStyle w:val="zIFooter1"/>
            <w:rPr>
              <w:lang w:val="nl-NL"/>
            </w:rPr>
          </w:pPr>
          <w:r w:rsidRPr="00C14337">
            <w:rPr>
              <w:lang w:val="nl-NL"/>
            </w:rPr>
            <w:t>C.o.C. Rotterdam 24193093</w:t>
          </w:r>
        </w:p>
        <w:p w:rsidR="00BF4E6B" w:rsidRPr="00C14337" w:rsidRDefault="00BF4E6B" w:rsidP="00017A48">
          <w:pPr>
            <w:pStyle w:val="zIFooter1"/>
            <w:rPr>
              <w:lang w:val="nl-NL"/>
            </w:rPr>
          </w:pPr>
          <w:r w:rsidRPr="00C14337">
            <w:rPr>
              <w:lang w:val="nl-NL"/>
            </w:rPr>
            <w:t>VAT no.: NL800793572B01</w:t>
          </w:r>
        </w:p>
      </w:tc>
    </w:tr>
  </w:tbl>
  <w:p w:rsidR="00BF4E6B" w:rsidRPr="00017A48" w:rsidRDefault="00BF4E6B">
    <w:pPr>
      <w:pStyle w:val="Voettekst"/>
      <w:rPr>
        <w:lang w:val="nl-N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48" w:type="dxa"/>
      <w:tblLayout w:type="fixed"/>
      <w:tblCellMar>
        <w:right w:w="0" w:type="dxa"/>
      </w:tblCellMar>
      <w:tblLook w:val="0000" w:firstRow="0" w:lastRow="0" w:firstColumn="0" w:lastColumn="0" w:noHBand="0" w:noVBand="0"/>
    </w:tblPr>
    <w:tblGrid>
      <w:gridCol w:w="1000"/>
      <w:gridCol w:w="3226"/>
      <w:gridCol w:w="994"/>
      <w:gridCol w:w="2713"/>
      <w:gridCol w:w="2115"/>
    </w:tblGrid>
    <w:tr w:rsidR="00BF4E6B" w:rsidTr="00017A48">
      <w:tc>
        <w:tcPr>
          <w:tcW w:w="1000" w:type="dxa"/>
        </w:tcPr>
        <w:p w:rsidR="00BF4E6B" w:rsidRPr="001576A5" w:rsidRDefault="00BF4E6B" w:rsidP="00017A48">
          <w:pPr>
            <w:pStyle w:val="zFooterText1"/>
            <w:rPr>
              <w:lang w:val="nl-NL"/>
            </w:rPr>
          </w:pPr>
        </w:p>
      </w:tc>
      <w:tc>
        <w:tcPr>
          <w:tcW w:w="3226" w:type="dxa"/>
          <w:tcMar>
            <w:left w:w="0" w:type="dxa"/>
            <w:right w:w="0" w:type="dxa"/>
          </w:tcMar>
        </w:tcPr>
        <w:p w:rsidR="00BF4E6B" w:rsidRPr="001576A5" w:rsidRDefault="00BF4E6B" w:rsidP="00017A48">
          <w:pPr>
            <w:pStyle w:val="zFooterText1"/>
            <w:rPr>
              <w:lang w:val="nl-NL"/>
            </w:rPr>
          </w:pPr>
        </w:p>
      </w:tc>
      <w:tc>
        <w:tcPr>
          <w:tcW w:w="994" w:type="dxa"/>
        </w:tcPr>
        <w:p w:rsidR="00BF4E6B" w:rsidRPr="001576A5" w:rsidRDefault="00BF4E6B" w:rsidP="00017A48">
          <w:pPr>
            <w:pStyle w:val="zFooterText1"/>
            <w:rPr>
              <w:lang w:val="nl-NL"/>
            </w:rPr>
          </w:pPr>
        </w:p>
      </w:tc>
      <w:tc>
        <w:tcPr>
          <w:tcW w:w="4828" w:type="dxa"/>
          <w:gridSpan w:val="2"/>
          <w:tcMar>
            <w:left w:w="0" w:type="dxa"/>
            <w:right w:w="0" w:type="dxa"/>
          </w:tcMar>
        </w:tcPr>
        <w:p w:rsidR="00BF4E6B" w:rsidRPr="001576A5" w:rsidRDefault="00BF4E6B" w:rsidP="00017A48">
          <w:pPr>
            <w:pStyle w:val="zFooterText1"/>
            <w:rPr>
              <w:lang w:val="nl-NL"/>
            </w:rPr>
          </w:pPr>
        </w:p>
      </w:tc>
    </w:tr>
    <w:tr w:rsidR="00BF4E6B" w:rsidTr="00017A48">
      <w:tc>
        <w:tcPr>
          <w:tcW w:w="1000" w:type="dxa"/>
        </w:tcPr>
        <w:p w:rsidR="00BF4E6B" w:rsidRPr="00151B17" w:rsidRDefault="00BF4E6B" w:rsidP="00017A48">
          <w:pPr>
            <w:pStyle w:val="zFooterText1"/>
          </w:pPr>
          <w:r>
            <w:t>Ref.No.</w:t>
          </w:r>
          <w:r>
            <w:tab/>
            <w:t>:</w:t>
          </w:r>
        </w:p>
      </w:tc>
      <w:tc>
        <w:tcPr>
          <w:tcW w:w="3226" w:type="dxa"/>
          <w:tcMar>
            <w:left w:w="0" w:type="dxa"/>
            <w:right w:w="0" w:type="dxa"/>
          </w:tcMar>
        </w:tcPr>
        <w:p w:rsidR="00BF4E6B" w:rsidRPr="00CC6B49" w:rsidRDefault="00BF4E6B" w:rsidP="00017A48">
          <w:pPr>
            <w:pStyle w:val="zFooterText1"/>
          </w:pPr>
          <w:fldSimple w:instr=" SUBJECT   \* MERGEFORMAT ">
            <w:r w:rsidR="00B20F3D">
              <w:t>ACC-NavVision-Technical-Description</w:t>
            </w:r>
          </w:fldSimple>
        </w:p>
      </w:tc>
      <w:tc>
        <w:tcPr>
          <w:tcW w:w="994" w:type="dxa"/>
        </w:tcPr>
        <w:p w:rsidR="00BF4E6B" w:rsidRPr="00151B17" w:rsidRDefault="00BF4E6B" w:rsidP="00017A48">
          <w:pPr>
            <w:pStyle w:val="zFooterText1"/>
          </w:pPr>
          <w:r>
            <w:t>Date</w:t>
          </w:r>
          <w:r>
            <w:tab/>
            <w:t>:</w:t>
          </w:r>
        </w:p>
      </w:tc>
      <w:tc>
        <w:tcPr>
          <w:tcW w:w="2713" w:type="dxa"/>
          <w:tcMar>
            <w:left w:w="0" w:type="dxa"/>
            <w:right w:w="0" w:type="dxa"/>
          </w:tcMar>
        </w:tcPr>
        <w:p w:rsidR="00BF4E6B" w:rsidRPr="001576A5" w:rsidRDefault="00BF4E6B" w:rsidP="00017A48">
          <w:pPr>
            <w:pStyle w:val="zFooterText1"/>
            <w:rPr>
              <w:lang w:val="nl-NL"/>
            </w:rPr>
          </w:pPr>
          <w:r>
            <w:rPr>
              <w:lang w:val="nl-NL"/>
            </w:rPr>
            <w:fldChar w:fldCharType="begin"/>
          </w:r>
          <w:r>
            <w:rPr>
              <w:lang w:val="nl-NL"/>
            </w:rPr>
            <w:instrText xml:space="preserve"> DATE   \* MERGEFORMAT </w:instrText>
          </w:r>
          <w:r>
            <w:rPr>
              <w:lang w:val="nl-NL"/>
            </w:rPr>
            <w:fldChar w:fldCharType="separate"/>
          </w:r>
          <w:r w:rsidR="00B20F3D">
            <w:rPr>
              <w:lang w:val="nl-NL"/>
            </w:rPr>
            <w:t>29-11-2013</w:t>
          </w:r>
          <w:r>
            <w:rPr>
              <w:lang w:val="nl-NL"/>
            </w:rPr>
            <w:fldChar w:fldCharType="end"/>
          </w:r>
        </w:p>
      </w:tc>
      <w:tc>
        <w:tcPr>
          <w:tcW w:w="2115" w:type="dxa"/>
        </w:tcPr>
        <w:p w:rsidR="00BF4E6B" w:rsidRPr="00151B17" w:rsidRDefault="00BF4E6B" w:rsidP="00017A48">
          <w:pPr>
            <w:pStyle w:val="zFooterText1"/>
          </w:pPr>
          <w:r w:rsidRPr="00151B17">
            <w:t xml:space="preserve">Page </w:t>
          </w:r>
          <w:r>
            <w:fldChar w:fldCharType="begin"/>
          </w:r>
          <w:r>
            <w:instrText xml:space="preserve"> Page  \* MERGEFORMAT </w:instrText>
          </w:r>
          <w:r>
            <w:fldChar w:fldCharType="separate"/>
          </w:r>
          <w:r w:rsidR="00B20F3D">
            <w:t>10</w:t>
          </w:r>
          <w:r>
            <w:fldChar w:fldCharType="end"/>
          </w:r>
          <w:r w:rsidRPr="00151B17">
            <w:t xml:space="preserve"> of </w:t>
          </w:r>
          <w:fldSimple w:instr=" NumPages  \* MERGEFORMAT ">
            <w:r w:rsidR="00B20F3D">
              <w:t>66</w:t>
            </w:r>
          </w:fldSimple>
        </w:p>
      </w:tc>
    </w:tr>
    <w:tr w:rsidR="00BF4E6B" w:rsidRPr="00E01F47" w:rsidTr="00017A48">
      <w:trPr>
        <w:cantSplit/>
      </w:trPr>
      <w:tc>
        <w:tcPr>
          <w:tcW w:w="4226" w:type="dxa"/>
          <w:gridSpan w:val="2"/>
        </w:tcPr>
        <w:p w:rsidR="00BF4E6B" w:rsidRDefault="00BF4E6B" w:rsidP="00017A48">
          <w:pPr>
            <w:pStyle w:val="zIFooter1"/>
          </w:pPr>
          <w:r>
            <w:t>Part of the stock exchange listed Imtech</w:t>
          </w:r>
        </w:p>
        <w:p w:rsidR="00BF4E6B" w:rsidRPr="00151B17" w:rsidRDefault="00BF4E6B" w:rsidP="00017A48">
          <w:pPr>
            <w:pStyle w:val="zIFooter2"/>
          </w:pPr>
          <w:r>
            <w:t xml:space="preserve">Copyright </w:t>
          </w:r>
          <w:r>
            <w:fldChar w:fldCharType="begin"/>
          </w:r>
          <w:r>
            <w:instrText xml:space="preserve"> CREATEDATE \@ "yyyy" \* MERGEFORMAT </w:instrText>
          </w:r>
          <w:r>
            <w:fldChar w:fldCharType="separate"/>
          </w:r>
          <w:r w:rsidR="00B20F3D">
            <w:rPr>
              <w:noProof/>
            </w:rPr>
            <w:t>2013</w:t>
          </w:r>
          <w:r>
            <w:rPr>
              <w:noProof/>
            </w:rPr>
            <w:fldChar w:fldCharType="end"/>
          </w:r>
          <w:r>
            <w:t xml:space="preserve"> Imtech Marine &amp; Offshore B.V.</w:t>
          </w:r>
        </w:p>
      </w:tc>
      <w:tc>
        <w:tcPr>
          <w:tcW w:w="3707" w:type="dxa"/>
          <w:gridSpan w:val="2"/>
        </w:tcPr>
        <w:p w:rsidR="00BF4E6B" w:rsidRDefault="00BF4E6B" w:rsidP="00017A48">
          <w:pPr>
            <w:pStyle w:val="zCopyright"/>
          </w:pPr>
        </w:p>
      </w:tc>
      <w:tc>
        <w:tcPr>
          <w:tcW w:w="2115" w:type="dxa"/>
        </w:tcPr>
        <w:p w:rsidR="00BF4E6B" w:rsidRPr="00C14337" w:rsidRDefault="00BF4E6B" w:rsidP="00017A48">
          <w:pPr>
            <w:pStyle w:val="zIFooter1"/>
            <w:rPr>
              <w:lang w:val="nl-NL"/>
            </w:rPr>
          </w:pPr>
          <w:r w:rsidRPr="00C14337">
            <w:rPr>
              <w:lang w:val="nl-NL"/>
            </w:rPr>
            <w:t>C.o.C. Rotterdam 24193093</w:t>
          </w:r>
        </w:p>
        <w:p w:rsidR="00BF4E6B" w:rsidRPr="00C14337" w:rsidRDefault="00BF4E6B" w:rsidP="00017A48">
          <w:pPr>
            <w:pStyle w:val="zIFooter1"/>
            <w:rPr>
              <w:lang w:val="nl-NL"/>
            </w:rPr>
          </w:pPr>
          <w:r w:rsidRPr="00C14337">
            <w:rPr>
              <w:lang w:val="nl-NL"/>
            </w:rPr>
            <w:t>VAT no.: NL800793572B01</w:t>
          </w:r>
        </w:p>
      </w:tc>
    </w:tr>
  </w:tbl>
  <w:p w:rsidR="00BF4E6B" w:rsidRPr="00017A48" w:rsidRDefault="00BF4E6B">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6A7E" w:rsidRDefault="00636A7E">
      <w:r>
        <w:separator/>
      </w:r>
    </w:p>
  </w:footnote>
  <w:footnote w:type="continuationSeparator" w:id="0">
    <w:p w:rsidR="00636A7E" w:rsidRDefault="00636A7E">
      <w:r>
        <w:continuationSeparator/>
      </w:r>
    </w:p>
  </w:footnote>
  <w:footnote w:id="1">
    <w:p w:rsidR="00BF4E6B" w:rsidRDefault="00BF4E6B">
      <w:pPr>
        <w:pStyle w:val="Voetnoottekst"/>
      </w:pPr>
      <w:r>
        <w:rPr>
          <w:rStyle w:val="Voetnootmarkering"/>
        </w:rPr>
        <w:footnoteRef/>
      </w:r>
      <w:r>
        <w:t xml:space="preserve"> AUT = Automation systems</w:t>
      </w:r>
    </w:p>
  </w:footnote>
  <w:footnote w:id="2">
    <w:p w:rsidR="00BF4E6B" w:rsidRDefault="00BF4E6B">
      <w:pPr>
        <w:pStyle w:val="Voetnoottekst"/>
      </w:pPr>
      <w:r>
        <w:rPr>
          <w:rStyle w:val="Voetnootmarkering"/>
        </w:rPr>
        <w:footnoteRef/>
      </w:r>
      <w:r>
        <w:t xml:space="preserve"> I/O = Input/Output</w:t>
      </w:r>
    </w:p>
  </w:footnote>
  <w:footnote w:id="3">
    <w:p w:rsidR="00BF4E6B" w:rsidRDefault="00BF4E6B">
      <w:pPr>
        <w:pStyle w:val="Voetnoottekst"/>
      </w:pPr>
      <w:r>
        <w:rPr>
          <w:rStyle w:val="Voetnootmarkering"/>
        </w:rPr>
        <w:footnoteRef/>
      </w:r>
      <w:r>
        <w:t xml:space="preserve"> MAC = Media Access Control (hardware address)</w:t>
      </w:r>
    </w:p>
  </w:footnote>
  <w:footnote w:id="4">
    <w:p w:rsidR="00BF4E6B" w:rsidRDefault="00BF4E6B">
      <w:pPr>
        <w:pStyle w:val="Voetnoottekst"/>
      </w:pPr>
      <w:r>
        <w:rPr>
          <w:rStyle w:val="Voetnootmarkering"/>
        </w:rPr>
        <w:footnoteRef/>
      </w:r>
      <w:r>
        <w:t xml:space="preserve"> TCP / UDP = Transmission Control Protocol / User Datagram Protocol</w:t>
      </w:r>
    </w:p>
  </w:footnote>
  <w:footnote w:id="5">
    <w:p w:rsidR="00BF4E6B" w:rsidRDefault="00BF4E6B">
      <w:pPr>
        <w:pStyle w:val="Voetnoottekst"/>
      </w:pPr>
      <w:r>
        <w:rPr>
          <w:rStyle w:val="Voetnootmarkering"/>
        </w:rPr>
        <w:footnoteRef/>
      </w:r>
      <w:r>
        <w:t xml:space="preserve"> Mod bus = Serial communications protocol </w:t>
      </w:r>
    </w:p>
  </w:footnote>
  <w:footnote w:id="6">
    <w:p w:rsidR="00BF4E6B" w:rsidRDefault="00BF4E6B">
      <w:pPr>
        <w:pStyle w:val="Voetnoottekst"/>
      </w:pPr>
      <w:r>
        <w:rPr>
          <w:rStyle w:val="Voetnootmarkering"/>
        </w:rPr>
        <w:footnoteRef/>
      </w:r>
      <w:r>
        <w:t xml:space="preserve"> CAN bus = Controller Area Network serial bus system</w:t>
      </w:r>
    </w:p>
  </w:footnote>
  <w:footnote w:id="7">
    <w:p w:rsidR="00BF4E6B" w:rsidRDefault="00BF4E6B">
      <w:pPr>
        <w:pStyle w:val="Voetnoottekst"/>
      </w:pPr>
      <w:r>
        <w:rPr>
          <w:rStyle w:val="Voetnootmarkering"/>
        </w:rPr>
        <w:footnoteRef/>
      </w:r>
      <w:r>
        <w:t xml:space="preserve"> J1939 = Real-time CAN solution for heavy duty applications</w:t>
      </w:r>
    </w:p>
  </w:footnote>
  <w:footnote w:id="8">
    <w:p w:rsidR="00BF4E6B" w:rsidRDefault="00BF4E6B">
      <w:pPr>
        <w:pStyle w:val="Voetnoottekst"/>
      </w:pPr>
      <w:r>
        <w:rPr>
          <w:rStyle w:val="Voetnootmarkering"/>
        </w:rPr>
        <w:footnoteRef/>
      </w:r>
      <w:r>
        <w:t xml:space="preserve"> NMEA = National Marine Electronic Association</w:t>
      </w:r>
    </w:p>
  </w:footnote>
  <w:footnote w:id="9">
    <w:p w:rsidR="00BF4E6B" w:rsidRDefault="00BF4E6B">
      <w:pPr>
        <w:pStyle w:val="Voetnoottekst"/>
      </w:pPr>
      <w:r>
        <w:rPr>
          <w:rStyle w:val="Voetnootmarkering"/>
        </w:rPr>
        <w:footnoteRef/>
      </w:r>
      <w:r>
        <w:t xml:space="preserve"> IMO = International Maritime Organization</w:t>
      </w:r>
    </w:p>
  </w:footnote>
  <w:footnote w:id="10">
    <w:p w:rsidR="00BF4E6B" w:rsidRDefault="00BF4E6B">
      <w:pPr>
        <w:pStyle w:val="Voetnoottekst"/>
      </w:pPr>
      <w:r>
        <w:rPr>
          <w:rStyle w:val="Voetnootmarkering"/>
        </w:rPr>
        <w:footnoteRef/>
      </w:r>
      <w:r>
        <w:t xml:space="preserve"> SOLAS = Safety of Life at Sea</w:t>
      </w:r>
    </w:p>
  </w:footnote>
  <w:footnote w:id="11">
    <w:p w:rsidR="00BF4E6B" w:rsidRDefault="00BF4E6B">
      <w:pPr>
        <w:pStyle w:val="Voetnoottekst"/>
      </w:pPr>
      <w:r>
        <w:rPr>
          <w:rStyle w:val="Voetnootmarkering"/>
        </w:rPr>
        <w:footnoteRef/>
      </w:r>
      <w:r>
        <w:t xml:space="preserve"> VDR requirements</w:t>
      </w:r>
    </w:p>
  </w:footnote>
  <w:footnote w:id="12">
    <w:p w:rsidR="00BF4E6B" w:rsidRPr="00E31B55" w:rsidRDefault="00BF4E6B">
      <w:pPr>
        <w:pStyle w:val="Voetnoottekst"/>
      </w:pPr>
      <w:r>
        <w:rPr>
          <w:rStyle w:val="Voetnootmarkering"/>
        </w:rPr>
        <w:footnoteRef/>
      </w:r>
      <w:r>
        <w:t xml:space="preserve"> Being an OPC or DAP</w:t>
      </w:r>
    </w:p>
  </w:footnote>
  <w:footnote w:id="13">
    <w:p w:rsidR="00BF4E6B" w:rsidRDefault="00BF4E6B">
      <w:pPr>
        <w:pStyle w:val="Voetnoottekst"/>
      </w:pPr>
      <w:r>
        <w:rPr>
          <w:rStyle w:val="Voetnootmarkering"/>
        </w:rPr>
        <w:footnoteRef/>
      </w:r>
      <w:r>
        <w:t xml:space="preserve"> DAP = Duty Alarm Panel</w:t>
      </w:r>
    </w:p>
  </w:footnote>
  <w:footnote w:id="14">
    <w:p w:rsidR="00BF4E6B" w:rsidRDefault="00BF4E6B">
      <w:pPr>
        <w:pStyle w:val="Voetnoottekst"/>
      </w:pPr>
      <w:r>
        <w:rPr>
          <w:rStyle w:val="Voetnootmarkering"/>
        </w:rPr>
        <w:footnoteRef/>
      </w:r>
      <w:r>
        <w:t xml:space="preserve"> PMS = Platform Management System</w:t>
      </w:r>
    </w:p>
  </w:footnote>
  <w:footnote w:id="15">
    <w:p w:rsidR="00BF4E6B" w:rsidRPr="00FE3D8D" w:rsidRDefault="00BF4E6B">
      <w:pPr>
        <w:pStyle w:val="Voetnoottekst"/>
      </w:pPr>
      <w:r>
        <w:rPr>
          <w:rStyle w:val="Voetnootmarkering"/>
        </w:rPr>
        <w:footnoteRef/>
      </w:r>
      <w:r>
        <w:t xml:space="preserve"> P&amp;ID = Piping &amp; Instrumentation Diagram</w:t>
      </w:r>
    </w:p>
  </w:footnote>
  <w:footnote w:id="16">
    <w:p w:rsidR="00BF4E6B" w:rsidRPr="008E6DA8" w:rsidRDefault="00BF4E6B">
      <w:pPr>
        <w:pStyle w:val="Voetnoottekst"/>
      </w:pPr>
      <w:r>
        <w:rPr>
          <w:rStyle w:val="Voetnootmarkering"/>
        </w:rPr>
        <w:footnoteRef/>
      </w:r>
      <w:r>
        <w:t xml:space="preserve"> ACS = Automation Control Sequences</w:t>
      </w:r>
    </w:p>
  </w:footnote>
  <w:footnote w:id="17">
    <w:p w:rsidR="00BF4E6B" w:rsidRDefault="00BF4E6B">
      <w:pPr>
        <w:pStyle w:val="Voetnoottekst"/>
      </w:pPr>
      <w:r>
        <w:rPr>
          <w:rStyle w:val="Voetnootmarkering"/>
        </w:rPr>
        <w:footnoteRef/>
      </w:r>
      <w:r>
        <w:t xml:space="preserve"> AMCS = Alarm, Monitoring and Control System</w:t>
      </w:r>
    </w:p>
  </w:footnote>
  <w:footnote w:id="18">
    <w:p w:rsidR="00BF4E6B" w:rsidRDefault="00BF4E6B">
      <w:pPr>
        <w:pStyle w:val="Voetnoottekst"/>
      </w:pPr>
      <w:r>
        <w:rPr>
          <w:rStyle w:val="Voetnootmarkering"/>
        </w:rPr>
        <w:footnoteRef/>
      </w:r>
      <w:r>
        <w:t xml:space="preserve"> Not part of the type approval process.</w:t>
      </w:r>
    </w:p>
  </w:footnote>
  <w:footnote w:id="19">
    <w:p w:rsidR="00BF4E6B" w:rsidRDefault="00BF4E6B">
      <w:pPr>
        <w:pStyle w:val="Voetnoottekst"/>
      </w:pPr>
      <w:r>
        <w:rPr>
          <w:rStyle w:val="Voetnootmarkering"/>
        </w:rPr>
        <w:footnoteRef/>
      </w:r>
      <w:r>
        <w:t xml:space="preserve"> LED = Light Emitting Diode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text" w:tblpY="1"/>
      <w:tblOverlap w:val="never"/>
      <w:tblW w:w="9476" w:type="dxa"/>
      <w:tblLook w:val="0000" w:firstRow="0" w:lastRow="0" w:firstColumn="0" w:lastColumn="0" w:noHBand="0" w:noVBand="0"/>
    </w:tblPr>
    <w:tblGrid>
      <w:gridCol w:w="9476"/>
    </w:tblGrid>
    <w:tr w:rsidR="00BF4E6B">
      <w:trPr>
        <w:trHeight w:val="1802"/>
      </w:trPr>
      <w:tc>
        <w:tcPr>
          <w:tcW w:w="9476" w:type="dxa"/>
          <w:tcMar>
            <w:left w:w="113" w:type="dxa"/>
            <w:right w:w="142" w:type="dxa"/>
          </w:tcMar>
        </w:tcPr>
        <w:p w:rsidR="00BF4E6B" w:rsidRDefault="00BF4E6B" w:rsidP="007F3329">
          <w:pPr>
            <w:pStyle w:val="Text"/>
            <w:jc w:val="right"/>
          </w:pPr>
          <w:r>
            <w:rPr>
              <w:noProof/>
              <w:lang w:val="nl-NL" w:eastAsia="nl-NL"/>
            </w:rPr>
            <w:drawing>
              <wp:inline distT="0" distB="0" distL="0" distR="0" wp14:anchorId="6424710D" wp14:editId="6511FAE7">
                <wp:extent cx="2095500" cy="464185"/>
                <wp:effectExtent l="19050" t="0" r="0" b="0"/>
                <wp:docPr id="3"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095500" cy="464185"/>
                        </a:xfrm>
                        <a:prstGeom prst="rect">
                          <a:avLst/>
                        </a:prstGeom>
                      </pic:spPr>
                    </pic:pic>
                  </a:graphicData>
                </a:graphic>
              </wp:inline>
            </w:drawing>
          </w:r>
        </w:p>
      </w:tc>
    </w:tr>
  </w:tbl>
  <w:p w:rsidR="00BF4E6B" w:rsidRDefault="00BF4E6B">
    <w:pPr>
      <w:pStyle w:val="Tex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E6B" w:rsidRDefault="00BF4E6B" w:rsidP="007F3329">
    <w:pPr>
      <w:pStyle w:val="Koptekst"/>
      <w:jc w:val="right"/>
    </w:pPr>
    <w:r>
      <w:rPr>
        <w:noProof/>
        <w:lang w:val="nl-NL" w:eastAsia="nl-NL"/>
      </w:rPr>
      <w:drawing>
        <wp:inline distT="0" distB="0" distL="0" distR="0" wp14:anchorId="7DD3616E" wp14:editId="314DC048">
          <wp:extent cx="2095500" cy="464185"/>
          <wp:effectExtent l="19050" t="0" r="0" b="0"/>
          <wp:docPr id="166"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095500" cy="464185"/>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E6B" w:rsidRDefault="00BF4E6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3B48BCDC"/>
    <w:lvl w:ilvl="0">
      <w:start w:val="1"/>
      <w:numFmt w:val="decimal"/>
      <w:pStyle w:val="Kop1"/>
      <w:lvlText w:val="%1."/>
      <w:legacy w:legacy="1" w:legacySpace="144" w:legacyIndent="0"/>
      <w:lvlJc w:val="left"/>
    </w:lvl>
    <w:lvl w:ilvl="1">
      <w:start w:val="1"/>
      <w:numFmt w:val="decimal"/>
      <w:pStyle w:val="Kop2"/>
      <w:lvlText w:val="%1.%2"/>
      <w:legacy w:legacy="1" w:legacySpace="144" w:legacyIndent="0"/>
      <w:lvlJc w:val="left"/>
      <w:rPr>
        <w:lang w:val="en-GB"/>
      </w:rPr>
    </w:lvl>
    <w:lvl w:ilvl="2">
      <w:start w:val="1"/>
      <w:numFmt w:val="decimal"/>
      <w:pStyle w:val="Kop3"/>
      <w:lvlText w:val="%1.%2.%3"/>
      <w:legacy w:legacy="1" w:legacySpace="144" w:legacyIndent="0"/>
      <w:lvlJc w:val="left"/>
    </w:lvl>
    <w:lvl w:ilvl="3">
      <w:start w:val="1"/>
      <w:numFmt w:val="decimal"/>
      <w:pStyle w:val="Kop4"/>
      <w:lvlText w:val="%1.%2.%3.%4"/>
      <w:legacy w:legacy="1" w:legacySpace="144" w:legacyIndent="0"/>
      <w:lvlJc w:val="left"/>
    </w:lvl>
    <w:lvl w:ilvl="4">
      <w:start w:val="1"/>
      <w:numFmt w:val="decimal"/>
      <w:pStyle w:val="Kop5"/>
      <w:lvlText w:val="%1.%2.%3.%4.%5"/>
      <w:legacy w:legacy="1" w:legacySpace="144" w:legacyIndent="0"/>
      <w:lvlJc w:val="left"/>
    </w:lvl>
    <w:lvl w:ilvl="5">
      <w:start w:val="1"/>
      <w:numFmt w:val="decimal"/>
      <w:pStyle w:val="Kop6"/>
      <w:lvlText w:val="%1.%2.%3.%4.%5.%6"/>
      <w:legacy w:legacy="1" w:legacySpace="144" w:legacyIndent="0"/>
      <w:lvlJc w:val="left"/>
    </w:lvl>
    <w:lvl w:ilvl="6">
      <w:start w:val="1"/>
      <w:numFmt w:val="decimal"/>
      <w:pStyle w:val="Kop7"/>
      <w:lvlText w:val="%1.%2.%3.%4.%5.%6.%7"/>
      <w:legacy w:legacy="1" w:legacySpace="144" w:legacyIndent="0"/>
      <w:lvlJc w:val="left"/>
    </w:lvl>
    <w:lvl w:ilvl="7">
      <w:start w:val="1"/>
      <w:numFmt w:val="decimal"/>
      <w:pStyle w:val="Kop8"/>
      <w:lvlText w:val="%1.%2.%3.%4.%5.%6.%7.%8"/>
      <w:legacy w:legacy="1" w:legacySpace="144" w:legacyIndent="0"/>
      <w:lvlJc w:val="left"/>
    </w:lvl>
    <w:lvl w:ilvl="8">
      <w:start w:val="1"/>
      <w:numFmt w:val="decimal"/>
      <w:pStyle w:val="Kop9"/>
      <w:lvlText w:val="%1.%2.%3.%4.%5.%6.%7.%8.%9"/>
      <w:legacy w:legacy="1" w:legacySpace="144" w:legacyIndent="0"/>
      <w:lvlJc w:val="left"/>
    </w:lvl>
  </w:abstractNum>
  <w:abstractNum w:abstractNumId="1">
    <w:nsid w:val="02FA6BA0"/>
    <w:multiLevelType w:val="hybridMultilevel"/>
    <w:tmpl w:val="2A2E7AD0"/>
    <w:lvl w:ilvl="0" w:tplc="04090001">
      <w:start w:val="1"/>
      <w:numFmt w:val="bullet"/>
      <w:lvlText w:val=""/>
      <w:lvlJc w:val="left"/>
      <w:pPr>
        <w:tabs>
          <w:tab w:val="num" w:pos="360"/>
        </w:tabs>
        <w:ind w:left="360" w:hanging="360"/>
      </w:pPr>
      <w:rPr>
        <w:rFonts w:ascii="Symbol" w:hAnsi="Symbol"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
    <w:nsid w:val="042D53F5"/>
    <w:multiLevelType w:val="hybridMultilevel"/>
    <w:tmpl w:val="3028DAF8"/>
    <w:lvl w:ilvl="0" w:tplc="7E12FB9A">
      <w:start w:val="1"/>
      <w:numFmt w:val="bullet"/>
      <w:lvlText w:val=""/>
      <w:legacy w:legacy="1" w:legacySpace="0" w:legacyIndent="283"/>
      <w:lvlJc w:val="left"/>
      <w:pPr>
        <w:ind w:left="283" w:hanging="283"/>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
    <w:nsid w:val="05675E94"/>
    <w:multiLevelType w:val="hybridMultilevel"/>
    <w:tmpl w:val="D906485A"/>
    <w:lvl w:ilvl="0" w:tplc="04130001">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4">
    <w:nsid w:val="09F2365F"/>
    <w:multiLevelType w:val="hybridMultilevel"/>
    <w:tmpl w:val="2EB6681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37B14FD"/>
    <w:multiLevelType w:val="hybridMultilevel"/>
    <w:tmpl w:val="A97EB6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58A7205"/>
    <w:multiLevelType w:val="hybridMultilevel"/>
    <w:tmpl w:val="F1E234C0"/>
    <w:lvl w:ilvl="0" w:tplc="04090001">
      <w:start w:val="1"/>
      <w:numFmt w:val="bullet"/>
      <w:lvlText w:val=""/>
      <w:lvlJc w:val="left"/>
      <w:pPr>
        <w:tabs>
          <w:tab w:val="num" w:pos="360"/>
        </w:tabs>
        <w:ind w:left="360" w:hanging="360"/>
      </w:pPr>
      <w:rPr>
        <w:rFonts w:ascii="Symbol" w:hAnsi="Symbol" w:hint="default"/>
      </w:rPr>
    </w:lvl>
    <w:lvl w:ilvl="1" w:tplc="04130019" w:tentative="1">
      <w:start w:val="1"/>
      <w:numFmt w:val="lowerLetter"/>
      <w:lvlText w:val="%2."/>
      <w:lvlJc w:val="left"/>
      <w:pPr>
        <w:tabs>
          <w:tab w:val="num" w:pos="1080"/>
        </w:tabs>
        <w:ind w:left="1080" w:hanging="360"/>
      </w:pPr>
    </w:lvl>
    <w:lvl w:ilvl="2" w:tplc="0413001B" w:tentative="1">
      <w:start w:val="1"/>
      <w:numFmt w:val="lowerRoman"/>
      <w:lvlText w:val="%3."/>
      <w:lvlJc w:val="right"/>
      <w:pPr>
        <w:tabs>
          <w:tab w:val="num" w:pos="1800"/>
        </w:tabs>
        <w:ind w:left="1800" w:hanging="180"/>
      </w:pPr>
    </w:lvl>
    <w:lvl w:ilvl="3" w:tplc="0413000F" w:tentative="1">
      <w:start w:val="1"/>
      <w:numFmt w:val="decimal"/>
      <w:lvlText w:val="%4."/>
      <w:lvlJc w:val="left"/>
      <w:pPr>
        <w:tabs>
          <w:tab w:val="num" w:pos="2520"/>
        </w:tabs>
        <w:ind w:left="2520" w:hanging="360"/>
      </w:pPr>
    </w:lvl>
    <w:lvl w:ilvl="4" w:tplc="04130019" w:tentative="1">
      <w:start w:val="1"/>
      <w:numFmt w:val="lowerLetter"/>
      <w:lvlText w:val="%5."/>
      <w:lvlJc w:val="left"/>
      <w:pPr>
        <w:tabs>
          <w:tab w:val="num" w:pos="3240"/>
        </w:tabs>
        <w:ind w:left="3240" w:hanging="360"/>
      </w:pPr>
    </w:lvl>
    <w:lvl w:ilvl="5" w:tplc="0413001B" w:tentative="1">
      <w:start w:val="1"/>
      <w:numFmt w:val="lowerRoman"/>
      <w:lvlText w:val="%6."/>
      <w:lvlJc w:val="right"/>
      <w:pPr>
        <w:tabs>
          <w:tab w:val="num" w:pos="3960"/>
        </w:tabs>
        <w:ind w:left="3960" w:hanging="180"/>
      </w:pPr>
    </w:lvl>
    <w:lvl w:ilvl="6" w:tplc="0413000F" w:tentative="1">
      <w:start w:val="1"/>
      <w:numFmt w:val="decimal"/>
      <w:lvlText w:val="%7."/>
      <w:lvlJc w:val="left"/>
      <w:pPr>
        <w:tabs>
          <w:tab w:val="num" w:pos="4680"/>
        </w:tabs>
        <w:ind w:left="4680" w:hanging="360"/>
      </w:pPr>
    </w:lvl>
    <w:lvl w:ilvl="7" w:tplc="04130019" w:tentative="1">
      <w:start w:val="1"/>
      <w:numFmt w:val="lowerLetter"/>
      <w:lvlText w:val="%8."/>
      <w:lvlJc w:val="left"/>
      <w:pPr>
        <w:tabs>
          <w:tab w:val="num" w:pos="5400"/>
        </w:tabs>
        <w:ind w:left="5400" w:hanging="360"/>
      </w:pPr>
    </w:lvl>
    <w:lvl w:ilvl="8" w:tplc="0413001B" w:tentative="1">
      <w:start w:val="1"/>
      <w:numFmt w:val="lowerRoman"/>
      <w:lvlText w:val="%9."/>
      <w:lvlJc w:val="right"/>
      <w:pPr>
        <w:tabs>
          <w:tab w:val="num" w:pos="6120"/>
        </w:tabs>
        <w:ind w:left="6120" w:hanging="180"/>
      </w:pPr>
    </w:lvl>
  </w:abstractNum>
  <w:abstractNum w:abstractNumId="7">
    <w:nsid w:val="1858102B"/>
    <w:multiLevelType w:val="hybridMultilevel"/>
    <w:tmpl w:val="D4F42DD2"/>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82A142A"/>
    <w:multiLevelType w:val="hybridMultilevel"/>
    <w:tmpl w:val="7ADE2D2A"/>
    <w:lvl w:ilvl="0" w:tplc="04090001">
      <w:start w:val="1"/>
      <w:numFmt w:val="bullet"/>
      <w:lvlText w:val=""/>
      <w:lvlJc w:val="left"/>
      <w:pPr>
        <w:tabs>
          <w:tab w:val="num" w:pos="360"/>
        </w:tabs>
        <w:ind w:left="360" w:hanging="360"/>
      </w:pPr>
      <w:rPr>
        <w:rFonts w:ascii="Symbol" w:hAnsi="Symbol"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9">
    <w:nsid w:val="2A287418"/>
    <w:multiLevelType w:val="hybridMultilevel"/>
    <w:tmpl w:val="4AD43E14"/>
    <w:lvl w:ilvl="0" w:tplc="283E3400">
      <w:start w:val="1"/>
      <w:numFmt w:val="bullet"/>
      <w:lvlText w:val=""/>
      <w:lvlJc w:val="left"/>
      <w:pPr>
        <w:tabs>
          <w:tab w:val="num" w:pos="360"/>
        </w:tabs>
        <w:ind w:left="360" w:hanging="360"/>
      </w:pPr>
      <w:rPr>
        <w:rFonts w:ascii="Symbol" w:hAnsi="Symbol" w:hint="default"/>
      </w:rPr>
    </w:lvl>
    <w:lvl w:ilvl="1" w:tplc="3A94C4FA" w:tentative="1">
      <w:start w:val="1"/>
      <w:numFmt w:val="bullet"/>
      <w:lvlText w:val="o"/>
      <w:lvlJc w:val="left"/>
      <w:pPr>
        <w:tabs>
          <w:tab w:val="num" w:pos="1080"/>
        </w:tabs>
        <w:ind w:left="1080" w:hanging="360"/>
      </w:pPr>
      <w:rPr>
        <w:rFonts w:ascii="Courier New" w:hAnsi="Courier New" w:hint="default"/>
      </w:rPr>
    </w:lvl>
    <w:lvl w:ilvl="2" w:tplc="23B89776" w:tentative="1">
      <w:start w:val="1"/>
      <w:numFmt w:val="bullet"/>
      <w:lvlText w:val=""/>
      <w:lvlJc w:val="left"/>
      <w:pPr>
        <w:tabs>
          <w:tab w:val="num" w:pos="1800"/>
        </w:tabs>
        <w:ind w:left="1800" w:hanging="360"/>
      </w:pPr>
      <w:rPr>
        <w:rFonts w:ascii="Wingdings" w:hAnsi="Wingdings" w:hint="default"/>
      </w:rPr>
    </w:lvl>
    <w:lvl w:ilvl="3" w:tplc="38B4D630" w:tentative="1">
      <w:start w:val="1"/>
      <w:numFmt w:val="bullet"/>
      <w:lvlText w:val=""/>
      <w:lvlJc w:val="left"/>
      <w:pPr>
        <w:tabs>
          <w:tab w:val="num" w:pos="2520"/>
        </w:tabs>
        <w:ind w:left="2520" w:hanging="360"/>
      </w:pPr>
      <w:rPr>
        <w:rFonts w:ascii="Symbol" w:hAnsi="Symbol" w:hint="default"/>
      </w:rPr>
    </w:lvl>
    <w:lvl w:ilvl="4" w:tplc="B07407C0" w:tentative="1">
      <w:start w:val="1"/>
      <w:numFmt w:val="bullet"/>
      <w:lvlText w:val="o"/>
      <w:lvlJc w:val="left"/>
      <w:pPr>
        <w:tabs>
          <w:tab w:val="num" w:pos="3240"/>
        </w:tabs>
        <w:ind w:left="3240" w:hanging="360"/>
      </w:pPr>
      <w:rPr>
        <w:rFonts w:ascii="Courier New" w:hAnsi="Courier New" w:hint="default"/>
      </w:rPr>
    </w:lvl>
    <w:lvl w:ilvl="5" w:tplc="8C60D652" w:tentative="1">
      <w:start w:val="1"/>
      <w:numFmt w:val="bullet"/>
      <w:lvlText w:val=""/>
      <w:lvlJc w:val="left"/>
      <w:pPr>
        <w:tabs>
          <w:tab w:val="num" w:pos="3960"/>
        </w:tabs>
        <w:ind w:left="3960" w:hanging="360"/>
      </w:pPr>
      <w:rPr>
        <w:rFonts w:ascii="Wingdings" w:hAnsi="Wingdings" w:hint="default"/>
      </w:rPr>
    </w:lvl>
    <w:lvl w:ilvl="6" w:tplc="B27022B8" w:tentative="1">
      <w:start w:val="1"/>
      <w:numFmt w:val="bullet"/>
      <w:lvlText w:val=""/>
      <w:lvlJc w:val="left"/>
      <w:pPr>
        <w:tabs>
          <w:tab w:val="num" w:pos="4680"/>
        </w:tabs>
        <w:ind w:left="4680" w:hanging="360"/>
      </w:pPr>
      <w:rPr>
        <w:rFonts w:ascii="Symbol" w:hAnsi="Symbol" w:hint="default"/>
      </w:rPr>
    </w:lvl>
    <w:lvl w:ilvl="7" w:tplc="50BA8392" w:tentative="1">
      <w:start w:val="1"/>
      <w:numFmt w:val="bullet"/>
      <w:lvlText w:val="o"/>
      <w:lvlJc w:val="left"/>
      <w:pPr>
        <w:tabs>
          <w:tab w:val="num" w:pos="5400"/>
        </w:tabs>
        <w:ind w:left="5400" w:hanging="360"/>
      </w:pPr>
      <w:rPr>
        <w:rFonts w:ascii="Courier New" w:hAnsi="Courier New" w:hint="default"/>
      </w:rPr>
    </w:lvl>
    <w:lvl w:ilvl="8" w:tplc="FE268064" w:tentative="1">
      <w:start w:val="1"/>
      <w:numFmt w:val="bullet"/>
      <w:lvlText w:val=""/>
      <w:lvlJc w:val="left"/>
      <w:pPr>
        <w:tabs>
          <w:tab w:val="num" w:pos="6120"/>
        </w:tabs>
        <w:ind w:left="6120" w:hanging="360"/>
      </w:pPr>
      <w:rPr>
        <w:rFonts w:ascii="Wingdings" w:hAnsi="Wingdings" w:hint="default"/>
      </w:rPr>
    </w:lvl>
  </w:abstractNum>
  <w:abstractNum w:abstractNumId="10">
    <w:nsid w:val="2CFE3F99"/>
    <w:multiLevelType w:val="hybridMultilevel"/>
    <w:tmpl w:val="11D471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31717603"/>
    <w:multiLevelType w:val="hybridMultilevel"/>
    <w:tmpl w:val="4AAC2A6E"/>
    <w:lvl w:ilvl="0" w:tplc="04130001">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2">
    <w:nsid w:val="4722330F"/>
    <w:multiLevelType w:val="hybridMultilevel"/>
    <w:tmpl w:val="0436E676"/>
    <w:lvl w:ilvl="0" w:tplc="04130001">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3">
    <w:nsid w:val="4BF664D4"/>
    <w:multiLevelType w:val="hybridMultilevel"/>
    <w:tmpl w:val="16F04A16"/>
    <w:lvl w:ilvl="0" w:tplc="FFFFFFFF">
      <w:start w:val="1"/>
      <w:numFmt w:val="decimal"/>
      <w:lvlText w:val="%1."/>
      <w:lvlJc w:val="left"/>
      <w:pPr>
        <w:tabs>
          <w:tab w:val="num" w:pos="360"/>
        </w:tabs>
        <w:ind w:left="36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4">
    <w:nsid w:val="50F1709E"/>
    <w:multiLevelType w:val="hybridMultilevel"/>
    <w:tmpl w:val="FB3E41A6"/>
    <w:lvl w:ilvl="0" w:tplc="FFFFFFFF">
      <w:start w:val="1"/>
      <w:numFmt w:val="decimal"/>
      <w:lvlText w:val="%1."/>
      <w:lvlJc w:val="left"/>
      <w:pPr>
        <w:tabs>
          <w:tab w:val="num" w:pos="360"/>
        </w:tabs>
        <w:ind w:left="36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5">
    <w:nsid w:val="661623F3"/>
    <w:multiLevelType w:val="hybridMultilevel"/>
    <w:tmpl w:val="95F8DD6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68431605"/>
    <w:multiLevelType w:val="hybridMultilevel"/>
    <w:tmpl w:val="EE2491CC"/>
    <w:lvl w:ilvl="0" w:tplc="04090001">
      <w:start w:val="1"/>
      <w:numFmt w:val="bullet"/>
      <w:lvlText w:val=""/>
      <w:lvlJc w:val="left"/>
      <w:pPr>
        <w:tabs>
          <w:tab w:val="num" w:pos="360"/>
        </w:tabs>
        <w:ind w:left="360" w:hanging="360"/>
      </w:pPr>
      <w:rPr>
        <w:rFonts w:ascii="Symbol" w:hAnsi="Symbol" w:hint="default"/>
      </w:rPr>
    </w:lvl>
    <w:lvl w:ilvl="1" w:tplc="04130019" w:tentative="1">
      <w:start w:val="1"/>
      <w:numFmt w:val="lowerLetter"/>
      <w:lvlText w:val="%2."/>
      <w:lvlJc w:val="left"/>
      <w:pPr>
        <w:tabs>
          <w:tab w:val="num" w:pos="1080"/>
        </w:tabs>
        <w:ind w:left="1080" w:hanging="360"/>
      </w:pPr>
    </w:lvl>
    <w:lvl w:ilvl="2" w:tplc="0413001B" w:tentative="1">
      <w:start w:val="1"/>
      <w:numFmt w:val="lowerRoman"/>
      <w:lvlText w:val="%3."/>
      <w:lvlJc w:val="right"/>
      <w:pPr>
        <w:tabs>
          <w:tab w:val="num" w:pos="1800"/>
        </w:tabs>
        <w:ind w:left="1800" w:hanging="180"/>
      </w:pPr>
    </w:lvl>
    <w:lvl w:ilvl="3" w:tplc="0413000F" w:tentative="1">
      <w:start w:val="1"/>
      <w:numFmt w:val="decimal"/>
      <w:lvlText w:val="%4."/>
      <w:lvlJc w:val="left"/>
      <w:pPr>
        <w:tabs>
          <w:tab w:val="num" w:pos="2520"/>
        </w:tabs>
        <w:ind w:left="2520" w:hanging="360"/>
      </w:pPr>
    </w:lvl>
    <w:lvl w:ilvl="4" w:tplc="04130019" w:tentative="1">
      <w:start w:val="1"/>
      <w:numFmt w:val="lowerLetter"/>
      <w:lvlText w:val="%5."/>
      <w:lvlJc w:val="left"/>
      <w:pPr>
        <w:tabs>
          <w:tab w:val="num" w:pos="3240"/>
        </w:tabs>
        <w:ind w:left="3240" w:hanging="360"/>
      </w:pPr>
    </w:lvl>
    <w:lvl w:ilvl="5" w:tplc="0413001B" w:tentative="1">
      <w:start w:val="1"/>
      <w:numFmt w:val="lowerRoman"/>
      <w:lvlText w:val="%6."/>
      <w:lvlJc w:val="right"/>
      <w:pPr>
        <w:tabs>
          <w:tab w:val="num" w:pos="3960"/>
        </w:tabs>
        <w:ind w:left="3960" w:hanging="180"/>
      </w:pPr>
    </w:lvl>
    <w:lvl w:ilvl="6" w:tplc="0413000F" w:tentative="1">
      <w:start w:val="1"/>
      <w:numFmt w:val="decimal"/>
      <w:lvlText w:val="%7."/>
      <w:lvlJc w:val="left"/>
      <w:pPr>
        <w:tabs>
          <w:tab w:val="num" w:pos="4680"/>
        </w:tabs>
        <w:ind w:left="4680" w:hanging="360"/>
      </w:pPr>
    </w:lvl>
    <w:lvl w:ilvl="7" w:tplc="04130019" w:tentative="1">
      <w:start w:val="1"/>
      <w:numFmt w:val="lowerLetter"/>
      <w:lvlText w:val="%8."/>
      <w:lvlJc w:val="left"/>
      <w:pPr>
        <w:tabs>
          <w:tab w:val="num" w:pos="5400"/>
        </w:tabs>
        <w:ind w:left="5400" w:hanging="360"/>
      </w:pPr>
    </w:lvl>
    <w:lvl w:ilvl="8" w:tplc="0413001B" w:tentative="1">
      <w:start w:val="1"/>
      <w:numFmt w:val="lowerRoman"/>
      <w:lvlText w:val="%9."/>
      <w:lvlJc w:val="right"/>
      <w:pPr>
        <w:tabs>
          <w:tab w:val="num" w:pos="6120"/>
        </w:tabs>
        <w:ind w:left="6120" w:hanging="180"/>
      </w:pPr>
    </w:lvl>
  </w:abstractNum>
  <w:abstractNum w:abstractNumId="17">
    <w:nsid w:val="6B6256C5"/>
    <w:multiLevelType w:val="hybridMultilevel"/>
    <w:tmpl w:val="0FA45A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75A639AC"/>
    <w:multiLevelType w:val="hybridMultilevel"/>
    <w:tmpl w:val="71D44122"/>
    <w:lvl w:ilvl="0" w:tplc="04090001">
      <w:start w:val="1"/>
      <w:numFmt w:val="bullet"/>
      <w:lvlText w:val=""/>
      <w:lvlJc w:val="left"/>
      <w:pPr>
        <w:tabs>
          <w:tab w:val="num" w:pos="360"/>
        </w:tabs>
        <w:ind w:left="360" w:hanging="360"/>
      </w:pPr>
      <w:rPr>
        <w:rFonts w:ascii="Symbol" w:hAnsi="Symbol"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9">
    <w:nsid w:val="78AF16E5"/>
    <w:multiLevelType w:val="hybridMultilevel"/>
    <w:tmpl w:val="3C62D734"/>
    <w:lvl w:ilvl="0" w:tplc="04090001">
      <w:start w:val="1"/>
      <w:numFmt w:val="bullet"/>
      <w:lvlText w:val=""/>
      <w:lvlJc w:val="left"/>
      <w:pPr>
        <w:tabs>
          <w:tab w:val="num" w:pos="360"/>
        </w:tabs>
        <w:ind w:left="360" w:hanging="360"/>
      </w:pPr>
      <w:rPr>
        <w:rFonts w:ascii="Symbol" w:hAnsi="Symbol" w:hint="default"/>
      </w:rPr>
    </w:lvl>
    <w:lvl w:ilvl="1" w:tplc="0413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nsid w:val="7965700F"/>
    <w:multiLevelType w:val="hybridMultilevel"/>
    <w:tmpl w:val="603AF50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7DA02434"/>
    <w:multiLevelType w:val="hybridMultilevel"/>
    <w:tmpl w:val="EB40AF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7DCA035E"/>
    <w:multiLevelType w:val="hybridMultilevel"/>
    <w:tmpl w:val="9C002482"/>
    <w:lvl w:ilvl="0" w:tplc="04130001">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3">
    <w:nsid w:val="7F9C57AC"/>
    <w:multiLevelType w:val="hybridMultilevel"/>
    <w:tmpl w:val="35426C3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3"/>
  </w:num>
  <w:num w:numId="11">
    <w:abstractNumId w:val="2"/>
  </w:num>
  <w:num w:numId="12">
    <w:abstractNumId w:val="9"/>
  </w:num>
  <w:num w:numId="13">
    <w:abstractNumId w:val="13"/>
  </w:num>
  <w:num w:numId="14">
    <w:abstractNumId w:val="19"/>
  </w:num>
  <w:num w:numId="15">
    <w:abstractNumId w:val="14"/>
  </w:num>
  <w:num w:numId="16">
    <w:abstractNumId w:val="22"/>
  </w:num>
  <w:num w:numId="17">
    <w:abstractNumId w:val="11"/>
  </w:num>
  <w:num w:numId="18">
    <w:abstractNumId w:val="12"/>
  </w:num>
  <w:num w:numId="19">
    <w:abstractNumId w:val="6"/>
  </w:num>
  <w:num w:numId="20">
    <w:abstractNumId w:val="16"/>
  </w:num>
  <w:num w:numId="21">
    <w:abstractNumId w:val="8"/>
  </w:num>
  <w:num w:numId="22">
    <w:abstractNumId w:val="18"/>
  </w:num>
  <w:num w:numId="23">
    <w:abstractNumId w:val="1"/>
  </w:num>
  <w:num w:numId="24">
    <w:abstractNumId w:val="5"/>
  </w:num>
  <w:num w:numId="25">
    <w:abstractNumId w:val="17"/>
  </w:num>
  <w:num w:numId="26">
    <w:abstractNumId w:val="21"/>
  </w:num>
  <w:num w:numId="27">
    <w:abstractNumId w:val="23"/>
  </w:num>
  <w:num w:numId="28">
    <w:abstractNumId w:val="20"/>
  </w:num>
  <w:num w:numId="29">
    <w:abstractNumId w:val="7"/>
  </w:num>
  <w:num w:numId="30">
    <w:abstractNumId w:val="15"/>
  </w:num>
  <w:num w:numId="31">
    <w:abstractNumId w:val="4"/>
  </w:num>
  <w:num w:numId="32">
    <w:abstractNumId w:val="1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357"/>
  <w:drawingGridHorizontalSpacing w:val="11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UnitID" w:val="0"/>
    <w:docVar w:name="CompanyID" w:val="16"/>
    <w:docVar w:name="DateID" w:val="3"/>
    <w:docVar w:name="DirectFax" w:val="&lt;###&gt;"/>
    <w:docVar w:name="Extension" w:val="&lt;###&gt;"/>
    <w:docVar w:name="FirstFooterLine" w:val="False"/>
    <w:docVar w:name="FirstRun" w:val="False"/>
    <w:docVar w:name="IssueID" w:val="2"/>
    <w:docVar w:name="LanguageID" w:val="0"/>
    <w:docVar w:name="Logo1StPage" w:val="False"/>
    <w:docVar w:name="LogoFlwPage" w:val="False"/>
    <w:docVar w:name="Parent" w:val="Document2"/>
    <w:docVar w:name="SpecialTextID" w:val="0"/>
    <w:docVar w:name="Template_Version" w:val="2.0"/>
    <w:docVar w:name="TemplateID" w:val="0"/>
    <w:docVar w:name="TemplateType" w:val="1"/>
    <w:docVar w:name="TitleHeader" w:val="False"/>
    <w:docVar w:name="UserDate" w:val="10 august 2009"/>
    <w:docVar w:name="UserIssue" w:val="1.0"/>
    <w:docVar w:name="UserName" w:val="M.R.A. van Duijn"/>
  </w:docVars>
  <w:rsids>
    <w:rsidRoot w:val="004206DE"/>
    <w:rsid w:val="0000003D"/>
    <w:rsid w:val="000001A4"/>
    <w:rsid w:val="00000356"/>
    <w:rsid w:val="00000A84"/>
    <w:rsid w:val="00000F35"/>
    <w:rsid w:val="000027AB"/>
    <w:rsid w:val="00003E90"/>
    <w:rsid w:val="00005ED1"/>
    <w:rsid w:val="00006044"/>
    <w:rsid w:val="00006BA6"/>
    <w:rsid w:val="000078CB"/>
    <w:rsid w:val="00007C7E"/>
    <w:rsid w:val="00010B98"/>
    <w:rsid w:val="00013813"/>
    <w:rsid w:val="00013AD1"/>
    <w:rsid w:val="00017A48"/>
    <w:rsid w:val="00020469"/>
    <w:rsid w:val="00020E19"/>
    <w:rsid w:val="00021BD1"/>
    <w:rsid w:val="00021E23"/>
    <w:rsid w:val="00023B86"/>
    <w:rsid w:val="00023BE6"/>
    <w:rsid w:val="000241FD"/>
    <w:rsid w:val="00024903"/>
    <w:rsid w:val="00025D8F"/>
    <w:rsid w:val="00027181"/>
    <w:rsid w:val="000278B1"/>
    <w:rsid w:val="00030E5C"/>
    <w:rsid w:val="000314F2"/>
    <w:rsid w:val="00031DB2"/>
    <w:rsid w:val="000324E9"/>
    <w:rsid w:val="00032ED1"/>
    <w:rsid w:val="00033B67"/>
    <w:rsid w:val="00035313"/>
    <w:rsid w:val="00035961"/>
    <w:rsid w:val="00035DE0"/>
    <w:rsid w:val="000360FD"/>
    <w:rsid w:val="00037517"/>
    <w:rsid w:val="00040CC5"/>
    <w:rsid w:val="00040F8D"/>
    <w:rsid w:val="000414B8"/>
    <w:rsid w:val="00043872"/>
    <w:rsid w:val="00044640"/>
    <w:rsid w:val="0004559A"/>
    <w:rsid w:val="0004701E"/>
    <w:rsid w:val="000513E4"/>
    <w:rsid w:val="00051515"/>
    <w:rsid w:val="00051842"/>
    <w:rsid w:val="000525E5"/>
    <w:rsid w:val="00052AC3"/>
    <w:rsid w:val="00053691"/>
    <w:rsid w:val="0005408F"/>
    <w:rsid w:val="0005519E"/>
    <w:rsid w:val="00055E9A"/>
    <w:rsid w:val="00056CE0"/>
    <w:rsid w:val="000645D8"/>
    <w:rsid w:val="00065D1B"/>
    <w:rsid w:val="000662E0"/>
    <w:rsid w:val="00066AB6"/>
    <w:rsid w:val="00070B98"/>
    <w:rsid w:val="00071288"/>
    <w:rsid w:val="000718B7"/>
    <w:rsid w:val="00072C85"/>
    <w:rsid w:val="00073FD9"/>
    <w:rsid w:val="00076B9A"/>
    <w:rsid w:val="00077648"/>
    <w:rsid w:val="00077B76"/>
    <w:rsid w:val="00077BF6"/>
    <w:rsid w:val="00077E47"/>
    <w:rsid w:val="00081966"/>
    <w:rsid w:val="00082FF7"/>
    <w:rsid w:val="00083773"/>
    <w:rsid w:val="0008477E"/>
    <w:rsid w:val="00084B69"/>
    <w:rsid w:val="00084D5C"/>
    <w:rsid w:val="00085EA2"/>
    <w:rsid w:val="00090245"/>
    <w:rsid w:val="00090A73"/>
    <w:rsid w:val="00090D95"/>
    <w:rsid w:val="0009212A"/>
    <w:rsid w:val="00092E37"/>
    <w:rsid w:val="00097A68"/>
    <w:rsid w:val="000A0CEC"/>
    <w:rsid w:val="000A1C6A"/>
    <w:rsid w:val="000A1F94"/>
    <w:rsid w:val="000A1FB3"/>
    <w:rsid w:val="000A3791"/>
    <w:rsid w:val="000A4BF2"/>
    <w:rsid w:val="000A512B"/>
    <w:rsid w:val="000A7F5F"/>
    <w:rsid w:val="000B1888"/>
    <w:rsid w:val="000B210B"/>
    <w:rsid w:val="000B325D"/>
    <w:rsid w:val="000B4064"/>
    <w:rsid w:val="000B6968"/>
    <w:rsid w:val="000B6C52"/>
    <w:rsid w:val="000C0DDB"/>
    <w:rsid w:val="000C10FC"/>
    <w:rsid w:val="000C1E5C"/>
    <w:rsid w:val="000C3420"/>
    <w:rsid w:val="000C3BB3"/>
    <w:rsid w:val="000C4841"/>
    <w:rsid w:val="000C56DE"/>
    <w:rsid w:val="000C6EF5"/>
    <w:rsid w:val="000C7B36"/>
    <w:rsid w:val="000D0F98"/>
    <w:rsid w:val="000D1B8E"/>
    <w:rsid w:val="000D2055"/>
    <w:rsid w:val="000D2D4D"/>
    <w:rsid w:val="000D5E90"/>
    <w:rsid w:val="000D7E17"/>
    <w:rsid w:val="000E0475"/>
    <w:rsid w:val="000E0A8C"/>
    <w:rsid w:val="000E0BE8"/>
    <w:rsid w:val="000E13E8"/>
    <w:rsid w:val="000E1439"/>
    <w:rsid w:val="000E1A38"/>
    <w:rsid w:val="000E1BB7"/>
    <w:rsid w:val="000E3CE2"/>
    <w:rsid w:val="000F3310"/>
    <w:rsid w:val="000F4719"/>
    <w:rsid w:val="000F512C"/>
    <w:rsid w:val="000F5DA2"/>
    <w:rsid w:val="000F6665"/>
    <w:rsid w:val="000F6827"/>
    <w:rsid w:val="000F70F8"/>
    <w:rsid w:val="000F7CB5"/>
    <w:rsid w:val="00100A10"/>
    <w:rsid w:val="00100FE5"/>
    <w:rsid w:val="00102324"/>
    <w:rsid w:val="001034FA"/>
    <w:rsid w:val="00104267"/>
    <w:rsid w:val="00105145"/>
    <w:rsid w:val="00105C47"/>
    <w:rsid w:val="001072F0"/>
    <w:rsid w:val="00107B29"/>
    <w:rsid w:val="00110043"/>
    <w:rsid w:val="001109D8"/>
    <w:rsid w:val="00111637"/>
    <w:rsid w:val="00111D24"/>
    <w:rsid w:val="00111F72"/>
    <w:rsid w:val="00113300"/>
    <w:rsid w:val="001149B1"/>
    <w:rsid w:val="00114B28"/>
    <w:rsid w:val="001159CD"/>
    <w:rsid w:val="00116A84"/>
    <w:rsid w:val="00116EAC"/>
    <w:rsid w:val="00116EBB"/>
    <w:rsid w:val="0011746E"/>
    <w:rsid w:val="00120CE0"/>
    <w:rsid w:val="00121337"/>
    <w:rsid w:val="00121A39"/>
    <w:rsid w:val="00121F19"/>
    <w:rsid w:val="00121F95"/>
    <w:rsid w:val="00122500"/>
    <w:rsid w:val="00122E89"/>
    <w:rsid w:val="0012336F"/>
    <w:rsid w:val="001233DD"/>
    <w:rsid w:val="00124032"/>
    <w:rsid w:val="001247FC"/>
    <w:rsid w:val="00125F7B"/>
    <w:rsid w:val="00126121"/>
    <w:rsid w:val="001277BE"/>
    <w:rsid w:val="001308C5"/>
    <w:rsid w:val="001319F6"/>
    <w:rsid w:val="00133382"/>
    <w:rsid w:val="00134786"/>
    <w:rsid w:val="00136640"/>
    <w:rsid w:val="00136B67"/>
    <w:rsid w:val="001379DF"/>
    <w:rsid w:val="00137AB6"/>
    <w:rsid w:val="0014123A"/>
    <w:rsid w:val="00141413"/>
    <w:rsid w:val="001420FE"/>
    <w:rsid w:val="001427B1"/>
    <w:rsid w:val="00142FBE"/>
    <w:rsid w:val="00143937"/>
    <w:rsid w:val="00143AC1"/>
    <w:rsid w:val="00143DC1"/>
    <w:rsid w:val="00150480"/>
    <w:rsid w:val="001508E1"/>
    <w:rsid w:val="001543A7"/>
    <w:rsid w:val="001558EC"/>
    <w:rsid w:val="00155D51"/>
    <w:rsid w:val="00155FC4"/>
    <w:rsid w:val="0015607A"/>
    <w:rsid w:val="0015647F"/>
    <w:rsid w:val="00160393"/>
    <w:rsid w:val="00161520"/>
    <w:rsid w:val="00161EC1"/>
    <w:rsid w:val="00162D99"/>
    <w:rsid w:val="0016380F"/>
    <w:rsid w:val="001649E4"/>
    <w:rsid w:val="00165566"/>
    <w:rsid w:val="00165797"/>
    <w:rsid w:val="001703C3"/>
    <w:rsid w:val="0017243E"/>
    <w:rsid w:val="00174C1E"/>
    <w:rsid w:val="00176389"/>
    <w:rsid w:val="00181E91"/>
    <w:rsid w:val="00181F3E"/>
    <w:rsid w:val="001824EC"/>
    <w:rsid w:val="0018252B"/>
    <w:rsid w:val="0018262C"/>
    <w:rsid w:val="00182E70"/>
    <w:rsid w:val="00183212"/>
    <w:rsid w:val="00184068"/>
    <w:rsid w:val="00186486"/>
    <w:rsid w:val="00191390"/>
    <w:rsid w:val="00191771"/>
    <w:rsid w:val="00192162"/>
    <w:rsid w:val="0019268A"/>
    <w:rsid w:val="00193E1D"/>
    <w:rsid w:val="001947B1"/>
    <w:rsid w:val="001974C1"/>
    <w:rsid w:val="001A1595"/>
    <w:rsid w:val="001A49AF"/>
    <w:rsid w:val="001A4D26"/>
    <w:rsid w:val="001A5735"/>
    <w:rsid w:val="001A662F"/>
    <w:rsid w:val="001B0D2E"/>
    <w:rsid w:val="001B0DBC"/>
    <w:rsid w:val="001B1DD6"/>
    <w:rsid w:val="001B380B"/>
    <w:rsid w:val="001B5798"/>
    <w:rsid w:val="001C234B"/>
    <w:rsid w:val="001C3887"/>
    <w:rsid w:val="001C48B8"/>
    <w:rsid w:val="001C5C70"/>
    <w:rsid w:val="001C5EB9"/>
    <w:rsid w:val="001C69AC"/>
    <w:rsid w:val="001C7A9D"/>
    <w:rsid w:val="001D09A7"/>
    <w:rsid w:val="001D2271"/>
    <w:rsid w:val="001D22F7"/>
    <w:rsid w:val="001D2836"/>
    <w:rsid w:val="001D29D8"/>
    <w:rsid w:val="001D38C1"/>
    <w:rsid w:val="001D4024"/>
    <w:rsid w:val="001D4DB3"/>
    <w:rsid w:val="001D57A0"/>
    <w:rsid w:val="001D78E7"/>
    <w:rsid w:val="001D7F1B"/>
    <w:rsid w:val="001E05AF"/>
    <w:rsid w:val="001E2C28"/>
    <w:rsid w:val="001E37FD"/>
    <w:rsid w:val="001E6473"/>
    <w:rsid w:val="001E687B"/>
    <w:rsid w:val="001F1901"/>
    <w:rsid w:val="001F21A3"/>
    <w:rsid w:val="001F3852"/>
    <w:rsid w:val="001F5C91"/>
    <w:rsid w:val="001F5F7C"/>
    <w:rsid w:val="001F6F25"/>
    <w:rsid w:val="001F7A01"/>
    <w:rsid w:val="001F7B6F"/>
    <w:rsid w:val="002001F4"/>
    <w:rsid w:val="00200DDC"/>
    <w:rsid w:val="00201C2D"/>
    <w:rsid w:val="00201E8F"/>
    <w:rsid w:val="0020292D"/>
    <w:rsid w:val="0020444F"/>
    <w:rsid w:val="00204677"/>
    <w:rsid w:val="00207486"/>
    <w:rsid w:val="002078BA"/>
    <w:rsid w:val="00207ED4"/>
    <w:rsid w:val="002108DE"/>
    <w:rsid w:val="00210D5F"/>
    <w:rsid w:val="00210F14"/>
    <w:rsid w:val="002119CD"/>
    <w:rsid w:val="00213138"/>
    <w:rsid w:val="00215648"/>
    <w:rsid w:val="0021793E"/>
    <w:rsid w:val="00220333"/>
    <w:rsid w:val="00220385"/>
    <w:rsid w:val="0022136A"/>
    <w:rsid w:val="00222E5A"/>
    <w:rsid w:val="00223CC2"/>
    <w:rsid w:val="002254D0"/>
    <w:rsid w:val="0022696F"/>
    <w:rsid w:val="00227585"/>
    <w:rsid w:val="0023002F"/>
    <w:rsid w:val="002353C3"/>
    <w:rsid w:val="00235F9D"/>
    <w:rsid w:val="00236421"/>
    <w:rsid w:val="002365B5"/>
    <w:rsid w:val="00236FC5"/>
    <w:rsid w:val="002402AB"/>
    <w:rsid w:val="002404BD"/>
    <w:rsid w:val="002408B3"/>
    <w:rsid w:val="002417FA"/>
    <w:rsid w:val="00242F70"/>
    <w:rsid w:val="00243C71"/>
    <w:rsid w:val="00243E2F"/>
    <w:rsid w:val="0024619A"/>
    <w:rsid w:val="00246EC2"/>
    <w:rsid w:val="00253C60"/>
    <w:rsid w:val="00254394"/>
    <w:rsid w:val="00255B77"/>
    <w:rsid w:val="00255BCB"/>
    <w:rsid w:val="002560FD"/>
    <w:rsid w:val="002608B7"/>
    <w:rsid w:val="00262724"/>
    <w:rsid w:val="00262A3F"/>
    <w:rsid w:val="00264442"/>
    <w:rsid w:val="0026720E"/>
    <w:rsid w:val="002672A3"/>
    <w:rsid w:val="00272A50"/>
    <w:rsid w:val="00274175"/>
    <w:rsid w:val="002756A7"/>
    <w:rsid w:val="00277947"/>
    <w:rsid w:val="00277F45"/>
    <w:rsid w:val="002800E0"/>
    <w:rsid w:val="002802A0"/>
    <w:rsid w:val="00281066"/>
    <w:rsid w:val="002821EB"/>
    <w:rsid w:val="002824CE"/>
    <w:rsid w:val="00282E2A"/>
    <w:rsid w:val="002835B2"/>
    <w:rsid w:val="0028692E"/>
    <w:rsid w:val="00287BEF"/>
    <w:rsid w:val="00290782"/>
    <w:rsid w:val="002912E2"/>
    <w:rsid w:val="0029271C"/>
    <w:rsid w:val="00293359"/>
    <w:rsid w:val="002933B5"/>
    <w:rsid w:val="002939EE"/>
    <w:rsid w:val="00293BD5"/>
    <w:rsid w:val="002949A3"/>
    <w:rsid w:val="00294CAF"/>
    <w:rsid w:val="00294F28"/>
    <w:rsid w:val="002958AC"/>
    <w:rsid w:val="00295CCD"/>
    <w:rsid w:val="00296789"/>
    <w:rsid w:val="002A1180"/>
    <w:rsid w:val="002A2817"/>
    <w:rsid w:val="002A2900"/>
    <w:rsid w:val="002A3868"/>
    <w:rsid w:val="002A3A77"/>
    <w:rsid w:val="002A4D6C"/>
    <w:rsid w:val="002B119F"/>
    <w:rsid w:val="002B1BD1"/>
    <w:rsid w:val="002B35A6"/>
    <w:rsid w:val="002B6093"/>
    <w:rsid w:val="002C3762"/>
    <w:rsid w:val="002C3D56"/>
    <w:rsid w:val="002C3F1E"/>
    <w:rsid w:val="002C426B"/>
    <w:rsid w:val="002C4C94"/>
    <w:rsid w:val="002C56CD"/>
    <w:rsid w:val="002C5A3C"/>
    <w:rsid w:val="002C7CCA"/>
    <w:rsid w:val="002D176A"/>
    <w:rsid w:val="002D2F82"/>
    <w:rsid w:val="002D4948"/>
    <w:rsid w:val="002D54F7"/>
    <w:rsid w:val="002D5A51"/>
    <w:rsid w:val="002D6F61"/>
    <w:rsid w:val="002D784C"/>
    <w:rsid w:val="002E0808"/>
    <w:rsid w:val="002E08FE"/>
    <w:rsid w:val="002E3201"/>
    <w:rsid w:val="002E5519"/>
    <w:rsid w:val="002E5C1E"/>
    <w:rsid w:val="002E7B79"/>
    <w:rsid w:val="002F0CAE"/>
    <w:rsid w:val="002F0F68"/>
    <w:rsid w:val="002F13DA"/>
    <w:rsid w:val="002F16F9"/>
    <w:rsid w:val="002F19F9"/>
    <w:rsid w:val="002F2A80"/>
    <w:rsid w:val="002F3D97"/>
    <w:rsid w:val="002F470F"/>
    <w:rsid w:val="002F4BE4"/>
    <w:rsid w:val="002F52B2"/>
    <w:rsid w:val="002F5D5C"/>
    <w:rsid w:val="002F79DE"/>
    <w:rsid w:val="00300161"/>
    <w:rsid w:val="00301AD2"/>
    <w:rsid w:val="00301FDB"/>
    <w:rsid w:val="0030380A"/>
    <w:rsid w:val="00304DAA"/>
    <w:rsid w:val="003053F6"/>
    <w:rsid w:val="00306333"/>
    <w:rsid w:val="00307018"/>
    <w:rsid w:val="003075F7"/>
    <w:rsid w:val="00307827"/>
    <w:rsid w:val="00307B71"/>
    <w:rsid w:val="00307E03"/>
    <w:rsid w:val="003102AF"/>
    <w:rsid w:val="00310FC7"/>
    <w:rsid w:val="00311C60"/>
    <w:rsid w:val="0031254D"/>
    <w:rsid w:val="00312FE6"/>
    <w:rsid w:val="00314B63"/>
    <w:rsid w:val="00314DB6"/>
    <w:rsid w:val="00315E54"/>
    <w:rsid w:val="0031659B"/>
    <w:rsid w:val="00316A70"/>
    <w:rsid w:val="00316B2E"/>
    <w:rsid w:val="003174DD"/>
    <w:rsid w:val="00317EE4"/>
    <w:rsid w:val="00320022"/>
    <w:rsid w:val="00320DE1"/>
    <w:rsid w:val="00320FF6"/>
    <w:rsid w:val="00321091"/>
    <w:rsid w:val="00321354"/>
    <w:rsid w:val="00321EB5"/>
    <w:rsid w:val="003229E9"/>
    <w:rsid w:val="0032357F"/>
    <w:rsid w:val="00323F9E"/>
    <w:rsid w:val="003250E3"/>
    <w:rsid w:val="00325698"/>
    <w:rsid w:val="0032799F"/>
    <w:rsid w:val="0033083A"/>
    <w:rsid w:val="00330B32"/>
    <w:rsid w:val="00331E71"/>
    <w:rsid w:val="00331FBD"/>
    <w:rsid w:val="003329D6"/>
    <w:rsid w:val="00335668"/>
    <w:rsid w:val="003360B2"/>
    <w:rsid w:val="00336348"/>
    <w:rsid w:val="0033645F"/>
    <w:rsid w:val="003375D9"/>
    <w:rsid w:val="00337F05"/>
    <w:rsid w:val="00340414"/>
    <w:rsid w:val="0034110F"/>
    <w:rsid w:val="00341C7F"/>
    <w:rsid w:val="0034261C"/>
    <w:rsid w:val="00345595"/>
    <w:rsid w:val="003455F3"/>
    <w:rsid w:val="00345BA9"/>
    <w:rsid w:val="003463BA"/>
    <w:rsid w:val="00347060"/>
    <w:rsid w:val="003473E6"/>
    <w:rsid w:val="003477DA"/>
    <w:rsid w:val="00350376"/>
    <w:rsid w:val="0035091E"/>
    <w:rsid w:val="00351518"/>
    <w:rsid w:val="00352B56"/>
    <w:rsid w:val="00353175"/>
    <w:rsid w:val="00355D1A"/>
    <w:rsid w:val="003570B6"/>
    <w:rsid w:val="0036143C"/>
    <w:rsid w:val="003619A8"/>
    <w:rsid w:val="00362C28"/>
    <w:rsid w:val="00363383"/>
    <w:rsid w:val="00364BAD"/>
    <w:rsid w:val="00366B75"/>
    <w:rsid w:val="0036771C"/>
    <w:rsid w:val="00370DB3"/>
    <w:rsid w:val="0037160A"/>
    <w:rsid w:val="00373463"/>
    <w:rsid w:val="0037383B"/>
    <w:rsid w:val="00373B4D"/>
    <w:rsid w:val="00377493"/>
    <w:rsid w:val="00377C55"/>
    <w:rsid w:val="00377CCC"/>
    <w:rsid w:val="0038011E"/>
    <w:rsid w:val="003803F5"/>
    <w:rsid w:val="00381C37"/>
    <w:rsid w:val="00383EEC"/>
    <w:rsid w:val="00384DB3"/>
    <w:rsid w:val="00385CDD"/>
    <w:rsid w:val="003875F4"/>
    <w:rsid w:val="00387E5D"/>
    <w:rsid w:val="00390BB9"/>
    <w:rsid w:val="00392F69"/>
    <w:rsid w:val="00394763"/>
    <w:rsid w:val="00394C14"/>
    <w:rsid w:val="00395C59"/>
    <w:rsid w:val="00396740"/>
    <w:rsid w:val="003A2FF0"/>
    <w:rsid w:val="003A3D7A"/>
    <w:rsid w:val="003A7275"/>
    <w:rsid w:val="003B0C80"/>
    <w:rsid w:val="003B138D"/>
    <w:rsid w:val="003B1642"/>
    <w:rsid w:val="003B17B5"/>
    <w:rsid w:val="003B1EB2"/>
    <w:rsid w:val="003B58CD"/>
    <w:rsid w:val="003B59BE"/>
    <w:rsid w:val="003B5F7D"/>
    <w:rsid w:val="003B72ED"/>
    <w:rsid w:val="003C00F2"/>
    <w:rsid w:val="003C1F86"/>
    <w:rsid w:val="003C4F0D"/>
    <w:rsid w:val="003C70C8"/>
    <w:rsid w:val="003C74ED"/>
    <w:rsid w:val="003D01F2"/>
    <w:rsid w:val="003D12C8"/>
    <w:rsid w:val="003D22F7"/>
    <w:rsid w:val="003D2DB5"/>
    <w:rsid w:val="003D364D"/>
    <w:rsid w:val="003D399C"/>
    <w:rsid w:val="003D39B1"/>
    <w:rsid w:val="003D3B68"/>
    <w:rsid w:val="003D432A"/>
    <w:rsid w:val="003D59DA"/>
    <w:rsid w:val="003D67B0"/>
    <w:rsid w:val="003D7672"/>
    <w:rsid w:val="003D777A"/>
    <w:rsid w:val="003D7EE7"/>
    <w:rsid w:val="003E196D"/>
    <w:rsid w:val="003E430E"/>
    <w:rsid w:val="003E43D4"/>
    <w:rsid w:val="003E6CA0"/>
    <w:rsid w:val="003E748D"/>
    <w:rsid w:val="003F0028"/>
    <w:rsid w:val="003F1285"/>
    <w:rsid w:val="003F1645"/>
    <w:rsid w:val="003F1C79"/>
    <w:rsid w:val="003F218A"/>
    <w:rsid w:val="003F3451"/>
    <w:rsid w:val="003F3E77"/>
    <w:rsid w:val="003F71A5"/>
    <w:rsid w:val="00402073"/>
    <w:rsid w:val="00402467"/>
    <w:rsid w:val="00405DDF"/>
    <w:rsid w:val="00407FBC"/>
    <w:rsid w:val="00410E81"/>
    <w:rsid w:val="0041190D"/>
    <w:rsid w:val="004120AE"/>
    <w:rsid w:val="00414215"/>
    <w:rsid w:val="004147CA"/>
    <w:rsid w:val="00414CD9"/>
    <w:rsid w:val="004155D5"/>
    <w:rsid w:val="00416126"/>
    <w:rsid w:val="004205DE"/>
    <w:rsid w:val="004205ED"/>
    <w:rsid w:val="004206DE"/>
    <w:rsid w:val="0042106C"/>
    <w:rsid w:val="004219C1"/>
    <w:rsid w:val="004231B1"/>
    <w:rsid w:val="00425F8A"/>
    <w:rsid w:val="004268E8"/>
    <w:rsid w:val="00426BD3"/>
    <w:rsid w:val="00426E11"/>
    <w:rsid w:val="004273CB"/>
    <w:rsid w:val="00427FAD"/>
    <w:rsid w:val="00431ABB"/>
    <w:rsid w:val="0043207E"/>
    <w:rsid w:val="00432590"/>
    <w:rsid w:val="0043270C"/>
    <w:rsid w:val="00433171"/>
    <w:rsid w:val="004332E6"/>
    <w:rsid w:val="00434BE0"/>
    <w:rsid w:val="0043670F"/>
    <w:rsid w:val="00436C58"/>
    <w:rsid w:val="00436DAF"/>
    <w:rsid w:val="0043725F"/>
    <w:rsid w:val="00440469"/>
    <w:rsid w:val="00440863"/>
    <w:rsid w:val="00441599"/>
    <w:rsid w:val="00441A97"/>
    <w:rsid w:val="004421F1"/>
    <w:rsid w:val="0044367E"/>
    <w:rsid w:val="004438B0"/>
    <w:rsid w:val="00443922"/>
    <w:rsid w:val="00447954"/>
    <w:rsid w:val="00447B96"/>
    <w:rsid w:val="004507FF"/>
    <w:rsid w:val="00450E8D"/>
    <w:rsid w:val="00451D9F"/>
    <w:rsid w:val="00451F63"/>
    <w:rsid w:val="0045239A"/>
    <w:rsid w:val="00452571"/>
    <w:rsid w:val="00453928"/>
    <w:rsid w:val="00453D69"/>
    <w:rsid w:val="00453FF6"/>
    <w:rsid w:val="004555D2"/>
    <w:rsid w:val="00457DA8"/>
    <w:rsid w:val="00461BA4"/>
    <w:rsid w:val="00461BD4"/>
    <w:rsid w:val="004629AD"/>
    <w:rsid w:val="00463398"/>
    <w:rsid w:val="004633D0"/>
    <w:rsid w:val="0046384C"/>
    <w:rsid w:val="00466074"/>
    <w:rsid w:val="0046629B"/>
    <w:rsid w:val="00467839"/>
    <w:rsid w:val="004707BE"/>
    <w:rsid w:val="004709CF"/>
    <w:rsid w:val="0047162F"/>
    <w:rsid w:val="00471D93"/>
    <w:rsid w:val="0047312D"/>
    <w:rsid w:val="00473253"/>
    <w:rsid w:val="00474C73"/>
    <w:rsid w:val="00475BEC"/>
    <w:rsid w:val="004761E9"/>
    <w:rsid w:val="004768AE"/>
    <w:rsid w:val="00480386"/>
    <w:rsid w:val="004803FA"/>
    <w:rsid w:val="00480A4D"/>
    <w:rsid w:val="0048174C"/>
    <w:rsid w:val="004822E2"/>
    <w:rsid w:val="00483047"/>
    <w:rsid w:val="00485558"/>
    <w:rsid w:val="00485854"/>
    <w:rsid w:val="004865D8"/>
    <w:rsid w:val="00486BFB"/>
    <w:rsid w:val="00487DFE"/>
    <w:rsid w:val="00491894"/>
    <w:rsid w:val="004949A7"/>
    <w:rsid w:val="004955D5"/>
    <w:rsid w:val="00495F72"/>
    <w:rsid w:val="0049606A"/>
    <w:rsid w:val="00496510"/>
    <w:rsid w:val="00496868"/>
    <w:rsid w:val="00497954"/>
    <w:rsid w:val="004A033D"/>
    <w:rsid w:val="004A3F51"/>
    <w:rsid w:val="004A7B64"/>
    <w:rsid w:val="004B4DB0"/>
    <w:rsid w:val="004B54B3"/>
    <w:rsid w:val="004B58E2"/>
    <w:rsid w:val="004B5B55"/>
    <w:rsid w:val="004B617D"/>
    <w:rsid w:val="004C0784"/>
    <w:rsid w:val="004C330E"/>
    <w:rsid w:val="004C3DC4"/>
    <w:rsid w:val="004C3EC6"/>
    <w:rsid w:val="004C5491"/>
    <w:rsid w:val="004C64DB"/>
    <w:rsid w:val="004D0192"/>
    <w:rsid w:val="004D1156"/>
    <w:rsid w:val="004D2115"/>
    <w:rsid w:val="004D2736"/>
    <w:rsid w:val="004D388F"/>
    <w:rsid w:val="004D4A30"/>
    <w:rsid w:val="004E034E"/>
    <w:rsid w:val="004E038F"/>
    <w:rsid w:val="004E1EFE"/>
    <w:rsid w:val="004E4827"/>
    <w:rsid w:val="004E62FA"/>
    <w:rsid w:val="004E76CB"/>
    <w:rsid w:val="004F016E"/>
    <w:rsid w:val="004F04E6"/>
    <w:rsid w:val="004F19E9"/>
    <w:rsid w:val="004F24CC"/>
    <w:rsid w:val="004F3990"/>
    <w:rsid w:val="004F51BA"/>
    <w:rsid w:val="004F7033"/>
    <w:rsid w:val="004F7E54"/>
    <w:rsid w:val="0050210C"/>
    <w:rsid w:val="00504EC0"/>
    <w:rsid w:val="005051C5"/>
    <w:rsid w:val="005056FF"/>
    <w:rsid w:val="00506D04"/>
    <w:rsid w:val="005072A5"/>
    <w:rsid w:val="00510D2D"/>
    <w:rsid w:val="00511202"/>
    <w:rsid w:val="00512B68"/>
    <w:rsid w:val="0051429C"/>
    <w:rsid w:val="005142AF"/>
    <w:rsid w:val="005163FF"/>
    <w:rsid w:val="005210DC"/>
    <w:rsid w:val="005219B0"/>
    <w:rsid w:val="005221A4"/>
    <w:rsid w:val="0052226C"/>
    <w:rsid w:val="005223D3"/>
    <w:rsid w:val="00523E0A"/>
    <w:rsid w:val="005249CB"/>
    <w:rsid w:val="00525531"/>
    <w:rsid w:val="00526430"/>
    <w:rsid w:val="00526C22"/>
    <w:rsid w:val="00527078"/>
    <w:rsid w:val="005309EA"/>
    <w:rsid w:val="005310F7"/>
    <w:rsid w:val="0053430C"/>
    <w:rsid w:val="0053457F"/>
    <w:rsid w:val="0053577E"/>
    <w:rsid w:val="00536076"/>
    <w:rsid w:val="00537AAD"/>
    <w:rsid w:val="00537D7D"/>
    <w:rsid w:val="0054055C"/>
    <w:rsid w:val="005411EB"/>
    <w:rsid w:val="00541C44"/>
    <w:rsid w:val="005435DC"/>
    <w:rsid w:val="00543993"/>
    <w:rsid w:val="00543E52"/>
    <w:rsid w:val="00544F86"/>
    <w:rsid w:val="00545010"/>
    <w:rsid w:val="005452CE"/>
    <w:rsid w:val="005457A9"/>
    <w:rsid w:val="005458C6"/>
    <w:rsid w:val="00547826"/>
    <w:rsid w:val="00547EAA"/>
    <w:rsid w:val="00550334"/>
    <w:rsid w:val="005504E5"/>
    <w:rsid w:val="0055142D"/>
    <w:rsid w:val="00553F08"/>
    <w:rsid w:val="00553F8E"/>
    <w:rsid w:val="00554589"/>
    <w:rsid w:val="005545EB"/>
    <w:rsid w:val="00555CC6"/>
    <w:rsid w:val="005579C1"/>
    <w:rsid w:val="00560EE6"/>
    <w:rsid w:val="00563312"/>
    <w:rsid w:val="00563827"/>
    <w:rsid w:val="00563B8F"/>
    <w:rsid w:val="00563E8E"/>
    <w:rsid w:val="00564AFE"/>
    <w:rsid w:val="00566661"/>
    <w:rsid w:val="005672C5"/>
    <w:rsid w:val="0056747D"/>
    <w:rsid w:val="00570125"/>
    <w:rsid w:val="00570342"/>
    <w:rsid w:val="00570370"/>
    <w:rsid w:val="00573775"/>
    <w:rsid w:val="005752DB"/>
    <w:rsid w:val="00575537"/>
    <w:rsid w:val="00576C19"/>
    <w:rsid w:val="00576C2A"/>
    <w:rsid w:val="00577708"/>
    <w:rsid w:val="005806DB"/>
    <w:rsid w:val="00581AD5"/>
    <w:rsid w:val="00581FFA"/>
    <w:rsid w:val="00582D5F"/>
    <w:rsid w:val="00582DEE"/>
    <w:rsid w:val="00582EEF"/>
    <w:rsid w:val="005838CD"/>
    <w:rsid w:val="00584711"/>
    <w:rsid w:val="00585E29"/>
    <w:rsid w:val="00585F3F"/>
    <w:rsid w:val="0058601F"/>
    <w:rsid w:val="00586554"/>
    <w:rsid w:val="005879C2"/>
    <w:rsid w:val="005908FA"/>
    <w:rsid w:val="00592309"/>
    <w:rsid w:val="00593523"/>
    <w:rsid w:val="00596555"/>
    <w:rsid w:val="0059675D"/>
    <w:rsid w:val="005A013B"/>
    <w:rsid w:val="005A023A"/>
    <w:rsid w:val="005A0B37"/>
    <w:rsid w:val="005A12CA"/>
    <w:rsid w:val="005A2C6C"/>
    <w:rsid w:val="005A378C"/>
    <w:rsid w:val="005A38E3"/>
    <w:rsid w:val="005A3BA1"/>
    <w:rsid w:val="005A451C"/>
    <w:rsid w:val="005A58F4"/>
    <w:rsid w:val="005A70CA"/>
    <w:rsid w:val="005B0E5E"/>
    <w:rsid w:val="005B1ACC"/>
    <w:rsid w:val="005B1E29"/>
    <w:rsid w:val="005B3E35"/>
    <w:rsid w:val="005B5EE5"/>
    <w:rsid w:val="005B6145"/>
    <w:rsid w:val="005B7443"/>
    <w:rsid w:val="005C0183"/>
    <w:rsid w:val="005C131D"/>
    <w:rsid w:val="005C4E74"/>
    <w:rsid w:val="005C5C1F"/>
    <w:rsid w:val="005C614E"/>
    <w:rsid w:val="005C66BD"/>
    <w:rsid w:val="005D02B0"/>
    <w:rsid w:val="005D0D50"/>
    <w:rsid w:val="005D237A"/>
    <w:rsid w:val="005D2589"/>
    <w:rsid w:val="005D28E2"/>
    <w:rsid w:val="005D37BD"/>
    <w:rsid w:val="005D38F4"/>
    <w:rsid w:val="005D59DE"/>
    <w:rsid w:val="005D5B1A"/>
    <w:rsid w:val="005D5BDB"/>
    <w:rsid w:val="005D7DD8"/>
    <w:rsid w:val="005E0322"/>
    <w:rsid w:val="005E0956"/>
    <w:rsid w:val="005E2301"/>
    <w:rsid w:val="005E3B01"/>
    <w:rsid w:val="005E4F0E"/>
    <w:rsid w:val="005E6DBD"/>
    <w:rsid w:val="005F1339"/>
    <w:rsid w:val="005F172B"/>
    <w:rsid w:val="005F4717"/>
    <w:rsid w:val="005F5123"/>
    <w:rsid w:val="005F541A"/>
    <w:rsid w:val="005F6139"/>
    <w:rsid w:val="005F6582"/>
    <w:rsid w:val="0060061C"/>
    <w:rsid w:val="006006DB"/>
    <w:rsid w:val="00600CA4"/>
    <w:rsid w:val="006024C6"/>
    <w:rsid w:val="006043DB"/>
    <w:rsid w:val="00604788"/>
    <w:rsid w:val="00604821"/>
    <w:rsid w:val="0060761C"/>
    <w:rsid w:val="00607AAD"/>
    <w:rsid w:val="006101D3"/>
    <w:rsid w:val="006110A7"/>
    <w:rsid w:val="00612863"/>
    <w:rsid w:val="00612B16"/>
    <w:rsid w:val="00613373"/>
    <w:rsid w:val="00613452"/>
    <w:rsid w:val="00613606"/>
    <w:rsid w:val="00613F1D"/>
    <w:rsid w:val="00614570"/>
    <w:rsid w:val="00614B0F"/>
    <w:rsid w:val="006166F5"/>
    <w:rsid w:val="00617301"/>
    <w:rsid w:val="006176B4"/>
    <w:rsid w:val="0061787F"/>
    <w:rsid w:val="00617DE4"/>
    <w:rsid w:val="00621900"/>
    <w:rsid w:val="00621AE3"/>
    <w:rsid w:val="00623DD8"/>
    <w:rsid w:val="0062641D"/>
    <w:rsid w:val="006265B5"/>
    <w:rsid w:val="006265BE"/>
    <w:rsid w:val="00630A01"/>
    <w:rsid w:val="00631B0C"/>
    <w:rsid w:val="00631CC1"/>
    <w:rsid w:val="00633BF0"/>
    <w:rsid w:val="0063454F"/>
    <w:rsid w:val="00636A7E"/>
    <w:rsid w:val="00636E44"/>
    <w:rsid w:val="00637295"/>
    <w:rsid w:val="0064076D"/>
    <w:rsid w:val="00642B59"/>
    <w:rsid w:val="00642C13"/>
    <w:rsid w:val="006431E4"/>
    <w:rsid w:val="00644803"/>
    <w:rsid w:val="00645BD3"/>
    <w:rsid w:val="0064609B"/>
    <w:rsid w:val="00646B2B"/>
    <w:rsid w:val="00646D2D"/>
    <w:rsid w:val="00650C53"/>
    <w:rsid w:val="00652F0C"/>
    <w:rsid w:val="0065307D"/>
    <w:rsid w:val="006532D5"/>
    <w:rsid w:val="0065443F"/>
    <w:rsid w:val="00655578"/>
    <w:rsid w:val="00657C8B"/>
    <w:rsid w:val="006603AC"/>
    <w:rsid w:val="00661983"/>
    <w:rsid w:val="00662925"/>
    <w:rsid w:val="00663D5E"/>
    <w:rsid w:val="00663F7D"/>
    <w:rsid w:val="0066571A"/>
    <w:rsid w:val="00667D1B"/>
    <w:rsid w:val="0067120E"/>
    <w:rsid w:val="00673319"/>
    <w:rsid w:val="00673CC0"/>
    <w:rsid w:val="006741E4"/>
    <w:rsid w:val="0067427E"/>
    <w:rsid w:val="00675BA4"/>
    <w:rsid w:val="00676734"/>
    <w:rsid w:val="00677CCE"/>
    <w:rsid w:val="00681A14"/>
    <w:rsid w:val="00681D76"/>
    <w:rsid w:val="006820F3"/>
    <w:rsid w:val="0068327C"/>
    <w:rsid w:val="00684FB8"/>
    <w:rsid w:val="00685AF1"/>
    <w:rsid w:val="00686863"/>
    <w:rsid w:val="006871DE"/>
    <w:rsid w:val="006940A5"/>
    <w:rsid w:val="006957F8"/>
    <w:rsid w:val="00695BDF"/>
    <w:rsid w:val="0069683F"/>
    <w:rsid w:val="006969E2"/>
    <w:rsid w:val="00697E41"/>
    <w:rsid w:val="006A024B"/>
    <w:rsid w:val="006A2BD3"/>
    <w:rsid w:val="006A3F81"/>
    <w:rsid w:val="006A54BF"/>
    <w:rsid w:val="006A63AA"/>
    <w:rsid w:val="006A68F5"/>
    <w:rsid w:val="006A7239"/>
    <w:rsid w:val="006B0E2C"/>
    <w:rsid w:val="006B14A8"/>
    <w:rsid w:val="006B24C0"/>
    <w:rsid w:val="006B3CC5"/>
    <w:rsid w:val="006B48DF"/>
    <w:rsid w:val="006B6013"/>
    <w:rsid w:val="006B65EF"/>
    <w:rsid w:val="006B783E"/>
    <w:rsid w:val="006C03C8"/>
    <w:rsid w:val="006C0707"/>
    <w:rsid w:val="006C093E"/>
    <w:rsid w:val="006C0B2A"/>
    <w:rsid w:val="006C0C1F"/>
    <w:rsid w:val="006C1CE9"/>
    <w:rsid w:val="006C2299"/>
    <w:rsid w:val="006C3266"/>
    <w:rsid w:val="006C4AF8"/>
    <w:rsid w:val="006C69CD"/>
    <w:rsid w:val="006C6ABF"/>
    <w:rsid w:val="006C7B11"/>
    <w:rsid w:val="006D0FFE"/>
    <w:rsid w:val="006D2931"/>
    <w:rsid w:val="006D4939"/>
    <w:rsid w:val="006D4978"/>
    <w:rsid w:val="006D52BB"/>
    <w:rsid w:val="006D6F9D"/>
    <w:rsid w:val="006E1336"/>
    <w:rsid w:val="006E1745"/>
    <w:rsid w:val="006E1E43"/>
    <w:rsid w:val="006E24DC"/>
    <w:rsid w:val="006E28A0"/>
    <w:rsid w:val="006E33AF"/>
    <w:rsid w:val="006E3DAF"/>
    <w:rsid w:val="006E51F3"/>
    <w:rsid w:val="006E6453"/>
    <w:rsid w:val="006F1CB6"/>
    <w:rsid w:val="006F28BE"/>
    <w:rsid w:val="006F3490"/>
    <w:rsid w:val="006F378F"/>
    <w:rsid w:val="006F37DF"/>
    <w:rsid w:val="006F39B4"/>
    <w:rsid w:val="006F3F1B"/>
    <w:rsid w:val="006F3FB9"/>
    <w:rsid w:val="00700998"/>
    <w:rsid w:val="0070198B"/>
    <w:rsid w:val="007058A3"/>
    <w:rsid w:val="00705D99"/>
    <w:rsid w:val="00707FEC"/>
    <w:rsid w:val="00712D6E"/>
    <w:rsid w:val="00712EE3"/>
    <w:rsid w:val="0071326B"/>
    <w:rsid w:val="00713307"/>
    <w:rsid w:val="00714B90"/>
    <w:rsid w:val="00716E41"/>
    <w:rsid w:val="00717BE8"/>
    <w:rsid w:val="00721158"/>
    <w:rsid w:val="00722B6E"/>
    <w:rsid w:val="00722DB6"/>
    <w:rsid w:val="007231B7"/>
    <w:rsid w:val="007234E7"/>
    <w:rsid w:val="00724126"/>
    <w:rsid w:val="007241F5"/>
    <w:rsid w:val="0072535E"/>
    <w:rsid w:val="00725B70"/>
    <w:rsid w:val="007300CA"/>
    <w:rsid w:val="00731576"/>
    <w:rsid w:val="00731EE9"/>
    <w:rsid w:val="00732DB3"/>
    <w:rsid w:val="0073429D"/>
    <w:rsid w:val="00735252"/>
    <w:rsid w:val="007354A1"/>
    <w:rsid w:val="00737D4F"/>
    <w:rsid w:val="007403EF"/>
    <w:rsid w:val="00740C4C"/>
    <w:rsid w:val="007432B1"/>
    <w:rsid w:val="00744EFA"/>
    <w:rsid w:val="00746135"/>
    <w:rsid w:val="0074646B"/>
    <w:rsid w:val="007472AF"/>
    <w:rsid w:val="00747984"/>
    <w:rsid w:val="0075156C"/>
    <w:rsid w:val="00751A58"/>
    <w:rsid w:val="00752959"/>
    <w:rsid w:val="00753707"/>
    <w:rsid w:val="00756096"/>
    <w:rsid w:val="00756B0F"/>
    <w:rsid w:val="0075784D"/>
    <w:rsid w:val="0076032E"/>
    <w:rsid w:val="00761291"/>
    <w:rsid w:val="007623EC"/>
    <w:rsid w:val="00764DA6"/>
    <w:rsid w:val="0076554C"/>
    <w:rsid w:val="007724BB"/>
    <w:rsid w:val="007736E4"/>
    <w:rsid w:val="00773F37"/>
    <w:rsid w:val="00774CFB"/>
    <w:rsid w:val="007762DF"/>
    <w:rsid w:val="007773D1"/>
    <w:rsid w:val="00782B25"/>
    <w:rsid w:val="007831E3"/>
    <w:rsid w:val="00783F9D"/>
    <w:rsid w:val="007878D1"/>
    <w:rsid w:val="0079016B"/>
    <w:rsid w:val="0079035E"/>
    <w:rsid w:val="00790A10"/>
    <w:rsid w:val="0079101C"/>
    <w:rsid w:val="00794232"/>
    <w:rsid w:val="00794AF9"/>
    <w:rsid w:val="00794BBD"/>
    <w:rsid w:val="00794C2A"/>
    <w:rsid w:val="0079738A"/>
    <w:rsid w:val="007A170C"/>
    <w:rsid w:val="007A17FE"/>
    <w:rsid w:val="007A2ADB"/>
    <w:rsid w:val="007A2E3E"/>
    <w:rsid w:val="007A2F21"/>
    <w:rsid w:val="007A3827"/>
    <w:rsid w:val="007A45B8"/>
    <w:rsid w:val="007A5EF3"/>
    <w:rsid w:val="007A7B92"/>
    <w:rsid w:val="007B0EDD"/>
    <w:rsid w:val="007B1C59"/>
    <w:rsid w:val="007B3411"/>
    <w:rsid w:val="007B3C8D"/>
    <w:rsid w:val="007B3DB6"/>
    <w:rsid w:val="007B4C40"/>
    <w:rsid w:val="007B557D"/>
    <w:rsid w:val="007B56CA"/>
    <w:rsid w:val="007B62F5"/>
    <w:rsid w:val="007B6E5A"/>
    <w:rsid w:val="007B72FB"/>
    <w:rsid w:val="007C0307"/>
    <w:rsid w:val="007C109C"/>
    <w:rsid w:val="007C10B7"/>
    <w:rsid w:val="007C23CC"/>
    <w:rsid w:val="007C24C1"/>
    <w:rsid w:val="007C328A"/>
    <w:rsid w:val="007C3F6F"/>
    <w:rsid w:val="007C55EE"/>
    <w:rsid w:val="007C6087"/>
    <w:rsid w:val="007C73CC"/>
    <w:rsid w:val="007C7E29"/>
    <w:rsid w:val="007D1CDF"/>
    <w:rsid w:val="007D2E78"/>
    <w:rsid w:val="007D6E40"/>
    <w:rsid w:val="007D70A1"/>
    <w:rsid w:val="007E2C95"/>
    <w:rsid w:val="007E3C08"/>
    <w:rsid w:val="007E4EC1"/>
    <w:rsid w:val="007E5A9B"/>
    <w:rsid w:val="007E6515"/>
    <w:rsid w:val="007E65D2"/>
    <w:rsid w:val="007E7081"/>
    <w:rsid w:val="007E7CBC"/>
    <w:rsid w:val="007F3329"/>
    <w:rsid w:val="007F3468"/>
    <w:rsid w:val="007F593C"/>
    <w:rsid w:val="007F5C0C"/>
    <w:rsid w:val="00802566"/>
    <w:rsid w:val="0080475F"/>
    <w:rsid w:val="00804AB1"/>
    <w:rsid w:val="00804F11"/>
    <w:rsid w:val="00805AF9"/>
    <w:rsid w:val="00810436"/>
    <w:rsid w:val="00810769"/>
    <w:rsid w:val="008108E5"/>
    <w:rsid w:val="008125C0"/>
    <w:rsid w:val="00813384"/>
    <w:rsid w:val="008133CE"/>
    <w:rsid w:val="00813731"/>
    <w:rsid w:val="008146DB"/>
    <w:rsid w:val="00814EBC"/>
    <w:rsid w:val="00815094"/>
    <w:rsid w:val="008154C0"/>
    <w:rsid w:val="008157D9"/>
    <w:rsid w:val="00815DCA"/>
    <w:rsid w:val="008165BC"/>
    <w:rsid w:val="00816B5B"/>
    <w:rsid w:val="0081780F"/>
    <w:rsid w:val="00817C22"/>
    <w:rsid w:val="00824375"/>
    <w:rsid w:val="008269AD"/>
    <w:rsid w:val="008308C9"/>
    <w:rsid w:val="00830954"/>
    <w:rsid w:val="00832667"/>
    <w:rsid w:val="00833537"/>
    <w:rsid w:val="008344B9"/>
    <w:rsid w:val="00835424"/>
    <w:rsid w:val="00837F0E"/>
    <w:rsid w:val="008410A7"/>
    <w:rsid w:val="008416F0"/>
    <w:rsid w:val="00841809"/>
    <w:rsid w:val="00842EF0"/>
    <w:rsid w:val="00845140"/>
    <w:rsid w:val="008456A2"/>
    <w:rsid w:val="0084608E"/>
    <w:rsid w:val="008460A2"/>
    <w:rsid w:val="00847E7C"/>
    <w:rsid w:val="00852AF8"/>
    <w:rsid w:val="00852B4C"/>
    <w:rsid w:val="00853492"/>
    <w:rsid w:val="008545DB"/>
    <w:rsid w:val="00854B18"/>
    <w:rsid w:val="00854B34"/>
    <w:rsid w:val="0085550F"/>
    <w:rsid w:val="00856C54"/>
    <w:rsid w:val="00856DD4"/>
    <w:rsid w:val="0086018B"/>
    <w:rsid w:val="00860B79"/>
    <w:rsid w:val="00860FBF"/>
    <w:rsid w:val="008617B3"/>
    <w:rsid w:val="00861D5D"/>
    <w:rsid w:val="008624A4"/>
    <w:rsid w:val="0086251E"/>
    <w:rsid w:val="00862AB8"/>
    <w:rsid w:val="00863CBD"/>
    <w:rsid w:val="0086574B"/>
    <w:rsid w:val="00865BCA"/>
    <w:rsid w:val="00866E46"/>
    <w:rsid w:val="00867F54"/>
    <w:rsid w:val="00871D15"/>
    <w:rsid w:val="00871D47"/>
    <w:rsid w:val="008722EA"/>
    <w:rsid w:val="00872544"/>
    <w:rsid w:val="00873396"/>
    <w:rsid w:val="00873913"/>
    <w:rsid w:val="008773AE"/>
    <w:rsid w:val="00877D98"/>
    <w:rsid w:val="0088170B"/>
    <w:rsid w:val="008822D9"/>
    <w:rsid w:val="0088309A"/>
    <w:rsid w:val="00884016"/>
    <w:rsid w:val="00885D92"/>
    <w:rsid w:val="0088786A"/>
    <w:rsid w:val="00890C06"/>
    <w:rsid w:val="0089167D"/>
    <w:rsid w:val="00892285"/>
    <w:rsid w:val="00892695"/>
    <w:rsid w:val="00895330"/>
    <w:rsid w:val="00897CCC"/>
    <w:rsid w:val="008A02E9"/>
    <w:rsid w:val="008A068E"/>
    <w:rsid w:val="008A13DA"/>
    <w:rsid w:val="008A3A50"/>
    <w:rsid w:val="008A5A98"/>
    <w:rsid w:val="008A74CD"/>
    <w:rsid w:val="008B15FF"/>
    <w:rsid w:val="008B2141"/>
    <w:rsid w:val="008B5BA3"/>
    <w:rsid w:val="008B69CD"/>
    <w:rsid w:val="008B6CDC"/>
    <w:rsid w:val="008C2492"/>
    <w:rsid w:val="008C309F"/>
    <w:rsid w:val="008C597A"/>
    <w:rsid w:val="008C6EAF"/>
    <w:rsid w:val="008C72D9"/>
    <w:rsid w:val="008D0F6A"/>
    <w:rsid w:val="008D1239"/>
    <w:rsid w:val="008D2E21"/>
    <w:rsid w:val="008D33FC"/>
    <w:rsid w:val="008D3434"/>
    <w:rsid w:val="008D5C9E"/>
    <w:rsid w:val="008D5D81"/>
    <w:rsid w:val="008D67C9"/>
    <w:rsid w:val="008D6D45"/>
    <w:rsid w:val="008D6DEA"/>
    <w:rsid w:val="008D7766"/>
    <w:rsid w:val="008E03CC"/>
    <w:rsid w:val="008E23CA"/>
    <w:rsid w:val="008E4D76"/>
    <w:rsid w:val="008E588A"/>
    <w:rsid w:val="008E62E3"/>
    <w:rsid w:val="008E6DA8"/>
    <w:rsid w:val="008E7931"/>
    <w:rsid w:val="008F0D6C"/>
    <w:rsid w:val="008F0F0A"/>
    <w:rsid w:val="008F1396"/>
    <w:rsid w:val="008F1558"/>
    <w:rsid w:val="008F2DD5"/>
    <w:rsid w:val="008F2E14"/>
    <w:rsid w:val="008F4E69"/>
    <w:rsid w:val="008F4FAB"/>
    <w:rsid w:val="008F7F79"/>
    <w:rsid w:val="00900C31"/>
    <w:rsid w:val="00900C77"/>
    <w:rsid w:val="00901ACD"/>
    <w:rsid w:val="009022F9"/>
    <w:rsid w:val="00903042"/>
    <w:rsid w:val="00904DF2"/>
    <w:rsid w:val="00905104"/>
    <w:rsid w:val="00905601"/>
    <w:rsid w:val="00905636"/>
    <w:rsid w:val="00906049"/>
    <w:rsid w:val="00906537"/>
    <w:rsid w:val="0090746A"/>
    <w:rsid w:val="00907819"/>
    <w:rsid w:val="00911DE9"/>
    <w:rsid w:val="00911F18"/>
    <w:rsid w:val="009122F0"/>
    <w:rsid w:val="009134BA"/>
    <w:rsid w:val="00914FCA"/>
    <w:rsid w:val="0091645D"/>
    <w:rsid w:val="00920258"/>
    <w:rsid w:val="00920F49"/>
    <w:rsid w:val="00923340"/>
    <w:rsid w:val="00923C84"/>
    <w:rsid w:val="00924C4F"/>
    <w:rsid w:val="009256F9"/>
    <w:rsid w:val="00925BEE"/>
    <w:rsid w:val="0092613E"/>
    <w:rsid w:val="009268A9"/>
    <w:rsid w:val="009273B1"/>
    <w:rsid w:val="00927432"/>
    <w:rsid w:val="00927460"/>
    <w:rsid w:val="00927730"/>
    <w:rsid w:val="009323F4"/>
    <w:rsid w:val="00932DD0"/>
    <w:rsid w:val="00933AFF"/>
    <w:rsid w:val="0093408F"/>
    <w:rsid w:val="00934500"/>
    <w:rsid w:val="009352F9"/>
    <w:rsid w:val="00935CA7"/>
    <w:rsid w:val="009363A5"/>
    <w:rsid w:val="0093705B"/>
    <w:rsid w:val="0094194C"/>
    <w:rsid w:val="009428E7"/>
    <w:rsid w:val="0094371D"/>
    <w:rsid w:val="00945E62"/>
    <w:rsid w:val="00946F5B"/>
    <w:rsid w:val="009507B1"/>
    <w:rsid w:val="00952FCD"/>
    <w:rsid w:val="0095414A"/>
    <w:rsid w:val="00955FD9"/>
    <w:rsid w:val="009560B9"/>
    <w:rsid w:val="009561A2"/>
    <w:rsid w:val="0095650B"/>
    <w:rsid w:val="00961027"/>
    <w:rsid w:val="009610BC"/>
    <w:rsid w:val="009620E7"/>
    <w:rsid w:val="00962C7E"/>
    <w:rsid w:val="0096392D"/>
    <w:rsid w:val="00963A53"/>
    <w:rsid w:val="0096439F"/>
    <w:rsid w:val="009647D8"/>
    <w:rsid w:val="00964F17"/>
    <w:rsid w:val="00964F89"/>
    <w:rsid w:val="00966780"/>
    <w:rsid w:val="00966BCC"/>
    <w:rsid w:val="009674A7"/>
    <w:rsid w:val="0097045A"/>
    <w:rsid w:val="00970C5C"/>
    <w:rsid w:val="00970CA6"/>
    <w:rsid w:val="009719B5"/>
    <w:rsid w:val="0097278F"/>
    <w:rsid w:val="00975C7A"/>
    <w:rsid w:val="00976020"/>
    <w:rsid w:val="00976E9E"/>
    <w:rsid w:val="00977777"/>
    <w:rsid w:val="0098180A"/>
    <w:rsid w:val="00982291"/>
    <w:rsid w:val="0098250C"/>
    <w:rsid w:val="0098297F"/>
    <w:rsid w:val="00983CE7"/>
    <w:rsid w:val="009846C0"/>
    <w:rsid w:val="009849F8"/>
    <w:rsid w:val="00984BA5"/>
    <w:rsid w:val="00986D80"/>
    <w:rsid w:val="009870F7"/>
    <w:rsid w:val="00987C1F"/>
    <w:rsid w:val="00990785"/>
    <w:rsid w:val="009908CF"/>
    <w:rsid w:val="00990D05"/>
    <w:rsid w:val="00992128"/>
    <w:rsid w:val="00992D59"/>
    <w:rsid w:val="00993486"/>
    <w:rsid w:val="00995CC6"/>
    <w:rsid w:val="00995CDD"/>
    <w:rsid w:val="00996EED"/>
    <w:rsid w:val="0099716B"/>
    <w:rsid w:val="0099719F"/>
    <w:rsid w:val="009972B8"/>
    <w:rsid w:val="009A192E"/>
    <w:rsid w:val="009A1E4B"/>
    <w:rsid w:val="009A1EF9"/>
    <w:rsid w:val="009A2835"/>
    <w:rsid w:val="009A5F72"/>
    <w:rsid w:val="009A7833"/>
    <w:rsid w:val="009A7BB8"/>
    <w:rsid w:val="009B1C9F"/>
    <w:rsid w:val="009B35D4"/>
    <w:rsid w:val="009B368E"/>
    <w:rsid w:val="009B3809"/>
    <w:rsid w:val="009B3973"/>
    <w:rsid w:val="009B44C8"/>
    <w:rsid w:val="009B46A5"/>
    <w:rsid w:val="009B4E40"/>
    <w:rsid w:val="009B662C"/>
    <w:rsid w:val="009B69B1"/>
    <w:rsid w:val="009B6FA7"/>
    <w:rsid w:val="009C08AB"/>
    <w:rsid w:val="009C266A"/>
    <w:rsid w:val="009C2A5D"/>
    <w:rsid w:val="009C3DDE"/>
    <w:rsid w:val="009C42B9"/>
    <w:rsid w:val="009C6BB7"/>
    <w:rsid w:val="009C702A"/>
    <w:rsid w:val="009D0EC5"/>
    <w:rsid w:val="009D2525"/>
    <w:rsid w:val="009D3D5F"/>
    <w:rsid w:val="009D48A0"/>
    <w:rsid w:val="009D50CB"/>
    <w:rsid w:val="009D5353"/>
    <w:rsid w:val="009E1708"/>
    <w:rsid w:val="009E1A9B"/>
    <w:rsid w:val="009E1F23"/>
    <w:rsid w:val="009E2ACC"/>
    <w:rsid w:val="009E3772"/>
    <w:rsid w:val="009E442B"/>
    <w:rsid w:val="009E4E94"/>
    <w:rsid w:val="009E6410"/>
    <w:rsid w:val="009E6E0F"/>
    <w:rsid w:val="009F2D37"/>
    <w:rsid w:val="009F32AC"/>
    <w:rsid w:val="009F342E"/>
    <w:rsid w:val="009F4654"/>
    <w:rsid w:val="009F5FCA"/>
    <w:rsid w:val="00A00367"/>
    <w:rsid w:val="00A0120D"/>
    <w:rsid w:val="00A014A4"/>
    <w:rsid w:val="00A015AD"/>
    <w:rsid w:val="00A02220"/>
    <w:rsid w:val="00A02815"/>
    <w:rsid w:val="00A03AF9"/>
    <w:rsid w:val="00A047FA"/>
    <w:rsid w:val="00A06568"/>
    <w:rsid w:val="00A06B48"/>
    <w:rsid w:val="00A0748E"/>
    <w:rsid w:val="00A078F9"/>
    <w:rsid w:val="00A10C14"/>
    <w:rsid w:val="00A14146"/>
    <w:rsid w:val="00A16046"/>
    <w:rsid w:val="00A16F7A"/>
    <w:rsid w:val="00A17E90"/>
    <w:rsid w:val="00A223BB"/>
    <w:rsid w:val="00A231D1"/>
    <w:rsid w:val="00A241E8"/>
    <w:rsid w:val="00A2425B"/>
    <w:rsid w:val="00A26714"/>
    <w:rsid w:val="00A27892"/>
    <w:rsid w:val="00A27A5F"/>
    <w:rsid w:val="00A30E30"/>
    <w:rsid w:val="00A3157E"/>
    <w:rsid w:val="00A31A19"/>
    <w:rsid w:val="00A325C8"/>
    <w:rsid w:val="00A3290A"/>
    <w:rsid w:val="00A32A46"/>
    <w:rsid w:val="00A35349"/>
    <w:rsid w:val="00A379DD"/>
    <w:rsid w:val="00A37DC4"/>
    <w:rsid w:val="00A4048C"/>
    <w:rsid w:val="00A409D6"/>
    <w:rsid w:val="00A40C2A"/>
    <w:rsid w:val="00A43DBE"/>
    <w:rsid w:val="00A4487B"/>
    <w:rsid w:val="00A44E57"/>
    <w:rsid w:val="00A45580"/>
    <w:rsid w:val="00A45B78"/>
    <w:rsid w:val="00A47485"/>
    <w:rsid w:val="00A479CA"/>
    <w:rsid w:val="00A500EC"/>
    <w:rsid w:val="00A51EA5"/>
    <w:rsid w:val="00A53FF2"/>
    <w:rsid w:val="00A54E5D"/>
    <w:rsid w:val="00A57EE0"/>
    <w:rsid w:val="00A606FB"/>
    <w:rsid w:val="00A60888"/>
    <w:rsid w:val="00A6102F"/>
    <w:rsid w:val="00A620AC"/>
    <w:rsid w:val="00A626CC"/>
    <w:rsid w:val="00A62DCA"/>
    <w:rsid w:val="00A6385E"/>
    <w:rsid w:val="00A64C76"/>
    <w:rsid w:val="00A64FFF"/>
    <w:rsid w:val="00A6506D"/>
    <w:rsid w:val="00A655BF"/>
    <w:rsid w:val="00A6631A"/>
    <w:rsid w:val="00A66935"/>
    <w:rsid w:val="00A6777C"/>
    <w:rsid w:val="00A70891"/>
    <w:rsid w:val="00A70A7F"/>
    <w:rsid w:val="00A71465"/>
    <w:rsid w:val="00A72246"/>
    <w:rsid w:val="00A72AD1"/>
    <w:rsid w:val="00A7322E"/>
    <w:rsid w:val="00A76455"/>
    <w:rsid w:val="00A770F9"/>
    <w:rsid w:val="00A774DC"/>
    <w:rsid w:val="00A77BF5"/>
    <w:rsid w:val="00A80F2E"/>
    <w:rsid w:val="00A81779"/>
    <w:rsid w:val="00A818BD"/>
    <w:rsid w:val="00A833DC"/>
    <w:rsid w:val="00A83FEF"/>
    <w:rsid w:val="00A847D3"/>
    <w:rsid w:val="00A84F66"/>
    <w:rsid w:val="00A87C96"/>
    <w:rsid w:val="00A9009C"/>
    <w:rsid w:val="00A908E0"/>
    <w:rsid w:val="00A915D3"/>
    <w:rsid w:val="00A9305A"/>
    <w:rsid w:val="00A93A60"/>
    <w:rsid w:val="00A968CC"/>
    <w:rsid w:val="00A97DEF"/>
    <w:rsid w:val="00AA0194"/>
    <w:rsid w:val="00AA0DB9"/>
    <w:rsid w:val="00AA286D"/>
    <w:rsid w:val="00AA29F0"/>
    <w:rsid w:val="00AA3B6B"/>
    <w:rsid w:val="00AA3C7C"/>
    <w:rsid w:val="00AA40BE"/>
    <w:rsid w:val="00AA77C3"/>
    <w:rsid w:val="00AB0121"/>
    <w:rsid w:val="00AB3AB4"/>
    <w:rsid w:val="00AB45AD"/>
    <w:rsid w:val="00AC1023"/>
    <w:rsid w:val="00AC1AB1"/>
    <w:rsid w:val="00AC1C71"/>
    <w:rsid w:val="00AC33D8"/>
    <w:rsid w:val="00AC5ECA"/>
    <w:rsid w:val="00AC6890"/>
    <w:rsid w:val="00AC6C24"/>
    <w:rsid w:val="00AC6F88"/>
    <w:rsid w:val="00AC77E0"/>
    <w:rsid w:val="00AD0C41"/>
    <w:rsid w:val="00AD112E"/>
    <w:rsid w:val="00AD18BB"/>
    <w:rsid w:val="00AD27E5"/>
    <w:rsid w:val="00AD335D"/>
    <w:rsid w:val="00AD4CC4"/>
    <w:rsid w:val="00AD53FB"/>
    <w:rsid w:val="00AD569D"/>
    <w:rsid w:val="00AD6852"/>
    <w:rsid w:val="00AD714D"/>
    <w:rsid w:val="00AE03AF"/>
    <w:rsid w:val="00AE19AD"/>
    <w:rsid w:val="00AE2546"/>
    <w:rsid w:val="00AE25AF"/>
    <w:rsid w:val="00AE6701"/>
    <w:rsid w:val="00AE6876"/>
    <w:rsid w:val="00AE6BEE"/>
    <w:rsid w:val="00AE6C30"/>
    <w:rsid w:val="00AE735C"/>
    <w:rsid w:val="00AE74E5"/>
    <w:rsid w:val="00AF0DB3"/>
    <w:rsid w:val="00AF0E4C"/>
    <w:rsid w:val="00AF0F9C"/>
    <w:rsid w:val="00AF1849"/>
    <w:rsid w:val="00AF2EE4"/>
    <w:rsid w:val="00AF4EDC"/>
    <w:rsid w:val="00AF6D80"/>
    <w:rsid w:val="00B00295"/>
    <w:rsid w:val="00B02608"/>
    <w:rsid w:val="00B029FA"/>
    <w:rsid w:val="00B03D21"/>
    <w:rsid w:val="00B0405D"/>
    <w:rsid w:val="00B07935"/>
    <w:rsid w:val="00B11453"/>
    <w:rsid w:val="00B11BC4"/>
    <w:rsid w:val="00B11BF0"/>
    <w:rsid w:val="00B1318D"/>
    <w:rsid w:val="00B132FD"/>
    <w:rsid w:val="00B1393A"/>
    <w:rsid w:val="00B1498C"/>
    <w:rsid w:val="00B1555B"/>
    <w:rsid w:val="00B1655F"/>
    <w:rsid w:val="00B1794D"/>
    <w:rsid w:val="00B17D08"/>
    <w:rsid w:val="00B20F33"/>
    <w:rsid w:val="00B20F3D"/>
    <w:rsid w:val="00B21074"/>
    <w:rsid w:val="00B22126"/>
    <w:rsid w:val="00B22CCF"/>
    <w:rsid w:val="00B22E76"/>
    <w:rsid w:val="00B232AF"/>
    <w:rsid w:val="00B24410"/>
    <w:rsid w:val="00B26D31"/>
    <w:rsid w:val="00B301CE"/>
    <w:rsid w:val="00B303CF"/>
    <w:rsid w:val="00B30CBC"/>
    <w:rsid w:val="00B31410"/>
    <w:rsid w:val="00B330CB"/>
    <w:rsid w:val="00B34527"/>
    <w:rsid w:val="00B34ED3"/>
    <w:rsid w:val="00B34FDD"/>
    <w:rsid w:val="00B3552D"/>
    <w:rsid w:val="00B35916"/>
    <w:rsid w:val="00B36928"/>
    <w:rsid w:val="00B36A88"/>
    <w:rsid w:val="00B37C7E"/>
    <w:rsid w:val="00B37CD4"/>
    <w:rsid w:val="00B37E81"/>
    <w:rsid w:val="00B41BD1"/>
    <w:rsid w:val="00B43FE0"/>
    <w:rsid w:val="00B443E3"/>
    <w:rsid w:val="00B45CC4"/>
    <w:rsid w:val="00B46D5F"/>
    <w:rsid w:val="00B46FC3"/>
    <w:rsid w:val="00B47672"/>
    <w:rsid w:val="00B52424"/>
    <w:rsid w:val="00B529DD"/>
    <w:rsid w:val="00B52BC5"/>
    <w:rsid w:val="00B52BDD"/>
    <w:rsid w:val="00B54573"/>
    <w:rsid w:val="00B54E04"/>
    <w:rsid w:val="00B57A6F"/>
    <w:rsid w:val="00B57D9F"/>
    <w:rsid w:val="00B57FA2"/>
    <w:rsid w:val="00B60737"/>
    <w:rsid w:val="00B60755"/>
    <w:rsid w:val="00B635D6"/>
    <w:rsid w:val="00B640CE"/>
    <w:rsid w:val="00B649FB"/>
    <w:rsid w:val="00B670FD"/>
    <w:rsid w:val="00B67CCF"/>
    <w:rsid w:val="00B715C8"/>
    <w:rsid w:val="00B73FFA"/>
    <w:rsid w:val="00B7459B"/>
    <w:rsid w:val="00B753E3"/>
    <w:rsid w:val="00B75C7B"/>
    <w:rsid w:val="00B76B37"/>
    <w:rsid w:val="00B76E77"/>
    <w:rsid w:val="00B80230"/>
    <w:rsid w:val="00B81772"/>
    <w:rsid w:val="00B84565"/>
    <w:rsid w:val="00B85239"/>
    <w:rsid w:val="00B866E5"/>
    <w:rsid w:val="00B8688F"/>
    <w:rsid w:val="00B874C2"/>
    <w:rsid w:val="00B87F88"/>
    <w:rsid w:val="00B9002C"/>
    <w:rsid w:val="00B90D1D"/>
    <w:rsid w:val="00B91674"/>
    <w:rsid w:val="00B922D2"/>
    <w:rsid w:val="00B92F7D"/>
    <w:rsid w:val="00B948D2"/>
    <w:rsid w:val="00B95734"/>
    <w:rsid w:val="00B96E98"/>
    <w:rsid w:val="00B97218"/>
    <w:rsid w:val="00BA0904"/>
    <w:rsid w:val="00BA2163"/>
    <w:rsid w:val="00BA2910"/>
    <w:rsid w:val="00BA2F60"/>
    <w:rsid w:val="00BA3097"/>
    <w:rsid w:val="00BA3364"/>
    <w:rsid w:val="00BA390E"/>
    <w:rsid w:val="00BA48E9"/>
    <w:rsid w:val="00BA4AEC"/>
    <w:rsid w:val="00BA51DF"/>
    <w:rsid w:val="00BA52B9"/>
    <w:rsid w:val="00BA6746"/>
    <w:rsid w:val="00BA726F"/>
    <w:rsid w:val="00BB043C"/>
    <w:rsid w:val="00BB0625"/>
    <w:rsid w:val="00BB2438"/>
    <w:rsid w:val="00BB319D"/>
    <w:rsid w:val="00BB6369"/>
    <w:rsid w:val="00BC00CD"/>
    <w:rsid w:val="00BC1607"/>
    <w:rsid w:val="00BC16D9"/>
    <w:rsid w:val="00BC21B0"/>
    <w:rsid w:val="00BC47AF"/>
    <w:rsid w:val="00BC673E"/>
    <w:rsid w:val="00BD080B"/>
    <w:rsid w:val="00BD150F"/>
    <w:rsid w:val="00BD18A4"/>
    <w:rsid w:val="00BD4296"/>
    <w:rsid w:val="00BD495F"/>
    <w:rsid w:val="00BD6504"/>
    <w:rsid w:val="00BD6B41"/>
    <w:rsid w:val="00BE04E9"/>
    <w:rsid w:val="00BE1D88"/>
    <w:rsid w:val="00BE2886"/>
    <w:rsid w:val="00BE4836"/>
    <w:rsid w:val="00BE5627"/>
    <w:rsid w:val="00BE71DF"/>
    <w:rsid w:val="00BE7D5D"/>
    <w:rsid w:val="00BE7E1C"/>
    <w:rsid w:val="00BF05C1"/>
    <w:rsid w:val="00BF1BA0"/>
    <w:rsid w:val="00BF2D0A"/>
    <w:rsid w:val="00BF4B6C"/>
    <w:rsid w:val="00BF4E6B"/>
    <w:rsid w:val="00BF5C88"/>
    <w:rsid w:val="00BF6522"/>
    <w:rsid w:val="00C0003A"/>
    <w:rsid w:val="00C01065"/>
    <w:rsid w:val="00C01174"/>
    <w:rsid w:val="00C03D05"/>
    <w:rsid w:val="00C04117"/>
    <w:rsid w:val="00C042CA"/>
    <w:rsid w:val="00C10324"/>
    <w:rsid w:val="00C10515"/>
    <w:rsid w:val="00C11798"/>
    <w:rsid w:val="00C154C1"/>
    <w:rsid w:val="00C155C4"/>
    <w:rsid w:val="00C16EC5"/>
    <w:rsid w:val="00C17139"/>
    <w:rsid w:val="00C17A8C"/>
    <w:rsid w:val="00C202D2"/>
    <w:rsid w:val="00C202D7"/>
    <w:rsid w:val="00C2110C"/>
    <w:rsid w:val="00C216B5"/>
    <w:rsid w:val="00C21A8D"/>
    <w:rsid w:val="00C22F2B"/>
    <w:rsid w:val="00C231CE"/>
    <w:rsid w:val="00C238F6"/>
    <w:rsid w:val="00C25B75"/>
    <w:rsid w:val="00C26323"/>
    <w:rsid w:val="00C26A91"/>
    <w:rsid w:val="00C26BAD"/>
    <w:rsid w:val="00C26F73"/>
    <w:rsid w:val="00C27146"/>
    <w:rsid w:val="00C27250"/>
    <w:rsid w:val="00C30210"/>
    <w:rsid w:val="00C30C1F"/>
    <w:rsid w:val="00C30CE8"/>
    <w:rsid w:val="00C310CB"/>
    <w:rsid w:val="00C31B1E"/>
    <w:rsid w:val="00C32A70"/>
    <w:rsid w:val="00C3359E"/>
    <w:rsid w:val="00C33A2B"/>
    <w:rsid w:val="00C35283"/>
    <w:rsid w:val="00C36035"/>
    <w:rsid w:val="00C4091F"/>
    <w:rsid w:val="00C43257"/>
    <w:rsid w:val="00C4382C"/>
    <w:rsid w:val="00C44325"/>
    <w:rsid w:val="00C44ACF"/>
    <w:rsid w:val="00C4576A"/>
    <w:rsid w:val="00C457C2"/>
    <w:rsid w:val="00C4667E"/>
    <w:rsid w:val="00C467F8"/>
    <w:rsid w:val="00C46DD2"/>
    <w:rsid w:val="00C47AB7"/>
    <w:rsid w:val="00C50DF0"/>
    <w:rsid w:val="00C51391"/>
    <w:rsid w:val="00C521A6"/>
    <w:rsid w:val="00C528EA"/>
    <w:rsid w:val="00C530C5"/>
    <w:rsid w:val="00C55AD1"/>
    <w:rsid w:val="00C56C41"/>
    <w:rsid w:val="00C57499"/>
    <w:rsid w:val="00C60A20"/>
    <w:rsid w:val="00C60DE2"/>
    <w:rsid w:val="00C61E1D"/>
    <w:rsid w:val="00C61E23"/>
    <w:rsid w:val="00C629FD"/>
    <w:rsid w:val="00C62C57"/>
    <w:rsid w:val="00C64889"/>
    <w:rsid w:val="00C66A29"/>
    <w:rsid w:val="00C67855"/>
    <w:rsid w:val="00C72B84"/>
    <w:rsid w:val="00C73AFE"/>
    <w:rsid w:val="00C73F21"/>
    <w:rsid w:val="00C73FF9"/>
    <w:rsid w:val="00C74EEA"/>
    <w:rsid w:val="00C753D3"/>
    <w:rsid w:val="00C75AE1"/>
    <w:rsid w:val="00C767AC"/>
    <w:rsid w:val="00C77144"/>
    <w:rsid w:val="00C77640"/>
    <w:rsid w:val="00C8003A"/>
    <w:rsid w:val="00C80F3A"/>
    <w:rsid w:val="00C81BAC"/>
    <w:rsid w:val="00C82659"/>
    <w:rsid w:val="00C8368E"/>
    <w:rsid w:val="00C83697"/>
    <w:rsid w:val="00C83B68"/>
    <w:rsid w:val="00C84246"/>
    <w:rsid w:val="00C84CE4"/>
    <w:rsid w:val="00C857D8"/>
    <w:rsid w:val="00C85F01"/>
    <w:rsid w:val="00C9449F"/>
    <w:rsid w:val="00C965D3"/>
    <w:rsid w:val="00C969EC"/>
    <w:rsid w:val="00C96EA2"/>
    <w:rsid w:val="00C97045"/>
    <w:rsid w:val="00C97672"/>
    <w:rsid w:val="00CA1B07"/>
    <w:rsid w:val="00CA1F8D"/>
    <w:rsid w:val="00CA313A"/>
    <w:rsid w:val="00CA3BCD"/>
    <w:rsid w:val="00CA3C1A"/>
    <w:rsid w:val="00CA3D46"/>
    <w:rsid w:val="00CA46F2"/>
    <w:rsid w:val="00CA4935"/>
    <w:rsid w:val="00CA7DDC"/>
    <w:rsid w:val="00CB27A3"/>
    <w:rsid w:val="00CB5F6B"/>
    <w:rsid w:val="00CB6C15"/>
    <w:rsid w:val="00CB7405"/>
    <w:rsid w:val="00CB7DEC"/>
    <w:rsid w:val="00CC30AD"/>
    <w:rsid w:val="00CC33CC"/>
    <w:rsid w:val="00CC3846"/>
    <w:rsid w:val="00CC3AEA"/>
    <w:rsid w:val="00CC4407"/>
    <w:rsid w:val="00CC4600"/>
    <w:rsid w:val="00CC55B1"/>
    <w:rsid w:val="00CC74B8"/>
    <w:rsid w:val="00CC74F9"/>
    <w:rsid w:val="00CC7C41"/>
    <w:rsid w:val="00CD00E2"/>
    <w:rsid w:val="00CD0538"/>
    <w:rsid w:val="00CD15DF"/>
    <w:rsid w:val="00CD2E8F"/>
    <w:rsid w:val="00CD3282"/>
    <w:rsid w:val="00CD3528"/>
    <w:rsid w:val="00CD452F"/>
    <w:rsid w:val="00CD470E"/>
    <w:rsid w:val="00CD4C85"/>
    <w:rsid w:val="00CD6039"/>
    <w:rsid w:val="00CD714D"/>
    <w:rsid w:val="00CD7EE1"/>
    <w:rsid w:val="00CE0A3A"/>
    <w:rsid w:val="00CE18D0"/>
    <w:rsid w:val="00CE1F15"/>
    <w:rsid w:val="00CE41AA"/>
    <w:rsid w:val="00CE596C"/>
    <w:rsid w:val="00CE5CFE"/>
    <w:rsid w:val="00CF0DCE"/>
    <w:rsid w:val="00CF1998"/>
    <w:rsid w:val="00CF1C05"/>
    <w:rsid w:val="00CF346F"/>
    <w:rsid w:val="00CF54F2"/>
    <w:rsid w:val="00CF7FA5"/>
    <w:rsid w:val="00D00A8F"/>
    <w:rsid w:val="00D014B2"/>
    <w:rsid w:val="00D016B5"/>
    <w:rsid w:val="00D016D9"/>
    <w:rsid w:val="00D04112"/>
    <w:rsid w:val="00D046E6"/>
    <w:rsid w:val="00D049E7"/>
    <w:rsid w:val="00D07973"/>
    <w:rsid w:val="00D11F3D"/>
    <w:rsid w:val="00D13085"/>
    <w:rsid w:val="00D13BA0"/>
    <w:rsid w:val="00D13F81"/>
    <w:rsid w:val="00D14225"/>
    <w:rsid w:val="00D144B9"/>
    <w:rsid w:val="00D154CD"/>
    <w:rsid w:val="00D15D8C"/>
    <w:rsid w:val="00D165AB"/>
    <w:rsid w:val="00D17C54"/>
    <w:rsid w:val="00D17D06"/>
    <w:rsid w:val="00D17FDB"/>
    <w:rsid w:val="00D20938"/>
    <w:rsid w:val="00D211BD"/>
    <w:rsid w:val="00D223E8"/>
    <w:rsid w:val="00D22BBE"/>
    <w:rsid w:val="00D22E78"/>
    <w:rsid w:val="00D23FD0"/>
    <w:rsid w:val="00D25ACA"/>
    <w:rsid w:val="00D25DCA"/>
    <w:rsid w:val="00D2658B"/>
    <w:rsid w:val="00D30D8C"/>
    <w:rsid w:val="00D31B4E"/>
    <w:rsid w:val="00D31F54"/>
    <w:rsid w:val="00D32BE0"/>
    <w:rsid w:val="00D4052E"/>
    <w:rsid w:val="00D42A7F"/>
    <w:rsid w:val="00D42E5B"/>
    <w:rsid w:val="00D471A2"/>
    <w:rsid w:val="00D5012F"/>
    <w:rsid w:val="00D506F2"/>
    <w:rsid w:val="00D51117"/>
    <w:rsid w:val="00D518D5"/>
    <w:rsid w:val="00D5375A"/>
    <w:rsid w:val="00D538F5"/>
    <w:rsid w:val="00D54D08"/>
    <w:rsid w:val="00D564EA"/>
    <w:rsid w:val="00D56526"/>
    <w:rsid w:val="00D568FD"/>
    <w:rsid w:val="00D56ED5"/>
    <w:rsid w:val="00D571A8"/>
    <w:rsid w:val="00D57EAE"/>
    <w:rsid w:val="00D6067B"/>
    <w:rsid w:val="00D60868"/>
    <w:rsid w:val="00D611D3"/>
    <w:rsid w:val="00D61A5A"/>
    <w:rsid w:val="00D62AA6"/>
    <w:rsid w:val="00D632DB"/>
    <w:rsid w:val="00D64B4E"/>
    <w:rsid w:val="00D65FBB"/>
    <w:rsid w:val="00D6650F"/>
    <w:rsid w:val="00D6660E"/>
    <w:rsid w:val="00D67C97"/>
    <w:rsid w:val="00D70657"/>
    <w:rsid w:val="00D712A9"/>
    <w:rsid w:val="00D71E5A"/>
    <w:rsid w:val="00D722D5"/>
    <w:rsid w:val="00D728D7"/>
    <w:rsid w:val="00D73A31"/>
    <w:rsid w:val="00D74011"/>
    <w:rsid w:val="00D748DA"/>
    <w:rsid w:val="00D76BD7"/>
    <w:rsid w:val="00D77943"/>
    <w:rsid w:val="00D779A9"/>
    <w:rsid w:val="00D77A32"/>
    <w:rsid w:val="00D80526"/>
    <w:rsid w:val="00D809FA"/>
    <w:rsid w:val="00D80CB8"/>
    <w:rsid w:val="00D80F80"/>
    <w:rsid w:val="00D82931"/>
    <w:rsid w:val="00D84458"/>
    <w:rsid w:val="00D877BB"/>
    <w:rsid w:val="00D9001E"/>
    <w:rsid w:val="00D90A52"/>
    <w:rsid w:val="00D90D03"/>
    <w:rsid w:val="00D929BD"/>
    <w:rsid w:val="00D93FDA"/>
    <w:rsid w:val="00D97151"/>
    <w:rsid w:val="00DA1C71"/>
    <w:rsid w:val="00DA290E"/>
    <w:rsid w:val="00DA2A25"/>
    <w:rsid w:val="00DA3835"/>
    <w:rsid w:val="00DA4EAE"/>
    <w:rsid w:val="00DA4ED5"/>
    <w:rsid w:val="00DA6850"/>
    <w:rsid w:val="00DB0143"/>
    <w:rsid w:val="00DB045C"/>
    <w:rsid w:val="00DB0E49"/>
    <w:rsid w:val="00DB40B4"/>
    <w:rsid w:val="00DB66D8"/>
    <w:rsid w:val="00DB726A"/>
    <w:rsid w:val="00DB7F41"/>
    <w:rsid w:val="00DC2251"/>
    <w:rsid w:val="00DC2E6B"/>
    <w:rsid w:val="00DC39FE"/>
    <w:rsid w:val="00DC3CB9"/>
    <w:rsid w:val="00DC3F0A"/>
    <w:rsid w:val="00DC53C8"/>
    <w:rsid w:val="00DC6EDD"/>
    <w:rsid w:val="00DC74C9"/>
    <w:rsid w:val="00DC7F05"/>
    <w:rsid w:val="00DD100A"/>
    <w:rsid w:val="00DD11B0"/>
    <w:rsid w:val="00DD1C4A"/>
    <w:rsid w:val="00DD22E2"/>
    <w:rsid w:val="00DD3124"/>
    <w:rsid w:val="00DD36EC"/>
    <w:rsid w:val="00DD3B7E"/>
    <w:rsid w:val="00DD418E"/>
    <w:rsid w:val="00DD49DF"/>
    <w:rsid w:val="00DD5B37"/>
    <w:rsid w:val="00DD62DB"/>
    <w:rsid w:val="00DD6DB4"/>
    <w:rsid w:val="00DE0E19"/>
    <w:rsid w:val="00DE1C6A"/>
    <w:rsid w:val="00DE4B85"/>
    <w:rsid w:val="00DE7255"/>
    <w:rsid w:val="00DE7BA1"/>
    <w:rsid w:val="00DE7BA4"/>
    <w:rsid w:val="00DE7E00"/>
    <w:rsid w:val="00DE7F55"/>
    <w:rsid w:val="00DF12DE"/>
    <w:rsid w:val="00DF3E9D"/>
    <w:rsid w:val="00DF40DD"/>
    <w:rsid w:val="00DF5E71"/>
    <w:rsid w:val="00DF7E19"/>
    <w:rsid w:val="00E004D7"/>
    <w:rsid w:val="00E0061D"/>
    <w:rsid w:val="00E0108B"/>
    <w:rsid w:val="00E01F47"/>
    <w:rsid w:val="00E02EA4"/>
    <w:rsid w:val="00E044B9"/>
    <w:rsid w:val="00E04CB8"/>
    <w:rsid w:val="00E10525"/>
    <w:rsid w:val="00E12C88"/>
    <w:rsid w:val="00E13443"/>
    <w:rsid w:val="00E1421E"/>
    <w:rsid w:val="00E15B6C"/>
    <w:rsid w:val="00E17246"/>
    <w:rsid w:val="00E20A81"/>
    <w:rsid w:val="00E20C1E"/>
    <w:rsid w:val="00E21829"/>
    <w:rsid w:val="00E22556"/>
    <w:rsid w:val="00E238DD"/>
    <w:rsid w:val="00E24083"/>
    <w:rsid w:val="00E26151"/>
    <w:rsid w:val="00E26CE7"/>
    <w:rsid w:val="00E302AD"/>
    <w:rsid w:val="00E3049F"/>
    <w:rsid w:val="00E3087B"/>
    <w:rsid w:val="00E313BA"/>
    <w:rsid w:val="00E31B18"/>
    <w:rsid w:val="00E31B55"/>
    <w:rsid w:val="00E323B6"/>
    <w:rsid w:val="00E328B9"/>
    <w:rsid w:val="00E3297C"/>
    <w:rsid w:val="00E32B0A"/>
    <w:rsid w:val="00E33541"/>
    <w:rsid w:val="00E33C5B"/>
    <w:rsid w:val="00E36927"/>
    <w:rsid w:val="00E406BF"/>
    <w:rsid w:val="00E4077F"/>
    <w:rsid w:val="00E40CE4"/>
    <w:rsid w:val="00E43756"/>
    <w:rsid w:val="00E44BE1"/>
    <w:rsid w:val="00E45139"/>
    <w:rsid w:val="00E452BD"/>
    <w:rsid w:val="00E46477"/>
    <w:rsid w:val="00E46E25"/>
    <w:rsid w:val="00E4704A"/>
    <w:rsid w:val="00E4798C"/>
    <w:rsid w:val="00E5107F"/>
    <w:rsid w:val="00E52BB7"/>
    <w:rsid w:val="00E539CE"/>
    <w:rsid w:val="00E54B10"/>
    <w:rsid w:val="00E55E0D"/>
    <w:rsid w:val="00E570E9"/>
    <w:rsid w:val="00E600A0"/>
    <w:rsid w:val="00E60B67"/>
    <w:rsid w:val="00E62039"/>
    <w:rsid w:val="00E63892"/>
    <w:rsid w:val="00E64154"/>
    <w:rsid w:val="00E6461A"/>
    <w:rsid w:val="00E64B93"/>
    <w:rsid w:val="00E64DBE"/>
    <w:rsid w:val="00E65C89"/>
    <w:rsid w:val="00E70608"/>
    <w:rsid w:val="00E7109D"/>
    <w:rsid w:val="00E72042"/>
    <w:rsid w:val="00E728E7"/>
    <w:rsid w:val="00E72C33"/>
    <w:rsid w:val="00E72DBF"/>
    <w:rsid w:val="00E730A8"/>
    <w:rsid w:val="00E73F3B"/>
    <w:rsid w:val="00E74137"/>
    <w:rsid w:val="00E75F50"/>
    <w:rsid w:val="00E77B4E"/>
    <w:rsid w:val="00E77DD5"/>
    <w:rsid w:val="00E805ED"/>
    <w:rsid w:val="00E835EF"/>
    <w:rsid w:val="00E83DC7"/>
    <w:rsid w:val="00E84DBD"/>
    <w:rsid w:val="00E85073"/>
    <w:rsid w:val="00E8756D"/>
    <w:rsid w:val="00E90F2A"/>
    <w:rsid w:val="00E91F47"/>
    <w:rsid w:val="00E92A10"/>
    <w:rsid w:val="00E9307C"/>
    <w:rsid w:val="00E94C82"/>
    <w:rsid w:val="00E94E34"/>
    <w:rsid w:val="00E95261"/>
    <w:rsid w:val="00E95D68"/>
    <w:rsid w:val="00E96A79"/>
    <w:rsid w:val="00EA1DBA"/>
    <w:rsid w:val="00EA2C0F"/>
    <w:rsid w:val="00EA4181"/>
    <w:rsid w:val="00EA63A2"/>
    <w:rsid w:val="00EA6910"/>
    <w:rsid w:val="00EA69E0"/>
    <w:rsid w:val="00EA7978"/>
    <w:rsid w:val="00EB0EFF"/>
    <w:rsid w:val="00EB1A98"/>
    <w:rsid w:val="00EB1ABA"/>
    <w:rsid w:val="00EB3962"/>
    <w:rsid w:val="00EB39D6"/>
    <w:rsid w:val="00EB3BDF"/>
    <w:rsid w:val="00EB4E63"/>
    <w:rsid w:val="00EB513A"/>
    <w:rsid w:val="00EB5900"/>
    <w:rsid w:val="00EB5B37"/>
    <w:rsid w:val="00EB6925"/>
    <w:rsid w:val="00EB7A3B"/>
    <w:rsid w:val="00EC0100"/>
    <w:rsid w:val="00EC0DEE"/>
    <w:rsid w:val="00EC1013"/>
    <w:rsid w:val="00EC210B"/>
    <w:rsid w:val="00EC2DCD"/>
    <w:rsid w:val="00EC418A"/>
    <w:rsid w:val="00EC5186"/>
    <w:rsid w:val="00EC562B"/>
    <w:rsid w:val="00EC6CD1"/>
    <w:rsid w:val="00ED1418"/>
    <w:rsid w:val="00ED2AF2"/>
    <w:rsid w:val="00ED480F"/>
    <w:rsid w:val="00ED5793"/>
    <w:rsid w:val="00ED5BDE"/>
    <w:rsid w:val="00ED651F"/>
    <w:rsid w:val="00ED74F2"/>
    <w:rsid w:val="00ED7563"/>
    <w:rsid w:val="00EE2104"/>
    <w:rsid w:val="00EE266C"/>
    <w:rsid w:val="00EE354D"/>
    <w:rsid w:val="00EE5331"/>
    <w:rsid w:val="00EE5458"/>
    <w:rsid w:val="00EF0984"/>
    <w:rsid w:val="00EF16A8"/>
    <w:rsid w:val="00EF206A"/>
    <w:rsid w:val="00EF2777"/>
    <w:rsid w:val="00EF2D42"/>
    <w:rsid w:val="00EF2EBB"/>
    <w:rsid w:val="00EF36FD"/>
    <w:rsid w:val="00EF3BD8"/>
    <w:rsid w:val="00EF3FB6"/>
    <w:rsid w:val="00EF4509"/>
    <w:rsid w:val="00EF5380"/>
    <w:rsid w:val="00EF639A"/>
    <w:rsid w:val="00EF7B4C"/>
    <w:rsid w:val="00F00F52"/>
    <w:rsid w:val="00F01892"/>
    <w:rsid w:val="00F01F70"/>
    <w:rsid w:val="00F0238C"/>
    <w:rsid w:val="00F029D9"/>
    <w:rsid w:val="00F03409"/>
    <w:rsid w:val="00F043B1"/>
    <w:rsid w:val="00F04AF2"/>
    <w:rsid w:val="00F05B96"/>
    <w:rsid w:val="00F063FB"/>
    <w:rsid w:val="00F10783"/>
    <w:rsid w:val="00F120AB"/>
    <w:rsid w:val="00F12C02"/>
    <w:rsid w:val="00F12CBB"/>
    <w:rsid w:val="00F13419"/>
    <w:rsid w:val="00F13F37"/>
    <w:rsid w:val="00F16A60"/>
    <w:rsid w:val="00F16F1B"/>
    <w:rsid w:val="00F202C4"/>
    <w:rsid w:val="00F21171"/>
    <w:rsid w:val="00F212D5"/>
    <w:rsid w:val="00F2249D"/>
    <w:rsid w:val="00F24389"/>
    <w:rsid w:val="00F275A4"/>
    <w:rsid w:val="00F353A6"/>
    <w:rsid w:val="00F36083"/>
    <w:rsid w:val="00F3685B"/>
    <w:rsid w:val="00F37AF2"/>
    <w:rsid w:val="00F408F3"/>
    <w:rsid w:val="00F4132A"/>
    <w:rsid w:val="00F4305D"/>
    <w:rsid w:val="00F4340D"/>
    <w:rsid w:val="00F44264"/>
    <w:rsid w:val="00F45880"/>
    <w:rsid w:val="00F45B2A"/>
    <w:rsid w:val="00F45F16"/>
    <w:rsid w:val="00F467AC"/>
    <w:rsid w:val="00F52EF7"/>
    <w:rsid w:val="00F53D45"/>
    <w:rsid w:val="00F56C75"/>
    <w:rsid w:val="00F6038C"/>
    <w:rsid w:val="00F60C31"/>
    <w:rsid w:val="00F61E7E"/>
    <w:rsid w:val="00F62E53"/>
    <w:rsid w:val="00F6563B"/>
    <w:rsid w:val="00F65975"/>
    <w:rsid w:val="00F659AC"/>
    <w:rsid w:val="00F6710F"/>
    <w:rsid w:val="00F71EE2"/>
    <w:rsid w:val="00F72A1E"/>
    <w:rsid w:val="00F72D57"/>
    <w:rsid w:val="00F73669"/>
    <w:rsid w:val="00F75C22"/>
    <w:rsid w:val="00F76D1B"/>
    <w:rsid w:val="00F814E0"/>
    <w:rsid w:val="00F82DD0"/>
    <w:rsid w:val="00F87C8B"/>
    <w:rsid w:val="00F908C9"/>
    <w:rsid w:val="00F92525"/>
    <w:rsid w:val="00F93894"/>
    <w:rsid w:val="00F96C87"/>
    <w:rsid w:val="00F96E3D"/>
    <w:rsid w:val="00F97C64"/>
    <w:rsid w:val="00FA1C3B"/>
    <w:rsid w:val="00FA311A"/>
    <w:rsid w:val="00FA3743"/>
    <w:rsid w:val="00FA4317"/>
    <w:rsid w:val="00FA4AC6"/>
    <w:rsid w:val="00FA52EB"/>
    <w:rsid w:val="00FA6CB2"/>
    <w:rsid w:val="00FA704E"/>
    <w:rsid w:val="00FB04CA"/>
    <w:rsid w:val="00FB0EE9"/>
    <w:rsid w:val="00FB11AD"/>
    <w:rsid w:val="00FB4132"/>
    <w:rsid w:val="00FB444A"/>
    <w:rsid w:val="00FB5000"/>
    <w:rsid w:val="00FB6452"/>
    <w:rsid w:val="00FB72E1"/>
    <w:rsid w:val="00FB7BBB"/>
    <w:rsid w:val="00FC0AA9"/>
    <w:rsid w:val="00FC1A08"/>
    <w:rsid w:val="00FC29BF"/>
    <w:rsid w:val="00FC4934"/>
    <w:rsid w:val="00FC5884"/>
    <w:rsid w:val="00FC6A56"/>
    <w:rsid w:val="00FC7CB7"/>
    <w:rsid w:val="00FD1AF9"/>
    <w:rsid w:val="00FD392C"/>
    <w:rsid w:val="00FD5422"/>
    <w:rsid w:val="00FD59DA"/>
    <w:rsid w:val="00FD5F10"/>
    <w:rsid w:val="00FD6195"/>
    <w:rsid w:val="00FD6713"/>
    <w:rsid w:val="00FD7037"/>
    <w:rsid w:val="00FE0869"/>
    <w:rsid w:val="00FE0EDC"/>
    <w:rsid w:val="00FE23A1"/>
    <w:rsid w:val="00FE3D8D"/>
    <w:rsid w:val="00FE540C"/>
    <w:rsid w:val="00FE5A59"/>
    <w:rsid w:val="00FE5E7C"/>
    <w:rsid w:val="00FE6CF7"/>
    <w:rsid w:val="00FE7804"/>
    <w:rsid w:val="00FF133B"/>
    <w:rsid w:val="00FF486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ard">
    <w:name w:val="Normal"/>
    <w:qFormat/>
    <w:rsid w:val="002A3868"/>
    <w:pPr>
      <w:overflowPunct w:val="0"/>
      <w:autoSpaceDE w:val="0"/>
      <w:autoSpaceDN w:val="0"/>
      <w:adjustRightInd w:val="0"/>
      <w:textAlignment w:val="baseline"/>
    </w:pPr>
    <w:rPr>
      <w:rFonts w:ascii="Arial" w:hAnsi="Arial"/>
      <w:sz w:val="22"/>
      <w:lang w:val="en-GB" w:eastAsia="en-US"/>
    </w:rPr>
  </w:style>
  <w:style w:type="paragraph" w:styleId="Kop1">
    <w:name w:val="heading 1"/>
    <w:aliases w:val="Module,Hoofdstuk"/>
    <w:basedOn w:val="Standaard"/>
    <w:next w:val="Kop2"/>
    <w:link w:val="Kop1Char"/>
    <w:qFormat/>
    <w:rsid w:val="002A3868"/>
    <w:pPr>
      <w:keepNext/>
      <w:numPr>
        <w:numId w:val="41"/>
      </w:numPr>
      <w:spacing w:before="240" w:after="120" w:line="480" w:lineRule="atLeast"/>
      <w:outlineLvl w:val="0"/>
    </w:pPr>
    <w:rPr>
      <w:rFonts w:eastAsiaTheme="majorEastAsia" w:cstheme="majorBidi"/>
      <w:b/>
      <w:sz w:val="32"/>
    </w:rPr>
  </w:style>
  <w:style w:type="paragraph" w:styleId="Kop2">
    <w:name w:val="heading 2"/>
    <w:aliases w:val="2,Para level 2,h2,heading 2,Level 2,hd2,w2,sub-sect,Titre 2,l2,l 2,two,Memo 2,21,22,23,24,211,221,231,Sub,Module + Onder: (Enkel,Auto,0,75 pt Lijndikte),Hoofdstuk Char,Module + ...,Module + Onder: (Enkel1,Auto1,01,75 pt Lijndikte)1"/>
    <w:basedOn w:val="Standaard"/>
    <w:next w:val="Standaard"/>
    <w:link w:val="Kop2Char"/>
    <w:qFormat/>
    <w:rsid w:val="002A3868"/>
    <w:pPr>
      <w:keepNext/>
      <w:numPr>
        <w:ilvl w:val="1"/>
        <w:numId w:val="41"/>
      </w:numPr>
      <w:spacing w:before="240"/>
      <w:outlineLvl w:val="1"/>
    </w:pPr>
    <w:rPr>
      <w:rFonts w:eastAsiaTheme="majorEastAsia" w:cstheme="majorBidi"/>
      <w:b/>
      <w:sz w:val="24"/>
    </w:rPr>
  </w:style>
  <w:style w:type="paragraph" w:styleId="Kop3">
    <w:name w:val="heading 3"/>
    <w:aliases w:val="Paragraaf"/>
    <w:basedOn w:val="Kop2"/>
    <w:next w:val="Standaard"/>
    <w:link w:val="Kop3Char"/>
    <w:qFormat/>
    <w:rsid w:val="002A3868"/>
    <w:pPr>
      <w:numPr>
        <w:ilvl w:val="2"/>
      </w:numPr>
      <w:outlineLvl w:val="2"/>
    </w:pPr>
    <w:rPr>
      <w:sz w:val="22"/>
    </w:rPr>
  </w:style>
  <w:style w:type="paragraph" w:styleId="Kop4">
    <w:name w:val="heading 4"/>
    <w:aliases w:val="Sectie"/>
    <w:basedOn w:val="Kop2"/>
    <w:next w:val="Standaard"/>
    <w:link w:val="Kop4Char"/>
    <w:qFormat/>
    <w:rsid w:val="002A3868"/>
    <w:pPr>
      <w:numPr>
        <w:ilvl w:val="3"/>
      </w:numPr>
      <w:outlineLvl w:val="3"/>
    </w:pPr>
  </w:style>
  <w:style w:type="paragraph" w:styleId="Kop5">
    <w:name w:val="heading 5"/>
    <w:aliases w:val="Onderdeel"/>
    <w:basedOn w:val="Kop2"/>
    <w:next w:val="Standaard"/>
    <w:link w:val="Kop5Char"/>
    <w:qFormat/>
    <w:rsid w:val="002A3868"/>
    <w:pPr>
      <w:numPr>
        <w:ilvl w:val="4"/>
      </w:numPr>
      <w:outlineLvl w:val="4"/>
    </w:pPr>
  </w:style>
  <w:style w:type="paragraph" w:styleId="Kop6">
    <w:name w:val="heading 6"/>
    <w:basedOn w:val="Kop2"/>
    <w:next w:val="Standaard"/>
    <w:link w:val="Kop6Char"/>
    <w:qFormat/>
    <w:rsid w:val="002A3868"/>
    <w:pPr>
      <w:numPr>
        <w:ilvl w:val="5"/>
      </w:numPr>
      <w:outlineLvl w:val="5"/>
    </w:pPr>
  </w:style>
  <w:style w:type="paragraph" w:styleId="Kop7">
    <w:name w:val="heading 7"/>
    <w:aliases w:val="7,Para level 7,h7,heading 7,71,Para level 71,h71,heading 71,72,Para level 72,h72,heading 72,73,Para level 73,h73,heading 73,74,Para level 74,h74,heading 74,75,Para level 75,h75,heading 75,76,Para level 76,h76,heading 76,77,Para level 77,h77,78"/>
    <w:basedOn w:val="Kop2"/>
    <w:next w:val="Standaard"/>
    <w:link w:val="Kop7Char"/>
    <w:qFormat/>
    <w:rsid w:val="002A3868"/>
    <w:pPr>
      <w:numPr>
        <w:ilvl w:val="6"/>
      </w:numPr>
      <w:outlineLvl w:val="6"/>
    </w:pPr>
  </w:style>
  <w:style w:type="paragraph" w:styleId="Kop8">
    <w:name w:val="heading 8"/>
    <w:aliases w:val="8,h8,heading 8,81,h81,heading 81,82,h82,heading 82,83,h83,heading 83,84,h84,heading 84,85,h85,heading 85,86,h86,heading 86,87,h87,heading 87,88,h88,heading 88,811,h811,heading 811,821,h821,heading 821,831,h831,heading 831,841,h841,heading 841"/>
    <w:basedOn w:val="Kop2"/>
    <w:next w:val="Standaard"/>
    <w:link w:val="Kop8Char"/>
    <w:qFormat/>
    <w:rsid w:val="002A3868"/>
    <w:pPr>
      <w:numPr>
        <w:ilvl w:val="7"/>
      </w:numPr>
      <w:outlineLvl w:val="7"/>
    </w:pPr>
  </w:style>
  <w:style w:type="paragraph" w:styleId="Kop9">
    <w:name w:val="heading 9"/>
    <w:basedOn w:val="Kop2"/>
    <w:next w:val="Standaard"/>
    <w:link w:val="Kop9Char"/>
    <w:qFormat/>
    <w:rsid w:val="002A3868"/>
    <w:pPr>
      <w:numPr>
        <w:ilvl w:val="8"/>
        <w:numId w:val="34"/>
      </w:num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aliases w:val="2 Char,Para level 2 Char,h2 Char,heading 2 Char,Level 2 Char,hd2 Char,w2 Char,sub-sect Char,Titre 2 Char,l2 Char,l 2 Char,two Char,Memo 2 Char,21 Char,22 Char,23 Char,24 Char,211 Char,221 Char,231 Char,Sub Char,Module + Onder: (Enkel Char"/>
    <w:basedOn w:val="Standaardalinea-lettertype"/>
    <w:link w:val="Kop2"/>
    <w:rsid w:val="002A3868"/>
    <w:rPr>
      <w:rFonts w:ascii="Arial" w:eastAsiaTheme="majorEastAsia" w:hAnsi="Arial" w:cstheme="majorBidi"/>
      <w:b/>
      <w:sz w:val="24"/>
      <w:lang w:val="en-GB" w:eastAsia="en-US"/>
    </w:rPr>
  </w:style>
  <w:style w:type="character" w:customStyle="1" w:styleId="Kop3Char">
    <w:name w:val="Kop 3 Char"/>
    <w:aliases w:val="Paragraaf Char"/>
    <w:basedOn w:val="Standaardalinea-lettertype"/>
    <w:link w:val="Kop3"/>
    <w:rsid w:val="002A3868"/>
    <w:rPr>
      <w:rFonts w:ascii="Arial" w:eastAsiaTheme="majorEastAsia" w:hAnsi="Arial" w:cstheme="majorBidi"/>
      <w:b/>
      <w:sz w:val="22"/>
      <w:lang w:val="en-GB" w:eastAsia="en-US"/>
    </w:rPr>
  </w:style>
  <w:style w:type="paragraph" w:styleId="Koptekst">
    <w:name w:val="header"/>
    <w:basedOn w:val="Standaard"/>
    <w:pPr>
      <w:tabs>
        <w:tab w:val="center" w:pos="4153"/>
        <w:tab w:val="right" w:pos="8306"/>
      </w:tabs>
    </w:pPr>
  </w:style>
  <w:style w:type="paragraph" w:styleId="Voettekst">
    <w:name w:val="footer"/>
    <w:basedOn w:val="Standaard"/>
    <w:pPr>
      <w:tabs>
        <w:tab w:val="center" w:pos="4153"/>
        <w:tab w:val="right" w:pos="8306"/>
      </w:tabs>
    </w:pPr>
  </w:style>
  <w:style w:type="paragraph" w:customStyle="1" w:styleId="Abbreviations">
    <w:name w:val="Abbreviations"/>
    <w:basedOn w:val="Standaard"/>
    <w:pPr>
      <w:ind w:left="1134" w:hanging="1134"/>
    </w:pPr>
  </w:style>
  <w:style w:type="paragraph" w:customStyle="1" w:styleId="Appendix">
    <w:name w:val="Appendix"/>
    <w:basedOn w:val="Kop1"/>
    <w:next w:val="Standaard"/>
    <w:pPr>
      <w:ind w:left="1701" w:hanging="1701"/>
      <w:outlineLvl w:val="9"/>
    </w:pPr>
  </w:style>
  <w:style w:type="paragraph" w:styleId="Bijschrift">
    <w:name w:val="caption"/>
    <w:basedOn w:val="Standaard"/>
    <w:next w:val="Standaard"/>
    <w:autoRedefine/>
    <w:qFormat/>
    <w:rsid w:val="00FA311A"/>
    <w:pPr>
      <w:spacing w:before="120" w:after="240"/>
    </w:pPr>
    <w:rPr>
      <w:b/>
      <w:sz w:val="18"/>
    </w:rPr>
  </w:style>
  <w:style w:type="paragraph" w:customStyle="1" w:styleId="CaptionCentre">
    <w:name w:val="CaptionCentre"/>
    <w:basedOn w:val="Bijschrift"/>
    <w:next w:val="Standaard"/>
    <w:pPr>
      <w:jc w:val="center"/>
    </w:pPr>
  </w:style>
  <w:style w:type="paragraph" w:customStyle="1" w:styleId="CaptionLeft">
    <w:name w:val="CaptionLeft"/>
    <w:basedOn w:val="Bijschrift"/>
    <w:next w:val="Standaard"/>
  </w:style>
  <w:style w:type="paragraph" w:customStyle="1" w:styleId="CaptionRight">
    <w:name w:val="CaptionRight"/>
    <w:basedOn w:val="Bijschrift"/>
    <w:next w:val="Standaard"/>
    <w:pPr>
      <w:jc w:val="right"/>
    </w:pPr>
  </w:style>
  <w:style w:type="paragraph" w:styleId="Afsluiting">
    <w:name w:val="Closing"/>
    <w:basedOn w:val="Standaard"/>
    <w:pPr>
      <w:ind w:left="4252"/>
    </w:pPr>
  </w:style>
  <w:style w:type="character" w:styleId="Verwijzingopmerking">
    <w:name w:val="annotation reference"/>
    <w:semiHidden/>
    <w:rPr>
      <w:sz w:val="16"/>
    </w:rPr>
  </w:style>
  <w:style w:type="paragraph" w:styleId="Tekstopmerking">
    <w:name w:val="annotation text"/>
    <w:basedOn w:val="Standaard"/>
    <w:semiHidden/>
  </w:style>
  <w:style w:type="character" w:styleId="Voetnootmarkering">
    <w:name w:val="footnote reference"/>
    <w:semiHidden/>
    <w:rPr>
      <w:position w:val="6"/>
      <w:sz w:val="16"/>
    </w:rPr>
  </w:style>
  <w:style w:type="paragraph" w:styleId="Voetnoottekst">
    <w:name w:val="footnote text"/>
    <w:basedOn w:val="Standaard"/>
    <w:semiHidden/>
  </w:style>
  <w:style w:type="paragraph" w:customStyle="1" w:styleId="Heading1noNr">
    <w:name w:val="Heading 1 no Nr."/>
    <w:basedOn w:val="Kop1"/>
    <w:next w:val="Standaard"/>
    <w:pPr>
      <w:outlineLvl w:val="9"/>
    </w:pPr>
  </w:style>
  <w:style w:type="paragraph" w:customStyle="1" w:styleId="Heading2noNr">
    <w:name w:val="Heading 2 no Nr."/>
    <w:basedOn w:val="Kop2"/>
    <w:next w:val="Standaard"/>
    <w:pPr>
      <w:outlineLvl w:val="9"/>
    </w:pPr>
  </w:style>
  <w:style w:type="paragraph" w:customStyle="1" w:styleId="Heading3noNr">
    <w:name w:val="Heading 3 no Nr."/>
    <w:basedOn w:val="Kop3"/>
    <w:next w:val="Standaard"/>
    <w:pPr>
      <w:outlineLvl w:val="9"/>
    </w:pPr>
  </w:style>
  <w:style w:type="paragraph" w:customStyle="1" w:styleId="Heading4noNr">
    <w:name w:val="Heading 4 no Nr."/>
    <w:basedOn w:val="Kop4"/>
    <w:next w:val="Standaard"/>
    <w:pPr>
      <w:outlineLvl w:val="9"/>
    </w:pPr>
  </w:style>
  <w:style w:type="paragraph" w:customStyle="1" w:styleId="Heading5noNr">
    <w:name w:val="Heading 5 no Nr."/>
    <w:basedOn w:val="Kop5"/>
    <w:next w:val="Standaard"/>
    <w:pPr>
      <w:outlineLvl w:val="9"/>
    </w:pPr>
  </w:style>
  <w:style w:type="paragraph" w:customStyle="1" w:styleId="Heading6noNr">
    <w:name w:val="Heading 6 no Nr."/>
    <w:basedOn w:val="Kop6"/>
    <w:next w:val="Standaard"/>
    <w:pPr>
      <w:outlineLvl w:val="9"/>
    </w:pPr>
  </w:style>
  <w:style w:type="paragraph" w:customStyle="1" w:styleId="Heading7noNr">
    <w:name w:val="Heading 7 no Nr."/>
    <w:basedOn w:val="Kop7"/>
    <w:next w:val="Standaard"/>
    <w:pPr>
      <w:outlineLvl w:val="9"/>
    </w:pPr>
  </w:style>
  <w:style w:type="paragraph" w:customStyle="1" w:styleId="Heading8noNr">
    <w:name w:val="Heading 8 no Nr."/>
    <w:basedOn w:val="Kop8"/>
    <w:next w:val="Standaard"/>
    <w:pPr>
      <w:outlineLvl w:val="9"/>
    </w:pPr>
  </w:style>
  <w:style w:type="paragraph" w:customStyle="1" w:styleId="Heading9noNr">
    <w:name w:val="Heading 9 no Nr."/>
    <w:basedOn w:val="Kop9"/>
    <w:next w:val="Standaard"/>
    <w:pPr>
      <w:outlineLvl w:val="9"/>
    </w:pPr>
  </w:style>
  <w:style w:type="paragraph" w:customStyle="1" w:styleId="Text">
    <w:name w:val="Text"/>
    <w:basedOn w:val="Standaard"/>
    <w:link w:val="TextChar"/>
  </w:style>
  <w:style w:type="paragraph" w:customStyle="1" w:styleId="INDENT05">
    <w:name w:val="INDENT 0.5"/>
    <w:basedOn w:val="Text"/>
    <w:pPr>
      <w:keepNext/>
      <w:keepLines/>
      <w:ind w:left="284"/>
    </w:pPr>
  </w:style>
  <w:style w:type="paragraph" w:customStyle="1" w:styleId="INDENT1">
    <w:name w:val="INDENT 1"/>
    <w:basedOn w:val="INDENT05"/>
    <w:pPr>
      <w:ind w:left="567"/>
    </w:pPr>
  </w:style>
  <w:style w:type="paragraph" w:customStyle="1" w:styleId="INDENT15">
    <w:name w:val="INDENT 1.5"/>
    <w:basedOn w:val="INDENT05"/>
    <w:pPr>
      <w:ind w:left="851"/>
    </w:pPr>
  </w:style>
  <w:style w:type="paragraph" w:customStyle="1" w:styleId="INDENT2">
    <w:name w:val="INDENT 2"/>
    <w:basedOn w:val="INDENT05"/>
    <w:pPr>
      <w:ind w:left="1134"/>
    </w:pPr>
  </w:style>
  <w:style w:type="paragraph" w:customStyle="1" w:styleId="INDENT25">
    <w:name w:val="INDENT 2.5"/>
    <w:basedOn w:val="INDENT05"/>
    <w:pPr>
      <w:ind w:left="1418"/>
    </w:pPr>
  </w:style>
  <w:style w:type="paragraph" w:customStyle="1" w:styleId="INDENT3">
    <w:name w:val="INDENT 3"/>
    <w:basedOn w:val="INDENT2"/>
    <w:pPr>
      <w:ind w:left="1701"/>
    </w:pPr>
  </w:style>
  <w:style w:type="paragraph" w:styleId="Index1">
    <w:name w:val="index 1"/>
    <w:basedOn w:val="Standaard"/>
    <w:next w:val="Standaard"/>
    <w:semiHidden/>
  </w:style>
  <w:style w:type="paragraph" w:styleId="Index2">
    <w:name w:val="index 2"/>
    <w:basedOn w:val="Standaard"/>
    <w:next w:val="Standaard"/>
    <w:semiHidden/>
    <w:pPr>
      <w:ind w:left="283"/>
    </w:pPr>
  </w:style>
  <w:style w:type="paragraph" w:styleId="Index3">
    <w:name w:val="index 3"/>
    <w:basedOn w:val="Standaard"/>
    <w:next w:val="Standaard"/>
    <w:semiHidden/>
    <w:pPr>
      <w:ind w:left="566"/>
    </w:pPr>
  </w:style>
  <w:style w:type="paragraph" w:styleId="Index4">
    <w:name w:val="index 4"/>
    <w:basedOn w:val="Standaard"/>
    <w:next w:val="Standaard"/>
    <w:semiHidden/>
    <w:pPr>
      <w:ind w:left="849"/>
    </w:pPr>
  </w:style>
  <w:style w:type="paragraph" w:styleId="Index5">
    <w:name w:val="index 5"/>
    <w:basedOn w:val="Standaard"/>
    <w:next w:val="Standaard"/>
    <w:semiHidden/>
    <w:pPr>
      <w:ind w:left="1132"/>
    </w:pPr>
  </w:style>
  <w:style w:type="paragraph" w:styleId="Index6">
    <w:name w:val="index 6"/>
    <w:basedOn w:val="Standaard"/>
    <w:next w:val="Standaard"/>
    <w:semiHidden/>
    <w:pPr>
      <w:ind w:left="1415"/>
    </w:pPr>
  </w:style>
  <w:style w:type="paragraph" w:styleId="Index7">
    <w:name w:val="index 7"/>
    <w:basedOn w:val="Standaard"/>
    <w:next w:val="Standaard"/>
    <w:semiHidden/>
    <w:pPr>
      <w:ind w:left="1698"/>
    </w:pPr>
  </w:style>
  <w:style w:type="paragraph" w:styleId="Indexkop">
    <w:name w:val="index heading"/>
    <w:basedOn w:val="Standaard"/>
    <w:next w:val="Index1"/>
    <w:semiHidden/>
  </w:style>
  <w:style w:type="paragraph" w:customStyle="1" w:styleId="KWNposCentre">
    <w:name w:val="KWNposCentre"/>
    <w:basedOn w:val="Text"/>
    <w:next w:val="Text"/>
    <w:pPr>
      <w:keepNext/>
      <w:jc w:val="center"/>
    </w:pPr>
  </w:style>
  <w:style w:type="paragraph" w:customStyle="1" w:styleId="KWNposLeft">
    <w:name w:val="KWNposLeft"/>
    <w:basedOn w:val="Text"/>
    <w:next w:val="Text"/>
    <w:pPr>
      <w:keepNext/>
    </w:pPr>
  </w:style>
  <w:style w:type="paragraph" w:customStyle="1" w:styleId="KWNposRight">
    <w:name w:val="KWNposRight"/>
    <w:basedOn w:val="Text"/>
    <w:next w:val="Text"/>
    <w:pPr>
      <w:keepNext/>
      <w:jc w:val="right"/>
    </w:pPr>
  </w:style>
  <w:style w:type="character" w:styleId="Regelnummer">
    <w:name w:val="line number"/>
    <w:basedOn w:val="Standaardalinea-lettertype"/>
  </w:style>
  <w:style w:type="paragraph" w:styleId="Macrotekst">
    <w:name w:val="macro"/>
    <w:semiHidden/>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sz w:val="16"/>
      <w:lang w:val="en-GB" w:eastAsia="en-US"/>
    </w:rPr>
  </w:style>
  <w:style w:type="paragraph" w:styleId="Standaardinspringing">
    <w:name w:val="Normal Indent"/>
    <w:basedOn w:val="Standaard"/>
    <w:pPr>
      <w:ind w:left="284"/>
    </w:pPr>
  </w:style>
  <w:style w:type="character" w:styleId="Paginanummer">
    <w:name w:val="page number"/>
    <w:basedOn w:val="Standaardalinea-lettertype"/>
  </w:style>
  <w:style w:type="paragraph" w:customStyle="1" w:styleId="PosCentre">
    <w:name w:val="PosCentre"/>
    <w:basedOn w:val="Text"/>
    <w:next w:val="Text"/>
    <w:pPr>
      <w:jc w:val="center"/>
    </w:pPr>
  </w:style>
  <w:style w:type="paragraph" w:customStyle="1" w:styleId="PosLeft">
    <w:name w:val="PosLeft"/>
    <w:basedOn w:val="Text"/>
    <w:next w:val="Text"/>
  </w:style>
  <w:style w:type="paragraph" w:customStyle="1" w:styleId="PosRight">
    <w:name w:val="PosRight"/>
    <w:basedOn w:val="Text"/>
    <w:next w:val="Text"/>
    <w:pPr>
      <w:jc w:val="right"/>
    </w:pPr>
  </w:style>
  <w:style w:type="paragraph" w:customStyle="1" w:styleId="References">
    <w:name w:val="References"/>
    <w:basedOn w:val="Abbreviations"/>
  </w:style>
  <w:style w:type="paragraph" w:styleId="Ondertitel">
    <w:name w:val="Subtitle"/>
    <w:basedOn w:val="Standaard"/>
    <w:pPr>
      <w:spacing w:after="60"/>
      <w:jc w:val="center"/>
    </w:pPr>
    <w:rPr>
      <w:i/>
      <w:sz w:val="24"/>
    </w:rPr>
  </w:style>
  <w:style w:type="paragraph" w:customStyle="1" w:styleId="zAdmText">
    <w:name w:val="z_AdmText"/>
    <w:basedOn w:val="Standaard"/>
    <w:rPr>
      <w:noProof/>
    </w:rPr>
  </w:style>
  <w:style w:type="paragraph" w:styleId="Lijstmetafbeeldingen">
    <w:name w:val="table of figures"/>
    <w:basedOn w:val="zAdmText"/>
    <w:next w:val="Text"/>
    <w:uiPriority w:val="99"/>
    <w:rsid w:val="009256F9"/>
    <w:pPr>
      <w:tabs>
        <w:tab w:val="right" w:pos="9355"/>
      </w:tabs>
      <w:ind w:left="400" w:right="566" w:hanging="400"/>
    </w:pPr>
    <w:rPr>
      <w:sz w:val="20"/>
    </w:rPr>
  </w:style>
  <w:style w:type="paragraph" w:customStyle="1" w:styleId="TextBold">
    <w:name w:val="TextBold"/>
    <w:basedOn w:val="Text"/>
    <w:next w:val="Text"/>
    <w:rPr>
      <w:b/>
    </w:rPr>
  </w:style>
  <w:style w:type="paragraph" w:customStyle="1" w:styleId="TextList1">
    <w:name w:val="TextList1"/>
    <w:basedOn w:val="Text"/>
    <w:pPr>
      <w:spacing w:before="120"/>
    </w:pPr>
  </w:style>
  <w:style w:type="paragraph" w:customStyle="1" w:styleId="TextList2">
    <w:name w:val="TextList2"/>
    <w:basedOn w:val="Text"/>
    <w:pPr>
      <w:tabs>
        <w:tab w:val="left" w:pos="142"/>
        <w:tab w:val="decimal" w:pos="1559"/>
      </w:tabs>
      <w:spacing w:before="120"/>
    </w:pPr>
  </w:style>
  <w:style w:type="paragraph" w:customStyle="1" w:styleId="TextListAutoNum">
    <w:name w:val="TextListAutoNum"/>
    <w:basedOn w:val="Text"/>
    <w:pPr>
      <w:spacing w:before="120"/>
      <w:ind w:left="284" w:hanging="284"/>
    </w:pPr>
  </w:style>
  <w:style w:type="paragraph" w:styleId="Inhopg1">
    <w:name w:val="toc 1"/>
    <w:basedOn w:val="zAdmText"/>
    <w:uiPriority w:val="39"/>
    <w:pPr>
      <w:tabs>
        <w:tab w:val="right" w:leader="dot" w:pos="9355"/>
      </w:tabs>
      <w:spacing w:before="240"/>
      <w:ind w:left="567" w:right="566" w:hanging="567"/>
    </w:pPr>
    <w:rPr>
      <w:b/>
    </w:rPr>
  </w:style>
  <w:style w:type="paragraph" w:styleId="Inhopg2">
    <w:name w:val="toc 2"/>
    <w:basedOn w:val="Inhopg1"/>
    <w:uiPriority w:val="39"/>
    <w:pPr>
      <w:spacing w:before="0"/>
      <w:ind w:left="1134"/>
    </w:pPr>
    <w:rPr>
      <w:b w:val="0"/>
      <w:sz w:val="20"/>
    </w:rPr>
  </w:style>
  <w:style w:type="paragraph" w:styleId="Inhopg3">
    <w:name w:val="toc 3"/>
    <w:basedOn w:val="Inhopg2"/>
    <w:uiPriority w:val="39"/>
  </w:style>
  <w:style w:type="paragraph" w:styleId="Inhopg4">
    <w:name w:val="toc 4"/>
    <w:basedOn w:val="Inhopg2"/>
    <w:semiHidden/>
  </w:style>
  <w:style w:type="paragraph" w:styleId="Inhopg5">
    <w:name w:val="toc 5"/>
    <w:basedOn w:val="Inhopg2"/>
    <w:semiHidden/>
    <w:pPr>
      <w:ind w:left="1701"/>
    </w:pPr>
  </w:style>
  <w:style w:type="paragraph" w:styleId="Inhopg6">
    <w:name w:val="toc 6"/>
    <w:basedOn w:val="Inhopg2"/>
    <w:semiHidden/>
    <w:pPr>
      <w:ind w:left="1701"/>
    </w:pPr>
  </w:style>
  <w:style w:type="paragraph" w:styleId="Inhopg7">
    <w:name w:val="toc 7"/>
    <w:basedOn w:val="Inhopg2"/>
    <w:semiHidden/>
    <w:pPr>
      <w:ind w:left="1701"/>
    </w:pPr>
  </w:style>
  <w:style w:type="paragraph" w:styleId="Inhopg8">
    <w:name w:val="toc 8"/>
    <w:basedOn w:val="Inhopg2"/>
    <w:semiHidden/>
    <w:pPr>
      <w:ind w:left="2268"/>
    </w:pPr>
  </w:style>
  <w:style w:type="paragraph" w:styleId="Inhopg9">
    <w:name w:val="toc 9"/>
    <w:basedOn w:val="Inhopg2"/>
    <w:next w:val="Standaard"/>
    <w:semiHidden/>
    <w:pPr>
      <w:ind w:left="2268"/>
    </w:pPr>
  </w:style>
  <w:style w:type="paragraph" w:customStyle="1" w:styleId="TOCtitle">
    <w:name w:val="TOCtitle"/>
    <w:basedOn w:val="Heading1noNr"/>
    <w:pPr>
      <w:pBdr>
        <w:bottom w:val="double" w:sz="6" w:space="1" w:color="0000FF"/>
      </w:pBdr>
    </w:pPr>
    <w:rPr>
      <w:spacing w:val="20"/>
    </w:rPr>
  </w:style>
  <w:style w:type="paragraph" w:customStyle="1" w:styleId="zAdmAdrLabel">
    <w:name w:val="z_AdmAdrLabel"/>
    <w:basedOn w:val="zAdmText"/>
  </w:style>
  <w:style w:type="paragraph" w:customStyle="1" w:styleId="zAdmChapterTitle">
    <w:name w:val="z_AdmChapterTitle"/>
    <w:basedOn w:val="Kop1"/>
    <w:next w:val="Text"/>
    <w:pPr>
      <w:outlineLvl w:val="9"/>
    </w:pPr>
    <w:rPr>
      <w:sz w:val="40"/>
    </w:rPr>
  </w:style>
  <w:style w:type="paragraph" w:customStyle="1" w:styleId="zAdmCompAddress">
    <w:name w:val="z_AdmCompAddress"/>
    <w:basedOn w:val="zAdmText"/>
    <w:pPr>
      <w:spacing w:line="240" w:lineRule="atLeast"/>
    </w:pPr>
    <w:rPr>
      <w:sz w:val="14"/>
    </w:rPr>
  </w:style>
  <w:style w:type="paragraph" w:customStyle="1" w:styleId="zAdmCompBU">
    <w:name w:val="z_AdmCompBU"/>
    <w:basedOn w:val="Standaard"/>
    <w:next w:val="Standaard"/>
    <w:pPr>
      <w:spacing w:before="240" w:line="240" w:lineRule="atLeast"/>
    </w:pPr>
    <w:rPr>
      <w:b/>
      <w:noProof/>
      <w:sz w:val="18"/>
    </w:rPr>
  </w:style>
  <w:style w:type="paragraph" w:customStyle="1" w:styleId="zAdmDate">
    <w:name w:val="z_AdmDate"/>
    <w:basedOn w:val="Standaard"/>
  </w:style>
  <w:style w:type="paragraph" w:customStyle="1" w:styleId="zAdmDateCel">
    <w:name w:val="z_AdmDateCel"/>
    <w:basedOn w:val="zAdmDate"/>
    <w:pPr>
      <w:ind w:left="57"/>
    </w:pPr>
  </w:style>
  <w:style w:type="paragraph" w:customStyle="1" w:styleId="zAdmDateHidden">
    <w:name w:val="z_AdmDateHidden"/>
    <w:basedOn w:val="zAdmDate"/>
    <w:pPr>
      <w:spacing w:line="11" w:lineRule="exact"/>
    </w:pPr>
    <w:rPr>
      <w:vanish/>
      <w:lang w:val="nl-NL"/>
    </w:rPr>
  </w:style>
  <w:style w:type="paragraph" w:customStyle="1" w:styleId="zAdmLeft">
    <w:name w:val="z_AdmLeft"/>
    <w:basedOn w:val="zAdmText"/>
    <w:pPr>
      <w:spacing w:after="120"/>
      <w:jc w:val="right"/>
    </w:pPr>
  </w:style>
  <w:style w:type="paragraph" w:customStyle="1" w:styleId="zAdmLeft1">
    <w:name w:val="z_AdmLeft1"/>
    <w:basedOn w:val="zAdmLeft"/>
    <w:pPr>
      <w:spacing w:after="480"/>
    </w:pPr>
  </w:style>
  <w:style w:type="paragraph" w:customStyle="1" w:styleId="zAdmLeft8pt">
    <w:name w:val="z_AdmLeft8pt"/>
    <w:basedOn w:val="zAdmLeft"/>
    <w:pPr>
      <w:spacing w:before="40" w:after="40"/>
    </w:pPr>
    <w:rPr>
      <w:rFonts w:ascii="Arial Narrow" w:hAnsi="Arial Narrow"/>
      <w:sz w:val="16"/>
    </w:rPr>
  </w:style>
  <w:style w:type="paragraph" w:customStyle="1" w:styleId="zAdmNameLeft">
    <w:name w:val="z_AdmNameLeft"/>
    <w:basedOn w:val="zAdmLeft"/>
    <w:pPr>
      <w:spacing w:before="480"/>
    </w:pPr>
  </w:style>
  <w:style w:type="paragraph" w:customStyle="1" w:styleId="zAdmRight">
    <w:name w:val="z_AdmRight"/>
    <w:basedOn w:val="zAdmLeft"/>
    <w:pPr>
      <w:spacing w:after="0"/>
      <w:jc w:val="left"/>
    </w:pPr>
  </w:style>
  <w:style w:type="paragraph" w:customStyle="1" w:styleId="zAdmNameRight">
    <w:name w:val="z_AdmNameRight"/>
    <w:basedOn w:val="zAdmRight"/>
    <w:pPr>
      <w:spacing w:before="480"/>
    </w:pPr>
  </w:style>
  <w:style w:type="paragraph" w:customStyle="1" w:styleId="zAdmNameRightOK">
    <w:name w:val="z_AdmNameRightOK"/>
    <w:basedOn w:val="zAdmNameRight"/>
  </w:style>
  <w:style w:type="paragraph" w:customStyle="1" w:styleId="zAdmNameSign">
    <w:name w:val="z_AdmNameSign"/>
    <w:basedOn w:val="zAdmText"/>
    <w:pPr>
      <w:tabs>
        <w:tab w:val="left" w:pos="4962"/>
        <w:tab w:val="right" w:pos="9214"/>
      </w:tabs>
      <w:spacing w:before="480"/>
    </w:pPr>
    <w:rPr>
      <w:b/>
    </w:rPr>
  </w:style>
  <w:style w:type="paragraph" w:customStyle="1" w:styleId="zAdmRight1">
    <w:name w:val="z_AdmRight1"/>
    <w:basedOn w:val="zAdmLeft1"/>
    <w:pPr>
      <w:jc w:val="left"/>
    </w:pPr>
  </w:style>
  <w:style w:type="paragraph" w:customStyle="1" w:styleId="zAdmRight8pt">
    <w:name w:val="z_AdmRight8pt"/>
    <w:basedOn w:val="zAdmNameRight"/>
    <w:pPr>
      <w:spacing w:before="40" w:after="40"/>
    </w:pPr>
    <w:rPr>
      <w:rFonts w:ascii="Arial Narrow" w:hAnsi="Arial Narrow"/>
      <w:sz w:val="16"/>
    </w:rPr>
  </w:style>
  <w:style w:type="paragraph" w:customStyle="1" w:styleId="zAdmRightTab">
    <w:name w:val="z_AdmRightTab"/>
    <w:basedOn w:val="zAdmRight"/>
    <w:pPr>
      <w:tabs>
        <w:tab w:val="left" w:pos="2552"/>
      </w:tabs>
    </w:pPr>
  </w:style>
  <w:style w:type="paragraph" w:customStyle="1" w:styleId="zAdmSpecial">
    <w:name w:val="z_AdmSpecial"/>
    <w:basedOn w:val="zAdmText"/>
    <w:pPr>
      <w:spacing w:before="400"/>
    </w:pPr>
    <w:rPr>
      <w:rFonts w:ascii="Monotype Corsiva" w:hAnsi="Monotype Corsiva"/>
      <w:b/>
      <w:i/>
      <w:sz w:val="30"/>
    </w:rPr>
  </w:style>
  <w:style w:type="paragraph" w:customStyle="1" w:styleId="zAdmText11ptB">
    <w:name w:val="z_AdmText11ptB"/>
    <w:basedOn w:val="zAdmText"/>
    <w:pPr>
      <w:ind w:left="57"/>
    </w:pPr>
    <w:rPr>
      <w:b/>
    </w:rPr>
  </w:style>
  <w:style w:type="paragraph" w:customStyle="1" w:styleId="zAdmText9ptB">
    <w:name w:val="z_AdmText9ptB"/>
    <w:basedOn w:val="zAdmText"/>
    <w:pPr>
      <w:spacing w:before="40" w:after="40"/>
      <w:jc w:val="right"/>
    </w:pPr>
    <w:rPr>
      <w:b/>
      <w:sz w:val="18"/>
    </w:rPr>
  </w:style>
  <w:style w:type="paragraph" w:customStyle="1" w:styleId="zAdmTextCel">
    <w:name w:val="z_AdmTextCel"/>
    <w:basedOn w:val="zAdmText"/>
    <w:pPr>
      <w:ind w:left="57"/>
    </w:pPr>
  </w:style>
  <w:style w:type="paragraph" w:customStyle="1" w:styleId="zAdmTextCelLast">
    <w:name w:val="z_AdmTextCelLast"/>
    <w:basedOn w:val="zAdmTextCel"/>
    <w:pPr>
      <w:spacing w:after="480"/>
    </w:pPr>
  </w:style>
  <w:style w:type="paragraph" w:customStyle="1" w:styleId="zAdmTextDummy">
    <w:name w:val="z_AdmTextDummy"/>
    <w:basedOn w:val="zAdmText"/>
    <w:pPr>
      <w:spacing w:line="20" w:lineRule="exact"/>
    </w:pPr>
    <w:rPr>
      <w:sz w:val="8"/>
    </w:rPr>
  </w:style>
  <w:style w:type="paragraph" w:customStyle="1" w:styleId="zAdmTextDummy1">
    <w:name w:val="z_AdmTextDummy1"/>
    <w:basedOn w:val="zAdmTextDummy"/>
    <w:pPr>
      <w:ind w:left="-709"/>
    </w:pPr>
  </w:style>
  <w:style w:type="paragraph" w:customStyle="1" w:styleId="zAdmTextHidden">
    <w:name w:val="z_AdmTextHidden"/>
    <w:basedOn w:val="zAdmTextDummy"/>
    <w:pPr>
      <w:spacing w:line="11" w:lineRule="exact"/>
    </w:pPr>
    <w:rPr>
      <w:vanish/>
      <w:sz w:val="16"/>
    </w:rPr>
  </w:style>
  <w:style w:type="paragraph" w:customStyle="1" w:styleId="zAdmTextLeft">
    <w:name w:val="z_AdmTextLeft"/>
    <w:basedOn w:val="zAdmText"/>
    <w:pPr>
      <w:jc w:val="right"/>
    </w:pPr>
  </w:style>
  <w:style w:type="paragraph" w:customStyle="1" w:styleId="zAdmTextOff">
    <w:name w:val="z_AdmTextOff"/>
    <w:basedOn w:val="zAdmLeft"/>
    <w:pPr>
      <w:spacing w:after="0"/>
    </w:pPr>
    <w:rPr>
      <w:b/>
    </w:rPr>
  </w:style>
  <w:style w:type="paragraph" w:customStyle="1" w:styleId="zAdmTextOK">
    <w:name w:val="z_AdmTextOK"/>
    <w:basedOn w:val="zAdmText"/>
  </w:style>
  <w:style w:type="paragraph" w:customStyle="1" w:styleId="zAdmTname">
    <w:name w:val="z_AdmTname"/>
    <w:basedOn w:val="zAdmText"/>
    <w:pPr>
      <w:spacing w:before="360"/>
    </w:pPr>
    <w:rPr>
      <w:b/>
      <w:sz w:val="40"/>
    </w:rPr>
  </w:style>
  <w:style w:type="paragraph" w:customStyle="1" w:styleId="zCompanyName1">
    <w:name w:val="z_CompanyName1"/>
    <w:basedOn w:val="Standaard"/>
    <w:pPr>
      <w:spacing w:before="200"/>
    </w:pPr>
    <w:rPr>
      <w:b/>
      <w:noProof/>
      <w:sz w:val="16"/>
    </w:rPr>
  </w:style>
  <w:style w:type="paragraph" w:customStyle="1" w:styleId="zCompanyName2">
    <w:name w:val="z_CompanyName2"/>
    <w:basedOn w:val="zCompanyName1"/>
    <w:pPr>
      <w:spacing w:line="160" w:lineRule="atLeast"/>
      <w:jc w:val="right"/>
    </w:pPr>
    <w:rPr>
      <w:sz w:val="12"/>
    </w:rPr>
  </w:style>
  <w:style w:type="paragraph" w:customStyle="1" w:styleId="zCopyright">
    <w:name w:val="z_Copyright"/>
    <w:basedOn w:val="zAdmText"/>
    <w:pPr>
      <w:spacing w:before="120" w:line="120" w:lineRule="exact"/>
    </w:pPr>
    <w:rPr>
      <w:sz w:val="10"/>
    </w:rPr>
  </w:style>
  <w:style w:type="paragraph" w:customStyle="1" w:styleId="zExtraText">
    <w:name w:val="z_ExtraText"/>
    <w:basedOn w:val="zAdmText"/>
    <w:rPr>
      <w:b/>
    </w:rPr>
  </w:style>
  <w:style w:type="paragraph" w:customStyle="1" w:styleId="zFooterText">
    <w:name w:val="z_FooterText"/>
    <w:basedOn w:val="zAdmText"/>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pPr>
      <w:spacing w:line="160" w:lineRule="exact"/>
    </w:pPr>
    <w:rPr>
      <w:sz w:val="16"/>
    </w:rPr>
  </w:style>
  <w:style w:type="paragraph" w:customStyle="1" w:styleId="zFooterText2">
    <w:name w:val="z_FooterText2"/>
    <w:basedOn w:val="zAdmText"/>
    <w:rPr>
      <w:sz w:val="16"/>
    </w:rPr>
  </w:style>
  <w:style w:type="paragraph" w:customStyle="1" w:styleId="zHeaderL">
    <w:name w:val="z_HeaderL"/>
    <w:basedOn w:val="Standaard"/>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pPr>
      <w:framePr w:w="4253" w:wrap="around" w:vAnchor="page" w:hAnchor="page" w:x="5103" w:y="2269"/>
      <w:spacing w:line="240" w:lineRule="atLeast"/>
      <w:jc w:val="center"/>
    </w:pPr>
    <w:rPr>
      <w:b/>
      <w:i/>
      <w:spacing w:val="60"/>
      <w:sz w:val="30"/>
    </w:rPr>
  </w:style>
  <w:style w:type="paragraph" w:customStyle="1" w:styleId="zHeaderR">
    <w:name w:val="z_HeaderR"/>
    <w:basedOn w:val="zAdmText"/>
    <w:pPr>
      <w:tabs>
        <w:tab w:val="left" w:pos="255"/>
      </w:tabs>
      <w:spacing w:line="800" w:lineRule="atLeast"/>
      <w:jc w:val="right"/>
    </w:pPr>
    <w:rPr>
      <w:rFonts w:ascii="Frugal Sans" w:hAnsi="Frugal Sans"/>
      <w:b/>
    </w:rPr>
  </w:style>
  <w:style w:type="paragraph" w:customStyle="1" w:styleId="zHeaderR2">
    <w:name w:val="z_HeaderR2"/>
    <w:basedOn w:val="zHeaderR"/>
    <w:pPr>
      <w:framePr w:w="2155" w:wrap="auto" w:hAnchor="text" w:x="9299"/>
      <w:spacing w:line="240" w:lineRule="auto"/>
    </w:pPr>
    <w:rPr>
      <w:sz w:val="12"/>
    </w:rPr>
  </w:style>
  <w:style w:type="paragraph" w:customStyle="1" w:styleId="zHeaderRname">
    <w:name w:val="z_HeaderRname"/>
    <w:basedOn w:val="zHeaderR"/>
    <w:pPr>
      <w:tabs>
        <w:tab w:val="clear" w:pos="255"/>
        <w:tab w:val="left" w:pos="1928"/>
      </w:tabs>
      <w:spacing w:line="480" w:lineRule="atLeast"/>
      <w:jc w:val="left"/>
    </w:pPr>
    <w:rPr>
      <w:sz w:val="18"/>
    </w:rPr>
  </w:style>
  <w:style w:type="paragraph" w:customStyle="1" w:styleId="zKvKTxt">
    <w:name w:val="z_KvKTxt"/>
    <w:basedOn w:val="Standaard"/>
    <w:pPr>
      <w:spacing w:before="120" w:line="120" w:lineRule="exact"/>
    </w:pPr>
    <w:rPr>
      <w:noProof/>
      <w:sz w:val="10"/>
    </w:rPr>
  </w:style>
  <w:style w:type="paragraph" w:customStyle="1" w:styleId="zLineFull">
    <w:name w:val="z_LineFull"/>
    <w:basedOn w:val="zAdmText"/>
    <w:pPr>
      <w:tabs>
        <w:tab w:val="right" w:leader="underscore" w:pos="9412"/>
      </w:tabs>
      <w:spacing w:line="20" w:lineRule="exact"/>
      <w:ind w:left="-57"/>
    </w:pPr>
    <w:rPr>
      <w:sz w:val="16"/>
    </w:rPr>
  </w:style>
  <w:style w:type="paragraph" w:customStyle="1" w:styleId="zList">
    <w:name w:val="z_List"/>
    <w:basedOn w:val="Standaard"/>
    <w:pPr>
      <w:tabs>
        <w:tab w:val="left" w:pos="1985"/>
        <w:tab w:val="left" w:pos="7372"/>
      </w:tabs>
      <w:ind w:left="1701" w:hanging="1701"/>
    </w:pPr>
  </w:style>
  <w:style w:type="paragraph" w:customStyle="1" w:styleId="zLogo1">
    <w:name w:val="z_Logo1"/>
    <w:basedOn w:val="zAdmText"/>
    <w:pPr>
      <w:jc w:val="right"/>
    </w:pPr>
  </w:style>
  <w:style w:type="paragraph" w:customStyle="1" w:styleId="zLogo2">
    <w:name w:val="z_Logo2"/>
    <w:basedOn w:val="zLogo1"/>
  </w:style>
  <w:style w:type="paragraph" w:customStyle="1" w:styleId="zSubTitle">
    <w:name w:val="z_SubTitle"/>
    <w:basedOn w:val="zAdmText"/>
    <w:pPr>
      <w:spacing w:before="720"/>
      <w:jc w:val="center"/>
    </w:pPr>
    <w:rPr>
      <w:b/>
      <w:sz w:val="30"/>
    </w:rPr>
  </w:style>
  <w:style w:type="paragraph" w:customStyle="1" w:styleId="zTitle">
    <w:name w:val="z_Title"/>
    <w:basedOn w:val="zAdmText"/>
    <w:pPr>
      <w:spacing w:before="2540" w:after="720" w:line="480" w:lineRule="atLeast"/>
      <w:jc w:val="center"/>
    </w:pPr>
    <w:rPr>
      <w:b/>
      <w:spacing w:val="60"/>
      <w:sz w:val="40"/>
    </w:rPr>
  </w:style>
  <w:style w:type="paragraph" w:customStyle="1" w:styleId="zTOCtext">
    <w:name w:val="z_TOCtext"/>
    <w:basedOn w:val="zAdmText"/>
  </w:style>
  <w:style w:type="paragraph" w:customStyle="1" w:styleId="zVolume">
    <w:name w:val="z_Volume"/>
    <w:basedOn w:val="zAdmText"/>
    <w:pPr>
      <w:spacing w:before="960" w:after="960"/>
      <w:jc w:val="right"/>
    </w:pPr>
    <w:rPr>
      <w:b/>
    </w:rPr>
  </w:style>
  <w:style w:type="paragraph" w:customStyle="1" w:styleId="zVolumeNumber">
    <w:name w:val="z_VolumeNumber"/>
    <w:basedOn w:val="zVolume"/>
    <w:pPr>
      <w:jc w:val="left"/>
    </w:pPr>
  </w:style>
  <w:style w:type="paragraph" w:customStyle="1" w:styleId="zIBusinessUnit1">
    <w:name w:val="zI_BusinessUnit1"/>
    <w:basedOn w:val="Text"/>
    <w:next w:val="Text"/>
    <w:rPr>
      <w:b/>
      <w:bCs/>
      <w:noProof/>
      <w:sz w:val="14"/>
    </w:rPr>
  </w:style>
  <w:style w:type="paragraph" w:customStyle="1" w:styleId="zICompanyAddress1">
    <w:name w:val="zI_CompanyAddress1"/>
    <w:basedOn w:val="Text"/>
    <w:next w:val="Text"/>
    <w:pPr>
      <w:tabs>
        <w:tab w:val="left" w:pos="907"/>
      </w:tabs>
      <w:spacing w:after="120"/>
    </w:pPr>
    <w:rPr>
      <w:sz w:val="14"/>
    </w:rPr>
  </w:style>
  <w:style w:type="paragraph" w:customStyle="1" w:styleId="zICompanyName1">
    <w:name w:val="zI_CompanyName1"/>
    <w:basedOn w:val="Text"/>
    <w:next w:val="Text"/>
    <w:rPr>
      <w:rFonts w:ascii="Arial Black" w:hAnsi="Arial Black" w:cs="Arial"/>
      <w:noProof/>
      <w:sz w:val="18"/>
    </w:rPr>
  </w:style>
  <w:style w:type="paragraph" w:customStyle="1" w:styleId="zIFooter1">
    <w:name w:val="zI_Footer1"/>
    <w:basedOn w:val="Standaard"/>
    <w:pPr>
      <w:spacing w:before="60" w:after="60"/>
    </w:pPr>
    <w:rPr>
      <w:noProof/>
      <w:sz w:val="14"/>
    </w:rPr>
  </w:style>
  <w:style w:type="paragraph" w:customStyle="1" w:styleId="zIFooter2">
    <w:name w:val="zI_Footer2"/>
    <w:basedOn w:val="Standaard"/>
    <w:next w:val="Text"/>
    <w:rPr>
      <w:sz w:val="12"/>
    </w:rPr>
  </w:style>
  <w:style w:type="paragraph" w:styleId="Plattetekst3">
    <w:name w:val="Body Text 3"/>
    <w:basedOn w:val="Standaard"/>
    <w:pPr>
      <w:jc w:val="both"/>
    </w:pPr>
    <w:rPr>
      <w:i/>
      <w:iCs/>
    </w:rPr>
  </w:style>
  <w:style w:type="character" w:styleId="Nadruk">
    <w:name w:val="Emphasis"/>
    <w:rPr>
      <w:i/>
      <w:iCs/>
    </w:rPr>
  </w:style>
  <w:style w:type="character" w:customStyle="1" w:styleId="Intensievebenadrukking1">
    <w:name w:val="Intensieve benadrukking1"/>
    <w:rPr>
      <w:b/>
      <w:bCs/>
      <w:i/>
      <w:iCs/>
      <w:color w:val="4F81BD"/>
    </w:rPr>
  </w:style>
  <w:style w:type="paragraph" w:customStyle="1" w:styleId="Lijstalinea1">
    <w:name w:val="Lijstalinea1"/>
    <w:basedOn w:val="Standaard"/>
    <w:rsid w:val="00932DD0"/>
    <w:pPr>
      <w:overflowPunct/>
      <w:autoSpaceDE/>
      <w:autoSpaceDN/>
      <w:adjustRightInd/>
      <w:spacing w:after="200" w:line="276" w:lineRule="auto"/>
      <w:ind w:left="720"/>
      <w:textAlignment w:val="auto"/>
    </w:pPr>
    <w:rPr>
      <w:rFonts w:ascii="Frutiger" w:hAnsi="Frutiger" w:cs="Raavi"/>
      <w:sz w:val="20"/>
      <w:szCs w:val="22"/>
    </w:rPr>
  </w:style>
  <w:style w:type="table" w:styleId="Tabelraster">
    <w:name w:val="Table Grid"/>
    <w:basedOn w:val="Standaardtabel"/>
    <w:rsid w:val="00341C7F"/>
    <w:pPr>
      <w:overflowPunct w:val="0"/>
      <w:autoSpaceDE w:val="0"/>
      <w:autoSpaceDN w:val="0"/>
      <w:adjustRightInd w:val="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ubtielebenadrukking1">
    <w:name w:val="Subtiele benadrukking1"/>
    <w:qFormat/>
    <w:rsid w:val="00E6461A"/>
    <w:rPr>
      <w:rFonts w:cs="Times New Roman"/>
      <w:i/>
      <w:iCs/>
      <w:color w:val="808080"/>
    </w:rPr>
  </w:style>
  <w:style w:type="paragraph" w:customStyle="1" w:styleId="opm">
    <w:name w:val="opm"/>
    <w:basedOn w:val="Text"/>
    <w:rsid w:val="00B84565"/>
    <w:pPr>
      <w:jc w:val="center"/>
    </w:pPr>
  </w:style>
  <w:style w:type="paragraph" w:styleId="Documentstructuur">
    <w:name w:val="Document Map"/>
    <w:basedOn w:val="Standaard"/>
    <w:semiHidden/>
    <w:rsid w:val="00051842"/>
    <w:pPr>
      <w:shd w:val="clear" w:color="auto" w:fill="000080"/>
    </w:pPr>
    <w:rPr>
      <w:rFonts w:ascii="Tahoma" w:hAnsi="Tahoma"/>
      <w:sz w:val="20"/>
    </w:rPr>
  </w:style>
  <w:style w:type="paragraph" w:customStyle="1" w:styleId="opmaakwissen">
    <w:name w:val="opmaak wissen"/>
    <w:basedOn w:val="Lijst"/>
    <w:rsid w:val="00BA4AEC"/>
    <w:pPr>
      <w:overflowPunct/>
      <w:autoSpaceDE/>
      <w:autoSpaceDN/>
      <w:adjustRightInd/>
      <w:jc w:val="both"/>
      <w:textAlignment w:val="auto"/>
    </w:pPr>
    <w:rPr>
      <w:rFonts w:ascii="Times New Roman" w:hAnsi="Times New Roman"/>
      <w:sz w:val="20"/>
      <w:szCs w:val="24"/>
      <w:lang w:eastAsia="nl-NL"/>
    </w:rPr>
  </w:style>
  <w:style w:type="paragraph" w:styleId="Lijst">
    <w:name w:val="List"/>
    <w:basedOn w:val="Standaard"/>
    <w:rsid w:val="00BA4AEC"/>
    <w:pPr>
      <w:ind w:left="283" w:hanging="283"/>
    </w:pPr>
  </w:style>
  <w:style w:type="paragraph" w:styleId="Plattetekst">
    <w:name w:val="Body Text"/>
    <w:basedOn w:val="Standaard"/>
    <w:semiHidden/>
    <w:rsid w:val="00BF05C1"/>
    <w:pPr>
      <w:overflowPunct/>
      <w:autoSpaceDE/>
      <w:autoSpaceDN/>
      <w:adjustRightInd/>
      <w:spacing w:after="120"/>
      <w:jc w:val="both"/>
      <w:textAlignment w:val="auto"/>
    </w:pPr>
    <w:rPr>
      <w:rFonts w:ascii="Times New Roman" w:hAnsi="Times New Roman"/>
      <w:sz w:val="20"/>
      <w:szCs w:val="24"/>
      <w:lang w:val="nl-NL" w:eastAsia="nl-NL"/>
    </w:rPr>
  </w:style>
  <w:style w:type="paragraph" w:styleId="Platteteksteersteinspringing">
    <w:name w:val="Body Text First Indent"/>
    <w:basedOn w:val="Plattetekst"/>
    <w:semiHidden/>
    <w:rsid w:val="00BF05C1"/>
    <w:pPr>
      <w:ind w:firstLine="210"/>
    </w:pPr>
  </w:style>
  <w:style w:type="paragraph" w:styleId="Lijstopsomteken2">
    <w:name w:val="List Bullet 2"/>
    <w:basedOn w:val="Standaard"/>
    <w:semiHidden/>
    <w:rsid w:val="009B44C8"/>
    <w:pPr>
      <w:tabs>
        <w:tab w:val="num" w:pos="643"/>
      </w:tabs>
      <w:overflowPunct/>
      <w:autoSpaceDE/>
      <w:autoSpaceDN/>
      <w:adjustRightInd/>
      <w:ind w:left="643" w:hanging="360"/>
      <w:jc w:val="both"/>
      <w:textAlignment w:val="auto"/>
    </w:pPr>
    <w:rPr>
      <w:rFonts w:ascii="Times New Roman" w:hAnsi="Times New Roman"/>
      <w:sz w:val="20"/>
      <w:szCs w:val="24"/>
      <w:lang w:val="nl-NL" w:eastAsia="nl-NL"/>
    </w:rPr>
  </w:style>
  <w:style w:type="paragraph" w:customStyle="1" w:styleId="NootKop">
    <w:name w:val="Noot Kop"/>
    <w:basedOn w:val="Standaard"/>
    <w:next w:val="Standaard"/>
    <w:link w:val="NootKopChar"/>
    <w:rsid w:val="009B44C8"/>
    <w:pPr>
      <w:overflowPunct/>
      <w:autoSpaceDE/>
      <w:autoSpaceDN/>
      <w:adjustRightInd/>
      <w:spacing w:before="240" w:after="120"/>
      <w:jc w:val="both"/>
      <w:textAlignment w:val="auto"/>
    </w:pPr>
    <w:rPr>
      <w:rFonts w:ascii="Times New Roman" w:hAnsi="Times New Roman"/>
      <w:b/>
      <w:sz w:val="18"/>
      <w:szCs w:val="24"/>
      <w:lang w:val="nl-NL" w:eastAsia="nl-NL"/>
    </w:rPr>
  </w:style>
  <w:style w:type="character" w:customStyle="1" w:styleId="NootKopChar">
    <w:name w:val="Noot Kop Char"/>
    <w:link w:val="NootKop"/>
    <w:rsid w:val="009B44C8"/>
    <w:rPr>
      <w:b/>
      <w:sz w:val="18"/>
      <w:szCs w:val="24"/>
      <w:lang w:val="nl-NL" w:eastAsia="nl-NL" w:bidi="ar-SA"/>
    </w:rPr>
  </w:style>
  <w:style w:type="paragraph" w:styleId="Plattetekstinspringen">
    <w:name w:val="Body Text Indent"/>
    <w:basedOn w:val="Standaard"/>
    <w:rsid w:val="009C3DDE"/>
    <w:pPr>
      <w:spacing w:after="120"/>
      <w:ind w:left="283"/>
    </w:pPr>
  </w:style>
  <w:style w:type="paragraph" w:styleId="Platteteksteersteinspringing2">
    <w:name w:val="Body Text First Indent 2"/>
    <w:basedOn w:val="Plattetekstinspringen"/>
    <w:semiHidden/>
    <w:rsid w:val="009C3DDE"/>
    <w:pPr>
      <w:overflowPunct/>
      <w:autoSpaceDE/>
      <w:autoSpaceDN/>
      <w:adjustRightInd/>
      <w:ind w:firstLine="210"/>
      <w:jc w:val="both"/>
      <w:textAlignment w:val="auto"/>
    </w:pPr>
    <w:rPr>
      <w:rFonts w:ascii="Times New Roman" w:hAnsi="Times New Roman"/>
      <w:sz w:val="20"/>
      <w:szCs w:val="24"/>
      <w:lang w:val="nl-NL" w:eastAsia="nl-NL"/>
    </w:rPr>
  </w:style>
  <w:style w:type="character" w:customStyle="1" w:styleId="Titelvanboek1">
    <w:name w:val="Titel van boek1"/>
    <w:qFormat/>
    <w:rsid w:val="00CD6039"/>
    <w:rPr>
      <w:b/>
      <w:bCs/>
      <w:smallCaps/>
      <w:spacing w:val="5"/>
    </w:rPr>
  </w:style>
  <w:style w:type="paragraph" w:styleId="Lijstvoortzetting">
    <w:name w:val="List Continue"/>
    <w:basedOn w:val="Standaard"/>
    <w:semiHidden/>
    <w:rsid w:val="00A2425B"/>
    <w:pPr>
      <w:overflowPunct/>
      <w:autoSpaceDE/>
      <w:autoSpaceDN/>
      <w:adjustRightInd/>
      <w:spacing w:after="120"/>
      <w:ind w:left="283"/>
      <w:jc w:val="both"/>
      <w:textAlignment w:val="auto"/>
    </w:pPr>
    <w:rPr>
      <w:rFonts w:ascii="Times New Roman" w:hAnsi="Times New Roman"/>
      <w:sz w:val="20"/>
      <w:szCs w:val="24"/>
      <w:lang w:val="nl-NL" w:eastAsia="nl-NL"/>
    </w:rPr>
  </w:style>
  <w:style w:type="character" w:styleId="Hyperlink">
    <w:name w:val="Hyperlink"/>
    <w:rsid w:val="00E044B9"/>
    <w:rPr>
      <w:color w:val="0000FF"/>
      <w:u w:val="single"/>
    </w:rPr>
  </w:style>
  <w:style w:type="paragraph" w:styleId="Ballontekst">
    <w:name w:val="Balloon Text"/>
    <w:basedOn w:val="Standaard"/>
    <w:semiHidden/>
    <w:rsid w:val="006024C6"/>
    <w:rPr>
      <w:rFonts w:ascii="Tahoma" w:hAnsi="Tahoma"/>
      <w:sz w:val="16"/>
      <w:szCs w:val="16"/>
    </w:rPr>
  </w:style>
  <w:style w:type="paragraph" w:customStyle="1" w:styleId="Revisie1">
    <w:name w:val="Revisie1"/>
    <w:hidden/>
    <w:uiPriority w:val="99"/>
    <w:semiHidden/>
    <w:rsid w:val="00051515"/>
    <w:rPr>
      <w:rFonts w:ascii="Arial" w:hAnsi="Arial"/>
      <w:sz w:val="22"/>
      <w:lang w:val="en-US" w:eastAsia="en-US"/>
    </w:rPr>
  </w:style>
  <w:style w:type="character" w:customStyle="1" w:styleId="TextChar">
    <w:name w:val="Text Char"/>
    <w:link w:val="Text"/>
    <w:rsid w:val="00065D1B"/>
    <w:rPr>
      <w:rFonts w:ascii="Arial" w:hAnsi="Arial"/>
      <w:sz w:val="22"/>
      <w:lang w:val="en-US" w:eastAsia="en-US" w:bidi="ar-SA"/>
    </w:rPr>
  </w:style>
  <w:style w:type="paragraph" w:customStyle="1" w:styleId="Onderschrift">
    <w:name w:val="Onderschrift"/>
    <w:basedOn w:val="Bijschrift"/>
    <w:autoRedefine/>
    <w:qFormat/>
    <w:rsid w:val="002A3868"/>
    <w:rPr>
      <w:rFonts w:cs="Arial"/>
      <w:szCs w:val="22"/>
      <w:lang w:val="en-US"/>
    </w:rPr>
  </w:style>
  <w:style w:type="character" w:customStyle="1" w:styleId="Kop1Char">
    <w:name w:val="Kop 1 Char"/>
    <w:aliases w:val="Module Char,Hoofdstuk Char1"/>
    <w:basedOn w:val="Standaardalinea-lettertype"/>
    <w:link w:val="Kop1"/>
    <w:rsid w:val="002A3868"/>
    <w:rPr>
      <w:rFonts w:ascii="Arial" w:eastAsiaTheme="majorEastAsia" w:hAnsi="Arial" w:cstheme="majorBidi"/>
      <w:b/>
      <w:sz w:val="32"/>
      <w:lang w:val="en-GB" w:eastAsia="en-US"/>
    </w:rPr>
  </w:style>
  <w:style w:type="character" w:customStyle="1" w:styleId="Kop4Char">
    <w:name w:val="Kop 4 Char"/>
    <w:aliases w:val="Sectie Char"/>
    <w:link w:val="Kop4"/>
    <w:rsid w:val="002A3868"/>
    <w:rPr>
      <w:rFonts w:ascii="Arial" w:eastAsiaTheme="majorEastAsia" w:hAnsi="Arial" w:cstheme="majorBidi"/>
      <w:b/>
      <w:sz w:val="24"/>
      <w:lang w:val="en-GB" w:eastAsia="en-US"/>
    </w:rPr>
  </w:style>
  <w:style w:type="character" w:customStyle="1" w:styleId="Kop5Char">
    <w:name w:val="Kop 5 Char"/>
    <w:aliases w:val="Onderdeel Char"/>
    <w:basedOn w:val="Standaardalinea-lettertype"/>
    <w:link w:val="Kop5"/>
    <w:rsid w:val="002A3868"/>
    <w:rPr>
      <w:rFonts w:ascii="Arial" w:eastAsiaTheme="majorEastAsia" w:hAnsi="Arial" w:cstheme="majorBidi"/>
      <w:b/>
      <w:sz w:val="24"/>
      <w:lang w:val="en-GB" w:eastAsia="en-US"/>
    </w:rPr>
  </w:style>
  <w:style w:type="character" w:customStyle="1" w:styleId="Kop6Char">
    <w:name w:val="Kop 6 Char"/>
    <w:basedOn w:val="Standaardalinea-lettertype"/>
    <w:link w:val="Kop6"/>
    <w:rsid w:val="002A3868"/>
    <w:rPr>
      <w:rFonts w:ascii="Arial" w:eastAsiaTheme="majorEastAsia" w:hAnsi="Arial" w:cstheme="majorBidi"/>
      <w:b/>
      <w:sz w:val="24"/>
      <w:lang w:val="en-GB" w:eastAsia="en-US"/>
    </w:rPr>
  </w:style>
  <w:style w:type="character" w:customStyle="1" w:styleId="Kop7Char">
    <w:name w:val="Kop 7 Char"/>
    <w:aliases w:val="7 Char,Para level 7 Char,h7 Char,heading 7 Char,71 Char,Para level 71 Char,h71 Char,heading 71 Char,72 Char,Para level 72 Char,h72 Char,heading 72 Char,73 Char,Para level 73 Char,h73 Char,heading 73 Char,74 Char,Para level 74 Char,h74 Char"/>
    <w:basedOn w:val="Standaardalinea-lettertype"/>
    <w:link w:val="Kop7"/>
    <w:rsid w:val="002A3868"/>
    <w:rPr>
      <w:rFonts w:ascii="Arial" w:eastAsiaTheme="majorEastAsia" w:hAnsi="Arial" w:cstheme="majorBidi"/>
      <w:b/>
      <w:sz w:val="24"/>
      <w:lang w:val="en-GB" w:eastAsia="en-US"/>
    </w:rPr>
  </w:style>
  <w:style w:type="character" w:customStyle="1" w:styleId="Kop8Char">
    <w:name w:val="Kop 8 Char"/>
    <w:aliases w:val="8 Char,h8 Char,heading 8 Char,81 Char,h81 Char,heading 81 Char,82 Char,h82 Char,heading 82 Char,83 Char,h83 Char,heading 83 Char,84 Char,h84 Char,heading 84 Char,85 Char,h85 Char,heading 85 Char,86 Char,h86 Char,heading 86 Char,87 Char"/>
    <w:basedOn w:val="Standaardalinea-lettertype"/>
    <w:link w:val="Kop8"/>
    <w:rsid w:val="002A3868"/>
    <w:rPr>
      <w:rFonts w:ascii="Arial" w:eastAsiaTheme="majorEastAsia" w:hAnsi="Arial" w:cstheme="majorBidi"/>
      <w:b/>
      <w:sz w:val="24"/>
      <w:lang w:val="en-GB" w:eastAsia="en-US"/>
    </w:rPr>
  </w:style>
  <w:style w:type="character" w:customStyle="1" w:styleId="Kop9Char">
    <w:name w:val="Kop 9 Char"/>
    <w:basedOn w:val="Standaardalinea-lettertype"/>
    <w:link w:val="Kop9"/>
    <w:rsid w:val="002A3868"/>
    <w:rPr>
      <w:rFonts w:ascii="Arial" w:eastAsiaTheme="majorEastAsia" w:hAnsi="Arial" w:cstheme="majorBidi"/>
      <w:b/>
      <w:sz w:val="24"/>
      <w:lang w:val="en-GB" w:eastAsia="en-US"/>
    </w:rPr>
  </w:style>
  <w:style w:type="paragraph" w:styleId="Geenafstand">
    <w:name w:val="No Spacing"/>
    <w:uiPriority w:val="1"/>
    <w:qFormat/>
    <w:rsid w:val="002A3868"/>
    <w:pPr>
      <w:overflowPunct w:val="0"/>
      <w:autoSpaceDE w:val="0"/>
      <w:autoSpaceDN w:val="0"/>
      <w:adjustRightInd w:val="0"/>
      <w:textAlignment w:val="baseline"/>
    </w:pPr>
    <w:rPr>
      <w:rFonts w:ascii="Arial" w:hAnsi="Arial"/>
      <w:sz w:val="22"/>
      <w:lang w:val="en-GB" w:eastAsia="en-US"/>
    </w:rPr>
  </w:style>
  <w:style w:type="paragraph" w:styleId="Kopvaninhoudsopgave">
    <w:name w:val="TOC Heading"/>
    <w:basedOn w:val="Kop1"/>
    <w:next w:val="Standaard"/>
    <w:uiPriority w:val="39"/>
    <w:semiHidden/>
    <w:unhideWhenUsed/>
    <w:qFormat/>
    <w:rsid w:val="002A3868"/>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ard">
    <w:name w:val="Normal"/>
    <w:qFormat/>
    <w:rsid w:val="002A3868"/>
    <w:pPr>
      <w:overflowPunct w:val="0"/>
      <w:autoSpaceDE w:val="0"/>
      <w:autoSpaceDN w:val="0"/>
      <w:adjustRightInd w:val="0"/>
      <w:textAlignment w:val="baseline"/>
    </w:pPr>
    <w:rPr>
      <w:rFonts w:ascii="Arial" w:hAnsi="Arial"/>
      <w:sz w:val="22"/>
      <w:lang w:val="en-GB" w:eastAsia="en-US"/>
    </w:rPr>
  </w:style>
  <w:style w:type="paragraph" w:styleId="Kop1">
    <w:name w:val="heading 1"/>
    <w:aliases w:val="Module,Hoofdstuk"/>
    <w:basedOn w:val="Standaard"/>
    <w:next w:val="Kop2"/>
    <w:link w:val="Kop1Char"/>
    <w:qFormat/>
    <w:rsid w:val="002A3868"/>
    <w:pPr>
      <w:keepNext/>
      <w:numPr>
        <w:numId w:val="41"/>
      </w:numPr>
      <w:spacing w:before="240" w:after="120" w:line="480" w:lineRule="atLeast"/>
      <w:outlineLvl w:val="0"/>
    </w:pPr>
    <w:rPr>
      <w:rFonts w:eastAsiaTheme="majorEastAsia" w:cstheme="majorBidi"/>
      <w:b/>
      <w:sz w:val="32"/>
    </w:rPr>
  </w:style>
  <w:style w:type="paragraph" w:styleId="Kop2">
    <w:name w:val="heading 2"/>
    <w:aliases w:val="2,Para level 2,h2,heading 2,Level 2,hd2,w2,sub-sect,Titre 2,l2,l 2,two,Memo 2,21,22,23,24,211,221,231,Sub,Module + Onder: (Enkel,Auto,0,75 pt Lijndikte),Hoofdstuk Char,Module + ...,Module + Onder: (Enkel1,Auto1,01,75 pt Lijndikte)1"/>
    <w:basedOn w:val="Standaard"/>
    <w:next w:val="Standaard"/>
    <w:link w:val="Kop2Char"/>
    <w:qFormat/>
    <w:rsid w:val="002A3868"/>
    <w:pPr>
      <w:keepNext/>
      <w:numPr>
        <w:ilvl w:val="1"/>
        <w:numId w:val="41"/>
      </w:numPr>
      <w:spacing w:before="240"/>
      <w:outlineLvl w:val="1"/>
    </w:pPr>
    <w:rPr>
      <w:rFonts w:eastAsiaTheme="majorEastAsia" w:cstheme="majorBidi"/>
      <w:b/>
      <w:sz w:val="24"/>
    </w:rPr>
  </w:style>
  <w:style w:type="paragraph" w:styleId="Kop3">
    <w:name w:val="heading 3"/>
    <w:aliases w:val="Paragraaf"/>
    <w:basedOn w:val="Kop2"/>
    <w:next w:val="Standaard"/>
    <w:link w:val="Kop3Char"/>
    <w:qFormat/>
    <w:rsid w:val="002A3868"/>
    <w:pPr>
      <w:numPr>
        <w:ilvl w:val="2"/>
      </w:numPr>
      <w:outlineLvl w:val="2"/>
    </w:pPr>
    <w:rPr>
      <w:sz w:val="22"/>
    </w:rPr>
  </w:style>
  <w:style w:type="paragraph" w:styleId="Kop4">
    <w:name w:val="heading 4"/>
    <w:aliases w:val="Sectie"/>
    <w:basedOn w:val="Kop2"/>
    <w:next w:val="Standaard"/>
    <w:link w:val="Kop4Char"/>
    <w:qFormat/>
    <w:rsid w:val="002A3868"/>
    <w:pPr>
      <w:numPr>
        <w:ilvl w:val="3"/>
      </w:numPr>
      <w:outlineLvl w:val="3"/>
    </w:pPr>
  </w:style>
  <w:style w:type="paragraph" w:styleId="Kop5">
    <w:name w:val="heading 5"/>
    <w:aliases w:val="Onderdeel"/>
    <w:basedOn w:val="Kop2"/>
    <w:next w:val="Standaard"/>
    <w:link w:val="Kop5Char"/>
    <w:qFormat/>
    <w:rsid w:val="002A3868"/>
    <w:pPr>
      <w:numPr>
        <w:ilvl w:val="4"/>
      </w:numPr>
      <w:outlineLvl w:val="4"/>
    </w:pPr>
  </w:style>
  <w:style w:type="paragraph" w:styleId="Kop6">
    <w:name w:val="heading 6"/>
    <w:basedOn w:val="Kop2"/>
    <w:next w:val="Standaard"/>
    <w:link w:val="Kop6Char"/>
    <w:qFormat/>
    <w:rsid w:val="002A3868"/>
    <w:pPr>
      <w:numPr>
        <w:ilvl w:val="5"/>
      </w:numPr>
      <w:outlineLvl w:val="5"/>
    </w:pPr>
  </w:style>
  <w:style w:type="paragraph" w:styleId="Kop7">
    <w:name w:val="heading 7"/>
    <w:aliases w:val="7,Para level 7,h7,heading 7,71,Para level 71,h71,heading 71,72,Para level 72,h72,heading 72,73,Para level 73,h73,heading 73,74,Para level 74,h74,heading 74,75,Para level 75,h75,heading 75,76,Para level 76,h76,heading 76,77,Para level 77,h77,78"/>
    <w:basedOn w:val="Kop2"/>
    <w:next w:val="Standaard"/>
    <w:link w:val="Kop7Char"/>
    <w:qFormat/>
    <w:rsid w:val="002A3868"/>
    <w:pPr>
      <w:numPr>
        <w:ilvl w:val="6"/>
      </w:numPr>
      <w:outlineLvl w:val="6"/>
    </w:pPr>
  </w:style>
  <w:style w:type="paragraph" w:styleId="Kop8">
    <w:name w:val="heading 8"/>
    <w:aliases w:val="8,h8,heading 8,81,h81,heading 81,82,h82,heading 82,83,h83,heading 83,84,h84,heading 84,85,h85,heading 85,86,h86,heading 86,87,h87,heading 87,88,h88,heading 88,811,h811,heading 811,821,h821,heading 821,831,h831,heading 831,841,h841,heading 841"/>
    <w:basedOn w:val="Kop2"/>
    <w:next w:val="Standaard"/>
    <w:link w:val="Kop8Char"/>
    <w:qFormat/>
    <w:rsid w:val="002A3868"/>
    <w:pPr>
      <w:numPr>
        <w:ilvl w:val="7"/>
      </w:numPr>
      <w:outlineLvl w:val="7"/>
    </w:pPr>
  </w:style>
  <w:style w:type="paragraph" w:styleId="Kop9">
    <w:name w:val="heading 9"/>
    <w:basedOn w:val="Kop2"/>
    <w:next w:val="Standaard"/>
    <w:link w:val="Kop9Char"/>
    <w:qFormat/>
    <w:rsid w:val="002A3868"/>
    <w:pPr>
      <w:numPr>
        <w:ilvl w:val="8"/>
        <w:numId w:val="34"/>
      </w:num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aliases w:val="2 Char,Para level 2 Char,h2 Char,heading 2 Char,Level 2 Char,hd2 Char,w2 Char,sub-sect Char,Titre 2 Char,l2 Char,l 2 Char,two Char,Memo 2 Char,21 Char,22 Char,23 Char,24 Char,211 Char,221 Char,231 Char,Sub Char,Module + Onder: (Enkel Char"/>
    <w:basedOn w:val="Standaardalinea-lettertype"/>
    <w:link w:val="Kop2"/>
    <w:rsid w:val="002A3868"/>
    <w:rPr>
      <w:rFonts w:ascii="Arial" w:eastAsiaTheme="majorEastAsia" w:hAnsi="Arial" w:cstheme="majorBidi"/>
      <w:b/>
      <w:sz w:val="24"/>
      <w:lang w:val="en-GB" w:eastAsia="en-US"/>
    </w:rPr>
  </w:style>
  <w:style w:type="character" w:customStyle="1" w:styleId="Kop3Char">
    <w:name w:val="Kop 3 Char"/>
    <w:aliases w:val="Paragraaf Char"/>
    <w:basedOn w:val="Standaardalinea-lettertype"/>
    <w:link w:val="Kop3"/>
    <w:rsid w:val="002A3868"/>
    <w:rPr>
      <w:rFonts w:ascii="Arial" w:eastAsiaTheme="majorEastAsia" w:hAnsi="Arial" w:cstheme="majorBidi"/>
      <w:b/>
      <w:sz w:val="22"/>
      <w:lang w:val="en-GB" w:eastAsia="en-US"/>
    </w:rPr>
  </w:style>
  <w:style w:type="paragraph" w:styleId="Koptekst">
    <w:name w:val="header"/>
    <w:basedOn w:val="Standaard"/>
    <w:pPr>
      <w:tabs>
        <w:tab w:val="center" w:pos="4153"/>
        <w:tab w:val="right" w:pos="8306"/>
      </w:tabs>
    </w:pPr>
  </w:style>
  <w:style w:type="paragraph" w:styleId="Voettekst">
    <w:name w:val="footer"/>
    <w:basedOn w:val="Standaard"/>
    <w:pPr>
      <w:tabs>
        <w:tab w:val="center" w:pos="4153"/>
        <w:tab w:val="right" w:pos="8306"/>
      </w:tabs>
    </w:pPr>
  </w:style>
  <w:style w:type="paragraph" w:customStyle="1" w:styleId="Abbreviations">
    <w:name w:val="Abbreviations"/>
    <w:basedOn w:val="Standaard"/>
    <w:pPr>
      <w:ind w:left="1134" w:hanging="1134"/>
    </w:pPr>
  </w:style>
  <w:style w:type="paragraph" w:customStyle="1" w:styleId="Appendix">
    <w:name w:val="Appendix"/>
    <w:basedOn w:val="Kop1"/>
    <w:next w:val="Standaard"/>
    <w:pPr>
      <w:ind w:left="1701" w:hanging="1701"/>
      <w:outlineLvl w:val="9"/>
    </w:pPr>
  </w:style>
  <w:style w:type="paragraph" w:styleId="Bijschrift">
    <w:name w:val="caption"/>
    <w:basedOn w:val="Standaard"/>
    <w:next w:val="Standaard"/>
    <w:autoRedefine/>
    <w:qFormat/>
    <w:rsid w:val="00FA311A"/>
    <w:pPr>
      <w:spacing w:before="120" w:after="240"/>
    </w:pPr>
    <w:rPr>
      <w:b/>
      <w:sz w:val="18"/>
    </w:rPr>
  </w:style>
  <w:style w:type="paragraph" w:customStyle="1" w:styleId="CaptionCentre">
    <w:name w:val="CaptionCentre"/>
    <w:basedOn w:val="Bijschrift"/>
    <w:next w:val="Standaard"/>
    <w:pPr>
      <w:jc w:val="center"/>
    </w:pPr>
  </w:style>
  <w:style w:type="paragraph" w:customStyle="1" w:styleId="CaptionLeft">
    <w:name w:val="CaptionLeft"/>
    <w:basedOn w:val="Bijschrift"/>
    <w:next w:val="Standaard"/>
  </w:style>
  <w:style w:type="paragraph" w:customStyle="1" w:styleId="CaptionRight">
    <w:name w:val="CaptionRight"/>
    <w:basedOn w:val="Bijschrift"/>
    <w:next w:val="Standaard"/>
    <w:pPr>
      <w:jc w:val="right"/>
    </w:pPr>
  </w:style>
  <w:style w:type="paragraph" w:styleId="Afsluiting">
    <w:name w:val="Closing"/>
    <w:basedOn w:val="Standaard"/>
    <w:pPr>
      <w:ind w:left="4252"/>
    </w:pPr>
  </w:style>
  <w:style w:type="character" w:styleId="Verwijzingopmerking">
    <w:name w:val="annotation reference"/>
    <w:semiHidden/>
    <w:rPr>
      <w:sz w:val="16"/>
    </w:rPr>
  </w:style>
  <w:style w:type="paragraph" w:styleId="Tekstopmerking">
    <w:name w:val="annotation text"/>
    <w:basedOn w:val="Standaard"/>
    <w:semiHidden/>
  </w:style>
  <w:style w:type="character" w:styleId="Voetnootmarkering">
    <w:name w:val="footnote reference"/>
    <w:semiHidden/>
    <w:rPr>
      <w:position w:val="6"/>
      <w:sz w:val="16"/>
    </w:rPr>
  </w:style>
  <w:style w:type="paragraph" w:styleId="Voetnoottekst">
    <w:name w:val="footnote text"/>
    <w:basedOn w:val="Standaard"/>
    <w:semiHidden/>
  </w:style>
  <w:style w:type="paragraph" w:customStyle="1" w:styleId="Heading1noNr">
    <w:name w:val="Heading 1 no Nr."/>
    <w:basedOn w:val="Kop1"/>
    <w:next w:val="Standaard"/>
    <w:pPr>
      <w:outlineLvl w:val="9"/>
    </w:pPr>
  </w:style>
  <w:style w:type="paragraph" w:customStyle="1" w:styleId="Heading2noNr">
    <w:name w:val="Heading 2 no Nr."/>
    <w:basedOn w:val="Kop2"/>
    <w:next w:val="Standaard"/>
    <w:pPr>
      <w:outlineLvl w:val="9"/>
    </w:pPr>
  </w:style>
  <w:style w:type="paragraph" w:customStyle="1" w:styleId="Heading3noNr">
    <w:name w:val="Heading 3 no Nr."/>
    <w:basedOn w:val="Kop3"/>
    <w:next w:val="Standaard"/>
    <w:pPr>
      <w:outlineLvl w:val="9"/>
    </w:pPr>
  </w:style>
  <w:style w:type="paragraph" w:customStyle="1" w:styleId="Heading4noNr">
    <w:name w:val="Heading 4 no Nr."/>
    <w:basedOn w:val="Kop4"/>
    <w:next w:val="Standaard"/>
    <w:pPr>
      <w:outlineLvl w:val="9"/>
    </w:pPr>
  </w:style>
  <w:style w:type="paragraph" w:customStyle="1" w:styleId="Heading5noNr">
    <w:name w:val="Heading 5 no Nr."/>
    <w:basedOn w:val="Kop5"/>
    <w:next w:val="Standaard"/>
    <w:pPr>
      <w:outlineLvl w:val="9"/>
    </w:pPr>
  </w:style>
  <w:style w:type="paragraph" w:customStyle="1" w:styleId="Heading6noNr">
    <w:name w:val="Heading 6 no Nr."/>
    <w:basedOn w:val="Kop6"/>
    <w:next w:val="Standaard"/>
    <w:pPr>
      <w:outlineLvl w:val="9"/>
    </w:pPr>
  </w:style>
  <w:style w:type="paragraph" w:customStyle="1" w:styleId="Heading7noNr">
    <w:name w:val="Heading 7 no Nr."/>
    <w:basedOn w:val="Kop7"/>
    <w:next w:val="Standaard"/>
    <w:pPr>
      <w:outlineLvl w:val="9"/>
    </w:pPr>
  </w:style>
  <w:style w:type="paragraph" w:customStyle="1" w:styleId="Heading8noNr">
    <w:name w:val="Heading 8 no Nr."/>
    <w:basedOn w:val="Kop8"/>
    <w:next w:val="Standaard"/>
    <w:pPr>
      <w:outlineLvl w:val="9"/>
    </w:pPr>
  </w:style>
  <w:style w:type="paragraph" w:customStyle="1" w:styleId="Heading9noNr">
    <w:name w:val="Heading 9 no Nr."/>
    <w:basedOn w:val="Kop9"/>
    <w:next w:val="Standaard"/>
    <w:pPr>
      <w:outlineLvl w:val="9"/>
    </w:pPr>
  </w:style>
  <w:style w:type="paragraph" w:customStyle="1" w:styleId="Text">
    <w:name w:val="Text"/>
    <w:basedOn w:val="Standaard"/>
    <w:link w:val="TextChar"/>
  </w:style>
  <w:style w:type="paragraph" w:customStyle="1" w:styleId="INDENT05">
    <w:name w:val="INDENT 0.5"/>
    <w:basedOn w:val="Text"/>
    <w:pPr>
      <w:keepNext/>
      <w:keepLines/>
      <w:ind w:left="284"/>
    </w:pPr>
  </w:style>
  <w:style w:type="paragraph" w:customStyle="1" w:styleId="INDENT1">
    <w:name w:val="INDENT 1"/>
    <w:basedOn w:val="INDENT05"/>
    <w:pPr>
      <w:ind w:left="567"/>
    </w:pPr>
  </w:style>
  <w:style w:type="paragraph" w:customStyle="1" w:styleId="INDENT15">
    <w:name w:val="INDENT 1.5"/>
    <w:basedOn w:val="INDENT05"/>
    <w:pPr>
      <w:ind w:left="851"/>
    </w:pPr>
  </w:style>
  <w:style w:type="paragraph" w:customStyle="1" w:styleId="INDENT2">
    <w:name w:val="INDENT 2"/>
    <w:basedOn w:val="INDENT05"/>
    <w:pPr>
      <w:ind w:left="1134"/>
    </w:pPr>
  </w:style>
  <w:style w:type="paragraph" w:customStyle="1" w:styleId="INDENT25">
    <w:name w:val="INDENT 2.5"/>
    <w:basedOn w:val="INDENT05"/>
    <w:pPr>
      <w:ind w:left="1418"/>
    </w:pPr>
  </w:style>
  <w:style w:type="paragraph" w:customStyle="1" w:styleId="INDENT3">
    <w:name w:val="INDENT 3"/>
    <w:basedOn w:val="INDENT2"/>
    <w:pPr>
      <w:ind w:left="1701"/>
    </w:pPr>
  </w:style>
  <w:style w:type="paragraph" w:styleId="Index1">
    <w:name w:val="index 1"/>
    <w:basedOn w:val="Standaard"/>
    <w:next w:val="Standaard"/>
    <w:semiHidden/>
  </w:style>
  <w:style w:type="paragraph" w:styleId="Index2">
    <w:name w:val="index 2"/>
    <w:basedOn w:val="Standaard"/>
    <w:next w:val="Standaard"/>
    <w:semiHidden/>
    <w:pPr>
      <w:ind w:left="283"/>
    </w:pPr>
  </w:style>
  <w:style w:type="paragraph" w:styleId="Index3">
    <w:name w:val="index 3"/>
    <w:basedOn w:val="Standaard"/>
    <w:next w:val="Standaard"/>
    <w:semiHidden/>
    <w:pPr>
      <w:ind w:left="566"/>
    </w:pPr>
  </w:style>
  <w:style w:type="paragraph" w:styleId="Index4">
    <w:name w:val="index 4"/>
    <w:basedOn w:val="Standaard"/>
    <w:next w:val="Standaard"/>
    <w:semiHidden/>
    <w:pPr>
      <w:ind w:left="849"/>
    </w:pPr>
  </w:style>
  <w:style w:type="paragraph" w:styleId="Index5">
    <w:name w:val="index 5"/>
    <w:basedOn w:val="Standaard"/>
    <w:next w:val="Standaard"/>
    <w:semiHidden/>
    <w:pPr>
      <w:ind w:left="1132"/>
    </w:pPr>
  </w:style>
  <w:style w:type="paragraph" w:styleId="Index6">
    <w:name w:val="index 6"/>
    <w:basedOn w:val="Standaard"/>
    <w:next w:val="Standaard"/>
    <w:semiHidden/>
    <w:pPr>
      <w:ind w:left="1415"/>
    </w:pPr>
  </w:style>
  <w:style w:type="paragraph" w:styleId="Index7">
    <w:name w:val="index 7"/>
    <w:basedOn w:val="Standaard"/>
    <w:next w:val="Standaard"/>
    <w:semiHidden/>
    <w:pPr>
      <w:ind w:left="1698"/>
    </w:pPr>
  </w:style>
  <w:style w:type="paragraph" w:styleId="Indexkop">
    <w:name w:val="index heading"/>
    <w:basedOn w:val="Standaard"/>
    <w:next w:val="Index1"/>
    <w:semiHidden/>
  </w:style>
  <w:style w:type="paragraph" w:customStyle="1" w:styleId="KWNposCentre">
    <w:name w:val="KWNposCentre"/>
    <w:basedOn w:val="Text"/>
    <w:next w:val="Text"/>
    <w:pPr>
      <w:keepNext/>
      <w:jc w:val="center"/>
    </w:pPr>
  </w:style>
  <w:style w:type="paragraph" w:customStyle="1" w:styleId="KWNposLeft">
    <w:name w:val="KWNposLeft"/>
    <w:basedOn w:val="Text"/>
    <w:next w:val="Text"/>
    <w:pPr>
      <w:keepNext/>
    </w:pPr>
  </w:style>
  <w:style w:type="paragraph" w:customStyle="1" w:styleId="KWNposRight">
    <w:name w:val="KWNposRight"/>
    <w:basedOn w:val="Text"/>
    <w:next w:val="Text"/>
    <w:pPr>
      <w:keepNext/>
      <w:jc w:val="right"/>
    </w:pPr>
  </w:style>
  <w:style w:type="character" w:styleId="Regelnummer">
    <w:name w:val="line number"/>
    <w:basedOn w:val="Standaardalinea-lettertype"/>
  </w:style>
  <w:style w:type="paragraph" w:styleId="Macrotekst">
    <w:name w:val="macro"/>
    <w:semiHidden/>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sz w:val="16"/>
      <w:lang w:val="en-GB" w:eastAsia="en-US"/>
    </w:rPr>
  </w:style>
  <w:style w:type="paragraph" w:styleId="Standaardinspringing">
    <w:name w:val="Normal Indent"/>
    <w:basedOn w:val="Standaard"/>
    <w:pPr>
      <w:ind w:left="284"/>
    </w:pPr>
  </w:style>
  <w:style w:type="character" w:styleId="Paginanummer">
    <w:name w:val="page number"/>
    <w:basedOn w:val="Standaardalinea-lettertype"/>
  </w:style>
  <w:style w:type="paragraph" w:customStyle="1" w:styleId="PosCentre">
    <w:name w:val="PosCentre"/>
    <w:basedOn w:val="Text"/>
    <w:next w:val="Text"/>
    <w:pPr>
      <w:jc w:val="center"/>
    </w:pPr>
  </w:style>
  <w:style w:type="paragraph" w:customStyle="1" w:styleId="PosLeft">
    <w:name w:val="PosLeft"/>
    <w:basedOn w:val="Text"/>
    <w:next w:val="Text"/>
  </w:style>
  <w:style w:type="paragraph" w:customStyle="1" w:styleId="PosRight">
    <w:name w:val="PosRight"/>
    <w:basedOn w:val="Text"/>
    <w:next w:val="Text"/>
    <w:pPr>
      <w:jc w:val="right"/>
    </w:pPr>
  </w:style>
  <w:style w:type="paragraph" w:customStyle="1" w:styleId="References">
    <w:name w:val="References"/>
    <w:basedOn w:val="Abbreviations"/>
  </w:style>
  <w:style w:type="paragraph" w:styleId="Ondertitel">
    <w:name w:val="Subtitle"/>
    <w:basedOn w:val="Standaard"/>
    <w:pPr>
      <w:spacing w:after="60"/>
      <w:jc w:val="center"/>
    </w:pPr>
    <w:rPr>
      <w:i/>
      <w:sz w:val="24"/>
    </w:rPr>
  </w:style>
  <w:style w:type="paragraph" w:customStyle="1" w:styleId="zAdmText">
    <w:name w:val="z_AdmText"/>
    <w:basedOn w:val="Standaard"/>
    <w:rPr>
      <w:noProof/>
    </w:rPr>
  </w:style>
  <w:style w:type="paragraph" w:styleId="Lijstmetafbeeldingen">
    <w:name w:val="table of figures"/>
    <w:basedOn w:val="zAdmText"/>
    <w:next w:val="Text"/>
    <w:uiPriority w:val="99"/>
    <w:rsid w:val="009256F9"/>
    <w:pPr>
      <w:tabs>
        <w:tab w:val="right" w:pos="9355"/>
      </w:tabs>
      <w:ind w:left="400" w:right="566" w:hanging="400"/>
    </w:pPr>
    <w:rPr>
      <w:sz w:val="20"/>
    </w:rPr>
  </w:style>
  <w:style w:type="paragraph" w:customStyle="1" w:styleId="TextBold">
    <w:name w:val="TextBold"/>
    <w:basedOn w:val="Text"/>
    <w:next w:val="Text"/>
    <w:rPr>
      <w:b/>
    </w:rPr>
  </w:style>
  <w:style w:type="paragraph" w:customStyle="1" w:styleId="TextList1">
    <w:name w:val="TextList1"/>
    <w:basedOn w:val="Text"/>
    <w:pPr>
      <w:spacing w:before="120"/>
    </w:pPr>
  </w:style>
  <w:style w:type="paragraph" w:customStyle="1" w:styleId="TextList2">
    <w:name w:val="TextList2"/>
    <w:basedOn w:val="Text"/>
    <w:pPr>
      <w:tabs>
        <w:tab w:val="left" w:pos="142"/>
        <w:tab w:val="decimal" w:pos="1559"/>
      </w:tabs>
      <w:spacing w:before="120"/>
    </w:pPr>
  </w:style>
  <w:style w:type="paragraph" w:customStyle="1" w:styleId="TextListAutoNum">
    <w:name w:val="TextListAutoNum"/>
    <w:basedOn w:val="Text"/>
    <w:pPr>
      <w:spacing w:before="120"/>
      <w:ind w:left="284" w:hanging="284"/>
    </w:pPr>
  </w:style>
  <w:style w:type="paragraph" w:styleId="Inhopg1">
    <w:name w:val="toc 1"/>
    <w:basedOn w:val="zAdmText"/>
    <w:uiPriority w:val="39"/>
    <w:pPr>
      <w:tabs>
        <w:tab w:val="right" w:leader="dot" w:pos="9355"/>
      </w:tabs>
      <w:spacing w:before="240"/>
      <w:ind w:left="567" w:right="566" w:hanging="567"/>
    </w:pPr>
    <w:rPr>
      <w:b/>
    </w:rPr>
  </w:style>
  <w:style w:type="paragraph" w:styleId="Inhopg2">
    <w:name w:val="toc 2"/>
    <w:basedOn w:val="Inhopg1"/>
    <w:uiPriority w:val="39"/>
    <w:pPr>
      <w:spacing w:before="0"/>
      <w:ind w:left="1134"/>
    </w:pPr>
    <w:rPr>
      <w:b w:val="0"/>
      <w:sz w:val="20"/>
    </w:rPr>
  </w:style>
  <w:style w:type="paragraph" w:styleId="Inhopg3">
    <w:name w:val="toc 3"/>
    <w:basedOn w:val="Inhopg2"/>
    <w:uiPriority w:val="39"/>
  </w:style>
  <w:style w:type="paragraph" w:styleId="Inhopg4">
    <w:name w:val="toc 4"/>
    <w:basedOn w:val="Inhopg2"/>
    <w:semiHidden/>
  </w:style>
  <w:style w:type="paragraph" w:styleId="Inhopg5">
    <w:name w:val="toc 5"/>
    <w:basedOn w:val="Inhopg2"/>
    <w:semiHidden/>
    <w:pPr>
      <w:ind w:left="1701"/>
    </w:pPr>
  </w:style>
  <w:style w:type="paragraph" w:styleId="Inhopg6">
    <w:name w:val="toc 6"/>
    <w:basedOn w:val="Inhopg2"/>
    <w:semiHidden/>
    <w:pPr>
      <w:ind w:left="1701"/>
    </w:pPr>
  </w:style>
  <w:style w:type="paragraph" w:styleId="Inhopg7">
    <w:name w:val="toc 7"/>
    <w:basedOn w:val="Inhopg2"/>
    <w:semiHidden/>
    <w:pPr>
      <w:ind w:left="1701"/>
    </w:pPr>
  </w:style>
  <w:style w:type="paragraph" w:styleId="Inhopg8">
    <w:name w:val="toc 8"/>
    <w:basedOn w:val="Inhopg2"/>
    <w:semiHidden/>
    <w:pPr>
      <w:ind w:left="2268"/>
    </w:pPr>
  </w:style>
  <w:style w:type="paragraph" w:styleId="Inhopg9">
    <w:name w:val="toc 9"/>
    <w:basedOn w:val="Inhopg2"/>
    <w:next w:val="Standaard"/>
    <w:semiHidden/>
    <w:pPr>
      <w:ind w:left="2268"/>
    </w:pPr>
  </w:style>
  <w:style w:type="paragraph" w:customStyle="1" w:styleId="TOCtitle">
    <w:name w:val="TOCtitle"/>
    <w:basedOn w:val="Heading1noNr"/>
    <w:pPr>
      <w:pBdr>
        <w:bottom w:val="double" w:sz="6" w:space="1" w:color="0000FF"/>
      </w:pBdr>
    </w:pPr>
    <w:rPr>
      <w:spacing w:val="20"/>
    </w:rPr>
  </w:style>
  <w:style w:type="paragraph" w:customStyle="1" w:styleId="zAdmAdrLabel">
    <w:name w:val="z_AdmAdrLabel"/>
    <w:basedOn w:val="zAdmText"/>
  </w:style>
  <w:style w:type="paragraph" w:customStyle="1" w:styleId="zAdmChapterTitle">
    <w:name w:val="z_AdmChapterTitle"/>
    <w:basedOn w:val="Kop1"/>
    <w:next w:val="Text"/>
    <w:pPr>
      <w:outlineLvl w:val="9"/>
    </w:pPr>
    <w:rPr>
      <w:sz w:val="40"/>
    </w:rPr>
  </w:style>
  <w:style w:type="paragraph" w:customStyle="1" w:styleId="zAdmCompAddress">
    <w:name w:val="z_AdmCompAddress"/>
    <w:basedOn w:val="zAdmText"/>
    <w:pPr>
      <w:spacing w:line="240" w:lineRule="atLeast"/>
    </w:pPr>
    <w:rPr>
      <w:sz w:val="14"/>
    </w:rPr>
  </w:style>
  <w:style w:type="paragraph" w:customStyle="1" w:styleId="zAdmCompBU">
    <w:name w:val="z_AdmCompBU"/>
    <w:basedOn w:val="Standaard"/>
    <w:next w:val="Standaard"/>
    <w:pPr>
      <w:spacing w:before="240" w:line="240" w:lineRule="atLeast"/>
    </w:pPr>
    <w:rPr>
      <w:b/>
      <w:noProof/>
      <w:sz w:val="18"/>
    </w:rPr>
  </w:style>
  <w:style w:type="paragraph" w:customStyle="1" w:styleId="zAdmDate">
    <w:name w:val="z_AdmDate"/>
    <w:basedOn w:val="Standaard"/>
  </w:style>
  <w:style w:type="paragraph" w:customStyle="1" w:styleId="zAdmDateCel">
    <w:name w:val="z_AdmDateCel"/>
    <w:basedOn w:val="zAdmDate"/>
    <w:pPr>
      <w:ind w:left="57"/>
    </w:pPr>
  </w:style>
  <w:style w:type="paragraph" w:customStyle="1" w:styleId="zAdmDateHidden">
    <w:name w:val="z_AdmDateHidden"/>
    <w:basedOn w:val="zAdmDate"/>
    <w:pPr>
      <w:spacing w:line="11" w:lineRule="exact"/>
    </w:pPr>
    <w:rPr>
      <w:vanish/>
      <w:lang w:val="nl-NL"/>
    </w:rPr>
  </w:style>
  <w:style w:type="paragraph" w:customStyle="1" w:styleId="zAdmLeft">
    <w:name w:val="z_AdmLeft"/>
    <w:basedOn w:val="zAdmText"/>
    <w:pPr>
      <w:spacing w:after="120"/>
      <w:jc w:val="right"/>
    </w:pPr>
  </w:style>
  <w:style w:type="paragraph" w:customStyle="1" w:styleId="zAdmLeft1">
    <w:name w:val="z_AdmLeft1"/>
    <w:basedOn w:val="zAdmLeft"/>
    <w:pPr>
      <w:spacing w:after="480"/>
    </w:pPr>
  </w:style>
  <w:style w:type="paragraph" w:customStyle="1" w:styleId="zAdmLeft8pt">
    <w:name w:val="z_AdmLeft8pt"/>
    <w:basedOn w:val="zAdmLeft"/>
    <w:pPr>
      <w:spacing w:before="40" w:after="40"/>
    </w:pPr>
    <w:rPr>
      <w:rFonts w:ascii="Arial Narrow" w:hAnsi="Arial Narrow"/>
      <w:sz w:val="16"/>
    </w:rPr>
  </w:style>
  <w:style w:type="paragraph" w:customStyle="1" w:styleId="zAdmNameLeft">
    <w:name w:val="z_AdmNameLeft"/>
    <w:basedOn w:val="zAdmLeft"/>
    <w:pPr>
      <w:spacing w:before="480"/>
    </w:pPr>
  </w:style>
  <w:style w:type="paragraph" w:customStyle="1" w:styleId="zAdmRight">
    <w:name w:val="z_AdmRight"/>
    <w:basedOn w:val="zAdmLeft"/>
    <w:pPr>
      <w:spacing w:after="0"/>
      <w:jc w:val="left"/>
    </w:pPr>
  </w:style>
  <w:style w:type="paragraph" w:customStyle="1" w:styleId="zAdmNameRight">
    <w:name w:val="z_AdmNameRight"/>
    <w:basedOn w:val="zAdmRight"/>
    <w:pPr>
      <w:spacing w:before="480"/>
    </w:pPr>
  </w:style>
  <w:style w:type="paragraph" w:customStyle="1" w:styleId="zAdmNameRightOK">
    <w:name w:val="z_AdmNameRightOK"/>
    <w:basedOn w:val="zAdmNameRight"/>
  </w:style>
  <w:style w:type="paragraph" w:customStyle="1" w:styleId="zAdmNameSign">
    <w:name w:val="z_AdmNameSign"/>
    <w:basedOn w:val="zAdmText"/>
    <w:pPr>
      <w:tabs>
        <w:tab w:val="left" w:pos="4962"/>
        <w:tab w:val="right" w:pos="9214"/>
      </w:tabs>
      <w:spacing w:before="480"/>
    </w:pPr>
    <w:rPr>
      <w:b/>
    </w:rPr>
  </w:style>
  <w:style w:type="paragraph" w:customStyle="1" w:styleId="zAdmRight1">
    <w:name w:val="z_AdmRight1"/>
    <w:basedOn w:val="zAdmLeft1"/>
    <w:pPr>
      <w:jc w:val="left"/>
    </w:pPr>
  </w:style>
  <w:style w:type="paragraph" w:customStyle="1" w:styleId="zAdmRight8pt">
    <w:name w:val="z_AdmRight8pt"/>
    <w:basedOn w:val="zAdmNameRight"/>
    <w:pPr>
      <w:spacing w:before="40" w:after="40"/>
    </w:pPr>
    <w:rPr>
      <w:rFonts w:ascii="Arial Narrow" w:hAnsi="Arial Narrow"/>
      <w:sz w:val="16"/>
    </w:rPr>
  </w:style>
  <w:style w:type="paragraph" w:customStyle="1" w:styleId="zAdmRightTab">
    <w:name w:val="z_AdmRightTab"/>
    <w:basedOn w:val="zAdmRight"/>
    <w:pPr>
      <w:tabs>
        <w:tab w:val="left" w:pos="2552"/>
      </w:tabs>
    </w:pPr>
  </w:style>
  <w:style w:type="paragraph" w:customStyle="1" w:styleId="zAdmSpecial">
    <w:name w:val="z_AdmSpecial"/>
    <w:basedOn w:val="zAdmText"/>
    <w:pPr>
      <w:spacing w:before="400"/>
    </w:pPr>
    <w:rPr>
      <w:rFonts w:ascii="Monotype Corsiva" w:hAnsi="Monotype Corsiva"/>
      <w:b/>
      <w:i/>
      <w:sz w:val="30"/>
    </w:rPr>
  </w:style>
  <w:style w:type="paragraph" w:customStyle="1" w:styleId="zAdmText11ptB">
    <w:name w:val="z_AdmText11ptB"/>
    <w:basedOn w:val="zAdmText"/>
    <w:pPr>
      <w:ind w:left="57"/>
    </w:pPr>
    <w:rPr>
      <w:b/>
    </w:rPr>
  </w:style>
  <w:style w:type="paragraph" w:customStyle="1" w:styleId="zAdmText9ptB">
    <w:name w:val="z_AdmText9ptB"/>
    <w:basedOn w:val="zAdmText"/>
    <w:pPr>
      <w:spacing w:before="40" w:after="40"/>
      <w:jc w:val="right"/>
    </w:pPr>
    <w:rPr>
      <w:b/>
      <w:sz w:val="18"/>
    </w:rPr>
  </w:style>
  <w:style w:type="paragraph" w:customStyle="1" w:styleId="zAdmTextCel">
    <w:name w:val="z_AdmTextCel"/>
    <w:basedOn w:val="zAdmText"/>
    <w:pPr>
      <w:ind w:left="57"/>
    </w:pPr>
  </w:style>
  <w:style w:type="paragraph" w:customStyle="1" w:styleId="zAdmTextCelLast">
    <w:name w:val="z_AdmTextCelLast"/>
    <w:basedOn w:val="zAdmTextCel"/>
    <w:pPr>
      <w:spacing w:after="480"/>
    </w:pPr>
  </w:style>
  <w:style w:type="paragraph" w:customStyle="1" w:styleId="zAdmTextDummy">
    <w:name w:val="z_AdmTextDummy"/>
    <w:basedOn w:val="zAdmText"/>
    <w:pPr>
      <w:spacing w:line="20" w:lineRule="exact"/>
    </w:pPr>
    <w:rPr>
      <w:sz w:val="8"/>
    </w:rPr>
  </w:style>
  <w:style w:type="paragraph" w:customStyle="1" w:styleId="zAdmTextDummy1">
    <w:name w:val="z_AdmTextDummy1"/>
    <w:basedOn w:val="zAdmTextDummy"/>
    <w:pPr>
      <w:ind w:left="-709"/>
    </w:pPr>
  </w:style>
  <w:style w:type="paragraph" w:customStyle="1" w:styleId="zAdmTextHidden">
    <w:name w:val="z_AdmTextHidden"/>
    <w:basedOn w:val="zAdmTextDummy"/>
    <w:pPr>
      <w:spacing w:line="11" w:lineRule="exact"/>
    </w:pPr>
    <w:rPr>
      <w:vanish/>
      <w:sz w:val="16"/>
    </w:rPr>
  </w:style>
  <w:style w:type="paragraph" w:customStyle="1" w:styleId="zAdmTextLeft">
    <w:name w:val="z_AdmTextLeft"/>
    <w:basedOn w:val="zAdmText"/>
    <w:pPr>
      <w:jc w:val="right"/>
    </w:pPr>
  </w:style>
  <w:style w:type="paragraph" w:customStyle="1" w:styleId="zAdmTextOff">
    <w:name w:val="z_AdmTextOff"/>
    <w:basedOn w:val="zAdmLeft"/>
    <w:pPr>
      <w:spacing w:after="0"/>
    </w:pPr>
    <w:rPr>
      <w:b/>
    </w:rPr>
  </w:style>
  <w:style w:type="paragraph" w:customStyle="1" w:styleId="zAdmTextOK">
    <w:name w:val="z_AdmTextOK"/>
    <w:basedOn w:val="zAdmText"/>
  </w:style>
  <w:style w:type="paragraph" w:customStyle="1" w:styleId="zAdmTname">
    <w:name w:val="z_AdmTname"/>
    <w:basedOn w:val="zAdmText"/>
    <w:pPr>
      <w:spacing w:before="360"/>
    </w:pPr>
    <w:rPr>
      <w:b/>
      <w:sz w:val="40"/>
    </w:rPr>
  </w:style>
  <w:style w:type="paragraph" w:customStyle="1" w:styleId="zCompanyName1">
    <w:name w:val="z_CompanyName1"/>
    <w:basedOn w:val="Standaard"/>
    <w:pPr>
      <w:spacing w:before="200"/>
    </w:pPr>
    <w:rPr>
      <w:b/>
      <w:noProof/>
      <w:sz w:val="16"/>
    </w:rPr>
  </w:style>
  <w:style w:type="paragraph" w:customStyle="1" w:styleId="zCompanyName2">
    <w:name w:val="z_CompanyName2"/>
    <w:basedOn w:val="zCompanyName1"/>
    <w:pPr>
      <w:spacing w:line="160" w:lineRule="atLeast"/>
      <w:jc w:val="right"/>
    </w:pPr>
    <w:rPr>
      <w:sz w:val="12"/>
    </w:rPr>
  </w:style>
  <w:style w:type="paragraph" w:customStyle="1" w:styleId="zCopyright">
    <w:name w:val="z_Copyright"/>
    <w:basedOn w:val="zAdmText"/>
    <w:pPr>
      <w:spacing w:before="120" w:line="120" w:lineRule="exact"/>
    </w:pPr>
    <w:rPr>
      <w:sz w:val="10"/>
    </w:rPr>
  </w:style>
  <w:style w:type="paragraph" w:customStyle="1" w:styleId="zExtraText">
    <w:name w:val="z_ExtraText"/>
    <w:basedOn w:val="zAdmText"/>
    <w:rPr>
      <w:b/>
    </w:rPr>
  </w:style>
  <w:style w:type="paragraph" w:customStyle="1" w:styleId="zFooterText">
    <w:name w:val="z_FooterText"/>
    <w:basedOn w:val="zAdmText"/>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pPr>
      <w:spacing w:line="160" w:lineRule="exact"/>
    </w:pPr>
    <w:rPr>
      <w:sz w:val="16"/>
    </w:rPr>
  </w:style>
  <w:style w:type="paragraph" w:customStyle="1" w:styleId="zFooterText2">
    <w:name w:val="z_FooterText2"/>
    <w:basedOn w:val="zAdmText"/>
    <w:rPr>
      <w:sz w:val="16"/>
    </w:rPr>
  </w:style>
  <w:style w:type="paragraph" w:customStyle="1" w:styleId="zHeaderL">
    <w:name w:val="z_HeaderL"/>
    <w:basedOn w:val="Standaard"/>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pPr>
      <w:framePr w:w="4253" w:wrap="around" w:vAnchor="page" w:hAnchor="page" w:x="5103" w:y="2269"/>
      <w:spacing w:line="240" w:lineRule="atLeast"/>
      <w:jc w:val="center"/>
    </w:pPr>
    <w:rPr>
      <w:b/>
      <w:i/>
      <w:spacing w:val="60"/>
      <w:sz w:val="30"/>
    </w:rPr>
  </w:style>
  <w:style w:type="paragraph" w:customStyle="1" w:styleId="zHeaderR">
    <w:name w:val="z_HeaderR"/>
    <w:basedOn w:val="zAdmText"/>
    <w:pPr>
      <w:tabs>
        <w:tab w:val="left" w:pos="255"/>
      </w:tabs>
      <w:spacing w:line="800" w:lineRule="atLeast"/>
      <w:jc w:val="right"/>
    </w:pPr>
    <w:rPr>
      <w:rFonts w:ascii="Frugal Sans" w:hAnsi="Frugal Sans"/>
      <w:b/>
    </w:rPr>
  </w:style>
  <w:style w:type="paragraph" w:customStyle="1" w:styleId="zHeaderR2">
    <w:name w:val="z_HeaderR2"/>
    <w:basedOn w:val="zHeaderR"/>
    <w:pPr>
      <w:framePr w:w="2155" w:wrap="auto" w:hAnchor="text" w:x="9299"/>
      <w:spacing w:line="240" w:lineRule="auto"/>
    </w:pPr>
    <w:rPr>
      <w:sz w:val="12"/>
    </w:rPr>
  </w:style>
  <w:style w:type="paragraph" w:customStyle="1" w:styleId="zHeaderRname">
    <w:name w:val="z_HeaderRname"/>
    <w:basedOn w:val="zHeaderR"/>
    <w:pPr>
      <w:tabs>
        <w:tab w:val="clear" w:pos="255"/>
        <w:tab w:val="left" w:pos="1928"/>
      </w:tabs>
      <w:spacing w:line="480" w:lineRule="atLeast"/>
      <w:jc w:val="left"/>
    </w:pPr>
    <w:rPr>
      <w:sz w:val="18"/>
    </w:rPr>
  </w:style>
  <w:style w:type="paragraph" w:customStyle="1" w:styleId="zKvKTxt">
    <w:name w:val="z_KvKTxt"/>
    <w:basedOn w:val="Standaard"/>
    <w:pPr>
      <w:spacing w:before="120" w:line="120" w:lineRule="exact"/>
    </w:pPr>
    <w:rPr>
      <w:noProof/>
      <w:sz w:val="10"/>
    </w:rPr>
  </w:style>
  <w:style w:type="paragraph" w:customStyle="1" w:styleId="zLineFull">
    <w:name w:val="z_LineFull"/>
    <w:basedOn w:val="zAdmText"/>
    <w:pPr>
      <w:tabs>
        <w:tab w:val="right" w:leader="underscore" w:pos="9412"/>
      </w:tabs>
      <w:spacing w:line="20" w:lineRule="exact"/>
      <w:ind w:left="-57"/>
    </w:pPr>
    <w:rPr>
      <w:sz w:val="16"/>
    </w:rPr>
  </w:style>
  <w:style w:type="paragraph" w:customStyle="1" w:styleId="zList">
    <w:name w:val="z_List"/>
    <w:basedOn w:val="Standaard"/>
    <w:pPr>
      <w:tabs>
        <w:tab w:val="left" w:pos="1985"/>
        <w:tab w:val="left" w:pos="7372"/>
      </w:tabs>
      <w:ind w:left="1701" w:hanging="1701"/>
    </w:pPr>
  </w:style>
  <w:style w:type="paragraph" w:customStyle="1" w:styleId="zLogo1">
    <w:name w:val="z_Logo1"/>
    <w:basedOn w:val="zAdmText"/>
    <w:pPr>
      <w:jc w:val="right"/>
    </w:pPr>
  </w:style>
  <w:style w:type="paragraph" w:customStyle="1" w:styleId="zLogo2">
    <w:name w:val="z_Logo2"/>
    <w:basedOn w:val="zLogo1"/>
  </w:style>
  <w:style w:type="paragraph" w:customStyle="1" w:styleId="zSubTitle">
    <w:name w:val="z_SubTitle"/>
    <w:basedOn w:val="zAdmText"/>
    <w:pPr>
      <w:spacing w:before="720"/>
      <w:jc w:val="center"/>
    </w:pPr>
    <w:rPr>
      <w:b/>
      <w:sz w:val="30"/>
    </w:rPr>
  </w:style>
  <w:style w:type="paragraph" w:customStyle="1" w:styleId="zTitle">
    <w:name w:val="z_Title"/>
    <w:basedOn w:val="zAdmText"/>
    <w:pPr>
      <w:spacing w:before="2540" w:after="720" w:line="480" w:lineRule="atLeast"/>
      <w:jc w:val="center"/>
    </w:pPr>
    <w:rPr>
      <w:b/>
      <w:spacing w:val="60"/>
      <w:sz w:val="40"/>
    </w:rPr>
  </w:style>
  <w:style w:type="paragraph" w:customStyle="1" w:styleId="zTOCtext">
    <w:name w:val="z_TOCtext"/>
    <w:basedOn w:val="zAdmText"/>
  </w:style>
  <w:style w:type="paragraph" w:customStyle="1" w:styleId="zVolume">
    <w:name w:val="z_Volume"/>
    <w:basedOn w:val="zAdmText"/>
    <w:pPr>
      <w:spacing w:before="960" w:after="960"/>
      <w:jc w:val="right"/>
    </w:pPr>
    <w:rPr>
      <w:b/>
    </w:rPr>
  </w:style>
  <w:style w:type="paragraph" w:customStyle="1" w:styleId="zVolumeNumber">
    <w:name w:val="z_VolumeNumber"/>
    <w:basedOn w:val="zVolume"/>
    <w:pPr>
      <w:jc w:val="left"/>
    </w:pPr>
  </w:style>
  <w:style w:type="paragraph" w:customStyle="1" w:styleId="zIBusinessUnit1">
    <w:name w:val="zI_BusinessUnit1"/>
    <w:basedOn w:val="Text"/>
    <w:next w:val="Text"/>
    <w:rPr>
      <w:b/>
      <w:bCs/>
      <w:noProof/>
      <w:sz w:val="14"/>
    </w:rPr>
  </w:style>
  <w:style w:type="paragraph" w:customStyle="1" w:styleId="zICompanyAddress1">
    <w:name w:val="zI_CompanyAddress1"/>
    <w:basedOn w:val="Text"/>
    <w:next w:val="Text"/>
    <w:pPr>
      <w:tabs>
        <w:tab w:val="left" w:pos="907"/>
      </w:tabs>
      <w:spacing w:after="120"/>
    </w:pPr>
    <w:rPr>
      <w:sz w:val="14"/>
    </w:rPr>
  </w:style>
  <w:style w:type="paragraph" w:customStyle="1" w:styleId="zICompanyName1">
    <w:name w:val="zI_CompanyName1"/>
    <w:basedOn w:val="Text"/>
    <w:next w:val="Text"/>
    <w:rPr>
      <w:rFonts w:ascii="Arial Black" w:hAnsi="Arial Black" w:cs="Arial"/>
      <w:noProof/>
      <w:sz w:val="18"/>
    </w:rPr>
  </w:style>
  <w:style w:type="paragraph" w:customStyle="1" w:styleId="zIFooter1">
    <w:name w:val="zI_Footer1"/>
    <w:basedOn w:val="Standaard"/>
    <w:pPr>
      <w:spacing w:before="60" w:after="60"/>
    </w:pPr>
    <w:rPr>
      <w:noProof/>
      <w:sz w:val="14"/>
    </w:rPr>
  </w:style>
  <w:style w:type="paragraph" w:customStyle="1" w:styleId="zIFooter2">
    <w:name w:val="zI_Footer2"/>
    <w:basedOn w:val="Standaard"/>
    <w:next w:val="Text"/>
    <w:rPr>
      <w:sz w:val="12"/>
    </w:rPr>
  </w:style>
  <w:style w:type="paragraph" w:styleId="Plattetekst3">
    <w:name w:val="Body Text 3"/>
    <w:basedOn w:val="Standaard"/>
    <w:pPr>
      <w:jc w:val="both"/>
    </w:pPr>
    <w:rPr>
      <w:i/>
      <w:iCs/>
    </w:rPr>
  </w:style>
  <w:style w:type="character" w:styleId="Nadruk">
    <w:name w:val="Emphasis"/>
    <w:rPr>
      <w:i/>
      <w:iCs/>
    </w:rPr>
  </w:style>
  <w:style w:type="character" w:customStyle="1" w:styleId="Intensievebenadrukking1">
    <w:name w:val="Intensieve benadrukking1"/>
    <w:rPr>
      <w:b/>
      <w:bCs/>
      <w:i/>
      <w:iCs/>
      <w:color w:val="4F81BD"/>
    </w:rPr>
  </w:style>
  <w:style w:type="paragraph" w:customStyle="1" w:styleId="Lijstalinea1">
    <w:name w:val="Lijstalinea1"/>
    <w:basedOn w:val="Standaard"/>
    <w:rsid w:val="00932DD0"/>
    <w:pPr>
      <w:overflowPunct/>
      <w:autoSpaceDE/>
      <w:autoSpaceDN/>
      <w:adjustRightInd/>
      <w:spacing w:after="200" w:line="276" w:lineRule="auto"/>
      <w:ind w:left="720"/>
      <w:textAlignment w:val="auto"/>
    </w:pPr>
    <w:rPr>
      <w:rFonts w:ascii="Frutiger" w:hAnsi="Frutiger" w:cs="Raavi"/>
      <w:sz w:val="20"/>
      <w:szCs w:val="22"/>
    </w:rPr>
  </w:style>
  <w:style w:type="table" w:styleId="Tabelraster">
    <w:name w:val="Table Grid"/>
    <w:basedOn w:val="Standaardtabel"/>
    <w:rsid w:val="00341C7F"/>
    <w:pPr>
      <w:overflowPunct w:val="0"/>
      <w:autoSpaceDE w:val="0"/>
      <w:autoSpaceDN w:val="0"/>
      <w:adjustRightInd w:val="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ubtielebenadrukking1">
    <w:name w:val="Subtiele benadrukking1"/>
    <w:qFormat/>
    <w:rsid w:val="00E6461A"/>
    <w:rPr>
      <w:rFonts w:cs="Times New Roman"/>
      <w:i/>
      <w:iCs/>
      <w:color w:val="808080"/>
    </w:rPr>
  </w:style>
  <w:style w:type="paragraph" w:customStyle="1" w:styleId="opm">
    <w:name w:val="opm"/>
    <w:basedOn w:val="Text"/>
    <w:rsid w:val="00B84565"/>
    <w:pPr>
      <w:jc w:val="center"/>
    </w:pPr>
  </w:style>
  <w:style w:type="paragraph" w:styleId="Documentstructuur">
    <w:name w:val="Document Map"/>
    <w:basedOn w:val="Standaard"/>
    <w:semiHidden/>
    <w:rsid w:val="00051842"/>
    <w:pPr>
      <w:shd w:val="clear" w:color="auto" w:fill="000080"/>
    </w:pPr>
    <w:rPr>
      <w:rFonts w:ascii="Tahoma" w:hAnsi="Tahoma"/>
      <w:sz w:val="20"/>
    </w:rPr>
  </w:style>
  <w:style w:type="paragraph" w:customStyle="1" w:styleId="opmaakwissen">
    <w:name w:val="opmaak wissen"/>
    <w:basedOn w:val="Lijst"/>
    <w:rsid w:val="00BA4AEC"/>
    <w:pPr>
      <w:overflowPunct/>
      <w:autoSpaceDE/>
      <w:autoSpaceDN/>
      <w:adjustRightInd/>
      <w:jc w:val="both"/>
      <w:textAlignment w:val="auto"/>
    </w:pPr>
    <w:rPr>
      <w:rFonts w:ascii="Times New Roman" w:hAnsi="Times New Roman"/>
      <w:sz w:val="20"/>
      <w:szCs w:val="24"/>
      <w:lang w:eastAsia="nl-NL"/>
    </w:rPr>
  </w:style>
  <w:style w:type="paragraph" w:styleId="Lijst">
    <w:name w:val="List"/>
    <w:basedOn w:val="Standaard"/>
    <w:rsid w:val="00BA4AEC"/>
    <w:pPr>
      <w:ind w:left="283" w:hanging="283"/>
    </w:pPr>
  </w:style>
  <w:style w:type="paragraph" w:styleId="Plattetekst">
    <w:name w:val="Body Text"/>
    <w:basedOn w:val="Standaard"/>
    <w:semiHidden/>
    <w:rsid w:val="00BF05C1"/>
    <w:pPr>
      <w:overflowPunct/>
      <w:autoSpaceDE/>
      <w:autoSpaceDN/>
      <w:adjustRightInd/>
      <w:spacing w:after="120"/>
      <w:jc w:val="both"/>
      <w:textAlignment w:val="auto"/>
    </w:pPr>
    <w:rPr>
      <w:rFonts w:ascii="Times New Roman" w:hAnsi="Times New Roman"/>
      <w:sz w:val="20"/>
      <w:szCs w:val="24"/>
      <w:lang w:val="nl-NL" w:eastAsia="nl-NL"/>
    </w:rPr>
  </w:style>
  <w:style w:type="paragraph" w:styleId="Platteteksteersteinspringing">
    <w:name w:val="Body Text First Indent"/>
    <w:basedOn w:val="Plattetekst"/>
    <w:semiHidden/>
    <w:rsid w:val="00BF05C1"/>
    <w:pPr>
      <w:ind w:firstLine="210"/>
    </w:pPr>
  </w:style>
  <w:style w:type="paragraph" w:styleId="Lijstopsomteken2">
    <w:name w:val="List Bullet 2"/>
    <w:basedOn w:val="Standaard"/>
    <w:semiHidden/>
    <w:rsid w:val="009B44C8"/>
    <w:pPr>
      <w:tabs>
        <w:tab w:val="num" w:pos="643"/>
      </w:tabs>
      <w:overflowPunct/>
      <w:autoSpaceDE/>
      <w:autoSpaceDN/>
      <w:adjustRightInd/>
      <w:ind w:left="643" w:hanging="360"/>
      <w:jc w:val="both"/>
      <w:textAlignment w:val="auto"/>
    </w:pPr>
    <w:rPr>
      <w:rFonts w:ascii="Times New Roman" w:hAnsi="Times New Roman"/>
      <w:sz w:val="20"/>
      <w:szCs w:val="24"/>
      <w:lang w:val="nl-NL" w:eastAsia="nl-NL"/>
    </w:rPr>
  </w:style>
  <w:style w:type="paragraph" w:customStyle="1" w:styleId="NootKop">
    <w:name w:val="Noot Kop"/>
    <w:basedOn w:val="Standaard"/>
    <w:next w:val="Standaard"/>
    <w:link w:val="NootKopChar"/>
    <w:rsid w:val="009B44C8"/>
    <w:pPr>
      <w:overflowPunct/>
      <w:autoSpaceDE/>
      <w:autoSpaceDN/>
      <w:adjustRightInd/>
      <w:spacing w:before="240" w:after="120"/>
      <w:jc w:val="both"/>
      <w:textAlignment w:val="auto"/>
    </w:pPr>
    <w:rPr>
      <w:rFonts w:ascii="Times New Roman" w:hAnsi="Times New Roman"/>
      <w:b/>
      <w:sz w:val="18"/>
      <w:szCs w:val="24"/>
      <w:lang w:val="nl-NL" w:eastAsia="nl-NL"/>
    </w:rPr>
  </w:style>
  <w:style w:type="character" w:customStyle="1" w:styleId="NootKopChar">
    <w:name w:val="Noot Kop Char"/>
    <w:link w:val="NootKop"/>
    <w:rsid w:val="009B44C8"/>
    <w:rPr>
      <w:b/>
      <w:sz w:val="18"/>
      <w:szCs w:val="24"/>
      <w:lang w:val="nl-NL" w:eastAsia="nl-NL" w:bidi="ar-SA"/>
    </w:rPr>
  </w:style>
  <w:style w:type="paragraph" w:styleId="Plattetekstinspringen">
    <w:name w:val="Body Text Indent"/>
    <w:basedOn w:val="Standaard"/>
    <w:rsid w:val="009C3DDE"/>
    <w:pPr>
      <w:spacing w:after="120"/>
      <w:ind w:left="283"/>
    </w:pPr>
  </w:style>
  <w:style w:type="paragraph" w:styleId="Platteteksteersteinspringing2">
    <w:name w:val="Body Text First Indent 2"/>
    <w:basedOn w:val="Plattetekstinspringen"/>
    <w:semiHidden/>
    <w:rsid w:val="009C3DDE"/>
    <w:pPr>
      <w:overflowPunct/>
      <w:autoSpaceDE/>
      <w:autoSpaceDN/>
      <w:adjustRightInd/>
      <w:ind w:firstLine="210"/>
      <w:jc w:val="both"/>
      <w:textAlignment w:val="auto"/>
    </w:pPr>
    <w:rPr>
      <w:rFonts w:ascii="Times New Roman" w:hAnsi="Times New Roman"/>
      <w:sz w:val="20"/>
      <w:szCs w:val="24"/>
      <w:lang w:val="nl-NL" w:eastAsia="nl-NL"/>
    </w:rPr>
  </w:style>
  <w:style w:type="character" w:customStyle="1" w:styleId="Titelvanboek1">
    <w:name w:val="Titel van boek1"/>
    <w:qFormat/>
    <w:rsid w:val="00CD6039"/>
    <w:rPr>
      <w:b/>
      <w:bCs/>
      <w:smallCaps/>
      <w:spacing w:val="5"/>
    </w:rPr>
  </w:style>
  <w:style w:type="paragraph" w:styleId="Lijstvoortzetting">
    <w:name w:val="List Continue"/>
    <w:basedOn w:val="Standaard"/>
    <w:semiHidden/>
    <w:rsid w:val="00A2425B"/>
    <w:pPr>
      <w:overflowPunct/>
      <w:autoSpaceDE/>
      <w:autoSpaceDN/>
      <w:adjustRightInd/>
      <w:spacing w:after="120"/>
      <w:ind w:left="283"/>
      <w:jc w:val="both"/>
      <w:textAlignment w:val="auto"/>
    </w:pPr>
    <w:rPr>
      <w:rFonts w:ascii="Times New Roman" w:hAnsi="Times New Roman"/>
      <w:sz w:val="20"/>
      <w:szCs w:val="24"/>
      <w:lang w:val="nl-NL" w:eastAsia="nl-NL"/>
    </w:rPr>
  </w:style>
  <w:style w:type="character" w:styleId="Hyperlink">
    <w:name w:val="Hyperlink"/>
    <w:rsid w:val="00E044B9"/>
    <w:rPr>
      <w:color w:val="0000FF"/>
      <w:u w:val="single"/>
    </w:rPr>
  </w:style>
  <w:style w:type="paragraph" w:styleId="Ballontekst">
    <w:name w:val="Balloon Text"/>
    <w:basedOn w:val="Standaard"/>
    <w:semiHidden/>
    <w:rsid w:val="006024C6"/>
    <w:rPr>
      <w:rFonts w:ascii="Tahoma" w:hAnsi="Tahoma"/>
      <w:sz w:val="16"/>
      <w:szCs w:val="16"/>
    </w:rPr>
  </w:style>
  <w:style w:type="paragraph" w:customStyle="1" w:styleId="Revisie1">
    <w:name w:val="Revisie1"/>
    <w:hidden/>
    <w:uiPriority w:val="99"/>
    <w:semiHidden/>
    <w:rsid w:val="00051515"/>
    <w:rPr>
      <w:rFonts w:ascii="Arial" w:hAnsi="Arial"/>
      <w:sz w:val="22"/>
      <w:lang w:val="en-US" w:eastAsia="en-US"/>
    </w:rPr>
  </w:style>
  <w:style w:type="character" w:customStyle="1" w:styleId="TextChar">
    <w:name w:val="Text Char"/>
    <w:link w:val="Text"/>
    <w:rsid w:val="00065D1B"/>
    <w:rPr>
      <w:rFonts w:ascii="Arial" w:hAnsi="Arial"/>
      <w:sz w:val="22"/>
      <w:lang w:val="en-US" w:eastAsia="en-US" w:bidi="ar-SA"/>
    </w:rPr>
  </w:style>
  <w:style w:type="paragraph" w:customStyle="1" w:styleId="Onderschrift">
    <w:name w:val="Onderschrift"/>
    <w:basedOn w:val="Bijschrift"/>
    <w:autoRedefine/>
    <w:qFormat/>
    <w:rsid w:val="002A3868"/>
    <w:rPr>
      <w:rFonts w:cs="Arial"/>
      <w:szCs w:val="22"/>
      <w:lang w:val="en-US"/>
    </w:rPr>
  </w:style>
  <w:style w:type="character" w:customStyle="1" w:styleId="Kop1Char">
    <w:name w:val="Kop 1 Char"/>
    <w:aliases w:val="Module Char,Hoofdstuk Char1"/>
    <w:basedOn w:val="Standaardalinea-lettertype"/>
    <w:link w:val="Kop1"/>
    <w:rsid w:val="002A3868"/>
    <w:rPr>
      <w:rFonts w:ascii="Arial" w:eastAsiaTheme="majorEastAsia" w:hAnsi="Arial" w:cstheme="majorBidi"/>
      <w:b/>
      <w:sz w:val="32"/>
      <w:lang w:val="en-GB" w:eastAsia="en-US"/>
    </w:rPr>
  </w:style>
  <w:style w:type="character" w:customStyle="1" w:styleId="Kop4Char">
    <w:name w:val="Kop 4 Char"/>
    <w:aliases w:val="Sectie Char"/>
    <w:link w:val="Kop4"/>
    <w:rsid w:val="002A3868"/>
    <w:rPr>
      <w:rFonts w:ascii="Arial" w:eastAsiaTheme="majorEastAsia" w:hAnsi="Arial" w:cstheme="majorBidi"/>
      <w:b/>
      <w:sz w:val="24"/>
      <w:lang w:val="en-GB" w:eastAsia="en-US"/>
    </w:rPr>
  </w:style>
  <w:style w:type="character" w:customStyle="1" w:styleId="Kop5Char">
    <w:name w:val="Kop 5 Char"/>
    <w:aliases w:val="Onderdeel Char"/>
    <w:basedOn w:val="Standaardalinea-lettertype"/>
    <w:link w:val="Kop5"/>
    <w:rsid w:val="002A3868"/>
    <w:rPr>
      <w:rFonts w:ascii="Arial" w:eastAsiaTheme="majorEastAsia" w:hAnsi="Arial" w:cstheme="majorBidi"/>
      <w:b/>
      <w:sz w:val="24"/>
      <w:lang w:val="en-GB" w:eastAsia="en-US"/>
    </w:rPr>
  </w:style>
  <w:style w:type="character" w:customStyle="1" w:styleId="Kop6Char">
    <w:name w:val="Kop 6 Char"/>
    <w:basedOn w:val="Standaardalinea-lettertype"/>
    <w:link w:val="Kop6"/>
    <w:rsid w:val="002A3868"/>
    <w:rPr>
      <w:rFonts w:ascii="Arial" w:eastAsiaTheme="majorEastAsia" w:hAnsi="Arial" w:cstheme="majorBidi"/>
      <w:b/>
      <w:sz w:val="24"/>
      <w:lang w:val="en-GB" w:eastAsia="en-US"/>
    </w:rPr>
  </w:style>
  <w:style w:type="character" w:customStyle="1" w:styleId="Kop7Char">
    <w:name w:val="Kop 7 Char"/>
    <w:aliases w:val="7 Char,Para level 7 Char,h7 Char,heading 7 Char,71 Char,Para level 71 Char,h71 Char,heading 71 Char,72 Char,Para level 72 Char,h72 Char,heading 72 Char,73 Char,Para level 73 Char,h73 Char,heading 73 Char,74 Char,Para level 74 Char,h74 Char"/>
    <w:basedOn w:val="Standaardalinea-lettertype"/>
    <w:link w:val="Kop7"/>
    <w:rsid w:val="002A3868"/>
    <w:rPr>
      <w:rFonts w:ascii="Arial" w:eastAsiaTheme="majorEastAsia" w:hAnsi="Arial" w:cstheme="majorBidi"/>
      <w:b/>
      <w:sz w:val="24"/>
      <w:lang w:val="en-GB" w:eastAsia="en-US"/>
    </w:rPr>
  </w:style>
  <w:style w:type="character" w:customStyle="1" w:styleId="Kop8Char">
    <w:name w:val="Kop 8 Char"/>
    <w:aliases w:val="8 Char,h8 Char,heading 8 Char,81 Char,h81 Char,heading 81 Char,82 Char,h82 Char,heading 82 Char,83 Char,h83 Char,heading 83 Char,84 Char,h84 Char,heading 84 Char,85 Char,h85 Char,heading 85 Char,86 Char,h86 Char,heading 86 Char,87 Char"/>
    <w:basedOn w:val="Standaardalinea-lettertype"/>
    <w:link w:val="Kop8"/>
    <w:rsid w:val="002A3868"/>
    <w:rPr>
      <w:rFonts w:ascii="Arial" w:eastAsiaTheme="majorEastAsia" w:hAnsi="Arial" w:cstheme="majorBidi"/>
      <w:b/>
      <w:sz w:val="24"/>
      <w:lang w:val="en-GB" w:eastAsia="en-US"/>
    </w:rPr>
  </w:style>
  <w:style w:type="character" w:customStyle="1" w:styleId="Kop9Char">
    <w:name w:val="Kop 9 Char"/>
    <w:basedOn w:val="Standaardalinea-lettertype"/>
    <w:link w:val="Kop9"/>
    <w:rsid w:val="002A3868"/>
    <w:rPr>
      <w:rFonts w:ascii="Arial" w:eastAsiaTheme="majorEastAsia" w:hAnsi="Arial" w:cstheme="majorBidi"/>
      <w:b/>
      <w:sz w:val="24"/>
      <w:lang w:val="en-GB" w:eastAsia="en-US"/>
    </w:rPr>
  </w:style>
  <w:style w:type="paragraph" w:styleId="Geenafstand">
    <w:name w:val="No Spacing"/>
    <w:uiPriority w:val="1"/>
    <w:qFormat/>
    <w:rsid w:val="002A3868"/>
    <w:pPr>
      <w:overflowPunct w:val="0"/>
      <w:autoSpaceDE w:val="0"/>
      <w:autoSpaceDN w:val="0"/>
      <w:adjustRightInd w:val="0"/>
      <w:textAlignment w:val="baseline"/>
    </w:pPr>
    <w:rPr>
      <w:rFonts w:ascii="Arial" w:hAnsi="Arial"/>
      <w:sz w:val="22"/>
      <w:lang w:val="en-GB" w:eastAsia="en-US"/>
    </w:rPr>
  </w:style>
  <w:style w:type="paragraph" w:styleId="Kopvaninhoudsopgave">
    <w:name w:val="TOC Heading"/>
    <w:basedOn w:val="Kop1"/>
    <w:next w:val="Standaard"/>
    <w:uiPriority w:val="39"/>
    <w:semiHidden/>
    <w:unhideWhenUsed/>
    <w:qFormat/>
    <w:rsid w:val="002A3868"/>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oleObject" Target="embeddings/oleObject38.bin"/><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oleObject" Target="embeddings/oleObject3.bin"/><Relationship Id="rId63" Type="http://schemas.openxmlformats.org/officeDocument/2006/relationships/oleObject" Target="embeddings/oleObject11.bin"/><Relationship Id="rId68"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oleObject" Target="embeddings/oleObject24.bin"/><Relationship Id="rId112" Type="http://schemas.openxmlformats.org/officeDocument/2006/relationships/image" Target="media/image65.png"/><Relationship Id="rId133" Type="http://schemas.openxmlformats.org/officeDocument/2006/relationships/image" Target="media/image79.png"/><Relationship Id="rId138" Type="http://schemas.openxmlformats.org/officeDocument/2006/relationships/image" Target="media/image84.png"/><Relationship Id="rId16" Type="http://schemas.openxmlformats.org/officeDocument/2006/relationships/image" Target="media/image4.png"/><Relationship Id="rId107" Type="http://schemas.openxmlformats.org/officeDocument/2006/relationships/oleObject" Target="embeddings/oleObject33.bin"/><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oleObject" Target="embeddings/oleObject6.bin"/><Relationship Id="rId58"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oleObject" Target="embeddings/oleObject19.bin"/><Relationship Id="rId102" Type="http://schemas.openxmlformats.org/officeDocument/2006/relationships/image" Target="media/image60.png"/><Relationship Id="rId123" Type="http://schemas.openxmlformats.org/officeDocument/2006/relationships/oleObject" Target="embeddings/oleObject41.bin"/><Relationship Id="rId128" Type="http://schemas.openxmlformats.org/officeDocument/2006/relationships/image" Target="media/image74.png"/><Relationship Id="rId144" Type="http://schemas.openxmlformats.org/officeDocument/2006/relationships/image" Target="media/image90.png"/><Relationship Id="rId149" Type="http://schemas.openxmlformats.org/officeDocument/2006/relationships/theme" Target="theme/theme1.xml"/><Relationship Id="rId5" Type="http://schemas.microsoft.com/office/2007/relationships/stylesWithEffects" Target="stylesWithEffects.xml"/><Relationship Id="rId90" Type="http://schemas.openxmlformats.org/officeDocument/2006/relationships/image" Target="media/image54.png"/><Relationship Id="rId95" Type="http://schemas.openxmlformats.org/officeDocument/2006/relationships/oleObject" Target="embeddings/oleObject27.bin"/><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oleObject" Target="embeddings/oleObject1.bin"/><Relationship Id="rId48"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oleObject" Target="embeddings/oleObject14.bin"/><Relationship Id="rId113" Type="http://schemas.openxmlformats.org/officeDocument/2006/relationships/oleObject" Target="embeddings/oleObject36.bin"/><Relationship Id="rId118" Type="http://schemas.openxmlformats.org/officeDocument/2006/relationships/image" Target="media/image68.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49.png"/><Relationship Id="rId85" Type="http://schemas.openxmlformats.org/officeDocument/2006/relationships/oleObject" Target="embeddings/oleObject22.bin"/><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oleObject" Target="embeddings/oleObject9.bin"/><Relationship Id="rId67" Type="http://schemas.openxmlformats.org/officeDocument/2006/relationships/oleObject" Target="embeddings/oleObject13.bin"/><Relationship Id="rId103" Type="http://schemas.openxmlformats.org/officeDocument/2006/relationships/oleObject" Target="embeddings/oleObject31.bin"/><Relationship Id="rId108" Type="http://schemas.openxmlformats.org/officeDocument/2006/relationships/image" Target="media/image63.png"/><Relationship Id="rId116" Type="http://schemas.openxmlformats.org/officeDocument/2006/relationships/image" Target="media/image67.png"/><Relationship Id="rId124" Type="http://schemas.openxmlformats.org/officeDocument/2006/relationships/image" Target="media/image71.png"/><Relationship Id="rId129" Type="http://schemas.openxmlformats.org/officeDocument/2006/relationships/image" Target="media/image75.png"/><Relationship Id="rId137" Type="http://schemas.openxmlformats.org/officeDocument/2006/relationships/image" Target="media/image8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6.pn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oleObject" Target="embeddings/oleObject17.bin"/><Relationship Id="rId83" Type="http://schemas.openxmlformats.org/officeDocument/2006/relationships/oleObject" Target="embeddings/oleObject21.bin"/><Relationship Id="rId88" Type="http://schemas.openxmlformats.org/officeDocument/2006/relationships/image" Target="media/image53.png"/><Relationship Id="rId91" Type="http://schemas.openxmlformats.org/officeDocument/2006/relationships/oleObject" Target="embeddings/oleObject25.bin"/><Relationship Id="rId96" Type="http://schemas.openxmlformats.org/officeDocument/2006/relationships/image" Target="media/image57.png"/><Relationship Id="rId111" Type="http://schemas.openxmlformats.org/officeDocument/2006/relationships/oleObject" Target="embeddings/oleObject35.bin"/><Relationship Id="rId132" Type="http://schemas.openxmlformats.org/officeDocument/2006/relationships/image" Target="media/image78.png"/><Relationship Id="rId140" Type="http://schemas.openxmlformats.org/officeDocument/2006/relationships/image" Target="media/image86.png"/><Relationship Id="rId145" Type="http://schemas.openxmlformats.org/officeDocument/2006/relationships/image" Target="media/image91.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4.bin"/><Relationship Id="rId57" Type="http://schemas.openxmlformats.org/officeDocument/2006/relationships/oleObject" Target="embeddings/oleObject8.bin"/><Relationship Id="rId106" Type="http://schemas.openxmlformats.org/officeDocument/2006/relationships/image" Target="media/image62.png"/><Relationship Id="rId114" Type="http://schemas.openxmlformats.org/officeDocument/2006/relationships/image" Target="media/image66.png"/><Relationship Id="rId119" Type="http://schemas.openxmlformats.org/officeDocument/2006/relationships/oleObject" Target="embeddings/oleObject39.bin"/><Relationship Id="rId127" Type="http://schemas.openxmlformats.org/officeDocument/2006/relationships/image" Target="media/image73.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oleObject" Target="embeddings/oleObject12.bin"/><Relationship Id="rId73" Type="http://schemas.openxmlformats.org/officeDocument/2006/relationships/oleObject" Target="embeddings/oleObject16.bin"/><Relationship Id="rId78" Type="http://schemas.openxmlformats.org/officeDocument/2006/relationships/image" Target="media/image48.png"/><Relationship Id="rId81" Type="http://schemas.openxmlformats.org/officeDocument/2006/relationships/oleObject" Target="embeddings/oleObject20.bin"/><Relationship Id="rId86" Type="http://schemas.openxmlformats.org/officeDocument/2006/relationships/image" Target="media/image52.png"/><Relationship Id="rId94" Type="http://schemas.openxmlformats.org/officeDocument/2006/relationships/image" Target="media/image56.png"/><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70.png"/><Relationship Id="rId130" Type="http://schemas.openxmlformats.org/officeDocument/2006/relationships/image" Target="media/image76.png"/><Relationship Id="rId135" Type="http://schemas.openxmlformats.org/officeDocument/2006/relationships/image" Target="media/image81.png"/><Relationship Id="rId143" Type="http://schemas.openxmlformats.org/officeDocument/2006/relationships/image" Target="media/image89.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oleObject" Target="embeddings/oleObject34.bin"/><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oleObject" Target="embeddings/oleObject7.bin"/><Relationship Id="rId76" Type="http://schemas.openxmlformats.org/officeDocument/2006/relationships/image" Target="media/image47.png"/><Relationship Id="rId97" Type="http://schemas.openxmlformats.org/officeDocument/2006/relationships/oleObject" Target="embeddings/oleObject28.bin"/><Relationship Id="rId104" Type="http://schemas.openxmlformats.org/officeDocument/2006/relationships/image" Target="media/image61.png"/><Relationship Id="rId120" Type="http://schemas.openxmlformats.org/officeDocument/2006/relationships/image" Target="media/image69.png"/><Relationship Id="rId125" Type="http://schemas.openxmlformats.org/officeDocument/2006/relationships/oleObject" Target="embeddings/oleObject42.bin"/><Relationship Id="rId141" Type="http://schemas.openxmlformats.org/officeDocument/2006/relationships/image" Target="media/image87.png"/><Relationship Id="rId146" Type="http://schemas.openxmlformats.org/officeDocument/2006/relationships/image" Target="media/image92.png"/><Relationship Id="rId7" Type="http://schemas.openxmlformats.org/officeDocument/2006/relationships/webSettings" Target="webSettings.xml"/><Relationship Id="rId71" Type="http://schemas.openxmlformats.org/officeDocument/2006/relationships/oleObject" Target="embeddings/oleObject15.bin"/><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oleObject" Target="embeddings/oleObject2.bin"/><Relationship Id="rId66" Type="http://schemas.openxmlformats.org/officeDocument/2006/relationships/image" Target="media/image42.png"/><Relationship Id="rId87" Type="http://schemas.openxmlformats.org/officeDocument/2006/relationships/oleObject" Target="embeddings/oleObject23.bin"/><Relationship Id="rId110" Type="http://schemas.openxmlformats.org/officeDocument/2006/relationships/image" Target="media/image64.png"/><Relationship Id="rId115" Type="http://schemas.openxmlformats.org/officeDocument/2006/relationships/oleObject" Target="embeddings/oleObject37.bin"/><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oleObject" Target="embeddings/oleObject10.bin"/><Relationship Id="rId82" Type="http://schemas.openxmlformats.org/officeDocument/2006/relationships/image" Target="media/image50.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oleObject" Target="embeddings/oleObject18.bin"/><Relationship Id="rId100" Type="http://schemas.openxmlformats.org/officeDocument/2006/relationships/image" Target="media/image59.png"/><Relationship Id="rId105" Type="http://schemas.openxmlformats.org/officeDocument/2006/relationships/oleObject" Target="embeddings/oleObject32.bin"/><Relationship Id="rId126" Type="http://schemas.openxmlformats.org/officeDocument/2006/relationships/image" Target="media/image72.png"/><Relationship Id="rId147"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oleObject" Target="embeddings/oleObject5.bin"/><Relationship Id="rId72" Type="http://schemas.openxmlformats.org/officeDocument/2006/relationships/image" Target="media/image45.png"/><Relationship Id="rId93" Type="http://schemas.openxmlformats.org/officeDocument/2006/relationships/oleObject" Target="embeddings/oleObject26.bin"/><Relationship Id="rId98" Type="http://schemas.openxmlformats.org/officeDocument/2006/relationships/image" Target="media/image58.png"/><Relationship Id="rId121" Type="http://schemas.openxmlformats.org/officeDocument/2006/relationships/oleObject" Target="embeddings/oleObject40.bin"/><Relationship Id="rId142"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Apl\Office\Template\Word9\IMO_01_Descr1.dot"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55A8A8-C126-4967-825D-BAAD33229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IMO_01_Descr1.dot</Template>
  <TotalTime>1175</TotalTime>
  <Pages>66</Pages>
  <Words>11858</Words>
  <Characters>65221</Characters>
  <Application>Microsoft Office Word</Application>
  <DocSecurity>0</DocSecurity>
  <Lines>543</Lines>
  <Paragraphs>153</Paragraphs>
  <ScaleCrop>false</ScaleCrop>
  <HeadingPairs>
    <vt:vector size="2" baseType="variant">
      <vt:variant>
        <vt:lpstr>Titel</vt:lpstr>
      </vt:variant>
      <vt:variant>
        <vt:i4>1</vt:i4>
      </vt:variant>
    </vt:vector>
  </HeadingPairs>
  <TitlesOfParts>
    <vt:vector size="1" baseType="lpstr">
      <vt:lpstr>NavVision Technical Description</vt:lpstr>
    </vt:vector>
  </TitlesOfParts>
  <Company>Free Technics BV</Company>
  <LinksUpToDate>false</LinksUpToDate>
  <CharactersWithSpaces>76926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NavVision Technical Description</dc:title>
  <dc:subject>ACC-NavVision-Technical-Description</dc:subject>
  <dc:creator>VCMM Kerckhaert</dc:creator>
  <cp:keywords>Automation Competence Center</cp:keywords>
  <cp:lastModifiedBy>Vince Kerckhaert</cp:lastModifiedBy>
  <cp:revision>12</cp:revision>
  <cp:lastPrinted>2013-11-29T11:08:00Z</cp:lastPrinted>
  <dcterms:created xsi:type="dcterms:W3CDTF">2013-11-27T09:45:00Z</dcterms:created>
  <dcterms:modified xsi:type="dcterms:W3CDTF">2013-11-29T11:13:00Z</dcterms:modified>
</cp:coreProperties>
</file>