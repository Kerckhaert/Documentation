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A5601" w:rsidRPr="00991962" w:rsidRDefault="00DA5601" w:rsidP="00756BF7">
      <w:pPr>
        <w:pStyle w:val="Heading1"/>
        <w:numPr>
          <w:ilvl w:val="0"/>
          <w:numId w:val="0"/>
        </w:numPr>
        <w:rPr>
          <w:rStyle w:val="SubtleReference"/>
          <w:lang w:val="en-US"/>
        </w:rPr>
      </w:pPr>
    </w:p>
    <w:tbl>
      <w:tblPr>
        <w:tblW w:w="0" w:type="auto"/>
        <w:tblLook w:val="0000" w:firstRow="0" w:lastRow="0" w:firstColumn="0" w:lastColumn="0" w:noHBand="0" w:noVBand="0"/>
      </w:tblPr>
      <w:tblGrid>
        <w:gridCol w:w="4623"/>
        <w:gridCol w:w="4449"/>
      </w:tblGrid>
      <w:tr w:rsidR="00DA5601" w:rsidTr="000F200F">
        <w:trPr>
          <w:trHeight w:val="886"/>
        </w:trPr>
        <w:tc>
          <w:tcPr>
            <w:tcW w:w="9458" w:type="dxa"/>
            <w:gridSpan w:val="2"/>
          </w:tcPr>
          <w:p w:rsidR="00DA5601" w:rsidRDefault="008D7046" w:rsidP="000F200F">
            <w:pPr>
              <w:pStyle w:val="zTitle"/>
            </w:pPr>
            <w:r>
              <w:fldChar w:fldCharType="begin"/>
            </w:r>
            <w:r>
              <w:instrText xml:space="preserve"> TITLE  "Software installation and commissioning manual" </w:instrText>
            </w:r>
            <w:r>
              <w:fldChar w:fldCharType="separate"/>
            </w:r>
            <w:r w:rsidR="00B2370E">
              <w:t>Software installation and commissioning manual</w:t>
            </w:r>
            <w:r>
              <w:fldChar w:fldCharType="end"/>
            </w:r>
          </w:p>
        </w:tc>
      </w:tr>
      <w:tr w:rsidR="00DA5601" w:rsidRPr="000F200F" w:rsidTr="000F200F">
        <w:trPr>
          <w:trHeight w:val="1074"/>
        </w:trPr>
        <w:tc>
          <w:tcPr>
            <w:tcW w:w="9458" w:type="dxa"/>
            <w:gridSpan w:val="2"/>
          </w:tcPr>
          <w:p w:rsidR="00DA5601" w:rsidRDefault="0055234D" w:rsidP="000F200F">
            <w:pPr>
              <w:pStyle w:val="zSubTitle"/>
            </w:pPr>
            <w:fldSimple w:instr=" KEYWORDS  &quot;Automation Competence Center&quot;  \* MERGEFORMAT ">
              <w:r w:rsidR="00B2370E">
                <w:t>Automation Competence Center</w:t>
              </w:r>
            </w:fldSimple>
          </w:p>
        </w:tc>
      </w:tr>
      <w:tr w:rsidR="00DA5601" w:rsidRPr="000F200F" w:rsidTr="000F200F">
        <w:trPr>
          <w:cantSplit/>
          <w:hidden/>
        </w:trPr>
        <w:tc>
          <w:tcPr>
            <w:tcW w:w="4788" w:type="dxa"/>
          </w:tcPr>
          <w:p w:rsidR="00DA5601" w:rsidRDefault="00DA5601" w:rsidP="000F200F">
            <w:pPr>
              <w:pStyle w:val="zVolume"/>
              <w:jc w:val="left"/>
              <w:rPr>
                <w:vanish/>
              </w:rPr>
            </w:pPr>
          </w:p>
        </w:tc>
        <w:tc>
          <w:tcPr>
            <w:tcW w:w="4670" w:type="dxa"/>
          </w:tcPr>
          <w:p w:rsidR="00DA5601" w:rsidRDefault="00DA5601" w:rsidP="000F200F">
            <w:pPr>
              <w:pStyle w:val="zVolumeNumber"/>
            </w:pPr>
          </w:p>
        </w:tc>
      </w:tr>
    </w:tbl>
    <w:p w:rsidR="00DA5601" w:rsidRDefault="00DA5601" w:rsidP="000F200F">
      <w:pPr>
        <w:rPr>
          <w:lang w:val="en-US"/>
        </w:rPr>
      </w:pPr>
      <w:r w:rsidRPr="00CA0364">
        <w:rPr>
          <w:lang w:val="en-US"/>
        </w:rPr>
        <w:br w:type="page"/>
      </w:r>
    </w:p>
    <w:p w:rsidR="00A94C0F" w:rsidRPr="00CA0364" w:rsidRDefault="00A94C0F" w:rsidP="000F200F">
      <w:pPr>
        <w:rPr>
          <w:lang w:val="en-US"/>
        </w:rPr>
      </w:pPr>
    </w:p>
    <w:tbl>
      <w:tblPr>
        <w:tblW w:w="0" w:type="auto"/>
        <w:tblLook w:val="0000" w:firstRow="0" w:lastRow="0" w:firstColumn="0" w:lastColumn="0" w:noHBand="0" w:noVBand="0"/>
      </w:tblPr>
      <w:tblGrid>
        <w:gridCol w:w="4574"/>
        <w:gridCol w:w="4498"/>
      </w:tblGrid>
      <w:tr w:rsidR="00DA5601" w:rsidRPr="000F200F" w:rsidTr="00756BF7">
        <w:tc>
          <w:tcPr>
            <w:tcW w:w="4691" w:type="dxa"/>
          </w:tcPr>
          <w:p w:rsidR="00DA5601" w:rsidRDefault="00DA5601" w:rsidP="000F200F">
            <w:pPr>
              <w:pStyle w:val="zAdmLeft"/>
            </w:pPr>
            <w:r>
              <w:t>Publication type:</w:t>
            </w:r>
          </w:p>
        </w:tc>
        <w:tc>
          <w:tcPr>
            <w:tcW w:w="4597" w:type="dxa"/>
          </w:tcPr>
          <w:p w:rsidR="00DA5601" w:rsidRDefault="00DA5601" w:rsidP="000F200F">
            <w:pPr>
              <w:pStyle w:val="zAdmRight"/>
            </w:pPr>
            <w:r>
              <w:t xml:space="preserve">Software Installation and </w:t>
            </w:r>
            <w:r>
              <w:br/>
              <w:t>Commissioning Manual</w:t>
            </w:r>
          </w:p>
        </w:tc>
      </w:tr>
      <w:tr w:rsidR="00DA5601" w:rsidTr="00756BF7">
        <w:tc>
          <w:tcPr>
            <w:tcW w:w="4691" w:type="dxa"/>
          </w:tcPr>
          <w:p w:rsidR="00DA5601" w:rsidRDefault="00DA5601" w:rsidP="000F200F">
            <w:pPr>
              <w:pStyle w:val="zAdmLeft"/>
            </w:pPr>
            <w:r>
              <w:t>Publication number:</w:t>
            </w:r>
          </w:p>
        </w:tc>
        <w:tc>
          <w:tcPr>
            <w:tcW w:w="4597" w:type="dxa"/>
          </w:tcPr>
          <w:p w:rsidR="00DA5601" w:rsidRDefault="008D7046" w:rsidP="000F200F">
            <w:pPr>
              <w:pStyle w:val="zAdmRight"/>
            </w:pPr>
            <w:r>
              <w:t>ACC</w:t>
            </w:r>
          </w:p>
        </w:tc>
      </w:tr>
      <w:tr w:rsidR="00DA5601" w:rsidTr="00756BF7">
        <w:tc>
          <w:tcPr>
            <w:tcW w:w="4691" w:type="dxa"/>
          </w:tcPr>
          <w:p w:rsidR="00DA5601" w:rsidRDefault="00DA5601" w:rsidP="000F200F">
            <w:pPr>
              <w:pStyle w:val="zAdmLeft"/>
            </w:pPr>
            <w:r>
              <w:t>Title:</w:t>
            </w:r>
          </w:p>
        </w:tc>
        <w:tc>
          <w:tcPr>
            <w:tcW w:w="4597" w:type="dxa"/>
          </w:tcPr>
          <w:p w:rsidR="00DA5601" w:rsidRDefault="0055234D" w:rsidP="000F200F">
            <w:pPr>
              <w:pStyle w:val="zAdmRight"/>
            </w:pPr>
            <w:fldSimple w:instr=" SUBJECT   \* MERGEFORMAT ">
              <w:r w:rsidR="00B2370E">
                <w:t>ACC-NavVision-Software-Installation-and-Commisioning-Manual v2.1.1</w:t>
              </w:r>
            </w:fldSimple>
          </w:p>
        </w:tc>
      </w:tr>
      <w:tr w:rsidR="00DA5601" w:rsidTr="00756BF7">
        <w:tc>
          <w:tcPr>
            <w:tcW w:w="4691" w:type="dxa"/>
          </w:tcPr>
          <w:p w:rsidR="00DA5601" w:rsidRDefault="00DA5601" w:rsidP="000F200F">
            <w:pPr>
              <w:pStyle w:val="zAdmLeft"/>
            </w:pPr>
            <w:r>
              <w:t>Subject:</w:t>
            </w:r>
          </w:p>
        </w:tc>
        <w:tc>
          <w:tcPr>
            <w:tcW w:w="4597" w:type="dxa"/>
          </w:tcPr>
          <w:p w:rsidR="00DA5601" w:rsidRDefault="00DA5601" w:rsidP="000F200F">
            <w:pPr>
              <w:pStyle w:val="zAdmRight"/>
            </w:pPr>
          </w:p>
        </w:tc>
      </w:tr>
      <w:tr w:rsidR="00DA5601" w:rsidTr="00756BF7">
        <w:tc>
          <w:tcPr>
            <w:tcW w:w="4691" w:type="dxa"/>
          </w:tcPr>
          <w:p w:rsidR="00DA5601" w:rsidRDefault="00DA5601" w:rsidP="000F200F">
            <w:pPr>
              <w:pStyle w:val="zAdmLeft"/>
            </w:pPr>
            <w:r>
              <w:t>Issue:</w:t>
            </w:r>
          </w:p>
        </w:tc>
        <w:tc>
          <w:tcPr>
            <w:tcW w:w="4597" w:type="dxa"/>
          </w:tcPr>
          <w:p w:rsidR="00DA5601" w:rsidRDefault="00D635ED" w:rsidP="00D635ED">
            <w:pPr>
              <w:pStyle w:val="zAdmRight"/>
            </w:pPr>
            <w:r>
              <w:t>2</w:t>
            </w:r>
            <w:r w:rsidR="00DA5601">
              <w:t>.</w:t>
            </w:r>
            <w:r>
              <w:t>1</w:t>
            </w:r>
            <w:r w:rsidR="008D7046">
              <w:t>.1</w:t>
            </w:r>
          </w:p>
        </w:tc>
      </w:tr>
      <w:tr w:rsidR="00DA5601" w:rsidTr="00756BF7">
        <w:tc>
          <w:tcPr>
            <w:tcW w:w="4691" w:type="dxa"/>
          </w:tcPr>
          <w:p w:rsidR="00DA5601" w:rsidRDefault="00DA5601" w:rsidP="000F200F">
            <w:pPr>
              <w:pStyle w:val="zAdmLeft"/>
            </w:pPr>
            <w:r>
              <w:t>Publication date:</w:t>
            </w:r>
          </w:p>
        </w:tc>
        <w:tc>
          <w:tcPr>
            <w:tcW w:w="4597" w:type="dxa"/>
          </w:tcPr>
          <w:p w:rsidR="00DA5601" w:rsidRDefault="00D635ED" w:rsidP="000F200F">
            <w:pPr>
              <w:pStyle w:val="zAdmRight"/>
            </w:pPr>
            <w:r>
              <w:fldChar w:fldCharType="begin"/>
            </w:r>
            <w:r>
              <w:instrText xml:space="preserve"> SAVEDATE  \@ "d MMMM yyyy"  \* MERGEFORMAT </w:instrText>
            </w:r>
            <w:r>
              <w:fldChar w:fldCharType="separate"/>
            </w:r>
            <w:r w:rsidR="00B2370E">
              <w:t>28 November 2014</w:t>
            </w:r>
            <w:r>
              <w:fldChar w:fldCharType="end"/>
            </w:r>
          </w:p>
        </w:tc>
      </w:tr>
      <w:tr w:rsidR="00DA5601" w:rsidTr="00756BF7">
        <w:tc>
          <w:tcPr>
            <w:tcW w:w="4691" w:type="dxa"/>
          </w:tcPr>
          <w:p w:rsidR="00DA5601" w:rsidRDefault="00DA5601" w:rsidP="000F200F">
            <w:pPr>
              <w:pStyle w:val="zAdmLeft"/>
            </w:pPr>
            <w:r>
              <w:t>Total number of pages:</w:t>
            </w:r>
          </w:p>
        </w:tc>
        <w:tc>
          <w:tcPr>
            <w:tcW w:w="4597" w:type="dxa"/>
          </w:tcPr>
          <w:p w:rsidR="00DA5601" w:rsidRDefault="0055234D" w:rsidP="000F200F">
            <w:pPr>
              <w:pStyle w:val="zAdmRight"/>
            </w:pPr>
            <w:fldSimple w:instr=" Numpages  \* MERGEFORMAT ">
              <w:r w:rsidR="00B2370E">
                <w:t>170</w:t>
              </w:r>
            </w:fldSimple>
          </w:p>
        </w:tc>
      </w:tr>
      <w:tr w:rsidR="00DA5601" w:rsidRPr="00711061" w:rsidTr="00756BF7">
        <w:tc>
          <w:tcPr>
            <w:tcW w:w="4691" w:type="dxa"/>
          </w:tcPr>
          <w:p w:rsidR="00DA5601" w:rsidRDefault="00DA5601" w:rsidP="000F200F">
            <w:pPr>
              <w:pStyle w:val="zAdmNameLeft"/>
              <w:ind w:left="284" w:hanging="284"/>
            </w:pPr>
            <w:r>
              <w:t>Author:</w:t>
            </w:r>
          </w:p>
        </w:tc>
        <w:tc>
          <w:tcPr>
            <w:tcW w:w="4597" w:type="dxa"/>
          </w:tcPr>
          <w:p w:rsidR="00DA5601" w:rsidRDefault="0055234D" w:rsidP="000F200F">
            <w:pPr>
              <w:pStyle w:val="zAdmNameRightOK"/>
            </w:pPr>
            <w:fldSimple w:instr=" AUTHOR  &quot;V.C.M.M. Kerckhaert&quot;  \* MERGEFORMAT ">
              <w:r w:rsidR="00B2370E">
                <w:t>V.C.M.M. Kerckhaert</w:t>
              </w:r>
            </w:fldSimple>
          </w:p>
        </w:tc>
      </w:tr>
      <w:tr w:rsidR="00756BF7" w:rsidTr="00756BF7">
        <w:tc>
          <w:tcPr>
            <w:tcW w:w="4691" w:type="dxa"/>
          </w:tcPr>
          <w:p w:rsidR="00756BF7" w:rsidRDefault="00756BF7" w:rsidP="00756BF7">
            <w:pPr>
              <w:pStyle w:val="zAdmNameLeft"/>
              <w:ind w:left="284" w:hanging="284"/>
            </w:pPr>
            <w:r>
              <w:t>Quality Control:</w:t>
            </w:r>
          </w:p>
        </w:tc>
        <w:tc>
          <w:tcPr>
            <w:tcW w:w="4597" w:type="dxa"/>
          </w:tcPr>
          <w:p w:rsidR="00756BF7" w:rsidRDefault="00756BF7" w:rsidP="00756BF7">
            <w:pPr>
              <w:pStyle w:val="zAdmNameRightOK"/>
            </w:pPr>
          </w:p>
        </w:tc>
      </w:tr>
    </w:tbl>
    <w:p w:rsidR="00DA5601" w:rsidRDefault="00DA5601" w:rsidP="00D635ED">
      <w:pPr>
        <w:pStyle w:val="TOCtitle"/>
        <w:numPr>
          <w:ilvl w:val="0"/>
          <w:numId w:val="0"/>
        </w:numPr>
      </w:pPr>
      <w:r>
        <w:br w:type="page"/>
      </w:r>
      <w:r>
        <w:lastRenderedPageBreak/>
        <w:t>Table of contents</w:t>
      </w:r>
    </w:p>
    <w:p w:rsidR="00DA5601" w:rsidRDefault="00DA5601" w:rsidP="000F200F">
      <w:pPr>
        <w:pStyle w:val="zTOCtext"/>
      </w:pPr>
      <w:r>
        <w:t>Page #</w:t>
      </w:r>
    </w:p>
    <w:p w:rsidR="00B2370E" w:rsidRDefault="00DA5601">
      <w:pPr>
        <w:pStyle w:val="TOC1"/>
        <w:rPr>
          <w:rFonts w:asciiTheme="minorHAnsi" w:eastAsiaTheme="minorEastAsia" w:hAnsiTheme="minorHAnsi" w:cstheme="minorBidi"/>
          <w:b w:val="0"/>
          <w:szCs w:val="22"/>
          <w:lang w:val="nl-NL" w:eastAsia="nl-NL"/>
        </w:rPr>
      </w:pPr>
      <w:r>
        <w:fldChar w:fldCharType="begin"/>
      </w:r>
      <w:r>
        <w:instrText xml:space="preserve"> TOC \o \t "Heading 1 no Nr." </w:instrText>
      </w:r>
      <w:r>
        <w:fldChar w:fldCharType="separate"/>
      </w:r>
      <w:r w:rsidR="00B2370E">
        <w:t>Figures</w:t>
      </w:r>
      <w:r w:rsidR="00B2370E">
        <w:tab/>
      </w:r>
      <w:r w:rsidR="00B2370E">
        <w:fldChar w:fldCharType="begin"/>
      </w:r>
      <w:r w:rsidR="00B2370E">
        <w:instrText xml:space="preserve"> PAGEREF _Toc404942358 \h </w:instrText>
      </w:r>
      <w:r w:rsidR="00B2370E">
        <w:fldChar w:fldCharType="separate"/>
      </w:r>
      <w:r w:rsidR="00B2370E">
        <w:t>7</w:t>
      </w:r>
      <w:r w:rsidR="00B2370E">
        <w:fldChar w:fldCharType="end"/>
      </w:r>
    </w:p>
    <w:p w:rsidR="00B2370E" w:rsidRDefault="00B2370E">
      <w:pPr>
        <w:pStyle w:val="TOC1"/>
        <w:rPr>
          <w:rFonts w:asciiTheme="minorHAnsi" w:eastAsiaTheme="minorEastAsia" w:hAnsiTheme="minorHAnsi" w:cstheme="minorBidi"/>
          <w:b w:val="0"/>
          <w:szCs w:val="22"/>
          <w:lang w:val="nl-NL" w:eastAsia="nl-NL"/>
        </w:rPr>
      </w:pPr>
      <w:r>
        <w:t>Tables</w:t>
      </w:r>
      <w:r>
        <w:tab/>
      </w:r>
      <w:r>
        <w:fldChar w:fldCharType="begin"/>
      </w:r>
      <w:r>
        <w:instrText xml:space="preserve"> PAGEREF _Toc404942359 \h </w:instrText>
      </w:r>
      <w:r>
        <w:fldChar w:fldCharType="separate"/>
      </w:r>
      <w:r>
        <w:t>10</w:t>
      </w:r>
      <w:r>
        <w:fldChar w:fldCharType="end"/>
      </w:r>
    </w:p>
    <w:p w:rsidR="00B2370E" w:rsidRDefault="00B2370E">
      <w:pPr>
        <w:pStyle w:val="TOC1"/>
        <w:rPr>
          <w:rFonts w:asciiTheme="minorHAnsi" w:eastAsiaTheme="minorEastAsia" w:hAnsiTheme="minorHAnsi" w:cstheme="minorBidi"/>
          <w:b w:val="0"/>
          <w:szCs w:val="22"/>
          <w:lang w:val="nl-NL" w:eastAsia="nl-NL"/>
        </w:rPr>
      </w:pPr>
      <w:r>
        <w:t>References</w:t>
      </w:r>
      <w:r>
        <w:tab/>
      </w:r>
      <w:r>
        <w:fldChar w:fldCharType="begin"/>
      </w:r>
      <w:r>
        <w:instrText xml:space="preserve"> PAGEREF _Toc404942360 \h </w:instrText>
      </w:r>
      <w:r>
        <w:fldChar w:fldCharType="separate"/>
      </w:r>
      <w:r>
        <w:t>12</w:t>
      </w:r>
      <w:r>
        <w:fldChar w:fldCharType="end"/>
      </w:r>
    </w:p>
    <w:p w:rsidR="00B2370E" w:rsidRDefault="00B2370E">
      <w:pPr>
        <w:pStyle w:val="TOC1"/>
        <w:rPr>
          <w:rFonts w:asciiTheme="minorHAnsi" w:eastAsiaTheme="minorEastAsia" w:hAnsiTheme="minorHAnsi" w:cstheme="minorBidi"/>
          <w:b w:val="0"/>
          <w:szCs w:val="22"/>
          <w:lang w:val="nl-NL" w:eastAsia="nl-NL"/>
        </w:rPr>
      </w:pPr>
      <w:r>
        <w:t>Introduction</w:t>
      </w:r>
      <w:r>
        <w:tab/>
      </w:r>
      <w:r>
        <w:fldChar w:fldCharType="begin"/>
      </w:r>
      <w:r>
        <w:instrText xml:space="preserve"> PAGEREF _Toc404942361 \h </w:instrText>
      </w:r>
      <w:r>
        <w:fldChar w:fldCharType="separate"/>
      </w:r>
      <w:r>
        <w:t>13</w:t>
      </w:r>
      <w:r>
        <w:fldChar w:fldCharType="end"/>
      </w:r>
    </w:p>
    <w:p w:rsidR="00B2370E" w:rsidRPr="00B2370E" w:rsidRDefault="00B2370E">
      <w:pPr>
        <w:pStyle w:val="TOC1"/>
        <w:rPr>
          <w:rFonts w:asciiTheme="minorHAnsi" w:eastAsiaTheme="minorEastAsia" w:hAnsiTheme="minorHAnsi" w:cstheme="minorBidi"/>
          <w:b w:val="0"/>
          <w:szCs w:val="22"/>
          <w:lang w:eastAsia="nl-NL"/>
        </w:rPr>
      </w:pPr>
      <w:r>
        <w:t>About the installation and commissioning manual</w:t>
      </w:r>
      <w:r>
        <w:tab/>
      </w:r>
      <w:r>
        <w:fldChar w:fldCharType="begin"/>
      </w:r>
      <w:r>
        <w:instrText xml:space="preserve"> PAGEREF _Toc404942362 \h </w:instrText>
      </w:r>
      <w:r>
        <w:fldChar w:fldCharType="separate"/>
      </w:r>
      <w:r>
        <w:t>13</w:t>
      </w:r>
      <w:r>
        <w:fldChar w:fldCharType="end"/>
      </w:r>
    </w:p>
    <w:p w:rsidR="00B2370E" w:rsidRPr="00B2370E" w:rsidRDefault="00B2370E">
      <w:pPr>
        <w:pStyle w:val="TOC1"/>
        <w:rPr>
          <w:rFonts w:asciiTheme="minorHAnsi" w:eastAsiaTheme="minorEastAsia" w:hAnsiTheme="minorHAnsi" w:cstheme="minorBidi"/>
          <w:b w:val="0"/>
          <w:szCs w:val="22"/>
          <w:lang w:eastAsia="nl-NL"/>
        </w:rPr>
      </w:pPr>
      <w:r>
        <w:t>Safety instructions</w:t>
      </w:r>
      <w:r>
        <w:tab/>
      </w:r>
      <w:r>
        <w:fldChar w:fldCharType="begin"/>
      </w:r>
      <w:r>
        <w:instrText xml:space="preserve"> PAGEREF _Toc404942363 \h </w:instrText>
      </w:r>
      <w:r>
        <w:fldChar w:fldCharType="separate"/>
      </w:r>
      <w:r>
        <w:t>15</w:t>
      </w:r>
      <w:r>
        <w:fldChar w:fldCharType="end"/>
      </w:r>
    </w:p>
    <w:p w:rsidR="00B2370E" w:rsidRPr="00B2370E" w:rsidRDefault="00B2370E">
      <w:pPr>
        <w:pStyle w:val="TOC1"/>
        <w:rPr>
          <w:rFonts w:asciiTheme="minorHAnsi" w:eastAsiaTheme="minorEastAsia" w:hAnsiTheme="minorHAnsi" w:cstheme="minorBidi"/>
          <w:b w:val="0"/>
          <w:szCs w:val="22"/>
          <w:lang w:eastAsia="nl-NL"/>
        </w:rPr>
      </w:pPr>
      <w:r>
        <w:t>Revision history</w:t>
      </w:r>
      <w:r>
        <w:tab/>
      </w:r>
      <w:r>
        <w:fldChar w:fldCharType="begin"/>
      </w:r>
      <w:r>
        <w:instrText xml:space="preserve"> PAGEREF _Toc404942364 \h </w:instrText>
      </w:r>
      <w:r>
        <w:fldChar w:fldCharType="separate"/>
      </w:r>
      <w:r>
        <w:t>15</w:t>
      </w:r>
      <w:r>
        <w:fldChar w:fldCharType="end"/>
      </w:r>
    </w:p>
    <w:p w:rsidR="00B2370E" w:rsidRPr="00B2370E" w:rsidRDefault="00B2370E">
      <w:pPr>
        <w:pStyle w:val="TOC1"/>
        <w:rPr>
          <w:rFonts w:asciiTheme="minorHAnsi" w:eastAsiaTheme="minorEastAsia" w:hAnsiTheme="minorHAnsi" w:cstheme="minorBidi"/>
          <w:b w:val="0"/>
          <w:szCs w:val="22"/>
          <w:lang w:eastAsia="nl-NL"/>
        </w:rPr>
      </w:pPr>
      <w:r w:rsidRPr="008F24AF">
        <w:rPr>
          <w:lang w:val="en-US"/>
        </w:rPr>
        <w:t>1.</w:t>
      </w:r>
      <w:r w:rsidRPr="00B2370E">
        <w:rPr>
          <w:rFonts w:asciiTheme="minorHAnsi" w:eastAsiaTheme="minorEastAsia" w:hAnsiTheme="minorHAnsi" w:cstheme="minorBidi"/>
          <w:b w:val="0"/>
          <w:szCs w:val="22"/>
          <w:lang w:eastAsia="nl-NL"/>
        </w:rPr>
        <w:tab/>
      </w:r>
      <w:r w:rsidRPr="008F24AF">
        <w:rPr>
          <w:lang w:val="en-US"/>
        </w:rPr>
        <w:t>Part 1: The operators Manual</w:t>
      </w:r>
      <w:r>
        <w:tab/>
      </w:r>
      <w:r>
        <w:fldChar w:fldCharType="begin"/>
      </w:r>
      <w:r>
        <w:instrText xml:space="preserve"> PAGEREF _Toc404942365 \h </w:instrText>
      </w:r>
      <w:r>
        <w:fldChar w:fldCharType="separate"/>
      </w:r>
      <w:r>
        <w:t>16</w:t>
      </w:r>
      <w:r>
        <w:fldChar w:fldCharType="end"/>
      </w:r>
    </w:p>
    <w:p w:rsidR="00B2370E" w:rsidRPr="00B2370E" w:rsidRDefault="00B2370E">
      <w:pPr>
        <w:pStyle w:val="TOC2"/>
        <w:tabs>
          <w:tab w:val="left" w:pos="1134"/>
        </w:tabs>
        <w:rPr>
          <w:rFonts w:asciiTheme="minorHAnsi" w:eastAsiaTheme="minorEastAsia" w:hAnsiTheme="minorHAnsi" w:cstheme="minorBidi"/>
          <w:sz w:val="22"/>
          <w:szCs w:val="22"/>
          <w:lang w:eastAsia="nl-NL"/>
        </w:rPr>
      </w:pPr>
      <w:r>
        <w:t>1.1</w:t>
      </w:r>
      <w:r w:rsidRPr="00B2370E">
        <w:rPr>
          <w:rFonts w:asciiTheme="minorHAnsi" w:eastAsiaTheme="minorEastAsia" w:hAnsiTheme="minorHAnsi" w:cstheme="minorBidi"/>
          <w:sz w:val="22"/>
          <w:szCs w:val="22"/>
          <w:lang w:eastAsia="nl-NL"/>
        </w:rPr>
        <w:tab/>
      </w:r>
      <w:r>
        <w:t>Human Machine Interface</w:t>
      </w:r>
      <w:r>
        <w:tab/>
      </w:r>
      <w:r>
        <w:fldChar w:fldCharType="begin"/>
      </w:r>
      <w:r>
        <w:instrText xml:space="preserve"> PAGEREF _Toc404942366 \h </w:instrText>
      </w:r>
      <w:r>
        <w:fldChar w:fldCharType="separate"/>
      </w:r>
      <w:r>
        <w:t>16</w:t>
      </w:r>
      <w:r>
        <w:fldChar w:fldCharType="end"/>
      </w:r>
    </w:p>
    <w:p w:rsidR="00B2370E" w:rsidRPr="00B2370E" w:rsidRDefault="00B2370E">
      <w:pPr>
        <w:pStyle w:val="TOC2"/>
        <w:tabs>
          <w:tab w:val="left" w:pos="1134"/>
        </w:tabs>
        <w:rPr>
          <w:rFonts w:asciiTheme="minorHAnsi" w:eastAsiaTheme="minorEastAsia" w:hAnsiTheme="minorHAnsi" w:cstheme="minorBidi"/>
          <w:sz w:val="22"/>
          <w:szCs w:val="22"/>
          <w:lang w:eastAsia="nl-NL"/>
        </w:rPr>
      </w:pPr>
      <w:r>
        <w:t>1.2</w:t>
      </w:r>
      <w:r w:rsidRPr="00B2370E">
        <w:rPr>
          <w:rFonts w:asciiTheme="minorHAnsi" w:eastAsiaTheme="minorEastAsia" w:hAnsiTheme="minorHAnsi" w:cstheme="minorBidi"/>
          <w:sz w:val="22"/>
          <w:szCs w:val="22"/>
          <w:lang w:eastAsia="nl-NL"/>
        </w:rPr>
        <w:tab/>
      </w:r>
      <w:r>
        <w:t>Taskbar</w:t>
      </w:r>
      <w:r>
        <w:tab/>
      </w:r>
      <w:r>
        <w:fldChar w:fldCharType="begin"/>
      </w:r>
      <w:r>
        <w:instrText xml:space="preserve"> PAGEREF _Toc404942367 \h </w:instrText>
      </w:r>
      <w:r>
        <w:fldChar w:fldCharType="separate"/>
      </w:r>
      <w:r>
        <w:t>16</w:t>
      </w:r>
      <w:r>
        <w:fldChar w:fldCharType="end"/>
      </w:r>
    </w:p>
    <w:p w:rsidR="00B2370E" w:rsidRPr="00B2370E" w:rsidRDefault="00B2370E">
      <w:pPr>
        <w:pStyle w:val="TOC3"/>
        <w:rPr>
          <w:rFonts w:asciiTheme="minorHAnsi" w:eastAsiaTheme="minorEastAsia" w:hAnsiTheme="minorHAnsi" w:cstheme="minorBidi"/>
          <w:sz w:val="22"/>
          <w:szCs w:val="22"/>
          <w:lang w:eastAsia="nl-NL"/>
        </w:rPr>
      </w:pPr>
      <w:r>
        <w:t>1.2.1</w:t>
      </w:r>
      <w:r w:rsidRPr="00B2370E">
        <w:rPr>
          <w:rFonts w:asciiTheme="minorHAnsi" w:eastAsiaTheme="minorEastAsia" w:hAnsiTheme="minorHAnsi" w:cstheme="minorBidi"/>
          <w:sz w:val="22"/>
          <w:szCs w:val="22"/>
          <w:lang w:eastAsia="nl-NL"/>
        </w:rPr>
        <w:tab/>
      </w:r>
      <w:r>
        <w:t>User rights</w:t>
      </w:r>
      <w:r>
        <w:tab/>
      </w:r>
      <w:r>
        <w:fldChar w:fldCharType="begin"/>
      </w:r>
      <w:r>
        <w:instrText xml:space="preserve"> PAGEREF _Toc404942368 \h </w:instrText>
      </w:r>
      <w:r>
        <w:fldChar w:fldCharType="separate"/>
      </w:r>
      <w:r>
        <w:t>17</w:t>
      </w:r>
      <w:r>
        <w:fldChar w:fldCharType="end"/>
      </w:r>
    </w:p>
    <w:p w:rsidR="00B2370E" w:rsidRPr="00B2370E" w:rsidRDefault="00B2370E">
      <w:pPr>
        <w:pStyle w:val="TOC3"/>
        <w:rPr>
          <w:rFonts w:asciiTheme="minorHAnsi" w:eastAsiaTheme="minorEastAsia" w:hAnsiTheme="minorHAnsi" w:cstheme="minorBidi"/>
          <w:sz w:val="22"/>
          <w:szCs w:val="22"/>
          <w:lang w:eastAsia="nl-NL"/>
        </w:rPr>
      </w:pPr>
      <w:r>
        <w:t>1.2.2</w:t>
      </w:r>
      <w:r w:rsidRPr="00B2370E">
        <w:rPr>
          <w:rFonts w:asciiTheme="minorHAnsi" w:eastAsiaTheme="minorEastAsia" w:hAnsiTheme="minorHAnsi" w:cstheme="minorBidi"/>
          <w:sz w:val="22"/>
          <w:szCs w:val="22"/>
          <w:lang w:eastAsia="nl-NL"/>
        </w:rPr>
        <w:tab/>
      </w:r>
      <w:r>
        <w:t>Palette</w:t>
      </w:r>
      <w:r>
        <w:tab/>
      </w:r>
      <w:r>
        <w:fldChar w:fldCharType="begin"/>
      </w:r>
      <w:r>
        <w:instrText xml:space="preserve"> PAGEREF _Toc404942369 \h </w:instrText>
      </w:r>
      <w:r>
        <w:fldChar w:fldCharType="separate"/>
      </w:r>
      <w:r>
        <w:t>18</w:t>
      </w:r>
      <w:r>
        <w:fldChar w:fldCharType="end"/>
      </w:r>
    </w:p>
    <w:p w:rsidR="00B2370E" w:rsidRPr="00B2370E" w:rsidRDefault="00B2370E">
      <w:pPr>
        <w:pStyle w:val="TOC3"/>
        <w:rPr>
          <w:rFonts w:asciiTheme="minorHAnsi" w:eastAsiaTheme="minorEastAsia" w:hAnsiTheme="minorHAnsi" w:cstheme="minorBidi"/>
          <w:sz w:val="22"/>
          <w:szCs w:val="22"/>
          <w:lang w:eastAsia="nl-NL"/>
        </w:rPr>
      </w:pPr>
      <w:r>
        <w:t>1.2.3</w:t>
      </w:r>
      <w:r w:rsidRPr="00B2370E">
        <w:rPr>
          <w:rFonts w:asciiTheme="minorHAnsi" w:eastAsiaTheme="minorEastAsia" w:hAnsiTheme="minorHAnsi" w:cstheme="minorBidi"/>
          <w:sz w:val="22"/>
          <w:szCs w:val="22"/>
          <w:lang w:eastAsia="nl-NL"/>
        </w:rPr>
        <w:tab/>
      </w:r>
      <w:r>
        <w:t>Mimics</w:t>
      </w:r>
      <w:r>
        <w:tab/>
      </w:r>
      <w:r>
        <w:fldChar w:fldCharType="begin"/>
      </w:r>
      <w:r>
        <w:instrText xml:space="preserve"> PAGEREF _Toc404942370 \h </w:instrText>
      </w:r>
      <w:r>
        <w:fldChar w:fldCharType="separate"/>
      </w:r>
      <w:r>
        <w:t>18</w:t>
      </w:r>
      <w:r>
        <w:fldChar w:fldCharType="end"/>
      </w:r>
    </w:p>
    <w:p w:rsidR="00B2370E" w:rsidRPr="00B2370E" w:rsidRDefault="00B2370E">
      <w:pPr>
        <w:pStyle w:val="TOC4"/>
        <w:tabs>
          <w:tab w:val="left" w:pos="1728"/>
        </w:tabs>
        <w:rPr>
          <w:rFonts w:asciiTheme="minorHAnsi" w:eastAsiaTheme="minorEastAsia" w:hAnsiTheme="minorHAnsi" w:cstheme="minorBidi"/>
          <w:sz w:val="22"/>
          <w:szCs w:val="22"/>
          <w:lang w:eastAsia="nl-NL"/>
        </w:rPr>
      </w:pPr>
      <w:r>
        <w:t>1.2.3.1</w:t>
      </w:r>
      <w:r w:rsidRPr="00B2370E">
        <w:rPr>
          <w:rFonts w:asciiTheme="minorHAnsi" w:eastAsiaTheme="minorEastAsia" w:hAnsiTheme="minorHAnsi" w:cstheme="minorBidi"/>
          <w:sz w:val="22"/>
          <w:szCs w:val="22"/>
          <w:lang w:eastAsia="nl-NL"/>
        </w:rPr>
        <w:tab/>
      </w:r>
      <w:r>
        <w:t>Mimics</w:t>
      </w:r>
      <w:r>
        <w:tab/>
      </w:r>
      <w:r>
        <w:fldChar w:fldCharType="begin"/>
      </w:r>
      <w:r>
        <w:instrText xml:space="preserve"> PAGEREF _Toc404942371 \h </w:instrText>
      </w:r>
      <w:r>
        <w:fldChar w:fldCharType="separate"/>
      </w:r>
      <w:r>
        <w:t>19</w:t>
      </w:r>
      <w:r>
        <w:fldChar w:fldCharType="end"/>
      </w:r>
    </w:p>
    <w:p w:rsidR="00B2370E" w:rsidRPr="00B2370E" w:rsidRDefault="00B2370E">
      <w:pPr>
        <w:pStyle w:val="TOC4"/>
        <w:tabs>
          <w:tab w:val="left" w:pos="1728"/>
        </w:tabs>
        <w:rPr>
          <w:rFonts w:asciiTheme="minorHAnsi" w:eastAsiaTheme="minorEastAsia" w:hAnsiTheme="minorHAnsi" w:cstheme="minorBidi"/>
          <w:sz w:val="22"/>
          <w:szCs w:val="22"/>
          <w:lang w:eastAsia="nl-NL"/>
        </w:rPr>
      </w:pPr>
      <w:r>
        <w:t>1.2.3.2</w:t>
      </w:r>
      <w:r w:rsidRPr="00B2370E">
        <w:rPr>
          <w:rFonts w:asciiTheme="minorHAnsi" w:eastAsiaTheme="minorEastAsia" w:hAnsiTheme="minorHAnsi" w:cstheme="minorBidi"/>
          <w:sz w:val="22"/>
          <w:szCs w:val="22"/>
          <w:lang w:eastAsia="nl-NL"/>
        </w:rPr>
        <w:tab/>
      </w:r>
      <w:r>
        <w:t>General</w:t>
      </w:r>
      <w:r>
        <w:tab/>
      </w:r>
      <w:r>
        <w:fldChar w:fldCharType="begin"/>
      </w:r>
      <w:r>
        <w:instrText xml:space="preserve"> PAGEREF _Toc404942372 \h </w:instrText>
      </w:r>
      <w:r>
        <w:fldChar w:fldCharType="separate"/>
      </w:r>
      <w:r>
        <w:t>19</w:t>
      </w:r>
      <w:r>
        <w:fldChar w:fldCharType="end"/>
      </w:r>
    </w:p>
    <w:p w:rsidR="00B2370E" w:rsidRPr="00B2370E" w:rsidRDefault="00B2370E">
      <w:pPr>
        <w:pStyle w:val="TOC4"/>
        <w:tabs>
          <w:tab w:val="left" w:pos="1728"/>
        </w:tabs>
        <w:rPr>
          <w:rFonts w:asciiTheme="minorHAnsi" w:eastAsiaTheme="minorEastAsia" w:hAnsiTheme="minorHAnsi" w:cstheme="minorBidi"/>
          <w:sz w:val="22"/>
          <w:szCs w:val="22"/>
          <w:lang w:eastAsia="nl-NL"/>
        </w:rPr>
      </w:pPr>
      <w:r>
        <w:t>1.2.3.3</w:t>
      </w:r>
      <w:r w:rsidRPr="00B2370E">
        <w:rPr>
          <w:rFonts w:asciiTheme="minorHAnsi" w:eastAsiaTheme="minorEastAsia" w:hAnsiTheme="minorHAnsi" w:cstheme="minorBidi"/>
          <w:sz w:val="22"/>
          <w:szCs w:val="22"/>
          <w:lang w:eastAsia="nl-NL"/>
        </w:rPr>
        <w:tab/>
      </w:r>
      <w:r>
        <w:t>Mimic examples</w:t>
      </w:r>
      <w:r>
        <w:tab/>
      </w:r>
      <w:r>
        <w:fldChar w:fldCharType="begin"/>
      </w:r>
      <w:r>
        <w:instrText xml:space="preserve"> PAGEREF _Toc404942373 \h </w:instrText>
      </w:r>
      <w:r>
        <w:fldChar w:fldCharType="separate"/>
      </w:r>
      <w:r>
        <w:t>19</w:t>
      </w:r>
      <w:r>
        <w:fldChar w:fldCharType="end"/>
      </w:r>
    </w:p>
    <w:p w:rsidR="00B2370E" w:rsidRPr="00B2370E" w:rsidRDefault="00B2370E">
      <w:pPr>
        <w:pStyle w:val="TOC4"/>
        <w:tabs>
          <w:tab w:val="left" w:pos="1728"/>
        </w:tabs>
        <w:rPr>
          <w:rFonts w:asciiTheme="minorHAnsi" w:eastAsiaTheme="minorEastAsia" w:hAnsiTheme="minorHAnsi" w:cstheme="minorBidi"/>
          <w:sz w:val="22"/>
          <w:szCs w:val="22"/>
          <w:lang w:eastAsia="nl-NL"/>
        </w:rPr>
      </w:pPr>
      <w:r>
        <w:t>1.2.3.4</w:t>
      </w:r>
      <w:r w:rsidRPr="00B2370E">
        <w:rPr>
          <w:rFonts w:asciiTheme="minorHAnsi" w:eastAsiaTheme="minorEastAsia" w:hAnsiTheme="minorHAnsi" w:cstheme="minorBidi"/>
          <w:sz w:val="22"/>
          <w:szCs w:val="22"/>
          <w:lang w:eastAsia="nl-NL"/>
        </w:rPr>
        <w:tab/>
      </w:r>
      <w:r>
        <w:t>Reading the mimic</w:t>
      </w:r>
      <w:r>
        <w:tab/>
      </w:r>
      <w:r>
        <w:fldChar w:fldCharType="begin"/>
      </w:r>
      <w:r>
        <w:instrText xml:space="preserve"> PAGEREF _Toc404942374 \h </w:instrText>
      </w:r>
      <w:r>
        <w:fldChar w:fldCharType="separate"/>
      </w:r>
      <w:r>
        <w:t>20</w:t>
      </w:r>
      <w:r>
        <w:fldChar w:fldCharType="end"/>
      </w:r>
    </w:p>
    <w:p w:rsidR="00B2370E" w:rsidRPr="00B2370E" w:rsidRDefault="00B2370E">
      <w:pPr>
        <w:pStyle w:val="TOC3"/>
        <w:rPr>
          <w:rFonts w:asciiTheme="minorHAnsi" w:eastAsiaTheme="minorEastAsia" w:hAnsiTheme="minorHAnsi" w:cstheme="minorBidi"/>
          <w:sz w:val="22"/>
          <w:szCs w:val="22"/>
          <w:lang w:eastAsia="nl-NL"/>
        </w:rPr>
      </w:pPr>
      <w:r>
        <w:t>1.2.4</w:t>
      </w:r>
      <w:r w:rsidRPr="00B2370E">
        <w:rPr>
          <w:rFonts w:asciiTheme="minorHAnsi" w:eastAsiaTheme="minorEastAsia" w:hAnsiTheme="minorHAnsi" w:cstheme="minorBidi"/>
          <w:sz w:val="22"/>
          <w:szCs w:val="22"/>
          <w:lang w:eastAsia="nl-NL"/>
        </w:rPr>
        <w:tab/>
      </w:r>
      <w:r>
        <w:t>Logbook</w:t>
      </w:r>
      <w:r>
        <w:tab/>
      </w:r>
      <w:r>
        <w:fldChar w:fldCharType="begin"/>
      </w:r>
      <w:r>
        <w:instrText xml:space="preserve"> PAGEREF _Toc404942375 \h </w:instrText>
      </w:r>
      <w:r>
        <w:fldChar w:fldCharType="separate"/>
      </w:r>
      <w:r>
        <w:t>22</w:t>
      </w:r>
      <w:r>
        <w:fldChar w:fldCharType="end"/>
      </w:r>
    </w:p>
    <w:p w:rsidR="00B2370E" w:rsidRPr="00B2370E" w:rsidRDefault="00B2370E">
      <w:pPr>
        <w:pStyle w:val="TOC4"/>
        <w:tabs>
          <w:tab w:val="left" w:pos="1728"/>
        </w:tabs>
        <w:rPr>
          <w:rFonts w:asciiTheme="minorHAnsi" w:eastAsiaTheme="minorEastAsia" w:hAnsiTheme="minorHAnsi" w:cstheme="minorBidi"/>
          <w:sz w:val="22"/>
          <w:szCs w:val="22"/>
          <w:lang w:eastAsia="nl-NL"/>
        </w:rPr>
      </w:pPr>
      <w:r w:rsidRPr="008F24AF">
        <w:rPr>
          <w:lang w:val="en-US"/>
        </w:rPr>
        <w:t>1.2.4.1</w:t>
      </w:r>
      <w:r w:rsidRPr="00B2370E">
        <w:rPr>
          <w:rFonts w:asciiTheme="minorHAnsi" w:eastAsiaTheme="minorEastAsia" w:hAnsiTheme="minorHAnsi" w:cstheme="minorBidi"/>
          <w:sz w:val="22"/>
          <w:szCs w:val="22"/>
          <w:lang w:eastAsia="nl-NL"/>
        </w:rPr>
        <w:tab/>
      </w:r>
      <w:r w:rsidRPr="008F24AF">
        <w:rPr>
          <w:lang w:val="en-US"/>
        </w:rPr>
        <w:t>Logbook groups</w:t>
      </w:r>
      <w:r>
        <w:tab/>
      </w:r>
      <w:r>
        <w:fldChar w:fldCharType="begin"/>
      </w:r>
      <w:r>
        <w:instrText xml:space="preserve"> PAGEREF _Toc404942376 \h </w:instrText>
      </w:r>
      <w:r>
        <w:fldChar w:fldCharType="separate"/>
      </w:r>
      <w:r>
        <w:t>22</w:t>
      </w:r>
      <w:r>
        <w:fldChar w:fldCharType="end"/>
      </w:r>
    </w:p>
    <w:p w:rsidR="00B2370E" w:rsidRPr="00B2370E" w:rsidRDefault="00B2370E">
      <w:pPr>
        <w:pStyle w:val="TOC4"/>
        <w:tabs>
          <w:tab w:val="left" w:pos="1728"/>
        </w:tabs>
        <w:rPr>
          <w:rFonts w:asciiTheme="minorHAnsi" w:eastAsiaTheme="minorEastAsia" w:hAnsiTheme="minorHAnsi" w:cstheme="minorBidi"/>
          <w:sz w:val="22"/>
          <w:szCs w:val="22"/>
          <w:lang w:eastAsia="nl-NL"/>
        </w:rPr>
      </w:pPr>
      <w:r>
        <w:t>1.2.4.2</w:t>
      </w:r>
      <w:r w:rsidRPr="00B2370E">
        <w:rPr>
          <w:rFonts w:asciiTheme="minorHAnsi" w:eastAsiaTheme="minorEastAsia" w:hAnsiTheme="minorHAnsi" w:cstheme="minorBidi"/>
          <w:sz w:val="22"/>
          <w:szCs w:val="22"/>
          <w:lang w:eastAsia="nl-NL"/>
        </w:rPr>
        <w:tab/>
      </w:r>
      <w:r>
        <w:t>Logbook appearance</w:t>
      </w:r>
      <w:r>
        <w:tab/>
      </w:r>
      <w:r>
        <w:fldChar w:fldCharType="begin"/>
      </w:r>
      <w:r>
        <w:instrText xml:space="preserve"> PAGEREF _Toc404942377 \h </w:instrText>
      </w:r>
      <w:r>
        <w:fldChar w:fldCharType="separate"/>
      </w:r>
      <w:r>
        <w:t>23</w:t>
      </w:r>
      <w:r>
        <w:fldChar w:fldCharType="end"/>
      </w:r>
    </w:p>
    <w:p w:rsidR="00B2370E" w:rsidRPr="00B2370E" w:rsidRDefault="00B2370E">
      <w:pPr>
        <w:pStyle w:val="TOC4"/>
        <w:tabs>
          <w:tab w:val="left" w:pos="1728"/>
        </w:tabs>
        <w:rPr>
          <w:rFonts w:asciiTheme="minorHAnsi" w:eastAsiaTheme="minorEastAsia" w:hAnsiTheme="minorHAnsi" w:cstheme="minorBidi"/>
          <w:sz w:val="22"/>
          <w:szCs w:val="22"/>
          <w:lang w:eastAsia="nl-NL"/>
        </w:rPr>
      </w:pPr>
      <w:r>
        <w:t>1.2.4.3</w:t>
      </w:r>
      <w:r w:rsidRPr="00B2370E">
        <w:rPr>
          <w:rFonts w:asciiTheme="minorHAnsi" w:eastAsiaTheme="minorEastAsia" w:hAnsiTheme="minorHAnsi" w:cstheme="minorBidi"/>
          <w:sz w:val="22"/>
          <w:szCs w:val="22"/>
          <w:lang w:eastAsia="nl-NL"/>
        </w:rPr>
        <w:tab/>
      </w:r>
      <w:r>
        <w:t>Logbook status indication</w:t>
      </w:r>
      <w:r>
        <w:tab/>
      </w:r>
      <w:r>
        <w:fldChar w:fldCharType="begin"/>
      </w:r>
      <w:r>
        <w:instrText xml:space="preserve"> PAGEREF _Toc404942378 \h </w:instrText>
      </w:r>
      <w:r>
        <w:fldChar w:fldCharType="separate"/>
      </w:r>
      <w:r>
        <w:t>23</w:t>
      </w:r>
      <w:r>
        <w:fldChar w:fldCharType="end"/>
      </w:r>
    </w:p>
    <w:p w:rsidR="00B2370E" w:rsidRPr="00B2370E" w:rsidRDefault="00B2370E">
      <w:pPr>
        <w:pStyle w:val="TOC4"/>
        <w:tabs>
          <w:tab w:val="left" w:pos="1728"/>
        </w:tabs>
        <w:rPr>
          <w:rFonts w:asciiTheme="minorHAnsi" w:eastAsiaTheme="minorEastAsia" w:hAnsiTheme="minorHAnsi" w:cstheme="minorBidi"/>
          <w:sz w:val="22"/>
          <w:szCs w:val="22"/>
          <w:lang w:eastAsia="nl-NL"/>
        </w:rPr>
      </w:pPr>
      <w:r w:rsidRPr="008F24AF">
        <w:rPr>
          <w:lang w:val="en-US"/>
        </w:rPr>
        <w:t>1.2.4.4</w:t>
      </w:r>
      <w:r w:rsidRPr="00B2370E">
        <w:rPr>
          <w:rFonts w:asciiTheme="minorHAnsi" w:eastAsiaTheme="minorEastAsia" w:hAnsiTheme="minorHAnsi" w:cstheme="minorBidi"/>
          <w:sz w:val="22"/>
          <w:szCs w:val="22"/>
          <w:lang w:eastAsia="nl-NL"/>
        </w:rPr>
        <w:tab/>
      </w:r>
      <w:r w:rsidRPr="008F24AF">
        <w:rPr>
          <w:lang w:val="en-US"/>
        </w:rPr>
        <w:t>Logbook search bar and buttons</w:t>
      </w:r>
      <w:r>
        <w:tab/>
      </w:r>
      <w:r>
        <w:fldChar w:fldCharType="begin"/>
      </w:r>
      <w:r>
        <w:instrText xml:space="preserve"> PAGEREF _Toc404942379 \h </w:instrText>
      </w:r>
      <w:r>
        <w:fldChar w:fldCharType="separate"/>
      </w:r>
      <w:r>
        <w:t>24</w:t>
      </w:r>
      <w:r>
        <w:fldChar w:fldCharType="end"/>
      </w:r>
    </w:p>
    <w:p w:rsidR="00B2370E" w:rsidRPr="00B2370E" w:rsidRDefault="00B2370E">
      <w:pPr>
        <w:pStyle w:val="TOC3"/>
        <w:rPr>
          <w:rFonts w:asciiTheme="minorHAnsi" w:eastAsiaTheme="minorEastAsia" w:hAnsiTheme="minorHAnsi" w:cstheme="minorBidi"/>
          <w:sz w:val="22"/>
          <w:szCs w:val="22"/>
          <w:lang w:eastAsia="nl-NL"/>
        </w:rPr>
      </w:pPr>
      <w:r>
        <w:t>1.2.5</w:t>
      </w:r>
      <w:r w:rsidRPr="00B2370E">
        <w:rPr>
          <w:rFonts w:asciiTheme="minorHAnsi" w:eastAsiaTheme="minorEastAsia" w:hAnsiTheme="minorHAnsi" w:cstheme="minorBidi"/>
          <w:sz w:val="22"/>
          <w:szCs w:val="22"/>
          <w:lang w:eastAsia="nl-NL"/>
        </w:rPr>
        <w:tab/>
      </w:r>
      <w:r>
        <w:t>Group viewer</w:t>
      </w:r>
      <w:r>
        <w:tab/>
      </w:r>
      <w:r>
        <w:fldChar w:fldCharType="begin"/>
      </w:r>
      <w:r>
        <w:instrText xml:space="preserve"> PAGEREF _Toc404942380 \h </w:instrText>
      </w:r>
      <w:r>
        <w:fldChar w:fldCharType="separate"/>
      </w:r>
      <w:r>
        <w:t>26</w:t>
      </w:r>
      <w:r>
        <w:fldChar w:fldCharType="end"/>
      </w:r>
    </w:p>
    <w:p w:rsidR="00B2370E" w:rsidRPr="00B2370E" w:rsidRDefault="00B2370E">
      <w:pPr>
        <w:pStyle w:val="TOC4"/>
        <w:tabs>
          <w:tab w:val="left" w:pos="1728"/>
        </w:tabs>
        <w:rPr>
          <w:rFonts w:asciiTheme="minorHAnsi" w:eastAsiaTheme="minorEastAsia" w:hAnsiTheme="minorHAnsi" w:cstheme="minorBidi"/>
          <w:sz w:val="22"/>
          <w:szCs w:val="22"/>
          <w:lang w:eastAsia="nl-NL"/>
        </w:rPr>
      </w:pPr>
      <w:r>
        <w:t>1.2.5.1</w:t>
      </w:r>
      <w:r w:rsidRPr="00B2370E">
        <w:rPr>
          <w:rFonts w:asciiTheme="minorHAnsi" w:eastAsiaTheme="minorEastAsia" w:hAnsiTheme="minorHAnsi" w:cstheme="minorBidi"/>
          <w:sz w:val="22"/>
          <w:szCs w:val="22"/>
          <w:lang w:eastAsia="nl-NL"/>
        </w:rPr>
        <w:tab/>
      </w:r>
      <w:r>
        <w:t>The search bar</w:t>
      </w:r>
      <w:r>
        <w:tab/>
      </w:r>
      <w:r>
        <w:fldChar w:fldCharType="begin"/>
      </w:r>
      <w:r>
        <w:instrText xml:space="preserve"> PAGEREF _Toc404942381 \h </w:instrText>
      </w:r>
      <w:r>
        <w:fldChar w:fldCharType="separate"/>
      </w:r>
      <w:r>
        <w:t>27</w:t>
      </w:r>
      <w:r>
        <w:fldChar w:fldCharType="end"/>
      </w:r>
    </w:p>
    <w:p w:rsidR="00B2370E" w:rsidRPr="00B2370E" w:rsidRDefault="00B2370E">
      <w:pPr>
        <w:pStyle w:val="TOC3"/>
        <w:rPr>
          <w:rFonts w:asciiTheme="minorHAnsi" w:eastAsiaTheme="minorEastAsia" w:hAnsiTheme="minorHAnsi" w:cstheme="minorBidi"/>
          <w:sz w:val="22"/>
          <w:szCs w:val="22"/>
          <w:lang w:eastAsia="nl-NL"/>
        </w:rPr>
      </w:pPr>
      <w:r>
        <w:t>1.2.6</w:t>
      </w:r>
      <w:r w:rsidRPr="00B2370E">
        <w:rPr>
          <w:rFonts w:asciiTheme="minorHAnsi" w:eastAsiaTheme="minorEastAsia" w:hAnsiTheme="minorHAnsi" w:cstheme="minorBidi"/>
          <w:sz w:val="22"/>
          <w:szCs w:val="22"/>
          <w:lang w:eastAsia="nl-NL"/>
        </w:rPr>
        <w:tab/>
      </w:r>
      <w:r>
        <w:t>Settings</w:t>
      </w:r>
      <w:r>
        <w:tab/>
      </w:r>
      <w:r>
        <w:fldChar w:fldCharType="begin"/>
      </w:r>
      <w:r>
        <w:instrText xml:space="preserve"> PAGEREF _Toc404942382 \h </w:instrText>
      </w:r>
      <w:r>
        <w:fldChar w:fldCharType="separate"/>
      </w:r>
      <w:r>
        <w:t>28</w:t>
      </w:r>
      <w:r>
        <w:fldChar w:fldCharType="end"/>
      </w:r>
    </w:p>
    <w:p w:rsidR="00B2370E" w:rsidRPr="00B2370E" w:rsidRDefault="00B2370E">
      <w:pPr>
        <w:pStyle w:val="TOC3"/>
        <w:rPr>
          <w:rFonts w:asciiTheme="minorHAnsi" w:eastAsiaTheme="minorEastAsia" w:hAnsiTheme="minorHAnsi" w:cstheme="minorBidi"/>
          <w:sz w:val="22"/>
          <w:szCs w:val="22"/>
          <w:lang w:eastAsia="nl-NL"/>
        </w:rPr>
      </w:pPr>
      <w:r>
        <w:t>1.2.7</w:t>
      </w:r>
      <w:r w:rsidRPr="00B2370E">
        <w:rPr>
          <w:rFonts w:asciiTheme="minorHAnsi" w:eastAsiaTheme="minorEastAsia" w:hAnsiTheme="minorHAnsi" w:cstheme="minorBidi"/>
          <w:sz w:val="22"/>
          <w:szCs w:val="22"/>
          <w:lang w:eastAsia="nl-NL"/>
        </w:rPr>
        <w:tab/>
      </w:r>
      <w:r>
        <w:t>Alarm Mimic</w:t>
      </w:r>
      <w:r>
        <w:tab/>
      </w:r>
      <w:r>
        <w:fldChar w:fldCharType="begin"/>
      </w:r>
      <w:r>
        <w:instrText xml:space="preserve"> PAGEREF _Toc404942383 \h </w:instrText>
      </w:r>
      <w:r>
        <w:fldChar w:fldCharType="separate"/>
      </w:r>
      <w:r>
        <w:t>29</w:t>
      </w:r>
      <w:r>
        <w:fldChar w:fldCharType="end"/>
      </w:r>
    </w:p>
    <w:p w:rsidR="00B2370E" w:rsidRPr="00B2370E" w:rsidRDefault="00B2370E">
      <w:pPr>
        <w:pStyle w:val="TOC4"/>
        <w:tabs>
          <w:tab w:val="left" w:pos="1728"/>
        </w:tabs>
        <w:rPr>
          <w:rFonts w:asciiTheme="minorHAnsi" w:eastAsiaTheme="minorEastAsia" w:hAnsiTheme="minorHAnsi" w:cstheme="minorBidi"/>
          <w:sz w:val="22"/>
          <w:szCs w:val="22"/>
          <w:lang w:eastAsia="nl-NL"/>
        </w:rPr>
      </w:pPr>
      <w:r>
        <w:t>1.2.7.1</w:t>
      </w:r>
      <w:r w:rsidRPr="00B2370E">
        <w:rPr>
          <w:rFonts w:asciiTheme="minorHAnsi" w:eastAsiaTheme="minorEastAsia" w:hAnsiTheme="minorHAnsi" w:cstheme="minorBidi"/>
          <w:sz w:val="22"/>
          <w:szCs w:val="22"/>
          <w:lang w:eastAsia="nl-NL"/>
        </w:rPr>
        <w:tab/>
      </w:r>
      <w:r>
        <w:t>Alarm icons</w:t>
      </w:r>
      <w:r>
        <w:tab/>
      </w:r>
      <w:r>
        <w:fldChar w:fldCharType="begin"/>
      </w:r>
      <w:r>
        <w:instrText xml:space="preserve"> PAGEREF _Toc404942384 \h </w:instrText>
      </w:r>
      <w:r>
        <w:fldChar w:fldCharType="separate"/>
      </w:r>
      <w:r>
        <w:t>30</w:t>
      </w:r>
      <w:r>
        <w:fldChar w:fldCharType="end"/>
      </w:r>
    </w:p>
    <w:p w:rsidR="00B2370E" w:rsidRPr="00B2370E" w:rsidRDefault="00B2370E">
      <w:pPr>
        <w:pStyle w:val="TOC1"/>
        <w:rPr>
          <w:rFonts w:asciiTheme="minorHAnsi" w:eastAsiaTheme="minorEastAsia" w:hAnsiTheme="minorHAnsi" w:cstheme="minorBidi"/>
          <w:b w:val="0"/>
          <w:szCs w:val="22"/>
          <w:lang w:eastAsia="nl-NL"/>
        </w:rPr>
      </w:pPr>
      <w:r>
        <w:t>2.</w:t>
      </w:r>
      <w:r w:rsidRPr="00B2370E">
        <w:rPr>
          <w:rFonts w:asciiTheme="minorHAnsi" w:eastAsiaTheme="minorEastAsia" w:hAnsiTheme="minorHAnsi" w:cstheme="minorBidi"/>
          <w:b w:val="0"/>
          <w:szCs w:val="22"/>
          <w:lang w:eastAsia="nl-NL"/>
        </w:rPr>
        <w:tab/>
      </w:r>
      <w:r>
        <w:t>Alarm System</w:t>
      </w:r>
      <w:r>
        <w:tab/>
      </w:r>
      <w:r>
        <w:fldChar w:fldCharType="begin"/>
      </w:r>
      <w:r>
        <w:instrText xml:space="preserve"> PAGEREF _Toc404942385 \h </w:instrText>
      </w:r>
      <w:r>
        <w:fldChar w:fldCharType="separate"/>
      </w:r>
      <w:r>
        <w:t>33</w:t>
      </w:r>
      <w:r>
        <w:fldChar w:fldCharType="end"/>
      </w:r>
    </w:p>
    <w:p w:rsidR="00B2370E" w:rsidRPr="00B2370E" w:rsidRDefault="00B2370E">
      <w:pPr>
        <w:pStyle w:val="TOC2"/>
        <w:tabs>
          <w:tab w:val="left" w:pos="1134"/>
        </w:tabs>
        <w:rPr>
          <w:rFonts w:asciiTheme="minorHAnsi" w:eastAsiaTheme="minorEastAsia" w:hAnsiTheme="minorHAnsi" w:cstheme="minorBidi"/>
          <w:sz w:val="22"/>
          <w:szCs w:val="22"/>
          <w:lang w:eastAsia="nl-NL"/>
        </w:rPr>
      </w:pPr>
      <w:r>
        <w:t>2.1</w:t>
      </w:r>
      <w:r w:rsidRPr="00B2370E">
        <w:rPr>
          <w:rFonts w:asciiTheme="minorHAnsi" w:eastAsiaTheme="minorEastAsia" w:hAnsiTheme="minorHAnsi" w:cstheme="minorBidi"/>
          <w:sz w:val="22"/>
          <w:szCs w:val="22"/>
          <w:lang w:eastAsia="nl-NL"/>
        </w:rPr>
        <w:tab/>
      </w:r>
      <w:r w:rsidRPr="008F24AF">
        <w:rPr>
          <w:lang w:val="en-US"/>
        </w:rPr>
        <w:t>Introduction</w:t>
      </w:r>
      <w:r>
        <w:tab/>
      </w:r>
      <w:r>
        <w:fldChar w:fldCharType="begin"/>
      </w:r>
      <w:r>
        <w:instrText xml:space="preserve"> PAGEREF _Toc404942386 \h </w:instrText>
      </w:r>
      <w:r>
        <w:fldChar w:fldCharType="separate"/>
      </w:r>
      <w:r>
        <w:t>33</w:t>
      </w:r>
      <w:r>
        <w:fldChar w:fldCharType="end"/>
      </w:r>
    </w:p>
    <w:p w:rsidR="00B2370E" w:rsidRPr="00B2370E" w:rsidRDefault="00B2370E">
      <w:pPr>
        <w:pStyle w:val="TOC2"/>
        <w:tabs>
          <w:tab w:val="left" w:pos="1134"/>
        </w:tabs>
        <w:rPr>
          <w:rFonts w:asciiTheme="minorHAnsi" w:eastAsiaTheme="minorEastAsia" w:hAnsiTheme="minorHAnsi" w:cstheme="minorBidi"/>
          <w:sz w:val="22"/>
          <w:szCs w:val="22"/>
          <w:lang w:eastAsia="nl-NL"/>
        </w:rPr>
      </w:pPr>
      <w:r>
        <w:t>2.2</w:t>
      </w:r>
      <w:r w:rsidRPr="00B2370E">
        <w:rPr>
          <w:rFonts w:asciiTheme="minorHAnsi" w:eastAsiaTheme="minorEastAsia" w:hAnsiTheme="minorHAnsi" w:cstheme="minorBidi"/>
          <w:sz w:val="22"/>
          <w:szCs w:val="22"/>
          <w:lang w:eastAsia="nl-NL"/>
        </w:rPr>
        <w:tab/>
      </w:r>
      <w:r>
        <w:t>Alarm handling</w:t>
      </w:r>
      <w:r>
        <w:tab/>
      </w:r>
      <w:r>
        <w:fldChar w:fldCharType="begin"/>
      </w:r>
      <w:r>
        <w:instrText xml:space="preserve"> PAGEREF _Toc404942387 \h </w:instrText>
      </w:r>
      <w:r>
        <w:fldChar w:fldCharType="separate"/>
      </w:r>
      <w:r>
        <w:t>33</w:t>
      </w:r>
      <w:r>
        <w:fldChar w:fldCharType="end"/>
      </w:r>
    </w:p>
    <w:p w:rsidR="00B2370E" w:rsidRPr="00B2370E" w:rsidRDefault="00B2370E">
      <w:pPr>
        <w:pStyle w:val="TOC2"/>
        <w:tabs>
          <w:tab w:val="left" w:pos="1134"/>
        </w:tabs>
        <w:rPr>
          <w:rFonts w:asciiTheme="minorHAnsi" w:eastAsiaTheme="minorEastAsia" w:hAnsiTheme="minorHAnsi" w:cstheme="minorBidi"/>
          <w:sz w:val="22"/>
          <w:szCs w:val="22"/>
          <w:lang w:eastAsia="nl-NL"/>
        </w:rPr>
      </w:pPr>
      <w:r>
        <w:t>2.3</w:t>
      </w:r>
      <w:r w:rsidRPr="00B2370E">
        <w:rPr>
          <w:rFonts w:asciiTheme="minorHAnsi" w:eastAsiaTheme="minorEastAsia" w:hAnsiTheme="minorHAnsi" w:cstheme="minorBidi"/>
          <w:sz w:val="22"/>
          <w:szCs w:val="22"/>
          <w:lang w:eastAsia="nl-NL"/>
        </w:rPr>
        <w:tab/>
      </w:r>
      <w:r>
        <w:t>Alarm handling in the alarm mimic</w:t>
      </w:r>
      <w:r>
        <w:tab/>
      </w:r>
      <w:r>
        <w:fldChar w:fldCharType="begin"/>
      </w:r>
      <w:r>
        <w:instrText xml:space="preserve"> PAGEREF _Toc404942388 \h </w:instrText>
      </w:r>
      <w:r>
        <w:fldChar w:fldCharType="separate"/>
      </w:r>
      <w:r>
        <w:t>35</w:t>
      </w:r>
      <w:r>
        <w:fldChar w:fldCharType="end"/>
      </w:r>
    </w:p>
    <w:p w:rsidR="00B2370E" w:rsidRPr="00B2370E" w:rsidRDefault="00B2370E">
      <w:pPr>
        <w:pStyle w:val="TOC3"/>
        <w:rPr>
          <w:rFonts w:asciiTheme="minorHAnsi" w:eastAsiaTheme="minorEastAsia" w:hAnsiTheme="minorHAnsi" w:cstheme="minorBidi"/>
          <w:sz w:val="22"/>
          <w:szCs w:val="22"/>
          <w:lang w:eastAsia="nl-NL"/>
        </w:rPr>
      </w:pPr>
      <w:r>
        <w:t>2.3.1</w:t>
      </w:r>
      <w:r w:rsidRPr="00B2370E">
        <w:rPr>
          <w:rFonts w:asciiTheme="minorHAnsi" w:eastAsiaTheme="minorEastAsia" w:hAnsiTheme="minorHAnsi" w:cstheme="minorBidi"/>
          <w:sz w:val="22"/>
          <w:szCs w:val="22"/>
          <w:lang w:eastAsia="nl-NL"/>
        </w:rPr>
        <w:tab/>
      </w:r>
      <w:r>
        <w:t>Explanation of alarm rights</w:t>
      </w:r>
      <w:r>
        <w:tab/>
      </w:r>
      <w:r>
        <w:fldChar w:fldCharType="begin"/>
      </w:r>
      <w:r>
        <w:instrText xml:space="preserve"> PAGEREF _Toc404942389 \h </w:instrText>
      </w:r>
      <w:r>
        <w:fldChar w:fldCharType="separate"/>
      </w:r>
      <w:r>
        <w:t>35</w:t>
      </w:r>
      <w:r>
        <w:fldChar w:fldCharType="end"/>
      </w:r>
    </w:p>
    <w:p w:rsidR="00B2370E" w:rsidRPr="00B2370E" w:rsidRDefault="00B2370E">
      <w:pPr>
        <w:pStyle w:val="TOC2"/>
        <w:tabs>
          <w:tab w:val="left" w:pos="1134"/>
        </w:tabs>
        <w:rPr>
          <w:rFonts w:asciiTheme="minorHAnsi" w:eastAsiaTheme="minorEastAsia" w:hAnsiTheme="minorHAnsi" w:cstheme="minorBidi"/>
          <w:sz w:val="22"/>
          <w:szCs w:val="22"/>
          <w:lang w:eastAsia="nl-NL"/>
        </w:rPr>
      </w:pPr>
      <w:r>
        <w:t>2.4</w:t>
      </w:r>
      <w:r w:rsidRPr="00B2370E">
        <w:rPr>
          <w:rFonts w:asciiTheme="minorHAnsi" w:eastAsiaTheme="minorEastAsia" w:hAnsiTheme="minorHAnsi" w:cstheme="minorBidi"/>
          <w:sz w:val="22"/>
          <w:szCs w:val="22"/>
          <w:lang w:eastAsia="nl-NL"/>
        </w:rPr>
        <w:tab/>
      </w:r>
      <w:r w:rsidRPr="008F24AF">
        <w:rPr>
          <w:lang w:val="en-US"/>
        </w:rPr>
        <w:t>Duty alarm system</w:t>
      </w:r>
      <w:r>
        <w:tab/>
      </w:r>
      <w:r>
        <w:fldChar w:fldCharType="begin"/>
      </w:r>
      <w:r>
        <w:instrText xml:space="preserve"> PAGEREF _Toc404942390 \h </w:instrText>
      </w:r>
      <w:r>
        <w:fldChar w:fldCharType="separate"/>
      </w:r>
      <w:r>
        <w:t>36</w:t>
      </w:r>
      <w:r>
        <w:fldChar w:fldCharType="end"/>
      </w:r>
    </w:p>
    <w:p w:rsidR="00B2370E" w:rsidRPr="00B2370E" w:rsidRDefault="00B2370E">
      <w:pPr>
        <w:pStyle w:val="TOC3"/>
        <w:rPr>
          <w:rFonts w:asciiTheme="minorHAnsi" w:eastAsiaTheme="minorEastAsia" w:hAnsiTheme="minorHAnsi" w:cstheme="minorBidi"/>
          <w:sz w:val="22"/>
          <w:szCs w:val="22"/>
          <w:lang w:eastAsia="nl-NL"/>
        </w:rPr>
      </w:pPr>
      <w:r>
        <w:t>2.4.1</w:t>
      </w:r>
      <w:r w:rsidRPr="00B2370E">
        <w:rPr>
          <w:rFonts w:asciiTheme="minorHAnsi" w:eastAsiaTheme="minorEastAsia" w:hAnsiTheme="minorHAnsi" w:cstheme="minorBidi"/>
          <w:sz w:val="22"/>
          <w:szCs w:val="22"/>
          <w:lang w:eastAsia="nl-NL"/>
        </w:rPr>
        <w:tab/>
      </w:r>
      <w:r>
        <w:t>Extra buttons alarm mimic</w:t>
      </w:r>
      <w:r>
        <w:tab/>
      </w:r>
      <w:r>
        <w:fldChar w:fldCharType="begin"/>
      </w:r>
      <w:r>
        <w:instrText xml:space="preserve"> PAGEREF _Toc404942391 \h </w:instrText>
      </w:r>
      <w:r>
        <w:fldChar w:fldCharType="separate"/>
      </w:r>
      <w:r>
        <w:t>39</w:t>
      </w:r>
      <w:r>
        <w:fldChar w:fldCharType="end"/>
      </w:r>
    </w:p>
    <w:p w:rsidR="00B2370E" w:rsidRPr="00B2370E" w:rsidRDefault="00B2370E">
      <w:pPr>
        <w:pStyle w:val="TOC3"/>
        <w:rPr>
          <w:rFonts w:asciiTheme="minorHAnsi" w:eastAsiaTheme="minorEastAsia" w:hAnsiTheme="minorHAnsi" w:cstheme="minorBidi"/>
          <w:sz w:val="22"/>
          <w:szCs w:val="22"/>
          <w:lang w:eastAsia="nl-NL"/>
        </w:rPr>
      </w:pPr>
      <w:r>
        <w:t>2.4.2</w:t>
      </w:r>
      <w:r w:rsidRPr="00B2370E">
        <w:rPr>
          <w:rFonts w:asciiTheme="minorHAnsi" w:eastAsiaTheme="minorEastAsia" w:hAnsiTheme="minorHAnsi" w:cstheme="minorBidi"/>
          <w:sz w:val="22"/>
          <w:szCs w:val="22"/>
          <w:lang w:eastAsia="nl-NL"/>
        </w:rPr>
        <w:tab/>
      </w:r>
      <w:r>
        <w:object w:dxaOrig="15" w:dyaOrig="1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80" type="#_x0000_t75" style="width:1.5pt;height:1.5pt" o:ole="">
            <v:imagedata r:id="rId8" o:title=""/>
          </v:shape>
          <o:OLEObject Type="Embed" ProgID="Photoshop.Image.10" ShapeID="_x0000_i1080" DrawAspect="Content" ObjectID="_1478684514" r:id="rId9">
            <o:FieldCodes>\s</o:FieldCodes>
          </o:OLEObject>
        </w:object>
      </w:r>
      <w:r>
        <w:t>Duty alarm principal</w:t>
      </w:r>
      <w:r>
        <w:tab/>
      </w:r>
      <w:r>
        <w:fldChar w:fldCharType="begin"/>
      </w:r>
      <w:r>
        <w:instrText xml:space="preserve"> PAGEREF _Toc404942392 \h </w:instrText>
      </w:r>
      <w:r>
        <w:fldChar w:fldCharType="separate"/>
      </w:r>
      <w:r>
        <w:t>42</w:t>
      </w:r>
      <w:r>
        <w:fldChar w:fldCharType="end"/>
      </w:r>
    </w:p>
    <w:p w:rsidR="00B2370E" w:rsidRPr="00B2370E" w:rsidRDefault="00B2370E">
      <w:pPr>
        <w:pStyle w:val="TOC3"/>
        <w:rPr>
          <w:rFonts w:asciiTheme="minorHAnsi" w:eastAsiaTheme="minorEastAsia" w:hAnsiTheme="minorHAnsi" w:cstheme="minorBidi"/>
          <w:sz w:val="22"/>
          <w:szCs w:val="22"/>
          <w:lang w:eastAsia="nl-NL"/>
        </w:rPr>
      </w:pPr>
      <w:r w:rsidRPr="008F24AF">
        <w:rPr>
          <w:lang w:val="en-US"/>
        </w:rPr>
        <w:t>2.4.3</w:t>
      </w:r>
      <w:r w:rsidRPr="00B2370E">
        <w:rPr>
          <w:rFonts w:asciiTheme="minorHAnsi" w:eastAsiaTheme="minorEastAsia" w:hAnsiTheme="minorHAnsi" w:cstheme="minorBidi"/>
          <w:sz w:val="22"/>
          <w:szCs w:val="22"/>
          <w:lang w:eastAsia="nl-NL"/>
        </w:rPr>
        <w:tab/>
      </w:r>
      <w:r w:rsidRPr="008F24AF">
        <w:rPr>
          <w:lang w:val="en-US"/>
        </w:rPr>
        <w:t>Alarm types</w:t>
      </w:r>
      <w:r>
        <w:tab/>
      </w:r>
      <w:r>
        <w:fldChar w:fldCharType="begin"/>
      </w:r>
      <w:r>
        <w:instrText xml:space="preserve"> PAGEREF _Toc404942393 \h </w:instrText>
      </w:r>
      <w:r>
        <w:fldChar w:fldCharType="separate"/>
      </w:r>
      <w:r>
        <w:t>42</w:t>
      </w:r>
      <w:r>
        <w:fldChar w:fldCharType="end"/>
      </w:r>
    </w:p>
    <w:p w:rsidR="00B2370E" w:rsidRPr="00B2370E" w:rsidRDefault="00B2370E">
      <w:pPr>
        <w:pStyle w:val="TOC4"/>
        <w:tabs>
          <w:tab w:val="left" w:pos="1728"/>
        </w:tabs>
        <w:rPr>
          <w:rFonts w:asciiTheme="minorHAnsi" w:eastAsiaTheme="minorEastAsia" w:hAnsiTheme="minorHAnsi" w:cstheme="minorBidi"/>
          <w:sz w:val="22"/>
          <w:szCs w:val="22"/>
          <w:lang w:eastAsia="nl-NL"/>
        </w:rPr>
      </w:pPr>
      <w:r w:rsidRPr="008F24AF">
        <w:rPr>
          <w:lang w:val="en-US"/>
        </w:rPr>
        <w:t>2.4.3.1</w:t>
      </w:r>
      <w:r w:rsidRPr="00B2370E">
        <w:rPr>
          <w:rFonts w:asciiTheme="minorHAnsi" w:eastAsiaTheme="minorEastAsia" w:hAnsiTheme="minorHAnsi" w:cstheme="minorBidi"/>
          <w:sz w:val="22"/>
          <w:szCs w:val="22"/>
          <w:lang w:eastAsia="nl-NL"/>
        </w:rPr>
        <w:tab/>
      </w:r>
      <w:r w:rsidRPr="008F24AF">
        <w:rPr>
          <w:lang w:val="en-US"/>
        </w:rPr>
        <w:t>Alarm detection for analogue signals</w:t>
      </w:r>
      <w:r>
        <w:tab/>
      </w:r>
      <w:r>
        <w:fldChar w:fldCharType="begin"/>
      </w:r>
      <w:r>
        <w:instrText xml:space="preserve"> PAGEREF _Toc404942394 \h </w:instrText>
      </w:r>
      <w:r>
        <w:fldChar w:fldCharType="separate"/>
      </w:r>
      <w:r>
        <w:t>42</w:t>
      </w:r>
      <w:r>
        <w:fldChar w:fldCharType="end"/>
      </w:r>
    </w:p>
    <w:p w:rsidR="00B2370E" w:rsidRPr="00B2370E" w:rsidRDefault="00B2370E">
      <w:pPr>
        <w:pStyle w:val="TOC4"/>
        <w:tabs>
          <w:tab w:val="left" w:pos="1728"/>
        </w:tabs>
        <w:rPr>
          <w:rFonts w:asciiTheme="minorHAnsi" w:eastAsiaTheme="minorEastAsia" w:hAnsiTheme="minorHAnsi" w:cstheme="minorBidi"/>
          <w:sz w:val="22"/>
          <w:szCs w:val="22"/>
          <w:lang w:eastAsia="nl-NL"/>
        </w:rPr>
      </w:pPr>
      <w:r w:rsidRPr="008F24AF">
        <w:rPr>
          <w:lang w:val="en-US"/>
        </w:rPr>
        <w:t>2.4.3.2</w:t>
      </w:r>
      <w:r w:rsidRPr="00B2370E">
        <w:rPr>
          <w:rFonts w:asciiTheme="minorHAnsi" w:eastAsiaTheme="minorEastAsia" w:hAnsiTheme="minorHAnsi" w:cstheme="minorBidi"/>
          <w:sz w:val="22"/>
          <w:szCs w:val="22"/>
          <w:lang w:eastAsia="nl-NL"/>
        </w:rPr>
        <w:tab/>
      </w:r>
      <w:r w:rsidRPr="008F24AF">
        <w:rPr>
          <w:lang w:val="en-US"/>
        </w:rPr>
        <w:t>Alarm detection for on/off (two state) signals</w:t>
      </w:r>
      <w:r>
        <w:tab/>
      </w:r>
      <w:r>
        <w:fldChar w:fldCharType="begin"/>
      </w:r>
      <w:r>
        <w:instrText xml:space="preserve"> PAGEREF _Toc404942395 \h </w:instrText>
      </w:r>
      <w:r>
        <w:fldChar w:fldCharType="separate"/>
      </w:r>
      <w:r>
        <w:t>42</w:t>
      </w:r>
      <w:r>
        <w:fldChar w:fldCharType="end"/>
      </w:r>
    </w:p>
    <w:p w:rsidR="00B2370E" w:rsidRPr="00B2370E" w:rsidRDefault="00B2370E">
      <w:pPr>
        <w:pStyle w:val="TOC4"/>
        <w:tabs>
          <w:tab w:val="left" w:pos="1728"/>
        </w:tabs>
        <w:rPr>
          <w:rFonts w:asciiTheme="minorHAnsi" w:eastAsiaTheme="minorEastAsia" w:hAnsiTheme="minorHAnsi" w:cstheme="minorBidi"/>
          <w:sz w:val="22"/>
          <w:szCs w:val="22"/>
          <w:lang w:eastAsia="nl-NL"/>
        </w:rPr>
      </w:pPr>
      <w:r w:rsidRPr="008F24AF">
        <w:rPr>
          <w:lang w:val="en-US"/>
        </w:rPr>
        <w:t>2.4.3.3</w:t>
      </w:r>
      <w:r w:rsidRPr="00B2370E">
        <w:rPr>
          <w:rFonts w:asciiTheme="minorHAnsi" w:eastAsiaTheme="minorEastAsia" w:hAnsiTheme="minorHAnsi" w:cstheme="minorBidi"/>
          <w:sz w:val="22"/>
          <w:szCs w:val="22"/>
          <w:lang w:eastAsia="nl-NL"/>
        </w:rPr>
        <w:tab/>
      </w:r>
      <w:r w:rsidRPr="008F24AF">
        <w:rPr>
          <w:lang w:val="en-US"/>
        </w:rPr>
        <w:t>Alarm detection for on/off signals with line check</w:t>
      </w:r>
      <w:r>
        <w:tab/>
      </w:r>
      <w:r>
        <w:fldChar w:fldCharType="begin"/>
      </w:r>
      <w:r>
        <w:instrText xml:space="preserve"> PAGEREF _Toc404942396 \h </w:instrText>
      </w:r>
      <w:r>
        <w:fldChar w:fldCharType="separate"/>
      </w:r>
      <w:r>
        <w:t>43</w:t>
      </w:r>
      <w:r>
        <w:fldChar w:fldCharType="end"/>
      </w:r>
    </w:p>
    <w:p w:rsidR="00B2370E" w:rsidRPr="00B2370E" w:rsidRDefault="00B2370E">
      <w:pPr>
        <w:pStyle w:val="TOC3"/>
        <w:rPr>
          <w:rFonts w:asciiTheme="minorHAnsi" w:eastAsiaTheme="minorEastAsia" w:hAnsiTheme="minorHAnsi" w:cstheme="minorBidi"/>
          <w:sz w:val="22"/>
          <w:szCs w:val="22"/>
          <w:lang w:eastAsia="nl-NL"/>
        </w:rPr>
      </w:pPr>
      <w:r>
        <w:t>2.4.4</w:t>
      </w:r>
      <w:r w:rsidRPr="00B2370E">
        <w:rPr>
          <w:rFonts w:asciiTheme="minorHAnsi" w:eastAsiaTheme="minorEastAsia" w:hAnsiTheme="minorHAnsi" w:cstheme="minorBidi"/>
          <w:sz w:val="22"/>
          <w:szCs w:val="22"/>
          <w:lang w:eastAsia="nl-NL"/>
        </w:rPr>
        <w:tab/>
      </w:r>
      <w:r>
        <w:t>Attended alarm mode</w:t>
      </w:r>
      <w:r>
        <w:tab/>
      </w:r>
      <w:r>
        <w:fldChar w:fldCharType="begin"/>
      </w:r>
      <w:r>
        <w:instrText xml:space="preserve"> PAGEREF _Toc404942397 \h </w:instrText>
      </w:r>
      <w:r>
        <w:fldChar w:fldCharType="separate"/>
      </w:r>
      <w:r>
        <w:t>43</w:t>
      </w:r>
      <w:r>
        <w:fldChar w:fldCharType="end"/>
      </w:r>
    </w:p>
    <w:p w:rsidR="00B2370E" w:rsidRPr="00B2370E" w:rsidRDefault="00B2370E">
      <w:pPr>
        <w:pStyle w:val="TOC3"/>
        <w:rPr>
          <w:rFonts w:asciiTheme="minorHAnsi" w:eastAsiaTheme="minorEastAsia" w:hAnsiTheme="minorHAnsi" w:cstheme="minorBidi"/>
          <w:sz w:val="22"/>
          <w:szCs w:val="22"/>
          <w:lang w:eastAsia="nl-NL"/>
        </w:rPr>
      </w:pPr>
      <w:r>
        <w:t>2.4.5</w:t>
      </w:r>
      <w:r w:rsidRPr="00B2370E">
        <w:rPr>
          <w:rFonts w:asciiTheme="minorHAnsi" w:eastAsiaTheme="minorEastAsia" w:hAnsiTheme="minorHAnsi" w:cstheme="minorBidi"/>
          <w:sz w:val="22"/>
          <w:szCs w:val="22"/>
          <w:lang w:eastAsia="nl-NL"/>
        </w:rPr>
        <w:tab/>
      </w:r>
      <w:r>
        <w:t>Unattended alarm mode</w:t>
      </w:r>
      <w:r>
        <w:tab/>
      </w:r>
      <w:r>
        <w:fldChar w:fldCharType="begin"/>
      </w:r>
      <w:r>
        <w:instrText xml:space="preserve"> PAGEREF _Toc404942398 \h </w:instrText>
      </w:r>
      <w:r>
        <w:fldChar w:fldCharType="separate"/>
      </w:r>
      <w:r>
        <w:t>43</w:t>
      </w:r>
      <w:r>
        <w:fldChar w:fldCharType="end"/>
      </w:r>
    </w:p>
    <w:p w:rsidR="00B2370E" w:rsidRPr="00B2370E" w:rsidRDefault="00B2370E">
      <w:pPr>
        <w:pStyle w:val="TOC3"/>
        <w:rPr>
          <w:rFonts w:asciiTheme="minorHAnsi" w:eastAsiaTheme="minorEastAsia" w:hAnsiTheme="minorHAnsi" w:cstheme="minorBidi"/>
          <w:sz w:val="22"/>
          <w:szCs w:val="22"/>
          <w:lang w:eastAsia="nl-NL"/>
        </w:rPr>
      </w:pPr>
      <w:r>
        <w:t>2.4.6</w:t>
      </w:r>
      <w:r w:rsidRPr="00B2370E">
        <w:rPr>
          <w:rFonts w:asciiTheme="minorHAnsi" w:eastAsiaTheme="minorEastAsia" w:hAnsiTheme="minorHAnsi" w:cstheme="minorBidi"/>
          <w:sz w:val="22"/>
          <w:szCs w:val="22"/>
          <w:lang w:eastAsia="nl-NL"/>
        </w:rPr>
        <w:tab/>
      </w:r>
      <w:r>
        <w:t>How to acknowledge an alarm</w:t>
      </w:r>
      <w:r>
        <w:tab/>
      </w:r>
      <w:r>
        <w:fldChar w:fldCharType="begin"/>
      </w:r>
      <w:r>
        <w:instrText xml:space="preserve"> PAGEREF _Toc404942399 \h </w:instrText>
      </w:r>
      <w:r>
        <w:fldChar w:fldCharType="separate"/>
      </w:r>
      <w:r>
        <w:t>44</w:t>
      </w:r>
      <w:r>
        <w:fldChar w:fldCharType="end"/>
      </w:r>
    </w:p>
    <w:p w:rsidR="00B2370E" w:rsidRPr="00B2370E" w:rsidRDefault="00B2370E">
      <w:pPr>
        <w:pStyle w:val="TOC3"/>
        <w:rPr>
          <w:rFonts w:asciiTheme="minorHAnsi" w:eastAsiaTheme="minorEastAsia" w:hAnsiTheme="minorHAnsi" w:cstheme="minorBidi"/>
          <w:sz w:val="22"/>
          <w:szCs w:val="22"/>
          <w:lang w:eastAsia="nl-NL"/>
        </w:rPr>
      </w:pPr>
      <w:r>
        <w:t>2.4.7</w:t>
      </w:r>
      <w:r w:rsidRPr="00B2370E">
        <w:rPr>
          <w:rFonts w:asciiTheme="minorHAnsi" w:eastAsiaTheme="minorEastAsia" w:hAnsiTheme="minorHAnsi" w:cstheme="minorBidi"/>
          <w:sz w:val="22"/>
          <w:szCs w:val="22"/>
          <w:lang w:eastAsia="nl-NL"/>
        </w:rPr>
        <w:tab/>
      </w:r>
      <w:r>
        <w:t>How to silence an alarm (not at ECR)</w:t>
      </w:r>
      <w:r>
        <w:tab/>
      </w:r>
      <w:r>
        <w:fldChar w:fldCharType="begin"/>
      </w:r>
      <w:r>
        <w:instrText xml:space="preserve"> PAGEREF _Toc404942400 \h </w:instrText>
      </w:r>
      <w:r>
        <w:fldChar w:fldCharType="separate"/>
      </w:r>
      <w:r>
        <w:t>44</w:t>
      </w:r>
      <w:r>
        <w:fldChar w:fldCharType="end"/>
      </w:r>
    </w:p>
    <w:p w:rsidR="00B2370E" w:rsidRPr="00B2370E" w:rsidRDefault="00B2370E">
      <w:pPr>
        <w:pStyle w:val="TOC3"/>
        <w:rPr>
          <w:rFonts w:asciiTheme="minorHAnsi" w:eastAsiaTheme="minorEastAsia" w:hAnsiTheme="minorHAnsi" w:cstheme="minorBidi"/>
          <w:sz w:val="22"/>
          <w:szCs w:val="22"/>
          <w:lang w:eastAsia="nl-NL"/>
        </w:rPr>
      </w:pPr>
      <w:r>
        <w:t>2.4.8</w:t>
      </w:r>
      <w:r w:rsidRPr="00B2370E">
        <w:rPr>
          <w:rFonts w:asciiTheme="minorHAnsi" w:eastAsiaTheme="minorEastAsia" w:hAnsiTheme="minorHAnsi" w:cstheme="minorBidi"/>
          <w:sz w:val="22"/>
          <w:szCs w:val="22"/>
          <w:lang w:eastAsia="nl-NL"/>
        </w:rPr>
        <w:tab/>
      </w:r>
      <w:r>
        <w:t>When will an alarm disappear</w:t>
      </w:r>
      <w:r>
        <w:tab/>
      </w:r>
      <w:r>
        <w:fldChar w:fldCharType="begin"/>
      </w:r>
      <w:r>
        <w:instrText xml:space="preserve"> PAGEREF _Toc404942401 \h </w:instrText>
      </w:r>
      <w:r>
        <w:fldChar w:fldCharType="separate"/>
      </w:r>
      <w:r>
        <w:t>44</w:t>
      </w:r>
      <w:r>
        <w:fldChar w:fldCharType="end"/>
      </w:r>
    </w:p>
    <w:p w:rsidR="00B2370E" w:rsidRPr="00B2370E" w:rsidRDefault="00B2370E">
      <w:pPr>
        <w:pStyle w:val="TOC1"/>
        <w:rPr>
          <w:rFonts w:asciiTheme="minorHAnsi" w:eastAsiaTheme="minorEastAsia" w:hAnsiTheme="minorHAnsi" w:cstheme="minorBidi"/>
          <w:b w:val="0"/>
          <w:szCs w:val="22"/>
          <w:lang w:eastAsia="nl-NL"/>
        </w:rPr>
      </w:pPr>
      <w:r>
        <w:lastRenderedPageBreak/>
        <w:t>3.</w:t>
      </w:r>
      <w:r w:rsidRPr="00B2370E">
        <w:rPr>
          <w:rFonts w:asciiTheme="minorHAnsi" w:eastAsiaTheme="minorEastAsia" w:hAnsiTheme="minorHAnsi" w:cstheme="minorBidi"/>
          <w:b w:val="0"/>
          <w:szCs w:val="22"/>
          <w:lang w:eastAsia="nl-NL"/>
        </w:rPr>
        <w:tab/>
      </w:r>
      <w:r>
        <w:t>Personnel alarm</w:t>
      </w:r>
      <w:r>
        <w:tab/>
      </w:r>
      <w:r>
        <w:fldChar w:fldCharType="begin"/>
      </w:r>
      <w:r>
        <w:instrText xml:space="preserve"> PAGEREF _Toc404942402 \h </w:instrText>
      </w:r>
      <w:r>
        <w:fldChar w:fldCharType="separate"/>
      </w:r>
      <w:r>
        <w:t>44</w:t>
      </w:r>
      <w:r>
        <w:fldChar w:fldCharType="end"/>
      </w:r>
    </w:p>
    <w:p w:rsidR="00B2370E" w:rsidRPr="00B2370E" w:rsidRDefault="00B2370E">
      <w:pPr>
        <w:pStyle w:val="TOC2"/>
        <w:tabs>
          <w:tab w:val="left" w:pos="1134"/>
        </w:tabs>
        <w:rPr>
          <w:rFonts w:asciiTheme="minorHAnsi" w:eastAsiaTheme="minorEastAsia" w:hAnsiTheme="minorHAnsi" w:cstheme="minorBidi"/>
          <w:sz w:val="22"/>
          <w:szCs w:val="22"/>
          <w:lang w:eastAsia="nl-NL"/>
        </w:rPr>
      </w:pPr>
      <w:r>
        <w:t>3.1</w:t>
      </w:r>
      <w:r w:rsidRPr="00B2370E">
        <w:rPr>
          <w:rFonts w:asciiTheme="minorHAnsi" w:eastAsiaTheme="minorEastAsia" w:hAnsiTheme="minorHAnsi" w:cstheme="minorBidi"/>
          <w:sz w:val="22"/>
          <w:szCs w:val="22"/>
          <w:lang w:eastAsia="nl-NL"/>
        </w:rPr>
        <w:tab/>
      </w:r>
      <w:r w:rsidRPr="008F24AF">
        <w:rPr>
          <w:lang w:val="en-US"/>
        </w:rPr>
        <w:t>Engineer Deadman</w:t>
      </w:r>
      <w:r>
        <w:tab/>
      </w:r>
      <w:r>
        <w:fldChar w:fldCharType="begin"/>
      </w:r>
      <w:r>
        <w:instrText xml:space="preserve"> PAGEREF _Toc404942403 \h </w:instrText>
      </w:r>
      <w:r>
        <w:fldChar w:fldCharType="separate"/>
      </w:r>
      <w:r>
        <w:t>44</w:t>
      </w:r>
      <w:r>
        <w:fldChar w:fldCharType="end"/>
      </w:r>
    </w:p>
    <w:p w:rsidR="00B2370E" w:rsidRPr="00B2370E" w:rsidRDefault="00B2370E">
      <w:pPr>
        <w:pStyle w:val="TOC3"/>
        <w:rPr>
          <w:rFonts w:asciiTheme="minorHAnsi" w:eastAsiaTheme="minorEastAsia" w:hAnsiTheme="minorHAnsi" w:cstheme="minorBidi"/>
          <w:sz w:val="22"/>
          <w:szCs w:val="22"/>
          <w:lang w:eastAsia="nl-NL"/>
        </w:rPr>
      </w:pPr>
      <w:r w:rsidRPr="008F24AF">
        <w:rPr>
          <w:lang w:val="en-US"/>
        </w:rPr>
        <w:t>3.1.1</w:t>
      </w:r>
      <w:r w:rsidRPr="00B2370E">
        <w:rPr>
          <w:rFonts w:asciiTheme="minorHAnsi" w:eastAsiaTheme="minorEastAsia" w:hAnsiTheme="minorHAnsi" w:cstheme="minorBidi"/>
          <w:sz w:val="22"/>
          <w:szCs w:val="22"/>
          <w:lang w:eastAsia="nl-NL"/>
        </w:rPr>
        <w:tab/>
      </w:r>
      <w:r w:rsidRPr="008F24AF">
        <w:rPr>
          <w:lang w:val="en-US"/>
        </w:rPr>
        <w:t>Scope</w:t>
      </w:r>
      <w:r>
        <w:tab/>
      </w:r>
      <w:r>
        <w:fldChar w:fldCharType="begin"/>
      </w:r>
      <w:r>
        <w:instrText xml:space="preserve"> PAGEREF _Toc404942404 \h </w:instrText>
      </w:r>
      <w:r>
        <w:fldChar w:fldCharType="separate"/>
      </w:r>
      <w:r>
        <w:t>44</w:t>
      </w:r>
      <w:r>
        <w:fldChar w:fldCharType="end"/>
      </w:r>
    </w:p>
    <w:p w:rsidR="00B2370E" w:rsidRPr="00B2370E" w:rsidRDefault="00B2370E">
      <w:pPr>
        <w:pStyle w:val="TOC3"/>
        <w:rPr>
          <w:rFonts w:asciiTheme="minorHAnsi" w:eastAsiaTheme="minorEastAsia" w:hAnsiTheme="minorHAnsi" w:cstheme="minorBidi"/>
          <w:sz w:val="22"/>
          <w:szCs w:val="22"/>
          <w:lang w:eastAsia="nl-NL"/>
        </w:rPr>
      </w:pPr>
      <w:r w:rsidRPr="008F24AF">
        <w:rPr>
          <w:lang w:val="en-US"/>
        </w:rPr>
        <w:t>3.1.2</w:t>
      </w:r>
      <w:r w:rsidRPr="00B2370E">
        <w:rPr>
          <w:rFonts w:asciiTheme="minorHAnsi" w:eastAsiaTheme="minorEastAsia" w:hAnsiTheme="minorHAnsi" w:cstheme="minorBidi"/>
          <w:sz w:val="22"/>
          <w:szCs w:val="22"/>
          <w:lang w:eastAsia="nl-NL"/>
        </w:rPr>
        <w:tab/>
      </w:r>
      <w:r w:rsidRPr="008F24AF">
        <w:rPr>
          <w:lang w:val="en-US"/>
        </w:rPr>
        <w:t xml:space="preserve">The </w:t>
      </w:r>
      <w:r w:rsidRPr="008F24AF">
        <w:rPr>
          <w:lang w:val="en-US" w:eastAsia="nl-NL"/>
        </w:rPr>
        <w:t xml:space="preserve">Engineer Deadman System </w:t>
      </w:r>
      <w:r w:rsidRPr="008F24AF">
        <w:rPr>
          <w:lang w:val="en-US"/>
        </w:rPr>
        <w:t>incorporates the following operational modes:</w:t>
      </w:r>
      <w:r>
        <w:tab/>
      </w:r>
      <w:r>
        <w:fldChar w:fldCharType="begin"/>
      </w:r>
      <w:r>
        <w:instrText xml:space="preserve"> PAGEREF _Toc404942405 \h </w:instrText>
      </w:r>
      <w:r>
        <w:fldChar w:fldCharType="separate"/>
      </w:r>
      <w:r>
        <w:t>44</w:t>
      </w:r>
      <w:r>
        <w:fldChar w:fldCharType="end"/>
      </w:r>
    </w:p>
    <w:p w:rsidR="00B2370E" w:rsidRPr="00B2370E" w:rsidRDefault="00B2370E">
      <w:pPr>
        <w:pStyle w:val="TOC3"/>
        <w:rPr>
          <w:rFonts w:asciiTheme="minorHAnsi" w:eastAsiaTheme="minorEastAsia" w:hAnsiTheme="minorHAnsi" w:cstheme="minorBidi"/>
          <w:sz w:val="22"/>
          <w:szCs w:val="22"/>
          <w:lang w:eastAsia="nl-NL"/>
        </w:rPr>
      </w:pPr>
      <w:r w:rsidRPr="008F24AF">
        <w:rPr>
          <w:lang w:val="en-US"/>
        </w:rPr>
        <w:t>3.1.3</w:t>
      </w:r>
      <w:r w:rsidRPr="00B2370E">
        <w:rPr>
          <w:rFonts w:asciiTheme="minorHAnsi" w:eastAsiaTheme="minorEastAsia" w:hAnsiTheme="minorHAnsi" w:cstheme="minorBidi"/>
          <w:sz w:val="22"/>
          <w:szCs w:val="22"/>
          <w:lang w:eastAsia="nl-NL"/>
        </w:rPr>
        <w:tab/>
      </w:r>
      <w:r w:rsidRPr="008F24AF">
        <w:rPr>
          <w:lang w:val="en-US"/>
        </w:rPr>
        <w:t>Operational State</w:t>
      </w:r>
      <w:r>
        <w:tab/>
      </w:r>
      <w:r>
        <w:fldChar w:fldCharType="begin"/>
      </w:r>
      <w:r>
        <w:instrText xml:space="preserve"> PAGEREF _Toc404942406 \h </w:instrText>
      </w:r>
      <w:r>
        <w:fldChar w:fldCharType="separate"/>
      </w:r>
      <w:r>
        <w:t>45</w:t>
      </w:r>
      <w:r>
        <w:fldChar w:fldCharType="end"/>
      </w:r>
    </w:p>
    <w:p w:rsidR="00B2370E" w:rsidRPr="00B2370E" w:rsidRDefault="00B2370E">
      <w:pPr>
        <w:pStyle w:val="TOC3"/>
        <w:rPr>
          <w:rFonts w:asciiTheme="minorHAnsi" w:eastAsiaTheme="minorEastAsia" w:hAnsiTheme="minorHAnsi" w:cstheme="minorBidi"/>
          <w:sz w:val="22"/>
          <w:szCs w:val="22"/>
          <w:lang w:eastAsia="nl-NL"/>
        </w:rPr>
      </w:pPr>
      <w:r>
        <w:t>3.1.4</w:t>
      </w:r>
      <w:r w:rsidRPr="00B2370E">
        <w:rPr>
          <w:rFonts w:asciiTheme="minorHAnsi" w:eastAsiaTheme="minorEastAsia" w:hAnsiTheme="minorHAnsi" w:cstheme="minorBidi"/>
          <w:sz w:val="22"/>
          <w:szCs w:val="22"/>
          <w:lang w:eastAsia="nl-NL"/>
        </w:rPr>
        <w:tab/>
      </w:r>
      <w:r>
        <w:t>Reset function</w:t>
      </w:r>
      <w:r>
        <w:tab/>
      </w:r>
      <w:r>
        <w:fldChar w:fldCharType="begin"/>
      </w:r>
      <w:r>
        <w:instrText xml:space="preserve"> PAGEREF _Toc404942407 \h </w:instrText>
      </w:r>
      <w:r>
        <w:fldChar w:fldCharType="separate"/>
      </w:r>
      <w:r>
        <w:t>45</w:t>
      </w:r>
      <w:r>
        <w:fldChar w:fldCharType="end"/>
      </w:r>
    </w:p>
    <w:p w:rsidR="00B2370E" w:rsidRPr="00B2370E" w:rsidRDefault="00B2370E">
      <w:pPr>
        <w:pStyle w:val="TOC3"/>
        <w:rPr>
          <w:rFonts w:asciiTheme="minorHAnsi" w:eastAsiaTheme="minorEastAsia" w:hAnsiTheme="minorHAnsi" w:cstheme="minorBidi"/>
          <w:sz w:val="22"/>
          <w:szCs w:val="22"/>
          <w:lang w:eastAsia="nl-NL"/>
        </w:rPr>
      </w:pPr>
      <w:r w:rsidRPr="008F24AF">
        <w:rPr>
          <w:lang w:val="en-US"/>
        </w:rPr>
        <w:t>3.1.5</w:t>
      </w:r>
      <w:r w:rsidRPr="00B2370E">
        <w:rPr>
          <w:rFonts w:asciiTheme="minorHAnsi" w:eastAsiaTheme="minorEastAsia" w:hAnsiTheme="minorHAnsi" w:cstheme="minorBidi"/>
          <w:sz w:val="22"/>
          <w:szCs w:val="22"/>
          <w:lang w:eastAsia="nl-NL"/>
        </w:rPr>
        <w:tab/>
      </w:r>
      <w:r w:rsidRPr="008F24AF">
        <w:rPr>
          <w:lang w:val="en-US"/>
        </w:rPr>
        <w:t>Emergency call facility</w:t>
      </w:r>
      <w:r>
        <w:tab/>
      </w:r>
      <w:r>
        <w:fldChar w:fldCharType="begin"/>
      </w:r>
      <w:r>
        <w:instrText xml:space="preserve"> PAGEREF _Toc404942408 \h </w:instrText>
      </w:r>
      <w:r>
        <w:fldChar w:fldCharType="separate"/>
      </w:r>
      <w:r>
        <w:t>45</w:t>
      </w:r>
      <w:r>
        <w:fldChar w:fldCharType="end"/>
      </w:r>
    </w:p>
    <w:p w:rsidR="00B2370E" w:rsidRPr="00B2370E" w:rsidRDefault="00B2370E">
      <w:pPr>
        <w:pStyle w:val="TOC2"/>
        <w:tabs>
          <w:tab w:val="left" w:pos="1134"/>
        </w:tabs>
        <w:rPr>
          <w:rFonts w:asciiTheme="minorHAnsi" w:eastAsiaTheme="minorEastAsia" w:hAnsiTheme="minorHAnsi" w:cstheme="minorBidi"/>
          <w:sz w:val="22"/>
          <w:szCs w:val="22"/>
          <w:lang w:eastAsia="nl-NL"/>
        </w:rPr>
      </w:pPr>
      <w:r>
        <w:t>3.2</w:t>
      </w:r>
      <w:r w:rsidRPr="00B2370E">
        <w:rPr>
          <w:rFonts w:asciiTheme="minorHAnsi" w:eastAsiaTheme="minorEastAsia" w:hAnsiTheme="minorHAnsi" w:cstheme="minorBidi"/>
          <w:sz w:val="22"/>
          <w:szCs w:val="22"/>
          <w:lang w:eastAsia="nl-NL"/>
        </w:rPr>
        <w:tab/>
      </w:r>
      <w:r>
        <w:t>BNWAS</w:t>
      </w:r>
      <w:r>
        <w:tab/>
      </w:r>
      <w:r>
        <w:fldChar w:fldCharType="begin"/>
      </w:r>
      <w:r>
        <w:instrText xml:space="preserve"> PAGEREF _Toc404942409 \h </w:instrText>
      </w:r>
      <w:r>
        <w:fldChar w:fldCharType="separate"/>
      </w:r>
      <w:r>
        <w:t>46</w:t>
      </w:r>
      <w:r>
        <w:fldChar w:fldCharType="end"/>
      </w:r>
    </w:p>
    <w:p w:rsidR="00B2370E" w:rsidRPr="00B2370E" w:rsidRDefault="00B2370E">
      <w:pPr>
        <w:pStyle w:val="TOC3"/>
        <w:rPr>
          <w:rFonts w:asciiTheme="minorHAnsi" w:eastAsiaTheme="minorEastAsia" w:hAnsiTheme="minorHAnsi" w:cstheme="minorBidi"/>
          <w:sz w:val="22"/>
          <w:szCs w:val="22"/>
          <w:lang w:eastAsia="nl-NL"/>
        </w:rPr>
      </w:pPr>
      <w:r>
        <w:t>3.2.1</w:t>
      </w:r>
      <w:r w:rsidRPr="00B2370E">
        <w:rPr>
          <w:rFonts w:asciiTheme="minorHAnsi" w:eastAsiaTheme="minorEastAsia" w:hAnsiTheme="minorHAnsi" w:cstheme="minorBidi"/>
          <w:sz w:val="22"/>
          <w:szCs w:val="22"/>
          <w:lang w:eastAsia="nl-NL"/>
        </w:rPr>
        <w:tab/>
      </w:r>
      <w:r>
        <w:t>Introduction</w:t>
      </w:r>
      <w:r>
        <w:tab/>
      </w:r>
      <w:r>
        <w:fldChar w:fldCharType="begin"/>
      </w:r>
      <w:r>
        <w:instrText xml:space="preserve"> PAGEREF _Toc404942410 \h </w:instrText>
      </w:r>
      <w:r>
        <w:fldChar w:fldCharType="separate"/>
      </w:r>
      <w:r>
        <w:t>46</w:t>
      </w:r>
      <w:r>
        <w:fldChar w:fldCharType="end"/>
      </w:r>
    </w:p>
    <w:p w:rsidR="00B2370E" w:rsidRPr="00B2370E" w:rsidRDefault="00B2370E">
      <w:pPr>
        <w:pStyle w:val="TOC3"/>
        <w:rPr>
          <w:rFonts w:asciiTheme="minorHAnsi" w:eastAsiaTheme="minorEastAsia" w:hAnsiTheme="minorHAnsi" w:cstheme="minorBidi"/>
          <w:sz w:val="22"/>
          <w:szCs w:val="22"/>
          <w:lang w:eastAsia="nl-NL"/>
        </w:rPr>
      </w:pPr>
      <w:r>
        <w:t>3.2.2</w:t>
      </w:r>
      <w:r w:rsidRPr="00B2370E">
        <w:rPr>
          <w:rFonts w:asciiTheme="minorHAnsi" w:eastAsiaTheme="minorEastAsia" w:hAnsiTheme="minorHAnsi" w:cstheme="minorBidi"/>
          <w:sz w:val="22"/>
          <w:szCs w:val="22"/>
          <w:lang w:eastAsia="nl-NL"/>
        </w:rPr>
        <w:tab/>
      </w:r>
      <w:r>
        <w:t>The HMI overview</w:t>
      </w:r>
      <w:r>
        <w:tab/>
      </w:r>
      <w:r>
        <w:fldChar w:fldCharType="begin"/>
      </w:r>
      <w:r>
        <w:instrText xml:space="preserve"> PAGEREF _Toc404942411 \h </w:instrText>
      </w:r>
      <w:r>
        <w:fldChar w:fldCharType="separate"/>
      </w:r>
      <w:r>
        <w:t>46</w:t>
      </w:r>
      <w:r>
        <w:fldChar w:fldCharType="end"/>
      </w:r>
    </w:p>
    <w:p w:rsidR="00B2370E" w:rsidRPr="00B2370E" w:rsidRDefault="00B2370E">
      <w:pPr>
        <w:pStyle w:val="TOC3"/>
        <w:rPr>
          <w:rFonts w:asciiTheme="minorHAnsi" w:eastAsiaTheme="minorEastAsia" w:hAnsiTheme="minorHAnsi" w:cstheme="minorBidi"/>
          <w:sz w:val="22"/>
          <w:szCs w:val="22"/>
          <w:lang w:eastAsia="nl-NL"/>
        </w:rPr>
      </w:pPr>
      <w:r>
        <w:t>3.2.3</w:t>
      </w:r>
      <w:r w:rsidRPr="00B2370E">
        <w:rPr>
          <w:rFonts w:asciiTheme="minorHAnsi" w:eastAsiaTheme="minorEastAsia" w:hAnsiTheme="minorHAnsi" w:cstheme="minorBidi"/>
          <w:sz w:val="22"/>
          <w:szCs w:val="22"/>
          <w:lang w:eastAsia="nl-NL"/>
        </w:rPr>
        <w:tab/>
      </w:r>
      <w:r>
        <w:t>The HMI explained</w:t>
      </w:r>
      <w:r>
        <w:tab/>
      </w:r>
      <w:r>
        <w:fldChar w:fldCharType="begin"/>
      </w:r>
      <w:r>
        <w:instrText xml:space="preserve"> PAGEREF _Toc404942412 \h </w:instrText>
      </w:r>
      <w:r>
        <w:fldChar w:fldCharType="separate"/>
      </w:r>
      <w:r>
        <w:t>47</w:t>
      </w:r>
      <w:r>
        <w:fldChar w:fldCharType="end"/>
      </w:r>
    </w:p>
    <w:p w:rsidR="00B2370E" w:rsidRPr="00B2370E" w:rsidRDefault="00B2370E">
      <w:pPr>
        <w:pStyle w:val="TOC3"/>
        <w:rPr>
          <w:rFonts w:asciiTheme="minorHAnsi" w:eastAsiaTheme="minorEastAsia" w:hAnsiTheme="minorHAnsi" w:cstheme="minorBidi"/>
          <w:sz w:val="22"/>
          <w:szCs w:val="22"/>
          <w:lang w:eastAsia="nl-NL"/>
        </w:rPr>
      </w:pPr>
      <w:r>
        <w:t>3.2.4</w:t>
      </w:r>
      <w:r w:rsidRPr="00B2370E">
        <w:rPr>
          <w:rFonts w:asciiTheme="minorHAnsi" w:eastAsiaTheme="minorEastAsia" w:hAnsiTheme="minorHAnsi" w:cstheme="minorBidi"/>
          <w:sz w:val="22"/>
          <w:szCs w:val="22"/>
          <w:lang w:eastAsia="nl-NL"/>
        </w:rPr>
        <w:tab/>
      </w:r>
      <w:r>
        <w:t>The setup page</w:t>
      </w:r>
      <w:r>
        <w:tab/>
      </w:r>
      <w:r>
        <w:fldChar w:fldCharType="begin"/>
      </w:r>
      <w:r>
        <w:instrText xml:space="preserve"> PAGEREF _Toc404942413 \h </w:instrText>
      </w:r>
      <w:r>
        <w:fldChar w:fldCharType="separate"/>
      </w:r>
      <w:r>
        <w:t>49</w:t>
      </w:r>
      <w:r>
        <w:fldChar w:fldCharType="end"/>
      </w:r>
    </w:p>
    <w:p w:rsidR="00B2370E" w:rsidRPr="00B2370E" w:rsidRDefault="00B2370E">
      <w:pPr>
        <w:pStyle w:val="TOC1"/>
        <w:rPr>
          <w:rFonts w:asciiTheme="minorHAnsi" w:eastAsiaTheme="minorEastAsia" w:hAnsiTheme="minorHAnsi" w:cstheme="minorBidi"/>
          <w:b w:val="0"/>
          <w:szCs w:val="22"/>
          <w:lang w:eastAsia="nl-NL"/>
        </w:rPr>
      </w:pPr>
      <w:r>
        <w:t>4.</w:t>
      </w:r>
      <w:r w:rsidRPr="00B2370E">
        <w:rPr>
          <w:rFonts w:asciiTheme="minorHAnsi" w:eastAsiaTheme="minorEastAsia" w:hAnsiTheme="minorHAnsi" w:cstheme="minorBidi"/>
          <w:b w:val="0"/>
          <w:szCs w:val="22"/>
          <w:lang w:eastAsia="nl-NL"/>
        </w:rPr>
        <w:tab/>
      </w:r>
      <w:r>
        <w:t>Annex 1 Mimic control</w:t>
      </w:r>
      <w:r>
        <w:tab/>
      </w:r>
      <w:r>
        <w:fldChar w:fldCharType="begin"/>
      </w:r>
      <w:r>
        <w:instrText xml:space="preserve"> PAGEREF _Toc404942414 \h </w:instrText>
      </w:r>
      <w:r>
        <w:fldChar w:fldCharType="separate"/>
      </w:r>
      <w:r>
        <w:t>53</w:t>
      </w:r>
      <w:r>
        <w:fldChar w:fldCharType="end"/>
      </w:r>
    </w:p>
    <w:p w:rsidR="00B2370E" w:rsidRPr="00B2370E" w:rsidRDefault="00B2370E">
      <w:pPr>
        <w:pStyle w:val="TOC2"/>
        <w:tabs>
          <w:tab w:val="left" w:pos="1134"/>
        </w:tabs>
        <w:rPr>
          <w:rFonts w:asciiTheme="minorHAnsi" w:eastAsiaTheme="minorEastAsia" w:hAnsiTheme="minorHAnsi" w:cstheme="minorBidi"/>
          <w:sz w:val="22"/>
          <w:szCs w:val="22"/>
          <w:lang w:eastAsia="nl-NL"/>
        </w:rPr>
      </w:pPr>
      <w:r>
        <w:t>4.1</w:t>
      </w:r>
      <w:r w:rsidRPr="00B2370E">
        <w:rPr>
          <w:rFonts w:asciiTheme="minorHAnsi" w:eastAsiaTheme="minorEastAsia" w:hAnsiTheme="minorHAnsi" w:cstheme="minorBidi"/>
          <w:sz w:val="22"/>
          <w:szCs w:val="22"/>
          <w:lang w:eastAsia="nl-NL"/>
        </w:rPr>
        <w:tab/>
      </w:r>
      <w:r>
        <w:t>Mimic components</w:t>
      </w:r>
      <w:r>
        <w:tab/>
      </w:r>
      <w:r>
        <w:fldChar w:fldCharType="begin"/>
      </w:r>
      <w:r>
        <w:instrText xml:space="preserve"> PAGEREF _Toc404942415 \h </w:instrText>
      </w:r>
      <w:r>
        <w:fldChar w:fldCharType="separate"/>
      </w:r>
      <w:r>
        <w:t>53</w:t>
      </w:r>
      <w:r>
        <w:fldChar w:fldCharType="end"/>
      </w:r>
    </w:p>
    <w:p w:rsidR="00B2370E" w:rsidRPr="00B2370E" w:rsidRDefault="00B2370E">
      <w:pPr>
        <w:pStyle w:val="TOC2"/>
        <w:tabs>
          <w:tab w:val="left" w:pos="1134"/>
        </w:tabs>
        <w:rPr>
          <w:rFonts w:asciiTheme="minorHAnsi" w:eastAsiaTheme="minorEastAsia" w:hAnsiTheme="minorHAnsi" w:cstheme="minorBidi"/>
          <w:sz w:val="22"/>
          <w:szCs w:val="22"/>
          <w:lang w:eastAsia="nl-NL"/>
        </w:rPr>
      </w:pPr>
      <w:r>
        <w:t>4.2</w:t>
      </w:r>
      <w:r w:rsidRPr="00B2370E">
        <w:rPr>
          <w:rFonts w:asciiTheme="minorHAnsi" w:eastAsiaTheme="minorEastAsia" w:hAnsiTheme="minorHAnsi" w:cstheme="minorBidi"/>
          <w:sz w:val="22"/>
          <w:szCs w:val="22"/>
          <w:lang w:eastAsia="nl-NL"/>
        </w:rPr>
        <w:tab/>
      </w:r>
      <w:r>
        <w:t>Component behaviour</w:t>
      </w:r>
      <w:r>
        <w:tab/>
      </w:r>
      <w:r>
        <w:fldChar w:fldCharType="begin"/>
      </w:r>
      <w:r>
        <w:instrText xml:space="preserve"> PAGEREF _Toc404942416 \h </w:instrText>
      </w:r>
      <w:r>
        <w:fldChar w:fldCharType="separate"/>
      </w:r>
      <w:r>
        <w:t>55</w:t>
      </w:r>
      <w:r>
        <w:fldChar w:fldCharType="end"/>
      </w:r>
    </w:p>
    <w:p w:rsidR="00B2370E" w:rsidRPr="00B2370E" w:rsidRDefault="00B2370E">
      <w:pPr>
        <w:pStyle w:val="TOC1"/>
        <w:rPr>
          <w:rFonts w:asciiTheme="minorHAnsi" w:eastAsiaTheme="minorEastAsia" w:hAnsiTheme="minorHAnsi" w:cstheme="minorBidi"/>
          <w:b w:val="0"/>
          <w:szCs w:val="22"/>
          <w:lang w:eastAsia="nl-NL"/>
        </w:rPr>
      </w:pPr>
      <w:r>
        <w:t>5.</w:t>
      </w:r>
      <w:r w:rsidRPr="00B2370E">
        <w:rPr>
          <w:rFonts w:asciiTheme="minorHAnsi" w:eastAsiaTheme="minorEastAsia" w:hAnsiTheme="minorHAnsi" w:cstheme="minorBidi"/>
          <w:b w:val="0"/>
          <w:szCs w:val="22"/>
          <w:lang w:eastAsia="nl-NL"/>
        </w:rPr>
        <w:tab/>
      </w:r>
      <w:r>
        <w:t>Part 2: Extra settings for (Commissioning) Engineer</w:t>
      </w:r>
      <w:r>
        <w:tab/>
      </w:r>
      <w:r>
        <w:fldChar w:fldCharType="begin"/>
      </w:r>
      <w:r>
        <w:instrText xml:space="preserve"> PAGEREF _Toc404942417 \h </w:instrText>
      </w:r>
      <w:r>
        <w:fldChar w:fldCharType="separate"/>
      </w:r>
      <w:r>
        <w:t>61</w:t>
      </w:r>
      <w:r>
        <w:fldChar w:fldCharType="end"/>
      </w:r>
    </w:p>
    <w:p w:rsidR="00B2370E" w:rsidRPr="00B2370E" w:rsidRDefault="00B2370E">
      <w:pPr>
        <w:pStyle w:val="TOC2"/>
        <w:tabs>
          <w:tab w:val="left" w:pos="1134"/>
        </w:tabs>
        <w:rPr>
          <w:rFonts w:asciiTheme="minorHAnsi" w:eastAsiaTheme="minorEastAsia" w:hAnsiTheme="minorHAnsi" w:cstheme="minorBidi"/>
          <w:sz w:val="22"/>
          <w:szCs w:val="22"/>
          <w:lang w:eastAsia="nl-NL"/>
        </w:rPr>
      </w:pPr>
      <w:r>
        <w:t>5.1</w:t>
      </w:r>
      <w:r w:rsidRPr="00B2370E">
        <w:rPr>
          <w:rFonts w:asciiTheme="minorHAnsi" w:eastAsiaTheme="minorEastAsia" w:hAnsiTheme="minorHAnsi" w:cstheme="minorBidi"/>
          <w:sz w:val="22"/>
          <w:szCs w:val="22"/>
          <w:lang w:eastAsia="nl-NL"/>
        </w:rPr>
        <w:tab/>
      </w:r>
      <w:r w:rsidRPr="008F24AF">
        <w:rPr>
          <w:lang w:val="en-US"/>
        </w:rPr>
        <w:t>General</w:t>
      </w:r>
      <w:r>
        <w:tab/>
      </w:r>
      <w:r>
        <w:fldChar w:fldCharType="begin"/>
      </w:r>
      <w:r>
        <w:instrText xml:space="preserve"> PAGEREF _Toc404942418 \h </w:instrText>
      </w:r>
      <w:r>
        <w:fldChar w:fldCharType="separate"/>
      </w:r>
      <w:r>
        <w:t>61</w:t>
      </w:r>
      <w:r>
        <w:fldChar w:fldCharType="end"/>
      </w:r>
    </w:p>
    <w:p w:rsidR="00B2370E" w:rsidRPr="00B2370E" w:rsidRDefault="00B2370E">
      <w:pPr>
        <w:pStyle w:val="TOC2"/>
        <w:tabs>
          <w:tab w:val="left" w:pos="1134"/>
        </w:tabs>
        <w:rPr>
          <w:rFonts w:asciiTheme="minorHAnsi" w:eastAsiaTheme="minorEastAsia" w:hAnsiTheme="minorHAnsi" w:cstheme="minorBidi"/>
          <w:sz w:val="22"/>
          <w:szCs w:val="22"/>
          <w:lang w:eastAsia="nl-NL"/>
        </w:rPr>
      </w:pPr>
      <w:r>
        <w:t>5.2</w:t>
      </w:r>
      <w:r w:rsidRPr="00B2370E">
        <w:rPr>
          <w:rFonts w:asciiTheme="minorHAnsi" w:eastAsiaTheme="minorEastAsia" w:hAnsiTheme="minorHAnsi" w:cstheme="minorBidi"/>
          <w:sz w:val="22"/>
          <w:szCs w:val="22"/>
          <w:lang w:eastAsia="nl-NL"/>
        </w:rPr>
        <w:tab/>
      </w:r>
      <w:r w:rsidRPr="008F24AF">
        <w:rPr>
          <w:lang w:val="en-US"/>
        </w:rPr>
        <w:t>Users</w:t>
      </w:r>
      <w:r>
        <w:tab/>
      </w:r>
      <w:r>
        <w:fldChar w:fldCharType="begin"/>
      </w:r>
      <w:r>
        <w:instrText xml:space="preserve"> PAGEREF _Toc404942419 \h </w:instrText>
      </w:r>
      <w:r>
        <w:fldChar w:fldCharType="separate"/>
      </w:r>
      <w:r>
        <w:t>61</w:t>
      </w:r>
      <w:r>
        <w:fldChar w:fldCharType="end"/>
      </w:r>
    </w:p>
    <w:p w:rsidR="00B2370E" w:rsidRPr="00B2370E" w:rsidRDefault="00B2370E">
      <w:pPr>
        <w:pStyle w:val="TOC3"/>
        <w:rPr>
          <w:rFonts w:asciiTheme="minorHAnsi" w:eastAsiaTheme="minorEastAsia" w:hAnsiTheme="minorHAnsi" w:cstheme="minorBidi"/>
          <w:sz w:val="22"/>
          <w:szCs w:val="22"/>
          <w:lang w:eastAsia="nl-NL"/>
        </w:rPr>
      </w:pPr>
      <w:r w:rsidRPr="008F24AF">
        <w:rPr>
          <w:lang w:val="en-US"/>
        </w:rPr>
        <w:t>5.2.1</w:t>
      </w:r>
      <w:r w:rsidRPr="00B2370E">
        <w:rPr>
          <w:rFonts w:asciiTheme="minorHAnsi" w:eastAsiaTheme="minorEastAsia" w:hAnsiTheme="minorHAnsi" w:cstheme="minorBidi"/>
          <w:sz w:val="22"/>
          <w:szCs w:val="22"/>
          <w:lang w:eastAsia="nl-NL"/>
        </w:rPr>
        <w:tab/>
      </w:r>
      <w:r w:rsidRPr="008F24AF">
        <w:rPr>
          <w:lang w:val="en-US"/>
        </w:rPr>
        <w:t>User name</w:t>
      </w:r>
      <w:r>
        <w:tab/>
      </w:r>
      <w:r>
        <w:fldChar w:fldCharType="begin"/>
      </w:r>
      <w:r>
        <w:instrText xml:space="preserve"> PAGEREF _Toc404942420 \h </w:instrText>
      </w:r>
      <w:r>
        <w:fldChar w:fldCharType="separate"/>
      </w:r>
      <w:r>
        <w:t>62</w:t>
      </w:r>
      <w:r>
        <w:fldChar w:fldCharType="end"/>
      </w:r>
    </w:p>
    <w:p w:rsidR="00B2370E" w:rsidRPr="00B2370E" w:rsidRDefault="00B2370E">
      <w:pPr>
        <w:pStyle w:val="TOC3"/>
        <w:rPr>
          <w:rFonts w:asciiTheme="minorHAnsi" w:eastAsiaTheme="minorEastAsia" w:hAnsiTheme="minorHAnsi" w:cstheme="minorBidi"/>
          <w:sz w:val="22"/>
          <w:szCs w:val="22"/>
          <w:lang w:eastAsia="nl-NL"/>
        </w:rPr>
      </w:pPr>
      <w:r w:rsidRPr="008F24AF">
        <w:rPr>
          <w:lang w:val="en-US"/>
        </w:rPr>
        <w:t>5.2.2</w:t>
      </w:r>
      <w:r w:rsidRPr="00B2370E">
        <w:rPr>
          <w:rFonts w:asciiTheme="minorHAnsi" w:eastAsiaTheme="minorEastAsia" w:hAnsiTheme="minorHAnsi" w:cstheme="minorBidi"/>
          <w:sz w:val="22"/>
          <w:szCs w:val="22"/>
          <w:lang w:eastAsia="nl-NL"/>
        </w:rPr>
        <w:tab/>
      </w:r>
      <w:r w:rsidRPr="008F24AF">
        <w:rPr>
          <w:lang w:val="en-US"/>
        </w:rPr>
        <w:t>Login at startup</w:t>
      </w:r>
      <w:r>
        <w:tab/>
      </w:r>
      <w:r>
        <w:fldChar w:fldCharType="begin"/>
      </w:r>
      <w:r>
        <w:instrText xml:space="preserve"> PAGEREF _Toc404942421 \h </w:instrText>
      </w:r>
      <w:r>
        <w:fldChar w:fldCharType="separate"/>
      </w:r>
      <w:r>
        <w:t>62</w:t>
      </w:r>
      <w:r>
        <w:fldChar w:fldCharType="end"/>
      </w:r>
    </w:p>
    <w:p w:rsidR="00B2370E" w:rsidRPr="00B2370E" w:rsidRDefault="00B2370E">
      <w:pPr>
        <w:pStyle w:val="TOC3"/>
        <w:rPr>
          <w:rFonts w:asciiTheme="minorHAnsi" w:eastAsiaTheme="minorEastAsia" w:hAnsiTheme="minorHAnsi" w:cstheme="minorBidi"/>
          <w:sz w:val="22"/>
          <w:szCs w:val="22"/>
          <w:lang w:eastAsia="nl-NL"/>
        </w:rPr>
      </w:pPr>
      <w:r w:rsidRPr="008F24AF">
        <w:rPr>
          <w:lang w:val="en-US"/>
        </w:rPr>
        <w:t>5.2.3</w:t>
      </w:r>
      <w:r w:rsidRPr="00B2370E">
        <w:rPr>
          <w:rFonts w:asciiTheme="minorHAnsi" w:eastAsiaTheme="minorEastAsia" w:hAnsiTheme="minorHAnsi" w:cstheme="minorBidi"/>
          <w:sz w:val="22"/>
          <w:szCs w:val="22"/>
          <w:lang w:eastAsia="nl-NL"/>
        </w:rPr>
        <w:tab/>
      </w:r>
      <w:r w:rsidRPr="008F24AF">
        <w:rPr>
          <w:lang w:val="en-US"/>
        </w:rPr>
        <w:t>Password</w:t>
      </w:r>
      <w:r>
        <w:tab/>
      </w:r>
      <w:r>
        <w:fldChar w:fldCharType="begin"/>
      </w:r>
      <w:r>
        <w:instrText xml:space="preserve"> PAGEREF _Toc404942422 \h </w:instrText>
      </w:r>
      <w:r>
        <w:fldChar w:fldCharType="separate"/>
      </w:r>
      <w:r>
        <w:t>62</w:t>
      </w:r>
      <w:r>
        <w:fldChar w:fldCharType="end"/>
      </w:r>
    </w:p>
    <w:p w:rsidR="00B2370E" w:rsidRPr="00B2370E" w:rsidRDefault="00B2370E">
      <w:pPr>
        <w:pStyle w:val="TOC3"/>
        <w:rPr>
          <w:rFonts w:asciiTheme="minorHAnsi" w:eastAsiaTheme="minorEastAsia" w:hAnsiTheme="minorHAnsi" w:cstheme="minorBidi"/>
          <w:sz w:val="22"/>
          <w:szCs w:val="22"/>
          <w:lang w:eastAsia="nl-NL"/>
        </w:rPr>
      </w:pPr>
      <w:r w:rsidRPr="008F24AF">
        <w:rPr>
          <w:lang w:val="en-US"/>
        </w:rPr>
        <w:t>5.2.4</w:t>
      </w:r>
      <w:r w:rsidRPr="00B2370E">
        <w:rPr>
          <w:rFonts w:asciiTheme="minorHAnsi" w:eastAsiaTheme="minorEastAsia" w:hAnsiTheme="minorHAnsi" w:cstheme="minorBidi"/>
          <w:sz w:val="22"/>
          <w:szCs w:val="22"/>
          <w:lang w:eastAsia="nl-NL"/>
        </w:rPr>
        <w:tab/>
      </w:r>
      <w:r w:rsidRPr="008F24AF">
        <w:rPr>
          <w:lang w:val="en-US"/>
        </w:rPr>
        <w:t>Language</w:t>
      </w:r>
      <w:r>
        <w:tab/>
      </w:r>
      <w:r>
        <w:fldChar w:fldCharType="begin"/>
      </w:r>
      <w:r>
        <w:instrText xml:space="preserve"> PAGEREF _Toc404942423 \h </w:instrText>
      </w:r>
      <w:r>
        <w:fldChar w:fldCharType="separate"/>
      </w:r>
      <w:r>
        <w:t>62</w:t>
      </w:r>
      <w:r>
        <w:fldChar w:fldCharType="end"/>
      </w:r>
    </w:p>
    <w:p w:rsidR="00B2370E" w:rsidRPr="00B2370E" w:rsidRDefault="00B2370E">
      <w:pPr>
        <w:pStyle w:val="TOC3"/>
        <w:rPr>
          <w:rFonts w:asciiTheme="minorHAnsi" w:eastAsiaTheme="minorEastAsia" w:hAnsiTheme="minorHAnsi" w:cstheme="minorBidi"/>
          <w:sz w:val="22"/>
          <w:szCs w:val="22"/>
          <w:lang w:eastAsia="nl-NL"/>
        </w:rPr>
      </w:pPr>
      <w:r w:rsidRPr="008F24AF">
        <w:rPr>
          <w:lang w:val="en-US"/>
        </w:rPr>
        <w:t>5.2.5</w:t>
      </w:r>
      <w:r w:rsidRPr="00B2370E">
        <w:rPr>
          <w:rFonts w:asciiTheme="minorHAnsi" w:eastAsiaTheme="minorEastAsia" w:hAnsiTheme="minorHAnsi" w:cstheme="minorBidi"/>
          <w:sz w:val="22"/>
          <w:szCs w:val="22"/>
          <w:lang w:eastAsia="nl-NL"/>
        </w:rPr>
        <w:tab/>
      </w:r>
      <w:r w:rsidRPr="008F24AF">
        <w:rPr>
          <w:lang w:val="en-US"/>
        </w:rPr>
        <w:t>Rights</w:t>
      </w:r>
      <w:r>
        <w:tab/>
      </w:r>
      <w:r>
        <w:fldChar w:fldCharType="begin"/>
      </w:r>
      <w:r>
        <w:instrText xml:space="preserve"> PAGEREF _Toc404942424 \h </w:instrText>
      </w:r>
      <w:r>
        <w:fldChar w:fldCharType="separate"/>
      </w:r>
      <w:r>
        <w:t>62</w:t>
      </w:r>
      <w:r>
        <w:fldChar w:fldCharType="end"/>
      </w:r>
    </w:p>
    <w:p w:rsidR="00B2370E" w:rsidRPr="00B2370E" w:rsidRDefault="00B2370E">
      <w:pPr>
        <w:pStyle w:val="TOC3"/>
        <w:rPr>
          <w:rFonts w:asciiTheme="minorHAnsi" w:eastAsiaTheme="minorEastAsia" w:hAnsiTheme="minorHAnsi" w:cstheme="minorBidi"/>
          <w:sz w:val="22"/>
          <w:szCs w:val="22"/>
          <w:lang w:eastAsia="nl-NL"/>
        </w:rPr>
      </w:pPr>
      <w:r w:rsidRPr="008F24AF">
        <w:rPr>
          <w:lang w:val="en-US"/>
        </w:rPr>
        <w:t>5.2.6</w:t>
      </w:r>
      <w:r w:rsidRPr="00B2370E">
        <w:rPr>
          <w:rFonts w:asciiTheme="minorHAnsi" w:eastAsiaTheme="minorEastAsia" w:hAnsiTheme="minorHAnsi" w:cstheme="minorBidi"/>
          <w:sz w:val="22"/>
          <w:szCs w:val="22"/>
          <w:lang w:eastAsia="nl-NL"/>
        </w:rPr>
        <w:tab/>
      </w:r>
      <w:r w:rsidRPr="008F24AF">
        <w:rPr>
          <w:lang w:val="en-US"/>
        </w:rPr>
        <w:t>Add / Remove</w:t>
      </w:r>
      <w:r>
        <w:tab/>
      </w:r>
      <w:r>
        <w:fldChar w:fldCharType="begin"/>
      </w:r>
      <w:r>
        <w:instrText xml:space="preserve"> PAGEREF _Toc404942425 \h </w:instrText>
      </w:r>
      <w:r>
        <w:fldChar w:fldCharType="separate"/>
      </w:r>
      <w:r>
        <w:t>63</w:t>
      </w:r>
      <w:r>
        <w:fldChar w:fldCharType="end"/>
      </w:r>
    </w:p>
    <w:p w:rsidR="00B2370E" w:rsidRPr="00B2370E" w:rsidRDefault="00B2370E">
      <w:pPr>
        <w:pStyle w:val="TOC2"/>
        <w:tabs>
          <w:tab w:val="left" w:pos="1134"/>
        </w:tabs>
        <w:rPr>
          <w:rFonts w:asciiTheme="minorHAnsi" w:eastAsiaTheme="minorEastAsia" w:hAnsiTheme="minorHAnsi" w:cstheme="minorBidi"/>
          <w:sz w:val="22"/>
          <w:szCs w:val="22"/>
          <w:lang w:eastAsia="nl-NL"/>
        </w:rPr>
      </w:pPr>
      <w:r>
        <w:t>5.3</w:t>
      </w:r>
      <w:r w:rsidRPr="00B2370E">
        <w:rPr>
          <w:rFonts w:asciiTheme="minorHAnsi" w:eastAsiaTheme="minorEastAsia" w:hAnsiTheme="minorHAnsi" w:cstheme="minorBidi"/>
          <w:sz w:val="22"/>
          <w:szCs w:val="22"/>
          <w:lang w:eastAsia="nl-NL"/>
        </w:rPr>
        <w:tab/>
      </w:r>
      <w:r w:rsidRPr="008F24AF">
        <w:rPr>
          <w:lang w:val="en-US"/>
        </w:rPr>
        <w:t>Field settings</w:t>
      </w:r>
      <w:r>
        <w:tab/>
      </w:r>
      <w:r>
        <w:fldChar w:fldCharType="begin"/>
      </w:r>
      <w:r>
        <w:instrText xml:space="preserve"> PAGEREF _Toc404942426 \h </w:instrText>
      </w:r>
      <w:r>
        <w:fldChar w:fldCharType="separate"/>
      </w:r>
      <w:r>
        <w:t>65</w:t>
      </w:r>
      <w:r>
        <w:fldChar w:fldCharType="end"/>
      </w:r>
    </w:p>
    <w:p w:rsidR="00B2370E" w:rsidRPr="00B2370E" w:rsidRDefault="00B2370E">
      <w:pPr>
        <w:pStyle w:val="TOC3"/>
        <w:rPr>
          <w:rFonts w:asciiTheme="minorHAnsi" w:eastAsiaTheme="minorEastAsia" w:hAnsiTheme="minorHAnsi" w:cstheme="minorBidi"/>
          <w:sz w:val="22"/>
          <w:szCs w:val="22"/>
          <w:lang w:eastAsia="nl-NL"/>
        </w:rPr>
      </w:pPr>
      <w:r w:rsidRPr="008F24AF">
        <w:rPr>
          <w:lang w:val="en-US"/>
        </w:rPr>
        <w:t>5.3.1</w:t>
      </w:r>
      <w:r w:rsidRPr="00B2370E">
        <w:rPr>
          <w:rFonts w:asciiTheme="minorHAnsi" w:eastAsiaTheme="minorEastAsia" w:hAnsiTheme="minorHAnsi" w:cstheme="minorBidi"/>
          <w:sz w:val="22"/>
          <w:szCs w:val="22"/>
          <w:lang w:eastAsia="nl-NL"/>
        </w:rPr>
        <w:tab/>
      </w:r>
      <w:r w:rsidRPr="008F24AF">
        <w:rPr>
          <w:lang w:val="en-US"/>
        </w:rPr>
        <w:t>Alarm</w:t>
      </w:r>
      <w:r>
        <w:tab/>
      </w:r>
      <w:r>
        <w:fldChar w:fldCharType="begin"/>
      </w:r>
      <w:r>
        <w:instrText xml:space="preserve"> PAGEREF _Toc404942427 \h </w:instrText>
      </w:r>
      <w:r>
        <w:fldChar w:fldCharType="separate"/>
      </w:r>
      <w:r>
        <w:t>66</w:t>
      </w:r>
      <w:r>
        <w:fldChar w:fldCharType="end"/>
      </w:r>
    </w:p>
    <w:p w:rsidR="00B2370E" w:rsidRPr="00B2370E" w:rsidRDefault="00B2370E">
      <w:pPr>
        <w:pStyle w:val="TOC4"/>
        <w:tabs>
          <w:tab w:val="left" w:pos="1728"/>
        </w:tabs>
        <w:rPr>
          <w:rFonts w:asciiTheme="minorHAnsi" w:eastAsiaTheme="minorEastAsia" w:hAnsiTheme="minorHAnsi" w:cstheme="minorBidi"/>
          <w:sz w:val="22"/>
          <w:szCs w:val="22"/>
          <w:lang w:eastAsia="nl-NL"/>
        </w:rPr>
      </w:pPr>
      <w:r w:rsidRPr="008F24AF">
        <w:rPr>
          <w:lang w:val="en-US"/>
        </w:rPr>
        <w:t>5.3.1.1</w:t>
      </w:r>
      <w:r w:rsidRPr="00B2370E">
        <w:rPr>
          <w:rFonts w:asciiTheme="minorHAnsi" w:eastAsiaTheme="minorEastAsia" w:hAnsiTheme="minorHAnsi" w:cstheme="minorBidi"/>
          <w:sz w:val="22"/>
          <w:szCs w:val="22"/>
          <w:lang w:eastAsia="nl-NL"/>
        </w:rPr>
        <w:tab/>
      </w:r>
      <w:r w:rsidRPr="008F24AF">
        <w:rPr>
          <w:lang w:val="en-US"/>
        </w:rPr>
        <w:t>Alarm levels</w:t>
      </w:r>
      <w:r>
        <w:tab/>
      </w:r>
      <w:r>
        <w:fldChar w:fldCharType="begin"/>
      </w:r>
      <w:r>
        <w:instrText xml:space="preserve"> PAGEREF _Toc404942428 \h </w:instrText>
      </w:r>
      <w:r>
        <w:fldChar w:fldCharType="separate"/>
      </w:r>
      <w:r>
        <w:t>66</w:t>
      </w:r>
      <w:r>
        <w:fldChar w:fldCharType="end"/>
      </w:r>
    </w:p>
    <w:p w:rsidR="00B2370E" w:rsidRPr="00B2370E" w:rsidRDefault="00B2370E">
      <w:pPr>
        <w:pStyle w:val="TOC4"/>
        <w:tabs>
          <w:tab w:val="left" w:pos="1728"/>
        </w:tabs>
        <w:rPr>
          <w:rFonts w:asciiTheme="minorHAnsi" w:eastAsiaTheme="minorEastAsia" w:hAnsiTheme="minorHAnsi" w:cstheme="minorBidi"/>
          <w:sz w:val="22"/>
          <w:szCs w:val="22"/>
          <w:lang w:eastAsia="nl-NL"/>
        </w:rPr>
      </w:pPr>
      <w:r>
        <w:t>5.3.1.2</w:t>
      </w:r>
      <w:r w:rsidRPr="00B2370E">
        <w:rPr>
          <w:rFonts w:asciiTheme="minorHAnsi" w:eastAsiaTheme="minorEastAsia" w:hAnsiTheme="minorHAnsi" w:cstheme="minorBidi"/>
          <w:sz w:val="22"/>
          <w:szCs w:val="22"/>
          <w:lang w:eastAsia="nl-NL"/>
        </w:rPr>
        <w:tab/>
      </w:r>
      <w:r>
        <w:t>Inhibit Properties</w:t>
      </w:r>
      <w:r>
        <w:tab/>
      </w:r>
      <w:r>
        <w:fldChar w:fldCharType="begin"/>
      </w:r>
      <w:r>
        <w:instrText xml:space="preserve"> PAGEREF _Toc404942429 \h </w:instrText>
      </w:r>
      <w:r>
        <w:fldChar w:fldCharType="separate"/>
      </w:r>
      <w:r>
        <w:t>67</w:t>
      </w:r>
      <w:r>
        <w:fldChar w:fldCharType="end"/>
      </w:r>
    </w:p>
    <w:p w:rsidR="00B2370E" w:rsidRPr="00B2370E" w:rsidRDefault="00B2370E">
      <w:pPr>
        <w:pStyle w:val="TOC4"/>
        <w:tabs>
          <w:tab w:val="left" w:pos="1728"/>
        </w:tabs>
        <w:rPr>
          <w:rFonts w:asciiTheme="minorHAnsi" w:eastAsiaTheme="minorEastAsia" w:hAnsiTheme="minorHAnsi" w:cstheme="minorBidi"/>
          <w:sz w:val="22"/>
          <w:szCs w:val="22"/>
          <w:lang w:eastAsia="nl-NL"/>
        </w:rPr>
      </w:pPr>
      <w:r w:rsidRPr="008F24AF">
        <w:rPr>
          <w:lang w:val="en-US"/>
        </w:rPr>
        <w:t>5.3.1.3</w:t>
      </w:r>
      <w:r w:rsidRPr="00B2370E">
        <w:rPr>
          <w:rFonts w:asciiTheme="minorHAnsi" w:eastAsiaTheme="minorEastAsia" w:hAnsiTheme="minorHAnsi" w:cstheme="minorBidi"/>
          <w:sz w:val="22"/>
          <w:szCs w:val="22"/>
          <w:lang w:eastAsia="nl-NL"/>
        </w:rPr>
        <w:tab/>
      </w:r>
      <w:r w:rsidRPr="008F24AF">
        <w:rPr>
          <w:lang w:val="en-US"/>
        </w:rPr>
        <w:t>Auxiliary Properties</w:t>
      </w:r>
      <w:r>
        <w:tab/>
      </w:r>
      <w:r>
        <w:fldChar w:fldCharType="begin"/>
      </w:r>
      <w:r>
        <w:instrText xml:space="preserve"> PAGEREF _Toc404942430 \h </w:instrText>
      </w:r>
      <w:r>
        <w:fldChar w:fldCharType="separate"/>
      </w:r>
      <w:r>
        <w:t>68</w:t>
      </w:r>
      <w:r>
        <w:fldChar w:fldCharType="end"/>
      </w:r>
    </w:p>
    <w:p w:rsidR="00B2370E" w:rsidRPr="00B2370E" w:rsidRDefault="00B2370E">
      <w:pPr>
        <w:pStyle w:val="TOC3"/>
        <w:rPr>
          <w:rFonts w:asciiTheme="minorHAnsi" w:eastAsiaTheme="minorEastAsia" w:hAnsiTheme="minorHAnsi" w:cstheme="minorBidi"/>
          <w:sz w:val="22"/>
          <w:szCs w:val="22"/>
          <w:lang w:eastAsia="nl-NL"/>
        </w:rPr>
      </w:pPr>
      <w:r w:rsidRPr="008F24AF">
        <w:rPr>
          <w:lang w:val="en-US"/>
        </w:rPr>
        <w:t>5.3.2</w:t>
      </w:r>
      <w:r w:rsidRPr="00B2370E">
        <w:rPr>
          <w:rFonts w:asciiTheme="minorHAnsi" w:eastAsiaTheme="minorEastAsia" w:hAnsiTheme="minorHAnsi" w:cstheme="minorBidi"/>
          <w:sz w:val="22"/>
          <w:szCs w:val="22"/>
          <w:lang w:eastAsia="nl-NL"/>
        </w:rPr>
        <w:tab/>
      </w:r>
      <w:r w:rsidRPr="008F24AF">
        <w:rPr>
          <w:lang w:val="en-US"/>
        </w:rPr>
        <w:t>Min/Max</w:t>
      </w:r>
      <w:r>
        <w:tab/>
      </w:r>
      <w:r>
        <w:fldChar w:fldCharType="begin"/>
      </w:r>
      <w:r>
        <w:instrText xml:space="preserve"> PAGEREF _Toc404942431 \h </w:instrText>
      </w:r>
      <w:r>
        <w:fldChar w:fldCharType="separate"/>
      </w:r>
      <w:r>
        <w:t>69</w:t>
      </w:r>
      <w:r>
        <w:fldChar w:fldCharType="end"/>
      </w:r>
    </w:p>
    <w:p w:rsidR="00B2370E" w:rsidRPr="00B2370E" w:rsidRDefault="00B2370E">
      <w:pPr>
        <w:pStyle w:val="TOC4"/>
        <w:tabs>
          <w:tab w:val="left" w:pos="1728"/>
        </w:tabs>
        <w:rPr>
          <w:rFonts w:asciiTheme="minorHAnsi" w:eastAsiaTheme="minorEastAsia" w:hAnsiTheme="minorHAnsi" w:cstheme="minorBidi"/>
          <w:sz w:val="22"/>
          <w:szCs w:val="22"/>
          <w:lang w:eastAsia="nl-NL"/>
        </w:rPr>
      </w:pPr>
      <w:r w:rsidRPr="008F24AF">
        <w:rPr>
          <w:lang w:val="en-US"/>
        </w:rPr>
        <w:t>5.3.2.1</w:t>
      </w:r>
      <w:r w:rsidRPr="00B2370E">
        <w:rPr>
          <w:rFonts w:asciiTheme="minorHAnsi" w:eastAsiaTheme="minorEastAsia" w:hAnsiTheme="minorHAnsi" w:cstheme="minorBidi"/>
          <w:sz w:val="22"/>
          <w:szCs w:val="22"/>
          <w:lang w:eastAsia="nl-NL"/>
        </w:rPr>
        <w:tab/>
      </w:r>
      <w:r w:rsidRPr="008F24AF">
        <w:rPr>
          <w:lang w:val="en-US"/>
        </w:rPr>
        <w:t>Instrument range</w:t>
      </w:r>
      <w:r>
        <w:tab/>
      </w:r>
      <w:r>
        <w:fldChar w:fldCharType="begin"/>
      </w:r>
      <w:r>
        <w:instrText xml:space="preserve"> PAGEREF _Toc404942432 \h </w:instrText>
      </w:r>
      <w:r>
        <w:fldChar w:fldCharType="separate"/>
      </w:r>
      <w:r>
        <w:t>69</w:t>
      </w:r>
      <w:r>
        <w:fldChar w:fldCharType="end"/>
      </w:r>
    </w:p>
    <w:p w:rsidR="00B2370E" w:rsidRPr="00B2370E" w:rsidRDefault="00B2370E">
      <w:pPr>
        <w:pStyle w:val="TOC4"/>
        <w:tabs>
          <w:tab w:val="left" w:pos="1728"/>
        </w:tabs>
        <w:rPr>
          <w:rFonts w:asciiTheme="minorHAnsi" w:eastAsiaTheme="minorEastAsia" w:hAnsiTheme="minorHAnsi" w:cstheme="minorBidi"/>
          <w:sz w:val="22"/>
          <w:szCs w:val="22"/>
          <w:lang w:eastAsia="nl-NL"/>
        </w:rPr>
      </w:pPr>
      <w:r w:rsidRPr="008F24AF">
        <w:rPr>
          <w:lang w:val="en-US"/>
        </w:rPr>
        <w:t>5.3.2.2</w:t>
      </w:r>
      <w:r w:rsidRPr="00B2370E">
        <w:rPr>
          <w:rFonts w:asciiTheme="minorHAnsi" w:eastAsiaTheme="minorEastAsia" w:hAnsiTheme="minorHAnsi" w:cstheme="minorBidi"/>
          <w:sz w:val="22"/>
          <w:szCs w:val="22"/>
          <w:lang w:eastAsia="nl-NL"/>
        </w:rPr>
        <w:tab/>
      </w:r>
      <w:r w:rsidRPr="008F24AF">
        <w:rPr>
          <w:lang w:val="en-US"/>
        </w:rPr>
        <w:t>Setpoints</w:t>
      </w:r>
      <w:r>
        <w:tab/>
      </w:r>
      <w:r>
        <w:fldChar w:fldCharType="begin"/>
      </w:r>
      <w:r>
        <w:instrText xml:space="preserve"> PAGEREF _Toc404942433 \h </w:instrText>
      </w:r>
      <w:r>
        <w:fldChar w:fldCharType="separate"/>
      </w:r>
      <w:r>
        <w:t>70</w:t>
      </w:r>
      <w:r>
        <w:fldChar w:fldCharType="end"/>
      </w:r>
    </w:p>
    <w:p w:rsidR="00B2370E" w:rsidRPr="00B2370E" w:rsidRDefault="00B2370E">
      <w:pPr>
        <w:pStyle w:val="TOC4"/>
        <w:tabs>
          <w:tab w:val="left" w:pos="1728"/>
        </w:tabs>
        <w:rPr>
          <w:rFonts w:asciiTheme="minorHAnsi" w:eastAsiaTheme="minorEastAsia" w:hAnsiTheme="minorHAnsi" w:cstheme="minorBidi"/>
          <w:sz w:val="22"/>
          <w:szCs w:val="22"/>
          <w:lang w:eastAsia="nl-NL"/>
        </w:rPr>
      </w:pPr>
      <w:r w:rsidRPr="008F24AF">
        <w:rPr>
          <w:lang w:val="en-US"/>
        </w:rPr>
        <w:t>5.3.2.3</w:t>
      </w:r>
      <w:r w:rsidRPr="00B2370E">
        <w:rPr>
          <w:rFonts w:asciiTheme="minorHAnsi" w:eastAsiaTheme="minorEastAsia" w:hAnsiTheme="minorHAnsi" w:cstheme="minorBidi"/>
          <w:sz w:val="22"/>
          <w:szCs w:val="22"/>
          <w:lang w:eastAsia="nl-NL"/>
        </w:rPr>
        <w:tab/>
      </w:r>
      <w:r w:rsidRPr="008F24AF">
        <w:rPr>
          <w:lang w:val="en-US"/>
        </w:rPr>
        <w:t>Setpoint delay</w:t>
      </w:r>
      <w:r>
        <w:tab/>
      </w:r>
      <w:r>
        <w:fldChar w:fldCharType="begin"/>
      </w:r>
      <w:r>
        <w:instrText xml:space="preserve"> PAGEREF _Toc404942434 \h </w:instrText>
      </w:r>
      <w:r>
        <w:fldChar w:fldCharType="separate"/>
      </w:r>
      <w:r>
        <w:t>70</w:t>
      </w:r>
      <w:r>
        <w:fldChar w:fldCharType="end"/>
      </w:r>
    </w:p>
    <w:p w:rsidR="00B2370E" w:rsidRPr="00B2370E" w:rsidRDefault="00B2370E">
      <w:pPr>
        <w:pStyle w:val="TOC4"/>
        <w:tabs>
          <w:tab w:val="left" w:pos="1728"/>
        </w:tabs>
        <w:rPr>
          <w:rFonts w:asciiTheme="minorHAnsi" w:eastAsiaTheme="minorEastAsia" w:hAnsiTheme="minorHAnsi" w:cstheme="minorBidi"/>
          <w:sz w:val="22"/>
          <w:szCs w:val="22"/>
          <w:lang w:eastAsia="nl-NL"/>
        </w:rPr>
      </w:pPr>
      <w:r w:rsidRPr="008F24AF">
        <w:rPr>
          <w:lang w:val="en-US"/>
        </w:rPr>
        <w:t>5.3.2.4</w:t>
      </w:r>
      <w:r w:rsidRPr="00B2370E">
        <w:rPr>
          <w:rFonts w:asciiTheme="minorHAnsi" w:eastAsiaTheme="minorEastAsia" w:hAnsiTheme="minorHAnsi" w:cstheme="minorBidi"/>
          <w:sz w:val="22"/>
          <w:szCs w:val="22"/>
          <w:lang w:eastAsia="nl-NL"/>
        </w:rPr>
        <w:tab/>
      </w:r>
      <w:r w:rsidRPr="008F24AF">
        <w:rPr>
          <w:lang w:val="en-US"/>
        </w:rPr>
        <w:t>Decimals</w:t>
      </w:r>
      <w:r>
        <w:tab/>
      </w:r>
      <w:r>
        <w:fldChar w:fldCharType="begin"/>
      </w:r>
      <w:r>
        <w:instrText xml:space="preserve"> PAGEREF _Toc404942435 \h </w:instrText>
      </w:r>
      <w:r>
        <w:fldChar w:fldCharType="separate"/>
      </w:r>
      <w:r>
        <w:t>70</w:t>
      </w:r>
      <w:r>
        <w:fldChar w:fldCharType="end"/>
      </w:r>
    </w:p>
    <w:p w:rsidR="00B2370E" w:rsidRPr="00B2370E" w:rsidRDefault="00B2370E">
      <w:pPr>
        <w:pStyle w:val="TOC4"/>
        <w:tabs>
          <w:tab w:val="left" w:pos="1728"/>
        </w:tabs>
        <w:rPr>
          <w:rFonts w:asciiTheme="minorHAnsi" w:eastAsiaTheme="minorEastAsia" w:hAnsiTheme="minorHAnsi" w:cstheme="minorBidi"/>
          <w:sz w:val="22"/>
          <w:szCs w:val="22"/>
          <w:lang w:eastAsia="nl-NL"/>
        </w:rPr>
      </w:pPr>
      <w:r w:rsidRPr="008F24AF">
        <w:rPr>
          <w:lang w:val="en-US"/>
        </w:rPr>
        <w:t>5.3.2.5</w:t>
      </w:r>
      <w:r w:rsidRPr="00B2370E">
        <w:rPr>
          <w:rFonts w:asciiTheme="minorHAnsi" w:eastAsiaTheme="minorEastAsia" w:hAnsiTheme="minorHAnsi" w:cstheme="minorBidi"/>
          <w:sz w:val="22"/>
          <w:szCs w:val="22"/>
          <w:lang w:eastAsia="nl-NL"/>
        </w:rPr>
        <w:tab/>
      </w:r>
      <w:r w:rsidRPr="008F24AF">
        <w:rPr>
          <w:lang w:val="en-US"/>
        </w:rPr>
        <w:t>Default unit</w:t>
      </w:r>
      <w:r>
        <w:tab/>
      </w:r>
      <w:r>
        <w:fldChar w:fldCharType="begin"/>
      </w:r>
      <w:r>
        <w:instrText xml:space="preserve"> PAGEREF _Toc404942436 \h </w:instrText>
      </w:r>
      <w:r>
        <w:fldChar w:fldCharType="separate"/>
      </w:r>
      <w:r>
        <w:t>71</w:t>
      </w:r>
      <w:r>
        <w:fldChar w:fldCharType="end"/>
      </w:r>
    </w:p>
    <w:p w:rsidR="00B2370E" w:rsidRPr="00B2370E" w:rsidRDefault="00B2370E">
      <w:pPr>
        <w:pStyle w:val="TOC4"/>
        <w:tabs>
          <w:tab w:val="left" w:pos="1728"/>
        </w:tabs>
        <w:rPr>
          <w:rFonts w:asciiTheme="minorHAnsi" w:eastAsiaTheme="minorEastAsia" w:hAnsiTheme="minorHAnsi" w:cstheme="minorBidi"/>
          <w:sz w:val="22"/>
          <w:szCs w:val="22"/>
          <w:lang w:eastAsia="nl-NL"/>
        </w:rPr>
      </w:pPr>
      <w:r w:rsidRPr="008F24AF">
        <w:rPr>
          <w:lang w:val="en-US"/>
        </w:rPr>
        <w:t>5.3.2.6</w:t>
      </w:r>
      <w:r w:rsidRPr="00B2370E">
        <w:rPr>
          <w:rFonts w:asciiTheme="minorHAnsi" w:eastAsiaTheme="minorEastAsia" w:hAnsiTheme="minorHAnsi" w:cstheme="minorBidi"/>
          <w:sz w:val="22"/>
          <w:szCs w:val="22"/>
          <w:lang w:eastAsia="nl-NL"/>
        </w:rPr>
        <w:tab/>
      </w:r>
      <w:r w:rsidRPr="008F24AF">
        <w:rPr>
          <w:lang w:val="en-US"/>
        </w:rPr>
        <w:t>Filter</w:t>
      </w:r>
      <w:r>
        <w:tab/>
      </w:r>
      <w:r>
        <w:fldChar w:fldCharType="begin"/>
      </w:r>
      <w:r>
        <w:instrText xml:space="preserve"> PAGEREF _Toc404942437 \h </w:instrText>
      </w:r>
      <w:r>
        <w:fldChar w:fldCharType="separate"/>
      </w:r>
      <w:r>
        <w:t>71</w:t>
      </w:r>
      <w:r>
        <w:fldChar w:fldCharType="end"/>
      </w:r>
    </w:p>
    <w:p w:rsidR="00B2370E" w:rsidRPr="00B2370E" w:rsidRDefault="00B2370E">
      <w:pPr>
        <w:pStyle w:val="TOC4"/>
        <w:tabs>
          <w:tab w:val="left" w:pos="1728"/>
        </w:tabs>
        <w:rPr>
          <w:rFonts w:asciiTheme="minorHAnsi" w:eastAsiaTheme="minorEastAsia" w:hAnsiTheme="minorHAnsi" w:cstheme="minorBidi"/>
          <w:sz w:val="22"/>
          <w:szCs w:val="22"/>
          <w:lang w:eastAsia="nl-NL"/>
        </w:rPr>
      </w:pPr>
      <w:r w:rsidRPr="008F24AF">
        <w:rPr>
          <w:lang w:val="en-US"/>
        </w:rPr>
        <w:t>5.3.2.7</w:t>
      </w:r>
      <w:r w:rsidRPr="00B2370E">
        <w:rPr>
          <w:rFonts w:asciiTheme="minorHAnsi" w:eastAsiaTheme="minorEastAsia" w:hAnsiTheme="minorHAnsi" w:cstheme="minorBidi"/>
          <w:sz w:val="22"/>
          <w:szCs w:val="22"/>
          <w:lang w:eastAsia="nl-NL"/>
        </w:rPr>
        <w:tab/>
      </w:r>
      <w:r w:rsidRPr="008F24AF">
        <w:rPr>
          <w:lang w:val="en-US"/>
        </w:rPr>
        <w:t>Pulse/Request time</w:t>
      </w:r>
      <w:r>
        <w:tab/>
      </w:r>
      <w:r>
        <w:fldChar w:fldCharType="begin"/>
      </w:r>
      <w:r>
        <w:instrText xml:space="preserve"> PAGEREF _Toc404942438 \h </w:instrText>
      </w:r>
      <w:r>
        <w:fldChar w:fldCharType="separate"/>
      </w:r>
      <w:r>
        <w:t>71</w:t>
      </w:r>
      <w:r>
        <w:fldChar w:fldCharType="end"/>
      </w:r>
    </w:p>
    <w:p w:rsidR="00B2370E" w:rsidRPr="00B2370E" w:rsidRDefault="00B2370E">
      <w:pPr>
        <w:pStyle w:val="TOC3"/>
        <w:rPr>
          <w:rFonts w:asciiTheme="minorHAnsi" w:eastAsiaTheme="minorEastAsia" w:hAnsiTheme="minorHAnsi" w:cstheme="minorBidi"/>
          <w:sz w:val="22"/>
          <w:szCs w:val="22"/>
          <w:lang w:eastAsia="nl-NL"/>
        </w:rPr>
      </w:pPr>
      <w:r w:rsidRPr="008F24AF">
        <w:rPr>
          <w:lang w:val="en-US"/>
        </w:rPr>
        <w:t>5.3.3</w:t>
      </w:r>
      <w:r w:rsidRPr="00B2370E">
        <w:rPr>
          <w:rFonts w:asciiTheme="minorHAnsi" w:eastAsiaTheme="minorEastAsia" w:hAnsiTheme="minorHAnsi" w:cstheme="minorBidi"/>
          <w:sz w:val="22"/>
          <w:szCs w:val="22"/>
          <w:lang w:eastAsia="nl-NL"/>
        </w:rPr>
        <w:tab/>
      </w:r>
      <w:r w:rsidRPr="008F24AF">
        <w:rPr>
          <w:lang w:val="en-US"/>
        </w:rPr>
        <w:t>Tune</w:t>
      </w:r>
      <w:r>
        <w:tab/>
      </w:r>
      <w:r>
        <w:fldChar w:fldCharType="begin"/>
      </w:r>
      <w:r>
        <w:instrText xml:space="preserve"> PAGEREF _Toc404942439 \h </w:instrText>
      </w:r>
      <w:r>
        <w:fldChar w:fldCharType="separate"/>
      </w:r>
      <w:r>
        <w:t>72</w:t>
      </w:r>
      <w:r>
        <w:fldChar w:fldCharType="end"/>
      </w:r>
    </w:p>
    <w:p w:rsidR="00B2370E" w:rsidRPr="00B2370E" w:rsidRDefault="00B2370E">
      <w:pPr>
        <w:pStyle w:val="TOC4"/>
        <w:tabs>
          <w:tab w:val="left" w:pos="1728"/>
        </w:tabs>
        <w:rPr>
          <w:rFonts w:asciiTheme="minorHAnsi" w:eastAsiaTheme="minorEastAsia" w:hAnsiTheme="minorHAnsi" w:cstheme="minorBidi"/>
          <w:sz w:val="22"/>
          <w:szCs w:val="22"/>
          <w:lang w:eastAsia="nl-NL"/>
        </w:rPr>
      </w:pPr>
      <w:r w:rsidRPr="008F24AF">
        <w:rPr>
          <w:lang w:val="en-US"/>
        </w:rPr>
        <w:t>5.3.3.1</w:t>
      </w:r>
      <w:r w:rsidRPr="00B2370E">
        <w:rPr>
          <w:rFonts w:asciiTheme="minorHAnsi" w:eastAsiaTheme="minorEastAsia" w:hAnsiTheme="minorHAnsi" w:cstheme="minorBidi"/>
          <w:sz w:val="22"/>
          <w:szCs w:val="22"/>
          <w:lang w:eastAsia="nl-NL"/>
        </w:rPr>
        <w:tab/>
      </w:r>
      <w:r w:rsidRPr="008F24AF">
        <w:rPr>
          <w:lang w:val="en-US"/>
        </w:rPr>
        <w:t>Tune Table</w:t>
      </w:r>
      <w:r>
        <w:tab/>
      </w:r>
      <w:r>
        <w:fldChar w:fldCharType="begin"/>
      </w:r>
      <w:r>
        <w:instrText xml:space="preserve"> PAGEREF _Toc404942440 \h </w:instrText>
      </w:r>
      <w:r>
        <w:fldChar w:fldCharType="separate"/>
      </w:r>
      <w:r>
        <w:t>72</w:t>
      </w:r>
      <w:r>
        <w:fldChar w:fldCharType="end"/>
      </w:r>
    </w:p>
    <w:p w:rsidR="00B2370E" w:rsidRPr="00B2370E" w:rsidRDefault="00B2370E">
      <w:pPr>
        <w:pStyle w:val="TOC4"/>
        <w:tabs>
          <w:tab w:val="left" w:pos="1728"/>
        </w:tabs>
        <w:rPr>
          <w:rFonts w:asciiTheme="minorHAnsi" w:eastAsiaTheme="minorEastAsia" w:hAnsiTheme="minorHAnsi" w:cstheme="minorBidi"/>
          <w:sz w:val="22"/>
          <w:szCs w:val="22"/>
          <w:lang w:eastAsia="nl-NL"/>
        </w:rPr>
      </w:pPr>
      <w:r w:rsidRPr="008F24AF">
        <w:rPr>
          <w:lang w:val="en-US"/>
        </w:rPr>
        <w:t>5.3.3.2</w:t>
      </w:r>
      <w:r w:rsidRPr="00B2370E">
        <w:rPr>
          <w:rFonts w:asciiTheme="minorHAnsi" w:eastAsiaTheme="minorEastAsia" w:hAnsiTheme="minorHAnsi" w:cstheme="minorBidi"/>
          <w:sz w:val="22"/>
          <w:szCs w:val="22"/>
          <w:lang w:eastAsia="nl-NL"/>
        </w:rPr>
        <w:tab/>
      </w:r>
      <w:r w:rsidRPr="008F24AF">
        <w:rPr>
          <w:lang w:val="en-US"/>
        </w:rPr>
        <w:t>Result</w:t>
      </w:r>
      <w:r>
        <w:tab/>
      </w:r>
      <w:r>
        <w:fldChar w:fldCharType="begin"/>
      </w:r>
      <w:r>
        <w:instrText xml:space="preserve"> PAGEREF _Toc404942441 \h </w:instrText>
      </w:r>
      <w:r>
        <w:fldChar w:fldCharType="separate"/>
      </w:r>
      <w:r>
        <w:t>74</w:t>
      </w:r>
      <w:r>
        <w:fldChar w:fldCharType="end"/>
      </w:r>
    </w:p>
    <w:p w:rsidR="00B2370E" w:rsidRPr="00B2370E" w:rsidRDefault="00B2370E">
      <w:pPr>
        <w:pStyle w:val="TOC4"/>
        <w:tabs>
          <w:tab w:val="left" w:pos="1728"/>
        </w:tabs>
        <w:rPr>
          <w:rFonts w:asciiTheme="minorHAnsi" w:eastAsiaTheme="minorEastAsia" w:hAnsiTheme="minorHAnsi" w:cstheme="minorBidi"/>
          <w:sz w:val="22"/>
          <w:szCs w:val="22"/>
          <w:lang w:eastAsia="nl-NL"/>
        </w:rPr>
      </w:pPr>
      <w:r w:rsidRPr="008F24AF">
        <w:rPr>
          <w:lang w:val="en-US"/>
        </w:rPr>
        <w:t>5.3.3.3</w:t>
      </w:r>
      <w:r w:rsidRPr="00B2370E">
        <w:rPr>
          <w:rFonts w:asciiTheme="minorHAnsi" w:eastAsiaTheme="minorEastAsia" w:hAnsiTheme="minorHAnsi" w:cstheme="minorBidi"/>
          <w:sz w:val="22"/>
          <w:szCs w:val="22"/>
          <w:lang w:eastAsia="nl-NL"/>
        </w:rPr>
        <w:tab/>
      </w:r>
      <w:r w:rsidRPr="008F24AF">
        <w:rPr>
          <w:lang w:val="en-US"/>
        </w:rPr>
        <w:t>Sender</w:t>
      </w:r>
      <w:r>
        <w:tab/>
      </w:r>
      <w:r>
        <w:fldChar w:fldCharType="begin"/>
      </w:r>
      <w:r>
        <w:instrText xml:space="preserve"> PAGEREF _Toc404942442 \h </w:instrText>
      </w:r>
      <w:r>
        <w:fldChar w:fldCharType="separate"/>
      </w:r>
      <w:r>
        <w:t>74</w:t>
      </w:r>
      <w:r>
        <w:fldChar w:fldCharType="end"/>
      </w:r>
    </w:p>
    <w:p w:rsidR="00B2370E" w:rsidRPr="00B2370E" w:rsidRDefault="00B2370E">
      <w:pPr>
        <w:pStyle w:val="TOC3"/>
        <w:rPr>
          <w:rFonts w:asciiTheme="minorHAnsi" w:eastAsiaTheme="minorEastAsia" w:hAnsiTheme="minorHAnsi" w:cstheme="minorBidi"/>
          <w:sz w:val="22"/>
          <w:szCs w:val="22"/>
          <w:lang w:eastAsia="nl-NL"/>
        </w:rPr>
      </w:pPr>
      <w:r w:rsidRPr="008F24AF">
        <w:rPr>
          <w:lang w:val="en-US"/>
        </w:rPr>
        <w:t>5.3.4</w:t>
      </w:r>
      <w:r w:rsidRPr="00B2370E">
        <w:rPr>
          <w:rFonts w:asciiTheme="minorHAnsi" w:eastAsiaTheme="minorEastAsia" w:hAnsiTheme="minorHAnsi" w:cstheme="minorBidi"/>
          <w:sz w:val="22"/>
          <w:szCs w:val="22"/>
          <w:lang w:eastAsia="nl-NL"/>
        </w:rPr>
        <w:tab/>
      </w:r>
      <w:r w:rsidRPr="008F24AF">
        <w:rPr>
          <w:lang w:val="en-US"/>
        </w:rPr>
        <w:t>Comment</w:t>
      </w:r>
      <w:r>
        <w:tab/>
      </w:r>
      <w:r>
        <w:fldChar w:fldCharType="begin"/>
      </w:r>
      <w:r>
        <w:instrText xml:space="preserve"> PAGEREF _Toc404942443 \h </w:instrText>
      </w:r>
      <w:r>
        <w:fldChar w:fldCharType="separate"/>
      </w:r>
      <w:r>
        <w:t>75</w:t>
      </w:r>
      <w:r>
        <w:fldChar w:fldCharType="end"/>
      </w:r>
    </w:p>
    <w:p w:rsidR="00B2370E" w:rsidRPr="00B2370E" w:rsidRDefault="00B2370E">
      <w:pPr>
        <w:pStyle w:val="TOC4"/>
        <w:tabs>
          <w:tab w:val="left" w:pos="1728"/>
        </w:tabs>
        <w:rPr>
          <w:rFonts w:asciiTheme="minorHAnsi" w:eastAsiaTheme="minorEastAsia" w:hAnsiTheme="minorHAnsi" w:cstheme="minorBidi"/>
          <w:sz w:val="22"/>
          <w:szCs w:val="22"/>
          <w:lang w:eastAsia="nl-NL"/>
        </w:rPr>
      </w:pPr>
      <w:r w:rsidRPr="008F24AF">
        <w:rPr>
          <w:lang w:val="en-US"/>
        </w:rPr>
        <w:t>5.3.4.1</w:t>
      </w:r>
      <w:r w:rsidRPr="00B2370E">
        <w:rPr>
          <w:rFonts w:asciiTheme="minorHAnsi" w:eastAsiaTheme="minorEastAsia" w:hAnsiTheme="minorHAnsi" w:cstheme="minorBidi"/>
          <w:sz w:val="22"/>
          <w:szCs w:val="22"/>
          <w:lang w:eastAsia="nl-NL"/>
        </w:rPr>
        <w:tab/>
      </w:r>
      <w:r w:rsidRPr="008F24AF">
        <w:rPr>
          <w:lang w:val="en-US"/>
        </w:rPr>
        <w:t>Group label</w:t>
      </w:r>
      <w:r>
        <w:tab/>
      </w:r>
      <w:r>
        <w:fldChar w:fldCharType="begin"/>
      </w:r>
      <w:r>
        <w:instrText xml:space="preserve"> PAGEREF _Toc404942444 \h </w:instrText>
      </w:r>
      <w:r>
        <w:fldChar w:fldCharType="separate"/>
      </w:r>
      <w:r>
        <w:t>75</w:t>
      </w:r>
      <w:r>
        <w:fldChar w:fldCharType="end"/>
      </w:r>
    </w:p>
    <w:p w:rsidR="00B2370E" w:rsidRPr="00B2370E" w:rsidRDefault="00B2370E">
      <w:pPr>
        <w:pStyle w:val="TOC4"/>
        <w:tabs>
          <w:tab w:val="left" w:pos="1728"/>
        </w:tabs>
        <w:rPr>
          <w:rFonts w:asciiTheme="minorHAnsi" w:eastAsiaTheme="minorEastAsia" w:hAnsiTheme="minorHAnsi" w:cstheme="minorBidi"/>
          <w:sz w:val="22"/>
          <w:szCs w:val="22"/>
          <w:lang w:eastAsia="nl-NL"/>
        </w:rPr>
      </w:pPr>
      <w:r w:rsidRPr="008F24AF">
        <w:rPr>
          <w:lang w:val="en-US"/>
        </w:rPr>
        <w:t>5.3.4.2</w:t>
      </w:r>
      <w:r w:rsidRPr="00B2370E">
        <w:rPr>
          <w:rFonts w:asciiTheme="minorHAnsi" w:eastAsiaTheme="minorEastAsia" w:hAnsiTheme="minorHAnsi" w:cstheme="minorBidi"/>
          <w:sz w:val="22"/>
          <w:szCs w:val="22"/>
          <w:lang w:eastAsia="nl-NL"/>
        </w:rPr>
        <w:tab/>
      </w:r>
      <w:r w:rsidRPr="008F24AF">
        <w:rPr>
          <w:lang w:val="en-US"/>
        </w:rPr>
        <w:t>Group label logbook</w:t>
      </w:r>
      <w:r>
        <w:tab/>
      </w:r>
      <w:r>
        <w:fldChar w:fldCharType="begin"/>
      </w:r>
      <w:r>
        <w:instrText xml:space="preserve"> PAGEREF _Toc404942445 \h </w:instrText>
      </w:r>
      <w:r>
        <w:fldChar w:fldCharType="separate"/>
      </w:r>
      <w:r>
        <w:t>75</w:t>
      </w:r>
      <w:r>
        <w:fldChar w:fldCharType="end"/>
      </w:r>
    </w:p>
    <w:p w:rsidR="00B2370E" w:rsidRPr="00B2370E" w:rsidRDefault="00B2370E">
      <w:pPr>
        <w:pStyle w:val="TOC4"/>
        <w:tabs>
          <w:tab w:val="left" w:pos="1728"/>
        </w:tabs>
        <w:rPr>
          <w:rFonts w:asciiTheme="minorHAnsi" w:eastAsiaTheme="minorEastAsia" w:hAnsiTheme="minorHAnsi" w:cstheme="minorBidi"/>
          <w:sz w:val="22"/>
          <w:szCs w:val="22"/>
          <w:lang w:eastAsia="nl-NL"/>
        </w:rPr>
      </w:pPr>
      <w:r w:rsidRPr="008F24AF">
        <w:rPr>
          <w:lang w:val="en-US"/>
        </w:rPr>
        <w:t>5.3.4.3</w:t>
      </w:r>
      <w:r w:rsidRPr="00B2370E">
        <w:rPr>
          <w:rFonts w:asciiTheme="minorHAnsi" w:eastAsiaTheme="minorEastAsia" w:hAnsiTheme="minorHAnsi" w:cstheme="minorBidi"/>
          <w:sz w:val="22"/>
          <w:szCs w:val="22"/>
          <w:lang w:eastAsia="nl-NL"/>
        </w:rPr>
        <w:tab/>
      </w:r>
      <w:r w:rsidRPr="008F24AF">
        <w:rPr>
          <w:lang w:val="en-US"/>
        </w:rPr>
        <w:t>Field label</w:t>
      </w:r>
      <w:r>
        <w:tab/>
      </w:r>
      <w:r>
        <w:fldChar w:fldCharType="begin"/>
      </w:r>
      <w:r>
        <w:instrText xml:space="preserve"> PAGEREF _Toc404942446 \h </w:instrText>
      </w:r>
      <w:r>
        <w:fldChar w:fldCharType="separate"/>
      </w:r>
      <w:r>
        <w:t>76</w:t>
      </w:r>
      <w:r>
        <w:fldChar w:fldCharType="end"/>
      </w:r>
    </w:p>
    <w:p w:rsidR="00B2370E" w:rsidRPr="00B2370E" w:rsidRDefault="00B2370E">
      <w:pPr>
        <w:pStyle w:val="TOC4"/>
        <w:tabs>
          <w:tab w:val="left" w:pos="1728"/>
        </w:tabs>
        <w:rPr>
          <w:rFonts w:asciiTheme="minorHAnsi" w:eastAsiaTheme="minorEastAsia" w:hAnsiTheme="minorHAnsi" w:cstheme="minorBidi"/>
          <w:sz w:val="22"/>
          <w:szCs w:val="22"/>
          <w:lang w:eastAsia="nl-NL"/>
        </w:rPr>
      </w:pPr>
      <w:r w:rsidRPr="008F24AF">
        <w:rPr>
          <w:lang w:val="en-US"/>
        </w:rPr>
        <w:t>5.3.4.4</w:t>
      </w:r>
      <w:r w:rsidRPr="00B2370E">
        <w:rPr>
          <w:rFonts w:asciiTheme="minorHAnsi" w:eastAsiaTheme="minorEastAsia" w:hAnsiTheme="minorHAnsi" w:cstheme="minorBidi"/>
          <w:sz w:val="22"/>
          <w:szCs w:val="22"/>
          <w:lang w:eastAsia="nl-NL"/>
        </w:rPr>
        <w:tab/>
      </w:r>
      <w:r w:rsidRPr="008F24AF">
        <w:rPr>
          <w:lang w:val="en-US"/>
        </w:rPr>
        <w:t>Field label instrument</w:t>
      </w:r>
      <w:r>
        <w:tab/>
      </w:r>
      <w:r>
        <w:fldChar w:fldCharType="begin"/>
      </w:r>
      <w:r>
        <w:instrText xml:space="preserve"> PAGEREF _Toc404942447 \h </w:instrText>
      </w:r>
      <w:r>
        <w:fldChar w:fldCharType="separate"/>
      </w:r>
      <w:r>
        <w:t>76</w:t>
      </w:r>
      <w:r>
        <w:fldChar w:fldCharType="end"/>
      </w:r>
    </w:p>
    <w:p w:rsidR="00B2370E" w:rsidRPr="00B2370E" w:rsidRDefault="00B2370E">
      <w:pPr>
        <w:pStyle w:val="TOC3"/>
        <w:rPr>
          <w:rFonts w:asciiTheme="minorHAnsi" w:eastAsiaTheme="minorEastAsia" w:hAnsiTheme="minorHAnsi" w:cstheme="minorBidi"/>
          <w:sz w:val="22"/>
          <w:szCs w:val="22"/>
          <w:lang w:eastAsia="nl-NL"/>
        </w:rPr>
      </w:pPr>
      <w:r w:rsidRPr="008F24AF">
        <w:rPr>
          <w:lang w:val="en-US"/>
        </w:rPr>
        <w:t>5.3.5</w:t>
      </w:r>
      <w:r w:rsidRPr="00B2370E">
        <w:rPr>
          <w:rFonts w:asciiTheme="minorHAnsi" w:eastAsiaTheme="minorEastAsia" w:hAnsiTheme="minorHAnsi" w:cstheme="minorBidi"/>
          <w:sz w:val="22"/>
          <w:szCs w:val="22"/>
          <w:lang w:eastAsia="nl-NL"/>
        </w:rPr>
        <w:tab/>
      </w:r>
      <w:r w:rsidRPr="008F24AF">
        <w:rPr>
          <w:lang w:val="en-US"/>
        </w:rPr>
        <w:t>Auto Switch</w:t>
      </w:r>
      <w:r>
        <w:tab/>
      </w:r>
      <w:r>
        <w:fldChar w:fldCharType="begin"/>
      </w:r>
      <w:r>
        <w:instrText xml:space="preserve"> PAGEREF _Toc404942448 \h </w:instrText>
      </w:r>
      <w:r>
        <w:fldChar w:fldCharType="separate"/>
      </w:r>
      <w:r>
        <w:t>77</w:t>
      </w:r>
      <w:r>
        <w:fldChar w:fldCharType="end"/>
      </w:r>
    </w:p>
    <w:p w:rsidR="00B2370E" w:rsidRPr="00B2370E" w:rsidRDefault="00B2370E">
      <w:pPr>
        <w:pStyle w:val="TOC4"/>
        <w:tabs>
          <w:tab w:val="left" w:pos="1728"/>
        </w:tabs>
        <w:rPr>
          <w:rFonts w:asciiTheme="minorHAnsi" w:eastAsiaTheme="minorEastAsia" w:hAnsiTheme="minorHAnsi" w:cstheme="minorBidi"/>
          <w:sz w:val="22"/>
          <w:szCs w:val="22"/>
          <w:lang w:eastAsia="nl-NL"/>
        </w:rPr>
      </w:pPr>
      <w:r w:rsidRPr="008F24AF">
        <w:rPr>
          <w:lang w:val="en-US"/>
        </w:rPr>
        <w:t>5.3.5.1</w:t>
      </w:r>
      <w:r w:rsidRPr="00B2370E">
        <w:rPr>
          <w:rFonts w:asciiTheme="minorHAnsi" w:eastAsiaTheme="minorEastAsia" w:hAnsiTheme="minorHAnsi" w:cstheme="minorBidi"/>
          <w:sz w:val="22"/>
          <w:szCs w:val="22"/>
          <w:lang w:eastAsia="nl-NL"/>
        </w:rPr>
        <w:tab/>
      </w:r>
      <w:r w:rsidRPr="008F24AF">
        <w:rPr>
          <w:lang w:val="en-US"/>
        </w:rPr>
        <w:t>General</w:t>
      </w:r>
      <w:r>
        <w:tab/>
      </w:r>
      <w:r>
        <w:fldChar w:fldCharType="begin"/>
      </w:r>
      <w:r>
        <w:instrText xml:space="preserve"> PAGEREF _Toc404942449 \h </w:instrText>
      </w:r>
      <w:r>
        <w:fldChar w:fldCharType="separate"/>
      </w:r>
      <w:r>
        <w:t>77</w:t>
      </w:r>
      <w:r>
        <w:fldChar w:fldCharType="end"/>
      </w:r>
    </w:p>
    <w:p w:rsidR="00B2370E" w:rsidRPr="00B2370E" w:rsidRDefault="00B2370E">
      <w:pPr>
        <w:pStyle w:val="TOC4"/>
        <w:tabs>
          <w:tab w:val="left" w:pos="1728"/>
        </w:tabs>
        <w:rPr>
          <w:rFonts w:asciiTheme="minorHAnsi" w:eastAsiaTheme="minorEastAsia" w:hAnsiTheme="minorHAnsi" w:cstheme="minorBidi"/>
          <w:sz w:val="22"/>
          <w:szCs w:val="22"/>
          <w:lang w:eastAsia="nl-NL"/>
        </w:rPr>
      </w:pPr>
      <w:r w:rsidRPr="008F24AF">
        <w:rPr>
          <w:lang w:val="en-US"/>
        </w:rPr>
        <w:t>5.3.5.2</w:t>
      </w:r>
      <w:r w:rsidRPr="00B2370E">
        <w:rPr>
          <w:rFonts w:asciiTheme="minorHAnsi" w:eastAsiaTheme="minorEastAsia" w:hAnsiTheme="minorHAnsi" w:cstheme="minorBidi"/>
          <w:sz w:val="22"/>
          <w:szCs w:val="22"/>
          <w:lang w:eastAsia="nl-NL"/>
        </w:rPr>
        <w:tab/>
      </w:r>
      <w:r w:rsidRPr="008F24AF">
        <w:rPr>
          <w:lang w:val="en-US"/>
        </w:rPr>
        <w:t>Autoswitch Method</w:t>
      </w:r>
      <w:r>
        <w:tab/>
      </w:r>
      <w:r>
        <w:fldChar w:fldCharType="begin"/>
      </w:r>
      <w:r>
        <w:instrText xml:space="preserve"> PAGEREF _Toc404942450 \h </w:instrText>
      </w:r>
      <w:r>
        <w:fldChar w:fldCharType="separate"/>
      </w:r>
      <w:r>
        <w:t>77</w:t>
      </w:r>
      <w:r>
        <w:fldChar w:fldCharType="end"/>
      </w:r>
    </w:p>
    <w:p w:rsidR="00B2370E" w:rsidRPr="00B2370E" w:rsidRDefault="00B2370E">
      <w:pPr>
        <w:pStyle w:val="TOC3"/>
        <w:rPr>
          <w:rFonts w:asciiTheme="minorHAnsi" w:eastAsiaTheme="minorEastAsia" w:hAnsiTheme="minorHAnsi" w:cstheme="minorBidi"/>
          <w:sz w:val="22"/>
          <w:szCs w:val="22"/>
          <w:lang w:eastAsia="nl-NL"/>
        </w:rPr>
      </w:pPr>
      <w:r>
        <w:t>5.3.6</w:t>
      </w:r>
      <w:r w:rsidRPr="00B2370E">
        <w:rPr>
          <w:rFonts w:asciiTheme="minorHAnsi" w:eastAsiaTheme="minorEastAsia" w:hAnsiTheme="minorHAnsi" w:cstheme="minorBidi"/>
          <w:sz w:val="22"/>
          <w:szCs w:val="22"/>
          <w:lang w:eastAsia="nl-NL"/>
        </w:rPr>
        <w:tab/>
      </w:r>
      <w:r>
        <w:t>Log</w:t>
      </w:r>
      <w:r>
        <w:tab/>
      </w:r>
      <w:r>
        <w:fldChar w:fldCharType="begin"/>
      </w:r>
      <w:r>
        <w:instrText xml:space="preserve"> PAGEREF _Toc404942451 \h </w:instrText>
      </w:r>
      <w:r>
        <w:fldChar w:fldCharType="separate"/>
      </w:r>
      <w:r>
        <w:t>79</w:t>
      </w:r>
      <w:r>
        <w:fldChar w:fldCharType="end"/>
      </w:r>
    </w:p>
    <w:p w:rsidR="00B2370E" w:rsidRPr="00B2370E" w:rsidRDefault="00B2370E">
      <w:pPr>
        <w:pStyle w:val="TOC4"/>
        <w:tabs>
          <w:tab w:val="left" w:pos="1728"/>
        </w:tabs>
        <w:rPr>
          <w:rFonts w:asciiTheme="minorHAnsi" w:eastAsiaTheme="minorEastAsia" w:hAnsiTheme="minorHAnsi" w:cstheme="minorBidi"/>
          <w:sz w:val="22"/>
          <w:szCs w:val="22"/>
          <w:lang w:eastAsia="nl-NL"/>
        </w:rPr>
      </w:pPr>
      <w:r w:rsidRPr="008F24AF">
        <w:rPr>
          <w:lang w:val="en-US"/>
        </w:rPr>
        <w:t>5.3.6.1</w:t>
      </w:r>
      <w:r w:rsidRPr="00B2370E">
        <w:rPr>
          <w:rFonts w:asciiTheme="minorHAnsi" w:eastAsiaTheme="minorEastAsia" w:hAnsiTheme="minorHAnsi" w:cstheme="minorBidi"/>
          <w:sz w:val="22"/>
          <w:szCs w:val="22"/>
          <w:lang w:eastAsia="nl-NL"/>
        </w:rPr>
        <w:tab/>
      </w:r>
      <w:r w:rsidRPr="008F24AF">
        <w:rPr>
          <w:lang w:val="en-US"/>
        </w:rPr>
        <w:t>Logging</w:t>
      </w:r>
      <w:r>
        <w:tab/>
      </w:r>
      <w:r>
        <w:fldChar w:fldCharType="begin"/>
      </w:r>
      <w:r>
        <w:instrText xml:space="preserve"> PAGEREF _Toc404942452 \h </w:instrText>
      </w:r>
      <w:r>
        <w:fldChar w:fldCharType="separate"/>
      </w:r>
      <w:r>
        <w:t>79</w:t>
      </w:r>
      <w:r>
        <w:fldChar w:fldCharType="end"/>
      </w:r>
    </w:p>
    <w:p w:rsidR="00B2370E" w:rsidRPr="00B2370E" w:rsidRDefault="00B2370E">
      <w:pPr>
        <w:pStyle w:val="TOC4"/>
        <w:tabs>
          <w:tab w:val="left" w:pos="1728"/>
        </w:tabs>
        <w:rPr>
          <w:rFonts w:asciiTheme="minorHAnsi" w:eastAsiaTheme="minorEastAsia" w:hAnsiTheme="minorHAnsi" w:cstheme="minorBidi"/>
          <w:sz w:val="22"/>
          <w:szCs w:val="22"/>
          <w:lang w:eastAsia="nl-NL"/>
        </w:rPr>
      </w:pPr>
      <w:r w:rsidRPr="008F24AF">
        <w:rPr>
          <w:lang w:val="en-US"/>
        </w:rPr>
        <w:t>5.3.6.2</w:t>
      </w:r>
      <w:r w:rsidRPr="00B2370E">
        <w:rPr>
          <w:rFonts w:asciiTheme="minorHAnsi" w:eastAsiaTheme="minorEastAsia" w:hAnsiTheme="minorHAnsi" w:cstheme="minorBidi"/>
          <w:sz w:val="22"/>
          <w:szCs w:val="22"/>
          <w:lang w:eastAsia="nl-NL"/>
        </w:rPr>
        <w:tab/>
      </w:r>
      <w:r w:rsidRPr="008F24AF">
        <w:rPr>
          <w:lang w:val="en-US"/>
        </w:rPr>
        <w:t>Interval</w:t>
      </w:r>
      <w:r>
        <w:tab/>
      </w:r>
      <w:r>
        <w:fldChar w:fldCharType="begin"/>
      </w:r>
      <w:r>
        <w:instrText xml:space="preserve"> PAGEREF _Toc404942453 \h </w:instrText>
      </w:r>
      <w:r>
        <w:fldChar w:fldCharType="separate"/>
      </w:r>
      <w:r>
        <w:t>79</w:t>
      </w:r>
      <w:r>
        <w:fldChar w:fldCharType="end"/>
      </w:r>
    </w:p>
    <w:p w:rsidR="00B2370E" w:rsidRPr="00B2370E" w:rsidRDefault="00B2370E">
      <w:pPr>
        <w:pStyle w:val="TOC4"/>
        <w:tabs>
          <w:tab w:val="left" w:pos="1728"/>
        </w:tabs>
        <w:rPr>
          <w:rFonts w:asciiTheme="minorHAnsi" w:eastAsiaTheme="minorEastAsia" w:hAnsiTheme="minorHAnsi" w:cstheme="minorBidi"/>
          <w:sz w:val="22"/>
          <w:szCs w:val="22"/>
          <w:lang w:eastAsia="nl-NL"/>
        </w:rPr>
      </w:pPr>
      <w:r w:rsidRPr="008F24AF">
        <w:rPr>
          <w:lang w:val="en-US"/>
        </w:rPr>
        <w:t>5.3.6.3</w:t>
      </w:r>
      <w:r w:rsidRPr="00B2370E">
        <w:rPr>
          <w:rFonts w:asciiTheme="minorHAnsi" w:eastAsiaTheme="minorEastAsia" w:hAnsiTheme="minorHAnsi" w:cstheme="minorBidi"/>
          <w:sz w:val="22"/>
          <w:szCs w:val="22"/>
          <w:lang w:eastAsia="nl-NL"/>
        </w:rPr>
        <w:tab/>
      </w:r>
      <w:r w:rsidRPr="008F24AF">
        <w:rPr>
          <w:lang w:val="en-US"/>
        </w:rPr>
        <w:t>Filename</w:t>
      </w:r>
      <w:r>
        <w:tab/>
      </w:r>
      <w:r>
        <w:fldChar w:fldCharType="begin"/>
      </w:r>
      <w:r>
        <w:instrText xml:space="preserve"> PAGEREF _Toc404942454 \h </w:instrText>
      </w:r>
      <w:r>
        <w:fldChar w:fldCharType="separate"/>
      </w:r>
      <w:r>
        <w:t>79</w:t>
      </w:r>
      <w:r>
        <w:fldChar w:fldCharType="end"/>
      </w:r>
    </w:p>
    <w:p w:rsidR="00B2370E" w:rsidRPr="00B2370E" w:rsidRDefault="00B2370E">
      <w:pPr>
        <w:pStyle w:val="TOC3"/>
        <w:rPr>
          <w:rFonts w:asciiTheme="minorHAnsi" w:eastAsiaTheme="minorEastAsia" w:hAnsiTheme="minorHAnsi" w:cstheme="minorBidi"/>
          <w:sz w:val="22"/>
          <w:szCs w:val="22"/>
          <w:lang w:eastAsia="nl-NL"/>
        </w:rPr>
      </w:pPr>
      <w:r w:rsidRPr="008F24AF">
        <w:rPr>
          <w:lang w:val="en-US"/>
        </w:rPr>
        <w:t>5.3.7</w:t>
      </w:r>
      <w:r w:rsidRPr="00B2370E">
        <w:rPr>
          <w:rFonts w:asciiTheme="minorHAnsi" w:eastAsiaTheme="minorEastAsia" w:hAnsiTheme="minorHAnsi" w:cstheme="minorBidi"/>
          <w:sz w:val="22"/>
          <w:szCs w:val="22"/>
          <w:lang w:eastAsia="nl-NL"/>
        </w:rPr>
        <w:tab/>
      </w:r>
      <w:r w:rsidRPr="008F24AF">
        <w:rPr>
          <w:lang w:val="en-US"/>
        </w:rPr>
        <w:t>Logging with trending</w:t>
      </w:r>
      <w:r>
        <w:tab/>
      </w:r>
      <w:r>
        <w:fldChar w:fldCharType="begin"/>
      </w:r>
      <w:r>
        <w:instrText xml:space="preserve"> PAGEREF _Toc404942455 \h </w:instrText>
      </w:r>
      <w:r>
        <w:fldChar w:fldCharType="separate"/>
      </w:r>
      <w:r>
        <w:t>79</w:t>
      </w:r>
      <w:r>
        <w:fldChar w:fldCharType="end"/>
      </w:r>
    </w:p>
    <w:p w:rsidR="00B2370E" w:rsidRPr="00B2370E" w:rsidRDefault="00B2370E">
      <w:pPr>
        <w:pStyle w:val="TOC2"/>
        <w:tabs>
          <w:tab w:val="left" w:pos="1134"/>
        </w:tabs>
        <w:rPr>
          <w:rFonts w:asciiTheme="minorHAnsi" w:eastAsiaTheme="minorEastAsia" w:hAnsiTheme="minorHAnsi" w:cstheme="minorBidi"/>
          <w:sz w:val="22"/>
          <w:szCs w:val="22"/>
          <w:lang w:eastAsia="nl-NL"/>
        </w:rPr>
      </w:pPr>
      <w:r>
        <w:t>5.4</w:t>
      </w:r>
      <w:r w:rsidRPr="00B2370E">
        <w:rPr>
          <w:rFonts w:asciiTheme="minorHAnsi" w:eastAsiaTheme="minorEastAsia" w:hAnsiTheme="minorHAnsi" w:cstheme="minorBidi"/>
          <w:sz w:val="22"/>
          <w:szCs w:val="22"/>
          <w:lang w:eastAsia="nl-NL"/>
        </w:rPr>
        <w:tab/>
      </w:r>
      <w:r w:rsidRPr="008F24AF">
        <w:rPr>
          <w:lang w:val="en-US"/>
        </w:rPr>
        <w:t>Alarm stations</w:t>
      </w:r>
      <w:r>
        <w:tab/>
      </w:r>
      <w:r>
        <w:fldChar w:fldCharType="begin"/>
      </w:r>
      <w:r>
        <w:instrText xml:space="preserve"> PAGEREF _Toc404942456 \h </w:instrText>
      </w:r>
      <w:r>
        <w:fldChar w:fldCharType="separate"/>
      </w:r>
      <w:r>
        <w:t>82</w:t>
      </w:r>
      <w:r>
        <w:fldChar w:fldCharType="end"/>
      </w:r>
    </w:p>
    <w:p w:rsidR="00B2370E" w:rsidRPr="00B2370E" w:rsidRDefault="00B2370E">
      <w:pPr>
        <w:pStyle w:val="TOC3"/>
        <w:rPr>
          <w:rFonts w:asciiTheme="minorHAnsi" w:eastAsiaTheme="minorEastAsia" w:hAnsiTheme="minorHAnsi" w:cstheme="minorBidi"/>
          <w:sz w:val="22"/>
          <w:szCs w:val="22"/>
          <w:lang w:eastAsia="nl-NL"/>
        </w:rPr>
      </w:pPr>
      <w:r w:rsidRPr="008F24AF">
        <w:rPr>
          <w:lang w:val="en-US"/>
        </w:rPr>
        <w:lastRenderedPageBreak/>
        <w:t>5.4.1</w:t>
      </w:r>
      <w:r w:rsidRPr="00B2370E">
        <w:rPr>
          <w:rFonts w:asciiTheme="minorHAnsi" w:eastAsiaTheme="minorEastAsia" w:hAnsiTheme="minorHAnsi" w:cstheme="minorBidi"/>
          <w:sz w:val="22"/>
          <w:szCs w:val="22"/>
          <w:lang w:eastAsia="nl-NL"/>
        </w:rPr>
        <w:tab/>
      </w:r>
      <w:r w:rsidRPr="008F24AF">
        <w:rPr>
          <w:lang w:val="en-US"/>
        </w:rPr>
        <w:t>Alarm Matrix</w:t>
      </w:r>
      <w:r>
        <w:tab/>
      </w:r>
      <w:r>
        <w:fldChar w:fldCharType="begin"/>
      </w:r>
      <w:r>
        <w:instrText xml:space="preserve"> PAGEREF _Toc404942457 \h </w:instrText>
      </w:r>
      <w:r>
        <w:fldChar w:fldCharType="separate"/>
      </w:r>
      <w:r>
        <w:t>82</w:t>
      </w:r>
      <w:r>
        <w:fldChar w:fldCharType="end"/>
      </w:r>
    </w:p>
    <w:p w:rsidR="00B2370E" w:rsidRPr="00B2370E" w:rsidRDefault="00B2370E">
      <w:pPr>
        <w:pStyle w:val="TOC3"/>
        <w:rPr>
          <w:rFonts w:asciiTheme="minorHAnsi" w:eastAsiaTheme="minorEastAsia" w:hAnsiTheme="minorHAnsi" w:cstheme="minorBidi"/>
          <w:sz w:val="22"/>
          <w:szCs w:val="22"/>
          <w:lang w:eastAsia="nl-NL"/>
        </w:rPr>
      </w:pPr>
      <w:r w:rsidRPr="008F24AF">
        <w:rPr>
          <w:lang w:val="en-US"/>
        </w:rPr>
        <w:t>5.4.2</w:t>
      </w:r>
      <w:r w:rsidRPr="00B2370E">
        <w:rPr>
          <w:rFonts w:asciiTheme="minorHAnsi" w:eastAsiaTheme="minorEastAsia" w:hAnsiTheme="minorHAnsi" w:cstheme="minorBidi"/>
          <w:sz w:val="22"/>
          <w:szCs w:val="22"/>
          <w:lang w:eastAsia="nl-NL"/>
        </w:rPr>
        <w:tab/>
      </w:r>
      <w:r w:rsidRPr="008F24AF">
        <w:rPr>
          <w:lang w:val="en-US"/>
        </w:rPr>
        <w:t>The matrix</w:t>
      </w:r>
      <w:r>
        <w:tab/>
      </w:r>
      <w:r>
        <w:fldChar w:fldCharType="begin"/>
      </w:r>
      <w:r>
        <w:instrText xml:space="preserve"> PAGEREF _Toc404942458 \h </w:instrText>
      </w:r>
      <w:r>
        <w:fldChar w:fldCharType="separate"/>
      </w:r>
      <w:r>
        <w:t>83</w:t>
      </w:r>
      <w:r>
        <w:fldChar w:fldCharType="end"/>
      </w:r>
    </w:p>
    <w:p w:rsidR="00B2370E" w:rsidRPr="00B2370E" w:rsidRDefault="00B2370E">
      <w:pPr>
        <w:pStyle w:val="TOC4"/>
        <w:tabs>
          <w:tab w:val="left" w:pos="1728"/>
        </w:tabs>
        <w:rPr>
          <w:rFonts w:asciiTheme="minorHAnsi" w:eastAsiaTheme="minorEastAsia" w:hAnsiTheme="minorHAnsi" w:cstheme="minorBidi"/>
          <w:sz w:val="22"/>
          <w:szCs w:val="22"/>
          <w:lang w:eastAsia="nl-NL"/>
        </w:rPr>
      </w:pPr>
      <w:r w:rsidRPr="008F24AF">
        <w:rPr>
          <w:lang w:val="en-US"/>
        </w:rPr>
        <w:t>5.4.2.1</w:t>
      </w:r>
      <w:r w:rsidRPr="00B2370E">
        <w:rPr>
          <w:rFonts w:asciiTheme="minorHAnsi" w:eastAsiaTheme="minorEastAsia" w:hAnsiTheme="minorHAnsi" w:cstheme="minorBidi"/>
          <w:sz w:val="22"/>
          <w:szCs w:val="22"/>
          <w:lang w:eastAsia="nl-NL"/>
        </w:rPr>
        <w:tab/>
      </w:r>
      <w:r w:rsidRPr="008F24AF">
        <w:rPr>
          <w:lang w:val="en-US"/>
        </w:rPr>
        <w:t>This station</w:t>
      </w:r>
      <w:r>
        <w:tab/>
      </w:r>
      <w:r>
        <w:fldChar w:fldCharType="begin"/>
      </w:r>
      <w:r>
        <w:instrText xml:space="preserve"> PAGEREF _Toc404942459 \h </w:instrText>
      </w:r>
      <w:r>
        <w:fldChar w:fldCharType="separate"/>
      </w:r>
      <w:r>
        <w:t>83</w:t>
      </w:r>
      <w:r>
        <w:fldChar w:fldCharType="end"/>
      </w:r>
    </w:p>
    <w:p w:rsidR="00B2370E" w:rsidRPr="00B2370E" w:rsidRDefault="00B2370E">
      <w:pPr>
        <w:pStyle w:val="TOC4"/>
        <w:tabs>
          <w:tab w:val="left" w:pos="1728"/>
        </w:tabs>
        <w:rPr>
          <w:rFonts w:asciiTheme="minorHAnsi" w:eastAsiaTheme="minorEastAsia" w:hAnsiTheme="minorHAnsi" w:cstheme="minorBidi"/>
          <w:sz w:val="22"/>
          <w:szCs w:val="22"/>
          <w:lang w:eastAsia="nl-NL"/>
        </w:rPr>
      </w:pPr>
      <w:r w:rsidRPr="008F24AF">
        <w:rPr>
          <w:lang w:val="en-US"/>
        </w:rPr>
        <w:t>5.4.2.2</w:t>
      </w:r>
      <w:r w:rsidRPr="00B2370E">
        <w:rPr>
          <w:rFonts w:asciiTheme="minorHAnsi" w:eastAsiaTheme="minorEastAsia" w:hAnsiTheme="minorHAnsi" w:cstheme="minorBidi"/>
          <w:sz w:val="22"/>
          <w:szCs w:val="22"/>
          <w:lang w:eastAsia="nl-NL"/>
        </w:rPr>
        <w:tab/>
      </w:r>
      <w:r w:rsidRPr="008F24AF">
        <w:rPr>
          <w:lang w:val="en-US"/>
        </w:rPr>
        <w:t>Is fallback for</w:t>
      </w:r>
      <w:r>
        <w:tab/>
      </w:r>
      <w:r>
        <w:fldChar w:fldCharType="begin"/>
      </w:r>
      <w:r>
        <w:instrText xml:space="preserve"> PAGEREF _Toc404942460 \h </w:instrText>
      </w:r>
      <w:r>
        <w:fldChar w:fldCharType="separate"/>
      </w:r>
      <w:r>
        <w:t>83</w:t>
      </w:r>
      <w:r>
        <w:fldChar w:fldCharType="end"/>
      </w:r>
    </w:p>
    <w:p w:rsidR="00B2370E" w:rsidRPr="00B2370E" w:rsidRDefault="00B2370E">
      <w:pPr>
        <w:pStyle w:val="TOC4"/>
        <w:tabs>
          <w:tab w:val="left" w:pos="1728"/>
        </w:tabs>
        <w:rPr>
          <w:rFonts w:asciiTheme="minorHAnsi" w:eastAsiaTheme="minorEastAsia" w:hAnsiTheme="minorHAnsi" w:cstheme="minorBidi"/>
          <w:sz w:val="22"/>
          <w:szCs w:val="22"/>
          <w:lang w:eastAsia="nl-NL"/>
        </w:rPr>
      </w:pPr>
      <w:r w:rsidRPr="008F24AF">
        <w:rPr>
          <w:lang w:val="en-US"/>
        </w:rPr>
        <w:t>5.4.2.3</w:t>
      </w:r>
      <w:r w:rsidRPr="00B2370E">
        <w:rPr>
          <w:rFonts w:asciiTheme="minorHAnsi" w:eastAsiaTheme="minorEastAsia" w:hAnsiTheme="minorHAnsi" w:cstheme="minorBidi"/>
          <w:sz w:val="22"/>
          <w:szCs w:val="22"/>
          <w:lang w:eastAsia="nl-NL"/>
        </w:rPr>
        <w:tab/>
      </w:r>
      <w:r w:rsidRPr="008F24AF">
        <w:rPr>
          <w:lang w:val="en-US"/>
        </w:rPr>
        <w:t>Show all alarm stations</w:t>
      </w:r>
      <w:r>
        <w:tab/>
      </w:r>
      <w:r>
        <w:fldChar w:fldCharType="begin"/>
      </w:r>
      <w:r>
        <w:instrText xml:space="preserve"> PAGEREF _Toc404942461 \h </w:instrText>
      </w:r>
      <w:r>
        <w:fldChar w:fldCharType="separate"/>
      </w:r>
      <w:r>
        <w:t>84</w:t>
      </w:r>
      <w:r>
        <w:fldChar w:fldCharType="end"/>
      </w:r>
    </w:p>
    <w:p w:rsidR="00B2370E" w:rsidRPr="00B2370E" w:rsidRDefault="00B2370E">
      <w:pPr>
        <w:pStyle w:val="TOC4"/>
        <w:tabs>
          <w:tab w:val="left" w:pos="1728"/>
        </w:tabs>
        <w:rPr>
          <w:rFonts w:asciiTheme="minorHAnsi" w:eastAsiaTheme="minorEastAsia" w:hAnsiTheme="minorHAnsi" w:cstheme="minorBidi"/>
          <w:sz w:val="22"/>
          <w:szCs w:val="22"/>
          <w:lang w:eastAsia="nl-NL"/>
        </w:rPr>
      </w:pPr>
      <w:r w:rsidRPr="008F24AF">
        <w:rPr>
          <w:lang w:val="en-US"/>
        </w:rPr>
        <w:t>5.4.2.4</w:t>
      </w:r>
      <w:r w:rsidRPr="00B2370E">
        <w:rPr>
          <w:rFonts w:asciiTheme="minorHAnsi" w:eastAsiaTheme="minorEastAsia" w:hAnsiTheme="minorHAnsi" w:cstheme="minorBidi"/>
          <w:sz w:val="22"/>
          <w:szCs w:val="22"/>
          <w:lang w:eastAsia="nl-NL"/>
        </w:rPr>
        <w:tab/>
      </w:r>
      <w:r w:rsidRPr="008F24AF">
        <w:rPr>
          <w:lang w:val="en-US"/>
        </w:rPr>
        <w:t>Alarm group rights/Duty alarm rights</w:t>
      </w:r>
      <w:r>
        <w:tab/>
      </w:r>
      <w:r>
        <w:fldChar w:fldCharType="begin"/>
      </w:r>
      <w:r>
        <w:instrText xml:space="preserve"> PAGEREF _Toc404942462 \h </w:instrText>
      </w:r>
      <w:r>
        <w:fldChar w:fldCharType="separate"/>
      </w:r>
      <w:r>
        <w:t>84</w:t>
      </w:r>
      <w:r>
        <w:fldChar w:fldCharType="end"/>
      </w:r>
    </w:p>
    <w:p w:rsidR="00B2370E" w:rsidRPr="00B2370E" w:rsidRDefault="00B2370E">
      <w:pPr>
        <w:pStyle w:val="TOC4"/>
        <w:tabs>
          <w:tab w:val="left" w:pos="1728"/>
        </w:tabs>
        <w:rPr>
          <w:rFonts w:asciiTheme="minorHAnsi" w:eastAsiaTheme="minorEastAsia" w:hAnsiTheme="minorHAnsi" w:cstheme="minorBidi"/>
          <w:sz w:val="22"/>
          <w:szCs w:val="22"/>
          <w:lang w:eastAsia="nl-NL"/>
        </w:rPr>
      </w:pPr>
      <w:r w:rsidRPr="008F24AF">
        <w:rPr>
          <w:lang w:val="en-US"/>
        </w:rPr>
        <w:t>5.4.2.5</w:t>
      </w:r>
      <w:r w:rsidRPr="00B2370E">
        <w:rPr>
          <w:rFonts w:asciiTheme="minorHAnsi" w:eastAsiaTheme="minorEastAsia" w:hAnsiTheme="minorHAnsi" w:cstheme="minorBidi"/>
          <w:sz w:val="22"/>
          <w:szCs w:val="22"/>
          <w:lang w:eastAsia="nl-NL"/>
        </w:rPr>
        <w:tab/>
      </w:r>
      <w:r w:rsidRPr="008F24AF">
        <w:rPr>
          <w:lang w:val="en-US"/>
        </w:rPr>
        <w:t>Adjustments</w:t>
      </w:r>
      <w:r>
        <w:tab/>
      </w:r>
      <w:r>
        <w:fldChar w:fldCharType="begin"/>
      </w:r>
      <w:r>
        <w:instrText xml:space="preserve"> PAGEREF _Toc404942463 \h </w:instrText>
      </w:r>
      <w:r>
        <w:fldChar w:fldCharType="separate"/>
      </w:r>
      <w:r>
        <w:t>84</w:t>
      </w:r>
      <w:r>
        <w:fldChar w:fldCharType="end"/>
      </w:r>
    </w:p>
    <w:p w:rsidR="00B2370E" w:rsidRPr="00B2370E" w:rsidRDefault="00B2370E">
      <w:pPr>
        <w:pStyle w:val="TOC4"/>
        <w:tabs>
          <w:tab w:val="left" w:pos="1728"/>
        </w:tabs>
        <w:rPr>
          <w:rFonts w:asciiTheme="minorHAnsi" w:eastAsiaTheme="minorEastAsia" w:hAnsiTheme="minorHAnsi" w:cstheme="minorBidi"/>
          <w:sz w:val="22"/>
          <w:szCs w:val="22"/>
          <w:lang w:eastAsia="nl-NL"/>
        </w:rPr>
      </w:pPr>
      <w:r w:rsidRPr="008F24AF">
        <w:rPr>
          <w:lang w:val="en-US"/>
        </w:rPr>
        <w:t>5.4.2.6</w:t>
      </w:r>
      <w:r w:rsidRPr="00B2370E">
        <w:rPr>
          <w:rFonts w:asciiTheme="minorHAnsi" w:eastAsiaTheme="minorEastAsia" w:hAnsiTheme="minorHAnsi" w:cstheme="minorBidi"/>
          <w:sz w:val="22"/>
          <w:szCs w:val="22"/>
          <w:lang w:eastAsia="nl-NL"/>
        </w:rPr>
        <w:tab/>
      </w:r>
      <w:r w:rsidRPr="008F24AF">
        <w:rPr>
          <w:lang w:val="en-US"/>
        </w:rPr>
        <w:t>How to set Alarm Group Rights</w:t>
      </w:r>
      <w:r>
        <w:tab/>
      </w:r>
      <w:r>
        <w:fldChar w:fldCharType="begin"/>
      </w:r>
      <w:r>
        <w:instrText xml:space="preserve"> PAGEREF _Toc404942464 \h </w:instrText>
      </w:r>
      <w:r>
        <w:fldChar w:fldCharType="separate"/>
      </w:r>
      <w:r>
        <w:t>84</w:t>
      </w:r>
      <w:r>
        <w:fldChar w:fldCharType="end"/>
      </w:r>
    </w:p>
    <w:p w:rsidR="00B2370E" w:rsidRPr="00B2370E" w:rsidRDefault="00B2370E">
      <w:pPr>
        <w:pStyle w:val="TOC3"/>
        <w:rPr>
          <w:rFonts w:asciiTheme="minorHAnsi" w:eastAsiaTheme="minorEastAsia" w:hAnsiTheme="minorHAnsi" w:cstheme="minorBidi"/>
          <w:sz w:val="22"/>
          <w:szCs w:val="22"/>
          <w:lang w:eastAsia="nl-NL"/>
        </w:rPr>
      </w:pPr>
      <w:r w:rsidRPr="008F24AF">
        <w:rPr>
          <w:lang w:val="en-US"/>
        </w:rPr>
        <w:t>5.4.3</w:t>
      </w:r>
      <w:r w:rsidRPr="00B2370E">
        <w:rPr>
          <w:rFonts w:asciiTheme="minorHAnsi" w:eastAsiaTheme="minorEastAsia" w:hAnsiTheme="minorHAnsi" w:cstheme="minorBidi"/>
          <w:sz w:val="22"/>
          <w:szCs w:val="22"/>
          <w:lang w:eastAsia="nl-NL"/>
        </w:rPr>
        <w:tab/>
      </w:r>
      <w:r w:rsidRPr="008F24AF">
        <w:rPr>
          <w:lang w:val="en-US"/>
        </w:rPr>
        <w:t>Background</w:t>
      </w:r>
      <w:r>
        <w:tab/>
      </w:r>
      <w:r>
        <w:fldChar w:fldCharType="begin"/>
      </w:r>
      <w:r>
        <w:instrText xml:space="preserve"> PAGEREF _Toc404942465 \h </w:instrText>
      </w:r>
      <w:r>
        <w:fldChar w:fldCharType="separate"/>
      </w:r>
      <w:r>
        <w:t>87</w:t>
      </w:r>
      <w:r>
        <w:fldChar w:fldCharType="end"/>
      </w:r>
    </w:p>
    <w:p w:rsidR="00B2370E" w:rsidRPr="00B2370E" w:rsidRDefault="00B2370E">
      <w:pPr>
        <w:pStyle w:val="TOC3"/>
        <w:rPr>
          <w:rFonts w:asciiTheme="minorHAnsi" w:eastAsiaTheme="minorEastAsia" w:hAnsiTheme="minorHAnsi" w:cstheme="minorBidi"/>
          <w:sz w:val="22"/>
          <w:szCs w:val="22"/>
          <w:lang w:eastAsia="nl-NL"/>
        </w:rPr>
      </w:pPr>
      <w:r w:rsidRPr="008F24AF">
        <w:rPr>
          <w:lang w:val="en-US"/>
        </w:rPr>
        <w:t>5.4.4</w:t>
      </w:r>
      <w:r w:rsidRPr="00B2370E">
        <w:rPr>
          <w:rFonts w:asciiTheme="minorHAnsi" w:eastAsiaTheme="minorEastAsia" w:hAnsiTheme="minorHAnsi" w:cstheme="minorBidi"/>
          <w:sz w:val="22"/>
          <w:szCs w:val="22"/>
          <w:lang w:eastAsia="nl-NL"/>
        </w:rPr>
        <w:tab/>
      </w:r>
      <w:r w:rsidRPr="008F24AF">
        <w:rPr>
          <w:lang w:val="en-US"/>
        </w:rPr>
        <w:t>Alarm Panels</w:t>
      </w:r>
      <w:r>
        <w:tab/>
      </w:r>
      <w:r>
        <w:fldChar w:fldCharType="begin"/>
      </w:r>
      <w:r>
        <w:instrText xml:space="preserve"> PAGEREF _Toc404942466 \h </w:instrText>
      </w:r>
      <w:r>
        <w:fldChar w:fldCharType="separate"/>
      </w:r>
      <w:r>
        <w:t>88</w:t>
      </w:r>
      <w:r>
        <w:fldChar w:fldCharType="end"/>
      </w:r>
    </w:p>
    <w:p w:rsidR="00B2370E" w:rsidRPr="00B2370E" w:rsidRDefault="00B2370E">
      <w:pPr>
        <w:pStyle w:val="TOC4"/>
        <w:tabs>
          <w:tab w:val="left" w:pos="1728"/>
        </w:tabs>
        <w:rPr>
          <w:rFonts w:asciiTheme="minorHAnsi" w:eastAsiaTheme="minorEastAsia" w:hAnsiTheme="minorHAnsi" w:cstheme="minorBidi"/>
          <w:sz w:val="22"/>
          <w:szCs w:val="22"/>
          <w:lang w:eastAsia="nl-NL"/>
        </w:rPr>
      </w:pPr>
      <w:r>
        <w:t>5.4.4.1</w:t>
      </w:r>
      <w:r w:rsidRPr="00B2370E">
        <w:rPr>
          <w:rFonts w:asciiTheme="minorHAnsi" w:eastAsiaTheme="minorEastAsia" w:hAnsiTheme="minorHAnsi" w:cstheme="minorBidi"/>
          <w:sz w:val="22"/>
          <w:szCs w:val="22"/>
          <w:lang w:eastAsia="nl-NL"/>
        </w:rPr>
        <w:tab/>
      </w:r>
      <w:r>
        <w:t>Mimics</w:t>
      </w:r>
      <w:r>
        <w:tab/>
      </w:r>
      <w:r>
        <w:fldChar w:fldCharType="begin"/>
      </w:r>
      <w:r>
        <w:instrText xml:space="preserve"> PAGEREF _Toc404942467 \h </w:instrText>
      </w:r>
      <w:r>
        <w:fldChar w:fldCharType="separate"/>
      </w:r>
      <w:r>
        <w:t>88</w:t>
      </w:r>
      <w:r>
        <w:fldChar w:fldCharType="end"/>
      </w:r>
    </w:p>
    <w:p w:rsidR="00B2370E" w:rsidRPr="00B2370E" w:rsidRDefault="00B2370E">
      <w:pPr>
        <w:pStyle w:val="TOC4"/>
        <w:tabs>
          <w:tab w:val="left" w:pos="1728"/>
        </w:tabs>
        <w:rPr>
          <w:rFonts w:asciiTheme="minorHAnsi" w:eastAsiaTheme="minorEastAsia" w:hAnsiTheme="minorHAnsi" w:cstheme="minorBidi"/>
          <w:sz w:val="22"/>
          <w:szCs w:val="22"/>
          <w:lang w:eastAsia="nl-NL"/>
        </w:rPr>
      </w:pPr>
      <w:r>
        <w:t>5.4.4.2</w:t>
      </w:r>
      <w:r w:rsidRPr="00B2370E">
        <w:rPr>
          <w:rFonts w:asciiTheme="minorHAnsi" w:eastAsiaTheme="minorEastAsia" w:hAnsiTheme="minorHAnsi" w:cstheme="minorBidi"/>
          <w:sz w:val="22"/>
          <w:szCs w:val="22"/>
          <w:lang w:eastAsia="nl-NL"/>
        </w:rPr>
        <w:tab/>
      </w:r>
      <w:r>
        <w:t>VPN</w:t>
      </w:r>
      <w:r>
        <w:tab/>
      </w:r>
      <w:r>
        <w:fldChar w:fldCharType="begin"/>
      </w:r>
      <w:r>
        <w:instrText xml:space="preserve"> PAGEREF _Toc404942468 \h </w:instrText>
      </w:r>
      <w:r>
        <w:fldChar w:fldCharType="separate"/>
      </w:r>
      <w:r>
        <w:t>89</w:t>
      </w:r>
      <w:r>
        <w:fldChar w:fldCharType="end"/>
      </w:r>
    </w:p>
    <w:p w:rsidR="00B2370E" w:rsidRPr="00B2370E" w:rsidRDefault="00B2370E">
      <w:pPr>
        <w:pStyle w:val="TOC4"/>
        <w:tabs>
          <w:tab w:val="left" w:pos="1728"/>
        </w:tabs>
        <w:rPr>
          <w:rFonts w:asciiTheme="minorHAnsi" w:eastAsiaTheme="minorEastAsia" w:hAnsiTheme="minorHAnsi" w:cstheme="minorBidi"/>
          <w:sz w:val="22"/>
          <w:szCs w:val="22"/>
          <w:lang w:eastAsia="nl-NL"/>
        </w:rPr>
      </w:pPr>
      <w:r w:rsidRPr="008F24AF">
        <w:rPr>
          <w:lang w:val="en-US"/>
        </w:rPr>
        <w:t>5.4.4.3</w:t>
      </w:r>
      <w:r w:rsidRPr="00B2370E">
        <w:rPr>
          <w:rFonts w:asciiTheme="minorHAnsi" w:eastAsiaTheme="minorEastAsia" w:hAnsiTheme="minorHAnsi" w:cstheme="minorBidi"/>
          <w:sz w:val="22"/>
          <w:szCs w:val="22"/>
          <w:lang w:eastAsia="nl-NL"/>
        </w:rPr>
        <w:tab/>
      </w:r>
      <w:r w:rsidRPr="008F24AF">
        <w:rPr>
          <w:lang w:val="en-US"/>
        </w:rPr>
        <w:t>BNWAS</w:t>
      </w:r>
      <w:r>
        <w:tab/>
      </w:r>
      <w:r>
        <w:fldChar w:fldCharType="begin"/>
      </w:r>
      <w:r>
        <w:instrText xml:space="preserve"> PAGEREF _Toc404942469 \h </w:instrText>
      </w:r>
      <w:r>
        <w:fldChar w:fldCharType="separate"/>
      </w:r>
      <w:r>
        <w:t>89</w:t>
      </w:r>
      <w:r>
        <w:fldChar w:fldCharType="end"/>
      </w:r>
    </w:p>
    <w:p w:rsidR="00B2370E" w:rsidRPr="00B2370E" w:rsidRDefault="00B2370E">
      <w:pPr>
        <w:pStyle w:val="TOC4"/>
        <w:tabs>
          <w:tab w:val="left" w:pos="1728"/>
        </w:tabs>
        <w:rPr>
          <w:rFonts w:asciiTheme="minorHAnsi" w:eastAsiaTheme="minorEastAsia" w:hAnsiTheme="minorHAnsi" w:cstheme="minorBidi"/>
          <w:sz w:val="22"/>
          <w:szCs w:val="22"/>
          <w:lang w:eastAsia="nl-NL"/>
        </w:rPr>
      </w:pPr>
      <w:r w:rsidRPr="008F24AF">
        <w:rPr>
          <w:lang w:val="en-US"/>
        </w:rPr>
        <w:t>5.4.4.4</w:t>
      </w:r>
      <w:r w:rsidRPr="00B2370E">
        <w:rPr>
          <w:rFonts w:asciiTheme="minorHAnsi" w:eastAsiaTheme="minorEastAsia" w:hAnsiTheme="minorHAnsi" w:cstheme="minorBidi"/>
          <w:sz w:val="22"/>
          <w:szCs w:val="22"/>
          <w:lang w:eastAsia="nl-NL"/>
        </w:rPr>
        <w:tab/>
      </w:r>
      <w:r w:rsidRPr="008F24AF">
        <w:rPr>
          <w:lang w:val="en-US"/>
        </w:rPr>
        <w:t>Wheelmark</w:t>
      </w:r>
      <w:r>
        <w:tab/>
      </w:r>
      <w:r>
        <w:fldChar w:fldCharType="begin"/>
      </w:r>
      <w:r>
        <w:instrText xml:space="preserve"> PAGEREF _Toc404942470 \h </w:instrText>
      </w:r>
      <w:r>
        <w:fldChar w:fldCharType="separate"/>
      </w:r>
      <w:r>
        <w:t>89</w:t>
      </w:r>
      <w:r>
        <w:fldChar w:fldCharType="end"/>
      </w:r>
    </w:p>
    <w:p w:rsidR="00B2370E" w:rsidRPr="00B2370E" w:rsidRDefault="00B2370E">
      <w:pPr>
        <w:pStyle w:val="TOC3"/>
        <w:rPr>
          <w:rFonts w:asciiTheme="minorHAnsi" w:eastAsiaTheme="minorEastAsia" w:hAnsiTheme="minorHAnsi" w:cstheme="minorBidi"/>
          <w:sz w:val="22"/>
          <w:szCs w:val="22"/>
          <w:lang w:eastAsia="nl-NL"/>
        </w:rPr>
      </w:pPr>
      <w:r w:rsidRPr="008F24AF">
        <w:rPr>
          <w:lang w:val="en-US"/>
        </w:rPr>
        <w:t>5.4.5</w:t>
      </w:r>
      <w:r w:rsidRPr="00B2370E">
        <w:rPr>
          <w:rFonts w:asciiTheme="minorHAnsi" w:eastAsiaTheme="minorEastAsia" w:hAnsiTheme="minorHAnsi" w:cstheme="minorBidi"/>
          <w:sz w:val="22"/>
          <w:szCs w:val="22"/>
          <w:lang w:eastAsia="nl-NL"/>
        </w:rPr>
        <w:tab/>
      </w:r>
      <w:r w:rsidRPr="008F24AF">
        <w:rPr>
          <w:lang w:val="en-US"/>
        </w:rPr>
        <w:t>Alarm groups</w:t>
      </w:r>
      <w:r>
        <w:tab/>
      </w:r>
      <w:r>
        <w:fldChar w:fldCharType="begin"/>
      </w:r>
      <w:r>
        <w:instrText xml:space="preserve"> PAGEREF _Toc404942471 \h </w:instrText>
      </w:r>
      <w:r>
        <w:fldChar w:fldCharType="separate"/>
      </w:r>
      <w:r>
        <w:t>90</w:t>
      </w:r>
      <w:r>
        <w:fldChar w:fldCharType="end"/>
      </w:r>
    </w:p>
    <w:p w:rsidR="00B2370E" w:rsidRPr="00B2370E" w:rsidRDefault="00B2370E">
      <w:pPr>
        <w:pStyle w:val="TOC3"/>
        <w:rPr>
          <w:rFonts w:asciiTheme="minorHAnsi" w:eastAsiaTheme="minorEastAsia" w:hAnsiTheme="minorHAnsi" w:cstheme="minorBidi"/>
          <w:sz w:val="22"/>
          <w:szCs w:val="22"/>
          <w:lang w:eastAsia="nl-NL"/>
        </w:rPr>
      </w:pPr>
      <w:r>
        <w:t>5.4.6</w:t>
      </w:r>
      <w:r w:rsidRPr="00B2370E">
        <w:rPr>
          <w:rFonts w:asciiTheme="minorHAnsi" w:eastAsiaTheme="minorEastAsia" w:hAnsiTheme="minorHAnsi" w:cstheme="minorBidi"/>
          <w:sz w:val="22"/>
          <w:szCs w:val="22"/>
          <w:lang w:eastAsia="nl-NL"/>
        </w:rPr>
        <w:tab/>
      </w:r>
      <w:r>
        <w:t>Alarm Settings</w:t>
      </w:r>
      <w:r>
        <w:tab/>
      </w:r>
      <w:r>
        <w:fldChar w:fldCharType="begin"/>
      </w:r>
      <w:r>
        <w:instrText xml:space="preserve"> PAGEREF _Toc404942472 \h </w:instrText>
      </w:r>
      <w:r>
        <w:fldChar w:fldCharType="separate"/>
      </w:r>
      <w:r>
        <w:t>91</w:t>
      </w:r>
      <w:r>
        <w:fldChar w:fldCharType="end"/>
      </w:r>
    </w:p>
    <w:p w:rsidR="00B2370E" w:rsidRDefault="00B2370E">
      <w:pPr>
        <w:pStyle w:val="TOC3"/>
        <w:rPr>
          <w:rFonts w:asciiTheme="minorHAnsi" w:eastAsiaTheme="minorEastAsia" w:hAnsiTheme="minorHAnsi" w:cstheme="minorBidi"/>
          <w:sz w:val="22"/>
          <w:szCs w:val="22"/>
          <w:lang w:val="nl-NL" w:eastAsia="nl-NL"/>
        </w:rPr>
      </w:pPr>
      <w:r w:rsidRPr="008F24AF">
        <w:rPr>
          <w:lang w:val="en-US"/>
        </w:rPr>
        <w:t>5.4.7</w:t>
      </w:r>
      <w:r>
        <w:rPr>
          <w:rFonts w:asciiTheme="minorHAnsi" w:eastAsiaTheme="minorEastAsia" w:hAnsiTheme="minorHAnsi" w:cstheme="minorBidi"/>
          <w:sz w:val="22"/>
          <w:szCs w:val="22"/>
          <w:lang w:val="nl-NL" w:eastAsia="nl-NL"/>
        </w:rPr>
        <w:tab/>
      </w:r>
      <w:r w:rsidRPr="008F24AF">
        <w:rPr>
          <w:lang w:val="en-US"/>
        </w:rPr>
        <w:t>Preferences</w:t>
      </w:r>
      <w:r>
        <w:tab/>
      </w:r>
      <w:r>
        <w:fldChar w:fldCharType="begin"/>
      </w:r>
      <w:r>
        <w:instrText xml:space="preserve"> PAGEREF _Toc404942473 \h </w:instrText>
      </w:r>
      <w:r>
        <w:fldChar w:fldCharType="separate"/>
      </w:r>
      <w:r>
        <w:t>92</w:t>
      </w:r>
      <w:r>
        <w:fldChar w:fldCharType="end"/>
      </w:r>
    </w:p>
    <w:p w:rsidR="00B2370E" w:rsidRDefault="00B2370E">
      <w:pPr>
        <w:pStyle w:val="TOC3"/>
        <w:rPr>
          <w:rFonts w:asciiTheme="minorHAnsi" w:eastAsiaTheme="minorEastAsia" w:hAnsiTheme="minorHAnsi" w:cstheme="minorBidi"/>
          <w:sz w:val="22"/>
          <w:szCs w:val="22"/>
          <w:lang w:val="nl-NL" w:eastAsia="nl-NL"/>
        </w:rPr>
      </w:pPr>
      <w:r w:rsidRPr="008F24AF">
        <w:rPr>
          <w:lang w:val="en-US"/>
        </w:rPr>
        <w:t>5.4.8</w:t>
      </w:r>
      <w:r>
        <w:rPr>
          <w:rFonts w:asciiTheme="minorHAnsi" w:eastAsiaTheme="minorEastAsia" w:hAnsiTheme="minorHAnsi" w:cstheme="minorBidi"/>
          <w:sz w:val="22"/>
          <w:szCs w:val="22"/>
          <w:lang w:val="nl-NL" w:eastAsia="nl-NL"/>
        </w:rPr>
        <w:tab/>
      </w:r>
      <w:r w:rsidRPr="008F24AF">
        <w:rPr>
          <w:lang w:val="en-US"/>
        </w:rPr>
        <w:t>Taskbar</w:t>
      </w:r>
      <w:r>
        <w:tab/>
      </w:r>
      <w:r>
        <w:fldChar w:fldCharType="begin"/>
      </w:r>
      <w:r>
        <w:instrText xml:space="preserve"> PAGEREF _Toc404942474 \h </w:instrText>
      </w:r>
      <w:r>
        <w:fldChar w:fldCharType="separate"/>
      </w:r>
      <w:r>
        <w:t>92</w:t>
      </w:r>
      <w:r>
        <w:fldChar w:fldCharType="end"/>
      </w:r>
    </w:p>
    <w:p w:rsidR="00B2370E" w:rsidRDefault="00B2370E">
      <w:pPr>
        <w:pStyle w:val="TOC4"/>
        <w:rPr>
          <w:rFonts w:asciiTheme="minorHAnsi" w:eastAsiaTheme="minorEastAsia" w:hAnsiTheme="minorHAnsi" w:cstheme="minorBidi"/>
          <w:sz w:val="22"/>
          <w:szCs w:val="22"/>
          <w:lang w:val="nl-NL" w:eastAsia="nl-NL"/>
        </w:rPr>
      </w:pPr>
      <w:r>
        <w:tab/>
      </w:r>
      <w:r>
        <w:fldChar w:fldCharType="begin"/>
      </w:r>
      <w:r>
        <w:instrText xml:space="preserve"> PAGEREF _Toc404942475 \h </w:instrText>
      </w:r>
      <w:r>
        <w:fldChar w:fldCharType="separate"/>
      </w:r>
      <w:r>
        <w:t>93</w:t>
      </w:r>
      <w:r>
        <w:fldChar w:fldCharType="end"/>
      </w:r>
    </w:p>
    <w:p w:rsidR="00B2370E" w:rsidRPr="00B2370E" w:rsidRDefault="00B2370E">
      <w:pPr>
        <w:pStyle w:val="TOC3"/>
        <w:rPr>
          <w:rFonts w:asciiTheme="minorHAnsi" w:eastAsiaTheme="minorEastAsia" w:hAnsiTheme="minorHAnsi" w:cstheme="minorBidi"/>
          <w:sz w:val="22"/>
          <w:szCs w:val="22"/>
          <w:lang w:eastAsia="nl-NL"/>
        </w:rPr>
      </w:pPr>
      <w:r w:rsidRPr="008F24AF">
        <w:rPr>
          <w:lang w:val="en-US"/>
        </w:rPr>
        <w:t>5.4.9</w:t>
      </w:r>
      <w:r w:rsidRPr="00B2370E">
        <w:rPr>
          <w:rFonts w:asciiTheme="minorHAnsi" w:eastAsiaTheme="minorEastAsia" w:hAnsiTheme="minorHAnsi" w:cstheme="minorBidi"/>
          <w:sz w:val="22"/>
          <w:szCs w:val="22"/>
          <w:lang w:eastAsia="nl-NL"/>
        </w:rPr>
        <w:tab/>
      </w:r>
      <w:r w:rsidRPr="008F24AF">
        <w:rPr>
          <w:lang w:val="en-US"/>
        </w:rPr>
        <w:t>GPS/NMEA</w:t>
      </w:r>
      <w:r>
        <w:tab/>
      </w:r>
      <w:r>
        <w:fldChar w:fldCharType="begin"/>
      </w:r>
      <w:r>
        <w:instrText xml:space="preserve"> PAGEREF _Toc404942476 \h </w:instrText>
      </w:r>
      <w:r>
        <w:fldChar w:fldCharType="separate"/>
      </w:r>
      <w:r>
        <w:t>94</w:t>
      </w:r>
      <w:r>
        <w:fldChar w:fldCharType="end"/>
      </w:r>
    </w:p>
    <w:p w:rsidR="00B2370E" w:rsidRPr="00B2370E" w:rsidRDefault="00B2370E">
      <w:pPr>
        <w:pStyle w:val="TOC3"/>
        <w:rPr>
          <w:rFonts w:asciiTheme="minorHAnsi" w:eastAsiaTheme="minorEastAsia" w:hAnsiTheme="minorHAnsi" w:cstheme="minorBidi"/>
          <w:sz w:val="22"/>
          <w:szCs w:val="22"/>
          <w:lang w:eastAsia="nl-NL"/>
        </w:rPr>
      </w:pPr>
      <w:r w:rsidRPr="008F24AF">
        <w:rPr>
          <w:lang w:val="en-US"/>
        </w:rPr>
        <w:t>5.4.10</w:t>
      </w:r>
      <w:r w:rsidRPr="00B2370E">
        <w:rPr>
          <w:rFonts w:asciiTheme="minorHAnsi" w:eastAsiaTheme="minorEastAsia" w:hAnsiTheme="minorHAnsi" w:cstheme="minorBidi"/>
          <w:sz w:val="22"/>
          <w:szCs w:val="22"/>
          <w:lang w:eastAsia="nl-NL"/>
        </w:rPr>
        <w:tab/>
      </w:r>
      <w:r w:rsidRPr="008F24AF">
        <w:rPr>
          <w:lang w:val="en-US"/>
        </w:rPr>
        <w:t>GPS calculates the position in/The position is shown in</w:t>
      </w:r>
      <w:r>
        <w:tab/>
      </w:r>
      <w:r>
        <w:fldChar w:fldCharType="begin"/>
      </w:r>
      <w:r>
        <w:instrText xml:space="preserve"> PAGEREF _Toc404942477 \h </w:instrText>
      </w:r>
      <w:r>
        <w:fldChar w:fldCharType="separate"/>
      </w:r>
      <w:r>
        <w:t>94</w:t>
      </w:r>
      <w:r>
        <w:fldChar w:fldCharType="end"/>
      </w:r>
    </w:p>
    <w:p w:rsidR="00B2370E" w:rsidRPr="00B2370E" w:rsidRDefault="00B2370E">
      <w:pPr>
        <w:pStyle w:val="TOC3"/>
        <w:rPr>
          <w:rFonts w:asciiTheme="minorHAnsi" w:eastAsiaTheme="minorEastAsia" w:hAnsiTheme="minorHAnsi" w:cstheme="minorBidi"/>
          <w:sz w:val="22"/>
          <w:szCs w:val="22"/>
          <w:lang w:eastAsia="nl-NL"/>
        </w:rPr>
      </w:pPr>
      <w:r w:rsidRPr="008F24AF">
        <w:rPr>
          <w:lang w:val="en-US"/>
        </w:rPr>
        <w:t>5.4.11</w:t>
      </w:r>
      <w:r w:rsidRPr="00B2370E">
        <w:rPr>
          <w:rFonts w:asciiTheme="minorHAnsi" w:eastAsiaTheme="minorEastAsia" w:hAnsiTheme="minorHAnsi" w:cstheme="minorBidi"/>
          <w:sz w:val="22"/>
          <w:szCs w:val="22"/>
          <w:lang w:eastAsia="nl-NL"/>
        </w:rPr>
        <w:tab/>
      </w:r>
      <w:r w:rsidRPr="008F24AF">
        <w:rPr>
          <w:lang w:val="en-US"/>
        </w:rPr>
        <w:t>Trace of received NMEA data</w:t>
      </w:r>
      <w:r>
        <w:tab/>
      </w:r>
      <w:r>
        <w:fldChar w:fldCharType="begin"/>
      </w:r>
      <w:r>
        <w:instrText xml:space="preserve"> PAGEREF _Toc404942478 \h </w:instrText>
      </w:r>
      <w:r>
        <w:fldChar w:fldCharType="separate"/>
      </w:r>
      <w:r>
        <w:t>94</w:t>
      </w:r>
      <w:r>
        <w:fldChar w:fldCharType="end"/>
      </w:r>
    </w:p>
    <w:p w:rsidR="00B2370E" w:rsidRPr="00B2370E" w:rsidRDefault="00B2370E">
      <w:pPr>
        <w:pStyle w:val="TOC2"/>
        <w:tabs>
          <w:tab w:val="left" w:pos="1134"/>
        </w:tabs>
        <w:rPr>
          <w:rFonts w:asciiTheme="minorHAnsi" w:eastAsiaTheme="minorEastAsia" w:hAnsiTheme="minorHAnsi" w:cstheme="minorBidi"/>
          <w:sz w:val="22"/>
          <w:szCs w:val="22"/>
          <w:lang w:eastAsia="nl-NL"/>
        </w:rPr>
      </w:pPr>
      <w:r>
        <w:t>5.5</w:t>
      </w:r>
      <w:r w:rsidRPr="00B2370E">
        <w:rPr>
          <w:rFonts w:asciiTheme="minorHAnsi" w:eastAsiaTheme="minorEastAsia" w:hAnsiTheme="minorHAnsi" w:cstheme="minorBidi"/>
          <w:sz w:val="22"/>
          <w:szCs w:val="22"/>
          <w:lang w:eastAsia="nl-NL"/>
        </w:rPr>
        <w:tab/>
      </w:r>
      <w:r w:rsidRPr="008F24AF">
        <w:rPr>
          <w:lang w:val="en-US"/>
        </w:rPr>
        <w:t>Configuration</w:t>
      </w:r>
      <w:r>
        <w:tab/>
      </w:r>
      <w:r>
        <w:fldChar w:fldCharType="begin"/>
      </w:r>
      <w:r>
        <w:instrText xml:space="preserve"> PAGEREF _Toc404942479 \h </w:instrText>
      </w:r>
      <w:r>
        <w:fldChar w:fldCharType="separate"/>
      </w:r>
      <w:r>
        <w:t>95</w:t>
      </w:r>
      <w:r>
        <w:fldChar w:fldCharType="end"/>
      </w:r>
    </w:p>
    <w:p w:rsidR="00B2370E" w:rsidRPr="00B2370E" w:rsidRDefault="00B2370E">
      <w:pPr>
        <w:pStyle w:val="TOC3"/>
        <w:rPr>
          <w:rFonts w:asciiTheme="minorHAnsi" w:eastAsiaTheme="minorEastAsia" w:hAnsiTheme="minorHAnsi" w:cstheme="minorBidi"/>
          <w:sz w:val="22"/>
          <w:szCs w:val="22"/>
          <w:lang w:eastAsia="nl-NL"/>
        </w:rPr>
      </w:pPr>
      <w:r w:rsidRPr="008F24AF">
        <w:rPr>
          <w:lang w:val="en-US"/>
        </w:rPr>
        <w:t>5.5.1</w:t>
      </w:r>
      <w:r w:rsidRPr="00B2370E">
        <w:rPr>
          <w:rFonts w:asciiTheme="minorHAnsi" w:eastAsiaTheme="minorEastAsia" w:hAnsiTheme="minorHAnsi" w:cstheme="minorBidi"/>
          <w:sz w:val="22"/>
          <w:szCs w:val="22"/>
          <w:lang w:eastAsia="nl-NL"/>
        </w:rPr>
        <w:tab/>
      </w:r>
      <w:r w:rsidRPr="008F24AF">
        <w:rPr>
          <w:lang w:val="en-US"/>
        </w:rPr>
        <w:t>General</w:t>
      </w:r>
      <w:r>
        <w:tab/>
      </w:r>
      <w:r>
        <w:fldChar w:fldCharType="begin"/>
      </w:r>
      <w:r>
        <w:instrText xml:space="preserve"> PAGEREF _Toc404942480 \h </w:instrText>
      </w:r>
      <w:r>
        <w:fldChar w:fldCharType="separate"/>
      </w:r>
      <w:r>
        <w:t>95</w:t>
      </w:r>
      <w:r>
        <w:fldChar w:fldCharType="end"/>
      </w:r>
    </w:p>
    <w:p w:rsidR="00B2370E" w:rsidRPr="00B2370E" w:rsidRDefault="00B2370E">
      <w:pPr>
        <w:pStyle w:val="TOC2"/>
        <w:tabs>
          <w:tab w:val="left" w:pos="1134"/>
        </w:tabs>
        <w:rPr>
          <w:rFonts w:asciiTheme="minorHAnsi" w:eastAsiaTheme="minorEastAsia" w:hAnsiTheme="minorHAnsi" w:cstheme="minorBidi"/>
          <w:sz w:val="22"/>
          <w:szCs w:val="22"/>
          <w:lang w:eastAsia="nl-NL"/>
        </w:rPr>
      </w:pPr>
      <w:r>
        <w:t>5.6</w:t>
      </w:r>
      <w:r w:rsidRPr="00B2370E">
        <w:rPr>
          <w:rFonts w:asciiTheme="minorHAnsi" w:eastAsiaTheme="minorEastAsia" w:hAnsiTheme="minorHAnsi" w:cstheme="minorBidi"/>
          <w:sz w:val="22"/>
          <w:szCs w:val="22"/>
          <w:lang w:eastAsia="nl-NL"/>
        </w:rPr>
        <w:tab/>
      </w:r>
      <w:r w:rsidRPr="008F24AF">
        <w:rPr>
          <w:lang w:val="en-US"/>
        </w:rPr>
        <w:t>License</w:t>
      </w:r>
      <w:r>
        <w:tab/>
      </w:r>
      <w:r>
        <w:fldChar w:fldCharType="begin"/>
      </w:r>
      <w:r>
        <w:instrText xml:space="preserve"> PAGEREF _Toc404942481 \h </w:instrText>
      </w:r>
      <w:r>
        <w:fldChar w:fldCharType="separate"/>
      </w:r>
      <w:r>
        <w:t>95</w:t>
      </w:r>
      <w:r>
        <w:fldChar w:fldCharType="end"/>
      </w:r>
    </w:p>
    <w:p w:rsidR="00B2370E" w:rsidRPr="00B2370E" w:rsidRDefault="00B2370E">
      <w:pPr>
        <w:pStyle w:val="TOC2"/>
        <w:tabs>
          <w:tab w:val="left" w:pos="1134"/>
        </w:tabs>
        <w:rPr>
          <w:rFonts w:asciiTheme="minorHAnsi" w:eastAsiaTheme="minorEastAsia" w:hAnsiTheme="minorHAnsi" w:cstheme="minorBidi"/>
          <w:sz w:val="22"/>
          <w:szCs w:val="22"/>
          <w:lang w:eastAsia="nl-NL"/>
        </w:rPr>
      </w:pPr>
      <w:r>
        <w:t>5.7</w:t>
      </w:r>
      <w:r w:rsidRPr="00B2370E">
        <w:rPr>
          <w:rFonts w:asciiTheme="minorHAnsi" w:eastAsiaTheme="minorEastAsia" w:hAnsiTheme="minorHAnsi" w:cstheme="minorBidi"/>
          <w:sz w:val="22"/>
          <w:szCs w:val="22"/>
          <w:lang w:eastAsia="nl-NL"/>
        </w:rPr>
        <w:tab/>
      </w:r>
      <w:r>
        <w:t>Serial</w:t>
      </w:r>
      <w:r>
        <w:tab/>
      </w:r>
      <w:r>
        <w:fldChar w:fldCharType="begin"/>
      </w:r>
      <w:r>
        <w:instrText xml:space="preserve"> PAGEREF _Toc404942482 \h </w:instrText>
      </w:r>
      <w:r>
        <w:fldChar w:fldCharType="separate"/>
      </w:r>
      <w:r>
        <w:t>96</w:t>
      </w:r>
      <w:r>
        <w:fldChar w:fldCharType="end"/>
      </w:r>
    </w:p>
    <w:p w:rsidR="00B2370E" w:rsidRPr="00B2370E" w:rsidRDefault="00B2370E">
      <w:pPr>
        <w:pStyle w:val="TOC3"/>
        <w:rPr>
          <w:rFonts w:asciiTheme="minorHAnsi" w:eastAsiaTheme="minorEastAsia" w:hAnsiTheme="minorHAnsi" w:cstheme="minorBidi"/>
          <w:sz w:val="22"/>
          <w:szCs w:val="22"/>
          <w:lang w:eastAsia="nl-NL"/>
        </w:rPr>
      </w:pPr>
      <w:r w:rsidRPr="008F24AF">
        <w:rPr>
          <w:lang w:val="en-US"/>
        </w:rPr>
        <w:t>5.7.1</w:t>
      </w:r>
      <w:r w:rsidRPr="00B2370E">
        <w:rPr>
          <w:rFonts w:asciiTheme="minorHAnsi" w:eastAsiaTheme="minorEastAsia" w:hAnsiTheme="minorHAnsi" w:cstheme="minorBidi"/>
          <w:sz w:val="22"/>
          <w:szCs w:val="22"/>
          <w:lang w:eastAsia="nl-NL"/>
        </w:rPr>
        <w:tab/>
      </w:r>
      <w:r w:rsidRPr="008F24AF">
        <w:rPr>
          <w:lang w:val="en-US"/>
        </w:rPr>
        <w:t>General</w:t>
      </w:r>
      <w:r>
        <w:tab/>
      </w:r>
      <w:r>
        <w:fldChar w:fldCharType="begin"/>
      </w:r>
      <w:r>
        <w:instrText xml:space="preserve"> PAGEREF _Toc404942483 \h </w:instrText>
      </w:r>
      <w:r>
        <w:fldChar w:fldCharType="separate"/>
      </w:r>
      <w:r>
        <w:t>96</w:t>
      </w:r>
      <w:r>
        <w:fldChar w:fldCharType="end"/>
      </w:r>
    </w:p>
    <w:p w:rsidR="00B2370E" w:rsidRPr="00B2370E" w:rsidRDefault="00B2370E">
      <w:pPr>
        <w:pStyle w:val="TOC3"/>
        <w:rPr>
          <w:rFonts w:asciiTheme="minorHAnsi" w:eastAsiaTheme="minorEastAsia" w:hAnsiTheme="minorHAnsi" w:cstheme="minorBidi"/>
          <w:sz w:val="22"/>
          <w:szCs w:val="22"/>
          <w:lang w:eastAsia="nl-NL"/>
        </w:rPr>
      </w:pPr>
      <w:r w:rsidRPr="008F24AF">
        <w:rPr>
          <w:lang w:val="en-US"/>
        </w:rPr>
        <w:t>5.7.2</w:t>
      </w:r>
      <w:r w:rsidRPr="00B2370E">
        <w:rPr>
          <w:rFonts w:asciiTheme="minorHAnsi" w:eastAsiaTheme="minorEastAsia" w:hAnsiTheme="minorHAnsi" w:cstheme="minorBidi"/>
          <w:sz w:val="22"/>
          <w:szCs w:val="22"/>
          <w:lang w:eastAsia="nl-NL"/>
        </w:rPr>
        <w:tab/>
      </w:r>
      <w:r w:rsidRPr="008F24AF">
        <w:rPr>
          <w:lang w:val="en-US"/>
        </w:rPr>
        <w:t>COM ports</w:t>
      </w:r>
      <w:r>
        <w:tab/>
      </w:r>
      <w:r>
        <w:fldChar w:fldCharType="begin"/>
      </w:r>
      <w:r>
        <w:instrText xml:space="preserve"> PAGEREF _Toc404942484 \h </w:instrText>
      </w:r>
      <w:r>
        <w:fldChar w:fldCharType="separate"/>
      </w:r>
      <w:r>
        <w:t>96</w:t>
      </w:r>
      <w:r>
        <w:fldChar w:fldCharType="end"/>
      </w:r>
    </w:p>
    <w:p w:rsidR="00B2370E" w:rsidRPr="00B2370E" w:rsidRDefault="00B2370E">
      <w:pPr>
        <w:pStyle w:val="TOC4"/>
        <w:tabs>
          <w:tab w:val="left" w:pos="1728"/>
        </w:tabs>
        <w:rPr>
          <w:rFonts w:asciiTheme="minorHAnsi" w:eastAsiaTheme="minorEastAsia" w:hAnsiTheme="minorHAnsi" w:cstheme="minorBidi"/>
          <w:sz w:val="22"/>
          <w:szCs w:val="22"/>
          <w:lang w:eastAsia="nl-NL"/>
        </w:rPr>
      </w:pPr>
      <w:r>
        <w:t>5.7.2.1</w:t>
      </w:r>
      <w:r w:rsidRPr="00B2370E">
        <w:rPr>
          <w:rFonts w:asciiTheme="minorHAnsi" w:eastAsiaTheme="minorEastAsia" w:hAnsiTheme="minorHAnsi" w:cstheme="minorBidi"/>
          <w:sz w:val="22"/>
          <w:szCs w:val="22"/>
          <w:lang w:eastAsia="nl-NL"/>
        </w:rPr>
        <w:tab/>
      </w:r>
      <w:r>
        <w:t>COM port assignment</w:t>
      </w:r>
      <w:r>
        <w:tab/>
      </w:r>
      <w:r>
        <w:fldChar w:fldCharType="begin"/>
      </w:r>
      <w:r>
        <w:instrText xml:space="preserve"> PAGEREF _Toc404942485 \h </w:instrText>
      </w:r>
      <w:r>
        <w:fldChar w:fldCharType="separate"/>
      </w:r>
      <w:r>
        <w:t>97</w:t>
      </w:r>
      <w:r>
        <w:fldChar w:fldCharType="end"/>
      </w:r>
    </w:p>
    <w:p w:rsidR="00B2370E" w:rsidRPr="00B2370E" w:rsidRDefault="00B2370E">
      <w:pPr>
        <w:pStyle w:val="TOC4"/>
        <w:tabs>
          <w:tab w:val="left" w:pos="1728"/>
        </w:tabs>
        <w:rPr>
          <w:rFonts w:asciiTheme="minorHAnsi" w:eastAsiaTheme="minorEastAsia" w:hAnsiTheme="minorHAnsi" w:cstheme="minorBidi"/>
          <w:sz w:val="22"/>
          <w:szCs w:val="22"/>
          <w:lang w:eastAsia="nl-NL"/>
        </w:rPr>
      </w:pPr>
      <w:r>
        <w:t>5.7.2.2</w:t>
      </w:r>
      <w:r w:rsidRPr="00B2370E">
        <w:rPr>
          <w:rFonts w:asciiTheme="minorHAnsi" w:eastAsiaTheme="minorEastAsia" w:hAnsiTheme="minorHAnsi" w:cstheme="minorBidi"/>
          <w:sz w:val="22"/>
          <w:szCs w:val="22"/>
          <w:lang w:eastAsia="nl-NL"/>
        </w:rPr>
        <w:tab/>
      </w:r>
      <w:r>
        <w:t>Special note on printers</w:t>
      </w:r>
      <w:r>
        <w:tab/>
      </w:r>
      <w:r>
        <w:fldChar w:fldCharType="begin"/>
      </w:r>
      <w:r>
        <w:instrText xml:space="preserve"> PAGEREF _Toc404942486 \h </w:instrText>
      </w:r>
      <w:r>
        <w:fldChar w:fldCharType="separate"/>
      </w:r>
      <w:r>
        <w:t>100</w:t>
      </w:r>
      <w:r>
        <w:fldChar w:fldCharType="end"/>
      </w:r>
    </w:p>
    <w:p w:rsidR="00B2370E" w:rsidRPr="00B2370E" w:rsidRDefault="00B2370E">
      <w:pPr>
        <w:pStyle w:val="TOC3"/>
        <w:rPr>
          <w:rFonts w:asciiTheme="minorHAnsi" w:eastAsiaTheme="minorEastAsia" w:hAnsiTheme="minorHAnsi" w:cstheme="minorBidi"/>
          <w:sz w:val="22"/>
          <w:szCs w:val="22"/>
          <w:lang w:eastAsia="nl-NL"/>
        </w:rPr>
      </w:pPr>
      <w:r>
        <w:rPr>
          <w:lang w:eastAsia="nl-NL"/>
        </w:rPr>
        <w:t>5.7.3</w:t>
      </w:r>
      <w:r w:rsidRPr="00B2370E">
        <w:rPr>
          <w:rFonts w:asciiTheme="minorHAnsi" w:eastAsiaTheme="minorEastAsia" w:hAnsiTheme="minorHAnsi" w:cstheme="minorBidi"/>
          <w:sz w:val="22"/>
          <w:szCs w:val="22"/>
          <w:lang w:eastAsia="nl-NL"/>
        </w:rPr>
        <w:tab/>
      </w:r>
      <w:r>
        <w:t>Serial LAN ports</w:t>
      </w:r>
      <w:r>
        <w:tab/>
      </w:r>
      <w:r>
        <w:fldChar w:fldCharType="begin"/>
      </w:r>
      <w:r>
        <w:instrText xml:space="preserve"> PAGEREF _Toc404942487 \h </w:instrText>
      </w:r>
      <w:r>
        <w:fldChar w:fldCharType="separate"/>
      </w:r>
      <w:r>
        <w:t>101</w:t>
      </w:r>
      <w:r>
        <w:fldChar w:fldCharType="end"/>
      </w:r>
    </w:p>
    <w:p w:rsidR="00B2370E" w:rsidRPr="00B2370E" w:rsidRDefault="00B2370E">
      <w:pPr>
        <w:pStyle w:val="TOC4"/>
        <w:tabs>
          <w:tab w:val="left" w:pos="1728"/>
        </w:tabs>
        <w:rPr>
          <w:rFonts w:asciiTheme="minorHAnsi" w:eastAsiaTheme="minorEastAsia" w:hAnsiTheme="minorHAnsi" w:cstheme="minorBidi"/>
          <w:sz w:val="22"/>
          <w:szCs w:val="22"/>
          <w:lang w:eastAsia="nl-NL"/>
        </w:rPr>
      </w:pPr>
      <w:r>
        <w:rPr>
          <w:lang w:eastAsia="nl-NL"/>
        </w:rPr>
        <w:t>5.7.3.1</w:t>
      </w:r>
      <w:r w:rsidRPr="00B2370E">
        <w:rPr>
          <w:rFonts w:asciiTheme="minorHAnsi" w:eastAsiaTheme="minorEastAsia" w:hAnsiTheme="minorHAnsi" w:cstheme="minorBidi"/>
          <w:sz w:val="22"/>
          <w:szCs w:val="22"/>
          <w:lang w:eastAsia="nl-NL"/>
        </w:rPr>
        <w:tab/>
      </w:r>
      <w:r>
        <w:rPr>
          <w:lang w:eastAsia="nl-NL"/>
        </w:rPr>
        <w:t>Serial LAN server</w:t>
      </w:r>
      <w:r>
        <w:tab/>
      </w:r>
      <w:r>
        <w:fldChar w:fldCharType="begin"/>
      </w:r>
      <w:r>
        <w:instrText xml:space="preserve"> PAGEREF _Toc404942488 \h </w:instrText>
      </w:r>
      <w:r>
        <w:fldChar w:fldCharType="separate"/>
      </w:r>
      <w:r>
        <w:t>101</w:t>
      </w:r>
      <w:r>
        <w:fldChar w:fldCharType="end"/>
      </w:r>
    </w:p>
    <w:p w:rsidR="00B2370E" w:rsidRPr="00B2370E" w:rsidRDefault="00B2370E">
      <w:pPr>
        <w:pStyle w:val="TOC4"/>
        <w:tabs>
          <w:tab w:val="left" w:pos="1728"/>
        </w:tabs>
        <w:rPr>
          <w:rFonts w:asciiTheme="minorHAnsi" w:eastAsiaTheme="minorEastAsia" w:hAnsiTheme="minorHAnsi" w:cstheme="minorBidi"/>
          <w:sz w:val="22"/>
          <w:szCs w:val="22"/>
          <w:lang w:eastAsia="nl-NL"/>
        </w:rPr>
      </w:pPr>
      <w:r>
        <w:rPr>
          <w:lang w:eastAsia="nl-NL"/>
        </w:rPr>
        <w:t>5.7.3.2</w:t>
      </w:r>
      <w:r w:rsidRPr="00B2370E">
        <w:rPr>
          <w:rFonts w:asciiTheme="minorHAnsi" w:eastAsiaTheme="minorEastAsia" w:hAnsiTheme="minorHAnsi" w:cstheme="minorBidi"/>
          <w:sz w:val="22"/>
          <w:szCs w:val="22"/>
          <w:lang w:eastAsia="nl-NL"/>
        </w:rPr>
        <w:tab/>
      </w:r>
      <w:r>
        <w:rPr>
          <w:lang w:eastAsia="nl-NL"/>
        </w:rPr>
        <w:t>Type (Moxa UC-711X)</w:t>
      </w:r>
      <w:r>
        <w:tab/>
      </w:r>
      <w:r>
        <w:fldChar w:fldCharType="begin"/>
      </w:r>
      <w:r>
        <w:instrText xml:space="preserve"> PAGEREF _Toc404942489 \h </w:instrText>
      </w:r>
      <w:r>
        <w:fldChar w:fldCharType="separate"/>
      </w:r>
      <w:r>
        <w:t>102</w:t>
      </w:r>
      <w:r>
        <w:fldChar w:fldCharType="end"/>
      </w:r>
    </w:p>
    <w:p w:rsidR="00B2370E" w:rsidRPr="00B2370E" w:rsidRDefault="00B2370E">
      <w:pPr>
        <w:pStyle w:val="TOC3"/>
        <w:rPr>
          <w:rFonts w:asciiTheme="minorHAnsi" w:eastAsiaTheme="minorEastAsia" w:hAnsiTheme="minorHAnsi" w:cstheme="minorBidi"/>
          <w:sz w:val="22"/>
          <w:szCs w:val="22"/>
          <w:lang w:eastAsia="nl-NL"/>
        </w:rPr>
      </w:pPr>
      <w:r w:rsidRPr="008F24AF">
        <w:rPr>
          <w:lang w:val="en-US"/>
        </w:rPr>
        <w:t>5.7.4</w:t>
      </w:r>
      <w:r w:rsidRPr="00B2370E">
        <w:rPr>
          <w:rFonts w:asciiTheme="minorHAnsi" w:eastAsiaTheme="minorEastAsia" w:hAnsiTheme="minorHAnsi" w:cstheme="minorBidi"/>
          <w:sz w:val="22"/>
          <w:szCs w:val="22"/>
          <w:lang w:eastAsia="nl-NL"/>
        </w:rPr>
        <w:tab/>
      </w:r>
      <w:r w:rsidRPr="008F24AF">
        <w:rPr>
          <w:lang w:val="en-US"/>
        </w:rPr>
        <w:t>CAN ports</w:t>
      </w:r>
      <w:r>
        <w:tab/>
      </w:r>
      <w:r>
        <w:fldChar w:fldCharType="begin"/>
      </w:r>
      <w:r>
        <w:instrText xml:space="preserve"> PAGEREF _Toc404942490 \h </w:instrText>
      </w:r>
      <w:r>
        <w:fldChar w:fldCharType="separate"/>
      </w:r>
      <w:r>
        <w:t>103</w:t>
      </w:r>
      <w:r>
        <w:fldChar w:fldCharType="end"/>
      </w:r>
    </w:p>
    <w:p w:rsidR="00B2370E" w:rsidRPr="00B2370E" w:rsidRDefault="00B2370E">
      <w:pPr>
        <w:pStyle w:val="TOC3"/>
        <w:rPr>
          <w:rFonts w:asciiTheme="minorHAnsi" w:eastAsiaTheme="minorEastAsia" w:hAnsiTheme="minorHAnsi" w:cstheme="minorBidi"/>
          <w:sz w:val="22"/>
          <w:szCs w:val="22"/>
          <w:lang w:eastAsia="nl-NL"/>
        </w:rPr>
      </w:pPr>
      <w:r w:rsidRPr="008F24AF">
        <w:rPr>
          <w:lang w:val="en-US" w:eastAsia="nl-NL"/>
        </w:rPr>
        <w:t>5.7.5</w:t>
      </w:r>
      <w:r w:rsidRPr="00B2370E">
        <w:rPr>
          <w:rFonts w:asciiTheme="minorHAnsi" w:eastAsiaTheme="minorEastAsia" w:hAnsiTheme="minorHAnsi" w:cstheme="minorBidi"/>
          <w:sz w:val="22"/>
          <w:szCs w:val="22"/>
          <w:lang w:eastAsia="nl-NL"/>
        </w:rPr>
        <w:tab/>
      </w:r>
      <w:r w:rsidRPr="008F24AF">
        <w:rPr>
          <w:lang w:val="en-US" w:eastAsia="nl-NL"/>
        </w:rPr>
        <w:t>Overview connected devices</w:t>
      </w:r>
      <w:r>
        <w:tab/>
      </w:r>
      <w:r>
        <w:fldChar w:fldCharType="begin"/>
      </w:r>
      <w:r>
        <w:instrText xml:space="preserve"> PAGEREF _Toc404942491 \h </w:instrText>
      </w:r>
      <w:r>
        <w:fldChar w:fldCharType="separate"/>
      </w:r>
      <w:r>
        <w:t>104</w:t>
      </w:r>
      <w:r>
        <w:fldChar w:fldCharType="end"/>
      </w:r>
    </w:p>
    <w:p w:rsidR="00B2370E" w:rsidRPr="00B2370E" w:rsidRDefault="00B2370E">
      <w:pPr>
        <w:pStyle w:val="TOC3"/>
        <w:rPr>
          <w:rFonts w:asciiTheme="minorHAnsi" w:eastAsiaTheme="minorEastAsia" w:hAnsiTheme="minorHAnsi" w:cstheme="minorBidi"/>
          <w:sz w:val="22"/>
          <w:szCs w:val="22"/>
          <w:lang w:eastAsia="nl-NL"/>
        </w:rPr>
      </w:pPr>
      <w:r>
        <w:rPr>
          <w:lang w:eastAsia="nl-NL"/>
        </w:rPr>
        <w:t>5.7.6</w:t>
      </w:r>
      <w:r w:rsidRPr="00B2370E">
        <w:rPr>
          <w:rFonts w:asciiTheme="minorHAnsi" w:eastAsiaTheme="minorEastAsia" w:hAnsiTheme="minorHAnsi" w:cstheme="minorBidi"/>
          <w:sz w:val="22"/>
          <w:szCs w:val="22"/>
          <w:lang w:eastAsia="nl-NL"/>
        </w:rPr>
        <w:tab/>
      </w:r>
      <w:r>
        <w:rPr>
          <w:lang w:eastAsia="nl-NL"/>
        </w:rPr>
        <w:t>IP-Address standardization</w:t>
      </w:r>
      <w:r>
        <w:tab/>
      </w:r>
      <w:r>
        <w:fldChar w:fldCharType="begin"/>
      </w:r>
      <w:r>
        <w:instrText xml:space="preserve"> PAGEREF _Toc404942492 \h </w:instrText>
      </w:r>
      <w:r>
        <w:fldChar w:fldCharType="separate"/>
      </w:r>
      <w:r>
        <w:t>105</w:t>
      </w:r>
      <w:r>
        <w:fldChar w:fldCharType="end"/>
      </w:r>
    </w:p>
    <w:p w:rsidR="00B2370E" w:rsidRPr="00B2370E" w:rsidRDefault="00B2370E">
      <w:pPr>
        <w:pStyle w:val="TOC2"/>
        <w:tabs>
          <w:tab w:val="left" w:pos="1134"/>
        </w:tabs>
        <w:rPr>
          <w:rFonts w:asciiTheme="minorHAnsi" w:eastAsiaTheme="minorEastAsia" w:hAnsiTheme="minorHAnsi" w:cstheme="minorBidi"/>
          <w:sz w:val="22"/>
          <w:szCs w:val="22"/>
          <w:lang w:eastAsia="nl-NL"/>
        </w:rPr>
      </w:pPr>
      <w:r>
        <w:t>5.8</w:t>
      </w:r>
      <w:r w:rsidRPr="00B2370E">
        <w:rPr>
          <w:rFonts w:asciiTheme="minorHAnsi" w:eastAsiaTheme="minorEastAsia" w:hAnsiTheme="minorHAnsi" w:cstheme="minorBidi"/>
          <w:sz w:val="22"/>
          <w:szCs w:val="22"/>
          <w:lang w:eastAsia="nl-NL"/>
        </w:rPr>
        <w:tab/>
      </w:r>
      <w:r w:rsidRPr="008F24AF">
        <w:rPr>
          <w:lang w:val="en-US"/>
        </w:rPr>
        <w:t>Wago</w:t>
      </w:r>
      <w:r>
        <w:tab/>
      </w:r>
      <w:r>
        <w:fldChar w:fldCharType="begin"/>
      </w:r>
      <w:r>
        <w:instrText xml:space="preserve"> PAGEREF _Toc404942493 \h </w:instrText>
      </w:r>
      <w:r>
        <w:fldChar w:fldCharType="separate"/>
      </w:r>
      <w:r>
        <w:t>106</w:t>
      </w:r>
      <w:r>
        <w:fldChar w:fldCharType="end"/>
      </w:r>
    </w:p>
    <w:p w:rsidR="00B2370E" w:rsidRPr="00B2370E" w:rsidRDefault="00B2370E">
      <w:pPr>
        <w:pStyle w:val="TOC3"/>
        <w:rPr>
          <w:rFonts w:asciiTheme="minorHAnsi" w:eastAsiaTheme="minorEastAsia" w:hAnsiTheme="minorHAnsi" w:cstheme="minorBidi"/>
          <w:sz w:val="22"/>
          <w:szCs w:val="22"/>
          <w:lang w:eastAsia="nl-NL"/>
        </w:rPr>
      </w:pPr>
      <w:r w:rsidRPr="008F24AF">
        <w:rPr>
          <w:lang w:val="en-US"/>
        </w:rPr>
        <w:t>5.8.1</w:t>
      </w:r>
      <w:r w:rsidRPr="00B2370E">
        <w:rPr>
          <w:rFonts w:asciiTheme="minorHAnsi" w:eastAsiaTheme="minorEastAsia" w:hAnsiTheme="minorHAnsi" w:cstheme="minorBidi"/>
          <w:sz w:val="22"/>
          <w:szCs w:val="22"/>
          <w:lang w:eastAsia="nl-NL"/>
        </w:rPr>
        <w:tab/>
      </w:r>
      <w:r w:rsidRPr="008F24AF">
        <w:rPr>
          <w:lang w:val="en-US"/>
        </w:rPr>
        <w:t>General</w:t>
      </w:r>
      <w:r>
        <w:tab/>
      </w:r>
      <w:r>
        <w:fldChar w:fldCharType="begin"/>
      </w:r>
      <w:r>
        <w:instrText xml:space="preserve"> PAGEREF _Toc404942494 \h </w:instrText>
      </w:r>
      <w:r>
        <w:fldChar w:fldCharType="separate"/>
      </w:r>
      <w:r>
        <w:t>106</w:t>
      </w:r>
      <w:r>
        <w:fldChar w:fldCharType="end"/>
      </w:r>
    </w:p>
    <w:p w:rsidR="00B2370E" w:rsidRPr="00B2370E" w:rsidRDefault="00B2370E">
      <w:pPr>
        <w:pStyle w:val="TOC3"/>
        <w:rPr>
          <w:rFonts w:asciiTheme="minorHAnsi" w:eastAsiaTheme="minorEastAsia" w:hAnsiTheme="minorHAnsi" w:cstheme="minorBidi"/>
          <w:sz w:val="22"/>
          <w:szCs w:val="22"/>
          <w:lang w:eastAsia="nl-NL"/>
        </w:rPr>
      </w:pPr>
      <w:r>
        <w:t>5.8.2</w:t>
      </w:r>
      <w:r w:rsidRPr="00B2370E">
        <w:rPr>
          <w:rFonts w:asciiTheme="minorHAnsi" w:eastAsiaTheme="minorEastAsia" w:hAnsiTheme="minorHAnsi" w:cstheme="minorBidi"/>
          <w:sz w:val="22"/>
          <w:szCs w:val="22"/>
          <w:lang w:eastAsia="nl-NL"/>
        </w:rPr>
        <w:tab/>
      </w:r>
      <w:r>
        <w:t>Adding a field to the Wago</w:t>
      </w:r>
      <w:r>
        <w:tab/>
      </w:r>
      <w:r>
        <w:fldChar w:fldCharType="begin"/>
      </w:r>
      <w:r>
        <w:instrText xml:space="preserve"> PAGEREF _Toc404942495 \h </w:instrText>
      </w:r>
      <w:r>
        <w:fldChar w:fldCharType="separate"/>
      </w:r>
      <w:r>
        <w:t>107</w:t>
      </w:r>
      <w:r>
        <w:fldChar w:fldCharType="end"/>
      </w:r>
    </w:p>
    <w:p w:rsidR="00B2370E" w:rsidRPr="00B2370E" w:rsidRDefault="00B2370E">
      <w:pPr>
        <w:pStyle w:val="TOC3"/>
        <w:rPr>
          <w:rFonts w:asciiTheme="minorHAnsi" w:eastAsiaTheme="minorEastAsia" w:hAnsiTheme="minorHAnsi" w:cstheme="minorBidi"/>
          <w:sz w:val="22"/>
          <w:szCs w:val="22"/>
          <w:lang w:eastAsia="nl-NL"/>
        </w:rPr>
      </w:pPr>
      <w:r>
        <w:t>5.8.3</w:t>
      </w:r>
      <w:r w:rsidRPr="00B2370E">
        <w:rPr>
          <w:rFonts w:asciiTheme="minorHAnsi" w:eastAsiaTheme="minorEastAsia" w:hAnsiTheme="minorHAnsi" w:cstheme="minorBidi"/>
          <w:sz w:val="22"/>
          <w:szCs w:val="22"/>
          <w:lang w:eastAsia="nl-NL"/>
        </w:rPr>
        <w:tab/>
      </w:r>
      <w:r>
        <w:t>Wago “Type” explanation</w:t>
      </w:r>
      <w:r>
        <w:tab/>
      </w:r>
      <w:r>
        <w:fldChar w:fldCharType="begin"/>
      </w:r>
      <w:r>
        <w:instrText xml:space="preserve"> PAGEREF _Toc404942496 \h </w:instrText>
      </w:r>
      <w:r>
        <w:fldChar w:fldCharType="separate"/>
      </w:r>
      <w:r>
        <w:t>108</w:t>
      </w:r>
      <w:r>
        <w:fldChar w:fldCharType="end"/>
      </w:r>
    </w:p>
    <w:p w:rsidR="00B2370E" w:rsidRPr="00B2370E" w:rsidRDefault="00B2370E">
      <w:pPr>
        <w:pStyle w:val="TOC3"/>
        <w:rPr>
          <w:rFonts w:asciiTheme="minorHAnsi" w:eastAsiaTheme="minorEastAsia" w:hAnsiTheme="minorHAnsi" w:cstheme="minorBidi"/>
          <w:sz w:val="22"/>
          <w:szCs w:val="22"/>
          <w:lang w:eastAsia="nl-NL"/>
        </w:rPr>
      </w:pPr>
      <w:r w:rsidRPr="008F24AF">
        <w:rPr>
          <w:lang w:val="en-US"/>
        </w:rPr>
        <w:t>5.8.4</w:t>
      </w:r>
      <w:r w:rsidRPr="00B2370E">
        <w:rPr>
          <w:rFonts w:asciiTheme="minorHAnsi" w:eastAsiaTheme="minorEastAsia" w:hAnsiTheme="minorHAnsi" w:cstheme="minorBidi"/>
          <w:sz w:val="22"/>
          <w:szCs w:val="22"/>
          <w:lang w:eastAsia="nl-NL"/>
        </w:rPr>
        <w:tab/>
      </w:r>
      <w:r w:rsidRPr="008F24AF">
        <w:rPr>
          <w:lang w:val="en-US"/>
        </w:rPr>
        <w:t>Type and behavior</w:t>
      </w:r>
      <w:r>
        <w:tab/>
      </w:r>
      <w:r>
        <w:fldChar w:fldCharType="begin"/>
      </w:r>
      <w:r>
        <w:instrText xml:space="preserve"> PAGEREF _Toc404942497 \h </w:instrText>
      </w:r>
      <w:r>
        <w:fldChar w:fldCharType="separate"/>
      </w:r>
      <w:r>
        <w:t>109</w:t>
      </w:r>
      <w:r>
        <w:fldChar w:fldCharType="end"/>
      </w:r>
    </w:p>
    <w:p w:rsidR="00B2370E" w:rsidRPr="00B2370E" w:rsidRDefault="00B2370E">
      <w:pPr>
        <w:pStyle w:val="TOC3"/>
        <w:rPr>
          <w:rFonts w:asciiTheme="minorHAnsi" w:eastAsiaTheme="minorEastAsia" w:hAnsiTheme="minorHAnsi" w:cstheme="minorBidi"/>
          <w:sz w:val="22"/>
          <w:szCs w:val="22"/>
          <w:lang w:eastAsia="nl-NL"/>
        </w:rPr>
      </w:pPr>
      <w:r w:rsidRPr="008F24AF">
        <w:rPr>
          <w:lang w:val="en-US"/>
        </w:rPr>
        <w:t>5.8.5</w:t>
      </w:r>
      <w:r w:rsidRPr="00B2370E">
        <w:rPr>
          <w:rFonts w:asciiTheme="minorHAnsi" w:eastAsiaTheme="minorEastAsia" w:hAnsiTheme="minorHAnsi" w:cstheme="minorBidi"/>
          <w:sz w:val="22"/>
          <w:szCs w:val="22"/>
          <w:lang w:eastAsia="nl-NL"/>
        </w:rPr>
        <w:tab/>
      </w:r>
      <w:r w:rsidRPr="008F24AF">
        <w:rPr>
          <w:lang w:val="en-US"/>
        </w:rPr>
        <w:t>Wago calibration</w:t>
      </w:r>
      <w:r>
        <w:tab/>
      </w:r>
      <w:r>
        <w:fldChar w:fldCharType="begin"/>
      </w:r>
      <w:r>
        <w:instrText xml:space="preserve"> PAGEREF _Toc404942498 \h </w:instrText>
      </w:r>
      <w:r>
        <w:fldChar w:fldCharType="separate"/>
      </w:r>
      <w:r>
        <w:t>114</w:t>
      </w:r>
      <w:r>
        <w:fldChar w:fldCharType="end"/>
      </w:r>
    </w:p>
    <w:p w:rsidR="00B2370E" w:rsidRPr="00B2370E" w:rsidRDefault="00B2370E">
      <w:pPr>
        <w:pStyle w:val="TOC2"/>
        <w:tabs>
          <w:tab w:val="left" w:pos="1134"/>
        </w:tabs>
        <w:rPr>
          <w:rFonts w:asciiTheme="minorHAnsi" w:eastAsiaTheme="minorEastAsia" w:hAnsiTheme="minorHAnsi" w:cstheme="minorBidi"/>
          <w:sz w:val="22"/>
          <w:szCs w:val="22"/>
          <w:lang w:eastAsia="nl-NL"/>
        </w:rPr>
      </w:pPr>
      <w:r>
        <w:t>5.9</w:t>
      </w:r>
      <w:r w:rsidRPr="00B2370E">
        <w:rPr>
          <w:rFonts w:asciiTheme="minorHAnsi" w:eastAsiaTheme="minorEastAsia" w:hAnsiTheme="minorHAnsi" w:cstheme="minorBidi"/>
          <w:sz w:val="22"/>
          <w:szCs w:val="22"/>
          <w:lang w:eastAsia="nl-NL"/>
        </w:rPr>
        <w:tab/>
      </w:r>
      <w:r w:rsidRPr="008F24AF">
        <w:rPr>
          <w:lang w:val="en-US"/>
        </w:rPr>
        <w:t>Network</w:t>
      </w:r>
      <w:r>
        <w:tab/>
      </w:r>
      <w:r>
        <w:fldChar w:fldCharType="begin"/>
      </w:r>
      <w:r>
        <w:instrText xml:space="preserve"> PAGEREF _Toc404942499 \h </w:instrText>
      </w:r>
      <w:r>
        <w:fldChar w:fldCharType="separate"/>
      </w:r>
      <w:r>
        <w:t>117</w:t>
      </w:r>
      <w:r>
        <w:fldChar w:fldCharType="end"/>
      </w:r>
    </w:p>
    <w:p w:rsidR="00B2370E" w:rsidRPr="00B2370E" w:rsidRDefault="00B2370E">
      <w:pPr>
        <w:pStyle w:val="TOC2"/>
        <w:tabs>
          <w:tab w:val="left" w:pos="1440"/>
        </w:tabs>
        <w:rPr>
          <w:rFonts w:asciiTheme="minorHAnsi" w:eastAsiaTheme="minorEastAsia" w:hAnsiTheme="minorHAnsi" w:cstheme="minorBidi"/>
          <w:sz w:val="22"/>
          <w:szCs w:val="22"/>
          <w:lang w:eastAsia="nl-NL"/>
        </w:rPr>
      </w:pPr>
      <w:r>
        <w:rPr>
          <w:lang w:eastAsia="nl-NL"/>
        </w:rPr>
        <w:t>5.10</w:t>
      </w:r>
      <w:r w:rsidRPr="00B2370E">
        <w:rPr>
          <w:rFonts w:asciiTheme="minorHAnsi" w:eastAsiaTheme="minorEastAsia" w:hAnsiTheme="minorHAnsi" w:cstheme="minorBidi"/>
          <w:sz w:val="22"/>
          <w:szCs w:val="22"/>
          <w:lang w:eastAsia="nl-NL"/>
        </w:rPr>
        <w:tab/>
      </w:r>
      <w:r w:rsidRPr="008F24AF">
        <w:rPr>
          <w:lang w:val="en-US" w:eastAsia="nl-NL"/>
        </w:rPr>
        <w:t>System Layout</w:t>
      </w:r>
      <w:r>
        <w:tab/>
      </w:r>
      <w:r>
        <w:fldChar w:fldCharType="begin"/>
      </w:r>
      <w:r>
        <w:instrText xml:space="preserve"> PAGEREF _Toc404942500 \h </w:instrText>
      </w:r>
      <w:r>
        <w:fldChar w:fldCharType="separate"/>
      </w:r>
      <w:r>
        <w:t>118</w:t>
      </w:r>
      <w:r>
        <w:fldChar w:fldCharType="end"/>
      </w:r>
    </w:p>
    <w:p w:rsidR="00B2370E" w:rsidRPr="00B2370E" w:rsidRDefault="00B2370E">
      <w:pPr>
        <w:pStyle w:val="TOC2"/>
        <w:tabs>
          <w:tab w:val="left" w:pos="1440"/>
        </w:tabs>
        <w:rPr>
          <w:rFonts w:asciiTheme="minorHAnsi" w:eastAsiaTheme="minorEastAsia" w:hAnsiTheme="minorHAnsi" w:cstheme="minorBidi"/>
          <w:sz w:val="22"/>
          <w:szCs w:val="22"/>
          <w:lang w:eastAsia="nl-NL"/>
        </w:rPr>
      </w:pPr>
      <w:r>
        <w:rPr>
          <w:lang w:eastAsia="nl-NL"/>
        </w:rPr>
        <w:t>5.11</w:t>
      </w:r>
      <w:r w:rsidRPr="00B2370E">
        <w:rPr>
          <w:rFonts w:asciiTheme="minorHAnsi" w:eastAsiaTheme="minorEastAsia" w:hAnsiTheme="minorHAnsi" w:cstheme="minorBidi"/>
          <w:sz w:val="22"/>
          <w:szCs w:val="22"/>
          <w:lang w:eastAsia="nl-NL"/>
        </w:rPr>
        <w:tab/>
      </w:r>
      <w:r w:rsidRPr="008F24AF">
        <w:rPr>
          <w:lang w:val="en-US" w:eastAsia="nl-NL"/>
        </w:rPr>
        <w:t>Soft PLC</w:t>
      </w:r>
      <w:r>
        <w:tab/>
      </w:r>
      <w:r>
        <w:fldChar w:fldCharType="begin"/>
      </w:r>
      <w:r>
        <w:instrText xml:space="preserve"> PAGEREF _Toc404942501 \h </w:instrText>
      </w:r>
      <w:r>
        <w:fldChar w:fldCharType="separate"/>
      </w:r>
      <w:r>
        <w:t>119</w:t>
      </w:r>
      <w:r>
        <w:fldChar w:fldCharType="end"/>
      </w:r>
    </w:p>
    <w:p w:rsidR="00B2370E" w:rsidRPr="00B2370E" w:rsidRDefault="00B2370E">
      <w:pPr>
        <w:pStyle w:val="TOC3"/>
        <w:rPr>
          <w:rFonts w:asciiTheme="minorHAnsi" w:eastAsiaTheme="minorEastAsia" w:hAnsiTheme="minorHAnsi" w:cstheme="minorBidi"/>
          <w:sz w:val="22"/>
          <w:szCs w:val="22"/>
          <w:lang w:eastAsia="nl-NL"/>
        </w:rPr>
      </w:pPr>
      <w:r w:rsidRPr="008F24AF">
        <w:rPr>
          <w:lang w:val="en-US" w:eastAsia="nl-NL"/>
        </w:rPr>
        <w:t>5.11.1</w:t>
      </w:r>
      <w:r w:rsidRPr="00B2370E">
        <w:rPr>
          <w:rFonts w:asciiTheme="minorHAnsi" w:eastAsiaTheme="minorEastAsia" w:hAnsiTheme="minorHAnsi" w:cstheme="minorBidi"/>
          <w:sz w:val="22"/>
          <w:szCs w:val="22"/>
          <w:lang w:eastAsia="nl-NL"/>
        </w:rPr>
        <w:tab/>
      </w:r>
      <w:r w:rsidRPr="008F24AF">
        <w:rPr>
          <w:lang w:val="en-US" w:eastAsia="nl-NL"/>
        </w:rPr>
        <w:t>General</w:t>
      </w:r>
      <w:r>
        <w:tab/>
      </w:r>
      <w:r>
        <w:fldChar w:fldCharType="begin"/>
      </w:r>
      <w:r>
        <w:instrText xml:space="preserve"> PAGEREF _Toc404942502 \h </w:instrText>
      </w:r>
      <w:r>
        <w:fldChar w:fldCharType="separate"/>
      </w:r>
      <w:r>
        <w:t>119</w:t>
      </w:r>
      <w:r>
        <w:fldChar w:fldCharType="end"/>
      </w:r>
    </w:p>
    <w:p w:rsidR="00B2370E" w:rsidRPr="00B2370E" w:rsidRDefault="00B2370E">
      <w:pPr>
        <w:pStyle w:val="TOC4"/>
        <w:tabs>
          <w:tab w:val="left" w:pos="2268"/>
        </w:tabs>
        <w:rPr>
          <w:rFonts w:asciiTheme="minorHAnsi" w:eastAsiaTheme="minorEastAsia" w:hAnsiTheme="minorHAnsi" w:cstheme="minorBidi"/>
          <w:sz w:val="22"/>
          <w:szCs w:val="22"/>
          <w:lang w:eastAsia="nl-NL"/>
        </w:rPr>
      </w:pPr>
      <w:r w:rsidRPr="008F24AF">
        <w:rPr>
          <w:lang w:val="en-US" w:eastAsia="nl-NL"/>
        </w:rPr>
        <w:t>5.11.1.1</w:t>
      </w:r>
      <w:r w:rsidRPr="00B2370E">
        <w:rPr>
          <w:rFonts w:asciiTheme="minorHAnsi" w:eastAsiaTheme="minorEastAsia" w:hAnsiTheme="minorHAnsi" w:cstheme="minorBidi"/>
          <w:sz w:val="22"/>
          <w:szCs w:val="22"/>
          <w:lang w:eastAsia="nl-NL"/>
        </w:rPr>
        <w:tab/>
      </w:r>
      <w:r w:rsidRPr="008F24AF">
        <w:rPr>
          <w:lang w:val="en-US" w:eastAsia="nl-NL"/>
        </w:rPr>
        <w:t>Basics</w:t>
      </w:r>
      <w:r>
        <w:tab/>
      </w:r>
      <w:r>
        <w:fldChar w:fldCharType="begin"/>
      </w:r>
      <w:r>
        <w:instrText xml:space="preserve"> PAGEREF _Toc404942503 \h </w:instrText>
      </w:r>
      <w:r>
        <w:fldChar w:fldCharType="separate"/>
      </w:r>
      <w:r>
        <w:t>119</w:t>
      </w:r>
      <w:r>
        <w:fldChar w:fldCharType="end"/>
      </w:r>
    </w:p>
    <w:p w:rsidR="00B2370E" w:rsidRPr="00B2370E" w:rsidRDefault="00B2370E">
      <w:pPr>
        <w:pStyle w:val="TOC3"/>
        <w:rPr>
          <w:rFonts w:asciiTheme="minorHAnsi" w:eastAsiaTheme="minorEastAsia" w:hAnsiTheme="minorHAnsi" w:cstheme="minorBidi"/>
          <w:sz w:val="22"/>
          <w:szCs w:val="22"/>
          <w:lang w:eastAsia="nl-NL"/>
        </w:rPr>
      </w:pPr>
      <w:r>
        <w:rPr>
          <w:lang w:eastAsia="nl-NL"/>
        </w:rPr>
        <w:t>5.11.2</w:t>
      </w:r>
      <w:r w:rsidRPr="00B2370E">
        <w:rPr>
          <w:rFonts w:asciiTheme="minorHAnsi" w:eastAsiaTheme="minorEastAsia" w:hAnsiTheme="minorHAnsi" w:cstheme="minorBidi"/>
          <w:sz w:val="22"/>
          <w:szCs w:val="22"/>
          <w:lang w:eastAsia="nl-NL"/>
        </w:rPr>
        <w:tab/>
      </w:r>
      <w:r>
        <w:rPr>
          <w:lang w:eastAsia="nl-NL"/>
        </w:rPr>
        <w:t>Simple example</w:t>
      </w:r>
      <w:r>
        <w:tab/>
      </w:r>
      <w:r>
        <w:fldChar w:fldCharType="begin"/>
      </w:r>
      <w:r>
        <w:instrText xml:space="preserve"> PAGEREF _Toc404942504 \h </w:instrText>
      </w:r>
      <w:r>
        <w:fldChar w:fldCharType="separate"/>
      </w:r>
      <w:r>
        <w:t>119</w:t>
      </w:r>
      <w:r>
        <w:fldChar w:fldCharType="end"/>
      </w:r>
    </w:p>
    <w:p w:rsidR="00B2370E" w:rsidRPr="00B2370E" w:rsidRDefault="00B2370E">
      <w:pPr>
        <w:pStyle w:val="TOC4"/>
        <w:tabs>
          <w:tab w:val="left" w:pos="2268"/>
        </w:tabs>
        <w:rPr>
          <w:rFonts w:asciiTheme="minorHAnsi" w:eastAsiaTheme="minorEastAsia" w:hAnsiTheme="minorHAnsi" w:cstheme="minorBidi"/>
          <w:sz w:val="22"/>
          <w:szCs w:val="22"/>
          <w:lang w:eastAsia="nl-NL"/>
        </w:rPr>
      </w:pPr>
      <w:r>
        <w:rPr>
          <w:lang w:eastAsia="nl-NL"/>
        </w:rPr>
        <w:t>5.11.2.1</w:t>
      </w:r>
      <w:r w:rsidRPr="00B2370E">
        <w:rPr>
          <w:rFonts w:asciiTheme="minorHAnsi" w:eastAsiaTheme="minorEastAsia" w:hAnsiTheme="minorHAnsi" w:cstheme="minorBidi"/>
          <w:sz w:val="22"/>
          <w:szCs w:val="22"/>
          <w:lang w:eastAsia="nl-NL"/>
        </w:rPr>
        <w:tab/>
      </w:r>
      <w:r>
        <w:rPr>
          <w:lang w:eastAsia="nl-NL"/>
        </w:rPr>
        <w:t>Start</w:t>
      </w:r>
      <w:r>
        <w:tab/>
      </w:r>
      <w:r>
        <w:fldChar w:fldCharType="begin"/>
      </w:r>
      <w:r>
        <w:instrText xml:space="preserve"> PAGEREF _Toc404942505 \h </w:instrText>
      </w:r>
      <w:r>
        <w:fldChar w:fldCharType="separate"/>
      </w:r>
      <w:r>
        <w:t>120</w:t>
      </w:r>
      <w:r>
        <w:fldChar w:fldCharType="end"/>
      </w:r>
    </w:p>
    <w:p w:rsidR="00B2370E" w:rsidRPr="00B2370E" w:rsidRDefault="00B2370E">
      <w:pPr>
        <w:pStyle w:val="TOC4"/>
        <w:tabs>
          <w:tab w:val="left" w:pos="2268"/>
        </w:tabs>
        <w:rPr>
          <w:rFonts w:asciiTheme="minorHAnsi" w:eastAsiaTheme="minorEastAsia" w:hAnsiTheme="minorHAnsi" w:cstheme="minorBidi"/>
          <w:sz w:val="22"/>
          <w:szCs w:val="22"/>
          <w:lang w:eastAsia="nl-NL"/>
        </w:rPr>
      </w:pPr>
      <w:r w:rsidRPr="008F24AF">
        <w:rPr>
          <w:lang w:val="en-US" w:eastAsia="nl-NL"/>
        </w:rPr>
        <w:t>5.11.2.2</w:t>
      </w:r>
      <w:r w:rsidRPr="00B2370E">
        <w:rPr>
          <w:rFonts w:asciiTheme="minorHAnsi" w:eastAsiaTheme="minorEastAsia" w:hAnsiTheme="minorHAnsi" w:cstheme="minorBidi"/>
          <w:sz w:val="22"/>
          <w:szCs w:val="22"/>
          <w:lang w:eastAsia="nl-NL"/>
        </w:rPr>
        <w:tab/>
      </w:r>
      <w:r w:rsidRPr="008F24AF">
        <w:rPr>
          <w:lang w:val="en-US" w:eastAsia="nl-NL"/>
        </w:rPr>
        <w:t>Control</w:t>
      </w:r>
      <w:r>
        <w:tab/>
      </w:r>
      <w:r>
        <w:fldChar w:fldCharType="begin"/>
      </w:r>
      <w:r>
        <w:instrText xml:space="preserve"> PAGEREF _Toc404942506 \h </w:instrText>
      </w:r>
      <w:r>
        <w:fldChar w:fldCharType="separate"/>
      </w:r>
      <w:r>
        <w:t>123</w:t>
      </w:r>
      <w:r>
        <w:fldChar w:fldCharType="end"/>
      </w:r>
    </w:p>
    <w:p w:rsidR="00B2370E" w:rsidRPr="00B2370E" w:rsidRDefault="00B2370E">
      <w:pPr>
        <w:pStyle w:val="TOC2"/>
        <w:tabs>
          <w:tab w:val="left" w:pos="1440"/>
        </w:tabs>
        <w:rPr>
          <w:rFonts w:asciiTheme="minorHAnsi" w:eastAsiaTheme="minorEastAsia" w:hAnsiTheme="minorHAnsi" w:cstheme="minorBidi"/>
          <w:sz w:val="22"/>
          <w:szCs w:val="22"/>
          <w:lang w:eastAsia="nl-NL"/>
        </w:rPr>
      </w:pPr>
      <w:r>
        <w:rPr>
          <w:lang w:eastAsia="nl-NL"/>
        </w:rPr>
        <w:t>5.12</w:t>
      </w:r>
      <w:r w:rsidRPr="00B2370E">
        <w:rPr>
          <w:rFonts w:asciiTheme="minorHAnsi" w:eastAsiaTheme="minorEastAsia" w:hAnsiTheme="minorHAnsi" w:cstheme="minorBidi"/>
          <w:sz w:val="22"/>
          <w:szCs w:val="22"/>
          <w:lang w:eastAsia="nl-NL"/>
        </w:rPr>
        <w:tab/>
      </w:r>
      <w:r w:rsidRPr="008F24AF">
        <w:rPr>
          <w:lang w:val="en-US" w:eastAsia="nl-NL"/>
        </w:rPr>
        <w:t>Tank Tables</w:t>
      </w:r>
      <w:r>
        <w:tab/>
      </w:r>
      <w:r>
        <w:fldChar w:fldCharType="begin"/>
      </w:r>
      <w:r>
        <w:instrText xml:space="preserve"> PAGEREF _Toc404942507 \h </w:instrText>
      </w:r>
      <w:r>
        <w:fldChar w:fldCharType="separate"/>
      </w:r>
      <w:r>
        <w:t>124</w:t>
      </w:r>
      <w:r>
        <w:fldChar w:fldCharType="end"/>
      </w:r>
    </w:p>
    <w:p w:rsidR="00B2370E" w:rsidRPr="00B2370E" w:rsidRDefault="00B2370E">
      <w:pPr>
        <w:pStyle w:val="TOC3"/>
        <w:rPr>
          <w:rFonts w:asciiTheme="minorHAnsi" w:eastAsiaTheme="minorEastAsia" w:hAnsiTheme="minorHAnsi" w:cstheme="minorBidi"/>
          <w:sz w:val="22"/>
          <w:szCs w:val="22"/>
          <w:lang w:eastAsia="nl-NL"/>
        </w:rPr>
      </w:pPr>
      <w:r w:rsidRPr="008F24AF">
        <w:rPr>
          <w:lang w:val="en-US" w:eastAsia="nl-NL"/>
        </w:rPr>
        <w:t>5.12.1</w:t>
      </w:r>
      <w:r w:rsidRPr="00B2370E">
        <w:rPr>
          <w:rFonts w:asciiTheme="minorHAnsi" w:eastAsiaTheme="minorEastAsia" w:hAnsiTheme="minorHAnsi" w:cstheme="minorBidi"/>
          <w:sz w:val="22"/>
          <w:szCs w:val="22"/>
          <w:lang w:eastAsia="nl-NL"/>
        </w:rPr>
        <w:tab/>
      </w:r>
      <w:r w:rsidRPr="008F24AF">
        <w:rPr>
          <w:lang w:val="en-US" w:eastAsia="nl-NL"/>
        </w:rPr>
        <w:t>General,</w:t>
      </w:r>
      <w:r>
        <w:tab/>
      </w:r>
      <w:r>
        <w:fldChar w:fldCharType="begin"/>
      </w:r>
      <w:r>
        <w:instrText xml:space="preserve"> PAGEREF _Toc404942508 \h </w:instrText>
      </w:r>
      <w:r>
        <w:fldChar w:fldCharType="separate"/>
      </w:r>
      <w:r>
        <w:t>124</w:t>
      </w:r>
      <w:r>
        <w:fldChar w:fldCharType="end"/>
      </w:r>
    </w:p>
    <w:p w:rsidR="00B2370E" w:rsidRPr="00B2370E" w:rsidRDefault="00B2370E">
      <w:pPr>
        <w:pStyle w:val="TOC3"/>
        <w:rPr>
          <w:rFonts w:asciiTheme="minorHAnsi" w:eastAsiaTheme="minorEastAsia" w:hAnsiTheme="minorHAnsi" w:cstheme="minorBidi"/>
          <w:sz w:val="22"/>
          <w:szCs w:val="22"/>
          <w:lang w:eastAsia="nl-NL"/>
        </w:rPr>
      </w:pPr>
      <w:r w:rsidRPr="008F24AF">
        <w:rPr>
          <w:lang w:val="en-US" w:eastAsia="nl-NL"/>
        </w:rPr>
        <w:t>5.12.2</w:t>
      </w:r>
      <w:r w:rsidRPr="00B2370E">
        <w:rPr>
          <w:rFonts w:asciiTheme="minorHAnsi" w:eastAsiaTheme="minorEastAsia" w:hAnsiTheme="minorHAnsi" w:cstheme="minorBidi"/>
          <w:sz w:val="22"/>
          <w:szCs w:val="22"/>
          <w:lang w:eastAsia="nl-NL"/>
        </w:rPr>
        <w:tab/>
      </w:r>
      <w:r w:rsidRPr="008F24AF">
        <w:rPr>
          <w:lang w:val="en-US" w:eastAsia="nl-NL"/>
        </w:rPr>
        <w:t>Types of sensors</w:t>
      </w:r>
      <w:r>
        <w:tab/>
      </w:r>
      <w:r>
        <w:fldChar w:fldCharType="begin"/>
      </w:r>
      <w:r>
        <w:instrText xml:space="preserve"> PAGEREF _Toc404942509 \h </w:instrText>
      </w:r>
      <w:r>
        <w:fldChar w:fldCharType="separate"/>
      </w:r>
      <w:r>
        <w:t>124</w:t>
      </w:r>
      <w:r>
        <w:fldChar w:fldCharType="end"/>
      </w:r>
    </w:p>
    <w:p w:rsidR="00B2370E" w:rsidRPr="00B2370E" w:rsidRDefault="00B2370E">
      <w:pPr>
        <w:pStyle w:val="TOC4"/>
        <w:tabs>
          <w:tab w:val="left" w:pos="2268"/>
        </w:tabs>
        <w:rPr>
          <w:rFonts w:asciiTheme="minorHAnsi" w:eastAsiaTheme="minorEastAsia" w:hAnsiTheme="minorHAnsi" w:cstheme="minorBidi"/>
          <w:sz w:val="22"/>
          <w:szCs w:val="22"/>
          <w:lang w:eastAsia="nl-NL"/>
        </w:rPr>
      </w:pPr>
      <w:r w:rsidRPr="008F24AF">
        <w:rPr>
          <w:lang w:val="en-US" w:eastAsia="nl-NL"/>
        </w:rPr>
        <w:t>5.12.2.1</w:t>
      </w:r>
      <w:r w:rsidRPr="00B2370E">
        <w:rPr>
          <w:rFonts w:asciiTheme="minorHAnsi" w:eastAsiaTheme="minorEastAsia" w:hAnsiTheme="minorHAnsi" w:cstheme="minorBidi"/>
          <w:sz w:val="22"/>
          <w:szCs w:val="22"/>
          <w:lang w:eastAsia="nl-NL"/>
        </w:rPr>
        <w:tab/>
      </w:r>
      <w:r w:rsidRPr="008F24AF">
        <w:rPr>
          <w:lang w:val="en-US" w:eastAsia="nl-NL"/>
        </w:rPr>
        <w:t>Floating sensor</w:t>
      </w:r>
      <w:r>
        <w:tab/>
      </w:r>
      <w:r>
        <w:fldChar w:fldCharType="begin"/>
      </w:r>
      <w:r>
        <w:instrText xml:space="preserve"> PAGEREF _Toc404942510 \h </w:instrText>
      </w:r>
      <w:r>
        <w:fldChar w:fldCharType="separate"/>
      </w:r>
      <w:r>
        <w:t>124</w:t>
      </w:r>
      <w:r>
        <w:fldChar w:fldCharType="end"/>
      </w:r>
    </w:p>
    <w:p w:rsidR="00B2370E" w:rsidRPr="00B2370E" w:rsidRDefault="00B2370E">
      <w:pPr>
        <w:pStyle w:val="TOC4"/>
        <w:tabs>
          <w:tab w:val="left" w:pos="2268"/>
        </w:tabs>
        <w:rPr>
          <w:rFonts w:asciiTheme="minorHAnsi" w:eastAsiaTheme="minorEastAsia" w:hAnsiTheme="minorHAnsi" w:cstheme="minorBidi"/>
          <w:sz w:val="22"/>
          <w:szCs w:val="22"/>
          <w:lang w:eastAsia="nl-NL"/>
        </w:rPr>
      </w:pPr>
      <w:r w:rsidRPr="008F24AF">
        <w:rPr>
          <w:lang w:val="en-US" w:eastAsia="nl-NL"/>
        </w:rPr>
        <w:t>5.12.2.2</w:t>
      </w:r>
      <w:r w:rsidRPr="00B2370E">
        <w:rPr>
          <w:rFonts w:asciiTheme="minorHAnsi" w:eastAsiaTheme="minorEastAsia" w:hAnsiTheme="minorHAnsi" w:cstheme="minorBidi"/>
          <w:sz w:val="22"/>
          <w:szCs w:val="22"/>
          <w:lang w:eastAsia="nl-NL"/>
        </w:rPr>
        <w:tab/>
      </w:r>
      <w:r w:rsidRPr="008F24AF">
        <w:rPr>
          <w:lang w:val="en-US" w:eastAsia="nl-NL"/>
        </w:rPr>
        <w:t>Capacitive sensor</w:t>
      </w:r>
      <w:r>
        <w:tab/>
      </w:r>
      <w:r>
        <w:fldChar w:fldCharType="begin"/>
      </w:r>
      <w:r>
        <w:instrText xml:space="preserve"> PAGEREF _Toc404942511 \h </w:instrText>
      </w:r>
      <w:r>
        <w:fldChar w:fldCharType="separate"/>
      </w:r>
      <w:r>
        <w:t>124</w:t>
      </w:r>
      <w:r>
        <w:fldChar w:fldCharType="end"/>
      </w:r>
    </w:p>
    <w:p w:rsidR="00B2370E" w:rsidRPr="00B2370E" w:rsidRDefault="00B2370E">
      <w:pPr>
        <w:pStyle w:val="TOC4"/>
        <w:tabs>
          <w:tab w:val="left" w:pos="2268"/>
        </w:tabs>
        <w:rPr>
          <w:rFonts w:asciiTheme="minorHAnsi" w:eastAsiaTheme="minorEastAsia" w:hAnsiTheme="minorHAnsi" w:cstheme="minorBidi"/>
          <w:sz w:val="22"/>
          <w:szCs w:val="22"/>
          <w:lang w:eastAsia="nl-NL"/>
        </w:rPr>
      </w:pPr>
      <w:r w:rsidRPr="008F24AF">
        <w:rPr>
          <w:lang w:val="en-US" w:eastAsia="nl-NL"/>
        </w:rPr>
        <w:t>5.12.2.3</w:t>
      </w:r>
      <w:r w:rsidRPr="00B2370E">
        <w:rPr>
          <w:rFonts w:asciiTheme="minorHAnsi" w:eastAsiaTheme="minorEastAsia" w:hAnsiTheme="minorHAnsi" w:cstheme="minorBidi"/>
          <w:sz w:val="22"/>
          <w:szCs w:val="22"/>
          <w:lang w:eastAsia="nl-NL"/>
        </w:rPr>
        <w:tab/>
      </w:r>
      <w:r w:rsidRPr="008F24AF">
        <w:rPr>
          <w:lang w:val="en-IN"/>
        </w:rPr>
        <w:t>Pressure sensor</w:t>
      </w:r>
      <w:r>
        <w:tab/>
      </w:r>
      <w:r>
        <w:fldChar w:fldCharType="begin"/>
      </w:r>
      <w:r>
        <w:instrText xml:space="preserve"> PAGEREF _Toc404942512 \h </w:instrText>
      </w:r>
      <w:r>
        <w:fldChar w:fldCharType="separate"/>
      </w:r>
      <w:r>
        <w:t>124</w:t>
      </w:r>
      <w:r>
        <w:fldChar w:fldCharType="end"/>
      </w:r>
    </w:p>
    <w:p w:rsidR="00B2370E" w:rsidRPr="00B2370E" w:rsidRDefault="00B2370E">
      <w:pPr>
        <w:pStyle w:val="TOC3"/>
        <w:rPr>
          <w:rFonts w:asciiTheme="minorHAnsi" w:eastAsiaTheme="minorEastAsia" w:hAnsiTheme="minorHAnsi" w:cstheme="minorBidi"/>
          <w:sz w:val="22"/>
          <w:szCs w:val="22"/>
          <w:lang w:eastAsia="nl-NL"/>
        </w:rPr>
      </w:pPr>
      <w:r>
        <w:t>5.12.3</w:t>
      </w:r>
      <w:r w:rsidRPr="00B2370E">
        <w:rPr>
          <w:rFonts w:asciiTheme="minorHAnsi" w:eastAsiaTheme="minorEastAsia" w:hAnsiTheme="minorHAnsi" w:cstheme="minorBidi"/>
          <w:sz w:val="22"/>
          <w:szCs w:val="22"/>
          <w:lang w:eastAsia="nl-NL"/>
        </w:rPr>
        <w:tab/>
      </w:r>
      <w:r>
        <w:t>Calculations</w:t>
      </w:r>
      <w:r>
        <w:tab/>
      </w:r>
      <w:r>
        <w:fldChar w:fldCharType="begin"/>
      </w:r>
      <w:r>
        <w:instrText xml:space="preserve"> PAGEREF _Toc404942513 \h </w:instrText>
      </w:r>
      <w:r>
        <w:fldChar w:fldCharType="separate"/>
      </w:r>
      <w:r>
        <w:t>126</w:t>
      </w:r>
      <w:r>
        <w:fldChar w:fldCharType="end"/>
      </w:r>
    </w:p>
    <w:p w:rsidR="00B2370E" w:rsidRPr="00B2370E" w:rsidRDefault="00B2370E">
      <w:pPr>
        <w:pStyle w:val="TOC3"/>
        <w:rPr>
          <w:rFonts w:asciiTheme="minorHAnsi" w:eastAsiaTheme="minorEastAsia" w:hAnsiTheme="minorHAnsi" w:cstheme="minorBidi"/>
          <w:sz w:val="22"/>
          <w:szCs w:val="22"/>
          <w:lang w:eastAsia="nl-NL"/>
        </w:rPr>
      </w:pPr>
      <w:r>
        <w:t>5.12.4</w:t>
      </w:r>
      <w:r w:rsidRPr="00B2370E">
        <w:rPr>
          <w:rFonts w:asciiTheme="minorHAnsi" w:eastAsiaTheme="minorEastAsia" w:hAnsiTheme="minorHAnsi" w:cstheme="minorBidi"/>
          <w:sz w:val="22"/>
          <w:szCs w:val="22"/>
          <w:lang w:eastAsia="nl-NL"/>
        </w:rPr>
        <w:tab/>
      </w:r>
      <w:r>
        <w:t>Offset</w:t>
      </w:r>
      <w:r>
        <w:tab/>
      </w:r>
      <w:r>
        <w:fldChar w:fldCharType="begin"/>
      </w:r>
      <w:r>
        <w:instrText xml:space="preserve"> PAGEREF _Toc404942514 \h </w:instrText>
      </w:r>
      <w:r>
        <w:fldChar w:fldCharType="separate"/>
      </w:r>
      <w:r>
        <w:t>126</w:t>
      </w:r>
      <w:r>
        <w:fldChar w:fldCharType="end"/>
      </w:r>
    </w:p>
    <w:p w:rsidR="00B2370E" w:rsidRPr="00B2370E" w:rsidRDefault="00B2370E">
      <w:pPr>
        <w:pStyle w:val="TOC3"/>
        <w:rPr>
          <w:rFonts w:asciiTheme="minorHAnsi" w:eastAsiaTheme="minorEastAsia" w:hAnsiTheme="minorHAnsi" w:cstheme="minorBidi"/>
          <w:sz w:val="22"/>
          <w:szCs w:val="22"/>
          <w:lang w:eastAsia="nl-NL"/>
        </w:rPr>
      </w:pPr>
      <w:r>
        <w:rPr>
          <w:lang w:eastAsia="nl-NL"/>
        </w:rPr>
        <w:lastRenderedPageBreak/>
        <w:t>5.12.5</w:t>
      </w:r>
      <w:r w:rsidRPr="00B2370E">
        <w:rPr>
          <w:rFonts w:asciiTheme="minorHAnsi" w:eastAsiaTheme="minorEastAsia" w:hAnsiTheme="minorHAnsi" w:cstheme="minorBidi"/>
          <w:sz w:val="22"/>
          <w:szCs w:val="22"/>
          <w:lang w:eastAsia="nl-NL"/>
        </w:rPr>
        <w:tab/>
      </w:r>
      <w:r>
        <w:rPr>
          <w:lang w:eastAsia="nl-NL"/>
        </w:rPr>
        <w:t>Inserting sounding tables</w:t>
      </w:r>
      <w:r>
        <w:tab/>
      </w:r>
      <w:r>
        <w:fldChar w:fldCharType="begin"/>
      </w:r>
      <w:r>
        <w:instrText xml:space="preserve"> PAGEREF _Toc404942515 \h </w:instrText>
      </w:r>
      <w:r>
        <w:fldChar w:fldCharType="separate"/>
      </w:r>
      <w:r>
        <w:t>129</w:t>
      </w:r>
      <w:r>
        <w:fldChar w:fldCharType="end"/>
      </w:r>
    </w:p>
    <w:p w:rsidR="00B2370E" w:rsidRPr="00B2370E" w:rsidRDefault="00B2370E">
      <w:pPr>
        <w:pStyle w:val="TOC4"/>
        <w:tabs>
          <w:tab w:val="left" w:pos="2268"/>
        </w:tabs>
        <w:rPr>
          <w:rFonts w:asciiTheme="minorHAnsi" w:eastAsiaTheme="minorEastAsia" w:hAnsiTheme="minorHAnsi" w:cstheme="minorBidi"/>
          <w:sz w:val="22"/>
          <w:szCs w:val="22"/>
          <w:lang w:eastAsia="nl-NL"/>
        </w:rPr>
      </w:pPr>
      <w:r>
        <w:rPr>
          <w:lang w:eastAsia="nl-NL"/>
        </w:rPr>
        <w:t>5.12.5.1</w:t>
      </w:r>
      <w:r w:rsidRPr="00B2370E">
        <w:rPr>
          <w:rFonts w:asciiTheme="minorHAnsi" w:eastAsiaTheme="minorEastAsia" w:hAnsiTheme="minorHAnsi" w:cstheme="minorBidi"/>
          <w:sz w:val="22"/>
          <w:szCs w:val="22"/>
          <w:lang w:eastAsia="nl-NL"/>
        </w:rPr>
        <w:tab/>
      </w:r>
      <w:r>
        <w:rPr>
          <w:lang w:eastAsia="nl-NL"/>
        </w:rPr>
        <w:t>Tank Group</w:t>
      </w:r>
      <w:r>
        <w:tab/>
      </w:r>
      <w:r>
        <w:fldChar w:fldCharType="begin"/>
      </w:r>
      <w:r>
        <w:instrText xml:space="preserve"> PAGEREF _Toc404942516 \h </w:instrText>
      </w:r>
      <w:r>
        <w:fldChar w:fldCharType="separate"/>
      </w:r>
      <w:r>
        <w:t>130</w:t>
      </w:r>
      <w:r>
        <w:fldChar w:fldCharType="end"/>
      </w:r>
    </w:p>
    <w:p w:rsidR="00B2370E" w:rsidRPr="00B2370E" w:rsidRDefault="00B2370E">
      <w:pPr>
        <w:pStyle w:val="TOC4"/>
        <w:tabs>
          <w:tab w:val="left" w:pos="2268"/>
        </w:tabs>
        <w:rPr>
          <w:rFonts w:asciiTheme="minorHAnsi" w:eastAsiaTheme="minorEastAsia" w:hAnsiTheme="minorHAnsi" w:cstheme="minorBidi"/>
          <w:sz w:val="22"/>
          <w:szCs w:val="22"/>
          <w:lang w:eastAsia="nl-NL"/>
        </w:rPr>
      </w:pPr>
      <w:r>
        <w:rPr>
          <w:lang w:eastAsia="nl-NL"/>
        </w:rPr>
        <w:t>5.12.5.2</w:t>
      </w:r>
      <w:r w:rsidRPr="00B2370E">
        <w:rPr>
          <w:rFonts w:asciiTheme="minorHAnsi" w:eastAsiaTheme="minorEastAsia" w:hAnsiTheme="minorHAnsi" w:cstheme="minorBidi"/>
          <w:sz w:val="22"/>
          <w:szCs w:val="22"/>
          <w:lang w:eastAsia="nl-NL"/>
        </w:rPr>
        <w:tab/>
      </w:r>
      <w:r>
        <w:rPr>
          <w:lang w:eastAsia="nl-NL"/>
        </w:rPr>
        <w:t>Excel import</w:t>
      </w:r>
      <w:r>
        <w:tab/>
      </w:r>
      <w:r>
        <w:fldChar w:fldCharType="begin"/>
      </w:r>
      <w:r>
        <w:instrText xml:space="preserve"> PAGEREF _Toc404942517 \h </w:instrText>
      </w:r>
      <w:r>
        <w:fldChar w:fldCharType="separate"/>
      </w:r>
      <w:r>
        <w:t>130</w:t>
      </w:r>
      <w:r>
        <w:fldChar w:fldCharType="end"/>
      </w:r>
    </w:p>
    <w:p w:rsidR="00B2370E" w:rsidRPr="00B2370E" w:rsidRDefault="00B2370E">
      <w:pPr>
        <w:pStyle w:val="TOC4"/>
        <w:tabs>
          <w:tab w:val="left" w:pos="2268"/>
        </w:tabs>
        <w:rPr>
          <w:rFonts w:asciiTheme="minorHAnsi" w:eastAsiaTheme="minorEastAsia" w:hAnsiTheme="minorHAnsi" w:cstheme="minorBidi"/>
          <w:sz w:val="22"/>
          <w:szCs w:val="22"/>
          <w:lang w:eastAsia="nl-NL"/>
        </w:rPr>
      </w:pPr>
      <w:r>
        <w:rPr>
          <w:lang w:eastAsia="nl-NL"/>
        </w:rPr>
        <w:t>5.12.5.3</w:t>
      </w:r>
      <w:r w:rsidRPr="00B2370E">
        <w:rPr>
          <w:rFonts w:asciiTheme="minorHAnsi" w:eastAsiaTheme="minorEastAsia" w:hAnsiTheme="minorHAnsi" w:cstheme="minorBidi"/>
          <w:sz w:val="22"/>
          <w:szCs w:val="22"/>
          <w:lang w:eastAsia="nl-NL"/>
        </w:rPr>
        <w:tab/>
      </w:r>
      <w:r>
        <w:rPr>
          <w:lang w:eastAsia="nl-NL"/>
        </w:rPr>
        <w:t>Import from excel</w:t>
      </w:r>
      <w:r>
        <w:tab/>
      </w:r>
      <w:r>
        <w:fldChar w:fldCharType="begin"/>
      </w:r>
      <w:r>
        <w:instrText xml:space="preserve"> PAGEREF _Toc404942518 \h </w:instrText>
      </w:r>
      <w:r>
        <w:fldChar w:fldCharType="separate"/>
      </w:r>
      <w:r>
        <w:t>133</w:t>
      </w:r>
      <w:r>
        <w:fldChar w:fldCharType="end"/>
      </w:r>
    </w:p>
    <w:p w:rsidR="00B2370E" w:rsidRPr="00B2370E" w:rsidRDefault="00B2370E">
      <w:pPr>
        <w:pStyle w:val="TOC3"/>
        <w:rPr>
          <w:rFonts w:asciiTheme="minorHAnsi" w:eastAsiaTheme="minorEastAsia" w:hAnsiTheme="minorHAnsi" w:cstheme="minorBidi"/>
          <w:sz w:val="22"/>
          <w:szCs w:val="22"/>
          <w:lang w:eastAsia="nl-NL"/>
        </w:rPr>
      </w:pPr>
      <w:r>
        <w:rPr>
          <w:lang w:eastAsia="nl-NL"/>
        </w:rPr>
        <w:t>5.12.6</w:t>
      </w:r>
      <w:r w:rsidRPr="00B2370E">
        <w:rPr>
          <w:rFonts w:asciiTheme="minorHAnsi" w:eastAsiaTheme="minorEastAsia" w:hAnsiTheme="minorHAnsi" w:cstheme="minorBidi"/>
          <w:sz w:val="22"/>
          <w:szCs w:val="22"/>
          <w:lang w:eastAsia="nl-NL"/>
        </w:rPr>
        <w:tab/>
      </w:r>
      <w:r>
        <w:rPr>
          <w:lang w:eastAsia="nl-NL"/>
        </w:rPr>
        <w:t>Trim and List</w:t>
      </w:r>
      <w:r>
        <w:tab/>
      </w:r>
      <w:r>
        <w:fldChar w:fldCharType="begin"/>
      </w:r>
      <w:r>
        <w:instrText xml:space="preserve"> PAGEREF _Toc404942519 \h </w:instrText>
      </w:r>
      <w:r>
        <w:fldChar w:fldCharType="separate"/>
      </w:r>
      <w:r>
        <w:t>134</w:t>
      </w:r>
      <w:r>
        <w:fldChar w:fldCharType="end"/>
      </w:r>
    </w:p>
    <w:p w:rsidR="00B2370E" w:rsidRPr="00B2370E" w:rsidRDefault="00B2370E">
      <w:pPr>
        <w:pStyle w:val="TOC4"/>
        <w:tabs>
          <w:tab w:val="left" w:pos="2268"/>
        </w:tabs>
        <w:rPr>
          <w:rFonts w:asciiTheme="minorHAnsi" w:eastAsiaTheme="minorEastAsia" w:hAnsiTheme="minorHAnsi" w:cstheme="minorBidi"/>
          <w:sz w:val="22"/>
          <w:szCs w:val="22"/>
          <w:lang w:eastAsia="nl-NL"/>
        </w:rPr>
      </w:pPr>
      <w:r>
        <w:rPr>
          <w:lang w:eastAsia="nl-NL"/>
        </w:rPr>
        <w:t>5.12.6.1</w:t>
      </w:r>
      <w:r w:rsidRPr="00B2370E">
        <w:rPr>
          <w:rFonts w:asciiTheme="minorHAnsi" w:eastAsiaTheme="minorEastAsia" w:hAnsiTheme="minorHAnsi" w:cstheme="minorBidi"/>
          <w:sz w:val="22"/>
          <w:szCs w:val="22"/>
          <w:lang w:eastAsia="nl-NL"/>
        </w:rPr>
        <w:tab/>
      </w:r>
      <w:r>
        <w:rPr>
          <w:lang w:eastAsia="nl-NL"/>
        </w:rPr>
        <w:t>Roll and Pitch in the Tank Table</w:t>
      </w:r>
      <w:r>
        <w:tab/>
      </w:r>
      <w:r>
        <w:fldChar w:fldCharType="begin"/>
      </w:r>
      <w:r>
        <w:instrText xml:space="preserve"> PAGEREF _Toc404942520 \h </w:instrText>
      </w:r>
      <w:r>
        <w:fldChar w:fldCharType="separate"/>
      </w:r>
      <w:r>
        <w:t>135</w:t>
      </w:r>
      <w:r>
        <w:fldChar w:fldCharType="end"/>
      </w:r>
    </w:p>
    <w:p w:rsidR="00B2370E" w:rsidRPr="00B2370E" w:rsidRDefault="00B2370E">
      <w:pPr>
        <w:pStyle w:val="TOC4"/>
        <w:tabs>
          <w:tab w:val="left" w:pos="2268"/>
        </w:tabs>
        <w:rPr>
          <w:rFonts w:asciiTheme="minorHAnsi" w:eastAsiaTheme="minorEastAsia" w:hAnsiTheme="minorHAnsi" w:cstheme="minorBidi"/>
          <w:sz w:val="22"/>
          <w:szCs w:val="22"/>
          <w:lang w:eastAsia="nl-NL"/>
        </w:rPr>
      </w:pPr>
      <w:r>
        <w:rPr>
          <w:lang w:eastAsia="nl-NL"/>
        </w:rPr>
        <w:t>5.12.6.2</w:t>
      </w:r>
      <w:r w:rsidRPr="00B2370E">
        <w:rPr>
          <w:rFonts w:asciiTheme="minorHAnsi" w:eastAsiaTheme="minorEastAsia" w:hAnsiTheme="minorHAnsi" w:cstheme="minorBidi"/>
          <w:sz w:val="22"/>
          <w:szCs w:val="22"/>
          <w:lang w:eastAsia="nl-NL"/>
        </w:rPr>
        <w:tab/>
      </w:r>
      <w:r>
        <w:rPr>
          <w:lang w:eastAsia="nl-NL"/>
        </w:rPr>
        <w:t>Trim and list in Excel</w:t>
      </w:r>
      <w:r>
        <w:tab/>
      </w:r>
      <w:r>
        <w:fldChar w:fldCharType="begin"/>
      </w:r>
      <w:r>
        <w:instrText xml:space="preserve"> PAGEREF _Toc404942521 \h </w:instrText>
      </w:r>
      <w:r>
        <w:fldChar w:fldCharType="separate"/>
      </w:r>
      <w:r>
        <w:t>136</w:t>
      </w:r>
      <w:r>
        <w:fldChar w:fldCharType="end"/>
      </w:r>
    </w:p>
    <w:p w:rsidR="00B2370E" w:rsidRPr="00B2370E" w:rsidRDefault="00B2370E">
      <w:pPr>
        <w:pStyle w:val="TOC2"/>
        <w:tabs>
          <w:tab w:val="left" w:pos="1440"/>
        </w:tabs>
        <w:rPr>
          <w:rFonts w:asciiTheme="minorHAnsi" w:eastAsiaTheme="minorEastAsia" w:hAnsiTheme="minorHAnsi" w:cstheme="minorBidi"/>
          <w:sz w:val="22"/>
          <w:szCs w:val="22"/>
          <w:lang w:eastAsia="nl-NL"/>
        </w:rPr>
      </w:pPr>
      <w:r>
        <w:rPr>
          <w:lang w:eastAsia="nl-NL"/>
        </w:rPr>
        <w:t>5.13</w:t>
      </w:r>
      <w:r w:rsidRPr="00B2370E">
        <w:rPr>
          <w:rFonts w:asciiTheme="minorHAnsi" w:eastAsiaTheme="minorEastAsia" w:hAnsiTheme="minorHAnsi" w:cstheme="minorBidi"/>
          <w:sz w:val="22"/>
          <w:szCs w:val="22"/>
          <w:lang w:eastAsia="nl-NL"/>
        </w:rPr>
        <w:tab/>
      </w:r>
      <w:r w:rsidRPr="008F24AF">
        <w:rPr>
          <w:lang w:val="en-US" w:eastAsia="nl-NL"/>
        </w:rPr>
        <w:t>WatchIO</w:t>
      </w:r>
      <w:r>
        <w:tab/>
      </w:r>
      <w:r>
        <w:fldChar w:fldCharType="begin"/>
      </w:r>
      <w:r>
        <w:instrText xml:space="preserve"> PAGEREF _Toc404942522 \h </w:instrText>
      </w:r>
      <w:r>
        <w:fldChar w:fldCharType="separate"/>
      </w:r>
      <w:r>
        <w:t>139</w:t>
      </w:r>
      <w:r>
        <w:fldChar w:fldCharType="end"/>
      </w:r>
    </w:p>
    <w:p w:rsidR="00B2370E" w:rsidRPr="00B2370E" w:rsidRDefault="00B2370E">
      <w:pPr>
        <w:pStyle w:val="TOC3"/>
        <w:rPr>
          <w:rFonts w:asciiTheme="minorHAnsi" w:eastAsiaTheme="minorEastAsia" w:hAnsiTheme="minorHAnsi" w:cstheme="minorBidi"/>
          <w:sz w:val="22"/>
          <w:szCs w:val="22"/>
          <w:lang w:eastAsia="nl-NL"/>
        </w:rPr>
      </w:pPr>
      <w:r w:rsidRPr="008F24AF">
        <w:rPr>
          <w:lang w:val="en-US"/>
        </w:rPr>
        <w:t>5.13.1</w:t>
      </w:r>
      <w:r w:rsidRPr="00B2370E">
        <w:rPr>
          <w:rFonts w:asciiTheme="minorHAnsi" w:eastAsiaTheme="minorEastAsia" w:hAnsiTheme="minorHAnsi" w:cstheme="minorBidi"/>
          <w:sz w:val="22"/>
          <w:szCs w:val="22"/>
          <w:lang w:eastAsia="nl-NL"/>
        </w:rPr>
        <w:tab/>
      </w:r>
      <w:r w:rsidRPr="008F24AF">
        <w:rPr>
          <w:lang w:val="en-US"/>
        </w:rPr>
        <w:t>Programming</w:t>
      </w:r>
      <w:r>
        <w:tab/>
      </w:r>
      <w:r>
        <w:fldChar w:fldCharType="begin"/>
      </w:r>
      <w:r>
        <w:instrText xml:space="preserve"> PAGEREF _Toc404942523 \h </w:instrText>
      </w:r>
      <w:r>
        <w:fldChar w:fldCharType="separate"/>
      </w:r>
      <w:r>
        <w:t>139</w:t>
      </w:r>
      <w:r>
        <w:fldChar w:fldCharType="end"/>
      </w:r>
    </w:p>
    <w:p w:rsidR="00B2370E" w:rsidRPr="00B2370E" w:rsidRDefault="00B2370E">
      <w:pPr>
        <w:pStyle w:val="TOC3"/>
        <w:rPr>
          <w:rFonts w:asciiTheme="minorHAnsi" w:eastAsiaTheme="minorEastAsia" w:hAnsiTheme="minorHAnsi" w:cstheme="minorBidi"/>
          <w:sz w:val="22"/>
          <w:szCs w:val="22"/>
          <w:lang w:eastAsia="nl-NL"/>
        </w:rPr>
      </w:pPr>
      <w:r>
        <w:t>5.13.2</w:t>
      </w:r>
      <w:r w:rsidRPr="00B2370E">
        <w:rPr>
          <w:rFonts w:asciiTheme="minorHAnsi" w:eastAsiaTheme="minorEastAsia" w:hAnsiTheme="minorHAnsi" w:cstheme="minorBidi"/>
          <w:sz w:val="22"/>
          <w:szCs w:val="22"/>
          <w:lang w:eastAsia="nl-NL"/>
        </w:rPr>
        <w:tab/>
      </w:r>
      <w:r>
        <w:t>Communication problems</w:t>
      </w:r>
      <w:r>
        <w:tab/>
      </w:r>
      <w:r>
        <w:fldChar w:fldCharType="begin"/>
      </w:r>
      <w:r>
        <w:instrText xml:space="preserve"> PAGEREF _Toc404942524 \h </w:instrText>
      </w:r>
      <w:r>
        <w:fldChar w:fldCharType="separate"/>
      </w:r>
      <w:r>
        <w:t>141</w:t>
      </w:r>
      <w:r>
        <w:fldChar w:fldCharType="end"/>
      </w:r>
    </w:p>
    <w:p w:rsidR="00B2370E" w:rsidRPr="00B2370E" w:rsidRDefault="00B2370E">
      <w:pPr>
        <w:pStyle w:val="TOC1"/>
        <w:rPr>
          <w:rFonts w:asciiTheme="minorHAnsi" w:eastAsiaTheme="minorEastAsia" w:hAnsiTheme="minorHAnsi" w:cstheme="minorBidi"/>
          <w:b w:val="0"/>
          <w:szCs w:val="22"/>
          <w:lang w:eastAsia="nl-NL"/>
        </w:rPr>
      </w:pPr>
      <w:r>
        <w:t>6.</w:t>
      </w:r>
      <w:r w:rsidRPr="00B2370E">
        <w:rPr>
          <w:rFonts w:asciiTheme="minorHAnsi" w:eastAsiaTheme="minorEastAsia" w:hAnsiTheme="minorHAnsi" w:cstheme="minorBidi"/>
          <w:b w:val="0"/>
          <w:szCs w:val="22"/>
          <w:lang w:eastAsia="nl-NL"/>
        </w:rPr>
        <w:tab/>
      </w:r>
      <w:r>
        <w:t>BNWAS Settings</w:t>
      </w:r>
      <w:r>
        <w:tab/>
      </w:r>
      <w:r>
        <w:fldChar w:fldCharType="begin"/>
      </w:r>
      <w:r>
        <w:instrText xml:space="preserve"> PAGEREF _Toc404942525 \h </w:instrText>
      </w:r>
      <w:r>
        <w:fldChar w:fldCharType="separate"/>
      </w:r>
      <w:r>
        <w:t>142</w:t>
      </w:r>
      <w:r>
        <w:fldChar w:fldCharType="end"/>
      </w:r>
    </w:p>
    <w:p w:rsidR="00B2370E" w:rsidRPr="00B2370E" w:rsidRDefault="00B2370E">
      <w:pPr>
        <w:pStyle w:val="TOC3"/>
        <w:rPr>
          <w:rFonts w:asciiTheme="minorHAnsi" w:eastAsiaTheme="minorEastAsia" w:hAnsiTheme="minorHAnsi" w:cstheme="minorBidi"/>
          <w:sz w:val="22"/>
          <w:szCs w:val="22"/>
          <w:lang w:eastAsia="nl-NL"/>
        </w:rPr>
      </w:pPr>
      <w:r>
        <w:t>6.1.1</w:t>
      </w:r>
      <w:r w:rsidRPr="00B2370E">
        <w:rPr>
          <w:rFonts w:asciiTheme="minorHAnsi" w:eastAsiaTheme="minorEastAsia" w:hAnsiTheme="minorHAnsi" w:cstheme="minorBidi"/>
          <w:sz w:val="22"/>
          <w:szCs w:val="22"/>
          <w:lang w:eastAsia="nl-NL"/>
        </w:rPr>
        <w:tab/>
      </w:r>
      <w:r>
        <w:t>Configuration screen</w:t>
      </w:r>
      <w:r>
        <w:tab/>
      </w:r>
      <w:r>
        <w:fldChar w:fldCharType="begin"/>
      </w:r>
      <w:r>
        <w:instrText xml:space="preserve"> PAGEREF _Toc404942526 \h </w:instrText>
      </w:r>
      <w:r>
        <w:fldChar w:fldCharType="separate"/>
      </w:r>
      <w:r>
        <w:t>142</w:t>
      </w:r>
      <w:r>
        <w:fldChar w:fldCharType="end"/>
      </w:r>
    </w:p>
    <w:p w:rsidR="00B2370E" w:rsidRPr="00B2370E" w:rsidRDefault="00B2370E">
      <w:pPr>
        <w:pStyle w:val="TOC1"/>
        <w:rPr>
          <w:rFonts w:asciiTheme="minorHAnsi" w:eastAsiaTheme="minorEastAsia" w:hAnsiTheme="minorHAnsi" w:cstheme="minorBidi"/>
          <w:b w:val="0"/>
          <w:szCs w:val="22"/>
          <w:lang w:eastAsia="nl-NL"/>
        </w:rPr>
      </w:pPr>
      <w:r w:rsidRPr="008F24AF">
        <w:rPr>
          <w:lang w:val="en-US"/>
        </w:rPr>
        <w:t>7.</w:t>
      </w:r>
      <w:r w:rsidRPr="00B2370E">
        <w:rPr>
          <w:rFonts w:asciiTheme="minorHAnsi" w:eastAsiaTheme="minorEastAsia" w:hAnsiTheme="minorHAnsi" w:cstheme="minorBidi"/>
          <w:b w:val="0"/>
          <w:szCs w:val="22"/>
          <w:lang w:eastAsia="nl-NL"/>
        </w:rPr>
        <w:tab/>
      </w:r>
      <w:r w:rsidRPr="008F24AF">
        <w:rPr>
          <w:lang w:val="en-US"/>
        </w:rPr>
        <w:t>Performance</w:t>
      </w:r>
      <w:r>
        <w:tab/>
      </w:r>
      <w:r>
        <w:fldChar w:fldCharType="begin"/>
      </w:r>
      <w:r>
        <w:instrText xml:space="preserve"> PAGEREF _Toc404942527 \h </w:instrText>
      </w:r>
      <w:r>
        <w:fldChar w:fldCharType="separate"/>
      </w:r>
      <w:r>
        <w:t>147</w:t>
      </w:r>
      <w:r>
        <w:fldChar w:fldCharType="end"/>
      </w:r>
    </w:p>
    <w:p w:rsidR="00B2370E" w:rsidRPr="00B2370E" w:rsidRDefault="00B2370E">
      <w:pPr>
        <w:pStyle w:val="TOC3"/>
        <w:rPr>
          <w:rFonts w:asciiTheme="minorHAnsi" w:eastAsiaTheme="minorEastAsia" w:hAnsiTheme="minorHAnsi" w:cstheme="minorBidi"/>
          <w:sz w:val="22"/>
          <w:szCs w:val="22"/>
          <w:lang w:eastAsia="nl-NL"/>
        </w:rPr>
      </w:pPr>
      <w:r w:rsidRPr="008F24AF">
        <w:rPr>
          <w:lang w:val="en-US"/>
        </w:rPr>
        <w:t>7.1.1</w:t>
      </w:r>
      <w:r w:rsidRPr="00B2370E">
        <w:rPr>
          <w:rFonts w:asciiTheme="minorHAnsi" w:eastAsiaTheme="minorEastAsia" w:hAnsiTheme="minorHAnsi" w:cstheme="minorBidi"/>
          <w:sz w:val="22"/>
          <w:szCs w:val="22"/>
          <w:lang w:eastAsia="nl-NL"/>
        </w:rPr>
        <w:tab/>
      </w:r>
      <w:r w:rsidRPr="008F24AF">
        <w:rPr>
          <w:lang w:val="en-US"/>
        </w:rPr>
        <w:t>Preface</w:t>
      </w:r>
      <w:r>
        <w:tab/>
      </w:r>
      <w:r>
        <w:fldChar w:fldCharType="begin"/>
      </w:r>
      <w:r>
        <w:instrText xml:space="preserve"> PAGEREF _Toc404942528 \h </w:instrText>
      </w:r>
      <w:r>
        <w:fldChar w:fldCharType="separate"/>
      </w:r>
      <w:r>
        <w:t>147</w:t>
      </w:r>
      <w:r>
        <w:fldChar w:fldCharType="end"/>
      </w:r>
    </w:p>
    <w:p w:rsidR="00B2370E" w:rsidRPr="00B2370E" w:rsidRDefault="00B2370E">
      <w:pPr>
        <w:pStyle w:val="TOC3"/>
        <w:rPr>
          <w:rFonts w:asciiTheme="minorHAnsi" w:eastAsiaTheme="minorEastAsia" w:hAnsiTheme="minorHAnsi" w:cstheme="minorBidi"/>
          <w:sz w:val="22"/>
          <w:szCs w:val="22"/>
          <w:lang w:eastAsia="nl-NL"/>
        </w:rPr>
      </w:pPr>
      <w:r w:rsidRPr="008F24AF">
        <w:rPr>
          <w:lang w:val="en-US"/>
        </w:rPr>
        <w:t>7.1.2</w:t>
      </w:r>
      <w:r w:rsidRPr="00B2370E">
        <w:rPr>
          <w:rFonts w:asciiTheme="minorHAnsi" w:eastAsiaTheme="minorEastAsia" w:hAnsiTheme="minorHAnsi" w:cstheme="minorBidi"/>
          <w:sz w:val="22"/>
          <w:szCs w:val="22"/>
          <w:lang w:eastAsia="nl-NL"/>
        </w:rPr>
        <w:tab/>
      </w:r>
      <w:r w:rsidRPr="008F24AF">
        <w:rPr>
          <w:lang w:val="en-US"/>
        </w:rPr>
        <w:t>Modules</w:t>
      </w:r>
      <w:r>
        <w:tab/>
      </w:r>
      <w:r>
        <w:fldChar w:fldCharType="begin"/>
      </w:r>
      <w:r>
        <w:instrText xml:space="preserve"> PAGEREF _Toc404942529 \h </w:instrText>
      </w:r>
      <w:r>
        <w:fldChar w:fldCharType="separate"/>
      </w:r>
      <w:r>
        <w:t>147</w:t>
      </w:r>
      <w:r>
        <w:fldChar w:fldCharType="end"/>
      </w:r>
    </w:p>
    <w:p w:rsidR="00B2370E" w:rsidRPr="00B2370E" w:rsidRDefault="00B2370E">
      <w:pPr>
        <w:pStyle w:val="TOC3"/>
        <w:rPr>
          <w:rFonts w:asciiTheme="minorHAnsi" w:eastAsiaTheme="minorEastAsia" w:hAnsiTheme="minorHAnsi" w:cstheme="minorBidi"/>
          <w:sz w:val="22"/>
          <w:szCs w:val="22"/>
          <w:lang w:eastAsia="nl-NL"/>
        </w:rPr>
      </w:pPr>
      <w:r w:rsidRPr="008F24AF">
        <w:rPr>
          <w:lang w:val="en-US"/>
        </w:rPr>
        <w:t>7.1.3</w:t>
      </w:r>
      <w:r w:rsidRPr="00B2370E">
        <w:rPr>
          <w:rFonts w:asciiTheme="minorHAnsi" w:eastAsiaTheme="minorEastAsia" w:hAnsiTheme="minorHAnsi" w:cstheme="minorBidi"/>
          <w:sz w:val="22"/>
          <w:szCs w:val="22"/>
          <w:lang w:eastAsia="nl-NL"/>
        </w:rPr>
        <w:tab/>
      </w:r>
      <w:r w:rsidRPr="008F24AF">
        <w:rPr>
          <w:lang w:val="en-US"/>
        </w:rPr>
        <w:t>Memory</w:t>
      </w:r>
      <w:r>
        <w:tab/>
      </w:r>
      <w:r>
        <w:fldChar w:fldCharType="begin"/>
      </w:r>
      <w:r>
        <w:instrText xml:space="preserve"> PAGEREF _Toc404942530 \h </w:instrText>
      </w:r>
      <w:r>
        <w:fldChar w:fldCharType="separate"/>
      </w:r>
      <w:r>
        <w:t>148</w:t>
      </w:r>
      <w:r>
        <w:fldChar w:fldCharType="end"/>
      </w:r>
    </w:p>
    <w:p w:rsidR="00B2370E" w:rsidRPr="00B2370E" w:rsidRDefault="00B2370E">
      <w:pPr>
        <w:pStyle w:val="TOC3"/>
        <w:rPr>
          <w:rFonts w:asciiTheme="minorHAnsi" w:eastAsiaTheme="minorEastAsia" w:hAnsiTheme="minorHAnsi" w:cstheme="minorBidi"/>
          <w:sz w:val="22"/>
          <w:szCs w:val="22"/>
          <w:lang w:eastAsia="nl-NL"/>
        </w:rPr>
      </w:pPr>
      <w:r w:rsidRPr="008F24AF">
        <w:rPr>
          <w:lang w:val="en-US"/>
        </w:rPr>
        <w:t>7.1.5</w:t>
      </w:r>
      <w:r w:rsidRPr="00B2370E">
        <w:rPr>
          <w:rFonts w:asciiTheme="minorHAnsi" w:eastAsiaTheme="minorEastAsia" w:hAnsiTheme="minorHAnsi" w:cstheme="minorBidi"/>
          <w:sz w:val="22"/>
          <w:szCs w:val="22"/>
          <w:lang w:eastAsia="nl-NL"/>
        </w:rPr>
        <w:tab/>
      </w:r>
      <w:r w:rsidRPr="008F24AF">
        <w:rPr>
          <w:lang w:val="en-US"/>
        </w:rPr>
        <w:t>Threads</w:t>
      </w:r>
      <w:r>
        <w:tab/>
      </w:r>
      <w:r>
        <w:fldChar w:fldCharType="begin"/>
      </w:r>
      <w:r>
        <w:instrText xml:space="preserve"> PAGEREF _Toc404942531 \h </w:instrText>
      </w:r>
      <w:r>
        <w:fldChar w:fldCharType="separate"/>
      </w:r>
      <w:r>
        <w:t>149</w:t>
      </w:r>
      <w:r>
        <w:fldChar w:fldCharType="end"/>
      </w:r>
    </w:p>
    <w:p w:rsidR="00B2370E" w:rsidRPr="00B2370E" w:rsidRDefault="00B2370E">
      <w:pPr>
        <w:pStyle w:val="TOC3"/>
        <w:rPr>
          <w:rFonts w:asciiTheme="minorHAnsi" w:eastAsiaTheme="minorEastAsia" w:hAnsiTheme="minorHAnsi" w:cstheme="minorBidi"/>
          <w:sz w:val="22"/>
          <w:szCs w:val="22"/>
          <w:lang w:eastAsia="nl-NL"/>
        </w:rPr>
      </w:pPr>
      <w:r w:rsidRPr="008F24AF">
        <w:rPr>
          <w:lang w:val="en-US"/>
        </w:rPr>
        <w:t>7.1.6</w:t>
      </w:r>
      <w:r w:rsidRPr="00B2370E">
        <w:rPr>
          <w:rFonts w:asciiTheme="minorHAnsi" w:eastAsiaTheme="minorEastAsia" w:hAnsiTheme="minorHAnsi" w:cstheme="minorBidi"/>
          <w:sz w:val="22"/>
          <w:szCs w:val="22"/>
          <w:lang w:eastAsia="nl-NL"/>
        </w:rPr>
        <w:tab/>
      </w:r>
      <w:r w:rsidRPr="008F24AF">
        <w:rPr>
          <w:lang w:val="en-US"/>
        </w:rPr>
        <w:t>Network</w:t>
      </w:r>
      <w:r>
        <w:tab/>
      </w:r>
      <w:r>
        <w:fldChar w:fldCharType="begin"/>
      </w:r>
      <w:r>
        <w:instrText xml:space="preserve"> PAGEREF _Toc404942532 \h </w:instrText>
      </w:r>
      <w:r>
        <w:fldChar w:fldCharType="separate"/>
      </w:r>
      <w:r>
        <w:t>150</w:t>
      </w:r>
      <w:r>
        <w:fldChar w:fldCharType="end"/>
      </w:r>
    </w:p>
    <w:p w:rsidR="00B2370E" w:rsidRPr="00B2370E" w:rsidRDefault="00B2370E">
      <w:pPr>
        <w:pStyle w:val="TOC3"/>
        <w:rPr>
          <w:rFonts w:asciiTheme="minorHAnsi" w:eastAsiaTheme="minorEastAsia" w:hAnsiTheme="minorHAnsi" w:cstheme="minorBidi"/>
          <w:sz w:val="22"/>
          <w:szCs w:val="22"/>
          <w:lang w:eastAsia="nl-NL"/>
        </w:rPr>
      </w:pPr>
      <w:r>
        <w:t>7.1.7</w:t>
      </w:r>
      <w:r w:rsidRPr="00B2370E">
        <w:rPr>
          <w:rFonts w:asciiTheme="minorHAnsi" w:eastAsiaTheme="minorEastAsia" w:hAnsiTheme="minorHAnsi" w:cstheme="minorBidi"/>
          <w:sz w:val="22"/>
          <w:szCs w:val="22"/>
          <w:lang w:eastAsia="nl-NL"/>
        </w:rPr>
        <w:tab/>
      </w:r>
      <w:r>
        <w:t>IP Owner List (which OWS is handling which ip’s)</w:t>
      </w:r>
      <w:r>
        <w:tab/>
      </w:r>
      <w:r>
        <w:fldChar w:fldCharType="begin"/>
      </w:r>
      <w:r>
        <w:instrText xml:space="preserve"> PAGEREF _Toc404942533 \h </w:instrText>
      </w:r>
      <w:r>
        <w:fldChar w:fldCharType="separate"/>
      </w:r>
      <w:r>
        <w:t>151</w:t>
      </w:r>
      <w:r>
        <w:fldChar w:fldCharType="end"/>
      </w:r>
    </w:p>
    <w:p w:rsidR="00B2370E" w:rsidRPr="00B2370E" w:rsidRDefault="00B2370E">
      <w:pPr>
        <w:pStyle w:val="TOC3"/>
        <w:rPr>
          <w:rFonts w:asciiTheme="minorHAnsi" w:eastAsiaTheme="minorEastAsia" w:hAnsiTheme="minorHAnsi" w:cstheme="minorBidi"/>
          <w:sz w:val="22"/>
          <w:szCs w:val="22"/>
          <w:lang w:eastAsia="nl-NL"/>
        </w:rPr>
      </w:pPr>
      <w:r>
        <w:t>7.1.8</w:t>
      </w:r>
      <w:r w:rsidRPr="00B2370E">
        <w:rPr>
          <w:rFonts w:asciiTheme="minorHAnsi" w:eastAsiaTheme="minorEastAsia" w:hAnsiTheme="minorHAnsi" w:cstheme="minorBidi"/>
          <w:sz w:val="22"/>
          <w:szCs w:val="22"/>
          <w:lang w:eastAsia="nl-NL"/>
        </w:rPr>
        <w:tab/>
      </w:r>
      <w:r>
        <w:t>IP</w:t>
      </w:r>
      <w:r>
        <w:tab/>
      </w:r>
      <w:r>
        <w:fldChar w:fldCharType="begin"/>
      </w:r>
      <w:r>
        <w:instrText xml:space="preserve"> PAGEREF _Toc404942534 \h </w:instrText>
      </w:r>
      <w:r>
        <w:fldChar w:fldCharType="separate"/>
      </w:r>
      <w:r>
        <w:t>152</w:t>
      </w:r>
      <w:r>
        <w:fldChar w:fldCharType="end"/>
      </w:r>
    </w:p>
    <w:p w:rsidR="00B2370E" w:rsidRPr="00B2370E" w:rsidRDefault="00B2370E">
      <w:pPr>
        <w:pStyle w:val="TOC3"/>
        <w:rPr>
          <w:rFonts w:asciiTheme="minorHAnsi" w:eastAsiaTheme="minorEastAsia" w:hAnsiTheme="minorHAnsi" w:cstheme="minorBidi"/>
          <w:sz w:val="22"/>
          <w:szCs w:val="22"/>
          <w:lang w:eastAsia="nl-NL"/>
        </w:rPr>
      </w:pPr>
      <w:r w:rsidRPr="008F24AF">
        <w:rPr>
          <w:lang w:val="en-US"/>
        </w:rPr>
        <w:t>7.1.9</w:t>
      </w:r>
      <w:r w:rsidRPr="00B2370E">
        <w:rPr>
          <w:rFonts w:asciiTheme="minorHAnsi" w:eastAsiaTheme="minorEastAsia" w:hAnsiTheme="minorHAnsi" w:cstheme="minorBidi"/>
          <w:sz w:val="22"/>
          <w:szCs w:val="22"/>
          <w:lang w:eastAsia="nl-NL"/>
        </w:rPr>
        <w:tab/>
      </w:r>
      <w:r>
        <w:t>Serial</w:t>
      </w:r>
      <w:r>
        <w:tab/>
      </w:r>
      <w:r>
        <w:fldChar w:fldCharType="begin"/>
      </w:r>
      <w:r>
        <w:instrText xml:space="preserve"> PAGEREF _Toc404942535 \h </w:instrText>
      </w:r>
      <w:r>
        <w:fldChar w:fldCharType="separate"/>
      </w:r>
      <w:r>
        <w:t>153</w:t>
      </w:r>
      <w:r>
        <w:fldChar w:fldCharType="end"/>
      </w:r>
    </w:p>
    <w:p w:rsidR="00B2370E" w:rsidRPr="00B2370E" w:rsidRDefault="00B2370E">
      <w:pPr>
        <w:pStyle w:val="TOC1"/>
        <w:rPr>
          <w:rFonts w:asciiTheme="minorHAnsi" w:eastAsiaTheme="minorEastAsia" w:hAnsiTheme="minorHAnsi" w:cstheme="minorBidi"/>
          <w:b w:val="0"/>
          <w:szCs w:val="22"/>
          <w:lang w:eastAsia="nl-NL"/>
        </w:rPr>
      </w:pPr>
      <w:r>
        <w:t>8.</w:t>
      </w:r>
      <w:r w:rsidRPr="00B2370E">
        <w:rPr>
          <w:rFonts w:asciiTheme="minorHAnsi" w:eastAsiaTheme="minorEastAsia" w:hAnsiTheme="minorHAnsi" w:cstheme="minorBidi"/>
          <w:b w:val="0"/>
          <w:szCs w:val="22"/>
          <w:lang w:eastAsia="nl-NL"/>
        </w:rPr>
        <w:tab/>
      </w:r>
      <w:r>
        <w:t>Commissioning</w:t>
      </w:r>
      <w:r>
        <w:tab/>
      </w:r>
      <w:r>
        <w:fldChar w:fldCharType="begin"/>
      </w:r>
      <w:r>
        <w:instrText xml:space="preserve"> PAGEREF _Toc404942536 \h </w:instrText>
      </w:r>
      <w:r>
        <w:fldChar w:fldCharType="separate"/>
      </w:r>
      <w:r>
        <w:t>157</w:t>
      </w:r>
      <w:r>
        <w:fldChar w:fldCharType="end"/>
      </w:r>
    </w:p>
    <w:p w:rsidR="00B2370E" w:rsidRPr="00B2370E" w:rsidRDefault="00B2370E">
      <w:pPr>
        <w:pStyle w:val="TOC2"/>
        <w:tabs>
          <w:tab w:val="left" w:pos="1134"/>
        </w:tabs>
        <w:rPr>
          <w:rFonts w:asciiTheme="minorHAnsi" w:eastAsiaTheme="minorEastAsia" w:hAnsiTheme="minorHAnsi" w:cstheme="minorBidi"/>
          <w:sz w:val="22"/>
          <w:szCs w:val="22"/>
          <w:lang w:eastAsia="nl-NL"/>
        </w:rPr>
      </w:pPr>
      <w:r>
        <w:t>8.1</w:t>
      </w:r>
      <w:r w:rsidRPr="00B2370E">
        <w:rPr>
          <w:rFonts w:asciiTheme="minorHAnsi" w:eastAsiaTheme="minorEastAsia" w:hAnsiTheme="minorHAnsi" w:cstheme="minorBidi"/>
          <w:sz w:val="22"/>
          <w:szCs w:val="22"/>
          <w:lang w:eastAsia="nl-NL"/>
        </w:rPr>
        <w:tab/>
      </w:r>
      <w:r>
        <w:t>Purpose</w:t>
      </w:r>
      <w:r>
        <w:tab/>
      </w:r>
      <w:r>
        <w:fldChar w:fldCharType="begin"/>
      </w:r>
      <w:r>
        <w:instrText xml:space="preserve"> PAGEREF _Toc404942537 \h </w:instrText>
      </w:r>
      <w:r>
        <w:fldChar w:fldCharType="separate"/>
      </w:r>
      <w:r>
        <w:t>157</w:t>
      </w:r>
      <w:r>
        <w:fldChar w:fldCharType="end"/>
      </w:r>
    </w:p>
    <w:p w:rsidR="00B2370E" w:rsidRPr="00B2370E" w:rsidRDefault="00B2370E">
      <w:pPr>
        <w:pStyle w:val="TOC2"/>
        <w:tabs>
          <w:tab w:val="left" w:pos="1134"/>
        </w:tabs>
        <w:rPr>
          <w:rFonts w:asciiTheme="minorHAnsi" w:eastAsiaTheme="minorEastAsia" w:hAnsiTheme="minorHAnsi" w:cstheme="minorBidi"/>
          <w:sz w:val="22"/>
          <w:szCs w:val="22"/>
          <w:lang w:eastAsia="nl-NL"/>
        </w:rPr>
      </w:pPr>
      <w:r>
        <w:t>8.2</w:t>
      </w:r>
      <w:r w:rsidRPr="00B2370E">
        <w:rPr>
          <w:rFonts w:asciiTheme="minorHAnsi" w:eastAsiaTheme="minorEastAsia" w:hAnsiTheme="minorHAnsi" w:cstheme="minorBidi"/>
          <w:sz w:val="22"/>
          <w:szCs w:val="22"/>
          <w:lang w:eastAsia="nl-NL"/>
        </w:rPr>
        <w:tab/>
      </w:r>
      <w:r>
        <w:t>Preconditions</w:t>
      </w:r>
      <w:r>
        <w:tab/>
      </w:r>
      <w:r>
        <w:fldChar w:fldCharType="begin"/>
      </w:r>
      <w:r>
        <w:instrText xml:space="preserve"> PAGEREF _Toc404942538 \h </w:instrText>
      </w:r>
      <w:r>
        <w:fldChar w:fldCharType="separate"/>
      </w:r>
      <w:r>
        <w:t>157</w:t>
      </w:r>
      <w:r>
        <w:fldChar w:fldCharType="end"/>
      </w:r>
    </w:p>
    <w:p w:rsidR="00B2370E" w:rsidRPr="00B2370E" w:rsidRDefault="00B2370E">
      <w:pPr>
        <w:pStyle w:val="TOC2"/>
        <w:tabs>
          <w:tab w:val="left" w:pos="1134"/>
        </w:tabs>
        <w:rPr>
          <w:rFonts w:asciiTheme="minorHAnsi" w:eastAsiaTheme="minorEastAsia" w:hAnsiTheme="minorHAnsi" w:cstheme="minorBidi"/>
          <w:sz w:val="22"/>
          <w:szCs w:val="22"/>
          <w:lang w:eastAsia="nl-NL"/>
        </w:rPr>
      </w:pPr>
      <w:r>
        <w:t>8.3</w:t>
      </w:r>
      <w:r w:rsidRPr="00B2370E">
        <w:rPr>
          <w:rFonts w:asciiTheme="minorHAnsi" w:eastAsiaTheme="minorEastAsia" w:hAnsiTheme="minorHAnsi" w:cstheme="minorBidi"/>
          <w:sz w:val="22"/>
          <w:szCs w:val="22"/>
          <w:lang w:eastAsia="nl-NL"/>
        </w:rPr>
        <w:tab/>
      </w:r>
      <w:r>
        <w:t>Safety information</w:t>
      </w:r>
      <w:r>
        <w:tab/>
      </w:r>
      <w:r>
        <w:fldChar w:fldCharType="begin"/>
      </w:r>
      <w:r>
        <w:instrText xml:space="preserve"> PAGEREF _Toc404942539 \h </w:instrText>
      </w:r>
      <w:r>
        <w:fldChar w:fldCharType="separate"/>
      </w:r>
      <w:r>
        <w:t>158</w:t>
      </w:r>
      <w:r>
        <w:fldChar w:fldCharType="end"/>
      </w:r>
    </w:p>
    <w:p w:rsidR="00B2370E" w:rsidRPr="00B2370E" w:rsidRDefault="00B2370E">
      <w:pPr>
        <w:pStyle w:val="TOC2"/>
        <w:tabs>
          <w:tab w:val="left" w:pos="1134"/>
        </w:tabs>
        <w:rPr>
          <w:rFonts w:asciiTheme="minorHAnsi" w:eastAsiaTheme="minorEastAsia" w:hAnsiTheme="minorHAnsi" w:cstheme="minorBidi"/>
          <w:sz w:val="22"/>
          <w:szCs w:val="22"/>
          <w:lang w:eastAsia="nl-NL"/>
        </w:rPr>
      </w:pPr>
      <w:r>
        <w:t>8.4</w:t>
      </w:r>
      <w:r w:rsidRPr="00B2370E">
        <w:rPr>
          <w:rFonts w:asciiTheme="minorHAnsi" w:eastAsiaTheme="minorEastAsia" w:hAnsiTheme="minorHAnsi" w:cstheme="minorBidi"/>
          <w:sz w:val="22"/>
          <w:szCs w:val="22"/>
          <w:lang w:eastAsia="nl-NL"/>
        </w:rPr>
        <w:tab/>
      </w:r>
      <w:r>
        <w:t>Commissioning steps</w:t>
      </w:r>
      <w:r>
        <w:tab/>
      </w:r>
      <w:r>
        <w:fldChar w:fldCharType="begin"/>
      </w:r>
      <w:r>
        <w:instrText xml:space="preserve"> PAGEREF _Toc404942540 \h </w:instrText>
      </w:r>
      <w:r>
        <w:fldChar w:fldCharType="separate"/>
      </w:r>
      <w:r>
        <w:t>158</w:t>
      </w:r>
      <w:r>
        <w:fldChar w:fldCharType="end"/>
      </w:r>
    </w:p>
    <w:p w:rsidR="00B2370E" w:rsidRPr="00B2370E" w:rsidRDefault="00B2370E">
      <w:pPr>
        <w:pStyle w:val="TOC3"/>
        <w:rPr>
          <w:rFonts w:asciiTheme="minorHAnsi" w:eastAsiaTheme="minorEastAsia" w:hAnsiTheme="minorHAnsi" w:cstheme="minorBidi"/>
          <w:sz w:val="22"/>
          <w:szCs w:val="22"/>
          <w:lang w:eastAsia="nl-NL"/>
        </w:rPr>
      </w:pPr>
      <w:r>
        <w:t>8.4.1</w:t>
      </w:r>
      <w:r w:rsidRPr="00B2370E">
        <w:rPr>
          <w:rFonts w:asciiTheme="minorHAnsi" w:eastAsiaTheme="minorEastAsia" w:hAnsiTheme="minorHAnsi" w:cstheme="minorBidi"/>
          <w:sz w:val="22"/>
          <w:szCs w:val="22"/>
          <w:lang w:eastAsia="nl-NL"/>
        </w:rPr>
        <w:tab/>
      </w:r>
      <w:r>
        <w:t>Wiring schematics</w:t>
      </w:r>
      <w:r>
        <w:tab/>
      </w:r>
      <w:r>
        <w:fldChar w:fldCharType="begin"/>
      </w:r>
      <w:r>
        <w:instrText xml:space="preserve"> PAGEREF _Toc404942541 \h </w:instrText>
      </w:r>
      <w:r>
        <w:fldChar w:fldCharType="separate"/>
      </w:r>
      <w:r>
        <w:t>158</w:t>
      </w:r>
      <w:r>
        <w:fldChar w:fldCharType="end"/>
      </w:r>
    </w:p>
    <w:p w:rsidR="00B2370E" w:rsidRPr="00B2370E" w:rsidRDefault="00B2370E">
      <w:pPr>
        <w:pStyle w:val="TOC3"/>
        <w:rPr>
          <w:rFonts w:asciiTheme="minorHAnsi" w:eastAsiaTheme="minorEastAsia" w:hAnsiTheme="minorHAnsi" w:cstheme="minorBidi"/>
          <w:sz w:val="22"/>
          <w:szCs w:val="22"/>
          <w:lang w:eastAsia="nl-NL"/>
        </w:rPr>
      </w:pPr>
      <w:r>
        <w:t>8.4.2</w:t>
      </w:r>
      <w:r w:rsidRPr="00B2370E">
        <w:rPr>
          <w:rFonts w:asciiTheme="minorHAnsi" w:eastAsiaTheme="minorEastAsia" w:hAnsiTheme="minorHAnsi" w:cstheme="minorBidi"/>
          <w:sz w:val="22"/>
          <w:szCs w:val="22"/>
          <w:lang w:eastAsia="nl-NL"/>
        </w:rPr>
        <w:tab/>
      </w:r>
      <w:r>
        <w:t>Wiring, cables and connections</w:t>
      </w:r>
      <w:r>
        <w:tab/>
      </w:r>
      <w:r>
        <w:fldChar w:fldCharType="begin"/>
      </w:r>
      <w:r>
        <w:instrText xml:space="preserve"> PAGEREF _Toc404942542 \h </w:instrText>
      </w:r>
      <w:r>
        <w:fldChar w:fldCharType="separate"/>
      </w:r>
      <w:r>
        <w:t>158</w:t>
      </w:r>
      <w:r>
        <w:fldChar w:fldCharType="end"/>
      </w:r>
    </w:p>
    <w:p w:rsidR="00B2370E" w:rsidRPr="00B2370E" w:rsidRDefault="00B2370E">
      <w:pPr>
        <w:pStyle w:val="TOC3"/>
        <w:rPr>
          <w:rFonts w:asciiTheme="minorHAnsi" w:eastAsiaTheme="minorEastAsia" w:hAnsiTheme="minorHAnsi" w:cstheme="minorBidi"/>
          <w:sz w:val="22"/>
          <w:szCs w:val="22"/>
          <w:lang w:eastAsia="nl-NL"/>
        </w:rPr>
      </w:pPr>
      <w:r>
        <w:t>8.4.3</w:t>
      </w:r>
      <w:r w:rsidRPr="00B2370E">
        <w:rPr>
          <w:rFonts w:asciiTheme="minorHAnsi" w:eastAsiaTheme="minorEastAsia" w:hAnsiTheme="minorHAnsi" w:cstheme="minorBidi"/>
          <w:sz w:val="22"/>
          <w:szCs w:val="22"/>
          <w:lang w:eastAsia="nl-NL"/>
        </w:rPr>
        <w:tab/>
      </w:r>
      <w:r>
        <w:t>System components</w:t>
      </w:r>
      <w:r>
        <w:tab/>
      </w:r>
      <w:r>
        <w:fldChar w:fldCharType="begin"/>
      </w:r>
      <w:r>
        <w:instrText xml:space="preserve"> PAGEREF _Toc404942543 \h </w:instrText>
      </w:r>
      <w:r>
        <w:fldChar w:fldCharType="separate"/>
      </w:r>
      <w:r>
        <w:t>160</w:t>
      </w:r>
      <w:r>
        <w:fldChar w:fldCharType="end"/>
      </w:r>
    </w:p>
    <w:p w:rsidR="00B2370E" w:rsidRPr="00B2370E" w:rsidRDefault="00B2370E">
      <w:pPr>
        <w:pStyle w:val="TOC3"/>
        <w:rPr>
          <w:rFonts w:asciiTheme="minorHAnsi" w:eastAsiaTheme="minorEastAsia" w:hAnsiTheme="minorHAnsi" w:cstheme="minorBidi"/>
          <w:sz w:val="22"/>
          <w:szCs w:val="22"/>
          <w:lang w:eastAsia="nl-NL"/>
        </w:rPr>
      </w:pPr>
      <w:r>
        <w:t>8.4.4</w:t>
      </w:r>
      <w:r w:rsidRPr="00B2370E">
        <w:rPr>
          <w:rFonts w:asciiTheme="minorHAnsi" w:eastAsiaTheme="minorEastAsia" w:hAnsiTheme="minorHAnsi" w:cstheme="minorBidi"/>
          <w:sz w:val="22"/>
          <w:szCs w:val="22"/>
          <w:lang w:eastAsia="nl-NL"/>
        </w:rPr>
        <w:tab/>
      </w:r>
      <w:r>
        <w:t>System start-up</w:t>
      </w:r>
      <w:r>
        <w:tab/>
      </w:r>
      <w:r>
        <w:fldChar w:fldCharType="begin"/>
      </w:r>
      <w:r>
        <w:instrText xml:space="preserve"> PAGEREF _Toc404942544 \h </w:instrText>
      </w:r>
      <w:r>
        <w:fldChar w:fldCharType="separate"/>
      </w:r>
      <w:r>
        <w:t>160</w:t>
      </w:r>
      <w:r>
        <w:fldChar w:fldCharType="end"/>
      </w:r>
    </w:p>
    <w:p w:rsidR="00B2370E" w:rsidRPr="00B2370E" w:rsidRDefault="00B2370E">
      <w:pPr>
        <w:pStyle w:val="TOC3"/>
        <w:rPr>
          <w:rFonts w:asciiTheme="minorHAnsi" w:eastAsiaTheme="minorEastAsia" w:hAnsiTheme="minorHAnsi" w:cstheme="minorBidi"/>
          <w:sz w:val="22"/>
          <w:szCs w:val="22"/>
          <w:lang w:eastAsia="nl-NL"/>
        </w:rPr>
      </w:pPr>
      <w:r>
        <w:t>8.4.5</w:t>
      </w:r>
      <w:r w:rsidRPr="00B2370E">
        <w:rPr>
          <w:rFonts w:asciiTheme="minorHAnsi" w:eastAsiaTheme="minorEastAsia" w:hAnsiTheme="minorHAnsi" w:cstheme="minorBidi"/>
          <w:sz w:val="22"/>
          <w:szCs w:val="22"/>
          <w:lang w:eastAsia="nl-NL"/>
        </w:rPr>
        <w:tab/>
      </w:r>
      <w:r>
        <w:t>NavVision software</w:t>
      </w:r>
      <w:r>
        <w:tab/>
      </w:r>
      <w:r>
        <w:fldChar w:fldCharType="begin"/>
      </w:r>
      <w:r>
        <w:instrText xml:space="preserve"> PAGEREF _Toc404942545 \h </w:instrText>
      </w:r>
      <w:r>
        <w:fldChar w:fldCharType="separate"/>
      </w:r>
      <w:r>
        <w:t>161</w:t>
      </w:r>
      <w:r>
        <w:fldChar w:fldCharType="end"/>
      </w:r>
    </w:p>
    <w:p w:rsidR="00B2370E" w:rsidRPr="00B2370E" w:rsidRDefault="00B2370E">
      <w:pPr>
        <w:pStyle w:val="TOC3"/>
        <w:rPr>
          <w:rFonts w:asciiTheme="minorHAnsi" w:eastAsiaTheme="minorEastAsia" w:hAnsiTheme="minorHAnsi" w:cstheme="minorBidi"/>
          <w:sz w:val="22"/>
          <w:szCs w:val="22"/>
          <w:lang w:eastAsia="nl-NL"/>
        </w:rPr>
      </w:pPr>
      <w:r>
        <w:t>8.4.6</w:t>
      </w:r>
      <w:r w:rsidRPr="00B2370E">
        <w:rPr>
          <w:rFonts w:asciiTheme="minorHAnsi" w:eastAsiaTheme="minorEastAsia" w:hAnsiTheme="minorHAnsi" w:cstheme="minorBidi"/>
          <w:sz w:val="22"/>
          <w:szCs w:val="22"/>
          <w:lang w:eastAsia="nl-NL"/>
        </w:rPr>
        <w:tab/>
      </w:r>
      <w:r>
        <w:t>Firmware devices</w:t>
      </w:r>
      <w:r>
        <w:tab/>
      </w:r>
      <w:r>
        <w:fldChar w:fldCharType="begin"/>
      </w:r>
      <w:r>
        <w:instrText xml:space="preserve"> PAGEREF _Toc404942546 \h </w:instrText>
      </w:r>
      <w:r>
        <w:fldChar w:fldCharType="separate"/>
      </w:r>
      <w:r>
        <w:t>161</w:t>
      </w:r>
      <w:r>
        <w:fldChar w:fldCharType="end"/>
      </w:r>
    </w:p>
    <w:p w:rsidR="00B2370E" w:rsidRPr="00B2370E" w:rsidRDefault="00B2370E">
      <w:pPr>
        <w:pStyle w:val="TOC3"/>
        <w:rPr>
          <w:rFonts w:asciiTheme="minorHAnsi" w:eastAsiaTheme="minorEastAsia" w:hAnsiTheme="minorHAnsi" w:cstheme="minorBidi"/>
          <w:sz w:val="22"/>
          <w:szCs w:val="22"/>
          <w:lang w:eastAsia="nl-NL"/>
        </w:rPr>
      </w:pPr>
      <w:r>
        <w:t>8.4.7</w:t>
      </w:r>
      <w:r w:rsidRPr="00B2370E">
        <w:rPr>
          <w:rFonts w:asciiTheme="minorHAnsi" w:eastAsiaTheme="minorEastAsia" w:hAnsiTheme="minorHAnsi" w:cstheme="minorBidi"/>
          <w:sz w:val="22"/>
          <w:szCs w:val="22"/>
          <w:lang w:eastAsia="nl-NL"/>
        </w:rPr>
        <w:tab/>
      </w:r>
      <w:r>
        <w:t>LAN and serial connections</w:t>
      </w:r>
      <w:r>
        <w:tab/>
      </w:r>
      <w:r>
        <w:fldChar w:fldCharType="begin"/>
      </w:r>
      <w:r>
        <w:instrText xml:space="preserve"> PAGEREF _Toc404942547 \h </w:instrText>
      </w:r>
      <w:r>
        <w:fldChar w:fldCharType="separate"/>
      </w:r>
      <w:r>
        <w:t>162</w:t>
      </w:r>
      <w:r>
        <w:fldChar w:fldCharType="end"/>
      </w:r>
    </w:p>
    <w:p w:rsidR="00B2370E" w:rsidRPr="00B2370E" w:rsidRDefault="00B2370E">
      <w:pPr>
        <w:pStyle w:val="TOC3"/>
        <w:rPr>
          <w:rFonts w:asciiTheme="minorHAnsi" w:eastAsiaTheme="minorEastAsia" w:hAnsiTheme="minorHAnsi" w:cstheme="minorBidi"/>
          <w:sz w:val="22"/>
          <w:szCs w:val="22"/>
          <w:lang w:eastAsia="nl-NL"/>
        </w:rPr>
      </w:pPr>
      <w:r w:rsidRPr="008F24AF">
        <w:rPr>
          <w:lang w:val="en-US"/>
        </w:rPr>
        <w:t>8.4.8</w:t>
      </w:r>
      <w:r w:rsidRPr="00B2370E">
        <w:rPr>
          <w:rFonts w:asciiTheme="minorHAnsi" w:eastAsiaTheme="minorEastAsia" w:hAnsiTheme="minorHAnsi" w:cstheme="minorBidi"/>
          <w:sz w:val="22"/>
          <w:szCs w:val="22"/>
          <w:lang w:eastAsia="nl-NL"/>
        </w:rPr>
        <w:tab/>
      </w:r>
      <w:r w:rsidRPr="008F24AF">
        <w:rPr>
          <w:lang w:val="en-US"/>
        </w:rPr>
        <w:t>CAN bus connections</w:t>
      </w:r>
      <w:r>
        <w:tab/>
      </w:r>
      <w:r>
        <w:fldChar w:fldCharType="begin"/>
      </w:r>
      <w:r>
        <w:instrText xml:space="preserve"> PAGEREF _Toc404942548 \h </w:instrText>
      </w:r>
      <w:r>
        <w:fldChar w:fldCharType="separate"/>
      </w:r>
      <w:r>
        <w:t>163</w:t>
      </w:r>
      <w:r>
        <w:fldChar w:fldCharType="end"/>
      </w:r>
    </w:p>
    <w:p w:rsidR="00B2370E" w:rsidRPr="00B2370E" w:rsidRDefault="00B2370E">
      <w:pPr>
        <w:pStyle w:val="TOC3"/>
        <w:rPr>
          <w:rFonts w:asciiTheme="minorHAnsi" w:eastAsiaTheme="minorEastAsia" w:hAnsiTheme="minorHAnsi" w:cstheme="minorBidi"/>
          <w:sz w:val="22"/>
          <w:szCs w:val="22"/>
          <w:lang w:eastAsia="nl-NL"/>
        </w:rPr>
      </w:pPr>
      <w:r w:rsidRPr="008F24AF">
        <w:rPr>
          <w:lang w:val="en-US"/>
        </w:rPr>
        <w:t>8.4.9</w:t>
      </w:r>
      <w:r w:rsidRPr="00B2370E">
        <w:rPr>
          <w:rFonts w:asciiTheme="minorHAnsi" w:eastAsiaTheme="minorEastAsia" w:hAnsiTheme="minorHAnsi" w:cstheme="minorBidi"/>
          <w:sz w:val="22"/>
          <w:szCs w:val="22"/>
          <w:lang w:eastAsia="nl-NL"/>
        </w:rPr>
        <w:tab/>
      </w:r>
      <w:r w:rsidRPr="008F24AF">
        <w:rPr>
          <w:lang w:val="en-US"/>
        </w:rPr>
        <w:t>Wago</w:t>
      </w:r>
      <w:r>
        <w:tab/>
      </w:r>
      <w:r>
        <w:fldChar w:fldCharType="begin"/>
      </w:r>
      <w:r>
        <w:instrText xml:space="preserve"> PAGEREF _Toc404942549 \h </w:instrText>
      </w:r>
      <w:r>
        <w:fldChar w:fldCharType="separate"/>
      </w:r>
      <w:r>
        <w:t>163</w:t>
      </w:r>
      <w:r>
        <w:fldChar w:fldCharType="end"/>
      </w:r>
    </w:p>
    <w:p w:rsidR="00B2370E" w:rsidRPr="00B2370E" w:rsidRDefault="00B2370E">
      <w:pPr>
        <w:pStyle w:val="TOC3"/>
        <w:rPr>
          <w:rFonts w:asciiTheme="minorHAnsi" w:eastAsiaTheme="minorEastAsia" w:hAnsiTheme="minorHAnsi" w:cstheme="minorBidi"/>
          <w:sz w:val="22"/>
          <w:szCs w:val="22"/>
          <w:lang w:eastAsia="nl-NL"/>
        </w:rPr>
      </w:pPr>
      <w:r w:rsidRPr="008F24AF">
        <w:rPr>
          <w:lang w:val="en-US"/>
        </w:rPr>
        <w:t>8.4.10</w:t>
      </w:r>
      <w:r w:rsidRPr="00B2370E">
        <w:rPr>
          <w:rFonts w:asciiTheme="minorHAnsi" w:eastAsiaTheme="minorEastAsia" w:hAnsiTheme="minorHAnsi" w:cstheme="minorBidi"/>
          <w:sz w:val="22"/>
          <w:szCs w:val="22"/>
          <w:lang w:eastAsia="nl-NL"/>
        </w:rPr>
        <w:tab/>
      </w:r>
      <w:r w:rsidRPr="008F24AF">
        <w:rPr>
          <w:lang w:val="en-US"/>
        </w:rPr>
        <w:t>PLC program</w:t>
      </w:r>
      <w:r>
        <w:tab/>
      </w:r>
      <w:r>
        <w:fldChar w:fldCharType="begin"/>
      </w:r>
      <w:r>
        <w:instrText xml:space="preserve"> PAGEREF _Toc404942550 \h </w:instrText>
      </w:r>
      <w:r>
        <w:fldChar w:fldCharType="separate"/>
      </w:r>
      <w:r>
        <w:t>164</w:t>
      </w:r>
      <w:r>
        <w:fldChar w:fldCharType="end"/>
      </w:r>
    </w:p>
    <w:p w:rsidR="00B2370E" w:rsidRPr="00B2370E" w:rsidRDefault="00B2370E">
      <w:pPr>
        <w:pStyle w:val="TOC3"/>
        <w:rPr>
          <w:rFonts w:asciiTheme="minorHAnsi" w:eastAsiaTheme="minorEastAsia" w:hAnsiTheme="minorHAnsi" w:cstheme="minorBidi"/>
          <w:sz w:val="22"/>
          <w:szCs w:val="22"/>
          <w:lang w:eastAsia="nl-NL"/>
        </w:rPr>
      </w:pPr>
      <w:r w:rsidRPr="008F24AF">
        <w:rPr>
          <w:lang w:val="en-US"/>
        </w:rPr>
        <w:t>8.4.11</w:t>
      </w:r>
      <w:r w:rsidRPr="00B2370E">
        <w:rPr>
          <w:rFonts w:asciiTheme="minorHAnsi" w:eastAsiaTheme="minorEastAsia" w:hAnsiTheme="minorHAnsi" w:cstheme="minorBidi"/>
          <w:sz w:val="22"/>
          <w:szCs w:val="22"/>
          <w:lang w:eastAsia="nl-NL"/>
        </w:rPr>
        <w:tab/>
      </w:r>
      <w:r w:rsidRPr="008F24AF">
        <w:rPr>
          <w:lang w:val="en-US"/>
        </w:rPr>
        <w:t>Wago performance</w:t>
      </w:r>
      <w:r>
        <w:tab/>
      </w:r>
      <w:r>
        <w:fldChar w:fldCharType="begin"/>
      </w:r>
      <w:r>
        <w:instrText xml:space="preserve"> PAGEREF _Toc404942551 \h </w:instrText>
      </w:r>
      <w:r>
        <w:fldChar w:fldCharType="separate"/>
      </w:r>
      <w:r>
        <w:t>164</w:t>
      </w:r>
      <w:r>
        <w:fldChar w:fldCharType="end"/>
      </w:r>
    </w:p>
    <w:p w:rsidR="00B2370E" w:rsidRPr="00B2370E" w:rsidRDefault="00B2370E">
      <w:pPr>
        <w:pStyle w:val="TOC3"/>
        <w:rPr>
          <w:rFonts w:asciiTheme="minorHAnsi" w:eastAsiaTheme="minorEastAsia" w:hAnsiTheme="minorHAnsi" w:cstheme="minorBidi"/>
          <w:sz w:val="22"/>
          <w:szCs w:val="22"/>
          <w:lang w:eastAsia="nl-NL"/>
        </w:rPr>
      </w:pPr>
      <w:r w:rsidRPr="008F24AF">
        <w:rPr>
          <w:lang w:val="en-US"/>
        </w:rPr>
        <w:t>8.4.12</w:t>
      </w:r>
      <w:r w:rsidRPr="00B2370E">
        <w:rPr>
          <w:rFonts w:asciiTheme="minorHAnsi" w:eastAsiaTheme="minorEastAsia" w:hAnsiTheme="minorHAnsi" w:cstheme="minorBidi"/>
          <w:sz w:val="22"/>
          <w:szCs w:val="22"/>
          <w:lang w:eastAsia="nl-NL"/>
        </w:rPr>
        <w:tab/>
      </w:r>
      <w:r w:rsidRPr="008F24AF">
        <w:rPr>
          <w:lang w:val="en-US"/>
        </w:rPr>
        <w:t>Buttons</w:t>
      </w:r>
      <w:r>
        <w:tab/>
      </w:r>
      <w:r>
        <w:fldChar w:fldCharType="begin"/>
      </w:r>
      <w:r>
        <w:instrText xml:space="preserve"> PAGEREF _Toc404942552 \h </w:instrText>
      </w:r>
      <w:r>
        <w:fldChar w:fldCharType="separate"/>
      </w:r>
      <w:r>
        <w:t>165</w:t>
      </w:r>
      <w:r>
        <w:fldChar w:fldCharType="end"/>
      </w:r>
    </w:p>
    <w:p w:rsidR="00B2370E" w:rsidRPr="00B2370E" w:rsidRDefault="00B2370E">
      <w:pPr>
        <w:pStyle w:val="TOC3"/>
        <w:rPr>
          <w:rFonts w:asciiTheme="minorHAnsi" w:eastAsiaTheme="minorEastAsia" w:hAnsiTheme="minorHAnsi" w:cstheme="minorBidi"/>
          <w:sz w:val="22"/>
          <w:szCs w:val="22"/>
          <w:lang w:eastAsia="nl-NL"/>
        </w:rPr>
      </w:pPr>
      <w:r w:rsidRPr="008F24AF">
        <w:rPr>
          <w:lang w:val="en-US"/>
        </w:rPr>
        <w:t>8.4.13</w:t>
      </w:r>
      <w:r w:rsidRPr="00B2370E">
        <w:rPr>
          <w:rFonts w:asciiTheme="minorHAnsi" w:eastAsiaTheme="minorEastAsia" w:hAnsiTheme="minorHAnsi" w:cstheme="minorBidi"/>
          <w:sz w:val="22"/>
          <w:szCs w:val="22"/>
          <w:lang w:eastAsia="nl-NL"/>
        </w:rPr>
        <w:tab/>
      </w:r>
      <w:r w:rsidRPr="008F24AF">
        <w:rPr>
          <w:lang w:val="en-US"/>
        </w:rPr>
        <w:t>Alarms and viewers</w:t>
      </w:r>
      <w:r>
        <w:tab/>
      </w:r>
      <w:r>
        <w:fldChar w:fldCharType="begin"/>
      </w:r>
      <w:r>
        <w:instrText xml:space="preserve"> PAGEREF _Toc404942553 \h </w:instrText>
      </w:r>
      <w:r>
        <w:fldChar w:fldCharType="separate"/>
      </w:r>
      <w:r>
        <w:t>165</w:t>
      </w:r>
      <w:r>
        <w:fldChar w:fldCharType="end"/>
      </w:r>
    </w:p>
    <w:p w:rsidR="00B2370E" w:rsidRPr="00B2370E" w:rsidRDefault="00B2370E">
      <w:pPr>
        <w:pStyle w:val="TOC3"/>
        <w:rPr>
          <w:rFonts w:asciiTheme="minorHAnsi" w:eastAsiaTheme="minorEastAsia" w:hAnsiTheme="minorHAnsi" w:cstheme="minorBidi"/>
          <w:sz w:val="22"/>
          <w:szCs w:val="22"/>
          <w:lang w:eastAsia="nl-NL"/>
        </w:rPr>
      </w:pPr>
      <w:r w:rsidRPr="008F24AF">
        <w:rPr>
          <w:lang w:val="en-US"/>
        </w:rPr>
        <w:t>8.4.14</w:t>
      </w:r>
      <w:r w:rsidRPr="00B2370E">
        <w:rPr>
          <w:rFonts w:asciiTheme="minorHAnsi" w:eastAsiaTheme="minorEastAsia" w:hAnsiTheme="minorHAnsi" w:cstheme="minorBidi"/>
          <w:sz w:val="22"/>
          <w:szCs w:val="22"/>
          <w:lang w:eastAsia="nl-NL"/>
        </w:rPr>
        <w:tab/>
      </w:r>
      <w:r w:rsidRPr="008F24AF">
        <w:rPr>
          <w:lang w:val="en-US"/>
        </w:rPr>
        <w:t>Tank calibration</w:t>
      </w:r>
      <w:r>
        <w:tab/>
      </w:r>
      <w:r>
        <w:fldChar w:fldCharType="begin"/>
      </w:r>
      <w:r>
        <w:instrText xml:space="preserve"> PAGEREF _Toc404942554 \h </w:instrText>
      </w:r>
      <w:r>
        <w:fldChar w:fldCharType="separate"/>
      </w:r>
      <w:r>
        <w:t>166</w:t>
      </w:r>
      <w:r>
        <w:fldChar w:fldCharType="end"/>
      </w:r>
    </w:p>
    <w:p w:rsidR="00B2370E" w:rsidRPr="00B2370E" w:rsidRDefault="00B2370E">
      <w:pPr>
        <w:pStyle w:val="TOC3"/>
        <w:rPr>
          <w:rFonts w:asciiTheme="minorHAnsi" w:eastAsiaTheme="minorEastAsia" w:hAnsiTheme="minorHAnsi" w:cstheme="minorBidi"/>
          <w:sz w:val="22"/>
          <w:szCs w:val="22"/>
          <w:lang w:eastAsia="nl-NL"/>
        </w:rPr>
      </w:pPr>
      <w:r w:rsidRPr="008F24AF">
        <w:rPr>
          <w:lang w:val="en-US"/>
        </w:rPr>
        <w:t>8.4.15</w:t>
      </w:r>
      <w:r w:rsidRPr="00B2370E">
        <w:rPr>
          <w:rFonts w:asciiTheme="minorHAnsi" w:eastAsiaTheme="minorEastAsia" w:hAnsiTheme="minorHAnsi" w:cstheme="minorBidi"/>
          <w:sz w:val="22"/>
          <w:szCs w:val="22"/>
          <w:lang w:eastAsia="nl-NL"/>
        </w:rPr>
        <w:tab/>
      </w:r>
      <w:r w:rsidRPr="008F24AF">
        <w:rPr>
          <w:lang w:val="en-US"/>
        </w:rPr>
        <w:t>Servers and clients</w:t>
      </w:r>
      <w:r>
        <w:tab/>
      </w:r>
      <w:r>
        <w:fldChar w:fldCharType="begin"/>
      </w:r>
      <w:r>
        <w:instrText xml:space="preserve"> PAGEREF _Toc404942555 \h </w:instrText>
      </w:r>
      <w:r>
        <w:fldChar w:fldCharType="separate"/>
      </w:r>
      <w:r>
        <w:t>166</w:t>
      </w:r>
      <w:r>
        <w:fldChar w:fldCharType="end"/>
      </w:r>
    </w:p>
    <w:p w:rsidR="00B2370E" w:rsidRPr="00B2370E" w:rsidRDefault="00B2370E">
      <w:pPr>
        <w:pStyle w:val="TOC3"/>
        <w:rPr>
          <w:rFonts w:asciiTheme="minorHAnsi" w:eastAsiaTheme="minorEastAsia" w:hAnsiTheme="minorHAnsi" w:cstheme="minorBidi"/>
          <w:sz w:val="22"/>
          <w:szCs w:val="22"/>
          <w:lang w:eastAsia="nl-NL"/>
        </w:rPr>
      </w:pPr>
      <w:r w:rsidRPr="008F24AF">
        <w:rPr>
          <w:lang w:val="en-US"/>
        </w:rPr>
        <w:t>8.4.16</w:t>
      </w:r>
      <w:r w:rsidRPr="00B2370E">
        <w:rPr>
          <w:rFonts w:asciiTheme="minorHAnsi" w:eastAsiaTheme="minorEastAsia" w:hAnsiTheme="minorHAnsi" w:cstheme="minorBidi"/>
          <w:sz w:val="22"/>
          <w:szCs w:val="22"/>
          <w:lang w:eastAsia="nl-NL"/>
        </w:rPr>
        <w:tab/>
      </w:r>
      <w:r w:rsidRPr="008F24AF">
        <w:rPr>
          <w:lang w:val="en-US"/>
        </w:rPr>
        <w:t>Alarms</w:t>
      </w:r>
      <w:r>
        <w:tab/>
      </w:r>
      <w:r>
        <w:fldChar w:fldCharType="begin"/>
      </w:r>
      <w:r>
        <w:instrText xml:space="preserve"> PAGEREF _Toc404942556 \h </w:instrText>
      </w:r>
      <w:r>
        <w:fldChar w:fldCharType="separate"/>
      </w:r>
      <w:r>
        <w:t>167</w:t>
      </w:r>
      <w:r>
        <w:fldChar w:fldCharType="end"/>
      </w:r>
    </w:p>
    <w:p w:rsidR="00B2370E" w:rsidRPr="00B2370E" w:rsidRDefault="00B2370E">
      <w:pPr>
        <w:pStyle w:val="TOC3"/>
        <w:rPr>
          <w:rFonts w:asciiTheme="minorHAnsi" w:eastAsiaTheme="minorEastAsia" w:hAnsiTheme="minorHAnsi" w:cstheme="minorBidi"/>
          <w:sz w:val="22"/>
          <w:szCs w:val="22"/>
          <w:lang w:eastAsia="nl-NL"/>
        </w:rPr>
      </w:pPr>
      <w:r w:rsidRPr="008F24AF">
        <w:rPr>
          <w:lang w:val="en-US"/>
        </w:rPr>
        <w:t>8.4.17</w:t>
      </w:r>
      <w:r w:rsidRPr="00B2370E">
        <w:rPr>
          <w:rFonts w:asciiTheme="minorHAnsi" w:eastAsiaTheme="minorEastAsia" w:hAnsiTheme="minorHAnsi" w:cstheme="minorBidi"/>
          <w:sz w:val="22"/>
          <w:szCs w:val="22"/>
          <w:lang w:eastAsia="nl-NL"/>
        </w:rPr>
        <w:tab/>
      </w:r>
      <w:r w:rsidRPr="008F24AF">
        <w:rPr>
          <w:lang w:val="en-US"/>
        </w:rPr>
        <w:t>Network connection</w:t>
      </w:r>
      <w:r>
        <w:tab/>
      </w:r>
      <w:r>
        <w:fldChar w:fldCharType="begin"/>
      </w:r>
      <w:r>
        <w:instrText xml:space="preserve"> PAGEREF _Toc404942557 \h </w:instrText>
      </w:r>
      <w:r>
        <w:fldChar w:fldCharType="separate"/>
      </w:r>
      <w:r>
        <w:t>167</w:t>
      </w:r>
      <w:r>
        <w:fldChar w:fldCharType="end"/>
      </w:r>
    </w:p>
    <w:p w:rsidR="00B2370E" w:rsidRPr="00B2370E" w:rsidRDefault="00B2370E">
      <w:pPr>
        <w:pStyle w:val="TOC3"/>
        <w:rPr>
          <w:rFonts w:asciiTheme="minorHAnsi" w:eastAsiaTheme="minorEastAsia" w:hAnsiTheme="minorHAnsi" w:cstheme="minorBidi"/>
          <w:sz w:val="22"/>
          <w:szCs w:val="22"/>
          <w:lang w:eastAsia="nl-NL"/>
        </w:rPr>
      </w:pPr>
      <w:r w:rsidRPr="008F24AF">
        <w:rPr>
          <w:lang w:val="en-US"/>
        </w:rPr>
        <w:t>8.4.18</w:t>
      </w:r>
      <w:r w:rsidRPr="00B2370E">
        <w:rPr>
          <w:rFonts w:asciiTheme="minorHAnsi" w:eastAsiaTheme="minorEastAsia" w:hAnsiTheme="minorHAnsi" w:cstheme="minorBidi"/>
          <w:sz w:val="22"/>
          <w:szCs w:val="22"/>
          <w:lang w:eastAsia="nl-NL"/>
        </w:rPr>
        <w:tab/>
      </w:r>
      <w:r w:rsidRPr="008F24AF">
        <w:rPr>
          <w:lang w:val="en-US"/>
        </w:rPr>
        <w:t>Viewer and mimics</w:t>
      </w:r>
      <w:r>
        <w:tab/>
      </w:r>
      <w:r>
        <w:fldChar w:fldCharType="begin"/>
      </w:r>
      <w:r>
        <w:instrText xml:space="preserve"> PAGEREF _Toc404942558 \h </w:instrText>
      </w:r>
      <w:r>
        <w:fldChar w:fldCharType="separate"/>
      </w:r>
      <w:r>
        <w:t>168</w:t>
      </w:r>
      <w:r>
        <w:fldChar w:fldCharType="end"/>
      </w:r>
    </w:p>
    <w:p w:rsidR="00B2370E" w:rsidRPr="00B2370E" w:rsidRDefault="00B2370E">
      <w:pPr>
        <w:pStyle w:val="TOC3"/>
        <w:rPr>
          <w:rFonts w:asciiTheme="minorHAnsi" w:eastAsiaTheme="minorEastAsia" w:hAnsiTheme="minorHAnsi" w:cstheme="minorBidi"/>
          <w:sz w:val="22"/>
          <w:szCs w:val="22"/>
          <w:lang w:eastAsia="nl-NL"/>
        </w:rPr>
      </w:pPr>
      <w:r w:rsidRPr="008F24AF">
        <w:rPr>
          <w:lang w:val="en-US"/>
        </w:rPr>
        <w:t>8.4.19</w:t>
      </w:r>
      <w:r w:rsidRPr="00B2370E">
        <w:rPr>
          <w:rFonts w:asciiTheme="minorHAnsi" w:eastAsiaTheme="minorEastAsia" w:hAnsiTheme="minorHAnsi" w:cstheme="minorBidi"/>
          <w:sz w:val="22"/>
          <w:szCs w:val="22"/>
          <w:lang w:eastAsia="nl-NL"/>
        </w:rPr>
        <w:tab/>
      </w:r>
      <w:r w:rsidRPr="008F24AF">
        <w:rPr>
          <w:lang w:val="en-US"/>
        </w:rPr>
        <w:t>Cold start and completion of test</w:t>
      </w:r>
      <w:r>
        <w:tab/>
      </w:r>
      <w:r>
        <w:fldChar w:fldCharType="begin"/>
      </w:r>
      <w:r>
        <w:instrText xml:space="preserve"> PAGEREF _Toc404942559 \h </w:instrText>
      </w:r>
      <w:r>
        <w:fldChar w:fldCharType="separate"/>
      </w:r>
      <w:r>
        <w:t>169</w:t>
      </w:r>
      <w:r>
        <w:fldChar w:fldCharType="end"/>
      </w:r>
    </w:p>
    <w:p w:rsidR="00DA5601" w:rsidRDefault="00DA5601" w:rsidP="000F200F">
      <w:pPr>
        <w:pStyle w:val="TOC1"/>
      </w:pPr>
      <w:r>
        <w:fldChar w:fldCharType="end"/>
      </w:r>
    </w:p>
    <w:p w:rsidR="00DA5601" w:rsidRDefault="00DA5601" w:rsidP="000F200F">
      <w:pPr>
        <w:pStyle w:val="TOC1"/>
      </w:pPr>
    </w:p>
    <w:p w:rsidR="00DA5601" w:rsidRDefault="00DA5601" w:rsidP="000F200F">
      <w:pPr>
        <w:pStyle w:val="TOC1"/>
      </w:pPr>
    </w:p>
    <w:p w:rsidR="00DA5601" w:rsidRDefault="00DA5601" w:rsidP="00D635ED">
      <w:pPr>
        <w:pStyle w:val="Heading1noNr"/>
        <w:numPr>
          <w:ilvl w:val="0"/>
          <w:numId w:val="0"/>
        </w:numPr>
      </w:pPr>
      <w:bookmarkStart w:id="0" w:name="_Toc285555366"/>
      <w:bookmarkStart w:id="1" w:name="OLE_LINK14"/>
      <w:bookmarkStart w:id="2" w:name="OLE_LINK15"/>
      <w:bookmarkStart w:id="3" w:name="_Toc404942358"/>
      <w:r>
        <w:lastRenderedPageBreak/>
        <w:t>Figures</w:t>
      </w:r>
      <w:bookmarkEnd w:id="0"/>
      <w:bookmarkEnd w:id="3"/>
    </w:p>
    <w:bookmarkStart w:id="4" w:name="OLE_LINK25"/>
    <w:bookmarkEnd w:id="1"/>
    <w:bookmarkEnd w:id="2"/>
    <w:p w:rsidR="00B2370E" w:rsidRPr="00B2370E" w:rsidRDefault="00DA5601">
      <w:pPr>
        <w:pStyle w:val="TableofFigures"/>
        <w:rPr>
          <w:rFonts w:asciiTheme="minorHAnsi" w:eastAsiaTheme="minorEastAsia" w:hAnsiTheme="minorHAnsi" w:cstheme="minorBidi"/>
          <w:szCs w:val="22"/>
          <w:lang w:eastAsia="nl-NL"/>
        </w:rPr>
      </w:pPr>
      <w:r>
        <w:fldChar w:fldCharType="begin"/>
      </w:r>
      <w:r w:rsidRPr="00296A34">
        <w:rPr>
          <w:lang w:val="en-US"/>
        </w:rPr>
        <w:instrText xml:space="preserve"> TOC \c "Figure" </w:instrText>
      </w:r>
      <w:r>
        <w:fldChar w:fldCharType="separate"/>
      </w:r>
      <w:r w:rsidR="00B2370E">
        <w:t>Figure 1</w:t>
      </w:r>
      <w:r w:rsidR="00B2370E">
        <w:noBreakHyphen/>
        <w:t>1: NavVision taskbar</w:t>
      </w:r>
      <w:r w:rsidR="00B2370E">
        <w:tab/>
      </w:r>
      <w:r w:rsidR="00B2370E">
        <w:fldChar w:fldCharType="begin"/>
      </w:r>
      <w:r w:rsidR="00B2370E">
        <w:instrText xml:space="preserve"> PAGEREF _Toc404942560 \h </w:instrText>
      </w:r>
      <w:r w:rsidR="00B2370E">
        <w:fldChar w:fldCharType="separate"/>
      </w:r>
      <w:r w:rsidR="00B2370E">
        <w:t>16</w:t>
      </w:r>
      <w:r w:rsidR="00B2370E">
        <w:fldChar w:fldCharType="end"/>
      </w:r>
    </w:p>
    <w:p w:rsidR="00B2370E" w:rsidRPr="00B2370E" w:rsidRDefault="00B2370E">
      <w:pPr>
        <w:pStyle w:val="TableofFigures"/>
        <w:rPr>
          <w:rFonts w:asciiTheme="minorHAnsi" w:eastAsiaTheme="minorEastAsia" w:hAnsiTheme="minorHAnsi" w:cstheme="minorBidi"/>
          <w:szCs w:val="22"/>
          <w:lang w:eastAsia="nl-NL"/>
        </w:rPr>
      </w:pPr>
      <w:r>
        <w:t>Figure 1</w:t>
      </w:r>
      <w:r>
        <w:noBreakHyphen/>
        <w:t>2: User selection</w:t>
      </w:r>
      <w:r>
        <w:tab/>
      </w:r>
      <w:r>
        <w:fldChar w:fldCharType="begin"/>
      </w:r>
      <w:r>
        <w:instrText xml:space="preserve"> PAGEREF _Toc404942561 \h </w:instrText>
      </w:r>
      <w:r>
        <w:fldChar w:fldCharType="separate"/>
      </w:r>
      <w:r>
        <w:t>17</w:t>
      </w:r>
      <w:r>
        <w:fldChar w:fldCharType="end"/>
      </w:r>
    </w:p>
    <w:p w:rsidR="00B2370E" w:rsidRPr="00B2370E" w:rsidRDefault="00B2370E">
      <w:pPr>
        <w:pStyle w:val="TableofFigures"/>
        <w:rPr>
          <w:rFonts w:asciiTheme="minorHAnsi" w:eastAsiaTheme="minorEastAsia" w:hAnsiTheme="minorHAnsi" w:cstheme="minorBidi"/>
          <w:szCs w:val="22"/>
          <w:lang w:eastAsia="nl-NL"/>
        </w:rPr>
      </w:pPr>
      <w:r>
        <w:t>Figure 1</w:t>
      </w:r>
      <w:r>
        <w:noBreakHyphen/>
        <w:t>3: Palette options</w:t>
      </w:r>
      <w:r>
        <w:tab/>
      </w:r>
      <w:r>
        <w:fldChar w:fldCharType="begin"/>
      </w:r>
      <w:r>
        <w:instrText xml:space="preserve"> PAGEREF _Toc404942562 \h </w:instrText>
      </w:r>
      <w:r>
        <w:fldChar w:fldCharType="separate"/>
      </w:r>
      <w:r>
        <w:t>18</w:t>
      </w:r>
      <w:r>
        <w:fldChar w:fldCharType="end"/>
      </w:r>
    </w:p>
    <w:p w:rsidR="00B2370E" w:rsidRPr="00B2370E" w:rsidRDefault="00B2370E">
      <w:pPr>
        <w:pStyle w:val="TableofFigures"/>
        <w:rPr>
          <w:rFonts w:asciiTheme="minorHAnsi" w:eastAsiaTheme="minorEastAsia" w:hAnsiTheme="minorHAnsi" w:cstheme="minorBidi"/>
          <w:szCs w:val="22"/>
          <w:lang w:eastAsia="nl-NL"/>
        </w:rPr>
      </w:pPr>
      <w:r>
        <w:t>Figure 1</w:t>
      </w:r>
      <w:r>
        <w:noBreakHyphen/>
        <w:t>4: Mimic menu</w:t>
      </w:r>
      <w:r>
        <w:tab/>
      </w:r>
      <w:r>
        <w:fldChar w:fldCharType="begin"/>
      </w:r>
      <w:r>
        <w:instrText xml:space="preserve"> PAGEREF _Toc404942563 \h </w:instrText>
      </w:r>
      <w:r>
        <w:fldChar w:fldCharType="separate"/>
      </w:r>
      <w:r>
        <w:t>19</w:t>
      </w:r>
      <w:r>
        <w:fldChar w:fldCharType="end"/>
      </w:r>
    </w:p>
    <w:p w:rsidR="00B2370E" w:rsidRPr="00B2370E" w:rsidRDefault="00B2370E">
      <w:pPr>
        <w:pStyle w:val="TableofFigures"/>
        <w:rPr>
          <w:rFonts w:asciiTheme="minorHAnsi" w:eastAsiaTheme="minorEastAsia" w:hAnsiTheme="minorHAnsi" w:cstheme="minorBidi"/>
          <w:szCs w:val="22"/>
          <w:lang w:eastAsia="nl-NL"/>
        </w:rPr>
      </w:pPr>
      <w:r>
        <w:t>Figure 1</w:t>
      </w:r>
      <w:r>
        <w:noBreakHyphen/>
        <w:t>5: Mimic example 1</w:t>
      </w:r>
      <w:r>
        <w:tab/>
      </w:r>
      <w:r>
        <w:fldChar w:fldCharType="begin"/>
      </w:r>
      <w:r>
        <w:instrText xml:space="preserve"> PAGEREF _Toc404942564 \h </w:instrText>
      </w:r>
      <w:r>
        <w:fldChar w:fldCharType="separate"/>
      </w:r>
      <w:r>
        <w:t>20</w:t>
      </w:r>
      <w:r>
        <w:fldChar w:fldCharType="end"/>
      </w:r>
    </w:p>
    <w:p w:rsidR="00B2370E" w:rsidRPr="00B2370E" w:rsidRDefault="00B2370E">
      <w:pPr>
        <w:pStyle w:val="TableofFigures"/>
        <w:rPr>
          <w:rFonts w:asciiTheme="minorHAnsi" w:eastAsiaTheme="minorEastAsia" w:hAnsiTheme="minorHAnsi" w:cstheme="minorBidi"/>
          <w:szCs w:val="22"/>
          <w:lang w:eastAsia="nl-NL"/>
        </w:rPr>
      </w:pPr>
      <w:r>
        <w:t>Figure 1</w:t>
      </w:r>
      <w:r>
        <w:noBreakHyphen/>
        <w:t>6: Legend mimic</w:t>
      </w:r>
      <w:r>
        <w:tab/>
      </w:r>
      <w:r>
        <w:fldChar w:fldCharType="begin"/>
      </w:r>
      <w:r>
        <w:instrText xml:space="preserve"> PAGEREF _Toc404942565 \h </w:instrText>
      </w:r>
      <w:r>
        <w:fldChar w:fldCharType="separate"/>
      </w:r>
      <w:r>
        <w:t>20</w:t>
      </w:r>
      <w:r>
        <w:fldChar w:fldCharType="end"/>
      </w:r>
    </w:p>
    <w:p w:rsidR="00B2370E" w:rsidRPr="00B2370E" w:rsidRDefault="00B2370E">
      <w:pPr>
        <w:pStyle w:val="TableofFigures"/>
        <w:rPr>
          <w:rFonts w:asciiTheme="minorHAnsi" w:eastAsiaTheme="minorEastAsia" w:hAnsiTheme="minorHAnsi" w:cstheme="minorBidi"/>
          <w:szCs w:val="22"/>
          <w:lang w:eastAsia="nl-NL"/>
        </w:rPr>
      </w:pPr>
      <w:r>
        <w:t>Figure 1</w:t>
      </w:r>
      <w:r>
        <w:noBreakHyphen/>
        <w:t>7: Tank mimic</w:t>
      </w:r>
      <w:r>
        <w:tab/>
      </w:r>
      <w:r>
        <w:fldChar w:fldCharType="begin"/>
      </w:r>
      <w:r>
        <w:instrText xml:space="preserve"> PAGEREF _Toc404942566 \h </w:instrText>
      </w:r>
      <w:r>
        <w:fldChar w:fldCharType="separate"/>
      </w:r>
      <w:r>
        <w:t>21</w:t>
      </w:r>
      <w:r>
        <w:fldChar w:fldCharType="end"/>
      </w:r>
    </w:p>
    <w:p w:rsidR="00B2370E" w:rsidRPr="00B2370E" w:rsidRDefault="00B2370E">
      <w:pPr>
        <w:pStyle w:val="TableofFigures"/>
        <w:rPr>
          <w:rFonts w:asciiTheme="minorHAnsi" w:eastAsiaTheme="minorEastAsia" w:hAnsiTheme="minorHAnsi" w:cstheme="minorBidi"/>
          <w:szCs w:val="22"/>
          <w:lang w:eastAsia="nl-NL"/>
        </w:rPr>
      </w:pPr>
      <w:r>
        <w:t>Figure 1</w:t>
      </w:r>
      <w:r>
        <w:noBreakHyphen/>
        <w:t>8: Alarm list and logbook in mimic</w:t>
      </w:r>
      <w:r>
        <w:tab/>
      </w:r>
      <w:r>
        <w:fldChar w:fldCharType="begin"/>
      </w:r>
      <w:r>
        <w:instrText xml:space="preserve"> PAGEREF _Toc404942567 \h </w:instrText>
      </w:r>
      <w:r>
        <w:fldChar w:fldCharType="separate"/>
      </w:r>
      <w:r>
        <w:t>21</w:t>
      </w:r>
      <w:r>
        <w:fldChar w:fldCharType="end"/>
      </w:r>
    </w:p>
    <w:p w:rsidR="00B2370E" w:rsidRPr="00B2370E" w:rsidRDefault="00B2370E">
      <w:pPr>
        <w:pStyle w:val="TableofFigures"/>
        <w:rPr>
          <w:rFonts w:asciiTheme="minorHAnsi" w:eastAsiaTheme="minorEastAsia" w:hAnsiTheme="minorHAnsi" w:cstheme="minorBidi"/>
          <w:szCs w:val="22"/>
          <w:lang w:eastAsia="nl-NL"/>
        </w:rPr>
      </w:pPr>
      <w:r>
        <w:t>Figure 1</w:t>
      </w:r>
      <w:r>
        <w:noBreakHyphen/>
        <w:t>9: logging groups, all selected</w:t>
      </w:r>
      <w:r>
        <w:tab/>
      </w:r>
      <w:r>
        <w:fldChar w:fldCharType="begin"/>
      </w:r>
      <w:r>
        <w:instrText xml:space="preserve"> PAGEREF _Toc404942568 \h </w:instrText>
      </w:r>
      <w:r>
        <w:fldChar w:fldCharType="separate"/>
      </w:r>
      <w:r>
        <w:t>22</w:t>
      </w:r>
      <w:r>
        <w:fldChar w:fldCharType="end"/>
      </w:r>
    </w:p>
    <w:p w:rsidR="00B2370E" w:rsidRPr="00B2370E" w:rsidRDefault="00B2370E">
      <w:pPr>
        <w:pStyle w:val="TableofFigures"/>
        <w:rPr>
          <w:rFonts w:asciiTheme="minorHAnsi" w:eastAsiaTheme="minorEastAsia" w:hAnsiTheme="minorHAnsi" w:cstheme="minorBidi"/>
          <w:szCs w:val="22"/>
          <w:lang w:eastAsia="nl-NL"/>
        </w:rPr>
      </w:pPr>
      <w:r>
        <w:t>Figure 1</w:t>
      </w:r>
      <w:r>
        <w:noBreakHyphen/>
        <w:t>10: interconnecting log appearance</w:t>
      </w:r>
      <w:r>
        <w:tab/>
      </w:r>
      <w:r>
        <w:fldChar w:fldCharType="begin"/>
      </w:r>
      <w:r>
        <w:instrText xml:space="preserve"> PAGEREF _Toc404942569 \h </w:instrText>
      </w:r>
      <w:r>
        <w:fldChar w:fldCharType="separate"/>
      </w:r>
      <w:r>
        <w:t>23</w:t>
      </w:r>
      <w:r>
        <w:fldChar w:fldCharType="end"/>
      </w:r>
    </w:p>
    <w:p w:rsidR="00B2370E" w:rsidRPr="00B2370E" w:rsidRDefault="00B2370E">
      <w:pPr>
        <w:pStyle w:val="TableofFigures"/>
        <w:rPr>
          <w:rFonts w:asciiTheme="minorHAnsi" w:eastAsiaTheme="minorEastAsia" w:hAnsiTheme="minorHAnsi" w:cstheme="minorBidi"/>
          <w:szCs w:val="22"/>
          <w:lang w:eastAsia="nl-NL"/>
        </w:rPr>
      </w:pPr>
      <w:r>
        <w:t>Figure 1</w:t>
      </w:r>
      <w:r>
        <w:noBreakHyphen/>
        <w:t>11: Status indication log-entries</w:t>
      </w:r>
      <w:r>
        <w:tab/>
      </w:r>
      <w:r>
        <w:fldChar w:fldCharType="begin"/>
      </w:r>
      <w:r>
        <w:instrText xml:space="preserve"> PAGEREF _Toc404942570 \h </w:instrText>
      </w:r>
      <w:r>
        <w:fldChar w:fldCharType="separate"/>
      </w:r>
      <w:r>
        <w:t>23</w:t>
      </w:r>
      <w:r>
        <w:fldChar w:fldCharType="end"/>
      </w:r>
    </w:p>
    <w:p w:rsidR="00B2370E" w:rsidRPr="00B2370E" w:rsidRDefault="00B2370E">
      <w:pPr>
        <w:pStyle w:val="TableofFigures"/>
        <w:rPr>
          <w:rFonts w:asciiTheme="minorHAnsi" w:eastAsiaTheme="minorEastAsia" w:hAnsiTheme="minorHAnsi" w:cstheme="minorBidi"/>
          <w:szCs w:val="22"/>
          <w:lang w:eastAsia="nl-NL"/>
        </w:rPr>
      </w:pPr>
      <w:r>
        <w:t>Figure 1</w:t>
      </w:r>
      <w:r>
        <w:noBreakHyphen/>
        <w:t xml:space="preserve">12: </w:t>
      </w:r>
      <w:r w:rsidRPr="00B2370E">
        <w:t>Logging colors</w:t>
      </w:r>
      <w:r>
        <w:tab/>
      </w:r>
      <w:r>
        <w:fldChar w:fldCharType="begin"/>
      </w:r>
      <w:r>
        <w:instrText xml:space="preserve"> PAGEREF _Toc404942571 \h </w:instrText>
      </w:r>
      <w:r>
        <w:fldChar w:fldCharType="separate"/>
      </w:r>
      <w:r>
        <w:t>24</w:t>
      </w:r>
      <w:r>
        <w:fldChar w:fldCharType="end"/>
      </w:r>
    </w:p>
    <w:p w:rsidR="00B2370E" w:rsidRPr="00B2370E" w:rsidRDefault="00B2370E">
      <w:pPr>
        <w:pStyle w:val="TableofFigures"/>
        <w:rPr>
          <w:rFonts w:asciiTheme="minorHAnsi" w:eastAsiaTheme="minorEastAsia" w:hAnsiTheme="minorHAnsi" w:cstheme="minorBidi"/>
          <w:szCs w:val="22"/>
          <w:lang w:eastAsia="nl-NL"/>
        </w:rPr>
      </w:pPr>
      <w:r>
        <w:t>Figure 1</w:t>
      </w:r>
      <w:r>
        <w:noBreakHyphen/>
        <w:t>13: Logbook search bar and buttons</w:t>
      </w:r>
      <w:r>
        <w:tab/>
      </w:r>
      <w:r>
        <w:fldChar w:fldCharType="begin"/>
      </w:r>
      <w:r>
        <w:instrText xml:space="preserve"> PAGEREF _Toc404942572 \h </w:instrText>
      </w:r>
      <w:r>
        <w:fldChar w:fldCharType="separate"/>
      </w:r>
      <w:r>
        <w:t>24</w:t>
      </w:r>
      <w:r>
        <w:fldChar w:fldCharType="end"/>
      </w:r>
    </w:p>
    <w:p w:rsidR="00B2370E" w:rsidRPr="00B2370E" w:rsidRDefault="00B2370E">
      <w:pPr>
        <w:pStyle w:val="TableofFigures"/>
        <w:rPr>
          <w:rFonts w:asciiTheme="minorHAnsi" w:eastAsiaTheme="minorEastAsia" w:hAnsiTheme="minorHAnsi" w:cstheme="minorBidi"/>
          <w:szCs w:val="22"/>
          <w:lang w:eastAsia="nl-NL"/>
        </w:rPr>
      </w:pPr>
      <w:r>
        <w:t>Figure 1</w:t>
      </w:r>
      <w:r>
        <w:noBreakHyphen/>
        <w:t>14: Search calendar</w:t>
      </w:r>
      <w:r>
        <w:tab/>
      </w:r>
      <w:r>
        <w:fldChar w:fldCharType="begin"/>
      </w:r>
      <w:r>
        <w:instrText xml:space="preserve"> PAGEREF _Toc404942573 \h </w:instrText>
      </w:r>
      <w:r>
        <w:fldChar w:fldCharType="separate"/>
      </w:r>
      <w:r>
        <w:t>25</w:t>
      </w:r>
      <w:r>
        <w:fldChar w:fldCharType="end"/>
      </w:r>
    </w:p>
    <w:p w:rsidR="00B2370E" w:rsidRPr="00B2370E" w:rsidRDefault="00B2370E">
      <w:pPr>
        <w:pStyle w:val="TableofFigures"/>
        <w:rPr>
          <w:rFonts w:asciiTheme="minorHAnsi" w:eastAsiaTheme="minorEastAsia" w:hAnsiTheme="minorHAnsi" w:cstheme="minorBidi"/>
          <w:szCs w:val="22"/>
          <w:lang w:eastAsia="nl-NL"/>
        </w:rPr>
      </w:pPr>
      <w:r>
        <w:t>Figure 1</w:t>
      </w:r>
      <w:r>
        <w:noBreakHyphen/>
        <w:t>15: Print button</w:t>
      </w:r>
      <w:r>
        <w:tab/>
      </w:r>
      <w:r>
        <w:fldChar w:fldCharType="begin"/>
      </w:r>
      <w:r>
        <w:instrText xml:space="preserve"> PAGEREF _Toc404942574 \h </w:instrText>
      </w:r>
      <w:r>
        <w:fldChar w:fldCharType="separate"/>
      </w:r>
      <w:r>
        <w:t>25</w:t>
      </w:r>
      <w:r>
        <w:fldChar w:fldCharType="end"/>
      </w:r>
    </w:p>
    <w:p w:rsidR="00B2370E" w:rsidRPr="00B2370E" w:rsidRDefault="00B2370E">
      <w:pPr>
        <w:pStyle w:val="TableofFigures"/>
        <w:rPr>
          <w:rFonts w:asciiTheme="minorHAnsi" w:eastAsiaTheme="minorEastAsia" w:hAnsiTheme="minorHAnsi" w:cstheme="minorBidi"/>
          <w:szCs w:val="22"/>
          <w:lang w:eastAsia="nl-NL"/>
        </w:rPr>
      </w:pPr>
      <w:r>
        <w:t>Figure 1</w:t>
      </w:r>
      <w:r>
        <w:noBreakHyphen/>
        <w:t>16: Up- down buttons</w:t>
      </w:r>
      <w:r>
        <w:tab/>
      </w:r>
      <w:r>
        <w:fldChar w:fldCharType="begin"/>
      </w:r>
      <w:r>
        <w:instrText xml:space="preserve"> PAGEREF _Toc404942575 \h </w:instrText>
      </w:r>
      <w:r>
        <w:fldChar w:fldCharType="separate"/>
      </w:r>
      <w:r>
        <w:t>25</w:t>
      </w:r>
      <w:r>
        <w:fldChar w:fldCharType="end"/>
      </w:r>
    </w:p>
    <w:p w:rsidR="00B2370E" w:rsidRPr="00B2370E" w:rsidRDefault="00B2370E">
      <w:pPr>
        <w:pStyle w:val="TableofFigures"/>
        <w:rPr>
          <w:rFonts w:asciiTheme="minorHAnsi" w:eastAsiaTheme="minorEastAsia" w:hAnsiTheme="minorHAnsi" w:cstheme="minorBidi"/>
          <w:szCs w:val="22"/>
          <w:lang w:eastAsia="nl-NL"/>
        </w:rPr>
      </w:pPr>
      <w:r>
        <w:t>Figure 1</w:t>
      </w:r>
      <w:r>
        <w:noBreakHyphen/>
        <w:t>17: Group viewer</w:t>
      </w:r>
      <w:r>
        <w:tab/>
      </w:r>
      <w:r>
        <w:fldChar w:fldCharType="begin"/>
      </w:r>
      <w:r>
        <w:instrText xml:space="preserve"> PAGEREF _Toc404942576 \h </w:instrText>
      </w:r>
      <w:r>
        <w:fldChar w:fldCharType="separate"/>
      </w:r>
      <w:r>
        <w:t>26</w:t>
      </w:r>
      <w:r>
        <w:fldChar w:fldCharType="end"/>
      </w:r>
    </w:p>
    <w:p w:rsidR="00B2370E" w:rsidRPr="00B2370E" w:rsidRDefault="00B2370E">
      <w:pPr>
        <w:pStyle w:val="TableofFigures"/>
        <w:rPr>
          <w:rFonts w:asciiTheme="minorHAnsi" w:eastAsiaTheme="minorEastAsia" w:hAnsiTheme="minorHAnsi" w:cstheme="minorBidi"/>
          <w:szCs w:val="22"/>
          <w:lang w:eastAsia="nl-NL"/>
        </w:rPr>
      </w:pPr>
      <w:r>
        <w:t>Figure 1</w:t>
      </w:r>
      <w:r>
        <w:noBreakHyphen/>
        <w:t>18: Group Viewer columns</w:t>
      </w:r>
      <w:r>
        <w:tab/>
      </w:r>
      <w:r>
        <w:fldChar w:fldCharType="begin"/>
      </w:r>
      <w:r>
        <w:instrText xml:space="preserve"> PAGEREF _Toc404942577 \h </w:instrText>
      </w:r>
      <w:r>
        <w:fldChar w:fldCharType="separate"/>
      </w:r>
      <w:r>
        <w:t>27</w:t>
      </w:r>
      <w:r>
        <w:fldChar w:fldCharType="end"/>
      </w:r>
    </w:p>
    <w:p w:rsidR="00B2370E" w:rsidRPr="00B2370E" w:rsidRDefault="00B2370E">
      <w:pPr>
        <w:pStyle w:val="TableofFigures"/>
        <w:rPr>
          <w:rFonts w:asciiTheme="minorHAnsi" w:eastAsiaTheme="minorEastAsia" w:hAnsiTheme="minorHAnsi" w:cstheme="minorBidi"/>
          <w:szCs w:val="22"/>
          <w:lang w:eastAsia="nl-NL"/>
        </w:rPr>
      </w:pPr>
      <w:r>
        <w:t>Figure 1</w:t>
      </w:r>
      <w:r>
        <w:noBreakHyphen/>
        <w:t>19: Search bar</w:t>
      </w:r>
      <w:r>
        <w:tab/>
      </w:r>
      <w:r>
        <w:fldChar w:fldCharType="begin"/>
      </w:r>
      <w:r>
        <w:instrText xml:space="preserve"> PAGEREF _Toc404942578 \h </w:instrText>
      </w:r>
      <w:r>
        <w:fldChar w:fldCharType="separate"/>
      </w:r>
      <w:r>
        <w:t>27</w:t>
      </w:r>
      <w:r>
        <w:fldChar w:fldCharType="end"/>
      </w:r>
    </w:p>
    <w:p w:rsidR="00B2370E" w:rsidRPr="00B2370E" w:rsidRDefault="00B2370E">
      <w:pPr>
        <w:pStyle w:val="TableofFigures"/>
        <w:rPr>
          <w:rFonts w:asciiTheme="minorHAnsi" w:eastAsiaTheme="minorEastAsia" w:hAnsiTheme="minorHAnsi" w:cstheme="minorBidi"/>
          <w:szCs w:val="22"/>
          <w:lang w:eastAsia="nl-NL"/>
        </w:rPr>
      </w:pPr>
      <w:r>
        <w:t>Figure 1</w:t>
      </w:r>
      <w:r>
        <w:noBreakHyphen/>
        <w:t>20: Alarm groups</w:t>
      </w:r>
      <w:r>
        <w:tab/>
      </w:r>
      <w:r>
        <w:fldChar w:fldCharType="begin"/>
      </w:r>
      <w:r>
        <w:instrText xml:space="preserve"> PAGEREF _Toc404942579 \h </w:instrText>
      </w:r>
      <w:r>
        <w:fldChar w:fldCharType="separate"/>
      </w:r>
      <w:r>
        <w:t>27</w:t>
      </w:r>
      <w:r>
        <w:fldChar w:fldCharType="end"/>
      </w:r>
    </w:p>
    <w:p w:rsidR="00B2370E" w:rsidRPr="00B2370E" w:rsidRDefault="00B2370E">
      <w:pPr>
        <w:pStyle w:val="TableofFigures"/>
        <w:rPr>
          <w:rFonts w:asciiTheme="minorHAnsi" w:eastAsiaTheme="minorEastAsia" w:hAnsiTheme="minorHAnsi" w:cstheme="minorBidi"/>
          <w:szCs w:val="22"/>
          <w:lang w:eastAsia="nl-NL"/>
        </w:rPr>
      </w:pPr>
      <w:r>
        <w:t>Figure 1</w:t>
      </w:r>
      <w:r>
        <w:noBreakHyphen/>
        <w:t>21: Categories group</w:t>
      </w:r>
      <w:r>
        <w:tab/>
      </w:r>
      <w:r>
        <w:fldChar w:fldCharType="begin"/>
      </w:r>
      <w:r>
        <w:instrText xml:space="preserve"> PAGEREF _Toc404942580 \h </w:instrText>
      </w:r>
      <w:r>
        <w:fldChar w:fldCharType="separate"/>
      </w:r>
      <w:r>
        <w:t>28</w:t>
      </w:r>
      <w:r>
        <w:fldChar w:fldCharType="end"/>
      </w:r>
    </w:p>
    <w:p w:rsidR="00B2370E" w:rsidRPr="00B2370E" w:rsidRDefault="00B2370E">
      <w:pPr>
        <w:pStyle w:val="TableofFigures"/>
        <w:rPr>
          <w:rFonts w:asciiTheme="minorHAnsi" w:eastAsiaTheme="minorEastAsia" w:hAnsiTheme="minorHAnsi" w:cstheme="minorBidi"/>
          <w:szCs w:val="22"/>
          <w:lang w:eastAsia="nl-NL"/>
        </w:rPr>
      </w:pPr>
      <w:r>
        <w:t>Figure 1</w:t>
      </w:r>
      <w:r>
        <w:noBreakHyphen/>
        <w:t>22: Categories subgroup</w:t>
      </w:r>
      <w:r>
        <w:tab/>
      </w:r>
      <w:r>
        <w:fldChar w:fldCharType="begin"/>
      </w:r>
      <w:r>
        <w:instrText xml:space="preserve"> PAGEREF _Toc404942581 \h </w:instrText>
      </w:r>
      <w:r>
        <w:fldChar w:fldCharType="separate"/>
      </w:r>
      <w:r>
        <w:t>28</w:t>
      </w:r>
      <w:r>
        <w:fldChar w:fldCharType="end"/>
      </w:r>
    </w:p>
    <w:p w:rsidR="00B2370E" w:rsidRPr="00B2370E" w:rsidRDefault="00B2370E">
      <w:pPr>
        <w:pStyle w:val="TableofFigures"/>
        <w:rPr>
          <w:rFonts w:asciiTheme="minorHAnsi" w:eastAsiaTheme="minorEastAsia" w:hAnsiTheme="minorHAnsi" w:cstheme="minorBidi"/>
          <w:szCs w:val="22"/>
          <w:lang w:eastAsia="nl-NL"/>
        </w:rPr>
      </w:pPr>
      <w:r>
        <w:t>Figure 1</w:t>
      </w:r>
      <w:r>
        <w:noBreakHyphen/>
        <w:t>23: Group viewer in alarm</w:t>
      </w:r>
      <w:r>
        <w:tab/>
      </w:r>
      <w:r>
        <w:fldChar w:fldCharType="begin"/>
      </w:r>
      <w:r>
        <w:instrText xml:space="preserve"> PAGEREF _Toc404942582 \h </w:instrText>
      </w:r>
      <w:r>
        <w:fldChar w:fldCharType="separate"/>
      </w:r>
      <w:r>
        <w:t>28</w:t>
      </w:r>
      <w:r>
        <w:fldChar w:fldCharType="end"/>
      </w:r>
    </w:p>
    <w:p w:rsidR="00B2370E" w:rsidRPr="00B2370E" w:rsidRDefault="00B2370E">
      <w:pPr>
        <w:pStyle w:val="TableofFigures"/>
        <w:rPr>
          <w:rFonts w:asciiTheme="minorHAnsi" w:eastAsiaTheme="minorEastAsia" w:hAnsiTheme="minorHAnsi" w:cstheme="minorBidi"/>
          <w:szCs w:val="22"/>
          <w:lang w:eastAsia="nl-NL"/>
        </w:rPr>
      </w:pPr>
      <w:r>
        <w:t>Figure 1</w:t>
      </w:r>
      <w:r>
        <w:noBreakHyphen/>
        <w:t>24: Group viewer mimic and I/O location</w:t>
      </w:r>
      <w:r>
        <w:tab/>
      </w:r>
      <w:r>
        <w:fldChar w:fldCharType="begin"/>
      </w:r>
      <w:r>
        <w:instrText xml:space="preserve"> PAGEREF _Toc404942583 \h </w:instrText>
      </w:r>
      <w:r>
        <w:fldChar w:fldCharType="separate"/>
      </w:r>
      <w:r>
        <w:t>28</w:t>
      </w:r>
      <w:r>
        <w:fldChar w:fldCharType="end"/>
      </w:r>
    </w:p>
    <w:p w:rsidR="00B2370E" w:rsidRPr="00B2370E" w:rsidRDefault="00B2370E">
      <w:pPr>
        <w:pStyle w:val="TableofFigures"/>
        <w:rPr>
          <w:rFonts w:asciiTheme="minorHAnsi" w:eastAsiaTheme="minorEastAsia" w:hAnsiTheme="minorHAnsi" w:cstheme="minorBidi"/>
          <w:szCs w:val="22"/>
          <w:lang w:eastAsia="nl-NL"/>
        </w:rPr>
      </w:pPr>
      <w:r>
        <w:t>Figure 1</w:t>
      </w:r>
      <w:r>
        <w:noBreakHyphen/>
        <w:t>25: Alarm mimic</w:t>
      </w:r>
      <w:r>
        <w:tab/>
      </w:r>
      <w:r>
        <w:fldChar w:fldCharType="begin"/>
      </w:r>
      <w:r>
        <w:instrText xml:space="preserve"> PAGEREF _Toc404942584 \h </w:instrText>
      </w:r>
      <w:r>
        <w:fldChar w:fldCharType="separate"/>
      </w:r>
      <w:r>
        <w:t>29</w:t>
      </w:r>
      <w:r>
        <w:fldChar w:fldCharType="end"/>
      </w:r>
    </w:p>
    <w:p w:rsidR="00B2370E" w:rsidRPr="00B2370E" w:rsidRDefault="00B2370E">
      <w:pPr>
        <w:pStyle w:val="TableofFigures"/>
        <w:rPr>
          <w:rFonts w:asciiTheme="minorHAnsi" w:eastAsiaTheme="minorEastAsia" w:hAnsiTheme="minorHAnsi" w:cstheme="minorBidi"/>
          <w:szCs w:val="22"/>
          <w:lang w:eastAsia="nl-NL"/>
        </w:rPr>
      </w:pPr>
      <w:r>
        <w:t>Figure 1</w:t>
      </w:r>
      <w:r>
        <w:noBreakHyphen/>
        <w:t>26: Print button</w:t>
      </w:r>
      <w:r>
        <w:tab/>
      </w:r>
      <w:r>
        <w:fldChar w:fldCharType="begin"/>
      </w:r>
      <w:r>
        <w:instrText xml:space="preserve"> PAGEREF _Toc404942585 \h </w:instrText>
      </w:r>
      <w:r>
        <w:fldChar w:fldCharType="separate"/>
      </w:r>
      <w:r>
        <w:t>31</w:t>
      </w:r>
      <w:r>
        <w:fldChar w:fldCharType="end"/>
      </w:r>
    </w:p>
    <w:p w:rsidR="00B2370E" w:rsidRPr="00B2370E" w:rsidRDefault="00B2370E">
      <w:pPr>
        <w:pStyle w:val="TableofFigures"/>
        <w:rPr>
          <w:rFonts w:asciiTheme="minorHAnsi" w:eastAsiaTheme="minorEastAsia" w:hAnsiTheme="minorHAnsi" w:cstheme="minorBidi"/>
          <w:szCs w:val="22"/>
          <w:lang w:eastAsia="nl-NL"/>
        </w:rPr>
      </w:pPr>
      <w:r>
        <w:t>Figure 1</w:t>
      </w:r>
      <w:r>
        <w:noBreakHyphen/>
        <w:t>27: Up- down buttons</w:t>
      </w:r>
      <w:r>
        <w:tab/>
      </w:r>
      <w:r>
        <w:fldChar w:fldCharType="begin"/>
      </w:r>
      <w:r>
        <w:instrText xml:space="preserve"> PAGEREF _Toc404942586 \h </w:instrText>
      </w:r>
      <w:r>
        <w:fldChar w:fldCharType="separate"/>
      </w:r>
      <w:r>
        <w:t>31</w:t>
      </w:r>
      <w:r>
        <w:fldChar w:fldCharType="end"/>
      </w:r>
    </w:p>
    <w:p w:rsidR="00B2370E" w:rsidRPr="00B2370E" w:rsidRDefault="00B2370E">
      <w:pPr>
        <w:pStyle w:val="TableofFigures"/>
        <w:rPr>
          <w:rFonts w:asciiTheme="minorHAnsi" w:eastAsiaTheme="minorEastAsia" w:hAnsiTheme="minorHAnsi" w:cstheme="minorBidi"/>
          <w:szCs w:val="22"/>
          <w:lang w:eastAsia="nl-NL"/>
        </w:rPr>
      </w:pPr>
      <w:r>
        <w:t>Figure 2</w:t>
      </w:r>
      <w:r>
        <w:noBreakHyphen/>
        <w:t>1: typical alarm sequence</w:t>
      </w:r>
      <w:r>
        <w:tab/>
      </w:r>
      <w:r>
        <w:fldChar w:fldCharType="begin"/>
      </w:r>
      <w:r>
        <w:instrText xml:space="preserve"> PAGEREF _Toc404942587 \h </w:instrText>
      </w:r>
      <w:r>
        <w:fldChar w:fldCharType="separate"/>
      </w:r>
      <w:r>
        <w:t>34</w:t>
      </w:r>
      <w:r>
        <w:fldChar w:fldCharType="end"/>
      </w:r>
    </w:p>
    <w:p w:rsidR="00B2370E" w:rsidRPr="00B2370E" w:rsidRDefault="00B2370E">
      <w:pPr>
        <w:pStyle w:val="TableofFigures"/>
        <w:rPr>
          <w:rFonts w:asciiTheme="minorHAnsi" w:eastAsiaTheme="minorEastAsia" w:hAnsiTheme="minorHAnsi" w:cstheme="minorBidi"/>
          <w:szCs w:val="22"/>
          <w:lang w:eastAsia="nl-NL"/>
        </w:rPr>
      </w:pPr>
      <w:r>
        <w:t>Figure 2</w:t>
      </w:r>
      <w:r>
        <w:noBreakHyphen/>
        <w:t>2: Alarm group row</w:t>
      </w:r>
      <w:r>
        <w:tab/>
      </w:r>
      <w:r>
        <w:fldChar w:fldCharType="begin"/>
      </w:r>
      <w:r>
        <w:instrText xml:space="preserve"> PAGEREF _Toc404942588 \h </w:instrText>
      </w:r>
      <w:r>
        <w:fldChar w:fldCharType="separate"/>
      </w:r>
      <w:r>
        <w:t>35</w:t>
      </w:r>
      <w:r>
        <w:fldChar w:fldCharType="end"/>
      </w:r>
    </w:p>
    <w:p w:rsidR="00B2370E" w:rsidRPr="00B2370E" w:rsidRDefault="00B2370E">
      <w:pPr>
        <w:pStyle w:val="TableofFigures"/>
        <w:rPr>
          <w:rFonts w:asciiTheme="minorHAnsi" w:eastAsiaTheme="minorEastAsia" w:hAnsiTheme="minorHAnsi" w:cstheme="minorBidi"/>
          <w:szCs w:val="22"/>
          <w:lang w:eastAsia="nl-NL"/>
        </w:rPr>
      </w:pPr>
      <w:r>
        <w:t>Figure 2</w:t>
      </w:r>
      <w:r>
        <w:noBreakHyphen/>
        <w:t>3: silence/acknowledge-button</w:t>
      </w:r>
      <w:r>
        <w:tab/>
      </w:r>
      <w:r>
        <w:fldChar w:fldCharType="begin"/>
      </w:r>
      <w:r>
        <w:instrText xml:space="preserve"> PAGEREF _Toc404942589 \h </w:instrText>
      </w:r>
      <w:r>
        <w:fldChar w:fldCharType="separate"/>
      </w:r>
      <w:r>
        <w:t>35</w:t>
      </w:r>
      <w:r>
        <w:fldChar w:fldCharType="end"/>
      </w:r>
    </w:p>
    <w:p w:rsidR="00B2370E" w:rsidRPr="00B2370E" w:rsidRDefault="00B2370E">
      <w:pPr>
        <w:pStyle w:val="TableofFigures"/>
        <w:rPr>
          <w:rFonts w:asciiTheme="minorHAnsi" w:eastAsiaTheme="minorEastAsia" w:hAnsiTheme="minorHAnsi" w:cstheme="minorBidi"/>
          <w:szCs w:val="22"/>
          <w:lang w:eastAsia="nl-NL"/>
        </w:rPr>
      </w:pPr>
      <w:r>
        <w:t>Figure 2</w:t>
      </w:r>
      <w:r>
        <w:noBreakHyphen/>
        <w:t>4: typical Alarm panels</w:t>
      </w:r>
      <w:r>
        <w:tab/>
      </w:r>
      <w:r>
        <w:fldChar w:fldCharType="begin"/>
      </w:r>
      <w:r>
        <w:instrText xml:space="preserve"> PAGEREF _Toc404942590 \h </w:instrText>
      </w:r>
      <w:r>
        <w:fldChar w:fldCharType="separate"/>
      </w:r>
      <w:r>
        <w:t>36</w:t>
      </w:r>
      <w:r>
        <w:fldChar w:fldCharType="end"/>
      </w:r>
    </w:p>
    <w:p w:rsidR="00B2370E" w:rsidRPr="00B2370E" w:rsidRDefault="00B2370E">
      <w:pPr>
        <w:pStyle w:val="TableofFigures"/>
        <w:rPr>
          <w:rFonts w:asciiTheme="minorHAnsi" w:eastAsiaTheme="minorEastAsia" w:hAnsiTheme="minorHAnsi" w:cstheme="minorBidi"/>
          <w:szCs w:val="22"/>
          <w:lang w:eastAsia="nl-NL"/>
        </w:rPr>
      </w:pPr>
      <w:r>
        <w:t>Figure 2</w:t>
      </w:r>
      <w:r>
        <w:noBreakHyphen/>
        <w:t>5: Typical DAP screen</w:t>
      </w:r>
      <w:r>
        <w:tab/>
      </w:r>
      <w:r>
        <w:fldChar w:fldCharType="begin"/>
      </w:r>
      <w:r>
        <w:instrText xml:space="preserve"> PAGEREF _Toc404942591 \h </w:instrText>
      </w:r>
      <w:r>
        <w:fldChar w:fldCharType="separate"/>
      </w:r>
      <w:r>
        <w:t>39</w:t>
      </w:r>
      <w:r>
        <w:fldChar w:fldCharType="end"/>
      </w:r>
    </w:p>
    <w:p w:rsidR="00B2370E" w:rsidRPr="00B2370E" w:rsidRDefault="00B2370E">
      <w:pPr>
        <w:pStyle w:val="TableofFigures"/>
        <w:rPr>
          <w:rFonts w:asciiTheme="minorHAnsi" w:eastAsiaTheme="minorEastAsia" w:hAnsiTheme="minorHAnsi" w:cstheme="minorBidi"/>
          <w:szCs w:val="22"/>
          <w:lang w:eastAsia="nl-NL"/>
        </w:rPr>
      </w:pPr>
      <w:r>
        <w:t>Figure 2</w:t>
      </w:r>
      <w:r>
        <w:noBreakHyphen/>
        <w:t>6: Bridge set-up icons</w:t>
      </w:r>
      <w:r>
        <w:tab/>
      </w:r>
      <w:r>
        <w:fldChar w:fldCharType="begin"/>
      </w:r>
      <w:r>
        <w:instrText xml:space="preserve"> PAGEREF _Toc404942592 \h </w:instrText>
      </w:r>
      <w:r>
        <w:fldChar w:fldCharType="separate"/>
      </w:r>
      <w:r>
        <w:t>39</w:t>
      </w:r>
      <w:r>
        <w:fldChar w:fldCharType="end"/>
      </w:r>
    </w:p>
    <w:p w:rsidR="00B2370E" w:rsidRPr="00B2370E" w:rsidRDefault="00B2370E">
      <w:pPr>
        <w:pStyle w:val="TableofFigures"/>
        <w:rPr>
          <w:rFonts w:asciiTheme="minorHAnsi" w:eastAsiaTheme="minorEastAsia" w:hAnsiTheme="minorHAnsi" w:cstheme="minorBidi"/>
          <w:szCs w:val="22"/>
          <w:lang w:eastAsia="nl-NL"/>
        </w:rPr>
      </w:pPr>
      <w:r>
        <w:t>Figure 2</w:t>
      </w:r>
      <w:r>
        <w:noBreakHyphen/>
        <w:t>7: ER set-up icons</w:t>
      </w:r>
      <w:r>
        <w:tab/>
      </w:r>
      <w:r>
        <w:fldChar w:fldCharType="begin"/>
      </w:r>
      <w:r>
        <w:instrText xml:space="preserve"> PAGEREF _Toc404942593 \h </w:instrText>
      </w:r>
      <w:r>
        <w:fldChar w:fldCharType="separate"/>
      </w:r>
      <w:r>
        <w:t>39</w:t>
      </w:r>
      <w:r>
        <w:fldChar w:fldCharType="end"/>
      </w:r>
    </w:p>
    <w:p w:rsidR="00B2370E" w:rsidRPr="00B2370E" w:rsidRDefault="00B2370E">
      <w:pPr>
        <w:pStyle w:val="TableofFigures"/>
        <w:rPr>
          <w:rFonts w:asciiTheme="minorHAnsi" w:eastAsiaTheme="minorEastAsia" w:hAnsiTheme="minorHAnsi" w:cstheme="minorBidi"/>
          <w:szCs w:val="22"/>
          <w:lang w:eastAsia="nl-NL"/>
        </w:rPr>
      </w:pPr>
      <w:r>
        <w:t>Figure 2</w:t>
      </w:r>
      <w:r>
        <w:noBreakHyphen/>
        <w:t>8: Call function</w:t>
      </w:r>
      <w:r>
        <w:tab/>
      </w:r>
      <w:r>
        <w:fldChar w:fldCharType="begin"/>
      </w:r>
      <w:r>
        <w:instrText xml:space="preserve"> PAGEREF _Toc404942594 \h </w:instrText>
      </w:r>
      <w:r>
        <w:fldChar w:fldCharType="separate"/>
      </w:r>
      <w:r>
        <w:t>41</w:t>
      </w:r>
      <w:r>
        <w:fldChar w:fldCharType="end"/>
      </w:r>
    </w:p>
    <w:p w:rsidR="00B2370E" w:rsidRPr="00B2370E" w:rsidRDefault="00B2370E">
      <w:pPr>
        <w:pStyle w:val="TableofFigures"/>
        <w:rPr>
          <w:rFonts w:asciiTheme="minorHAnsi" w:eastAsiaTheme="minorEastAsia" w:hAnsiTheme="minorHAnsi" w:cstheme="minorBidi"/>
          <w:szCs w:val="22"/>
          <w:lang w:eastAsia="nl-NL"/>
        </w:rPr>
      </w:pPr>
      <w:r>
        <w:t>Figure 2</w:t>
      </w:r>
      <w:r>
        <w:noBreakHyphen/>
        <w:t>9: Duty select function</w:t>
      </w:r>
      <w:r>
        <w:tab/>
      </w:r>
      <w:r>
        <w:fldChar w:fldCharType="begin"/>
      </w:r>
      <w:r>
        <w:instrText xml:space="preserve"> PAGEREF _Toc404942595 \h </w:instrText>
      </w:r>
      <w:r>
        <w:fldChar w:fldCharType="separate"/>
      </w:r>
      <w:r>
        <w:t>41</w:t>
      </w:r>
      <w:r>
        <w:fldChar w:fldCharType="end"/>
      </w:r>
    </w:p>
    <w:p w:rsidR="00B2370E" w:rsidRPr="00B2370E" w:rsidRDefault="00B2370E">
      <w:pPr>
        <w:pStyle w:val="TableofFigures"/>
        <w:rPr>
          <w:rFonts w:asciiTheme="minorHAnsi" w:eastAsiaTheme="minorEastAsia" w:hAnsiTheme="minorHAnsi" w:cstheme="minorBidi"/>
          <w:szCs w:val="22"/>
          <w:lang w:eastAsia="nl-NL"/>
        </w:rPr>
      </w:pPr>
      <w:r>
        <w:t>Figure 2</w:t>
      </w:r>
      <w:r>
        <w:noBreakHyphen/>
        <w:t>10: receiving call message</w:t>
      </w:r>
      <w:r>
        <w:tab/>
      </w:r>
      <w:r>
        <w:fldChar w:fldCharType="begin"/>
      </w:r>
      <w:r>
        <w:instrText xml:space="preserve"> PAGEREF _Toc404942596 \h </w:instrText>
      </w:r>
      <w:r>
        <w:fldChar w:fldCharType="separate"/>
      </w:r>
      <w:r>
        <w:t>41</w:t>
      </w:r>
      <w:r>
        <w:fldChar w:fldCharType="end"/>
      </w:r>
    </w:p>
    <w:p w:rsidR="00B2370E" w:rsidRPr="00B2370E" w:rsidRDefault="00B2370E">
      <w:pPr>
        <w:pStyle w:val="TableofFigures"/>
        <w:rPr>
          <w:rFonts w:asciiTheme="minorHAnsi" w:eastAsiaTheme="minorEastAsia" w:hAnsiTheme="minorHAnsi" w:cstheme="minorBidi"/>
          <w:szCs w:val="22"/>
          <w:lang w:eastAsia="nl-NL"/>
        </w:rPr>
      </w:pPr>
      <w:r>
        <w:t>Figure 2</w:t>
      </w:r>
      <w:r>
        <w:noBreakHyphen/>
        <w:t>11: Crew information</w:t>
      </w:r>
      <w:r>
        <w:tab/>
      </w:r>
      <w:r>
        <w:fldChar w:fldCharType="begin"/>
      </w:r>
      <w:r>
        <w:instrText xml:space="preserve"> PAGEREF _Toc404942597 \h </w:instrText>
      </w:r>
      <w:r>
        <w:fldChar w:fldCharType="separate"/>
      </w:r>
      <w:r>
        <w:t>42</w:t>
      </w:r>
      <w:r>
        <w:fldChar w:fldCharType="end"/>
      </w:r>
    </w:p>
    <w:p w:rsidR="00B2370E" w:rsidRPr="00B2370E" w:rsidRDefault="00B2370E">
      <w:pPr>
        <w:pStyle w:val="TableofFigures"/>
        <w:rPr>
          <w:rFonts w:asciiTheme="minorHAnsi" w:eastAsiaTheme="minorEastAsia" w:hAnsiTheme="minorHAnsi" w:cstheme="minorBidi"/>
          <w:szCs w:val="22"/>
          <w:lang w:eastAsia="nl-NL"/>
        </w:rPr>
      </w:pPr>
      <w:r>
        <w:t>Figure 3</w:t>
      </w:r>
      <w:r>
        <w:noBreakHyphen/>
        <w:t>1: Password entrance panel</w:t>
      </w:r>
      <w:r>
        <w:tab/>
      </w:r>
      <w:r>
        <w:fldChar w:fldCharType="begin"/>
      </w:r>
      <w:r>
        <w:instrText xml:space="preserve"> PAGEREF _Toc404942598 \h </w:instrText>
      </w:r>
      <w:r>
        <w:fldChar w:fldCharType="separate"/>
      </w:r>
      <w:r>
        <w:t>45</w:t>
      </w:r>
      <w:r>
        <w:fldChar w:fldCharType="end"/>
      </w:r>
    </w:p>
    <w:p w:rsidR="00B2370E" w:rsidRPr="00B2370E" w:rsidRDefault="00B2370E">
      <w:pPr>
        <w:pStyle w:val="TableofFigures"/>
        <w:rPr>
          <w:rFonts w:asciiTheme="minorHAnsi" w:eastAsiaTheme="minorEastAsia" w:hAnsiTheme="minorHAnsi" w:cstheme="minorBidi"/>
          <w:szCs w:val="22"/>
          <w:lang w:eastAsia="nl-NL"/>
        </w:rPr>
      </w:pPr>
      <w:r>
        <w:t>Figure 3</w:t>
      </w:r>
      <w:r>
        <w:noBreakHyphen/>
        <w:t>2: Main BNWAS HMI</w:t>
      </w:r>
      <w:r>
        <w:tab/>
      </w:r>
      <w:r>
        <w:fldChar w:fldCharType="begin"/>
      </w:r>
      <w:r>
        <w:instrText xml:space="preserve"> PAGEREF _Toc404942599 \h </w:instrText>
      </w:r>
      <w:r>
        <w:fldChar w:fldCharType="separate"/>
      </w:r>
      <w:r>
        <w:t>46</w:t>
      </w:r>
      <w:r>
        <w:fldChar w:fldCharType="end"/>
      </w:r>
    </w:p>
    <w:p w:rsidR="00B2370E" w:rsidRPr="00B2370E" w:rsidRDefault="00B2370E">
      <w:pPr>
        <w:pStyle w:val="TableofFigures"/>
        <w:rPr>
          <w:rFonts w:asciiTheme="minorHAnsi" w:eastAsiaTheme="minorEastAsia" w:hAnsiTheme="minorHAnsi" w:cstheme="minorBidi"/>
          <w:szCs w:val="22"/>
          <w:lang w:eastAsia="nl-NL"/>
        </w:rPr>
      </w:pPr>
      <w:r>
        <w:t>Figure 3</w:t>
      </w:r>
      <w:r>
        <w:noBreakHyphen/>
        <w:t>3: HMI top bar</w:t>
      </w:r>
      <w:r>
        <w:tab/>
      </w:r>
      <w:r>
        <w:fldChar w:fldCharType="begin"/>
      </w:r>
      <w:r>
        <w:instrText xml:space="preserve"> PAGEREF _Toc404942600 \h </w:instrText>
      </w:r>
      <w:r>
        <w:fldChar w:fldCharType="separate"/>
      </w:r>
      <w:r>
        <w:t>47</w:t>
      </w:r>
      <w:r>
        <w:fldChar w:fldCharType="end"/>
      </w:r>
    </w:p>
    <w:p w:rsidR="00B2370E" w:rsidRPr="00B2370E" w:rsidRDefault="00B2370E">
      <w:pPr>
        <w:pStyle w:val="TableofFigures"/>
        <w:rPr>
          <w:rFonts w:asciiTheme="minorHAnsi" w:eastAsiaTheme="minorEastAsia" w:hAnsiTheme="minorHAnsi" w:cstheme="minorBidi"/>
          <w:szCs w:val="22"/>
          <w:lang w:eastAsia="nl-NL"/>
        </w:rPr>
      </w:pPr>
      <w:r>
        <w:t>Figure 3</w:t>
      </w:r>
      <w:r>
        <w:noBreakHyphen/>
        <w:t>4: HMI main screen</w:t>
      </w:r>
      <w:r>
        <w:tab/>
      </w:r>
      <w:r>
        <w:fldChar w:fldCharType="begin"/>
      </w:r>
      <w:r>
        <w:instrText xml:space="preserve"> PAGEREF _Toc404942601 \h </w:instrText>
      </w:r>
      <w:r>
        <w:fldChar w:fldCharType="separate"/>
      </w:r>
      <w:r>
        <w:t>47</w:t>
      </w:r>
      <w:r>
        <w:fldChar w:fldCharType="end"/>
      </w:r>
    </w:p>
    <w:p w:rsidR="00B2370E" w:rsidRPr="00B2370E" w:rsidRDefault="00B2370E">
      <w:pPr>
        <w:pStyle w:val="TableofFigures"/>
        <w:rPr>
          <w:rFonts w:asciiTheme="minorHAnsi" w:eastAsiaTheme="minorEastAsia" w:hAnsiTheme="minorHAnsi" w:cstheme="minorBidi"/>
          <w:szCs w:val="22"/>
          <w:lang w:eastAsia="nl-NL"/>
        </w:rPr>
      </w:pPr>
      <w:r>
        <w:t>Figure 3</w:t>
      </w:r>
      <w:r>
        <w:noBreakHyphen/>
        <w:t>5: HMI bottom bar</w:t>
      </w:r>
      <w:r>
        <w:tab/>
      </w:r>
      <w:r>
        <w:fldChar w:fldCharType="begin"/>
      </w:r>
      <w:r>
        <w:instrText xml:space="preserve"> PAGEREF _Toc404942602 \h </w:instrText>
      </w:r>
      <w:r>
        <w:fldChar w:fldCharType="separate"/>
      </w:r>
      <w:r>
        <w:t>48</w:t>
      </w:r>
      <w:r>
        <w:fldChar w:fldCharType="end"/>
      </w:r>
    </w:p>
    <w:p w:rsidR="00B2370E" w:rsidRPr="00B2370E" w:rsidRDefault="00B2370E">
      <w:pPr>
        <w:pStyle w:val="TableofFigures"/>
        <w:rPr>
          <w:rFonts w:asciiTheme="minorHAnsi" w:eastAsiaTheme="minorEastAsia" w:hAnsiTheme="minorHAnsi" w:cstheme="minorBidi"/>
          <w:szCs w:val="22"/>
          <w:lang w:eastAsia="nl-NL"/>
        </w:rPr>
      </w:pPr>
      <w:r>
        <w:t>Figure 3</w:t>
      </w:r>
      <w:r>
        <w:noBreakHyphen/>
        <w:t>6: HMI Panel</w:t>
      </w:r>
      <w:r>
        <w:tab/>
      </w:r>
      <w:r>
        <w:fldChar w:fldCharType="begin"/>
      </w:r>
      <w:r>
        <w:instrText xml:space="preserve"> PAGEREF _Toc404942603 \h </w:instrText>
      </w:r>
      <w:r>
        <w:fldChar w:fldCharType="separate"/>
      </w:r>
      <w:r>
        <w:t>48</w:t>
      </w:r>
      <w:r>
        <w:fldChar w:fldCharType="end"/>
      </w:r>
    </w:p>
    <w:p w:rsidR="00B2370E" w:rsidRPr="00B2370E" w:rsidRDefault="00B2370E">
      <w:pPr>
        <w:pStyle w:val="TableofFigures"/>
        <w:rPr>
          <w:rFonts w:asciiTheme="minorHAnsi" w:eastAsiaTheme="minorEastAsia" w:hAnsiTheme="minorHAnsi" w:cstheme="minorBidi"/>
          <w:szCs w:val="22"/>
          <w:lang w:eastAsia="nl-NL"/>
        </w:rPr>
      </w:pPr>
      <w:r>
        <w:t>Figure 3</w:t>
      </w:r>
      <w:r>
        <w:noBreakHyphen/>
        <w:t>7: Setup screen</w:t>
      </w:r>
      <w:r>
        <w:tab/>
      </w:r>
      <w:r>
        <w:fldChar w:fldCharType="begin"/>
      </w:r>
      <w:r>
        <w:instrText xml:space="preserve"> PAGEREF _Toc404942604 \h </w:instrText>
      </w:r>
      <w:r>
        <w:fldChar w:fldCharType="separate"/>
      </w:r>
      <w:r>
        <w:t>49</w:t>
      </w:r>
      <w:r>
        <w:fldChar w:fldCharType="end"/>
      </w:r>
    </w:p>
    <w:p w:rsidR="00B2370E" w:rsidRPr="00B2370E" w:rsidRDefault="00B2370E">
      <w:pPr>
        <w:pStyle w:val="TableofFigures"/>
        <w:rPr>
          <w:rFonts w:asciiTheme="minorHAnsi" w:eastAsiaTheme="minorEastAsia" w:hAnsiTheme="minorHAnsi" w:cstheme="minorBidi"/>
          <w:szCs w:val="22"/>
          <w:lang w:eastAsia="nl-NL"/>
        </w:rPr>
      </w:pPr>
      <w:r>
        <w:t>Figure 3</w:t>
      </w:r>
      <w:r>
        <w:noBreakHyphen/>
        <w:t>8: Keypad</w:t>
      </w:r>
      <w:r>
        <w:tab/>
      </w:r>
      <w:r>
        <w:fldChar w:fldCharType="begin"/>
      </w:r>
      <w:r>
        <w:instrText xml:space="preserve"> PAGEREF _Toc404942605 \h </w:instrText>
      </w:r>
      <w:r>
        <w:fldChar w:fldCharType="separate"/>
      </w:r>
      <w:r>
        <w:t>50</w:t>
      </w:r>
      <w:r>
        <w:fldChar w:fldCharType="end"/>
      </w:r>
    </w:p>
    <w:p w:rsidR="00B2370E" w:rsidRPr="00B2370E" w:rsidRDefault="00B2370E">
      <w:pPr>
        <w:pStyle w:val="TableofFigures"/>
        <w:rPr>
          <w:rFonts w:asciiTheme="minorHAnsi" w:eastAsiaTheme="minorEastAsia" w:hAnsiTheme="minorHAnsi" w:cstheme="minorBidi"/>
          <w:szCs w:val="22"/>
          <w:lang w:eastAsia="nl-NL"/>
        </w:rPr>
      </w:pPr>
      <w:r>
        <w:t>Figure 3</w:t>
      </w:r>
      <w:r>
        <w:noBreakHyphen/>
        <w:t>9: Setup main screen</w:t>
      </w:r>
      <w:r>
        <w:tab/>
      </w:r>
      <w:r>
        <w:fldChar w:fldCharType="begin"/>
      </w:r>
      <w:r>
        <w:instrText xml:space="preserve"> PAGEREF _Toc404942606 \h </w:instrText>
      </w:r>
      <w:r>
        <w:fldChar w:fldCharType="separate"/>
      </w:r>
      <w:r>
        <w:t>50</w:t>
      </w:r>
      <w:r>
        <w:fldChar w:fldCharType="end"/>
      </w:r>
    </w:p>
    <w:p w:rsidR="00B2370E" w:rsidRPr="00B2370E" w:rsidRDefault="00B2370E">
      <w:pPr>
        <w:pStyle w:val="TableofFigures"/>
        <w:rPr>
          <w:rFonts w:asciiTheme="minorHAnsi" w:eastAsiaTheme="minorEastAsia" w:hAnsiTheme="minorHAnsi" w:cstheme="minorBidi"/>
          <w:szCs w:val="22"/>
          <w:lang w:eastAsia="nl-NL"/>
        </w:rPr>
      </w:pPr>
      <w:r>
        <w:t>Figure 3</w:t>
      </w:r>
      <w:r>
        <w:noBreakHyphen/>
        <w:t>10: NavVision HMI on DAP</w:t>
      </w:r>
      <w:r>
        <w:tab/>
      </w:r>
      <w:r>
        <w:fldChar w:fldCharType="begin"/>
      </w:r>
      <w:r>
        <w:instrText xml:space="preserve"> PAGEREF _Toc404942607 \h </w:instrText>
      </w:r>
      <w:r>
        <w:fldChar w:fldCharType="separate"/>
      </w:r>
      <w:r>
        <w:t>51</w:t>
      </w:r>
      <w:r>
        <w:fldChar w:fldCharType="end"/>
      </w:r>
    </w:p>
    <w:p w:rsidR="00B2370E" w:rsidRPr="00B2370E" w:rsidRDefault="00B2370E">
      <w:pPr>
        <w:pStyle w:val="TableofFigures"/>
        <w:rPr>
          <w:rFonts w:asciiTheme="minorHAnsi" w:eastAsiaTheme="minorEastAsia" w:hAnsiTheme="minorHAnsi" w:cstheme="minorBidi"/>
          <w:szCs w:val="22"/>
          <w:lang w:eastAsia="nl-NL"/>
        </w:rPr>
      </w:pPr>
      <w:r>
        <w:t>Figure 3</w:t>
      </w:r>
      <w:r>
        <w:noBreakHyphen/>
        <w:t>11: NavVision Native screen</w:t>
      </w:r>
      <w:r>
        <w:tab/>
      </w:r>
      <w:r>
        <w:fldChar w:fldCharType="begin"/>
      </w:r>
      <w:r>
        <w:instrText xml:space="preserve"> PAGEREF _Toc404942608 \h </w:instrText>
      </w:r>
      <w:r>
        <w:fldChar w:fldCharType="separate"/>
      </w:r>
      <w:r>
        <w:t>52</w:t>
      </w:r>
      <w:r>
        <w:fldChar w:fldCharType="end"/>
      </w:r>
    </w:p>
    <w:p w:rsidR="00B2370E" w:rsidRPr="00B2370E" w:rsidRDefault="00B2370E">
      <w:pPr>
        <w:pStyle w:val="TableofFigures"/>
        <w:rPr>
          <w:rFonts w:asciiTheme="minorHAnsi" w:eastAsiaTheme="minorEastAsia" w:hAnsiTheme="minorHAnsi" w:cstheme="minorBidi"/>
          <w:szCs w:val="22"/>
          <w:lang w:eastAsia="nl-NL"/>
        </w:rPr>
      </w:pPr>
      <w:r>
        <w:t>Figure 4</w:t>
      </w:r>
      <w:r>
        <w:noBreakHyphen/>
        <w:t>1: Pop-up balloon</w:t>
      </w:r>
      <w:r>
        <w:tab/>
      </w:r>
      <w:r>
        <w:fldChar w:fldCharType="begin"/>
      </w:r>
      <w:r>
        <w:instrText xml:space="preserve"> PAGEREF _Toc404942609 \h </w:instrText>
      </w:r>
      <w:r>
        <w:fldChar w:fldCharType="separate"/>
      </w:r>
      <w:r>
        <w:t>55</w:t>
      </w:r>
      <w:r>
        <w:fldChar w:fldCharType="end"/>
      </w:r>
    </w:p>
    <w:p w:rsidR="00B2370E" w:rsidRPr="00B2370E" w:rsidRDefault="00B2370E">
      <w:pPr>
        <w:pStyle w:val="TableofFigures"/>
        <w:rPr>
          <w:rFonts w:asciiTheme="minorHAnsi" w:eastAsiaTheme="minorEastAsia" w:hAnsiTheme="minorHAnsi" w:cstheme="minorBidi"/>
          <w:szCs w:val="22"/>
          <w:lang w:eastAsia="nl-NL"/>
        </w:rPr>
      </w:pPr>
      <w:r>
        <w:lastRenderedPageBreak/>
        <w:t>Figure 4</w:t>
      </w:r>
      <w:r>
        <w:noBreakHyphen/>
        <w:t>2: control doughnut</w:t>
      </w:r>
      <w:r>
        <w:tab/>
      </w:r>
      <w:r>
        <w:fldChar w:fldCharType="begin"/>
      </w:r>
      <w:r>
        <w:instrText xml:space="preserve"> PAGEREF _Toc404942610 \h </w:instrText>
      </w:r>
      <w:r>
        <w:fldChar w:fldCharType="separate"/>
      </w:r>
      <w:r>
        <w:t>56</w:t>
      </w:r>
      <w:r>
        <w:fldChar w:fldCharType="end"/>
      </w:r>
    </w:p>
    <w:p w:rsidR="00B2370E" w:rsidRPr="00B2370E" w:rsidRDefault="00B2370E">
      <w:pPr>
        <w:pStyle w:val="TableofFigures"/>
        <w:rPr>
          <w:rFonts w:asciiTheme="minorHAnsi" w:eastAsiaTheme="minorEastAsia" w:hAnsiTheme="minorHAnsi" w:cstheme="minorBidi"/>
          <w:szCs w:val="22"/>
          <w:lang w:eastAsia="nl-NL"/>
        </w:rPr>
      </w:pPr>
      <w:r>
        <w:t>Figure 4</w:t>
      </w:r>
      <w:r>
        <w:noBreakHyphen/>
        <w:t>3: Vertical bar with alarm lines</w:t>
      </w:r>
      <w:r>
        <w:tab/>
      </w:r>
      <w:r>
        <w:fldChar w:fldCharType="begin"/>
      </w:r>
      <w:r>
        <w:instrText xml:space="preserve"> PAGEREF _Toc404942611 \h </w:instrText>
      </w:r>
      <w:r>
        <w:fldChar w:fldCharType="separate"/>
      </w:r>
      <w:r>
        <w:t>56</w:t>
      </w:r>
      <w:r>
        <w:fldChar w:fldCharType="end"/>
      </w:r>
    </w:p>
    <w:p w:rsidR="00B2370E" w:rsidRPr="00B2370E" w:rsidRDefault="00B2370E">
      <w:pPr>
        <w:pStyle w:val="TableofFigures"/>
        <w:rPr>
          <w:rFonts w:asciiTheme="minorHAnsi" w:eastAsiaTheme="minorEastAsia" w:hAnsiTheme="minorHAnsi" w:cstheme="minorBidi"/>
          <w:szCs w:val="22"/>
          <w:lang w:eastAsia="nl-NL"/>
        </w:rPr>
      </w:pPr>
      <w:r>
        <w:t>Figure 4</w:t>
      </w:r>
      <w:r>
        <w:noBreakHyphen/>
        <w:t>4: Edit keyboard</w:t>
      </w:r>
      <w:r>
        <w:tab/>
      </w:r>
      <w:r>
        <w:fldChar w:fldCharType="begin"/>
      </w:r>
      <w:r>
        <w:instrText xml:space="preserve"> PAGEREF _Toc404942612 \h </w:instrText>
      </w:r>
      <w:r>
        <w:fldChar w:fldCharType="separate"/>
      </w:r>
      <w:r>
        <w:t>57</w:t>
      </w:r>
      <w:r>
        <w:fldChar w:fldCharType="end"/>
      </w:r>
    </w:p>
    <w:p w:rsidR="00B2370E" w:rsidRPr="00B2370E" w:rsidRDefault="00B2370E">
      <w:pPr>
        <w:pStyle w:val="TableofFigures"/>
        <w:rPr>
          <w:rFonts w:asciiTheme="minorHAnsi" w:eastAsiaTheme="minorEastAsia" w:hAnsiTheme="minorHAnsi" w:cstheme="minorBidi"/>
          <w:szCs w:val="22"/>
          <w:lang w:eastAsia="nl-NL"/>
        </w:rPr>
      </w:pPr>
      <w:r>
        <w:t>Figure 5</w:t>
      </w:r>
      <w:r>
        <w:noBreakHyphen/>
        <w:t>1: Users</w:t>
      </w:r>
      <w:r>
        <w:tab/>
      </w:r>
      <w:r>
        <w:fldChar w:fldCharType="begin"/>
      </w:r>
      <w:r>
        <w:instrText xml:space="preserve"> PAGEREF _Toc404942613 \h </w:instrText>
      </w:r>
      <w:r>
        <w:fldChar w:fldCharType="separate"/>
      </w:r>
      <w:r>
        <w:t>61</w:t>
      </w:r>
      <w:r>
        <w:fldChar w:fldCharType="end"/>
      </w:r>
    </w:p>
    <w:p w:rsidR="00B2370E" w:rsidRPr="00B2370E" w:rsidRDefault="00B2370E">
      <w:pPr>
        <w:pStyle w:val="TableofFigures"/>
        <w:rPr>
          <w:rFonts w:asciiTheme="minorHAnsi" w:eastAsiaTheme="minorEastAsia" w:hAnsiTheme="minorHAnsi" w:cstheme="minorBidi"/>
          <w:szCs w:val="22"/>
          <w:lang w:eastAsia="nl-NL"/>
        </w:rPr>
      </w:pPr>
      <w:r>
        <w:t>Figure 5</w:t>
      </w:r>
      <w:r>
        <w:noBreakHyphen/>
        <w:t>2: Rights</w:t>
      </w:r>
      <w:r>
        <w:tab/>
      </w:r>
      <w:r>
        <w:fldChar w:fldCharType="begin"/>
      </w:r>
      <w:r>
        <w:instrText xml:space="preserve"> PAGEREF _Toc404942614 \h </w:instrText>
      </w:r>
      <w:r>
        <w:fldChar w:fldCharType="separate"/>
      </w:r>
      <w:r>
        <w:t>62</w:t>
      </w:r>
      <w:r>
        <w:fldChar w:fldCharType="end"/>
      </w:r>
    </w:p>
    <w:p w:rsidR="00B2370E" w:rsidRPr="00B2370E" w:rsidRDefault="00B2370E">
      <w:pPr>
        <w:pStyle w:val="TableofFigures"/>
        <w:rPr>
          <w:rFonts w:asciiTheme="minorHAnsi" w:eastAsiaTheme="minorEastAsia" w:hAnsiTheme="minorHAnsi" w:cstheme="minorBidi"/>
          <w:szCs w:val="22"/>
          <w:lang w:eastAsia="nl-NL"/>
        </w:rPr>
      </w:pPr>
      <w:r>
        <w:t>Figure 5</w:t>
      </w:r>
      <w:r>
        <w:noBreakHyphen/>
        <w:t>3: Add / Remove</w:t>
      </w:r>
      <w:r>
        <w:tab/>
      </w:r>
      <w:r>
        <w:fldChar w:fldCharType="begin"/>
      </w:r>
      <w:r>
        <w:instrText xml:space="preserve"> PAGEREF _Toc404942615 \h </w:instrText>
      </w:r>
      <w:r>
        <w:fldChar w:fldCharType="separate"/>
      </w:r>
      <w:r>
        <w:t>64</w:t>
      </w:r>
      <w:r>
        <w:fldChar w:fldCharType="end"/>
      </w:r>
    </w:p>
    <w:p w:rsidR="00B2370E" w:rsidRPr="00B2370E" w:rsidRDefault="00B2370E">
      <w:pPr>
        <w:pStyle w:val="TableofFigures"/>
        <w:rPr>
          <w:rFonts w:asciiTheme="minorHAnsi" w:eastAsiaTheme="minorEastAsia" w:hAnsiTheme="minorHAnsi" w:cstheme="minorBidi"/>
          <w:szCs w:val="22"/>
          <w:lang w:eastAsia="nl-NL"/>
        </w:rPr>
      </w:pPr>
      <w:r>
        <w:t>Figure 5</w:t>
      </w:r>
      <w:r>
        <w:noBreakHyphen/>
        <w:t>4: Field settings</w:t>
      </w:r>
      <w:r>
        <w:tab/>
      </w:r>
      <w:r>
        <w:fldChar w:fldCharType="begin"/>
      </w:r>
      <w:r>
        <w:instrText xml:space="preserve"> PAGEREF _Toc404942616 \h </w:instrText>
      </w:r>
      <w:r>
        <w:fldChar w:fldCharType="separate"/>
      </w:r>
      <w:r>
        <w:t>65</w:t>
      </w:r>
      <w:r>
        <w:fldChar w:fldCharType="end"/>
      </w:r>
    </w:p>
    <w:p w:rsidR="00B2370E" w:rsidRPr="00B2370E" w:rsidRDefault="00B2370E">
      <w:pPr>
        <w:pStyle w:val="TableofFigures"/>
        <w:rPr>
          <w:rFonts w:asciiTheme="minorHAnsi" w:eastAsiaTheme="minorEastAsia" w:hAnsiTheme="minorHAnsi" w:cstheme="minorBidi"/>
          <w:szCs w:val="22"/>
          <w:lang w:eastAsia="nl-NL"/>
        </w:rPr>
      </w:pPr>
      <w:r>
        <w:t>Figure 5</w:t>
      </w:r>
      <w:r>
        <w:noBreakHyphen/>
        <w:t>5: Alarm settings</w:t>
      </w:r>
      <w:r>
        <w:tab/>
      </w:r>
      <w:r>
        <w:fldChar w:fldCharType="begin"/>
      </w:r>
      <w:r>
        <w:instrText xml:space="preserve"> PAGEREF _Toc404942617 \h </w:instrText>
      </w:r>
      <w:r>
        <w:fldChar w:fldCharType="separate"/>
      </w:r>
      <w:r>
        <w:t>66</w:t>
      </w:r>
      <w:r>
        <w:fldChar w:fldCharType="end"/>
      </w:r>
    </w:p>
    <w:p w:rsidR="00B2370E" w:rsidRPr="00B2370E" w:rsidRDefault="00B2370E">
      <w:pPr>
        <w:pStyle w:val="TableofFigures"/>
        <w:rPr>
          <w:rFonts w:asciiTheme="minorHAnsi" w:eastAsiaTheme="minorEastAsia" w:hAnsiTheme="minorHAnsi" w:cstheme="minorBidi"/>
          <w:szCs w:val="22"/>
          <w:lang w:eastAsia="nl-NL"/>
        </w:rPr>
      </w:pPr>
      <w:r>
        <w:t>Figure 5</w:t>
      </w:r>
      <w:r>
        <w:noBreakHyphen/>
        <w:t>6: Inhibit Properties</w:t>
      </w:r>
      <w:r>
        <w:tab/>
      </w:r>
      <w:r>
        <w:fldChar w:fldCharType="begin"/>
      </w:r>
      <w:r>
        <w:instrText xml:space="preserve"> PAGEREF _Toc404942618 \h </w:instrText>
      </w:r>
      <w:r>
        <w:fldChar w:fldCharType="separate"/>
      </w:r>
      <w:r>
        <w:t>67</w:t>
      </w:r>
      <w:r>
        <w:fldChar w:fldCharType="end"/>
      </w:r>
    </w:p>
    <w:p w:rsidR="00B2370E" w:rsidRPr="00B2370E" w:rsidRDefault="00B2370E">
      <w:pPr>
        <w:pStyle w:val="TableofFigures"/>
        <w:rPr>
          <w:rFonts w:asciiTheme="minorHAnsi" w:eastAsiaTheme="minorEastAsia" w:hAnsiTheme="minorHAnsi" w:cstheme="minorBidi"/>
          <w:szCs w:val="22"/>
          <w:lang w:eastAsia="nl-NL"/>
        </w:rPr>
      </w:pPr>
      <w:r>
        <w:t>Figure 5</w:t>
      </w:r>
      <w:r>
        <w:noBreakHyphen/>
        <w:t>7: Inhibit When</w:t>
      </w:r>
      <w:r>
        <w:tab/>
      </w:r>
      <w:r>
        <w:fldChar w:fldCharType="begin"/>
      </w:r>
      <w:r>
        <w:instrText xml:space="preserve"> PAGEREF _Toc404942619 \h </w:instrText>
      </w:r>
      <w:r>
        <w:fldChar w:fldCharType="separate"/>
      </w:r>
      <w:r>
        <w:t>68</w:t>
      </w:r>
      <w:r>
        <w:fldChar w:fldCharType="end"/>
      </w:r>
    </w:p>
    <w:p w:rsidR="00B2370E" w:rsidRPr="00B2370E" w:rsidRDefault="00B2370E">
      <w:pPr>
        <w:pStyle w:val="TableofFigures"/>
        <w:rPr>
          <w:rFonts w:asciiTheme="minorHAnsi" w:eastAsiaTheme="minorEastAsia" w:hAnsiTheme="minorHAnsi" w:cstheme="minorBidi"/>
          <w:szCs w:val="22"/>
          <w:lang w:eastAsia="nl-NL"/>
        </w:rPr>
      </w:pPr>
      <w:r>
        <w:t>Figure 5</w:t>
      </w:r>
      <w:r>
        <w:noBreakHyphen/>
        <w:t>8: Inhibit When 2</w:t>
      </w:r>
      <w:r>
        <w:tab/>
      </w:r>
      <w:r>
        <w:fldChar w:fldCharType="begin"/>
      </w:r>
      <w:r>
        <w:instrText xml:space="preserve"> PAGEREF _Toc404942620 \h </w:instrText>
      </w:r>
      <w:r>
        <w:fldChar w:fldCharType="separate"/>
      </w:r>
      <w:r>
        <w:t>68</w:t>
      </w:r>
      <w:r>
        <w:fldChar w:fldCharType="end"/>
      </w:r>
    </w:p>
    <w:p w:rsidR="00B2370E" w:rsidRPr="00B2370E" w:rsidRDefault="00B2370E">
      <w:pPr>
        <w:pStyle w:val="TableofFigures"/>
        <w:rPr>
          <w:rFonts w:asciiTheme="minorHAnsi" w:eastAsiaTheme="minorEastAsia" w:hAnsiTheme="minorHAnsi" w:cstheme="minorBidi"/>
          <w:szCs w:val="22"/>
          <w:lang w:eastAsia="nl-NL"/>
        </w:rPr>
      </w:pPr>
      <w:r>
        <w:t>Figure 5</w:t>
      </w:r>
      <w:r>
        <w:noBreakHyphen/>
        <w:t>9: Min/Max settings</w:t>
      </w:r>
      <w:r>
        <w:tab/>
      </w:r>
      <w:r>
        <w:fldChar w:fldCharType="begin"/>
      </w:r>
      <w:r>
        <w:instrText xml:space="preserve"> PAGEREF _Toc404942621 \h </w:instrText>
      </w:r>
      <w:r>
        <w:fldChar w:fldCharType="separate"/>
      </w:r>
      <w:r>
        <w:t>69</w:t>
      </w:r>
      <w:r>
        <w:fldChar w:fldCharType="end"/>
      </w:r>
    </w:p>
    <w:p w:rsidR="00B2370E" w:rsidRPr="00B2370E" w:rsidRDefault="00B2370E">
      <w:pPr>
        <w:pStyle w:val="TableofFigures"/>
        <w:rPr>
          <w:rFonts w:asciiTheme="minorHAnsi" w:eastAsiaTheme="minorEastAsia" w:hAnsiTheme="minorHAnsi" w:cstheme="minorBidi"/>
          <w:szCs w:val="22"/>
          <w:lang w:eastAsia="nl-NL"/>
        </w:rPr>
      </w:pPr>
      <w:r>
        <w:t>Figure 5</w:t>
      </w:r>
      <w:r>
        <w:noBreakHyphen/>
        <w:t>10: Engine 1 oil pressure indicator (0 - 10 bar)</w:t>
      </w:r>
      <w:r>
        <w:tab/>
      </w:r>
      <w:r>
        <w:fldChar w:fldCharType="begin"/>
      </w:r>
      <w:r>
        <w:instrText xml:space="preserve"> PAGEREF _Toc404942622 \h </w:instrText>
      </w:r>
      <w:r>
        <w:fldChar w:fldCharType="separate"/>
      </w:r>
      <w:r>
        <w:t>69</w:t>
      </w:r>
      <w:r>
        <w:fldChar w:fldCharType="end"/>
      </w:r>
    </w:p>
    <w:p w:rsidR="00B2370E" w:rsidRPr="00B2370E" w:rsidRDefault="00B2370E">
      <w:pPr>
        <w:pStyle w:val="TableofFigures"/>
        <w:rPr>
          <w:rFonts w:asciiTheme="minorHAnsi" w:eastAsiaTheme="minorEastAsia" w:hAnsiTheme="minorHAnsi" w:cstheme="minorBidi"/>
          <w:szCs w:val="22"/>
          <w:lang w:eastAsia="nl-NL"/>
        </w:rPr>
      </w:pPr>
      <w:r>
        <w:t>Figure 5</w:t>
      </w:r>
      <w:r>
        <w:noBreakHyphen/>
        <w:t>11: Zone marking on older versions</w:t>
      </w:r>
      <w:r>
        <w:tab/>
      </w:r>
      <w:r>
        <w:fldChar w:fldCharType="begin"/>
      </w:r>
      <w:r>
        <w:instrText xml:space="preserve"> PAGEREF _Toc404942623 \h </w:instrText>
      </w:r>
      <w:r>
        <w:fldChar w:fldCharType="separate"/>
      </w:r>
      <w:r>
        <w:t>70</w:t>
      </w:r>
      <w:r>
        <w:fldChar w:fldCharType="end"/>
      </w:r>
    </w:p>
    <w:p w:rsidR="00B2370E" w:rsidRPr="00B2370E" w:rsidRDefault="00B2370E">
      <w:pPr>
        <w:pStyle w:val="TableofFigures"/>
        <w:rPr>
          <w:rFonts w:asciiTheme="minorHAnsi" w:eastAsiaTheme="minorEastAsia" w:hAnsiTheme="minorHAnsi" w:cstheme="minorBidi"/>
          <w:szCs w:val="22"/>
          <w:lang w:eastAsia="nl-NL"/>
        </w:rPr>
      </w:pPr>
      <w:r>
        <w:t>Figure 5</w:t>
      </w:r>
      <w:r>
        <w:noBreakHyphen/>
        <w:t>12: Decimals</w:t>
      </w:r>
      <w:r>
        <w:tab/>
      </w:r>
      <w:r>
        <w:fldChar w:fldCharType="begin"/>
      </w:r>
      <w:r>
        <w:instrText xml:space="preserve"> PAGEREF _Toc404942624 \h </w:instrText>
      </w:r>
      <w:r>
        <w:fldChar w:fldCharType="separate"/>
      </w:r>
      <w:r>
        <w:t>70</w:t>
      </w:r>
      <w:r>
        <w:fldChar w:fldCharType="end"/>
      </w:r>
    </w:p>
    <w:p w:rsidR="00B2370E" w:rsidRPr="00B2370E" w:rsidRDefault="00B2370E">
      <w:pPr>
        <w:pStyle w:val="TableofFigures"/>
        <w:rPr>
          <w:rFonts w:asciiTheme="minorHAnsi" w:eastAsiaTheme="minorEastAsia" w:hAnsiTheme="minorHAnsi" w:cstheme="minorBidi"/>
          <w:szCs w:val="22"/>
          <w:lang w:eastAsia="nl-NL"/>
        </w:rPr>
      </w:pPr>
      <w:r>
        <w:t>Figure 5</w:t>
      </w:r>
      <w:r>
        <w:noBreakHyphen/>
        <w:t>13: Default unit</w:t>
      </w:r>
      <w:r>
        <w:tab/>
      </w:r>
      <w:r>
        <w:fldChar w:fldCharType="begin"/>
      </w:r>
      <w:r>
        <w:instrText xml:space="preserve"> PAGEREF _Toc404942625 \h </w:instrText>
      </w:r>
      <w:r>
        <w:fldChar w:fldCharType="separate"/>
      </w:r>
      <w:r>
        <w:t>71</w:t>
      </w:r>
      <w:r>
        <w:fldChar w:fldCharType="end"/>
      </w:r>
    </w:p>
    <w:p w:rsidR="00B2370E" w:rsidRPr="00B2370E" w:rsidRDefault="00B2370E">
      <w:pPr>
        <w:pStyle w:val="TableofFigures"/>
        <w:rPr>
          <w:rFonts w:asciiTheme="minorHAnsi" w:eastAsiaTheme="minorEastAsia" w:hAnsiTheme="minorHAnsi" w:cstheme="minorBidi"/>
          <w:szCs w:val="22"/>
          <w:lang w:eastAsia="nl-NL"/>
        </w:rPr>
      </w:pPr>
      <w:r>
        <w:t>Figure 5</w:t>
      </w:r>
      <w:r>
        <w:noBreakHyphen/>
        <w:t>14: Tune table</w:t>
      </w:r>
      <w:r>
        <w:tab/>
      </w:r>
      <w:r>
        <w:fldChar w:fldCharType="begin"/>
      </w:r>
      <w:r>
        <w:instrText xml:space="preserve"> PAGEREF _Toc404942626 \h </w:instrText>
      </w:r>
      <w:r>
        <w:fldChar w:fldCharType="separate"/>
      </w:r>
      <w:r>
        <w:t>72</w:t>
      </w:r>
      <w:r>
        <w:fldChar w:fldCharType="end"/>
      </w:r>
    </w:p>
    <w:p w:rsidR="00B2370E" w:rsidRPr="00B2370E" w:rsidRDefault="00B2370E">
      <w:pPr>
        <w:pStyle w:val="TableofFigures"/>
        <w:rPr>
          <w:rFonts w:asciiTheme="minorHAnsi" w:eastAsiaTheme="minorEastAsia" w:hAnsiTheme="minorHAnsi" w:cstheme="minorBidi"/>
          <w:szCs w:val="22"/>
          <w:lang w:eastAsia="nl-NL"/>
        </w:rPr>
      </w:pPr>
      <w:r>
        <w:t>Figure 5</w:t>
      </w:r>
      <w:r>
        <w:noBreakHyphen/>
        <w:t>15: Tune Example 1</w:t>
      </w:r>
      <w:r>
        <w:tab/>
      </w:r>
      <w:r>
        <w:fldChar w:fldCharType="begin"/>
      </w:r>
      <w:r>
        <w:instrText xml:space="preserve"> PAGEREF _Toc404942627 \h </w:instrText>
      </w:r>
      <w:r>
        <w:fldChar w:fldCharType="separate"/>
      </w:r>
      <w:r>
        <w:t>73</w:t>
      </w:r>
      <w:r>
        <w:fldChar w:fldCharType="end"/>
      </w:r>
    </w:p>
    <w:p w:rsidR="00B2370E" w:rsidRPr="00B2370E" w:rsidRDefault="00B2370E">
      <w:pPr>
        <w:pStyle w:val="TableofFigures"/>
        <w:rPr>
          <w:rFonts w:asciiTheme="minorHAnsi" w:eastAsiaTheme="minorEastAsia" w:hAnsiTheme="minorHAnsi" w:cstheme="minorBidi"/>
          <w:szCs w:val="22"/>
          <w:lang w:eastAsia="nl-NL"/>
        </w:rPr>
      </w:pPr>
      <w:r>
        <w:t>Figure 5</w:t>
      </w:r>
      <w:r>
        <w:noBreakHyphen/>
        <w:t>16: adjusted tune table</w:t>
      </w:r>
      <w:r>
        <w:tab/>
      </w:r>
      <w:r>
        <w:fldChar w:fldCharType="begin"/>
      </w:r>
      <w:r>
        <w:instrText xml:space="preserve"> PAGEREF _Toc404942628 \h </w:instrText>
      </w:r>
      <w:r>
        <w:fldChar w:fldCharType="separate"/>
      </w:r>
      <w:r>
        <w:t>73</w:t>
      </w:r>
      <w:r>
        <w:fldChar w:fldCharType="end"/>
      </w:r>
    </w:p>
    <w:p w:rsidR="00B2370E" w:rsidRPr="00B2370E" w:rsidRDefault="00B2370E">
      <w:pPr>
        <w:pStyle w:val="TableofFigures"/>
        <w:rPr>
          <w:rFonts w:asciiTheme="minorHAnsi" w:eastAsiaTheme="minorEastAsia" w:hAnsiTheme="minorHAnsi" w:cstheme="minorBidi"/>
          <w:szCs w:val="22"/>
          <w:lang w:eastAsia="nl-NL"/>
        </w:rPr>
      </w:pPr>
      <w:r>
        <w:t>Figure 5</w:t>
      </w:r>
      <w:r>
        <w:noBreakHyphen/>
        <w:t>17: Tune Example 2</w:t>
      </w:r>
      <w:r>
        <w:tab/>
      </w:r>
      <w:r>
        <w:fldChar w:fldCharType="begin"/>
      </w:r>
      <w:r>
        <w:instrText xml:space="preserve"> PAGEREF _Toc404942629 \h </w:instrText>
      </w:r>
      <w:r>
        <w:fldChar w:fldCharType="separate"/>
      </w:r>
      <w:r>
        <w:t>74</w:t>
      </w:r>
      <w:r>
        <w:fldChar w:fldCharType="end"/>
      </w:r>
    </w:p>
    <w:p w:rsidR="00B2370E" w:rsidRPr="00B2370E" w:rsidRDefault="00B2370E">
      <w:pPr>
        <w:pStyle w:val="TableofFigures"/>
        <w:rPr>
          <w:rFonts w:asciiTheme="minorHAnsi" w:eastAsiaTheme="minorEastAsia" w:hAnsiTheme="minorHAnsi" w:cstheme="minorBidi"/>
          <w:szCs w:val="22"/>
          <w:lang w:eastAsia="nl-NL"/>
        </w:rPr>
      </w:pPr>
      <w:r>
        <w:t>Figure 5</w:t>
      </w:r>
      <w:r>
        <w:noBreakHyphen/>
        <w:t>18: Sender box</w:t>
      </w:r>
      <w:r>
        <w:tab/>
      </w:r>
      <w:r>
        <w:fldChar w:fldCharType="begin"/>
      </w:r>
      <w:r>
        <w:instrText xml:space="preserve"> PAGEREF _Toc404942630 \h </w:instrText>
      </w:r>
      <w:r>
        <w:fldChar w:fldCharType="separate"/>
      </w:r>
      <w:r>
        <w:t>75</w:t>
      </w:r>
      <w:r>
        <w:fldChar w:fldCharType="end"/>
      </w:r>
    </w:p>
    <w:p w:rsidR="00B2370E" w:rsidRPr="00B2370E" w:rsidRDefault="00B2370E">
      <w:pPr>
        <w:pStyle w:val="TableofFigures"/>
        <w:rPr>
          <w:rFonts w:asciiTheme="minorHAnsi" w:eastAsiaTheme="minorEastAsia" w:hAnsiTheme="minorHAnsi" w:cstheme="minorBidi"/>
          <w:szCs w:val="22"/>
          <w:lang w:eastAsia="nl-NL"/>
        </w:rPr>
      </w:pPr>
      <w:r>
        <w:t>Figure 5</w:t>
      </w:r>
      <w:r>
        <w:noBreakHyphen/>
        <w:t>19: Comment</w:t>
      </w:r>
      <w:r>
        <w:tab/>
      </w:r>
      <w:r>
        <w:fldChar w:fldCharType="begin"/>
      </w:r>
      <w:r>
        <w:instrText xml:space="preserve"> PAGEREF _Toc404942631 \h </w:instrText>
      </w:r>
      <w:r>
        <w:fldChar w:fldCharType="separate"/>
      </w:r>
      <w:r>
        <w:t>75</w:t>
      </w:r>
      <w:r>
        <w:fldChar w:fldCharType="end"/>
      </w:r>
    </w:p>
    <w:p w:rsidR="00B2370E" w:rsidRPr="00B2370E" w:rsidRDefault="00B2370E">
      <w:pPr>
        <w:pStyle w:val="TableofFigures"/>
        <w:rPr>
          <w:rFonts w:asciiTheme="minorHAnsi" w:eastAsiaTheme="minorEastAsia" w:hAnsiTheme="minorHAnsi" w:cstheme="minorBidi"/>
          <w:szCs w:val="22"/>
          <w:lang w:eastAsia="nl-NL"/>
        </w:rPr>
      </w:pPr>
      <w:r>
        <w:t>Figure 5</w:t>
      </w:r>
      <w:r>
        <w:noBreakHyphen/>
        <w:t>20: Autoswitch</w:t>
      </w:r>
      <w:r>
        <w:tab/>
      </w:r>
      <w:r>
        <w:fldChar w:fldCharType="begin"/>
      </w:r>
      <w:r>
        <w:instrText xml:space="preserve"> PAGEREF _Toc404942632 \h </w:instrText>
      </w:r>
      <w:r>
        <w:fldChar w:fldCharType="separate"/>
      </w:r>
      <w:r>
        <w:t>77</w:t>
      </w:r>
      <w:r>
        <w:fldChar w:fldCharType="end"/>
      </w:r>
    </w:p>
    <w:p w:rsidR="00B2370E" w:rsidRPr="00B2370E" w:rsidRDefault="00B2370E">
      <w:pPr>
        <w:pStyle w:val="TableofFigures"/>
        <w:rPr>
          <w:rFonts w:asciiTheme="minorHAnsi" w:eastAsiaTheme="minorEastAsia" w:hAnsiTheme="minorHAnsi" w:cstheme="minorBidi"/>
          <w:szCs w:val="22"/>
          <w:lang w:eastAsia="nl-NL"/>
        </w:rPr>
      </w:pPr>
      <w:r>
        <w:t>Figure 5</w:t>
      </w:r>
      <w:r>
        <w:noBreakHyphen/>
        <w:t>21: Autoswitch choices</w:t>
      </w:r>
      <w:r>
        <w:tab/>
      </w:r>
      <w:r>
        <w:fldChar w:fldCharType="begin"/>
      </w:r>
      <w:r>
        <w:instrText xml:space="preserve"> PAGEREF _Toc404942633 \h </w:instrText>
      </w:r>
      <w:r>
        <w:fldChar w:fldCharType="separate"/>
      </w:r>
      <w:r>
        <w:t>77</w:t>
      </w:r>
      <w:r>
        <w:fldChar w:fldCharType="end"/>
      </w:r>
    </w:p>
    <w:p w:rsidR="00B2370E" w:rsidRPr="00B2370E" w:rsidRDefault="00B2370E">
      <w:pPr>
        <w:pStyle w:val="TableofFigures"/>
        <w:rPr>
          <w:rFonts w:asciiTheme="minorHAnsi" w:eastAsiaTheme="minorEastAsia" w:hAnsiTheme="minorHAnsi" w:cstheme="minorBidi"/>
          <w:szCs w:val="22"/>
          <w:lang w:eastAsia="nl-NL"/>
        </w:rPr>
      </w:pPr>
      <w:r>
        <w:t>Figure 5</w:t>
      </w:r>
      <w:r>
        <w:noBreakHyphen/>
        <w:t>22: Auto Switch Conditions</w:t>
      </w:r>
      <w:r>
        <w:tab/>
      </w:r>
      <w:r>
        <w:fldChar w:fldCharType="begin"/>
      </w:r>
      <w:r>
        <w:instrText xml:space="preserve"> PAGEREF _Toc404942634 \h </w:instrText>
      </w:r>
      <w:r>
        <w:fldChar w:fldCharType="separate"/>
      </w:r>
      <w:r>
        <w:t>78</w:t>
      </w:r>
      <w:r>
        <w:fldChar w:fldCharType="end"/>
      </w:r>
    </w:p>
    <w:p w:rsidR="00B2370E" w:rsidRPr="00B2370E" w:rsidRDefault="00B2370E">
      <w:pPr>
        <w:pStyle w:val="TableofFigures"/>
        <w:rPr>
          <w:rFonts w:asciiTheme="minorHAnsi" w:eastAsiaTheme="minorEastAsia" w:hAnsiTheme="minorHAnsi" w:cstheme="minorBidi"/>
          <w:szCs w:val="22"/>
          <w:lang w:eastAsia="nl-NL"/>
        </w:rPr>
      </w:pPr>
      <w:r>
        <w:t>Figure 5</w:t>
      </w:r>
      <w:r>
        <w:noBreakHyphen/>
        <w:t>23: Auto Switch condition</w:t>
      </w:r>
      <w:r>
        <w:tab/>
      </w:r>
      <w:r>
        <w:fldChar w:fldCharType="begin"/>
      </w:r>
      <w:r>
        <w:instrText xml:space="preserve"> PAGEREF _Toc404942635 \h </w:instrText>
      </w:r>
      <w:r>
        <w:fldChar w:fldCharType="separate"/>
      </w:r>
      <w:r>
        <w:t>78</w:t>
      </w:r>
      <w:r>
        <w:fldChar w:fldCharType="end"/>
      </w:r>
    </w:p>
    <w:p w:rsidR="00B2370E" w:rsidRPr="00B2370E" w:rsidRDefault="00B2370E">
      <w:pPr>
        <w:pStyle w:val="TableofFigures"/>
        <w:rPr>
          <w:rFonts w:asciiTheme="minorHAnsi" w:eastAsiaTheme="minorEastAsia" w:hAnsiTheme="minorHAnsi" w:cstheme="minorBidi"/>
          <w:szCs w:val="22"/>
          <w:lang w:eastAsia="nl-NL"/>
        </w:rPr>
      </w:pPr>
      <w:r>
        <w:t>Figure 5</w:t>
      </w:r>
      <w:r>
        <w:noBreakHyphen/>
        <w:t>24: Logging</w:t>
      </w:r>
      <w:r>
        <w:tab/>
      </w:r>
      <w:r>
        <w:fldChar w:fldCharType="begin"/>
      </w:r>
      <w:r>
        <w:instrText xml:space="preserve"> PAGEREF _Toc404942636 \h </w:instrText>
      </w:r>
      <w:r>
        <w:fldChar w:fldCharType="separate"/>
      </w:r>
      <w:r>
        <w:t>79</w:t>
      </w:r>
      <w:r>
        <w:fldChar w:fldCharType="end"/>
      </w:r>
    </w:p>
    <w:p w:rsidR="00B2370E" w:rsidRPr="00B2370E" w:rsidRDefault="00B2370E">
      <w:pPr>
        <w:pStyle w:val="TableofFigures"/>
        <w:rPr>
          <w:rFonts w:asciiTheme="minorHAnsi" w:eastAsiaTheme="minorEastAsia" w:hAnsiTheme="minorHAnsi" w:cstheme="minorBidi"/>
          <w:szCs w:val="22"/>
          <w:lang w:eastAsia="nl-NL"/>
        </w:rPr>
      </w:pPr>
      <w:r>
        <w:t>Figure 5</w:t>
      </w:r>
      <w:r>
        <w:noBreakHyphen/>
        <w:t>25: Trending instrument</w:t>
      </w:r>
      <w:r>
        <w:tab/>
      </w:r>
      <w:r>
        <w:fldChar w:fldCharType="begin"/>
      </w:r>
      <w:r>
        <w:instrText xml:space="preserve"> PAGEREF _Toc404942637 \h </w:instrText>
      </w:r>
      <w:r>
        <w:fldChar w:fldCharType="separate"/>
      </w:r>
      <w:r>
        <w:t>80</w:t>
      </w:r>
      <w:r>
        <w:fldChar w:fldCharType="end"/>
      </w:r>
    </w:p>
    <w:p w:rsidR="00B2370E" w:rsidRPr="00B2370E" w:rsidRDefault="00B2370E">
      <w:pPr>
        <w:pStyle w:val="TableofFigures"/>
        <w:rPr>
          <w:rFonts w:asciiTheme="minorHAnsi" w:eastAsiaTheme="minorEastAsia" w:hAnsiTheme="minorHAnsi" w:cstheme="minorBidi"/>
          <w:szCs w:val="22"/>
          <w:lang w:eastAsia="nl-NL"/>
        </w:rPr>
      </w:pPr>
      <w:r>
        <w:t>Figure 5</w:t>
      </w:r>
      <w:r>
        <w:noBreakHyphen/>
        <w:t>26: Selection boxes</w:t>
      </w:r>
      <w:r>
        <w:tab/>
      </w:r>
      <w:r>
        <w:fldChar w:fldCharType="begin"/>
      </w:r>
      <w:r>
        <w:instrText xml:space="preserve"> PAGEREF _Toc404942638 \h </w:instrText>
      </w:r>
      <w:r>
        <w:fldChar w:fldCharType="separate"/>
      </w:r>
      <w:r>
        <w:t>80</w:t>
      </w:r>
      <w:r>
        <w:fldChar w:fldCharType="end"/>
      </w:r>
    </w:p>
    <w:p w:rsidR="00B2370E" w:rsidRPr="00B2370E" w:rsidRDefault="00B2370E">
      <w:pPr>
        <w:pStyle w:val="TableofFigures"/>
        <w:rPr>
          <w:rFonts w:asciiTheme="minorHAnsi" w:eastAsiaTheme="minorEastAsia" w:hAnsiTheme="minorHAnsi" w:cstheme="minorBidi"/>
          <w:szCs w:val="22"/>
          <w:lang w:eastAsia="nl-NL"/>
        </w:rPr>
      </w:pPr>
      <w:r>
        <w:t>Figure 5</w:t>
      </w:r>
      <w:r>
        <w:noBreakHyphen/>
        <w:t>27: time line</w:t>
      </w:r>
      <w:r>
        <w:tab/>
      </w:r>
      <w:r>
        <w:fldChar w:fldCharType="begin"/>
      </w:r>
      <w:r>
        <w:instrText xml:space="preserve"> PAGEREF _Toc404942639 \h </w:instrText>
      </w:r>
      <w:r>
        <w:fldChar w:fldCharType="separate"/>
      </w:r>
      <w:r>
        <w:t>80</w:t>
      </w:r>
      <w:r>
        <w:fldChar w:fldCharType="end"/>
      </w:r>
    </w:p>
    <w:p w:rsidR="00B2370E" w:rsidRPr="00B2370E" w:rsidRDefault="00B2370E">
      <w:pPr>
        <w:pStyle w:val="TableofFigures"/>
        <w:rPr>
          <w:rFonts w:asciiTheme="minorHAnsi" w:eastAsiaTheme="minorEastAsia" w:hAnsiTheme="minorHAnsi" w:cstheme="minorBidi"/>
          <w:szCs w:val="22"/>
          <w:lang w:eastAsia="nl-NL"/>
        </w:rPr>
      </w:pPr>
      <w:r>
        <w:t>Figure 5</w:t>
      </w:r>
      <w:r>
        <w:noBreakHyphen/>
        <w:t>28: Trending adjustments</w:t>
      </w:r>
      <w:r>
        <w:tab/>
      </w:r>
      <w:r>
        <w:fldChar w:fldCharType="begin"/>
      </w:r>
      <w:r>
        <w:instrText xml:space="preserve"> PAGEREF _Toc404942640 \h </w:instrText>
      </w:r>
      <w:r>
        <w:fldChar w:fldCharType="separate"/>
      </w:r>
      <w:r>
        <w:t>81</w:t>
      </w:r>
      <w:r>
        <w:fldChar w:fldCharType="end"/>
      </w:r>
    </w:p>
    <w:p w:rsidR="00B2370E" w:rsidRPr="00B2370E" w:rsidRDefault="00B2370E">
      <w:pPr>
        <w:pStyle w:val="TableofFigures"/>
        <w:rPr>
          <w:rFonts w:asciiTheme="minorHAnsi" w:eastAsiaTheme="minorEastAsia" w:hAnsiTheme="minorHAnsi" w:cstheme="minorBidi"/>
          <w:szCs w:val="22"/>
          <w:lang w:eastAsia="nl-NL"/>
        </w:rPr>
      </w:pPr>
      <w:r>
        <w:t>Figure 5</w:t>
      </w:r>
      <w:r>
        <w:noBreakHyphen/>
        <w:t>29: Saved trending file</w:t>
      </w:r>
      <w:r>
        <w:tab/>
      </w:r>
      <w:r>
        <w:fldChar w:fldCharType="begin"/>
      </w:r>
      <w:r>
        <w:instrText xml:space="preserve"> PAGEREF _Toc404942641 \h </w:instrText>
      </w:r>
      <w:r>
        <w:fldChar w:fldCharType="separate"/>
      </w:r>
      <w:r>
        <w:t>81</w:t>
      </w:r>
      <w:r>
        <w:fldChar w:fldCharType="end"/>
      </w:r>
    </w:p>
    <w:p w:rsidR="00B2370E" w:rsidRPr="00B2370E" w:rsidRDefault="00B2370E">
      <w:pPr>
        <w:pStyle w:val="TableofFigures"/>
        <w:rPr>
          <w:rFonts w:asciiTheme="minorHAnsi" w:eastAsiaTheme="minorEastAsia" w:hAnsiTheme="minorHAnsi" w:cstheme="minorBidi"/>
          <w:szCs w:val="22"/>
          <w:lang w:eastAsia="nl-NL"/>
        </w:rPr>
      </w:pPr>
      <w:r>
        <w:t>Figure 5</w:t>
      </w:r>
      <w:r>
        <w:noBreakHyphen/>
        <w:t>30: Station Matrix</w:t>
      </w:r>
      <w:r>
        <w:tab/>
      </w:r>
      <w:r>
        <w:fldChar w:fldCharType="begin"/>
      </w:r>
      <w:r>
        <w:instrText xml:space="preserve"> PAGEREF _Toc404942642 \h </w:instrText>
      </w:r>
      <w:r>
        <w:fldChar w:fldCharType="separate"/>
      </w:r>
      <w:r>
        <w:t>83</w:t>
      </w:r>
      <w:r>
        <w:fldChar w:fldCharType="end"/>
      </w:r>
    </w:p>
    <w:p w:rsidR="00B2370E" w:rsidRPr="00B2370E" w:rsidRDefault="00B2370E">
      <w:pPr>
        <w:pStyle w:val="TableofFigures"/>
        <w:rPr>
          <w:rFonts w:asciiTheme="minorHAnsi" w:eastAsiaTheme="minorEastAsia" w:hAnsiTheme="minorHAnsi" w:cstheme="minorBidi"/>
          <w:szCs w:val="22"/>
          <w:lang w:eastAsia="nl-NL"/>
        </w:rPr>
      </w:pPr>
      <w:r>
        <w:t>Figure 5</w:t>
      </w:r>
      <w:r>
        <w:noBreakHyphen/>
        <w:t>31: Settings example</w:t>
      </w:r>
      <w:r>
        <w:tab/>
      </w:r>
      <w:r>
        <w:fldChar w:fldCharType="begin"/>
      </w:r>
      <w:r>
        <w:instrText xml:space="preserve"> PAGEREF _Toc404942643 \h </w:instrText>
      </w:r>
      <w:r>
        <w:fldChar w:fldCharType="separate"/>
      </w:r>
      <w:r>
        <w:t>85</w:t>
      </w:r>
      <w:r>
        <w:fldChar w:fldCharType="end"/>
      </w:r>
    </w:p>
    <w:p w:rsidR="00B2370E" w:rsidRPr="00B2370E" w:rsidRDefault="00B2370E">
      <w:pPr>
        <w:pStyle w:val="TableofFigures"/>
        <w:rPr>
          <w:rFonts w:asciiTheme="minorHAnsi" w:eastAsiaTheme="minorEastAsia" w:hAnsiTheme="minorHAnsi" w:cstheme="minorBidi"/>
          <w:szCs w:val="22"/>
          <w:lang w:eastAsia="nl-NL"/>
        </w:rPr>
      </w:pPr>
      <w:r>
        <w:t>Figure 5</w:t>
      </w:r>
      <w:r>
        <w:noBreakHyphen/>
        <w:t>32: Alarm station settings</w:t>
      </w:r>
      <w:r>
        <w:tab/>
      </w:r>
      <w:r>
        <w:fldChar w:fldCharType="begin"/>
      </w:r>
      <w:r>
        <w:instrText xml:space="preserve"> PAGEREF _Toc404942644 \h </w:instrText>
      </w:r>
      <w:r>
        <w:fldChar w:fldCharType="separate"/>
      </w:r>
      <w:r>
        <w:t>85</w:t>
      </w:r>
      <w:r>
        <w:fldChar w:fldCharType="end"/>
      </w:r>
    </w:p>
    <w:p w:rsidR="00B2370E" w:rsidRPr="00B2370E" w:rsidRDefault="00B2370E">
      <w:pPr>
        <w:pStyle w:val="TableofFigures"/>
        <w:rPr>
          <w:rFonts w:asciiTheme="minorHAnsi" w:eastAsiaTheme="minorEastAsia" w:hAnsiTheme="minorHAnsi" w:cstheme="minorBidi"/>
          <w:szCs w:val="22"/>
          <w:lang w:eastAsia="nl-NL"/>
        </w:rPr>
      </w:pPr>
      <w:r>
        <w:t>Figure 5</w:t>
      </w:r>
      <w:r>
        <w:noBreakHyphen/>
        <w:t>33: Select by dragging</w:t>
      </w:r>
      <w:r>
        <w:tab/>
      </w:r>
      <w:r>
        <w:fldChar w:fldCharType="begin"/>
      </w:r>
      <w:r>
        <w:instrText xml:space="preserve"> PAGEREF _Toc404942645 \h </w:instrText>
      </w:r>
      <w:r>
        <w:fldChar w:fldCharType="separate"/>
      </w:r>
      <w:r>
        <w:t>85</w:t>
      </w:r>
      <w:r>
        <w:fldChar w:fldCharType="end"/>
      </w:r>
    </w:p>
    <w:p w:rsidR="00B2370E" w:rsidRPr="00B2370E" w:rsidRDefault="00B2370E">
      <w:pPr>
        <w:pStyle w:val="TableofFigures"/>
        <w:rPr>
          <w:rFonts w:asciiTheme="minorHAnsi" w:eastAsiaTheme="minorEastAsia" w:hAnsiTheme="minorHAnsi" w:cstheme="minorBidi"/>
          <w:szCs w:val="22"/>
          <w:lang w:eastAsia="nl-NL"/>
        </w:rPr>
      </w:pPr>
      <w:r>
        <w:t>Figure 5</w:t>
      </w:r>
      <w:r>
        <w:noBreakHyphen/>
        <w:t>34: Duty Select function</w:t>
      </w:r>
      <w:r>
        <w:tab/>
      </w:r>
      <w:r>
        <w:fldChar w:fldCharType="begin"/>
      </w:r>
      <w:r>
        <w:instrText xml:space="preserve"> PAGEREF _Toc404942646 \h </w:instrText>
      </w:r>
      <w:r>
        <w:fldChar w:fldCharType="separate"/>
      </w:r>
      <w:r>
        <w:t>86</w:t>
      </w:r>
      <w:r>
        <w:fldChar w:fldCharType="end"/>
      </w:r>
    </w:p>
    <w:p w:rsidR="00B2370E" w:rsidRPr="00B2370E" w:rsidRDefault="00B2370E">
      <w:pPr>
        <w:pStyle w:val="TableofFigures"/>
        <w:rPr>
          <w:rFonts w:asciiTheme="minorHAnsi" w:eastAsiaTheme="minorEastAsia" w:hAnsiTheme="minorHAnsi" w:cstheme="minorBidi"/>
          <w:szCs w:val="22"/>
          <w:lang w:eastAsia="nl-NL"/>
        </w:rPr>
      </w:pPr>
      <w:r>
        <w:t>Figure 5</w:t>
      </w:r>
      <w:r>
        <w:noBreakHyphen/>
        <w:t>35: Call Select function</w:t>
      </w:r>
      <w:r>
        <w:tab/>
      </w:r>
      <w:r>
        <w:fldChar w:fldCharType="begin"/>
      </w:r>
      <w:r>
        <w:instrText xml:space="preserve"> PAGEREF _Toc404942647 \h </w:instrText>
      </w:r>
      <w:r>
        <w:fldChar w:fldCharType="separate"/>
      </w:r>
      <w:r>
        <w:t>87</w:t>
      </w:r>
      <w:r>
        <w:fldChar w:fldCharType="end"/>
      </w:r>
    </w:p>
    <w:p w:rsidR="00B2370E" w:rsidRPr="00B2370E" w:rsidRDefault="00B2370E">
      <w:pPr>
        <w:pStyle w:val="TableofFigures"/>
        <w:rPr>
          <w:rFonts w:asciiTheme="minorHAnsi" w:eastAsiaTheme="minorEastAsia" w:hAnsiTheme="minorHAnsi" w:cstheme="minorBidi"/>
          <w:szCs w:val="22"/>
          <w:lang w:eastAsia="nl-NL"/>
        </w:rPr>
      </w:pPr>
      <w:r>
        <w:t>Figure 5</w:t>
      </w:r>
      <w:r>
        <w:noBreakHyphen/>
        <w:t>36: Alarm Panels</w:t>
      </w:r>
      <w:r>
        <w:tab/>
      </w:r>
      <w:r>
        <w:fldChar w:fldCharType="begin"/>
      </w:r>
      <w:r>
        <w:instrText xml:space="preserve"> PAGEREF _Toc404942648 \h </w:instrText>
      </w:r>
      <w:r>
        <w:fldChar w:fldCharType="separate"/>
      </w:r>
      <w:r>
        <w:t>88</w:t>
      </w:r>
      <w:r>
        <w:fldChar w:fldCharType="end"/>
      </w:r>
    </w:p>
    <w:p w:rsidR="00B2370E" w:rsidRPr="00B2370E" w:rsidRDefault="00B2370E">
      <w:pPr>
        <w:pStyle w:val="TableofFigures"/>
        <w:rPr>
          <w:rFonts w:asciiTheme="minorHAnsi" w:eastAsiaTheme="minorEastAsia" w:hAnsiTheme="minorHAnsi" w:cstheme="minorBidi"/>
          <w:szCs w:val="22"/>
          <w:lang w:eastAsia="nl-NL"/>
        </w:rPr>
      </w:pPr>
      <w:r>
        <w:t>Figure 5</w:t>
      </w:r>
      <w:r>
        <w:noBreakHyphen/>
        <w:t>37: Alarmpanel icons (Settings)</w:t>
      </w:r>
      <w:r>
        <w:tab/>
      </w:r>
      <w:r>
        <w:fldChar w:fldCharType="begin"/>
      </w:r>
      <w:r>
        <w:instrText xml:space="preserve"> PAGEREF _Toc404942649 \h </w:instrText>
      </w:r>
      <w:r>
        <w:fldChar w:fldCharType="separate"/>
      </w:r>
      <w:r>
        <w:t>88</w:t>
      </w:r>
      <w:r>
        <w:fldChar w:fldCharType="end"/>
      </w:r>
    </w:p>
    <w:p w:rsidR="00B2370E" w:rsidRPr="00B2370E" w:rsidRDefault="00B2370E">
      <w:pPr>
        <w:pStyle w:val="TableofFigures"/>
        <w:rPr>
          <w:rFonts w:asciiTheme="minorHAnsi" w:eastAsiaTheme="minorEastAsia" w:hAnsiTheme="minorHAnsi" w:cstheme="minorBidi"/>
          <w:szCs w:val="22"/>
          <w:lang w:eastAsia="nl-NL"/>
        </w:rPr>
      </w:pPr>
      <w:r>
        <w:t>Figure 5</w:t>
      </w:r>
      <w:r>
        <w:noBreakHyphen/>
        <w:t>38: Select the mimics</w:t>
      </w:r>
      <w:r>
        <w:tab/>
      </w:r>
      <w:r>
        <w:fldChar w:fldCharType="begin"/>
      </w:r>
      <w:r>
        <w:instrText xml:space="preserve"> PAGEREF _Toc404942650 \h </w:instrText>
      </w:r>
      <w:r>
        <w:fldChar w:fldCharType="separate"/>
      </w:r>
      <w:r>
        <w:t>89</w:t>
      </w:r>
      <w:r>
        <w:fldChar w:fldCharType="end"/>
      </w:r>
    </w:p>
    <w:p w:rsidR="00B2370E" w:rsidRPr="00B2370E" w:rsidRDefault="00B2370E">
      <w:pPr>
        <w:pStyle w:val="TableofFigures"/>
        <w:rPr>
          <w:rFonts w:asciiTheme="minorHAnsi" w:eastAsiaTheme="minorEastAsia" w:hAnsiTheme="minorHAnsi" w:cstheme="minorBidi"/>
          <w:szCs w:val="22"/>
          <w:lang w:eastAsia="nl-NL"/>
        </w:rPr>
      </w:pPr>
      <w:r>
        <w:t>Figure 5</w:t>
      </w:r>
      <w:r>
        <w:noBreakHyphen/>
        <w:t>39: Alarm Groups</w:t>
      </w:r>
      <w:r>
        <w:tab/>
      </w:r>
      <w:r>
        <w:fldChar w:fldCharType="begin"/>
      </w:r>
      <w:r>
        <w:instrText xml:space="preserve"> PAGEREF _Toc404942651 \h </w:instrText>
      </w:r>
      <w:r>
        <w:fldChar w:fldCharType="separate"/>
      </w:r>
      <w:r>
        <w:t>90</w:t>
      </w:r>
      <w:r>
        <w:fldChar w:fldCharType="end"/>
      </w:r>
    </w:p>
    <w:p w:rsidR="00B2370E" w:rsidRPr="00B2370E" w:rsidRDefault="00B2370E">
      <w:pPr>
        <w:pStyle w:val="TableofFigures"/>
        <w:rPr>
          <w:rFonts w:asciiTheme="minorHAnsi" w:eastAsiaTheme="minorEastAsia" w:hAnsiTheme="minorHAnsi" w:cstheme="minorBidi"/>
          <w:szCs w:val="22"/>
          <w:lang w:eastAsia="nl-NL"/>
        </w:rPr>
      </w:pPr>
      <w:r>
        <w:t>Figure 5</w:t>
      </w:r>
      <w:r>
        <w:noBreakHyphen/>
        <w:t>40: Alarm Settings</w:t>
      </w:r>
      <w:r>
        <w:tab/>
      </w:r>
      <w:r>
        <w:fldChar w:fldCharType="begin"/>
      </w:r>
      <w:r>
        <w:instrText xml:space="preserve"> PAGEREF _Toc404942652 \h </w:instrText>
      </w:r>
      <w:r>
        <w:fldChar w:fldCharType="separate"/>
      </w:r>
      <w:r>
        <w:t>91</w:t>
      </w:r>
      <w:r>
        <w:fldChar w:fldCharType="end"/>
      </w:r>
    </w:p>
    <w:p w:rsidR="00B2370E" w:rsidRPr="00B2370E" w:rsidRDefault="00B2370E">
      <w:pPr>
        <w:pStyle w:val="TableofFigures"/>
        <w:rPr>
          <w:rFonts w:asciiTheme="minorHAnsi" w:eastAsiaTheme="minorEastAsia" w:hAnsiTheme="minorHAnsi" w:cstheme="minorBidi"/>
          <w:szCs w:val="22"/>
          <w:lang w:eastAsia="nl-NL"/>
        </w:rPr>
      </w:pPr>
      <w:r>
        <w:t>Figure 5</w:t>
      </w:r>
      <w:r>
        <w:noBreakHyphen/>
        <w:t>41: Taskbar menu</w:t>
      </w:r>
      <w:r>
        <w:tab/>
      </w:r>
      <w:r>
        <w:fldChar w:fldCharType="begin"/>
      </w:r>
      <w:r>
        <w:instrText xml:space="preserve"> PAGEREF _Toc404942653 \h </w:instrText>
      </w:r>
      <w:r>
        <w:fldChar w:fldCharType="separate"/>
      </w:r>
      <w:r>
        <w:t>92</w:t>
      </w:r>
      <w:r>
        <w:fldChar w:fldCharType="end"/>
      </w:r>
    </w:p>
    <w:p w:rsidR="00B2370E" w:rsidRPr="00B2370E" w:rsidRDefault="00B2370E">
      <w:pPr>
        <w:pStyle w:val="TableofFigures"/>
        <w:rPr>
          <w:rFonts w:asciiTheme="minorHAnsi" w:eastAsiaTheme="minorEastAsia" w:hAnsiTheme="minorHAnsi" w:cstheme="minorBidi"/>
          <w:szCs w:val="22"/>
          <w:lang w:eastAsia="nl-NL"/>
        </w:rPr>
      </w:pPr>
      <w:r>
        <w:t>Figure 5</w:t>
      </w:r>
      <w:r>
        <w:noBreakHyphen/>
        <w:t>42: License</w:t>
      </w:r>
      <w:r>
        <w:tab/>
      </w:r>
      <w:r>
        <w:fldChar w:fldCharType="begin"/>
      </w:r>
      <w:r>
        <w:instrText xml:space="preserve"> PAGEREF _Toc404942654 \h </w:instrText>
      </w:r>
      <w:r>
        <w:fldChar w:fldCharType="separate"/>
      </w:r>
      <w:r>
        <w:t>95</w:t>
      </w:r>
      <w:r>
        <w:fldChar w:fldCharType="end"/>
      </w:r>
    </w:p>
    <w:p w:rsidR="00B2370E" w:rsidRPr="00B2370E" w:rsidRDefault="00B2370E">
      <w:pPr>
        <w:pStyle w:val="TableofFigures"/>
        <w:rPr>
          <w:rFonts w:asciiTheme="minorHAnsi" w:eastAsiaTheme="minorEastAsia" w:hAnsiTheme="minorHAnsi" w:cstheme="minorBidi"/>
          <w:szCs w:val="22"/>
          <w:lang w:eastAsia="nl-NL"/>
        </w:rPr>
      </w:pPr>
      <w:r>
        <w:t>Figure 5</w:t>
      </w:r>
      <w:r>
        <w:noBreakHyphen/>
        <w:t>43: COM ports</w:t>
      </w:r>
      <w:r>
        <w:tab/>
      </w:r>
      <w:r>
        <w:fldChar w:fldCharType="begin"/>
      </w:r>
      <w:r>
        <w:instrText xml:space="preserve"> PAGEREF _Toc404942655 \h </w:instrText>
      </w:r>
      <w:r>
        <w:fldChar w:fldCharType="separate"/>
      </w:r>
      <w:r>
        <w:t>96</w:t>
      </w:r>
      <w:r>
        <w:fldChar w:fldCharType="end"/>
      </w:r>
    </w:p>
    <w:p w:rsidR="00B2370E" w:rsidRPr="00B2370E" w:rsidRDefault="00B2370E">
      <w:pPr>
        <w:pStyle w:val="TableofFigures"/>
        <w:rPr>
          <w:rFonts w:asciiTheme="minorHAnsi" w:eastAsiaTheme="minorEastAsia" w:hAnsiTheme="minorHAnsi" w:cstheme="minorBidi"/>
          <w:szCs w:val="22"/>
          <w:lang w:eastAsia="nl-NL"/>
        </w:rPr>
      </w:pPr>
      <w:r>
        <w:t>Figure 5</w:t>
      </w:r>
      <w:r>
        <w:noBreakHyphen/>
        <w:t>44: Drop-down menu (device interfaces)</w:t>
      </w:r>
      <w:r>
        <w:tab/>
      </w:r>
      <w:r>
        <w:fldChar w:fldCharType="begin"/>
      </w:r>
      <w:r>
        <w:instrText xml:space="preserve"> PAGEREF _Toc404942656 \h </w:instrText>
      </w:r>
      <w:r>
        <w:fldChar w:fldCharType="separate"/>
      </w:r>
      <w:r>
        <w:t>97</w:t>
      </w:r>
      <w:r>
        <w:fldChar w:fldCharType="end"/>
      </w:r>
    </w:p>
    <w:p w:rsidR="00B2370E" w:rsidRPr="00B2370E" w:rsidRDefault="00B2370E">
      <w:pPr>
        <w:pStyle w:val="TableofFigures"/>
        <w:rPr>
          <w:rFonts w:asciiTheme="minorHAnsi" w:eastAsiaTheme="minorEastAsia" w:hAnsiTheme="minorHAnsi" w:cstheme="minorBidi"/>
          <w:szCs w:val="22"/>
          <w:lang w:eastAsia="nl-NL"/>
        </w:rPr>
      </w:pPr>
      <w:r>
        <w:t>Figure 5</w:t>
      </w:r>
      <w:r>
        <w:noBreakHyphen/>
        <w:t>45: COM port assignment</w:t>
      </w:r>
      <w:r>
        <w:tab/>
      </w:r>
      <w:r>
        <w:fldChar w:fldCharType="begin"/>
      </w:r>
      <w:r>
        <w:instrText xml:space="preserve"> PAGEREF _Toc404942657 \h </w:instrText>
      </w:r>
      <w:r>
        <w:fldChar w:fldCharType="separate"/>
      </w:r>
      <w:r>
        <w:t>98</w:t>
      </w:r>
      <w:r>
        <w:fldChar w:fldCharType="end"/>
      </w:r>
    </w:p>
    <w:p w:rsidR="00B2370E" w:rsidRPr="00B2370E" w:rsidRDefault="00B2370E">
      <w:pPr>
        <w:pStyle w:val="TableofFigures"/>
        <w:rPr>
          <w:rFonts w:asciiTheme="minorHAnsi" w:eastAsiaTheme="minorEastAsia" w:hAnsiTheme="minorHAnsi" w:cstheme="minorBidi"/>
          <w:szCs w:val="22"/>
          <w:lang w:eastAsia="nl-NL"/>
        </w:rPr>
      </w:pPr>
      <w:r>
        <w:t>Figure 5</w:t>
      </w:r>
      <w:r>
        <w:noBreakHyphen/>
        <w:t>46: additional configuration</w:t>
      </w:r>
      <w:r>
        <w:tab/>
      </w:r>
      <w:r>
        <w:fldChar w:fldCharType="begin"/>
      </w:r>
      <w:r>
        <w:instrText xml:space="preserve"> PAGEREF _Toc404942658 \h </w:instrText>
      </w:r>
      <w:r>
        <w:fldChar w:fldCharType="separate"/>
      </w:r>
      <w:r>
        <w:t>98</w:t>
      </w:r>
      <w:r>
        <w:fldChar w:fldCharType="end"/>
      </w:r>
    </w:p>
    <w:p w:rsidR="00B2370E" w:rsidRPr="00B2370E" w:rsidRDefault="00B2370E">
      <w:pPr>
        <w:pStyle w:val="TableofFigures"/>
        <w:rPr>
          <w:rFonts w:asciiTheme="minorHAnsi" w:eastAsiaTheme="minorEastAsia" w:hAnsiTheme="minorHAnsi" w:cstheme="minorBidi"/>
          <w:szCs w:val="22"/>
          <w:lang w:eastAsia="nl-NL"/>
        </w:rPr>
      </w:pPr>
      <w:r>
        <w:t>Figure 5</w:t>
      </w:r>
      <w:r>
        <w:noBreakHyphen/>
        <w:t>47: Comm Port Settings</w:t>
      </w:r>
      <w:r>
        <w:tab/>
      </w:r>
      <w:r>
        <w:fldChar w:fldCharType="begin"/>
      </w:r>
      <w:r>
        <w:instrText xml:space="preserve"> PAGEREF _Toc404942659 \h </w:instrText>
      </w:r>
      <w:r>
        <w:fldChar w:fldCharType="separate"/>
      </w:r>
      <w:r>
        <w:t>99</w:t>
      </w:r>
      <w:r>
        <w:fldChar w:fldCharType="end"/>
      </w:r>
    </w:p>
    <w:p w:rsidR="00B2370E" w:rsidRPr="00B2370E" w:rsidRDefault="00B2370E">
      <w:pPr>
        <w:pStyle w:val="TableofFigures"/>
        <w:rPr>
          <w:rFonts w:asciiTheme="minorHAnsi" w:eastAsiaTheme="minorEastAsia" w:hAnsiTheme="minorHAnsi" w:cstheme="minorBidi"/>
          <w:szCs w:val="22"/>
          <w:lang w:eastAsia="nl-NL"/>
        </w:rPr>
      </w:pPr>
      <w:r>
        <w:t>Figure 5</w:t>
      </w:r>
      <w:r>
        <w:noBreakHyphen/>
        <w:t>48: Printer settings</w:t>
      </w:r>
      <w:r>
        <w:tab/>
      </w:r>
      <w:r>
        <w:fldChar w:fldCharType="begin"/>
      </w:r>
      <w:r>
        <w:instrText xml:space="preserve"> PAGEREF _Toc404942660 \h </w:instrText>
      </w:r>
      <w:r>
        <w:fldChar w:fldCharType="separate"/>
      </w:r>
      <w:r>
        <w:t>100</w:t>
      </w:r>
      <w:r>
        <w:fldChar w:fldCharType="end"/>
      </w:r>
    </w:p>
    <w:p w:rsidR="00B2370E" w:rsidRPr="00B2370E" w:rsidRDefault="00B2370E">
      <w:pPr>
        <w:pStyle w:val="TableofFigures"/>
        <w:rPr>
          <w:rFonts w:asciiTheme="minorHAnsi" w:eastAsiaTheme="minorEastAsia" w:hAnsiTheme="minorHAnsi" w:cstheme="minorBidi"/>
          <w:szCs w:val="22"/>
          <w:lang w:eastAsia="nl-NL"/>
        </w:rPr>
      </w:pPr>
      <w:r>
        <w:t>Figure 5</w:t>
      </w:r>
      <w:r>
        <w:noBreakHyphen/>
        <w:t>49: Serial LAN ports</w:t>
      </w:r>
      <w:r>
        <w:tab/>
      </w:r>
      <w:r>
        <w:fldChar w:fldCharType="begin"/>
      </w:r>
      <w:r>
        <w:instrText xml:space="preserve"> PAGEREF _Toc404942661 \h </w:instrText>
      </w:r>
      <w:r>
        <w:fldChar w:fldCharType="separate"/>
      </w:r>
      <w:r>
        <w:t>101</w:t>
      </w:r>
      <w:r>
        <w:fldChar w:fldCharType="end"/>
      </w:r>
    </w:p>
    <w:p w:rsidR="00B2370E" w:rsidRPr="00B2370E" w:rsidRDefault="00B2370E">
      <w:pPr>
        <w:pStyle w:val="TableofFigures"/>
        <w:rPr>
          <w:rFonts w:asciiTheme="minorHAnsi" w:eastAsiaTheme="minorEastAsia" w:hAnsiTheme="minorHAnsi" w:cstheme="minorBidi"/>
          <w:szCs w:val="22"/>
          <w:lang w:eastAsia="nl-NL"/>
        </w:rPr>
      </w:pPr>
      <w:r>
        <w:t>Figure 5</w:t>
      </w:r>
      <w:r>
        <w:noBreakHyphen/>
        <w:t>50: Type (Moxa)</w:t>
      </w:r>
      <w:r>
        <w:tab/>
      </w:r>
      <w:r>
        <w:fldChar w:fldCharType="begin"/>
      </w:r>
      <w:r>
        <w:instrText xml:space="preserve"> PAGEREF _Toc404942662 \h </w:instrText>
      </w:r>
      <w:r>
        <w:fldChar w:fldCharType="separate"/>
      </w:r>
      <w:r>
        <w:t>102</w:t>
      </w:r>
      <w:r>
        <w:fldChar w:fldCharType="end"/>
      </w:r>
    </w:p>
    <w:p w:rsidR="00B2370E" w:rsidRPr="00B2370E" w:rsidRDefault="00B2370E">
      <w:pPr>
        <w:pStyle w:val="TableofFigures"/>
        <w:rPr>
          <w:rFonts w:asciiTheme="minorHAnsi" w:eastAsiaTheme="minorEastAsia" w:hAnsiTheme="minorHAnsi" w:cstheme="minorBidi"/>
          <w:szCs w:val="22"/>
          <w:lang w:eastAsia="nl-NL"/>
        </w:rPr>
      </w:pPr>
      <w:r>
        <w:lastRenderedPageBreak/>
        <w:t>Figure 5</w:t>
      </w:r>
      <w:r>
        <w:noBreakHyphen/>
        <w:t>51: Interface</w:t>
      </w:r>
      <w:r>
        <w:tab/>
      </w:r>
      <w:r>
        <w:fldChar w:fldCharType="begin"/>
      </w:r>
      <w:r>
        <w:instrText xml:space="preserve"> PAGEREF _Toc404942663 \h </w:instrText>
      </w:r>
      <w:r>
        <w:fldChar w:fldCharType="separate"/>
      </w:r>
      <w:r>
        <w:t>103</w:t>
      </w:r>
      <w:r>
        <w:fldChar w:fldCharType="end"/>
      </w:r>
    </w:p>
    <w:p w:rsidR="00B2370E" w:rsidRPr="00B2370E" w:rsidRDefault="00B2370E">
      <w:pPr>
        <w:pStyle w:val="TableofFigures"/>
        <w:rPr>
          <w:rFonts w:asciiTheme="minorHAnsi" w:eastAsiaTheme="minorEastAsia" w:hAnsiTheme="minorHAnsi" w:cstheme="minorBidi"/>
          <w:szCs w:val="22"/>
          <w:lang w:eastAsia="nl-NL"/>
        </w:rPr>
      </w:pPr>
      <w:r>
        <w:t>Figure 5</w:t>
      </w:r>
      <w:r>
        <w:noBreakHyphen/>
        <w:t>52: Standard</w:t>
      </w:r>
      <w:r>
        <w:tab/>
      </w:r>
      <w:r>
        <w:fldChar w:fldCharType="begin"/>
      </w:r>
      <w:r>
        <w:instrText xml:space="preserve"> PAGEREF _Toc404942664 \h </w:instrText>
      </w:r>
      <w:r>
        <w:fldChar w:fldCharType="separate"/>
      </w:r>
      <w:r>
        <w:t>104</w:t>
      </w:r>
      <w:r>
        <w:fldChar w:fldCharType="end"/>
      </w:r>
    </w:p>
    <w:p w:rsidR="00B2370E" w:rsidRPr="00B2370E" w:rsidRDefault="00B2370E">
      <w:pPr>
        <w:pStyle w:val="TableofFigures"/>
        <w:rPr>
          <w:rFonts w:asciiTheme="minorHAnsi" w:eastAsiaTheme="minorEastAsia" w:hAnsiTheme="minorHAnsi" w:cstheme="minorBidi"/>
          <w:szCs w:val="22"/>
          <w:lang w:eastAsia="nl-NL"/>
        </w:rPr>
      </w:pPr>
      <w:r>
        <w:t>Figure 5</w:t>
      </w:r>
      <w:r>
        <w:noBreakHyphen/>
        <w:t>53: Overview connected devices</w:t>
      </w:r>
      <w:r>
        <w:tab/>
      </w:r>
      <w:r>
        <w:fldChar w:fldCharType="begin"/>
      </w:r>
      <w:r>
        <w:instrText xml:space="preserve"> PAGEREF _Toc404942665 \h </w:instrText>
      </w:r>
      <w:r>
        <w:fldChar w:fldCharType="separate"/>
      </w:r>
      <w:r>
        <w:t>105</w:t>
      </w:r>
      <w:r>
        <w:fldChar w:fldCharType="end"/>
      </w:r>
    </w:p>
    <w:p w:rsidR="00B2370E" w:rsidRPr="00B2370E" w:rsidRDefault="00B2370E">
      <w:pPr>
        <w:pStyle w:val="TableofFigures"/>
        <w:rPr>
          <w:rFonts w:asciiTheme="minorHAnsi" w:eastAsiaTheme="minorEastAsia" w:hAnsiTheme="minorHAnsi" w:cstheme="minorBidi"/>
          <w:szCs w:val="22"/>
          <w:lang w:eastAsia="nl-NL"/>
        </w:rPr>
      </w:pPr>
      <w:r>
        <w:t>Figure 5</w:t>
      </w:r>
      <w:r>
        <w:noBreakHyphen/>
        <w:t>54: Wago configuration</w:t>
      </w:r>
      <w:r>
        <w:tab/>
      </w:r>
      <w:r>
        <w:fldChar w:fldCharType="begin"/>
      </w:r>
      <w:r>
        <w:instrText xml:space="preserve"> PAGEREF _Toc404942666 \h </w:instrText>
      </w:r>
      <w:r>
        <w:fldChar w:fldCharType="separate"/>
      </w:r>
      <w:r>
        <w:t>106</w:t>
      </w:r>
      <w:r>
        <w:fldChar w:fldCharType="end"/>
      </w:r>
    </w:p>
    <w:p w:rsidR="00B2370E" w:rsidRPr="00B2370E" w:rsidRDefault="00B2370E">
      <w:pPr>
        <w:pStyle w:val="TableofFigures"/>
        <w:rPr>
          <w:rFonts w:asciiTheme="minorHAnsi" w:eastAsiaTheme="minorEastAsia" w:hAnsiTheme="minorHAnsi" w:cstheme="minorBidi"/>
          <w:szCs w:val="22"/>
          <w:lang w:eastAsia="nl-NL"/>
        </w:rPr>
      </w:pPr>
      <w:r>
        <w:t>Figure 5</w:t>
      </w:r>
      <w:r>
        <w:noBreakHyphen/>
        <w:t>55: Wago expanded view</w:t>
      </w:r>
      <w:r>
        <w:tab/>
      </w:r>
      <w:r>
        <w:fldChar w:fldCharType="begin"/>
      </w:r>
      <w:r>
        <w:instrText xml:space="preserve"> PAGEREF _Toc404942667 \h </w:instrText>
      </w:r>
      <w:r>
        <w:fldChar w:fldCharType="separate"/>
      </w:r>
      <w:r>
        <w:t>107</w:t>
      </w:r>
      <w:r>
        <w:fldChar w:fldCharType="end"/>
      </w:r>
    </w:p>
    <w:p w:rsidR="00B2370E" w:rsidRPr="00B2370E" w:rsidRDefault="00B2370E">
      <w:pPr>
        <w:pStyle w:val="TableofFigures"/>
        <w:rPr>
          <w:rFonts w:asciiTheme="minorHAnsi" w:eastAsiaTheme="minorEastAsia" w:hAnsiTheme="minorHAnsi" w:cstheme="minorBidi"/>
          <w:szCs w:val="22"/>
          <w:lang w:eastAsia="nl-NL"/>
        </w:rPr>
      </w:pPr>
      <w:r>
        <w:t>Figure 5</w:t>
      </w:r>
      <w:r>
        <w:noBreakHyphen/>
        <w:t>56: Sensor-window</w:t>
      </w:r>
      <w:r>
        <w:tab/>
      </w:r>
      <w:r>
        <w:fldChar w:fldCharType="begin"/>
      </w:r>
      <w:r>
        <w:instrText xml:space="preserve"> PAGEREF _Toc404942668 \h </w:instrText>
      </w:r>
      <w:r>
        <w:fldChar w:fldCharType="separate"/>
      </w:r>
      <w:r>
        <w:t>108</w:t>
      </w:r>
      <w:r>
        <w:fldChar w:fldCharType="end"/>
      </w:r>
    </w:p>
    <w:p w:rsidR="00B2370E" w:rsidRPr="00B2370E" w:rsidRDefault="00B2370E">
      <w:pPr>
        <w:pStyle w:val="TableofFigures"/>
        <w:rPr>
          <w:rFonts w:asciiTheme="minorHAnsi" w:eastAsiaTheme="minorEastAsia" w:hAnsiTheme="minorHAnsi" w:cstheme="minorBidi"/>
          <w:szCs w:val="22"/>
          <w:lang w:eastAsia="nl-NL"/>
        </w:rPr>
      </w:pPr>
      <w:r>
        <w:t>Figure 5</w:t>
      </w:r>
      <w:r>
        <w:noBreakHyphen/>
        <w:t>57: Sensor type list</w:t>
      </w:r>
      <w:r>
        <w:tab/>
      </w:r>
      <w:r>
        <w:fldChar w:fldCharType="begin"/>
      </w:r>
      <w:r>
        <w:instrText xml:space="preserve"> PAGEREF _Toc404942669 \h </w:instrText>
      </w:r>
      <w:r>
        <w:fldChar w:fldCharType="separate"/>
      </w:r>
      <w:r>
        <w:t>109</w:t>
      </w:r>
      <w:r>
        <w:fldChar w:fldCharType="end"/>
      </w:r>
    </w:p>
    <w:p w:rsidR="00B2370E" w:rsidRPr="00B2370E" w:rsidRDefault="00B2370E">
      <w:pPr>
        <w:pStyle w:val="TableofFigures"/>
        <w:rPr>
          <w:rFonts w:asciiTheme="minorHAnsi" w:eastAsiaTheme="minorEastAsia" w:hAnsiTheme="minorHAnsi" w:cstheme="minorBidi"/>
          <w:szCs w:val="22"/>
          <w:lang w:eastAsia="nl-NL"/>
        </w:rPr>
      </w:pPr>
      <w:r>
        <w:t>Figure 5</w:t>
      </w:r>
      <w:r>
        <w:noBreakHyphen/>
        <w:t>58: Wago Device Manager</w:t>
      </w:r>
      <w:r>
        <w:tab/>
      </w:r>
      <w:r>
        <w:fldChar w:fldCharType="begin"/>
      </w:r>
      <w:r>
        <w:instrText xml:space="preserve"> PAGEREF _Toc404942670 \h </w:instrText>
      </w:r>
      <w:r>
        <w:fldChar w:fldCharType="separate"/>
      </w:r>
      <w:r>
        <w:t>112</w:t>
      </w:r>
      <w:r>
        <w:fldChar w:fldCharType="end"/>
      </w:r>
    </w:p>
    <w:p w:rsidR="00B2370E" w:rsidRPr="00B2370E" w:rsidRDefault="00B2370E">
      <w:pPr>
        <w:pStyle w:val="TableofFigures"/>
        <w:rPr>
          <w:rFonts w:asciiTheme="minorHAnsi" w:eastAsiaTheme="minorEastAsia" w:hAnsiTheme="minorHAnsi" w:cstheme="minorBidi"/>
          <w:szCs w:val="22"/>
          <w:lang w:eastAsia="nl-NL"/>
        </w:rPr>
      </w:pPr>
      <w:r>
        <w:t>Figure 5</w:t>
      </w:r>
      <w:r>
        <w:noBreakHyphen/>
        <w:t>59: Operating mode switch (Wago)</w:t>
      </w:r>
      <w:r>
        <w:tab/>
      </w:r>
      <w:r>
        <w:fldChar w:fldCharType="begin"/>
      </w:r>
      <w:r>
        <w:instrText xml:space="preserve"> PAGEREF _Toc404942671 \h </w:instrText>
      </w:r>
      <w:r>
        <w:fldChar w:fldCharType="separate"/>
      </w:r>
      <w:r>
        <w:t>113</w:t>
      </w:r>
      <w:r>
        <w:fldChar w:fldCharType="end"/>
      </w:r>
    </w:p>
    <w:p w:rsidR="00B2370E" w:rsidRPr="00B2370E" w:rsidRDefault="00B2370E">
      <w:pPr>
        <w:pStyle w:val="TableofFigures"/>
        <w:rPr>
          <w:rFonts w:asciiTheme="minorHAnsi" w:eastAsiaTheme="minorEastAsia" w:hAnsiTheme="minorHAnsi" w:cstheme="minorBidi"/>
          <w:szCs w:val="22"/>
          <w:lang w:eastAsia="nl-NL"/>
        </w:rPr>
      </w:pPr>
      <w:r>
        <w:t>Figure 5</w:t>
      </w:r>
      <w:r>
        <w:noBreakHyphen/>
        <w:t>60: Calibration</w:t>
      </w:r>
      <w:r>
        <w:tab/>
      </w:r>
      <w:r>
        <w:fldChar w:fldCharType="begin"/>
      </w:r>
      <w:r>
        <w:instrText xml:space="preserve"> PAGEREF _Toc404942672 \h </w:instrText>
      </w:r>
      <w:r>
        <w:fldChar w:fldCharType="separate"/>
      </w:r>
      <w:r>
        <w:t>114</w:t>
      </w:r>
      <w:r>
        <w:fldChar w:fldCharType="end"/>
      </w:r>
    </w:p>
    <w:p w:rsidR="00B2370E" w:rsidRPr="00B2370E" w:rsidRDefault="00B2370E">
      <w:pPr>
        <w:pStyle w:val="TableofFigures"/>
        <w:rPr>
          <w:rFonts w:asciiTheme="minorHAnsi" w:eastAsiaTheme="minorEastAsia" w:hAnsiTheme="minorHAnsi" w:cstheme="minorBidi"/>
          <w:szCs w:val="22"/>
          <w:lang w:eastAsia="nl-NL"/>
        </w:rPr>
      </w:pPr>
      <w:r>
        <w:t>Figure 5</w:t>
      </w:r>
      <w:r>
        <w:noBreakHyphen/>
        <w:t>61: Graph (WAGO calibration)</w:t>
      </w:r>
      <w:r>
        <w:tab/>
      </w:r>
      <w:r>
        <w:fldChar w:fldCharType="begin"/>
      </w:r>
      <w:r>
        <w:instrText xml:space="preserve"> PAGEREF _Toc404942673 \h </w:instrText>
      </w:r>
      <w:r>
        <w:fldChar w:fldCharType="separate"/>
      </w:r>
      <w:r>
        <w:t>115</w:t>
      </w:r>
      <w:r>
        <w:fldChar w:fldCharType="end"/>
      </w:r>
    </w:p>
    <w:p w:rsidR="00B2370E" w:rsidRPr="00B2370E" w:rsidRDefault="00B2370E">
      <w:pPr>
        <w:pStyle w:val="TableofFigures"/>
        <w:rPr>
          <w:rFonts w:asciiTheme="minorHAnsi" w:eastAsiaTheme="minorEastAsia" w:hAnsiTheme="minorHAnsi" w:cstheme="minorBidi"/>
          <w:szCs w:val="22"/>
          <w:lang w:eastAsia="nl-NL"/>
        </w:rPr>
      </w:pPr>
      <w:r>
        <w:t>Figure 5</w:t>
      </w:r>
      <w:r>
        <w:noBreakHyphen/>
        <w:t>62: Graph Calibrated</w:t>
      </w:r>
      <w:r>
        <w:tab/>
      </w:r>
      <w:r>
        <w:fldChar w:fldCharType="begin"/>
      </w:r>
      <w:r>
        <w:instrText xml:space="preserve"> PAGEREF _Toc404942674 \h </w:instrText>
      </w:r>
      <w:r>
        <w:fldChar w:fldCharType="separate"/>
      </w:r>
      <w:r>
        <w:t>116</w:t>
      </w:r>
      <w:r>
        <w:fldChar w:fldCharType="end"/>
      </w:r>
    </w:p>
    <w:p w:rsidR="00B2370E" w:rsidRPr="00B2370E" w:rsidRDefault="00B2370E">
      <w:pPr>
        <w:pStyle w:val="TableofFigures"/>
        <w:rPr>
          <w:rFonts w:asciiTheme="minorHAnsi" w:eastAsiaTheme="minorEastAsia" w:hAnsiTheme="minorHAnsi" w:cstheme="minorBidi"/>
          <w:szCs w:val="22"/>
          <w:lang w:eastAsia="nl-NL"/>
        </w:rPr>
      </w:pPr>
      <w:r>
        <w:t>Figure 5</w:t>
      </w:r>
      <w:r>
        <w:noBreakHyphen/>
        <w:t>63: Network</w:t>
      </w:r>
      <w:r>
        <w:tab/>
      </w:r>
      <w:r>
        <w:fldChar w:fldCharType="begin"/>
      </w:r>
      <w:r>
        <w:instrText xml:space="preserve"> PAGEREF _Toc404942675 \h </w:instrText>
      </w:r>
      <w:r>
        <w:fldChar w:fldCharType="separate"/>
      </w:r>
      <w:r>
        <w:t>117</w:t>
      </w:r>
      <w:r>
        <w:fldChar w:fldCharType="end"/>
      </w:r>
    </w:p>
    <w:p w:rsidR="00B2370E" w:rsidRPr="00B2370E" w:rsidRDefault="00B2370E">
      <w:pPr>
        <w:pStyle w:val="TableofFigures"/>
        <w:rPr>
          <w:rFonts w:asciiTheme="minorHAnsi" w:eastAsiaTheme="minorEastAsia" w:hAnsiTheme="minorHAnsi" w:cstheme="minorBidi"/>
          <w:szCs w:val="22"/>
          <w:lang w:eastAsia="nl-NL"/>
        </w:rPr>
      </w:pPr>
      <w:r>
        <w:t>Figure 5</w:t>
      </w:r>
      <w:r>
        <w:noBreakHyphen/>
        <w:t>64: System Layout</w:t>
      </w:r>
      <w:r>
        <w:tab/>
      </w:r>
      <w:r>
        <w:fldChar w:fldCharType="begin"/>
      </w:r>
      <w:r>
        <w:instrText xml:space="preserve"> PAGEREF _Toc404942676 \h </w:instrText>
      </w:r>
      <w:r>
        <w:fldChar w:fldCharType="separate"/>
      </w:r>
      <w:r>
        <w:t>118</w:t>
      </w:r>
      <w:r>
        <w:fldChar w:fldCharType="end"/>
      </w:r>
    </w:p>
    <w:p w:rsidR="00B2370E" w:rsidRPr="00B2370E" w:rsidRDefault="00B2370E">
      <w:pPr>
        <w:pStyle w:val="TableofFigures"/>
        <w:rPr>
          <w:rFonts w:asciiTheme="minorHAnsi" w:eastAsiaTheme="minorEastAsia" w:hAnsiTheme="minorHAnsi" w:cstheme="minorBidi"/>
          <w:szCs w:val="22"/>
          <w:lang w:eastAsia="nl-NL"/>
        </w:rPr>
      </w:pPr>
      <w:r>
        <w:t>Figure 5</w:t>
      </w:r>
      <w:r>
        <w:noBreakHyphen/>
        <w:t>65: Soft PLC</w:t>
      </w:r>
      <w:r>
        <w:tab/>
      </w:r>
      <w:r>
        <w:fldChar w:fldCharType="begin"/>
      </w:r>
      <w:r>
        <w:instrText xml:space="preserve"> PAGEREF _Toc404942677 \h </w:instrText>
      </w:r>
      <w:r>
        <w:fldChar w:fldCharType="separate"/>
      </w:r>
      <w:r>
        <w:t>119</w:t>
      </w:r>
      <w:r>
        <w:fldChar w:fldCharType="end"/>
      </w:r>
    </w:p>
    <w:p w:rsidR="00B2370E" w:rsidRPr="00B2370E" w:rsidRDefault="00B2370E">
      <w:pPr>
        <w:pStyle w:val="TableofFigures"/>
        <w:rPr>
          <w:rFonts w:asciiTheme="minorHAnsi" w:eastAsiaTheme="minorEastAsia" w:hAnsiTheme="minorHAnsi" w:cstheme="minorBidi"/>
          <w:szCs w:val="22"/>
          <w:lang w:eastAsia="nl-NL"/>
        </w:rPr>
      </w:pPr>
      <w:r>
        <w:t>Figure 5</w:t>
      </w:r>
      <w:r>
        <w:noBreakHyphen/>
        <w:t>66: SoftPLC Rename</w:t>
      </w:r>
      <w:r>
        <w:tab/>
      </w:r>
      <w:r>
        <w:fldChar w:fldCharType="begin"/>
      </w:r>
      <w:r>
        <w:instrText xml:space="preserve"> PAGEREF _Toc404942678 \h </w:instrText>
      </w:r>
      <w:r>
        <w:fldChar w:fldCharType="separate"/>
      </w:r>
      <w:r>
        <w:t>120</w:t>
      </w:r>
      <w:r>
        <w:fldChar w:fldCharType="end"/>
      </w:r>
    </w:p>
    <w:p w:rsidR="00B2370E" w:rsidRPr="00B2370E" w:rsidRDefault="00B2370E">
      <w:pPr>
        <w:pStyle w:val="TableofFigures"/>
        <w:rPr>
          <w:rFonts w:asciiTheme="minorHAnsi" w:eastAsiaTheme="minorEastAsia" w:hAnsiTheme="minorHAnsi" w:cstheme="minorBidi"/>
          <w:szCs w:val="22"/>
          <w:lang w:eastAsia="nl-NL"/>
        </w:rPr>
      </w:pPr>
      <w:r>
        <w:t>Figure 5</w:t>
      </w:r>
      <w:r>
        <w:noBreakHyphen/>
        <w:t>67: SoftPLC pop-up</w:t>
      </w:r>
      <w:r>
        <w:tab/>
      </w:r>
      <w:r>
        <w:fldChar w:fldCharType="begin"/>
      </w:r>
      <w:r>
        <w:instrText xml:space="preserve"> PAGEREF _Toc404942679 \h </w:instrText>
      </w:r>
      <w:r>
        <w:fldChar w:fldCharType="separate"/>
      </w:r>
      <w:r>
        <w:t>121</w:t>
      </w:r>
      <w:r>
        <w:fldChar w:fldCharType="end"/>
      </w:r>
    </w:p>
    <w:p w:rsidR="00B2370E" w:rsidRPr="00B2370E" w:rsidRDefault="00B2370E">
      <w:pPr>
        <w:pStyle w:val="TableofFigures"/>
        <w:rPr>
          <w:rFonts w:asciiTheme="minorHAnsi" w:eastAsiaTheme="minorEastAsia" w:hAnsiTheme="minorHAnsi" w:cstheme="minorBidi"/>
          <w:szCs w:val="22"/>
          <w:lang w:eastAsia="nl-NL"/>
        </w:rPr>
      </w:pPr>
      <w:r>
        <w:t>Figure 5</w:t>
      </w:r>
      <w:r>
        <w:noBreakHyphen/>
        <w:t>68: SoftPLC Assign Field</w:t>
      </w:r>
      <w:r>
        <w:tab/>
      </w:r>
      <w:r>
        <w:fldChar w:fldCharType="begin"/>
      </w:r>
      <w:r>
        <w:instrText xml:space="preserve"> PAGEREF _Toc404942680 \h </w:instrText>
      </w:r>
      <w:r>
        <w:fldChar w:fldCharType="separate"/>
      </w:r>
      <w:r>
        <w:t>122</w:t>
      </w:r>
      <w:r>
        <w:fldChar w:fldCharType="end"/>
      </w:r>
    </w:p>
    <w:p w:rsidR="00B2370E" w:rsidRPr="00B2370E" w:rsidRDefault="00B2370E">
      <w:pPr>
        <w:pStyle w:val="TableofFigures"/>
        <w:rPr>
          <w:rFonts w:asciiTheme="minorHAnsi" w:eastAsiaTheme="minorEastAsia" w:hAnsiTheme="minorHAnsi" w:cstheme="minorBidi"/>
          <w:szCs w:val="22"/>
          <w:lang w:eastAsia="nl-NL"/>
        </w:rPr>
      </w:pPr>
      <w:r>
        <w:t>Figure 5</w:t>
      </w:r>
      <w:r>
        <w:noBreakHyphen/>
        <w:t>69: SoftPLC first Line</w:t>
      </w:r>
      <w:r>
        <w:tab/>
      </w:r>
      <w:r>
        <w:fldChar w:fldCharType="begin"/>
      </w:r>
      <w:r>
        <w:instrText xml:space="preserve"> PAGEREF _Toc404942681 \h </w:instrText>
      </w:r>
      <w:r>
        <w:fldChar w:fldCharType="separate"/>
      </w:r>
      <w:r>
        <w:t>122</w:t>
      </w:r>
      <w:r>
        <w:fldChar w:fldCharType="end"/>
      </w:r>
    </w:p>
    <w:p w:rsidR="00B2370E" w:rsidRPr="00B2370E" w:rsidRDefault="00B2370E">
      <w:pPr>
        <w:pStyle w:val="TableofFigures"/>
        <w:rPr>
          <w:rFonts w:asciiTheme="minorHAnsi" w:eastAsiaTheme="minorEastAsia" w:hAnsiTheme="minorHAnsi" w:cstheme="minorBidi"/>
          <w:szCs w:val="22"/>
          <w:lang w:eastAsia="nl-NL"/>
        </w:rPr>
      </w:pPr>
      <w:r>
        <w:t>Figure 5</w:t>
      </w:r>
      <w:r>
        <w:noBreakHyphen/>
        <w:t>70: SoftPLC First Line_2</w:t>
      </w:r>
      <w:r>
        <w:tab/>
      </w:r>
      <w:r>
        <w:fldChar w:fldCharType="begin"/>
      </w:r>
      <w:r>
        <w:instrText xml:space="preserve"> PAGEREF _Toc404942682 \h </w:instrText>
      </w:r>
      <w:r>
        <w:fldChar w:fldCharType="separate"/>
      </w:r>
      <w:r>
        <w:t>122</w:t>
      </w:r>
      <w:r>
        <w:fldChar w:fldCharType="end"/>
      </w:r>
    </w:p>
    <w:p w:rsidR="00B2370E" w:rsidRPr="00B2370E" w:rsidRDefault="00B2370E">
      <w:pPr>
        <w:pStyle w:val="TableofFigures"/>
        <w:rPr>
          <w:rFonts w:asciiTheme="minorHAnsi" w:eastAsiaTheme="minorEastAsia" w:hAnsiTheme="minorHAnsi" w:cstheme="minorBidi"/>
          <w:szCs w:val="22"/>
          <w:lang w:eastAsia="nl-NL"/>
        </w:rPr>
      </w:pPr>
      <w:r>
        <w:t>Figure 5</w:t>
      </w:r>
      <w:r>
        <w:noBreakHyphen/>
        <w:t>71: Tank Pressure Sensor</w:t>
      </w:r>
      <w:r>
        <w:tab/>
      </w:r>
      <w:r>
        <w:fldChar w:fldCharType="begin"/>
      </w:r>
      <w:r>
        <w:instrText xml:space="preserve"> PAGEREF _Toc404942683 \h </w:instrText>
      </w:r>
      <w:r>
        <w:fldChar w:fldCharType="separate"/>
      </w:r>
      <w:r>
        <w:t>125</w:t>
      </w:r>
      <w:r>
        <w:fldChar w:fldCharType="end"/>
      </w:r>
    </w:p>
    <w:p w:rsidR="00B2370E" w:rsidRPr="00B2370E" w:rsidRDefault="00B2370E">
      <w:pPr>
        <w:pStyle w:val="TableofFigures"/>
        <w:rPr>
          <w:rFonts w:asciiTheme="minorHAnsi" w:eastAsiaTheme="minorEastAsia" w:hAnsiTheme="minorHAnsi" w:cstheme="minorBidi"/>
          <w:szCs w:val="22"/>
          <w:lang w:eastAsia="nl-NL"/>
        </w:rPr>
      </w:pPr>
      <w:r>
        <w:t>Figure 5</w:t>
      </w:r>
      <w:r>
        <w:noBreakHyphen/>
        <w:t>72: Tune table</w:t>
      </w:r>
      <w:r>
        <w:tab/>
      </w:r>
      <w:r>
        <w:fldChar w:fldCharType="begin"/>
      </w:r>
      <w:r>
        <w:instrText xml:space="preserve"> PAGEREF _Toc404942684 \h </w:instrText>
      </w:r>
      <w:r>
        <w:fldChar w:fldCharType="separate"/>
      </w:r>
      <w:r>
        <w:t>127</w:t>
      </w:r>
      <w:r>
        <w:fldChar w:fldCharType="end"/>
      </w:r>
    </w:p>
    <w:p w:rsidR="00B2370E" w:rsidRPr="00B2370E" w:rsidRDefault="00B2370E">
      <w:pPr>
        <w:pStyle w:val="TableofFigures"/>
        <w:rPr>
          <w:rFonts w:asciiTheme="minorHAnsi" w:eastAsiaTheme="minorEastAsia" w:hAnsiTheme="minorHAnsi" w:cstheme="minorBidi"/>
          <w:szCs w:val="22"/>
          <w:lang w:eastAsia="nl-NL"/>
        </w:rPr>
      </w:pPr>
      <w:r>
        <w:t>Figure 5</w:t>
      </w:r>
      <w:r>
        <w:noBreakHyphen/>
        <w:t>73: Tune Example 1</w:t>
      </w:r>
      <w:r>
        <w:tab/>
      </w:r>
      <w:r>
        <w:fldChar w:fldCharType="begin"/>
      </w:r>
      <w:r>
        <w:instrText xml:space="preserve"> PAGEREF _Toc404942685 \h </w:instrText>
      </w:r>
      <w:r>
        <w:fldChar w:fldCharType="separate"/>
      </w:r>
      <w:r>
        <w:t>127</w:t>
      </w:r>
      <w:r>
        <w:fldChar w:fldCharType="end"/>
      </w:r>
    </w:p>
    <w:p w:rsidR="00B2370E" w:rsidRPr="00B2370E" w:rsidRDefault="00B2370E">
      <w:pPr>
        <w:pStyle w:val="TableofFigures"/>
        <w:rPr>
          <w:rFonts w:asciiTheme="minorHAnsi" w:eastAsiaTheme="minorEastAsia" w:hAnsiTheme="minorHAnsi" w:cstheme="minorBidi"/>
          <w:szCs w:val="22"/>
          <w:lang w:eastAsia="nl-NL"/>
        </w:rPr>
      </w:pPr>
      <w:r>
        <w:t>Figure 5</w:t>
      </w:r>
      <w:r>
        <w:noBreakHyphen/>
        <w:t>74: adjusted tune table</w:t>
      </w:r>
      <w:r>
        <w:tab/>
      </w:r>
      <w:r>
        <w:fldChar w:fldCharType="begin"/>
      </w:r>
      <w:r>
        <w:instrText xml:space="preserve"> PAGEREF _Toc404942686 \h </w:instrText>
      </w:r>
      <w:r>
        <w:fldChar w:fldCharType="separate"/>
      </w:r>
      <w:r>
        <w:t>128</w:t>
      </w:r>
      <w:r>
        <w:fldChar w:fldCharType="end"/>
      </w:r>
    </w:p>
    <w:p w:rsidR="00B2370E" w:rsidRPr="00B2370E" w:rsidRDefault="00B2370E">
      <w:pPr>
        <w:pStyle w:val="TableofFigures"/>
        <w:rPr>
          <w:rFonts w:asciiTheme="minorHAnsi" w:eastAsiaTheme="minorEastAsia" w:hAnsiTheme="minorHAnsi" w:cstheme="minorBidi"/>
          <w:szCs w:val="22"/>
          <w:lang w:eastAsia="nl-NL"/>
        </w:rPr>
      </w:pPr>
      <w:r>
        <w:t>Figure 5</w:t>
      </w:r>
      <w:r>
        <w:noBreakHyphen/>
        <w:t>75: Tune Example 2</w:t>
      </w:r>
      <w:r>
        <w:tab/>
      </w:r>
      <w:r>
        <w:fldChar w:fldCharType="begin"/>
      </w:r>
      <w:r>
        <w:instrText xml:space="preserve"> PAGEREF _Toc404942687 \h </w:instrText>
      </w:r>
      <w:r>
        <w:fldChar w:fldCharType="separate"/>
      </w:r>
      <w:r>
        <w:t>128</w:t>
      </w:r>
      <w:r>
        <w:fldChar w:fldCharType="end"/>
      </w:r>
    </w:p>
    <w:p w:rsidR="00B2370E" w:rsidRPr="00B2370E" w:rsidRDefault="00B2370E">
      <w:pPr>
        <w:pStyle w:val="TableofFigures"/>
        <w:rPr>
          <w:rFonts w:asciiTheme="minorHAnsi" w:eastAsiaTheme="minorEastAsia" w:hAnsiTheme="minorHAnsi" w:cstheme="minorBidi"/>
          <w:szCs w:val="22"/>
          <w:lang w:eastAsia="nl-NL"/>
        </w:rPr>
      </w:pPr>
      <w:r>
        <w:t>Figure 5</w:t>
      </w:r>
      <w:r>
        <w:noBreakHyphen/>
        <w:t>76: Tank Tables</w:t>
      </w:r>
      <w:r>
        <w:tab/>
      </w:r>
      <w:r>
        <w:fldChar w:fldCharType="begin"/>
      </w:r>
      <w:r>
        <w:instrText xml:space="preserve"> PAGEREF _Toc404942688 \h </w:instrText>
      </w:r>
      <w:r>
        <w:fldChar w:fldCharType="separate"/>
      </w:r>
      <w:r>
        <w:t>129</w:t>
      </w:r>
      <w:r>
        <w:fldChar w:fldCharType="end"/>
      </w:r>
    </w:p>
    <w:p w:rsidR="00B2370E" w:rsidRPr="00B2370E" w:rsidRDefault="00B2370E">
      <w:pPr>
        <w:pStyle w:val="TableofFigures"/>
        <w:rPr>
          <w:rFonts w:asciiTheme="minorHAnsi" w:eastAsiaTheme="minorEastAsia" w:hAnsiTheme="minorHAnsi" w:cstheme="minorBidi"/>
          <w:szCs w:val="22"/>
          <w:lang w:eastAsia="nl-NL"/>
        </w:rPr>
      </w:pPr>
      <w:r>
        <w:t>Figure 5</w:t>
      </w:r>
      <w:r>
        <w:noBreakHyphen/>
        <w:t>77: Tank Group Drop Down</w:t>
      </w:r>
      <w:r>
        <w:tab/>
      </w:r>
      <w:r>
        <w:fldChar w:fldCharType="begin"/>
      </w:r>
      <w:r>
        <w:instrText xml:space="preserve"> PAGEREF _Toc404942689 \h </w:instrText>
      </w:r>
      <w:r>
        <w:fldChar w:fldCharType="separate"/>
      </w:r>
      <w:r>
        <w:t>130</w:t>
      </w:r>
      <w:r>
        <w:fldChar w:fldCharType="end"/>
      </w:r>
    </w:p>
    <w:p w:rsidR="00B2370E" w:rsidRPr="00B2370E" w:rsidRDefault="00B2370E">
      <w:pPr>
        <w:pStyle w:val="TableofFigures"/>
        <w:rPr>
          <w:rFonts w:asciiTheme="minorHAnsi" w:eastAsiaTheme="minorEastAsia" w:hAnsiTheme="minorHAnsi" w:cstheme="minorBidi"/>
          <w:szCs w:val="22"/>
          <w:lang w:eastAsia="nl-NL"/>
        </w:rPr>
      </w:pPr>
      <w:r>
        <w:t>Figure 5</w:t>
      </w:r>
      <w:r>
        <w:noBreakHyphen/>
        <w:t>78: Filling in tank tables</w:t>
      </w:r>
      <w:r>
        <w:tab/>
      </w:r>
      <w:r>
        <w:fldChar w:fldCharType="begin"/>
      </w:r>
      <w:r>
        <w:instrText xml:space="preserve"> PAGEREF _Toc404942690 \h </w:instrText>
      </w:r>
      <w:r>
        <w:fldChar w:fldCharType="separate"/>
      </w:r>
      <w:r>
        <w:t>130</w:t>
      </w:r>
      <w:r>
        <w:fldChar w:fldCharType="end"/>
      </w:r>
    </w:p>
    <w:p w:rsidR="00B2370E" w:rsidRPr="00B2370E" w:rsidRDefault="00B2370E">
      <w:pPr>
        <w:pStyle w:val="TableofFigures"/>
        <w:rPr>
          <w:rFonts w:asciiTheme="minorHAnsi" w:eastAsiaTheme="minorEastAsia" w:hAnsiTheme="minorHAnsi" w:cstheme="minorBidi"/>
          <w:szCs w:val="22"/>
          <w:lang w:eastAsia="nl-NL"/>
        </w:rPr>
      </w:pPr>
      <w:r>
        <w:t>Figure 5</w:t>
      </w:r>
      <w:r>
        <w:noBreakHyphen/>
        <w:t>79: Excel tabs</w:t>
      </w:r>
      <w:r>
        <w:tab/>
      </w:r>
      <w:r>
        <w:fldChar w:fldCharType="begin"/>
      </w:r>
      <w:r>
        <w:instrText xml:space="preserve"> PAGEREF _Toc404942691 \h </w:instrText>
      </w:r>
      <w:r>
        <w:fldChar w:fldCharType="separate"/>
      </w:r>
      <w:r>
        <w:t>131</w:t>
      </w:r>
      <w:r>
        <w:fldChar w:fldCharType="end"/>
      </w:r>
    </w:p>
    <w:p w:rsidR="00B2370E" w:rsidRPr="00B2370E" w:rsidRDefault="00B2370E">
      <w:pPr>
        <w:pStyle w:val="TableofFigures"/>
        <w:rPr>
          <w:rFonts w:asciiTheme="minorHAnsi" w:eastAsiaTheme="minorEastAsia" w:hAnsiTheme="minorHAnsi" w:cstheme="minorBidi"/>
          <w:szCs w:val="22"/>
          <w:lang w:eastAsia="nl-NL"/>
        </w:rPr>
      </w:pPr>
      <w:r>
        <w:t>Figure 5</w:t>
      </w:r>
      <w:r>
        <w:noBreakHyphen/>
        <w:t>80: Example Sounding Table</w:t>
      </w:r>
      <w:r>
        <w:tab/>
      </w:r>
      <w:r>
        <w:fldChar w:fldCharType="begin"/>
      </w:r>
      <w:r>
        <w:instrText xml:space="preserve"> PAGEREF _Toc404942692 \h </w:instrText>
      </w:r>
      <w:r>
        <w:fldChar w:fldCharType="separate"/>
      </w:r>
      <w:r>
        <w:t>131</w:t>
      </w:r>
      <w:r>
        <w:fldChar w:fldCharType="end"/>
      </w:r>
    </w:p>
    <w:p w:rsidR="00B2370E" w:rsidRPr="00B2370E" w:rsidRDefault="00B2370E">
      <w:pPr>
        <w:pStyle w:val="TableofFigures"/>
        <w:rPr>
          <w:rFonts w:asciiTheme="minorHAnsi" w:eastAsiaTheme="minorEastAsia" w:hAnsiTheme="minorHAnsi" w:cstheme="minorBidi"/>
          <w:szCs w:val="22"/>
          <w:lang w:eastAsia="nl-NL"/>
        </w:rPr>
      </w:pPr>
      <w:r>
        <w:t>Figure 5</w:t>
      </w:r>
      <w:r>
        <w:noBreakHyphen/>
        <w:t>81: Excel sheet import list</w:t>
      </w:r>
      <w:r>
        <w:tab/>
      </w:r>
      <w:r>
        <w:fldChar w:fldCharType="begin"/>
      </w:r>
      <w:r>
        <w:instrText xml:space="preserve"> PAGEREF _Toc404942693 \h </w:instrText>
      </w:r>
      <w:r>
        <w:fldChar w:fldCharType="separate"/>
      </w:r>
      <w:r>
        <w:t>132</w:t>
      </w:r>
      <w:r>
        <w:fldChar w:fldCharType="end"/>
      </w:r>
    </w:p>
    <w:p w:rsidR="00B2370E" w:rsidRPr="00B2370E" w:rsidRDefault="00B2370E">
      <w:pPr>
        <w:pStyle w:val="TableofFigures"/>
        <w:rPr>
          <w:rFonts w:asciiTheme="minorHAnsi" w:eastAsiaTheme="minorEastAsia" w:hAnsiTheme="minorHAnsi" w:cstheme="minorBidi"/>
          <w:szCs w:val="22"/>
          <w:lang w:eastAsia="nl-NL"/>
        </w:rPr>
      </w:pPr>
      <w:r>
        <w:t>Figure 5</w:t>
      </w:r>
      <w:r>
        <w:noBreakHyphen/>
        <w:t>82: Excel list sorted</w:t>
      </w:r>
      <w:r>
        <w:tab/>
      </w:r>
      <w:r>
        <w:fldChar w:fldCharType="begin"/>
      </w:r>
      <w:r>
        <w:instrText xml:space="preserve"> PAGEREF _Toc404942694 \h </w:instrText>
      </w:r>
      <w:r>
        <w:fldChar w:fldCharType="separate"/>
      </w:r>
      <w:r>
        <w:t>133</w:t>
      </w:r>
      <w:r>
        <w:fldChar w:fldCharType="end"/>
      </w:r>
    </w:p>
    <w:p w:rsidR="00B2370E" w:rsidRPr="00B2370E" w:rsidRDefault="00B2370E">
      <w:pPr>
        <w:pStyle w:val="TableofFigures"/>
        <w:rPr>
          <w:rFonts w:asciiTheme="minorHAnsi" w:eastAsiaTheme="minorEastAsia" w:hAnsiTheme="minorHAnsi" w:cstheme="minorBidi"/>
          <w:szCs w:val="22"/>
          <w:lang w:eastAsia="nl-NL"/>
        </w:rPr>
      </w:pPr>
      <w:r>
        <w:t>Figure 5</w:t>
      </w:r>
      <w:r>
        <w:noBreakHyphen/>
        <w:t>83: Imported Table</w:t>
      </w:r>
      <w:r>
        <w:tab/>
      </w:r>
      <w:r>
        <w:fldChar w:fldCharType="begin"/>
      </w:r>
      <w:r>
        <w:instrText xml:space="preserve"> PAGEREF _Toc404942695 \h </w:instrText>
      </w:r>
      <w:r>
        <w:fldChar w:fldCharType="separate"/>
      </w:r>
      <w:r>
        <w:t>134</w:t>
      </w:r>
      <w:r>
        <w:fldChar w:fldCharType="end"/>
      </w:r>
    </w:p>
    <w:p w:rsidR="00B2370E" w:rsidRPr="00B2370E" w:rsidRDefault="00B2370E">
      <w:pPr>
        <w:pStyle w:val="TableofFigures"/>
        <w:rPr>
          <w:rFonts w:asciiTheme="minorHAnsi" w:eastAsiaTheme="minorEastAsia" w:hAnsiTheme="minorHAnsi" w:cstheme="minorBidi"/>
          <w:szCs w:val="22"/>
          <w:lang w:eastAsia="nl-NL"/>
        </w:rPr>
      </w:pPr>
      <w:r>
        <w:t>Figure 5</w:t>
      </w:r>
      <w:r>
        <w:noBreakHyphen/>
        <w:t>84: Roll and Pitch</w:t>
      </w:r>
      <w:r>
        <w:tab/>
      </w:r>
      <w:r>
        <w:fldChar w:fldCharType="begin"/>
      </w:r>
      <w:r>
        <w:instrText xml:space="preserve"> PAGEREF _Toc404942696 \h </w:instrText>
      </w:r>
      <w:r>
        <w:fldChar w:fldCharType="separate"/>
      </w:r>
      <w:r>
        <w:t>135</w:t>
      </w:r>
      <w:r>
        <w:fldChar w:fldCharType="end"/>
      </w:r>
    </w:p>
    <w:p w:rsidR="00B2370E" w:rsidRPr="00B2370E" w:rsidRDefault="00B2370E">
      <w:pPr>
        <w:pStyle w:val="TableofFigures"/>
        <w:rPr>
          <w:rFonts w:asciiTheme="minorHAnsi" w:eastAsiaTheme="minorEastAsia" w:hAnsiTheme="minorHAnsi" w:cstheme="minorBidi"/>
          <w:szCs w:val="22"/>
          <w:lang w:eastAsia="nl-NL"/>
        </w:rPr>
      </w:pPr>
      <w:r>
        <w:t>Figure 5</w:t>
      </w:r>
      <w:r>
        <w:noBreakHyphen/>
        <w:t>85: Max Trim</w:t>
      </w:r>
      <w:r>
        <w:tab/>
      </w:r>
      <w:r>
        <w:fldChar w:fldCharType="begin"/>
      </w:r>
      <w:r>
        <w:instrText xml:space="preserve"> PAGEREF _Toc404942697 \h </w:instrText>
      </w:r>
      <w:r>
        <w:fldChar w:fldCharType="separate"/>
      </w:r>
      <w:r>
        <w:t>135</w:t>
      </w:r>
      <w:r>
        <w:fldChar w:fldCharType="end"/>
      </w:r>
    </w:p>
    <w:p w:rsidR="00B2370E" w:rsidRPr="00B2370E" w:rsidRDefault="00B2370E">
      <w:pPr>
        <w:pStyle w:val="TableofFigures"/>
        <w:rPr>
          <w:rFonts w:asciiTheme="minorHAnsi" w:eastAsiaTheme="minorEastAsia" w:hAnsiTheme="minorHAnsi" w:cstheme="minorBidi"/>
          <w:szCs w:val="22"/>
          <w:lang w:eastAsia="nl-NL"/>
        </w:rPr>
      </w:pPr>
      <w:r>
        <w:t>Figure 5</w:t>
      </w:r>
      <w:r>
        <w:noBreakHyphen/>
        <w:t>86: Max List</w:t>
      </w:r>
      <w:r>
        <w:tab/>
      </w:r>
      <w:r>
        <w:fldChar w:fldCharType="begin"/>
      </w:r>
      <w:r>
        <w:instrText xml:space="preserve"> PAGEREF _Toc404942698 \h </w:instrText>
      </w:r>
      <w:r>
        <w:fldChar w:fldCharType="separate"/>
      </w:r>
      <w:r>
        <w:t>136</w:t>
      </w:r>
      <w:r>
        <w:fldChar w:fldCharType="end"/>
      </w:r>
    </w:p>
    <w:p w:rsidR="00B2370E" w:rsidRPr="00B2370E" w:rsidRDefault="00B2370E">
      <w:pPr>
        <w:pStyle w:val="TableofFigures"/>
        <w:rPr>
          <w:rFonts w:asciiTheme="minorHAnsi" w:eastAsiaTheme="minorEastAsia" w:hAnsiTheme="minorHAnsi" w:cstheme="minorBidi"/>
          <w:szCs w:val="22"/>
          <w:lang w:eastAsia="nl-NL"/>
        </w:rPr>
      </w:pPr>
      <w:r>
        <w:t>Figure 5</w:t>
      </w:r>
      <w:r>
        <w:noBreakHyphen/>
        <w:t>87: Trim/List example</w:t>
      </w:r>
      <w:r>
        <w:tab/>
      </w:r>
      <w:r>
        <w:fldChar w:fldCharType="begin"/>
      </w:r>
      <w:r>
        <w:instrText xml:space="preserve"> PAGEREF _Toc404942699 \h </w:instrText>
      </w:r>
      <w:r>
        <w:fldChar w:fldCharType="separate"/>
      </w:r>
      <w:r>
        <w:t>136</w:t>
      </w:r>
      <w:r>
        <w:fldChar w:fldCharType="end"/>
      </w:r>
    </w:p>
    <w:p w:rsidR="00B2370E" w:rsidRPr="00B2370E" w:rsidRDefault="00B2370E">
      <w:pPr>
        <w:pStyle w:val="TableofFigures"/>
        <w:rPr>
          <w:rFonts w:asciiTheme="minorHAnsi" w:eastAsiaTheme="minorEastAsia" w:hAnsiTheme="minorHAnsi" w:cstheme="minorBidi"/>
          <w:szCs w:val="22"/>
          <w:lang w:eastAsia="nl-NL"/>
        </w:rPr>
      </w:pPr>
      <w:r>
        <w:t>Figure 5</w:t>
      </w:r>
      <w:r>
        <w:noBreakHyphen/>
        <w:t>88: trim and list excel example</w:t>
      </w:r>
      <w:r>
        <w:tab/>
      </w:r>
      <w:r>
        <w:fldChar w:fldCharType="begin"/>
      </w:r>
      <w:r>
        <w:instrText xml:space="preserve"> PAGEREF _Toc404942700 \h </w:instrText>
      </w:r>
      <w:r>
        <w:fldChar w:fldCharType="separate"/>
      </w:r>
      <w:r>
        <w:t>137</w:t>
      </w:r>
      <w:r>
        <w:fldChar w:fldCharType="end"/>
      </w:r>
    </w:p>
    <w:p w:rsidR="00B2370E" w:rsidRPr="00B2370E" w:rsidRDefault="00B2370E">
      <w:pPr>
        <w:pStyle w:val="TableofFigures"/>
        <w:rPr>
          <w:rFonts w:asciiTheme="minorHAnsi" w:eastAsiaTheme="minorEastAsia" w:hAnsiTheme="minorHAnsi" w:cstheme="minorBidi"/>
          <w:szCs w:val="22"/>
          <w:lang w:eastAsia="nl-NL"/>
        </w:rPr>
      </w:pPr>
      <w:r>
        <w:t>Figure 5</w:t>
      </w:r>
      <w:r>
        <w:noBreakHyphen/>
        <w:t>89: Tank Table excel Trim and List import</w:t>
      </w:r>
      <w:r>
        <w:tab/>
      </w:r>
      <w:r>
        <w:fldChar w:fldCharType="begin"/>
      </w:r>
      <w:r>
        <w:instrText xml:space="preserve"> PAGEREF _Toc404942701 \h </w:instrText>
      </w:r>
      <w:r>
        <w:fldChar w:fldCharType="separate"/>
      </w:r>
      <w:r>
        <w:t>138</w:t>
      </w:r>
      <w:r>
        <w:fldChar w:fldCharType="end"/>
      </w:r>
    </w:p>
    <w:p w:rsidR="00B2370E" w:rsidRPr="00B2370E" w:rsidRDefault="00B2370E">
      <w:pPr>
        <w:pStyle w:val="TableofFigures"/>
        <w:rPr>
          <w:rFonts w:asciiTheme="minorHAnsi" w:eastAsiaTheme="minorEastAsia" w:hAnsiTheme="minorHAnsi" w:cstheme="minorBidi"/>
          <w:szCs w:val="22"/>
          <w:lang w:eastAsia="nl-NL"/>
        </w:rPr>
      </w:pPr>
      <w:r>
        <w:t>Figure 5</w:t>
      </w:r>
      <w:r>
        <w:noBreakHyphen/>
        <w:t>90: WatchIO panel</w:t>
      </w:r>
      <w:r>
        <w:tab/>
      </w:r>
      <w:r>
        <w:fldChar w:fldCharType="begin"/>
      </w:r>
      <w:r>
        <w:instrText xml:space="preserve"> PAGEREF _Toc404942702 \h </w:instrText>
      </w:r>
      <w:r>
        <w:fldChar w:fldCharType="separate"/>
      </w:r>
      <w:r>
        <w:t>140</w:t>
      </w:r>
      <w:r>
        <w:fldChar w:fldCharType="end"/>
      </w:r>
    </w:p>
    <w:p w:rsidR="00B2370E" w:rsidRPr="00B2370E" w:rsidRDefault="00B2370E">
      <w:pPr>
        <w:pStyle w:val="TableofFigures"/>
        <w:rPr>
          <w:rFonts w:asciiTheme="minorHAnsi" w:eastAsiaTheme="minorEastAsia" w:hAnsiTheme="minorHAnsi" w:cstheme="minorBidi"/>
          <w:szCs w:val="22"/>
          <w:lang w:eastAsia="nl-NL"/>
        </w:rPr>
      </w:pPr>
      <w:r>
        <w:t>Figure 5</w:t>
      </w:r>
      <w:r>
        <w:noBreakHyphen/>
        <w:t>91: Exported nautic fields</w:t>
      </w:r>
      <w:r>
        <w:tab/>
      </w:r>
      <w:r>
        <w:fldChar w:fldCharType="begin"/>
      </w:r>
      <w:r>
        <w:instrText xml:space="preserve"> PAGEREF _Toc404942703 \h </w:instrText>
      </w:r>
      <w:r>
        <w:fldChar w:fldCharType="separate"/>
      </w:r>
      <w:r>
        <w:t>140</w:t>
      </w:r>
      <w:r>
        <w:fldChar w:fldCharType="end"/>
      </w:r>
    </w:p>
    <w:p w:rsidR="00B2370E" w:rsidRPr="00B2370E" w:rsidRDefault="00B2370E">
      <w:pPr>
        <w:pStyle w:val="TableofFigures"/>
        <w:rPr>
          <w:rFonts w:asciiTheme="minorHAnsi" w:eastAsiaTheme="minorEastAsia" w:hAnsiTheme="minorHAnsi" w:cstheme="minorBidi"/>
          <w:szCs w:val="22"/>
          <w:lang w:eastAsia="nl-NL"/>
        </w:rPr>
      </w:pPr>
      <w:r>
        <w:t>Figure 5</w:t>
      </w:r>
      <w:r>
        <w:noBreakHyphen/>
        <w:t>92: watchIO.uc.ini</w:t>
      </w:r>
      <w:r>
        <w:tab/>
      </w:r>
      <w:r>
        <w:fldChar w:fldCharType="begin"/>
      </w:r>
      <w:r>
        <w:instrText xml:space="preserve"> PAGEREF _Toc404942704 \h </w:instrText>
      </w:r>
      <w:r>
        <w:fldChar w:fldCharType="separate"/>
      </w:r>
      <w:r>
        <w:t>141</w:t>
      </w:r>
      <w:r>
        <w:fldChar w:fldCharType="end"/>
      </w:r>
    </w:p>
    <w:p w:rsidR="00B2370E" w:rsidRPr="00B2370E" w:rsidRDefault="00B2370E">
      <w:pPr>
        <w:pStyle w:val="TableofFigures"/>
        <w:rPr>
          <w:rFonts w:asciiTheme="minorHAnsi" w:eastAsiaTheme="minorEastAsia" w:hAnsiTheme="minorHAnsi" w:cstheme="minorBidi"/>
          <w:szCs w:val="22"/>
          <w:lang w:eastAsia="nl-NL"/>
        </w:rPr>
      </w:pPr>
      <w:r>
        <w:t>Figure 6</w:t>
      </w:r>
      <w:r>
        <w:noBreakHyphen/>
        <w:t>1: BNWAS configuration screen</w:t>
      </w:r>
      <w:r>
        <w:tab/>
      </w:r>
      <w:r>
        <w:fldChar w:fldCharType="begin"/>
      </w:r>
      <w:r>
        <w:instrText xml:space="preserve"> PAGEREF _Toc404942705 \h </w:instrText>
      </w:r>
      <w:r>
        <w:fldChar w:fldCharType="separate"/>
      </w:r>
      <w:r>
        <w:t>142</w:t>
      </w:r>
      <w:r>
        <w:fldChar w:fldCharType="end"/>
      </w:r>
    </w:p>
    <w:p w:rsidR="00B2370E" w:rsidRPr="00B2370E" w:rsidRDefault="00B2370E">
      <w:pPr>
        <w:pStyle w:val="TableofFigures"/>
        <w:rPr>
          <w:rFonts w:asciiTheme="minorHAnsi" w:eastAsiaTheme="minorEastAsia" w:hAnsiTheme="minorHAnsi" w:cstheme="minorBidi"/>
          <w:szCs w:val="22"/>
          <w:lang w:eastAsia="nl-NL"/>
        </w:rPr>
      </w:pPr>
      <w:r>
        <w:t>Figure 6</w:t>
      </w:r>
      <w:r>
        <w:noBreakHyphen/>
        <w:t>2: General settings</w:t>
      </w:r>
      <w:r>
        <w:tab/>
      </w:r>
      <w:r>
        <w:fldChar w:fldCharType="begin"/>
      </w:r>
      <w:r>
        <w:instrText xml:space="preserve"> PAGEREF _Toc404942706 \h </w:instrText>
      </w:r>
      <w:r>
        <w:fldChar w:fldCharType="separate"/>
      </w:r>
      <w:r>
        <w:t>142</w:t>
      </w:r>
      <w:r>
        <w:fldChar w:fldCharType="end"/>
      </w:r>
    </w:p>
    <w:p w:rsidR="00B2370E" w:rsidRPr="00B2370E" w:rsidRDefault="00B2370E">
      <w:pPr>
        <w:pStyle w:val="TableofFigures"/>
        <w:rPr>
          <w:rFonts w:asciiTheme="minorHAnsi" w:eastAsiaTheme="minorEastAsia" w:hAnsiTheme="minorHAnsi" w:cstheme="minorBidi"/>
          <w:szCs w:val="22"/>
          <w:lang w:eastAsia="nl-NL"/>
        </w:rPr>
      </w:pPr>
      <w:r>
        <w:t>Figure 6</w:t>
      </w:r>
      <w:r>
        <w:noBreakHyphen/>
        <w:t>3: IP address settings</w:t>
      </w:r>
      <w:r>
        <w:tab/>
      </w:r>
      <w:r>
        <w:fldChar w:fldCharType="begin"/>
      </w:r>
      <w:r>
        <w:instrText xml:space="preserve"> PAGEREF _Toc404942707 \h </w:instrText>
      </w:r>
      <w:r>
        <w:fldChar w:fldCharType="separate"/>
      </w:r>
      <w:r>
        <w:t>143</w:t>
      </w:r>
      <w:r>
        <w:fldChar w:fldCharType="end"/>
      </w:r>
    </w:p>
    <w:p w:rsidR="00B2370E" w:rsidRPr="00B2370E" w:rsidRDefault="00B2370E">
      <w:pPr>
        <w:pStyle w:val="TableofFigures"/>
        <w:rPr>
          <w:rFonts w:asciiTheme="minorHAnsi" w:eastAsiaTheme="minorEastAsia" w:hAnsiTheme="minorHAnsi" w:cstheme="minorBidi"/>
          <w:szCs w:val="22"/>
          <w:lang w:eastAsia="nl-NL"/>
        </w:rPr>
      </w:pPr>
      <w:r>
        <w:t>Figure 6</w:t>
      </w:r>
      <w:r>
        <w:noBreakHyphen/>
        <w:t>4: Wago output bit setting</w:t>
      </w:r>
      <w:r>
        <w:tab/>
      </w:r>
      <w:r>
        <w:fldChar w:fldCharType="begin"/>
      </w:r>
      <w:r>
        <w:instrText xml:space="preserve"> PAGEREF _Toc404942708 \h </w:instrText>
      </w:r>
      <w:r>
        <w:fldChar w:fldCharType="separate"/>
      </w:r>
      <w:r>
        <w:t>144</w:t>
      </w:r>
      <w:r>
        <w:fldChar w:fldCharType="end"/>
      </w:r>
    </w:p>
    <w:p w:rsidR="00B2370E" w:rsidRPr="00B2370E" w:rsidRDefault="00B2370E">
      <w:pPr>
        <w:pStyle w:val="TableofFigures"/>
        <w:rPr>
          <w:rFonts w:asciiTheme="minorHAnsi" w:eastAsiaTheme="minorEastAsia" w:hAnsiTheme="minorHAnsi" w:cstheme="minorBidi"/>
          <w:szCs w:val="22"/>
          <w:lang w:eastAsia="nl-NL"/>
        </w:rPr>
      </w:pPr>
      <w:r>
        <w:t>Figure 6</w:t>
      </w:r>
      <w:r>
        <w:noBreakHyphen/>
        <w:t>5: Wago Input bit setting</w:t>
      </w:r>
      <w:r>
        <w:tab/>
      </w:r>
      <w:r>
        <w:fldChar w:fldCharType="begin"/>
      </w:r>
      <w:r>
        <w:instrText xml:space="preserve"> PAGEREF _Toc404942709 \h </w:instrText>
      </w:r>
      <w:r>
        <w:fldChar w:fldCharType="separate"/>
      </w:r>
      <w:r>
        <w:t>145</w:t>
      </w:r>
      <w:r>
        <w:fldChar w:fldCharType="end"/>
      </w:r>
    </w:p>
    <w:p w:rsidR="00B2370E" w:rsidRPr="00B2370E" w:rsidRDefault="00B2370E">
      <w:pPr>
        <w:pStyle w:val="TableofFigures"/>
        <w:rPr>
          <w:rFonts w:asciiTheme="minorHAnsi" w:eastAsiaTheme="minorEastAsia" w:hAnsiTheme="minorHAnsi" w:cstheme="minorBidi"/>
          <w:szCs w:val="22"/>
          <w:lang w:eastAsia="nl-NL"/>
        </w:rPr>
      </w:pPr>
      <w:r>
        <w:t>Figure 6</w:t>
      </w:r>
      <w:r>
        <w:noBreakHyphen/>
        <w:t>6: Input Output counting Wago (i=Input, o=Output)</w:t>
      </w:r>
      <w:r>
        <w:tab/>
      </w:r>
      <w:r>
        <w:fldChar w:fldCharType="begin"/>
      </w:r>
      <w:r>
        <w:instrText xml:space="preserve"> PAGEREF _Toc404942710 \h </w:instrText>
      </w:r>
      <w:r>
        <w:fldChar w:fldCharType="separate"/>
      </w:r>
      <w:r>
        <w:t>146</w:t>
      </w:r>
      <w:r>
        <w:fldChar w:fldCharType="end"/>
      </w:r>
    </w:p>
    <w:p w:rsidR="00B2370E" w:rsidRPr="00B2370E" w:rsidRDefault="00B2370E">
      <w:pPr>
        <w:pStyle w:val="TableofFigures"/>
        <w:rPr>
          <w:rFonts w:asciiTheme="minorHAnsi" w:eastAsiaTheme="minorEastAsia" w:hAnsiTheme="minorHAnsi" w:cstheme="minorBidi"/>
          <w:szCs w:val="22"/>
          <w:lang w:eastAsia="nl-NL"/>
        </w:rPr>
      </w:pPr>
      <w:r>
        <w:t>Figure 7</w:t>
      </w:r>
      <w:r>
        <w:noBreakHyphen/>
        <w:t>1: Performance</w:t>
      </w:r>
      <w:r>
        <w:tab/>
      </w:r>
      <w:r>
        <w:fldChar w:fldCharType="begin"/>
      </w:r>
      <w:r>
        <w:instrText xml:space="preserve"> PAGEREF _Toc404942711 \h </w:instrText>
      </w:r>
      <w:r>
        <w:fldChar w:fldCharType="separate"/>
      </w:r>
      <w:r>
        <w:t>147</w:t>
      </w:r>
      <w:r>
        <w:fldChar w:fldCharType="end"/>
      </w:r>
    </w:p>
    <w:p w:rsidR="00B2370E" w:rsidRPr="00B2370E" w:rsidRDefault="00B2370E">
      <w:pPr>
        <w:pStyle w:val="TableofFigures"/>
        <w:rPr>
          <w:rFonts w:asciiTheme="minorHAnsi" w:eastAsiaTheme="minorEastAsia" w:hAnsiTheme="minorHAnsi" w:cstheme="minorBidi"/>
          <w:szCs w:val="22"/>
          <w:lang w:eastAsia="nl-NL"/>
        </w:rPr>
      </w:pPr>
      <w:r>
        <w:t>Figure 7</w:t>
      </w:r>
      <w:r>
        <w:noBreakHyphen/>
        <w:t>2: Memory</w:t>
      </w:r>
      <w:r>
        <w:tab/>
      </w:r>
      <w:r>
        <w:fldChar w:fldCharType="begin"/>
      </w:r>
      <w:r>
        <w:instrText xml:space="preserve"> PAGEREF _Toc404942712 \h </w:instrText>
      </w:r>
      <w:r>
        <w:fldChar w:fldCharType="separate"/>
      </w:r>
      <w:r>
        <w:t>148</w:t>
      </w:r>
      <w:r>
        <w:fldChar w:fldCharType="end"/>
      </w:r>
    </w:p>
    <w:p w:rsidR="00B2370E" w:rsidRPr="00B2370E" w:rsidRDefault="00B2370E">
      <w:pPr>
        <w:pStyle w:val="TableofFigures"/>
        <w:rPr>
          <w:rFonts w:asciiTheme="minorHAnsi" w:eastAsiaTheme="minorEastAsia" w:hAnsiTheme="minorHAnsi" w:cstheme="minorBidi"/>
          <w:szCs w:val="22"/>
          <w:lang w:eastAsia="nl-NL"/>
        </w:rPr>
      </w:pPr>
      <w:r>
        <w:t>Figure 7</w:t>
      </w:r>
      <w:r>
        <w:noBreakHyphen/>
        <w:t>3: Threads</w:t>
      </w:r>
      <w:r>
        <w:tab/>
      </w:r>
      <w:r>
        <w:fldChar w:fldCharType="begin"/>
      </w:r>
      <w:r>
        <w:instrText xml:space="preserve"> PAGEREF _Toc404942713 \h </w:instrText>
      </w:r>
      <w:r>
        <w:fldChar w:fldCharType="separate"/>
      </w:r>
      <w:r>
        <w:t>149</w:t>
      </w:r>
      <w:r>
        <w:fldChar w:fldCharType="end"/>
      </w:r>
    </w:p>
    <w:p w:rsidR="00B2370E" w:rsidRPr="00B2370E" w:rsidRDefault="00B2370E">
      <w:pPr>
        <w:pStyle w:val="TableofFigures"/>
        <w:rPr>
          <w:rFonts w:asciiTheme="minorHAnsi" w:eastAsiaTheme="minorEastAsia" w:hAnsiTheme="minorHAnsi" w:cstheme="minorBidi"/>
          <w:szCs w:val="22"/>
          <w:lang w:eastAsia="nl-NL"/>
        </w:rPr>
      </w:pPr>
      <w:r>
        <w:t>Figure 7</w:t>
      </w:r>
      <w:r>
        <w:noBreakHyphen/>
        <w:t>4: Network</w:t>
      </w:r>
      <w:r>
        <w:tab/>
      </w:r>
      <w:r>
        <w:fldChar w:fldCharType="begin"/>
      </w:r>
      <w:r>
        <w:instrText xml:space="preserve"> PAGEREF _Toc404942714 \h </w:instrText>
      </w:r>
      <w:r>
        <w:fldChar w:fldCharType="separate"/>
      </w:r>
      <w:r>
        <w:t>150</w:t>
      </w:r>
      <w:r>
        <w:fldChar w:fldCharType="end"/>
      </w:r>
    </w:p>
    <w:p w:rsidR="00B2370E" w:rsidRPr="00B2370E" w:rsidRDefault="00B2370E">
      <w:pPr>
        <w:pStyle w:val="TableofFigures"/>
        <w:rPr>
          <w:rFonts w:asciiTheme="minorHAnsi" w:eastAsiaTheme="minorEastAsia" w:hAnsiTheme="minorHAnsi" w:cstheme="minorBidi"/>
          <w:szCs w:val="22"/>
          <w:lang w:eastAsia="nl-NL"/>
        </w:rPr>
      </w:pPr>
      <w:r>
        <w:t>Figure 7</w:t>
      </w:r>
      <w:r>
        <w:noBreakHyphen/>
        <w:t>5: IP Owners List</w:t>
      </w:r>
      <w:r>
        <w:tab/>
      </w:r>
      <w:r>
        <w:fldChar w:fldCharType="begin"/>
      </w:r>
      <w:r>
        <w:instrText xml:space="preserve"> PAGEREF _Toc404942715 \h </w:instrText>
      </w:r>
      <w:r>
        <w:fldChar w:fldCharType="separate"/>
      </w:r>
      <w:r>
        <w:t>151</w:t>
      </w:r>
      <w:r>
        <w:fldChar w:fldCharType="end"/>
      </w:r>
    </w:p>
    <w:p w:rsidR="00B2370E" w:rsidRPr="00B2370E" w:rsidRDefault="00B2370E">
      <w:pPr>
        <w:pStyle w:val="TableofFigures"/>
        <w:rPr>
          <w:rFonts w:asciiTheme="minorHAnsi" w:eastAsiaTheme="minorEastAsia" w:hAnsiTheme="minorHAnsi" w:cstheme="minorBidi"/>
          <w:szCs w:val="22"/>
          <w:lang w:eastAsia="nl-NL"/>
        </w:rPr>
      </w:pPr>
      <w:r>
        <w:lastRenderedPageBreak/>
        <w:t>Figure 7</w:t>
      </w:r>
      <w:r>
        <w:noBreakHyphen/>
        <w:t>6: Performance &gt; IP</w:t>
      </w:r>
      <w:r>
        <w:tab/>
      </w:r>
      <w:r>
        <w:fldChar w:fldCharType="begin"/>
      </w:r>
      <w:r>
        <w:instrText xml:space="preserve"> PAGEREF _Toc404942716 \h </w:instrText>
      </w:r>
      <w:r>
        <w:fldChar w:fldCharType="separate"/>
      </w:r>
      <w:r>
        <w:t>152</w:t>
      </w:r>
      <w:r>
        <w:fldChar w:fldCharType="end"/>
      </w:r>
    </w:p>
    <w:p w:rsidR="00B2370E" w:rsidRPr="00B2370E" w:rsidRDefault="00B2370E">
      <w:pPr>
        <w:pStyle w:val="TableofFigures"/>
        <w:rPr>
          <w:rFonts w:asciiTheme="minorHAnsi" w:eastAsiaTheme="minorEastAsia" w:hAnsiTheme="minorHAnsi" w:cstheme="minorBidi"/>
          <w:szCs w:val="22"/>
          <w:lang w:eastAsia="nl-NL"/>
        </w:rPr>
      </w:pPr>
      <w:r>
        <w:t>Figure 7</w:t>
      </w:r>
      <w:r>
        <w:noBreakHyphen/>
        <w:t>7: Serial</w:t>
      </w:r>
      <w:r>
        <w:tab/>
      </w:r>
      <w:r>
        <w:fldChar w:fldCharType="begin"/>
      </w:r>
      <w:r>
        <w:instrText xml:space="preserve"> PAGEREF _Toc404942717 \h </w:instrText>
      </w:r>
      <w:r>
        <w:fldChar w:fldCharType="separate"/>
      </w:r>
      <w:r>
        <w:t>153</w:t>
      </w:r>
      <w:r>
        <w:fldChar w:fldCharType="end"/>
      </w:r>
    </w:p>
    <w:p w:rsidR="00B2370E" w:rsidRPr="00B2370E" w:rsidRDefault="00B2370E">
      <w:pPr>
        <w:pStyle w:val="TableofFigures"/>
        <w:rPr>
          <w:rFonts w:asciiTheme="minorHAnsi" w:eastAsiaTheme="minorEastAsia" w:hAnsiTheme="minorHAnsi" w:cstheme="minorBidi"/>
          <w:szCs w:val="22"/>
          <w:lang w:eastAsia="nl-NL"/>
        </w:rPr>
      </w:pPr>
      <w:r>
        <w:t>Figure 7</w:t>
      </w:r>
      <w:r>
        <w:noBreakHyphen/>
        <w:t>8: Additional Serial Data</w:t>
      </w:r>
      <w:r>
        <w:tab/>
      </w:r>
      <w:r>
        <w:fldChar w:fldCharType="begin"/>
      </w:r>
      <w:r>
        <w:instrText xml:space="preserve"> PAGEREF _Toc404942718 \h </w:instrText>
      </w:r>
      <w:r>
        <w:fldChar w:fldCharType="separate"/>
      </w:r>
      <w:r>
        <w:t>154</w:t>
      </w:r>
      <w:r>
        <w:fldChar w:fldCharType="end"/>
      </w:r>
    </w:p>
    <w:p w:rsidR="00B2370E" w:rsidRPr="00B2370E" w:rsidRDefault="00B2370E">
      <w:pPr>
        <w:pStyle w:val="TableofFigures"/>
        <w:rPr>
          <w:rFonts w:asciiTheme="minorHAnsi" w:eastAsiaTheme="minorEastAsia" w:hAnsiTheme="minorHAnsi" w:cstheme="minorBidi"/>
          <w:szCs w:val="22"/>
          <w:lang w:eastAsia="nl-NL"/>
        </w:rPr>
      </w:pPr>
      <w:r>
        <w:t>Figure 7</w:t>
      </w:r>
      <w:r>
        <w:noBreakHyphen/>
        <w:t>9: Communication Diagnostics 1</w:t>
      </w:r>
      <w:r>
        <w:tab/>
      </w:r>
      <w:r>
        <w:fldChar w:fldCharType="begin"/>
      </w:r>
      <w:r>
        <w:instrText xml:space="preserve"> PAGEREF _Toc404942719 \h </w:instrText>
      </w:r>
      <w:r>
        <w:fldChar w:fldCharType="separate"/>
      </w:r>
      <w:r>
        <w:t>155</w:t>
      </w:r>
      <w:r>
        <w:fldChar w:fldCharType="end"/>
      </w:r>
    </w:p>
    <w:p w:rsidR="00B2370E" w:rsidRPr="00B2370E" w:rsidRDefault="00B2370E">
      <w:pPr>
        <w:pStyle w:val="TableofFigures"/>
        <w:rPr>
          <w:rFonts w:asciiTheme="minorHAnsi" w:eastAsiaTheme="minorEastAsia" w:hAnsiTheme="minorHAnsi" w:cstheme="minorBidi"/>
          <w:szCs w:val="22"/>
          <w:lang w:eastAsia="nl-NL"/>
        </w:rPr>
      </w:pPr>
      <w:r>
        <w:t>Figure 7</w:t>
      </w:r>
      <w:r>
        <w:noBreakHyphen/>
        <w:t>10: Communication Diagnostics 2</w:t>
      </w:r>
      <w:r>
        <w:tab/>
      </w:r>
      <w:r>
        <w:fldChar w:fldCharType="begin"/>
      </w:r>
      <w:r>
        <w:instrText xml:space="preserve"> PAGEREF _Toc404942720 \h </w:instrText>
      </w:r>
      <w:r>
        <w:fldChar w:fldCharType="separate"/>
      </w:r>
      <w:r>
        <w:t>156</w:t>
      </w:r>
      <w:r>
        <w:fldChar w:fldCharType="end"/>
      </w:r>
    </w:p>
    <w:p w:rsidR="00DA5601" w:rsidRPr="005511ED" w:rsidRDefault="00DA5601" w:rsidP="000F200F">
      <w:pPr>
        <w:pStyle w:val="TOC1"/>
        <w:rPr>
          <w:lang w:val="en-US"/>
        </w:rPr>
      </w:pPr>
      <w:r>
        <w:fldChar w:fldCharType="end"/>
      </w:r>
      <w:bookmarkStart w:id="5" w:name="z_MarkPosition"/>
      <w:bookmarkEnd w:id="5"/>
    </w:p>
    <w:p w:rsidR="00DA5601" w:rsidRDefault="00E20D26" w:rsidP="00E20D26">
      <w:pPr>
        <w:pStyle w:val="Heading1noNr"/>
        <w:numPr>
          <w:ilvl w:val="0"/>
          <w:numId w:val="0"/>
        </w:numPr>
      </w:pPr>
      <w:bookmarkStart w:id="6" w:name="_Toc404942359"/>
      <w:bookmarkEnd w:id="4"/>
      <w:r>
        <w:t>Tables</w:t>
      </w:r>
      <w:bookmarkEnd w:id="6"/>
    </w:p>
    <w:p w:rsidR="00B2370E" w:rsidRPr="00B2370E" w:rsidRDefault="00E20D26">
      <w:pPr>
        <w:pStyle w:val="TableofFigures"/>
        <w:rPr>
          <w:rFonts w:asciiTheme="minorHAnsi" w:eastAsiaTheme="minorEastAsia" w:hAnsiTheme="minorHAnsi" w:cstheme="minorBidi"/>
          <w:szCs w:val="22"/>
          <w:lang w:eastAsia="nl-NL"/>
        </w:rPr>
      </w:pPr>
      <w:r>
        <w:rPr>
          <w:b/>
        </w:rPr>
        <w:fldChar w:fldCharType="begin"/>
      </w:r>
      <w:r>
        <w:rPr>
          <w:b/>
        </w:rPr>
        <w:instrText xml:space="preserve"> TOC \c "Table" </w:instrText>
      </w:r>
      <w:r>
        <w:rPr>
          <w:b/>
        </w:rPr>
        <w:fldChar w:fldCharType="separate"/>
      </w:r>
      <w:r w:rsidR="00B2370E">
        <w:t>Table 1</w:t>
      </w:r>
      <w:r w:rsidR="00B2370E">
        <w:noBreakHyphen/>
        <w:t>1: NavVision taskbar</w:t>
      </w:r>
      <w:r w:rsidR="00B2370E">
        <w:tab/>
      </w:r>
      <w:r w:rsidR="00B2370E">
        <w:fldChar w:fldCharType="begin"/>
      </w:r>
      <w:r w:rsidR="00B2370E">
        <w:instrText xml:space="preserve"> PAGEREF _Toc404942721 \h </w:instrText>
      </w:r>
      <w:r w:rsidR="00B2370E">
        <w:fldChar w:fldCharType="separate"/>
      </w:r>
      <w:r w:rsidR="00B2370E">
        <w:t>16</w:t>
      </w:r>
      <w:r w:rsidR="00B2370E">
        <w:fldChar w:fldCharType="end"/>
      </w:r>
    </w:p>
    <w:p w:rsidR="00B2370E" w:rsidRPr="00B2370E" w:rsidRDefault="00B2370E">
      <w:pPr>
        <w:pStyle w:val="TableofFigures"/>
        <w:rPr>
          <w:rFonts w:asciiTheme="minorHAnsi" w:eastAsiaTheme="minorEastAsia" w:hAnsiTheme="minorHAnsi" w:cstheme="minorBidi"/>
          <w:szCs w:val="22"/>
          <w:lang w:eastAsia="nl-NL"/>
        </w:rPr>
      </w:pPr>
      <w:r>
        <w:t>Table 1</w:t>
      </w:r>
      <w:r>
        <w:noBreakHyphen/>
        <w:t>2: Logging groups</w:t>
      </w:r>
      <w:r>
        <w:tab/>
      </w:r>
      <w:r>
        <w:fldChar w:fldCharType="begin"/>
      </w:r>
      <w:r>
        <w:instrText xml:space="preserve"> PAGEREF _Toc404942722 \h </w:instrText>
      </w:r>
      <w:r>
        <w:fldChar w:fldCharType="separate"/>
      </w:r>
      <w:r>
        <w:t>22</w:t>
      </w:r>
      <w:r>
        <w:fldChar w:fldCharType="end"/>
      </w:r>
    </w:p>
    <w:p w:rsidR="00B2370E" w:rsidRPr="00B2370E" w:rsidRDefault="00B2370E">
      <w:pPr>
        <w:pStyle w:val="TableofFigures"/>
        <w:rPr>
          <w:rFonts w:asciiTheme="minorHAnsi" w:eastAsiaTheme="minorEastAsia" w:hAnsiTheme="minorHAnsi" w:cstheme="minorBidi"/>
          <w:szCs w:val="22"/>
          <w:lang w:eastAsia="nl-NL"/>
        </w:rPr>
      </w:pPr>
      <w:r>
        <w:t>Table 1</w:t>
      </w:r>
      <w:r>
        <w:noBreakHyphen/>
        <w:t>3</w:t>
      </w:r>
      <w:r w:rsidRPr="00B2370E">
        <w:t>: Logbook colors</w:t>
      </w:r>
      <w:r>
        <w:tab/>
      </w:r>
      <w:r>
        <w:fldChar w:fldCharType="begin"/>
      </w:r>
      <w:r>
        <w:instrText xml:space="preserve"> PAGEREF _Toc404942723 \h </w:instrText>
      </w:r>
      <w:r>
        <w:fldChar w:fldCharType="separate"/>
      </w:r>
      <w:r>
        <w:t>24</w:t>
      </w:r>
      <w:r>
        <w:fldChar w:fldCharType="end"/>
      </w:r>
    </w:p>
    <w:p w:rsidR="00B2370E" w:rsidRPr="00B2370E" w:rsidRDefault="00B2370E">
      <w:pPr>
        <w:pStyle w:val="TableofFigures"/>
        <w:rPr>
          <w:rFonts w:asciiTheme="minorHAnsi" w:eastAsiaTheme="minorEastAsia" w:hAnsiTheme="minorHAnsi" w:cstheme="minorBidi"/>
          <w:szCs w:val="22"/>
          <w:lang w:eastAsia="nl-NL"/>
        </w:rPr>
      </w:pPr>
      <w:r>
        <w:t>Table 1</w:t>
      </w:r>
      <w:r>
        <w:noBreakHyphen/>
        <w:t>4: Group Viewer columns</w:t>
      </w:r>
      <w:r>
        <w:tab/>
      </w:r>
      <w:r>
        <w:fldChar w:fldCharType="begin"/>
      </w:r>
      <w:r>
        <w:instrText xml:space="preserve"> PAGEREF _Toc404942724 \h </w:instrText>
      </w:r>
      <w:r>
        <w:fldChar w:fldCharType="separate"/>
      </w:r>
      <w:r>
        <w:t>27</w:t>
      </w:r>
      <w:r>
        <w:fldChar w:fldCharType="end"/>
      </w:r>
    </w:p>
    <w:p w:rsidR="00B2370E" w:rsidRPr="00B2370E" w:rsidRDefault="00B2370E">
      <w:pPr>
        <w:pStyle w:val="TableofFigures"/>
        <w:rPr>
          <w:rFonts w:asciiTheme="minorHAnsi" w:eastAsiaTheme="minorEastAsia" w:hAnsiTheme="minorHAnsi" w:cstheme="minorBidi"/>
          <w:szCs w:val="22"/>
          <w:lang w:eastAsia="nl-NL"/>
        </w:rPr>
      </w:pPr>
      <w:r>
        <w:t>Table 1</w:t>
      </w:r>
      <w:r>
        <w:noBreakHyphen/>
        <w:t>5: Alarm Icons</w:t>
      </w:r>
      <w:r>
        <w:tab/>
      </w:r>
      <w:r>
        <w:fldChar w:fldCharType="begin"/>
      </w:r>
      <w:r>
        <w:instrText xml:space="preserve"> PAGEREF _Toc404942725 \h </w:instrText>
      </w:r>
      <w:r>
        <w:fldChar w:fldCharType="separate"/>
      </w:r>
      <w:r>
        <w:t>31</w:t>
      </w:r>
      <w:r>
        <w:fldChar w:fldCharType="end"/>
      </w:r>
    </w:p>
    <w:p w:rsidR="00B2370E" w:rsidRPr="00B2370E" w:rsidRDefault="00B2370E">
      <w:pPr>
        <w:pStyle w:val="TableofFigures"/>
        <w:rPr>
          <w:rFonts w:asciiTheme="minorHAnsi" w:eastAsiaTheme="minorEastAsia" w:hAnsiTheme="minorHAnsi" w:cstheme="minorBidi"/>
          <w:szCs w:val="22"/>
          <w:lang w:eastAsia="nl-NL"/>
        </w:rPr>
      </w:pPr>
      <w:r>
        <w:t>Table 2</w:t>
      </w:r>
      <w:r>
        <w:noBreakHyphen/>
        <w:t>1: Alarm panel buttons</w:t>
      </w:r>
      <w:r>
        <w:tab/>
      </w:r>
      <w:r>
        <w:fldChar w:fldCharType="begin"/>
      </w:r>
      <w:r>
        <w:instrText xml:space="preserve"> PAGEREF _Toc404942726 \h </w:instrText>
      </w:r>
      <w:r>
        <w:fldChar w:fldCharType="separate"/>
      </w:r>
      <w:r>
        <w:t>38</w:t>
      </w:r>
      <w:r>
        <w:fldChar w:fldCharType="end"/>
      </w:r>
    </w:p>
    <w:p w:rsidR="00B2370E" w:rsidRPr="00B2370E" w:rsidRDefault="00B2370E">
      <w:pPr>
        <w:pStyle w:val="TableofFigures"/>
        <w:rPr>
          <w:rFonts w:asciiTheme="minorHAnsi" w:eastAsiaTheme="minorEastAsia" w:hAnsiTheme="minorHAnsi" w:cstheme="minorBidi"/>
          <w:szCs w:val="22"/>
          <w:lang w:eastAsia="nl-NL"/>
        </w:rPr>
      </w:pPr>
      <w:r>
        <w:t>Table 2</w:t>
      </w:r>
      <w:r>
        <w:noBreakHyphen/>
        <w:t>2: Alarm mimic set-up icons</w:t>
      </w:r>
      <w:r>
        <w:tab/>
      </w:r>
      <w:r>
        <w:fldChar w:fldCharType="begin"/>
      </w:r>
      <w:r>
        <w:instrText xml:space="preserve"> PAGEREF _Toc404942727 \h </w:instrText>
      </w:r>
      <w:r>
        <w:fldChar w:fldCharType="separate"/>
      </w:r>
      <w:r>
        <w:t>40</w:t>
      </w:r>
      <w:r>
        <w:fldChar w:fldCharType="end"/>
      </w:r>
    </w:p>
    <w:p w:rsidR="00B2370E" w:rsidRPr="00B2370E" w:rsidRDefault="00B2370E">
      <w:pPr>
        <w:pStyle w:val="TableofFigures"/>
        <w:rPr>
          <w:rFonts w:asciiTheme="minorHAnsi" w:eastAsiaTheme="minorEastAsia" w:hAnsiTheme="minorHAnsi" w:cstheme="minorBidi"/>
          <w:szCs w:val="22"/>
          <w:lang w:eastAsia="nl-NL"/>
        </w:rPr>
      </w:pPr>
      <w:r>
        <w:t>Table 4</w:t>
      </w:r>
      <w:r>
        <w:noBreakHyphen/>
        <w:t>1: Control element status</w:t>
      </w:r>
      <w:r>
        <w:tab/>
      </w:r>
      <w:r>
        <w:fldChar w:fldCharType="begin"/>
      </w:r>
      <w:r>
        <w:instrText xml:space="preserve"> PAGEREF _Toc404942728 \h </w:instrText>
      </w:r>
      <w:r>
        <w:fldChar w:fldCharType="separate"/>
      </w:r>
      <w:r>
        <w:t>57</w:t>
      </w:r>
      <w:r>
        <w:fldChar w:fldCharType="end"/>
      </w:r>
    </w:p>
    <w:p w:rsidR="00B2370E" w:rsidRPr="00B2370E" w:rsidRDefault="00B2370E">
      <w:pPr>
        <w:pStyle w:val="TableofFigures"/>
        <w:rPr>
          <w:rFonts w:asciiTheme="minorHAnsi" w:eastAsiaTheme="minorEastAsia" w:hAnsiTheme="minorHAnsi" w:cstheme="minorBidi"/>
          <w:szCs w:val="22"/>
          <w:lang w:eastAsia="nl-NL"/>
        </w:rPr>
      </w:pPr>
      <w:r>
        <w:t>Table 4</w:t>
      </w:r>
      <w:r>
        <w:noBreakHyphen/>
        <w:t>2: Control elements and color animation</w:t>
      </w:r>
      <w:r>
        <w:tab/>
      </w:r>
      <w:r>
        <w:fldChar w:fldCharType="begin"/>
      </w:r>
      <w:r>
        <w:instrText xml:space="preserve"> PAGEREF _Toc404942729 \h </w:instrText>
      </w:r>
      <w:r>
        <w:fldChar w:fldCharType="separate"/>
      </w:r>
      <w:r>
        <w:t>58</w:t>
      </w:r>
      <w:r>
        <w:fldChar w:fldCharType="end"/>
      </w:r>
    </w:p>
    <w:p w:rsidR="00B2370E" w:rsidRPr="00B2370E" w:rsidRDefault="00B2370E">
      <w:pPr>
        <w:pStyle w:val="TableofFigures"/>
        <w:rPr>
          <w:rFonts w:asciiTheme="minorHAnsi" w:eastAsiaTheme="minorEastAsia" w:hAnsiTheme="minorHAnsi" w:cstheme="minorBidi"/>
          <w:szCs w:val="22"/>
          <w:lang w:eastAsia="nl-NL"/>
        </w:rPr>
      </w:pPr>
      <w:r>
        <w:t>Table 4</w:t>
      </w:r>
      <w:r>
        <w:noBreakHyphen/>
        <w:t>3: Control elements with status indication</w:t>
      </w:r>
      <w:r>
        <w:tab/>
      </w:r>
      <w:r>
        <w:fldChar w:fldCharType="begin"/>
      </w:r>
      <w:r>
        <w:instrText xml:space="preserve"> PAGEREF _Toc404942730 \h </w:instrText>
      </w:r>
      <w:r>
        <w:fldChar w:fldCharType="separate"/>
      </w:r>
      <w:r>
        <w:t>59</w:t>
      </w:r>
      <w:r>
        <w:fldChar w:fldCharType="end"/>
      </w:r>
    </w:p>
    <w:p w:rsidR="00B2370E" w:rsidRPr="00B2370E" w:rsidRDefault="00B2370E">
      <w:pPr>
        <w:pStyle w:val="TableofFigures"/>
        <w:rPr>
          <w:rFonts w:asciiTheme="minorHAnsi" w:eastAsiaTheme="minorEastAsia" w:hAnsiTheme="minorHAnsi" w:cstheme="minorBidi"/>
          <w:szCs w:val="22"/>
          <w:lang w:eastAsia="nl-NL"/>
        </w:rPr>
      </w:pPr>
      <w:r>
        <w:t>Table 4</w:t>
      </w:r>
      <w:r>
        <w:noBreakHyphen/>
        <w:t>4: Control elements with speed indication</w:t>
      </w:r>
      <w:r>
        <w:tab/>
      </w:r>
      <w:r>
        <w:fldChar w:fldCharType="begin"/>
      </w:r>
      <w:r>
        <w:instrText xml:space="preserve"> PAGEREF _Toc404942731 \h </w:instrText>
      </w:r>
      <w:r>
        <w:fldChar w:fldCharType="separate"/>
      </w:r>
      <w:r>
        <w:t>60</w:t>
      </w:r>
      <w:r>
        <w:fldChar w:fldCharType="end"/>
      </w:r>
    </w:p>
    <w:p w:rsidR="00B2370E" w:rsidRPr="00B2370E" w:rsidRDefault="00B2370E">
      <w:pPr>
        <w:pStyle w:val="TableofFigures"/>
        <w:rPr>
          <w:rFonts w:asciiTheme="minorHAnsi" w:eastAsiaTheme="minorEastAsia" w:hAnsiTheme="minorHAnsi" w:cstheme="minorBidi"/>
          <w:szCs w:val="22"/>
          <w:lang w:eastAsia="nl-NL"/>
        </w:rPr>
      </w:pPr>
      <w:r>
        <w:t>Table 4</w:t>
      </w:r>
      <w:r>
        <w:noBreakHyphen/>
        <w:t>5: Other control elements</w:t>
      </w:r>
      <w:r>
        <w:tab/>
      </w:r>
      <w:r>
        <w:fldChar w:fldCharType="begin"/>
      </w:r>
      <w:r>
        <w:instrText xml:space="preserve"> PAGEREF _Toc404942732 \h </w:instrText>
      </w:r>
      <w:r>
        <w:fldChar w:fldCharType="separate"/>
      </w:r>
      <w:r>
        <w:t>60</w:t>
      </w:r>
      <w:r>
        <w:fldChar w:fldCharType="end"/>
      </w:r>
    </w:p>
    <w:p w:rsidR="00B2370E" w:rsidRPr="00B2370E" w:rsidRDefault="00B2370E">
      <w:pPr>
        <w:pStyle w:val="TableofFigures"/>
        <w:rPr>
          <w:rFonts w:asciiTheme="minorHAnsi" w:eastAsiaTheme="minorEastAsia" w:hAnsiTheme="minorHAnsi" w:cstheme="minorBidi"/>
          <w:szCs w:val="22"/>
          <w:lang w:eastAsia="nl-NL"/>
        </w:rPr>
      </w:pPr>
      <w:r>
        <w:t>Table 5</w:t>
      </w:r>
      <w:r>
        <w:noBreakHyphen/>
        <w:t>1: Alarm Group Rights</w:t>
      </w:r>
      <w:r>
        <w:tab/>
      </w:r>
      <w:r>
        <w:fldChar w:fldCharType="begin"/>
      </w:r>
      <w:r>
        <w:instrText xml:space="preserve"> PAGEREF _Toc404942733 \h </w:instrText>
      </w:r>
      <w:r>
        <w:fldChar w:fldCharType="separate"/>
      </w:r>
      <w:r>
        <w:t>84</w:t>
      </w:r>
      <w:r>
        <w:fldChar w:fldCharType="end"/>
      </w:r>
    </w:p>
    <w:p w:rsidR="00B2370E" w:rsidRPr="00B2370E" w:rsidRDefault="00B2370E">
      <w:pPr>
        <w:pStyle w:val="TableofFigures"/>
        <w:rPr>
          <w:rFonts w:asciiTheme="minorHAnsi" w:eastAsiaTheme="minorEastAsia" w:hAnsiTheme="minorHAnsi" w:cstheme="minorBidi"/>
          <w:szCs w:val="22"/>
          <w:lang w:eastAsia="nl-NL"/>
        </w:rPr>
      </w:pPr>
      <w:r>
        <w:t>Table 5</w:t>
      </w:r>
      <w:r>
        <w:noBreakHyphen/>
        <w:t>2: Duty Alarm Rights</w:t>
      </w:r>
      <w:r>
        <w:tab/>
      </w:r>
      <w:r>
        <w:fldChar w:fldCharType="begin"/>
      </w:r>
      <w:r>
        <w:instrText xml:space="preserve"> PAGEREF _Toc404942734 \h </w:instrText>
      </w:r>
      <w:r>
        <w:fldChar w:fldCharType="separate"/>
      </w:r>
      <w:r>
        <w:t>86</w:t>
      </w:r>
      <w:r>
        <w:fldChar w:fldCharType="end"/>
      </w:r>
    </w:p>
    <w:p w:rsidR="00B2370E" w:rsidRPr="00B2370E" w:rsidRDefault="00B2370E">
      <w:pPr>
        <w:pStyle w:val="TableofFigures"/>
        <w:rPr>
          <w:rFonts w:asciiTheme="minorHAnsi" w:eastAsiaTheme="minorEastAsia" w:hAnsiTheme="minorHAnsi" w:cstheme="minorBidi"/>
          <w:szCs w:val="22"/>
          <w:lang w:eastAsia="nl-NL"/>
        </w:rPr>
      </w:pPr>
      <w:r>
        <w:t>Table 5</w:t>
      </w:r>
      <w:r>
        <w:noBreakHyphen/>
        <w:t>3: Port assignments</w:t>
      </w:r>
      <w:r>
        <w:tab/>
      </w:r>
      <w:r>
        <w:fldChar w:fldCharType="begin"/>
      </w:r>
      <w:r>
        <w:instrText xml:space="preserve"> PAGEREF _Toc404942735 \h </w:instrText>
      </w:r>
      <w:r>
        <w:fldChar w:fldCharType="separate"/>
      </w:r>
      <w:r>
        <w:t>103</w:t>
      </w:r>
      <w:r>
        <w:fldChar w:fldCharType="end"/>
      </w:r>
    </w:p>
    <w:p w:rsidR="00B2370E" w:rsidRPr="00B2370E" w:rsidRDefault="00B2370E">
      <w:pPr>
        <w:pStyle w:val="TableofFigures"/>
        <w:rPr>
          <w:rFonts w:asciiTheme="minorHAnsi" w:eastAsiaTheme="minorEastAsia" w:hAnsiTheme="minorHAnsi" w:cstheme="minorBidi"/>
          <w:szCs w:val="22"/>
          <w:lang w:eastAsia="nl-NL"/>
        </w:rPr>
      </w:pPr>
      <w:r>
        <w:t>Table 5</w:t>
      </w:r>
      <w:r>
        <w:noBreakHyphen/>
        <w:t>4: Pressure sensor explanation</w:t>
      </w:r>
      <w:r>
        <w:tab/>
      </w:r>
      <w:r>
        <w:fldChar w:fldCharType="begin"/>
      </w:r>
      <w:r>
        <w:instrText xml:space="preserve"> PAGEREF _Toc404942736 \h </w:instrText>
      </w:r>
      <w:r>
        <w:fldChar w:fldCharType="separate"/>
      </w:r>
      <w:r>
        <w:t>125</w:t>
      </w:r>
      <w:r>
        <w:fldChar w:fldCharType="end"/>
      </w:r>
    </w:p>
    <w:p w:rsidR="00B2370E" w:rsidRPr="00B2370E" w:rsidRDefault="00B2370E">
      <w:pPr>
        <w:pStyle w:val="TableofFigures"/>
        <w:rPr>
          <w:rFonts w:asciiTheme="minorHAnsi" w:eastAsiaTheme="minorEastAsia" w:hAnsiTheme="minorHAnsi" w:cstheme="minorBidi"/>
          <w:szCs w:val="22"/>
          <w:lang w:eastAsia="nl-NL"/>
        </w:rPr>
      </w:pPr>
      <w:r>
        <w:t>Table 5</w:t>
      </w:r>
      <w:r>
        <w:noBreakHyphen/>
        <w:t>5: Tank Tables</w:t>
      </w:r>
      <w:r>
        <w:tab/>
      </w:r>
      <w:r>
        <w:fldChar w:fldCharType="begin"/>
      </w:r>
      <w:r>
        <w:instrText xml:space="preserve"> PAGEREF _Toc404942737 \h </w:instrText>
      </w:r>
      <w:r>
        <w:fldChar w:fldCharType="separate"/>
      </w:r>
      <w:r>
        <w:t>129</w:t>
      </w:r>
      <w:r>
        <w:fldChar w:fldCharType="end"/>
      </w:r>
    </w:p>
    <w:p w:rsidR="00B2370E" w:rsidRPr="00B2370E" w:rsidRDefault="00B2370E">
      <w:pPr>
        <w:pStyle w:val="TableofFigures"/>
        <w:rPr>
          <w:rFonts w:asciiTheme="minorHAnsi" w:eastAsiaTheme="minorEastAsia" w:hAnsiTheme="minorHAnsi" w:cstheme="minorBidi"/>
          <w:szCs w:val="22"/>
          <w:lang w:eastAsia="nl-NL"/>
        </w:rPr>
      </w:pPr>
      <w:r>
        <w:t>Table 5</w:t>
      </w:r>
      <w:r>
        <w:noBreakHyphen/>
        <w:t>6: WatchIO</w:t>
      </w:r>
      <w:r>
        <w:tab/>
      </w:r>
      <w:r>
        <w:fldChar w:fldCharType="begin"/>
      </w:r>
      <w:r>
        <w:instrText xml:space="preserve"> PAGEREF _Toc404942738 \h </w:instrText>
      </w:r>
      <w:r>
        <w:fldChar w:fldCharType="separate"/>
      </w:r>
      <w:r>
        <w:t>141</w:t>
      </w:r>
      <w:r>
        <w:fldChar w:fldCharType="end"/>
      </w:r>
    </w:p>
    <w:p w:rsidR="00A94C0F" w:rsidRDefault="00E20D26" w:rsidP="00E20D26">
      <w:pPr>
        <w:pStyle w:val="TOC1"/>
        <w:rPr>
          <w:b w:val="0"/>
        </w:rPr>
      </w:pPr>
      <w:r>
        <w:rPr>
          <w:b w:val="0"/>
        </w:rPr>
        <w:fldChar w:fldCharType="end"/>
      </w:r>
    </w:p>
    <w:p w:rsidR="00A94C0F" w:rsidRDefault="00A94C0F" w:rsidP="00E20D26">
      <w:pPr>
        <w:pStyle w:val="TOC1"/>
        <w:rPr>
          <w:b w:val="0"/>
        </w:rPr>
      </w:pPr>
    </w:p>
    <w:p w:rsidR="00A94C0F" w:rsidRDefault="00A94C0F" w:rsidP="00E20D26">
      <w:pPr>
        <w:pStyle w:val="TOC1"/>
        <w:rPr>
          <w:b w:val="0"/>
        </w:rPr>
      </w:pPr>
    </w:p>
    <w:p w:rsidR="00A94C0F" w:rsidRDefault="00A94C0F" w:rsidP="00E20D26">
      <w:pPr>
        <w:pStyle w:val="TOC1"/>
        <w:rPr>
          <w:b w:val="0"/>
        </w:rPr>
      </w:pPr>
    </w:p>
    <w:p w:rsidR="00A94C0F" w:rsidRDefault="00A94C0F" w:rsidP="00E20D26">
      <w:pPr>
        <w:pStyle w:val="TOC1"/>
        <w:rPr>
          <w:b w:val="0"/>
        </w:rPr>
      </w:pPr>
    </w:p>
    <w:p w:rsidR="00A94C0F" w:rsidRDefault="00A94C0F" w:rsidP="00E20D26">
      <w:pPr>
        <w:pStyle w:val="TOC1"/>
        <w:rPr>
          <w:b w:val="0"/>
        </w:rPr>
      </w:pPr>
    </w:p>
    <w:p w:rsidR="00A94C0F" w:rsidRDefault="00A94C0F" w:rsidP="00E20D26">
      <w:pPr>
        <w:pStyle w:val="TOC1"/>
        <w:rPr>
          <w:b w:val="0"/>
        </w:rPr>
      </w:pPr>
    </w:p>
    <w:p w:rsidR="00A94C0F" w:rsidRDefault="00A94C0F" w:rsidP="00E20D26">
      <w:pPr>
        <w:pStyle w:val="TOC1"/>
        <w:rPr>
          <w:b w:val="0"/>
        </w:rPr>
      </w:pPr>
    </w:p>
    <w:p w:rsidR="00A94C0F" w:rsidRDefault="00A94C0F" w:rsidP="00E20D26">
      <w:pPr>
        <w:pStyle w:val="TOC1"/>
        <w:rPr>
          <w:b w:val="0"/>
        </w:rPr>
      </w:pPr>
    </w:p>
    <w:p w:rsidR="00A94C0F" w:rsidRDefault="00A94C0F" w:rsidP="00E20D26">
      <w:pPr>
        <w:pStyle w:val="TOC1"/>
        <w:rPr>
          <w:b w:val="0"/>
        </w:rPr>
      </w:pPr>
    </w:p>
    <w:p w:rsidR="00A94C0F" w:rsidRDefault="00A94C0F" w:rsidP="00E20D26">
      <w:pPr>
        <w:pStyle w:val="TOC1"/>
        <w:rPr>
          <w:b w:val="0"/>
        </w:rPr>
      </w:pPr>
    </w:p>
    <w:p w:rsidR="00A94C0F" w:rsidRDefault="00A94C0F" w:rsidP="00E20D26">
      <w:pPr>
        <w:pStyle w:val="TOC1"/>
        <w:rPr>
          <w:b w:val="0"/>
        </w:rPr>
      </w:pPr>
    </w:p>
    <w:p w:rsidR="00A94C0F" w:rsidRDefault="00A94C0F" w:rsidP="00E20D26">
      <w:pPr>
        <w:pStyle w:val="TOC1"/>
        <w:rPr>
          <w:b w:val="0"/>
        </w:rPr>
      </w:pPr>
    </w:p>
    <w:p w:rsidR="00A94C0F" w:rsidRDefault="00A94C0F" w:rsidP="00E20D26">
      <w:pPr>
        <w:pStyle w:val="TOC1"/>
        <w:rPr>
          <w:b w:val="0"/>
        </w:rPr>
      </w:pPr>
    </w:p>
    <w:p w:rsidR="00E20D26" w:rsidRDefault="00E20D26" w:rsidP="000F200F">
      <w:pPr>
        <w:pBdr>
          <w:top w:val="single" w:sz="6" w:space="1" w:color="auto"/>
          <w:left w:val="single" w:sz="6" w:space="1" w:color="auto"/>
          <w:bottom w:val="single" w:sz="6" w:space="1" w:color="auto"/>
          <w:right w:val="single" w:sz="6" w:space="1" w:color="auto"/>
        </w:pBdr>
        <w:ind w:left="567" w:right="708"/>
        <w:jc w:val="center"/>
        <w:rPr>
          <w:rFonts w:cs="Arial"/>
          <w:b/>
          <w:color w:val="000000"/>
          <w:sz w:val="24"/>
          <w:lang w:val="en-US"/>
        </w:rPr>
      </w:pPr>
      <w:bookmarkStart w:id="7" w:name="_GoBack"/>
      <w:bookmarkEnd w:id="7"/>
    </w:p>
    <w:p w:rsidR="00DA5601" w:rsidRPr="00CA0364" w:rsidRDefault="00DA5601" w:rsidP="000F200F">
      <w:pPr>
        <w:pBdr>
          <w:top w:val="single" w:sz="6" w:space="1" w:color="auto"/>
          <w:left w:val="single" w:sz="6" w:space="1" w:color="auto"/>
          <w:bottom w:val="single" w:sz="6" w:space="1" w:color="auto"/>
          <w:right w:val="single" w:sz="6" w:space="1" w:color="auto"/>
        </w:pBdr>
        <w:ind w:left="567" w:right="708"/>
        <w:jc w:val="center"/>
        <w:rPr>
          <w:rFonts w:cs="Arial"/>
          <w:b/>
          <w:color w:val="000000"/>
          <w:sz w:val="24"/>
          <w:lang w:val="en-US"/>
        </w:rPr>
      </w:pPr>
      <w:r w:rsidRPr="00CA0364">
        <w:rPr>
          <w:rFonts w:cs="Arial"/>
          <w:b/>
          <w:color w:val="000000"/>
          <w:sz w:val="24"/>
          <w:lang w:val="en-US"/>
        </w:rPr>
        <w:t>NOTICE</w:t>
      </w:r>
    </w:p>
    <w:p w:rsidR="00DA5601" w:rsidRPr="00CA0364" w:rsidRDefault="00DA5601" w:rsidP="000F200F">
      <w:pPr>
        <w:pBdr>
          <w:top w:val="single" w:sz="6" w:space="1" w:color="auto"/>
          <w:left w:val="single" w:sz="6" w:space="1" w:color="auto"/>
          <w:bottom w:val="single" w:sz="6" w:space="1" w:color="auto"/>
          <w:right w:val="single" w:sz="6" w:space="1" w:color="auto"/>
        </w:pBdr>
        <w:ind w:left="567" w:right="708"/>
        <w:jc w:val="center"/>
        <w:rPr>
          <w:rFonts w:cs="Arial"/>
          <w:b/>
          <w:color w:val="000000"/>
          <w:sz w:val="24"/>
          <w:lang w:val="en-US"/>
        </w:rPr>
      </w:pPr>
    </w:p>
    <w:p w:rsidR="00DA5601" w:rsidRPr="00CA0364" w:rsidRDefault="00DA5601" w:rsidP="000F200F">
      <w:pPr>
        <w:pBdr>
          <w:top w:val="single" w:sz="6" w:space="1" w:color="auto"/>
          <w:left w:val="single" w:sz="6" w:space="1" w:color="auto"/>
          <w:bottom w:val="single" w:sz="6" w:space="1" w:color="auto"/>
          <w:right w:val="single" w:sz="6" w:space="1" w:color="auto"/>
        </w:pBdr>
        <w:ind w:left="567" w:right="708"/>
        <w:jc w:val="center"/>
        <w:rPr>
          <w:rFonts w:cs="Arial"/>
          <w:b/>
          <w:color w:val="000000"/>
          <w:sz w:val="24"/>
          <w:lang w:val="en-US"/>
        </w:rPr>
      </w:pPr>
      <w:r w:rsidRPr="00CA0364">
        <w:rPr>
          <w:rFonts w:cs="Arial"/>
          <w:b/>
          <w:color w:val="000000"/>
          <w:sz w:val="24"/>
          <w:lang w:val="en-US"/>
        </w:rPr>
        <w:t xml:space="preserve">This document contains proprietary information. </w:t>
      </w:r>
    </w:p>
    <w:p w:rsidR="00DA5601" w:rsidRPr="00CA0364" w:rsidRDefault="00DA5601" w:rsidP="000F200F">
      <w:pPr>
        <w:pBdr>
          <w:top w:val="single" w:sz="6" w:space="1" w:color="auto"/>
          <w:left w:val="single" w:sz="6" w:space="1" w:color="auto"/>
          <w:bottom w:val="single" w:sz="6" w:space="1" w:color="auto"/>
          <w:right w:val="single" w:sz="6" w:space="1" w:color="auto"/>
        </w:pBdr>
        <w:ind w:left="567" w:right="708"/>
        <w:jc w:val="center"/>
        <w:rPr>
          <w:rFonts w:cs="Arial"/>
          <w:b/>
          <w:bCs/>
          <w:color w:val="000000"/>
          <w:sz w:val="24"/>
          <w:lang w:val="en-US"/>
        </w:rPr>
      </w:pPr>
      <w:r w:rsidRPr="00CA0364">
        <w:rPr>
          <w:rFonts w:cs="Arial"/>
          <w:b/>
          <w:bCs/>
          <w:color w:val="000000"/>
          <w:sz w:val="24"/>
          <w:lang w:val="en-US"/>
        </w:rPr>
        <w:t xml:space="preserve">No part of this document may be photocopied, reproduced or translated into another language without the prior written consent of </w:t>
      </w:r>
      <w:r w:rsidRPr="00CA0364">
        <w:rPr>
          <w:rFonts w:cs="Arial"/>
          <w:b/>
          <w:bCs/>
          <w:color w:val="000000"/>
          <w:sz w:val="24"/>
          <w:lang w:val="en-US"/>
        </w:rPr>
        <w:br/>
        <w:t>Free Technics B.V.</w:t>
      </w:r>
    </w:p>
    <w:p w:rsidR="00DA5601" w:rsidRDefault="00DA5601" w:rsidP="000F200F">
      <w:pPr>
        <w:pStyle w:val="BlockText"/>
        <w:rPr>
          <w:rFonts w:cs="Arial"/>
          <w:color w:val="000000"/>
        </w:rPr>
      </w:pPr>
    </w:p>
    <w:p w:rsidR="00DA5601" w:rsidRDefault="00DA5601" w:rsidP="000F200F">
      <w:pPr>
        <w:pStyle w:val="Text"/>
        <w:jc w:val="both"/>
        <w:rPr>
          <w:color w:val="000000"/>
        </w:rPr>
      </w:pPr>
    </w:p>
    <w:p w:rsidR="00DA5601" w:rsidRDefault="00DA5601" w:rsidP="000F200F">
      <w:pPr>
        <w:pStyle w:val="Text"/>
      </w:pPr>
    </w:p>
    <w:p w:rsidR="00DA5601" w:rsidRDefault="00DA5601" w:rsidP="000F200F">
      <w:pPr>
        <w:pStyle w:val="Text"/>
      </w:pPr>
    </w:p>
    <w:p w:rsidR="00DA5601" w:rsidRDefault="00DA5601" w:rsidP="00D635ED">
      <w:pPr>
        <w:pStyle w:val="Heading1noNr"/>
        <w:numPr>
          <w:ilvl w:val="0"/>
          <w:numId w:val="0"/>
        </w:numPr>
        <w:rPr>
          <w:lang w:val="en-US"/>
        </w:rPr>
      </w:pPr>
      <w:r>
        <w:br w:type="page"/>
      </w:r>
      <w:bookmarkStart w:id="8" w:name="_Toc285555368"/>
      <w:bookmarkStart w:id="9" w:name="_Toc404942360"/>
      <w:r>
        <w:lastRenderedPageBreak/>
        <w:t>References</w:t>
      </w:r>
      <w:bookmarkStart w:id="10" w:name="_Toc15373462"/>
      <w:bookmarkStart w:id="11" w:name="_Toc71091586"/>
      <w:bookmarkStart w:id="12" w:name="_Toc88449302"/>
      <w:bookmarkStart w:id="13" w:name="_Toc88449863"/>
      <w:bookmarkEnd w:id="8"/>
      <w:bookmarkEnd w:id="9"/>
    </w:p>
    <w:p w:rsidR="00DA5601" w:rsidRDefault="008D7046" w:rsidP="000F200F">
      <w:pPr>
        <w:pStyle w:val="References"/>
        <w:numPr>
          <w:ilvl w:val="0"/>
          <w:numId w:val="0"/>
        </w:numPr>
        <w:ind w:left="360" w:hanging="360"/>
      </w:pPr>
      <w:r>
        <w:t>[A]</w:t>
      </w:r>
      <w:r>
        <w:tab/>
      </w:r>
      <w:r>
        <w:tab/>
        <w:t>Sensorlist Manual</w:t>
      </w:r>
    </w:p>
    <w:p w:rsidR="008D7046" w:rsidRDefault="008D7046" w:rsidP="000F200F">
      <w:pPr>
        <w:pStyle w:val="References"/>
        <w:numPr>
          <w:ilvl w:val="0"/>
          <w:numId w:val="0"/>
        </w:numPr>
        <w:ind w:left="360" w:hanging="360"/>
      </w:pPr>
    </w:p>
    <w:p w:rsidR="008D7046" w:rsidRPr="00AC0DBB" w:rsidRDefault="008D7046" w:rsidP="000F200F">
      <w:pPr>
        <w:pStyle w:val="References"/>
        <w:numPr>
          <w:ilvl w:val="0"/>
          <w:numId w:val="0"/>
        </w:numPr>
        <w:ind w:left="360" w:hanging="360"/>
      </w:pPr>
    </w:p>
    <w:p w:rsidR="00DA5601" w:rsidRDefault="00DA5601" w:rsidP="00D635ED">
      <w:pPr>
        <w:pStyle w:val="Heading1noNr"/>
        <w:numPr>
          <w:ilvl w:val="0"/>
          <w:numId w:val="0"/>
        </w:numPr>
      </w:pPr>
      <w:r w:rsidRPr="001A7C15">
        <w:rPr>
          <w:lang w:val="en-US"/>
        </w:rPr>
        <w:br w:type="page"/>
      </w:r>
      <w:bookmarkStart w:id="14" w:name="_Ref210437134"/>
      <w:bookmarkStart w:id="15" w:name="_Toc210614733"/>
      <w:bookmarkStart w:id="16" w:name="_Toc404942361"/>
      <w:r>
        <w:lastRenderedPageBreak/>
        <w:t>Introduction</w:t>
      </w:r>
      <w:bookmarkEnd w:id="14"/>
      <w:bookmarkEnd w:id="15"/>
      <w:bookmarkEnd w:id="16"/>
    </w:p>
    <w:p w:rsidR="00DA5601" w:rsidRPr="00CA0364" w:rsidRDefault="00DA5601" w:rsidP="000F200F">
      <w:pPr>
        <w:rPr>
          <w:lang w:val="en-US"/>
        </w:rPr>
      </w:pPr>
    </w:p>
    <w:p w:rsidR="00DA5601" w:rsidRDefault="00DA5601" w:rsidP="000F200F">
      <w:pPr>
        <w:pStyle w:val="BodyText"/>
      </w:pPr>
      <w:r>
        <w:t xml:space="preserve">The software installation manual provides instructions for adjusting, setting and configuring </w:t>
      </w:r>
      <w:r w:rsidR="00D635ED">
        <w:t>NavVision</w:t>
      </w:r>
      <w:r>
        <w:t>.</w:t>
      </w:r>
      <w:r>
        <w:rPr>
          <w:rFonts w:cs="Arial"/>
        </w:rPr>
        <w:t xml:space="preserve"> </w:t>
      </w:r>
      <w:r>
        <w:t>The chapters and sections are organized in chronological order in which the relevant component must be installed and configured (where applicable).</w:t>
      </w:r>
    </w:p>
    <w:p w:rsidR="00DA5601" w:rsidRDefault="00DA5601" w:rsidP="00D635ED">
      <w:pPr>
        <w:pStyle w:val="Heading1noNr"/>
        <w:numPr>
          <w:ilvl w:val="0"/>
          <w:numId w:val="0"/>
        </w:numPr>
      </w:pPr>
      <w:bookmarkStart w:id="17" w:name="_Toc210614734"/>
      <w:bookmarkStart w:id="18" w:name="_Toc404942362"/>
      <w:r>
        <w:t>About the installation and commissioning manual</w:t>
      </w:r>
      <w:bookmarkEnd w:id="17"/>
      <w:bookmarkEnd w:id="18"/>
    </w:p>
    <w:p w:rsidR="00DA5601" w:rsidRPr="00CA0364" w:rsidRDefault="00DA5601" w:rsidP="000F200F">
      <w:pPr>
        <w:rPr>
          <w:lang w:val="en-US"/>
        </w:rPr>
      </w:pPr>
    </w:p>
    <w:p w:rsidR="00DA5601" w:rsidRPr="00117754" w:rsidRDefault="00DA5601" w:rsidP="000F200F">
      <w:pPr>
        <w:pStyle w:val="BodyText"/>
      </w:pPr>
      <w:r w:rsidRPr="00117754">
        <w:t>The software installation manual contains the following chapters:</w:t>
      </w:r>
    </w:p>
    <w:p w:rsidR="00DA5601" w:rsidRPr="00117754" w:rsidRDefault="00DA5601" w:rsidP="00DA5601">
      <w:pPr>
        <w:pStyle w:val="BodyText"/>
        <w:numPr>
          <w:ilvl w:val="0"/>
          <w:numId w:val="2"/>
        </w:numPr>
      </w:pPr>
      <w:r w:rsidRPr="00117754">
        <w:t xml:space="preserve">Chapter </w:t>
      </w:r>
      <w:r w:rsidR="00117754" w:rsidRPr="00117754">
        <w:t>“The Operators Manual” handles about the standard Operators Manual.</w:t>
      </w:r>
    </w:p>
    <w:p w:rsidR="00DA5601" w:rsidRPr="00117754" w:rsidRDefault="00DA5601" w:rsidP="00DA5601">
      <w:pPr>
        <w:pStyle w:val="BodyText"/>
        <w:numPr>
          <w:ilvl w:val="0"/>
          <w:numId w:val="2"/>
        </w:numPr>
      </w:pPr>
      <w:r w:rsidRPr="00117754">
        <w:t>Chapter “Duty Alarm System</w:t>
      </w:r>
      <w:r w:rsidRPr="00117754">
        <w:fldChar w:fldCharType="begin"/>
      </w:r>
      <w:r w:rsidRPr="00117754">
        <w:instrText xml:space="preserve"> XE "System" </w:instrText>
      </w:r>
      <w:r w:rsidRPr="00117754">
        <w:fldChar w:fldCharType="end"/>
      </w:r>
      <w:r w:rsidRPr="00117754">
        <w:t>” explains how to work with the AM(C</w:t>
      </w:r>
      <w:proofErr w:type="gramStart"/>
      <w:r w:rsidRPr="00117754">
        <w:t>)S</w:t>
      </w:r>
      <w:proofErr w:type="gramEnd"/>
      <w:r w:rsidRPr="00117754">
        <w:t xml:space="preserve"> system and how the different parts are integrated in </w:t>
      </w:r>
      <w:r w:rsidR="00D635ED" w:rsidRPr="00117754">
        <w:t>NavVision</w:t>
      </w:r>
      <w:r w:rsidRPr="00117754">
        <w:t>.</w:t>
      </w:r>
    </w:p>
    <w:p w:rsidR="00DA5601" w:rsidRPr="00117754" w:rsidRDefault="00DA5601" w:rsidP="00DA5601">
      <w:pPr>
        <w:pStyle w:val="BodyText"/>
        <w:numPr>
          <w:ilvl w:val="0"/>
          <w:numId w:val="2"/>
        </w:numPr>
      </w:pPr>
      <w:r w:rsidRPr="00117754">
        <w:t xml:space="preserve">Chapter “Personal Alarm” Explains the work and feel of the different Deadman-systems provided within </w:t>
      </w:r>
      <w:r w:rsidR="00D635ED" w:rsidRPr="00117754">
        <w:t>NavVision</w:t>
      </w:r>
      <w:r w:rsidRPr="00117754">
        <w:t>.</w:t>
      </w:r>
    </w:p>
    <w:p w:rsidR="00DA5601" w:rsidRPr="00117754" w:rsidRDefault="00DA5601" w:rsidP="00DA5601">
      <w:pPr>
        <w:pStyle w:val="BodyText"/>
        <w:numPr>
          <w:ilvl w:val="0"/>
          <w:numId w:val="2"/>
        </w:numPr>
      </w:pPr>
      <w:r w:rsidRPr="00117754">
        <w:t>Chapter “</w:t>
      </w:r>
      <w:r w:rsidR="00117754" w:rsidRPr="00117754">
        <w:rPr>
          <w:noProof/>
        </w:rPr>
        <w:t>Annex 1 Mimic control</w:t>
      </w:r>
      <w:r w:rsidRPr="00117754">
        <w:t xml:space="preserve">” contains </w:t>
      </w:r>
      <w:r w:rsidR="00117754" w:rsidRPr="00117754">
        <w:t>extra information about mimics within the system</w:t>
      </w:r>
      <w:r w:rsidRPr="00117754">
        <w:t>.</w:t>
      </w:r>
    </w:p>
    <w:p w:rsidR="00117754" w:rsidRDefault="00117754" w:rsidP="00792E12">
      <w:pPr>
        <w:pStyle w:val="ListParagraph"/>
        <w:numPr>
          <w:ilvl w:val="0"/>
          <w:numId w:val="2"/>
        </w:numPr>
      </w:pPr>
      <w:r w:rsidRPr="00117754">
        <w:t>Chapter “</w:t>
      </w:r>
      <w:r w:rsidRPr="00117754">
        <w:rPr>
          <w:noProof/>
        </w:rPr>
        <w:t>Part 2: Extra settings for (Commissioning) Engineer</w:t>
      </w:r>
      <w:r w:rsidRPr="00117754">
        <w:rPr>
          <w:noProof/>
        </w:rPr>
        <w:t>” Gives extra information on settings within the system that are for all kind of engineers.</w:t>
      </w:r>
    </w:p>
    <w:p w:rsidR="00117754" w:rsidRPr="00117754" w:rsidRDefault="00117754" w:rsidP="00792E12">
      <w:pPr>
        <w:pStyle w:val="ListParagraph"/>
        <w:numPr>
          <w:ilvl w:val="0"/>
          <w:numId w:val="2"/>
        </w:numPr>
      </w:pPr>
    </w:p>
    <w:p w:rsidR="00117754" w:rsidRPr="00117754" w:rsidRDefault="00117754" w:rsidP="00117754">
      <w:pPr>
        <w:pStyle w:val="BodyText"/>
        <w:numPr>
          <w:ilvl w:val="0"/>
          <w:numId w:val="2"/>
        </w:numPr>
      </w:pPr>
      <w:r w:rsidRPr="00117754">
        <w:t>Chapter “</w:t>
      </w:r>
      <w:r w:rsidRPr="00117754">
        <w:rPr>
          <w:noProof/>
        </w:rPr>
        <w:t>BNWAS Settings</w:t>
      </w:r>
      <w:r w:rsidRPr="00117754">
        <w:rPr>
          <w:noProof/>
        </w:rPr>
        <w:t>” is an extra explanation of the configuration settings for the BNWAS.</w:t>
      </w:r>
      <w:r w:rsidRPr="00117754">
        <w:rPr>
          <w:noProof/>
        </w:rPr>
        <w:tab/>
      </w:r>
    </w:p>
    <w:p w:rsidR="00DA5601" w:rsidRPr="00117754" w:rsidRDefault="00DA5601" w:rsidP="00DA5601">
      <w:pPr>
        <w:pStyle w:val="BodyText"/>
        <w:numPr>
          <w:ilvl w:val="0"/>
          <w:numId w:val="2"/>
        </w:numPr>
      </w:pPr>
      <w:r w:rsidRPr="00117754">
        <w:t>Chapter “Performance</w:t>
      </w:r>
      <w:r w:rsidRPr="00117754">
        <w:rPr>
          <w:lang w:val="en-US"/>
        </w:rPr>
        <w:t>” shows a tool for checking performance of the system on a deeper level.</w:t>
      </w:r>
    </w:p>
    <w:p w:rsidR="00DA5601" w:rsidRPr="00117754" w:rsidRDefault="00DA5601" w:rsidP="00DA5601">
      <w:pPr>
        <w:pStyle w:val="BodyText"/>
        <w:numPr>
          <w:ilvl w:val="0"/>
          <w:numId w:val="2"/>
        </w:numPr>
      </w:pPr>
      <w:r w:rsidRPr="00117754">
        <w:t>Chapter “Commissioning” contains a description of procedures to realize the acceptance test on-board the vessel.</w:t>
      </w:r>
    </w:p>
    <w:p w:rsidR="001A2709" w:rsidRDefault="001A2709" w:rsidP="000F200F">
      <w:pPr>
        <w:rPr>
          <w:i/>
          <w:lang w:val="en-US"/>
        </w:rPr>
      </w:pPr>
    </w:p>
    <w:p w:rsidR="001A2709" w:rsidRDefault="001A2709" w:rsidP="000F200F">
      <w:pPr>
        <w:rPr>
          <w:i/>
          <w:lang w:val="en-US"/>
        </w:rPr>
      </w:pPr>
    </w:p>
    <w:p w:rsidR="001A2709" w:rsidRDefault="00F06CDB" w:rsidP="000F200F">
      <w:pPr>
        <w:rPr>
          <w:i/>
          <w:lang w:val="en-US"/>
        </w:rPr>
      </w:pPr>
      <w:r>
        <w:rPr>
          <w:noProof/>
          <w:lang w:val="nl-NL" w:eastAsia="nl-NL"/>
        </w:rPr>
        <w:drawing>
          <wp:anchor distT="0" distB="0" distL="114300" distR="114300" simplePos="0" relativeHeight="251664384" behindDoc="0" locked="0" layoutInCell="1" allowOverlap="1" wp14:anchorId="66A4CDF6" wp14:editId="5B7E318E">
            <wp:simplePos x="0" y="0"/>
            <wp:positionH relativeFrom="column">
              <wp:posOffset>47625</wp:posOffset>
            </wp:positionH>
            <wp:positionV relativeFrom="paragraph">
              <wp:posOffset>154940</wp:posOffset>
            </wp:positionV>
            <wp:extent cx="449580" cy="449580"/>
            <wp:effectExtent l="19050" t="0" r="7620"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Warning.png"/>
                    <pic:cNvPicPr/>
                  </pic:nvPicPr>
                  <pic:blipFill>
                    <a:blip r:embed="rId10" cstate="print"/>
                    <a:stretch>
                      <a:fillRect/>
                    </a:stretch>
                  </pic:blipFill>
                  <pic:spPr>
                    <a:xfrm>
                      <a:off x="0" y="0"/>
                      <a:ext cx="449580" cy="449580"/>
                    </a:xfrm>
                    <a:prstGeom prst="rect">
                      <a:avLst/>
                    </a:prstGeom>
                  </pic:spPr>
                </pic:pic>
              </a:graphicData>
            </a:graphic>
          </wp:anchor>
        </w:drawing>
      </w:r>
    </w:p>
    <w:p w:rsidR="00DA5601" w:rsidRPr="00CA0364" w:rsidRDefault="00DA5601" w:rsidP="000F200F">
      <w:pPr>
        <w:rPr>
          <w:lang w:val="en-US"/>
        </w:rPr>
      </w:pPr>
      <w:r w:rsidRPr="00CA0364">
        <w:rPr>
          <w:i/>
          <w:lang w:val="en-US"/>
        </w:rPr>
        <w:t xml:space="preserve">for specific information on interfaces, but also in depth information on here mentioned features, as well as here not mentioned features, we refer you to the specific manuals from </w:t>
      </w:r>
      <w:r w:rsidR="00117754">
        <w:rPr>
          <w:i/>
          <w:lang w:val="en-US"/>
        </w:rPr>
        <w:t xml:space="preserve">NavVision </w:t>
      </w:r>
      <w:r w:rsidRPr="00CA0364">
        <w:rPr>
          <w:i/>
          <w:lang w:val="en-US"/>
        </w:rPr>
        <w:t>that can be obtained through Free Technics.</w:t>
      </w:r>
      <w:r w:rsidRPr="00CA0364">
        <w:rPr>
          <w:lang w:val="en-US"/>
        </w:rPr>
        <w:br w:type="page"/>
      </w:r>
      <w:r w:rsidRPr="00A94C0F">
        <w:rPr>
          <w:rStyle w:val="Heading1Char"/>
        </w:rPr>
        <w:lastRenderedPageBreak/>
        <w:t>Abbreviations list</w:t>
      </w:r>
    </w:p>
    <w:p w:rsidR="00DA5601" w:rsidRPr="00CA0364" w:rsidRDefault="00DA5601" w:rsidP="000F200F">
      <w:pPr>
        <w:rPr>
          <w:lang w:val="en-US"/>
        </w:rPr>
      </w:pPr>
      <w:r w:rsidRPr="00CA0364">
        <w:rPr>
          <w:lang w:val="en-US"/>
        </w:rPr>
        <w:t>AC</w:t>
      </w:r>
      <w:r w:rsidRPr="00CA0364">
        <w:rPr>
          <w:lang w:val="en-US"/>
        </w:rPr>
        <w:tab/>
      </w:r>
      <w:r w:rsidRPr="00CA0364">
        <w:rPr>
          <w:lang w:val="en-US"/>
        </w:rPr>
        <w:tab/>
      </w:r>
      <w:r w:rsidRPr="00CA0364">
        <w:rPr>
          <w:lang w:val="en-US"/>
        </w:rPr>
        <w:tab/>
        <w:t>Alternating Current</w:t>
      </w:r>
    </w:p>
    <w:p w:rsidR="00DA5601" w:rsidRPr="00CA0364" w:rsidRDefault="00DA5601" w:rsidP="000F200F">
      <w:pPr>
        <w:rPr>
          <w:lang w:val="en-US"/>
        </w:rPr>
      </w:pPr>
      <w:r w:rsidRPr="00CA0364">
        <w:rPr>
          <w:lang w:val="en-US"/>
        </w:rPr>
        <w:t>AI</w:t>
      </w:r>
      <w:r w:rsidRPr="00CA0364">
        <w:rPr>
          <w:lang w:val="en-US"/>
        </w:rPr>
        <w:tab/>
      </w:r>
      <w:r w:rsidRPr="00CA0364">
        <w:rPr>
          <w:lang w:val="en-US"/>
        </w:rPr>
        <w:tab/>
      </w:r>
      <w:r w:rsidRPr="00CA0364">
        <w:rPr>
          <w:lang w:val="en-US"/>
        </w:rPr>
        <w:tab/>
        <w:t>Analog IN</w:t>
      </w:r>
    </w:p>
    <w:p w:rsidR="00DA5601" w:rsidRPr="00CA0364" w:rsidRDefault="00DA5601" w:rsidP="000F200F">
      <w:pPr>
        <w:rPr>
          <w:lang w:val="en-US"/>
        </w:rPr>
      </w:pPr>
      <w:r w:rsidRPr="00CA0364">
        <w:rPr>
          <w:lang w:val="en-US"/>
        </w:rPr>
        <w:t>AO</w:t>
      </w:r>
      <w:r w:rsidRPr="00CA0364">
        <w:rPr>
          <w:lang w:val="en-US"/>
        </w:rPr>
        <w:tab/>
      </w:r>
      <w:r w:rsidRPr="00CA0364">
        <w:rPr>
          <w:lang w:val="en-US"/>
        </w:rPr>
        <w:tab/>
      </w:r>
      <w:r w:rsidRPr="00CA0364">
        <w:rPr>
          <w:lang w:val="en-US"/>
        </w:rPr>
        <w:tab/>
        <w:t>Analog Out</w:t>
      </w:r>
    </w:p>
    <w:p w:rsidR="00DA5601" w:rsidRPr="00CA0364" w:rsidRDefault="00DA5601" w:rsidP="000F200F">
      <w:pPr>
        <w:rPr>
          <w:lang w:val="en-US"/>
        </w:rPr>
      </w:pPr>
      <w:r w:rsidRPr="00CA0364">
        <w:rPr>
          <w:lang w:val="en-US"/>
        </w:rPr>
        <w:t>CAN</w:t>
      </w:r>
      <w:r w:rsidRPr="00CA0364">
        <w:rPr>
          <w:lang w:val="en-US"/>
        </w:rPr>
        <w:tab/>
      </w:r>
      <w:r w:rsidRPr="00CA0364">
        <w:rPr>
          <w:lang w:val="en-US"/>
        </w:rPr>
        <w:tab/>
      </w:r>
      <w:r w:rsidRPr="00CA0364">
        <w:rPr>
          <w:lang w:val="en-US"/>
        </w:rPr>
        <w:tab/>
        <w:t>Controller Area Network</w:t>
      </w:r>
      <w:r>
        <w:rPr>
          <w:lang w:val="en-US"/>
        </w:rPr>
        <w:fldChar w:fldCharType="begin"/>
      </w:r>
      <w:r>
        <w:rPr>
          <w:lang w:val="en-US"/>
        </w:rPr>
        <w:instrText xml:space="preserve"> XE "</w:instrText>
      </w:r>
      <w:r w:rsidRPr="00CA46A0">
        <w:rPr>
          <w:lang w:val="en-US"/>
        </w:rPr>
        <w:instrText>Network"</w:instrText>
      </w:r>
      <w:r>
        <w:rPr>
          <w:lang w:val="en-US"/>
        </w:rPr>
        <w:instrText xml:space="preserve"> </w:instrText>
      </w:r>
      <w:r>
        <w:rPr>
          <w:lang w:val="en-US"/>
        </w:rPr>
        <w:fldChar w:fldCharType="end"/>
      </w:r>
    </w:p>
    <w:p w:rsidR="00DA5601" w:rsidRPr="00CA0364" w:rsidRDefault="00DA5601" w:rsidP="000F200F">
      <w:pPr>
        <w:rPr>
          <w:lang w:val="en-US"/>
        </w:rPr>
      </w:pPr>
      <w:r w:rsidRPr="00CA0364">
        <w:rPr>
          <w:lang w:val="en-US"/>
        </w:rPr>
        <w:t>COM</w:t>
      </w:r>
      <w:r w:rsidRPr="00CA0364">
        <w:rPr>
          <w:lang w:val="en-US"/>
        </w:rPr>
        <w:tab/>
      </w:r>
      <w:r w:rsidRPr="00CA0364">
        <w:rPr>
          <w:lang w:val="en-US"/>
        </w:rPr>
        <w:tab/>
      </w:r>
      <w:r w:rsidRPr="00CA0364">
        <w:rPr>
          <w:lang w:val="en-US"/>
        </w:rPr>
        <w:tab/>
        <w:t>Communication</w:t>
      </w:r>
    </w:p>
    <w:p w:rsidR="00DA5601" w:rsidRPr="00CA0364" w:rsidRDefault="00DA5601" w:rsidP="000F200F">
      <w:pPr>
        <w:rPr>
          <w:lang w:val="en-US"/>
        </w:rPr>
      </w:pPr>
      <w:r w:rsidRPr="00CA0364">
        <w:rPr>
          <w:lang w:val="en-US"/>
        </w:rPr>
        <w:t>CPU</w:t>
      </w:r>
      <w:r w:rsidRPr="00CA0364">
        <w:rPr>
          <w:lang w:val="en-US"/>
        </w:rPr>
        <w:tab/>
      </w:r>
      <w:r w:rsidRPr="00CA0364">
        <w:rPr>
          <w:lang w:val="en-US"/>
        </w:rPr>
        <w:tab/>
      </w:r>
      <w:r w:rsidRPr="00CA0364">
        <w:rPr>
          <w:lang w:val="en-US"/>
        </w:rPr>
        <w:tab/>
        <w:t>Central Processing Unit</w:t>
      </w:r>
    </w:p>
    <w:p w:rsidR="00DA5601" w:rsidRPr="00CA0364" w:rsidRDefault="00DA5601" w:rsidP="000F200F">
      <w:pPr>
        <w:rPr>
          <w:lang w:val="en-US"/>
        </w:rPr>
      </w:pPr>
      <w:r w:rsidRPr="00CA0364">
        <w:rPr>
          <w:lang w:val="en-US"/>
        </w:rPr>
        <w:t>DAP</w:t>
      </w:r>
      <w:r w:rsidRPr="00CA0364">
        <w:rPr>
          <w:lang w:val="en-US"/>
        </w:rPr>
        <w:tab/>
      </w:r>
      <w:r w:rsidRPr="00CA0364">
        <w:rPr>
          <w:lang w:val="en-US"/>
        </w:rPr>
        <w:tab/>
      </w:r>
      <w:r w:rsidRPr="00CA0364">
        <w:rPr>
          <w:lang w:val="en-US"/>
        </w:rPr>
        <w:tab/>
        <w:t>Duty Alarm panel</w:t>
      </w:r>
    </w:p>
    <w:p w:rsidR="00DA5601" w:rsidRPr="00CA0364" w:rsidRDefault="00DA5601" w:rsidP="000F200F">
      <w:pPr>
        <w:rPr>
          <w:lang w:val="en-US"/>
        </w:rPr>
      </w:pPr>
      <w:r w:rsidRPr="00CA0364">
        <w:rPr>
          <w:lang w:val="en-US"/>
        </w:rPr>
        <w:t>DC</w:t>
      </w:r>
      <w:r w:rsidRPr="00CA0364">
        <w:rPr>
          <w:lang w:val="en-US"/>
        </w:rPr>
        <w:tab/>
      </w:r>
      <w:r w:rsidRPr="00CA0364">
        <w:rPr>
          <w:lang w:val="en-US"/>
        </w:rPr>
        <w:tab/>
      </w:r>
      <w:r w:rsidRPr="00CA0364">
        <w:rPr>
          <w:lang w:val="en-US"/>
        </w:rPr>
        <w:tab/>
        <w:t>Direct Current</w:t>
      </w:r>
    </w:p>
    <w:p w:rsidR="00DA5601" w:rsidRPr="00CA0364" w:rsidRDefault="00DA5601" w:rsidP="000F200F">
      <w:pPr>
        <w:rPr>
          <w:lang w:val="en-US"/>
        </w:rPr>
      </w:pPr>
      <w:r w:rsidRPr="00CA0364">
        <w:rPr>
          <w:lang w:val="en-US"/>
        </w:rPr>
        <w:t>DI</w:t>
      </w:r>
      <w:r w:rsidRPr="00CA0364">
        <w:rPr>
          <w:lang w:val="en-US"/>
        </w:rPr>
        <w:tab/>
      </w:r>
      <w:r w:rsidRPr="00CA0364">
        <w:rPr>
          <w:lang w:val="en-US"/>
        </w:rPr>
        <w:tab/>
      </w:r>
      <w:r w:rsidRPr="00CA0364">
        <w:rPr>
          <w:lang w:val="en-US"/>
        </w:rPr>
        <w:tab/>
        <w:t>Digital In</w:t>
      </w:r>
    </w:p>
    <w:p w:rsidR="00DA5601" w:rsidRPr="00CA0364" w:rsidRDefault="00DA5601" w:rsidP="000F200F">
      <w:pPr>
        <w:rPr>
          <w:lang w:val="en-US"/>
        </w:rPr>
      </w:pPr>
      <w:r w:rsidRPr="00CA0364">
        <w:rPr>
          <w:lang w:val="en-US"/>
        </w:rPr>
        <w:t>DIN</w:t>
      </w:r>
      <w:r w:rsidRPr="00CA0364">
        <w:rPr>
          <w:lang w:val="en-US"/>
        </w:rPr>
        <w:tab/>
      </w:r>
      <w:r w:rsidRPr="00CA0364">
        <w:rPr>
          <w:lang w:val="en-US"/>
        </w:rPr>
        <w:tab/>
      </w:r>
      <w:r w:rsidRPr="00CA0364">
        <w:rPr>
          <w:lang w:val="en-US"/>
        </w:rPr>
        <w:tab/>
      </w:r>
      <w:proofErr w:type="spellStart"/>
      <w:r w:rsidRPr="00CA0364">
        <w:rPr>
          <w:lang w:val="en-US"/>
        </w:rPr>
        <w:t>Deutsches</w:t>
      </w:r>
      <w:proofErr w:type="spellEnd"/>
      <w:r w:rsidRPr="00CA0364">
        <w:rPr>
          <w:lang w:val="en-US"/>
        </w:rPr>
        <w:t xml:space="preserve"> </w:t>
      </w:r>
      <w:proofErr w:type="spellStart"/>
      <w:r w:rsidRPr="00CA0364">
        <w:rPr>
          <w:lang w:val="en-US"/>
        </w:rPr>
        <w:t>Institut</w:t>
      </w:r>
      <w:proofErr w:type="spellEnd"/>
      <w:r w:rsidRPr="00CA0364">
        <w:rPr>
          <w:lang w:val="en-US"/>
        </w:rPr>
        <w:t xml:space="preserve"> </w:t>
      </w:r>
      <w:proofErr w:type="spellStart"/>
      <w:r w:rsidRPr="00CA0364">
        <w:rPr>
          <w:lang w:val="en-US"/>
        </w:rPr>
        <w:t>für</w:t>
      </w:r>
      <w:proofErr w:type="spellEnd"/>
      <w:r w:rsidRPr="00CA0364">
        <w:rPr>
          <w:lang w:val="en-US"/>
        </w:rPr>
        <w:t xml:space="preserve"> </w:t>
      </w:r>
      <w:proofErr w:type="spellStart"/>
      <w:r w:rsidRPr="00CA0364">
        <w:rPr>
          <w:lang w:val="en-US"/>
        </w:rPr>
        <w:t>Normung</w:t>
      </w:r>
      <w:proofErr w:type="spellEnd"/>
    </w:p>
    <w:p w:rsidR="00DA5601" w:rsidRPr="00CA0364" w:rsidRDefault="00DA5601" w:rsidP="000F200F">
      <w:pPr>
        <w:rPr>
          <w:bCs/>
          <w:lang w:val="en-US"/>
        </w:rPr>
      </w:pPr>
      <w:r w:rsidRPr="00CA0364">
        <w:rPr>
          <w:bCs/>
          <w:lang w:val="en-US"/>
        </w:rPr>
        <w:t>DO</w:t>
      </w:r>
      <w:r w:rsidRPr="00CA0364">
        <w:rPr>
          <w:bCs/>
          <w:lang w:val="en-US"/>
        </w:rPr>
        <w:tab/>
      </w:r>
      <w:r w:rsidRPr="00CA0364">
        <w:rPr>
          <w:bCs/>
          <w:lang w:val="en-US"/>
        </w:rPr>
        <w:tab/>
      </w:r>
      <w:r w:rsidRPr="00CA0364">
        <w:rPr>
          <w:bCs/>
          <w:lang w:val="en-US"/>
        </w:rPr>
        <w:tab/>
        <w:t>Digital Out</w:t>
      </w:r>
    </w:p>
    <w:p w:rsidR="00DA5601" w:rsidRPr="00CA0364" w:rsidRDefault="00DA5601" w:rsidP="000F200F">
      <w:pPr>
        <w:rPr>
          <w:bCs/>
          <w:lang w:val="en-US"/>
        </w:rPr>
      </w:pPr>
      <w:r w:rsidRPr="00CA0364">
        <w:rPr>
          <w:bCs/>
          <w:lang w:val="en-US"/>
        </w:rPr>
        <w:t>DM</w:t>
      </w:r>
      <w:r w:rsidRPr="00CA0364">
        <w:rPr>
          <w:bCs/>
          <w:lang w:val="en-US"/>
        </w:rPr>
        <w:tab/>
      </w:r>
      <w:r w:rsidRPr="00CA0364">
        <w:rPr>
          <w:bCs/>
          <w:lang w:val="en-US"/>
        </w:rPr>
        <w:tab/>
      </w:r>
      <w:r w:rsidRPr="00CA0364">
        <w:rPr>
          <w:bCs/>
          <w:lang w:val="en-US"/>
        </w:rPr>
        <w:tab/>
        <w:t>Dead Man’s</w:t>
      </w:r>
    </w:p>
    <w:p w:rsidR="00DA5601" w:rsidRPr="00CA0364" w:rsidRDefault="00DA5601" w:rsidP="000F200F">
      <w:pPr>
        <w:rPr>
          <w:bCs/>
          <w:lang w:val="en-US"/>
        </w:rPr>
      </w:pPr>
      <w:r w:rsidRPr="00CA0364">
        <w:rPr>
          <w:bCs/>
          <w:lang w:val="en-US"/>
        </w:rPr>
        <w:t>ECR</w:t>
      </w:r>
      <w:r w:rsidRPr="00CA0364">
        <w:rPr>
          <w:bCs/>
          <w:lang w:val="en-US"/>
        </w:rPr>
        <w:tab/>
      </w:r>
      <w:r w:rsidRPr="00CA0364">
        <w:rPr>
          <w:bCs/>
          <w:lang w:val="en-US"/>
        </w:rPr>
        <w:tab/>
      </w:r>
      <w:r w:rsidRPr="00CA0364">
        <w:rPr>
          <w:bCs/>
          <w:lang w:val="en-US"/>
        </w:rPr>
        <w:tab/>
        <w:t>Engine Control Room</w:t>
      </w:r>
    </w:p>
    <w:p w:rsidR="00DA5601" w:rsidRPr="00CA0364" w:rsidRDefault="00DA5601" w:rsidP="000F200F">
      <w:pPr>
        <w:rPr>
          <w:bCs/>
          <w:lang w:val="en-US"/>
        </w:rPr>
      </w:pPr>
      <w:r w:rsidRPr="00CA0364">
        <w:rPr>
          <w:bCs/>
          <w:lang w:val="en-US"/>
        </w:rPr>
        <w:t>FT</w:t>
      </w:r>
      <w:r w:rsidRPr="00CA0364">
        <w:rPr>
          <w:bCs/>
          <w:lang w:val="en-US"/>
        </w:rPr>
        <w:tab/>
      </w:r>
      <w:r w:rsidRPr="00CA0364">
        <w:rPr>
          <w:bCs/>
          <w:lang w:val="en-US"/>
        </w:rPr>
        <w:tab/>
      </w:r>
      <w:r w:rsidRPr="00CA0364">
        <w:rPr>
          <w:bCs/>
          <w:lang w:val="en-US"/>
        </w:rPr>
        <w:tab/>
        <w:t>Free Technics</w:t>
      </w:r>
    </w:p>
    <w:p w:rsidR="00DA5601" w:rsidRPr="00CA0364" w:rsidRDefault="00DA5601" w:rsidP="000F200F">
      <w:pPr>
        <w:rPr>
          <w:bCs/>
          <w:lang w:val="en-US"/>
        </w:rPr>
      </w:pPr>
      <w:r w:rsidRPr="00CA0364">
        <w:rPr>
          <w:bCs/>
          <w:lang w:val="en-US"/>
        </w:rPr>
        <w:t>GEA</w:t>
      </w:r>
      <w:r w:rsidRPr="00CA0364">
        <w:rPr>
          <w:bCs/>
          <w:lang w:val="en-US"/>
        </w:rPr>
        <w:tab/>
      </w:r>
      <w:r w:rsidRPr="00CA0364">
        <w:rPr>
          <w:bCs/>
          <w:lang w:val="en-US"/>
        </w:rPr>
        <w:tab/>
      </w:r>
      <w:r w:rsidRPr="00CA0364">
        <w:rPr>
          <w:bCs/>
          <w:lang w:val="en-US"/>
        </w:rPr>
        <w:tab/>
        <w:t>General Engineers Alarm</w:t>
      </w:r>
    </w:p>
    <w:p w:rsidR="00DA5601" w:rsidRPr="00CA0364" w:rsidRDefault="00DA5601" w:rsidP="000F200F">
      <w:pPr>
        <w:rPr>
          <w:lang w:val="en-US"/>
        </w:rPr>
      </w:pPr>
      <w:r w:rsidRPr="00CA0364">
        <w:rPr>
          <w:lang w:val="en-US"/>
        </w:rPr>
        <w:t>GND</w:t>
      </w:r>
      <w:r w:rsidRPr="00CA0364">
        <w:rPr>
          <w:lang w:val="en-US"/>
        </w:rPr>
        <w:tab/>
      </w:r>
      <w:r w:rsidRPr="00CA0364">
        <w:rPr>
          <w:lang w:val="en-US"/>
        </w:rPr>
        <w:tab/>
      </w:r>
      <w:r w:rsidRPr="00CA0364">
        <w:rPr>
          <w:lang w:val="en-US"/>
        </w:rPr>
        <w:tab/>
        <w:t>Ground</w:t>
      </w:r>
    </w:p>
    <w:p w:rsidR="00DA5601" w:rsidRPr="00CA0364" w:rsidRDefault="00DA5601" w:rsidP="000F200F">
      <w:pPr>
        <w:rPr>
          <w:lang w:val="en-US"/>
        </w:rPr>
      </w:pPr>
      <w:r w:rsidRPr="00CA0364">
        <w:rPr>
          <w:lang w:val="en-US"/>
        </w:rPr>
        <w:t>GPS</w:t>
      </w:r>
      <w:r w:rsidRPr="00CA0364">
        <w:rPr>
          <w:lang w:val="en-US"/>
        </w:rPr>
        <w:tab/>
      </w:r>
      <w:r w:rsidRPr="00CA0364">
        <w:rPr>
          <w:lang w:val="en-US"/>
        </w:rPr>
        <w:tab/>
      </w:r>
      <w:r w:rsidRPr="00CA0364">
        <w:rPr>
          <w:lang w:val="en-US"/>
        </w:rPr>
        <w:tab/>
        <w:t>Global Positioning System</w:t>
      </w:r>
      <w:r>
        <w:rPr>
          <w:lang w:val="en-US"/>
        </w:rPr>
        <w:fldChar w:fldCharType="begin"/>
      </w:r>
      <w:r>
        <w:rPr>
          <w:lang w:val="en-US"/>
        </w:rPr>
        <w:instrText xml:space="preserve"> XE "</w:instrText>
      </w:r>
      <w:r w:rsidRPr="00CA46A0">
        <w:rPr>
          <w:lang w:val="en-US"/>
        </w:rPr>
        <w:instrText>System"</w:instrText>
      </w:r>
      <w:r>
        <w:rPr>
          <w:lang w:val="en-US"/>
        </w:rPr>
        <w:instrText xml:space="preserve"> </w:instrText>
      </w:r>
      <w:r>
        <w:rPr>
          <w:lang w:val="en-US"/>
        </w:rPr>
        <w:fldChar w:fldCharType="end"/>
      </w:r>
    </w:p>
    <w:p w:rsidR="00DA5601" w:rsidRPr="00CA0364" w:rsidRDefault="00DA5601" w:rsidP="000F200F">
      <w:pPr>
        <w:rPr>
          <w:lang w:val="en-US"/>
        </w:rPr>
      </w:pPr>
      <w:r w:rsidRPr="00CA0364">
        <w:rPr>
          <w:lang w:val="en-US"/>
        </w:rPr>
        <w:t>GRP</w:t>
      </w:r>
      <w:r w:rsidRPr="00CA0364">
        <w:rPr>
          <w:lang w:val="en-US"/>
        </w:rPr>
        <w:tab/>
      </w:r>
      <w:r w:rsidRPr="00CA0364">
        <w:rPr>
          <w:lang w:val="en-US"/>
        </w:rPr>
        <w:tab/>
      </w:r>
      <w:r w:rsidRPr="00CA0364">
        <w:rPr>
          <w:lang w:val="en-US"/>
        </w:rPr>
        <w:tab/>
        <w:t>Group</w:t>
      </w:r>
    </w:p>
    <w:p w:rsidR="00DA5601" w:rsidRPr="00CA0364" w:rsidRDefault="00DA5601" w:rsidP="000F200F">
      <w:pPr>
        <w:rPr>
          <w:lang w:val="en-US"/>
        </w:rPr>
      </w:pPr>
      <w:r w:rsidRPr="00CA0364">
        <w:rPr>
          <w:lang w:val="en-US"/>
        </w:rPr>
        <w:t>ID</w:t>
      </w:r>
      <w:r w:rsidRPr="00CA0364">
        <w:rPr>
          <w:lang w:val="en-US"/>
        </w:rPr>
        <w:tab/>
      </w:r>
      <w:r w:rsidRPr="00CA0364">
        <w:rPr>
          <w:lang w:val="en-US"/>
        </w:rPr>
        <w:tab/>
      </w:r>
      <w:r w:rsidRPr="00CA0364">
        <w:rPr>
          <w:lang w:val="en-US"/>
        </w:rPr>
        <w:tab/>
        <w:t>Identification</w:t>
      </w:r>
      <w:r w:rsidRPr="00CA0364">
        <w:rPr>
          <w:lang w:val="en-US"/>
        </w:rPr>
        <w:br/>
        <w:t>I/O</w:t>
      </w:r>
      <w:r w:rsidRPr="00CA0364">
        <w:rPr>
          <w:lang w:val="en-US"/>
        </w:rPr>
        <w:tab/>
      </w:r>
      <w:r w:rsidRPr="00CA0364">
        <w:rPr>
          <w:lang w:val="en-US"/>
        </w:rPr>
        <w:tab/>
      </w:r>
      <w:r w:rsidRPr="00CA0364">
        <w:rPr>
          <w:lang w:val="en-US"/>
        </w:rPr>
        <w:tab/>
      </w:r>
      <w:proofErr w:type="spellStart"/>
      <w:r w:rsidRPr="00CA0364">
        <w:rPr>
          <w:lang w:val="en-US"/>
        </w:rPr>
        <w:t>Input/Output</w:t>
      </w:r>
      <w:proofErr w:type="spellEnd"/>
    </w:p>
    <w:p w:rsidR="00DA5601" w:rsidRPr="00CA0364" w:rsidRDefault="00DA5601" w:rsidP="000F200F">
      <w:pPr>
        <w:rPr>
          <w:lang w:val="en-US"/>
        </w:rPr>
      </w:pPr>
      <w:r w:rsidRPr="00CA0364">
        <w:rPr>
          <w:lang w:val="en-US"/>
        </w:rPr>
        <w:t>LAN</w:t>
      </w:r>
      <w:r>
        <w:rPr>
          <w:lang w:val="en-US"/>
        </w:rPr>
        <w:fldChar w:fldCharType="begin"/>
      </w:r>
      <w:r>
        <w:rPr>
          <w:lang w:val="en-US"/>
        </w:rPr>
        <w:instrText xml:space="preserve"> XE "</w:instrText>
      </w:r>
      <w:r w:rsidRPr="00CA46A0">
        <w:rPr>
          <w:lang w:val="en-US"/>
        </w:rPr>
        <w:instrText>LAN"</w:instrText>
      </w:r>
      <w:r>
        <w:rPr>
          <w:lang w:val="en-US"/>
        </w:rPr>
        <w:instrText xml:space="preserve"> </w:instrText>
      </w:r>
      <w:r>
        <w:rPr>
          <w:lang w:val="en-US"/>
        </w:rPr>
        <w:fldChar w:fldCharType="end"/>
      </w:r>
      <w:r w:rsidRPr="00CA0364">
        <w:rPr>
          <w:lang w:val="en-US"/>
        </w:rPr>
        <w:tab/>
      </w:r>
      <w:r w:rsidRPr="00CA0364">
        <w:rPr>
          <w:lang w:val="en-US"/>
        </w:rPr>
        <w:tab/>
      </w:r>
      <w:r w:rsidRPr="00CA0364">
        <w:rPr>
          <w:lang w:val="en-US"/>
        </w:rPr>
        <w:tab/>
        <w:t>Local Area Network</w:t>
      </w:r>
      <w:r>
        <w:rPr>
          <w:lang w:val="en-US"/>
        </w:rPr>
        <w:fldChar w:fldCharType="begin"/>
      </w:r>
      <w:r>
        <w:rPr>
          <w:lang w:val="en-US"/>
        </w:rPr>
        <w:instrText xml:space="preserve"> XE "</w:instrText>
      </w:r>
      <w:r w:rsidRPr="00CA46A0">
        <w:rPr>
          <w:lang w:val="en-US"/>
        </w:rPr>
        <w:instrText>Network"</w:instrText>
      </w:r>
      <w:r>
        <w:rPr>
          <w:lang w:val="en-US"/>
        </w:rPr>
        <w:instrText xml:space="preserve"> </w:instrText>
      </w:r>
      <w:r>
        <w:rPr>
          <w:lang w:val="en-US"/>
        </w:rPr>
        <w:fldChar w:fldCharType="end"/>
      </w:r>
    </w:p>
    <w:p w:rsidR="00DA5601" w:rsidRPr="00CA0364" w:rsidRDefault="00DA5601" w:rsidP="000F200F">
      <w:pPr>
        <w:rPr>
          <w:lang w:val="en-US"/>
        </w:rPr>
      </w:pPr>
      <w:bookmarkStart w:id="19" w:name="_Ref211390692"/>
      <w:r w:rsidRPr="00CA0364">
        <w:rPr>
          <w:lang w:val="en-US"/>
        </w:rPr>
        <w:t>LED</w:t>
      </w:r>
      <w:r w:rsidRPr="00CA0364">
        <w:rPr>
          <w:lang w:val="en-US"/>
        </w:rPr>
        <w:tab/>
      </w:r>
      <w:r w:rsidRPr="00CA0364">
        <w:rPr>
          <w:lang w:val="en-US"/>
        </w:rPr>
        <w:tab/>
      </w:r>
      <w:r w:rsidRPr="00CA0364">
        <w:rPr>
          <w:lang w:val="en-US"/>
        </w:rPr>
        <w:tab/>
        <w:t>Light Emitting Diode</w:t>
      </w:r>
    </w:p>
    <w:p w:rsidR="00DA5601" w:rsidRPr="00CA0364" w:rsidRDefault="00DA5601" w:rsidP="000F200F">
      <w:pPr>
        <w:rPr>
          <w:lang w:val="en-US"/>
        </w:rPr>
      </w:pPr>
      <w:r w:rsidRPr="00CA0364">
        <w:rPr>
          <w:lang w:val="en-US"/>
        </w:rPr>
        <w:t>LPU</w:t>
      </w:r>
      <w:r w:rsidRPr="00CA0364">
        <w:rPr>
          <w:lang w:val="en-US"/>
        </w:rPr>
        <w:tab/>
      </w:r>
      <w:r w:rsidRPr="00CA0364">
        <w:rPr>
          <w:lang w:val="en-US"/>
        </w:rPr>
        <w:tab/>
      </w:r>
      <w:r w:rsidRPr="00CA0364">
        <w:rPr>
          <w:lang w:val="en-US"/>
        </w:rPr>
        <w:tab/>
        <w:t>Local Processing Unit</w:t>
      </w:r>
    </w:p>
    <w:p w:rsidR="00DA5601" w:rsidRPr="00CA0364" w:rsidRDefault="00DA5601" w:rsidP="000F200F">
      <w:pPr>
        <w:rPr>
          <w:lang w:val="en-US"/>
        </w:rPr>
      </w:pPr>
      <w:r w:rsidRPr="00CA0364">
        <w:rPr>
          <w:lang w:val="en-US"/>
        </w:rPr>
        <w:t>MAC</w:t>
      </w:r>
      <w:r w:rsidRPr="00CA0364">
        <w:rPr>
          <w:lang w:val="en-US"/>
        </w:rPr>
        <w:tab/>
      </w:r>
      <w:r w:rsidRPr="00CA0364">
        <w:rPr>
          <w:lang w:val="en-US"/>
        </w:rPr>
        <w:tab/>
      </w:r>
      <w:r w:rsidRPr="00CA0364">
        <w:rPr>
          <w:lang w:val="en-US"/>
        </w:rPr>
        <w:tab/>
        <w:t>Media Access Control</w:t>
      </w:r>
    </w:p>
    <w:p w:rsidR="00DA5601" w:rsidRPr="00CA0364" w:rsidRDefault="00DA5601" w:rsidP="000F200F">
      <w:pPr>
        <w:rPr>
          <w:lang w:val="en-US"/>
        </w:rPr>
      </w:pPr>
      <w:r w:rsidRPr="00CA0364">
        <w:rPr>
          <w:lang w:val="en-US"/>
        </w:rPr>
        <w:t>Mbps</w:t>
      </w:r>
      <w:r w:rsidRPr="00CA0364">
        <w:rPr>
          <w:lang w:val="en-US"/>
        </w:rPr>
        <w:tab/>
      </w:r>
      <w:r w:rsidRPr="00CA0364">
        <w:rPr>
          <w:lang w:val="en-US"/>
        </w:rPr>
        <w:tab/>
      </w:r>
      <w:r w:rsidRPr="00CA0364">
        <w:rPr>
          <w:lang w:val="en-US"/>
        </w:rPr>
        <w:tab/>
        <w:t>Megabit per second</w:t>
      </w:r>
    </w:p>
    <w:p w:rsidR="00DA5601" w:rsidRPr="00CA0364" w:rsidRDefault="00DA5601" w:rsidP="000F200F">
      <w:pPr>
        <w:rPr>
          <w:lang w:val="en-US"/>
        </w:rPr>
      </w:pPr>
      <w:r w:rsidRPr="00CA0364">
        <w:rPr>
          <w:lang w:val="en-US"/>
        </w:rPr>
        <w:t>NC</w:t>
      </w:r>
      <w:r w:rsidRPr="00CA0364">
        <w:rPr>
          <w:lang w:val="en-US"/>
        </w:rPr>
        <w:tab/>
      </w:r>
      <w:r w:rsidRPr="00CA0364">
        <w:rPr>
          <w:lang w:val="en-US"/>
        </w:rPr>
        <w:tab/>
      </w:r>
      <w:r w:rsidRPr="00CA0364">
        <w:rPr>
          <w:lang w:val="en-US"/>
        </w:rPr>
        <w:tab/>
        <w:t>Normally Closed</w:t>
      </w:r>
    </w:p>
    <w:p w:rsidR="00DA5601" w:rsidRPr="00CA0364" w:rsidRDefault="00DA5601" w:rsidP="000F200F">
      <w:pPr>
        <w:rPr>
          <w:lang w:val="en-US"/>
        </w:rPr>
      </w:pPr>
      <w:r w:rsidRPr="00CA0364">
        <w:rPr>
          <w:lang w:val="en-US"/>
        </w:rPr>
        <w:t>NMEA</w:t>
      </w:r>
      <w:r w:rsidRPr="00CA0364">
        <w:rPr>
          <w:lang w:val="en-US"/>
        </w:rPr>
        <w:tab/>
      </w:r>
      <w:r w:rsidRPr="00CA0364">
        <w:rPr>
          <w:lang w:val="en-US"/>
        </w:rPr>
        <w:tab/>
      </w:r>
      <w:r w:rsidR="001A2709">
        <w:rPr>
          <w:lang w:val="en-US"/>
        </w:rPr>
        <w:tab/>
      </w:r>
      <w:r w:rsidRPr="00CA0364">
        <w:rPr>
          <w:lang w:val="en-US"/>
        </w:rPr>
        <w:t>National Marine Electronics Association</w:t>
      </w:r>
    </w:p>
    <w:p w:rsidR="00DA5601" w:rsidRPr="00CA0364" w:rsidRDefault="00DA5601" w:rsidP="000F200F">
      <w:pPr>
        <w:rPr>
          <w:lang w:val="en-US"/>
        </w:rPr>
      </w:pPr>
      <w:r w:rsidRPr="00CA0364">
        <w:rPr>
          <w:lang w:val="en-US"/>
        </w:rPr>
        <w:t>NO</w:t>
      </w:r>
      <w:r w:rsidRPr="00CA0364">
        <w:rPr>
          <w:lang w:val="en-US"/>
        </w:rPr>
        <w:tab/>
      </w:r>
      <w:r w:rsidRPr="00CA0364">
        <w:rPr>
          <w:lang w:val="en-US"/>
        </w:rPr>
        <w:tab/>
      </w:r>
      <w:r w:rsidRPr="00CA0364">
        <w:rPr>
          <w:lang w:val="en-US"/>
        </w:rPr>
        <w:tab/>
        <w:t>Normally Open</w:t>
      </w:r>
    </w:p>
    <w:p w:rsidR="00DA5601" w:rsidRPr="00CA0364" w:rsidRDefault="00DA5601" w:rsidP="000F200F">
      <w:pPr>
        <w:rPr>
          <w:lang w:val="en-US"/>
        </w:rPr>
      </w:pPr>
      <w:r w:rsidRPr="00CA0364">
        <w:rPr>
          <w:lang w:val="en-US"/>
        </w:rPr>
        <w:t>OWS</w:t>
      </w:r>
      <w:r w:rsidRPr="00CA0364">
        <w:rPr>
          <w:lang w:val="en-US"/>
        </w:rPr>
        <w:tab/>
      </w:r>
      <w:r w:rsidRPr="00CA0364">
        <w:rPr>
          <w:lang w:val="en-US"/>
        </w:rPr>
        <w:tab/>
      </w:r>
      <w:r w:rsidRPr="00CA0364">
        <w:rPr>
          <w:lang w:val="en-US"/>
        </w:rPr>
        <w:tab/>
        <w:t>Operator Work Station</w:t>
      </w:r>
    </w:p>
    <w:p w:rsidR="00DA5601" w:rsidRPr="00CA0364" w:rsidRDefault="00DA5601" w:rsidP="000F200F">
      <w:pPr>
        <w:rPr>
          <w:lang w:val="en-US"/>
        </w:rPr>
      </w:pPr>
      <w:r w:rsidRPr="00CA0364">
        <w:rPr>
          <w:lang w:val="en-US"/>
        </w:rPr>
        <w:t>PIN</w:t>
      </w:r>
      <w:r w:rsidRPr="00CA0364">
        <w:rPr>
          <w:lang w:val="en-US"/>
        </w:rPr>
        <w:tab/>
      </w:r>
      <w:r w:rsidRPr="00CA0364">
        <w:rPr>
          <w:lang w:val="en-US"/>
        </w:rPr>
        <w:tab/>
      </w:r>
      <w:r w:rsidRPr="00CA0364">
        <w:rPr>
          <w:lang w:val="en-US"/>
        </w:rPr>
        <w:tab/>
        <w:t>Personal Identification Number</w:t>
      </w:r>
    </w:p>
    <w:p w:rsidR="00DA5601" w:rsidRPr="00CA0364" w:rsidRDefault="00DA5601" w:rsidP="000F200F">
      <w:pPr>
        <w:rPr>
          <w:lang w:val="en-US"/>
        </w:rPr>
      </w:pPr>
      <w:r w:rsidRPr="00CA0364">
        <w:rPr>
          <w:lang w:val="en-US"/>
        </w:rPr>
        <w:t>PLC</w:t>
      </w:r>
      <w:r>
        <w:rPr>
          <w:lang w:val="en-US"/>
        </w:rPr>
        <w:fldChar w:fldCharType="begin"/>
      </w:r>
      <w:r>
        <w:rPr>
          <w:lang w:val="en-US"/>
        </w:rPr>
        <w:instrText xml:space="preserve"> XE "</w:instrText>
      </w:r>
      <w:r w:rsidRPr="00CA46A0">
        <w:rPr>
          <w:lang w:val="en-US"/>
        </w:rPr>
        <w:instrText>PLC"</w:instrText>
      </w:r>
      <w:r>
        <w:rPr>
          <w:lang w:val="en-US"/>
        </w:rPr>
        <w:instrText xml:space="preserve"> </w:instrText>
      </w:r>
      <w:r>
        <w:rPr>
          <w:lang w:val="en-US"/>
        </w:rPr>
        <w:fldChar w:fldCharType="end"/>
      </w:r>
      <w:r w:rsidRPr="00CA0364">
        <w:rPr>
          <w:lang w:val="en-US"/>
        </w:rPr>
        <w:tab/>
      </w:r>
      <w:r w:rsidRPr="00CA0364">
        <w:rPr>
          <w:lang w:val="en-US"/>
        </w:rPr>
        <w:tab/>
      </w:r>
      <w:r w:rsidRPr="00CA0364">
        <w:rPr>
          <w:lang w:val="en-US"/>
        </w:rPr>
        <w:tab/>
        <w:t>Programmable Logic Controller</w:t>
      </w:r>
    </w:p>
    <w:p w:rsidR="00DA5601" w:rsidRPr="00CA0364" w:rsidRDefault="00DA5601" w:rsidP="000F200F">
      <w:pPr>
        <w:rPr>
          <w:lang w:val="en-US"/>
        </w:rPr>
      </w:pPr>
      <w:r w:rsidRPr="00CA0364">
        <w:rPr>
          <w:lang w:val="en-US"/>
        </w:rPr>
        <w:t>Rx</w:t>
      </w:r>
      <w:r w:rsidRPr="00CA0364">
        <w:rPr>
          <w:lang w:val="en-US"/>
        </w:rPr>
        <w:tab/>
      </w:r>
      <w:r w:rsidRPr="00CA0364">
        <w:rPr>
          <w:lang w:val="en-US"/>
        </w:rPr>
        <w:tab/>
      </w:r>
      <w:r w:rsidRPr="00CA0364">
        <w:rPr>
          <w:lang w:val="en-US"/>
        </w:rPr>
        <w:tab/>
        <w:t>Receive</w:t>
      </w:r>
    </w:p>
    <w:p w:rsidR="00DA5601" w:rsidRPr="00CA0364" w:rsidRDefault="00DA5601" w:rsidP="000F200F">
      <w:pPr>
        <w:rPr>
          <w:lang w:val="en-US"/>
        </w:rPr>
      </w:pPr>
      <w:r w:rsidRPr="00CA0364">
        <w:rPr>
          <w:lang w:val="en-US"/>
        </w:rPr>
        <w:t>SMS</w:t>
      </w:r>
      <w:r w:rsidRPr="00CA0364">
        <w:rPr>
          <w:lang w:val="en-US"/>
        </w:rPr>
        <w:tab/>
      </w:r>
      <w:r w:rsidRPr="00CA0364">
        <w:rPr>
          <w:lang w:val="en-US"/>
        </w:rPr>
        <w:tab/>
      </w:r>
      <w:r w:rsidRPr="00CA0364">
        <w:rPr>
          <w:lang w:val="en-US"/>
        </w:rPr>
        <w:tab/>
        <w:t>Short Message Service</w:t>
      </w:r>
    </w:p>
    <w:p w:rsidR="00DA5601" w:rsidRPr="00CA0364" w:rsidRDefault="00DA5601" w:rsidP="000F200F">
      <w:pPr>
        <w:rPr>
          <w:lang w:val="en-US"/>
        </w:rPr>
      </w:pPr>
      <w:r w:rsidRPr="00CA0364">
        <w:rPr>
          <w:lang w:val="en-US"/>
        </w:rPr>
        <w:t>SRAM</w:t>
      </w:r>
      <w:r w:rsidRPr="00CA0364">
        <w:rPr>
          <w:lang w:val="en-US"/>
        </w:rPr>
        <w:tab/>
      </w:r>
      <w:r w:rsidRPr="00CA0364">
        <w:rPr>
          <w:lang w:val="en-US"/>
        </w:rPr>
        <w:tab/>
      </w:r>
      <w:r w:rsidR="001A2709">
        <w:rPr>
          <w:lang w:val="en-US"/>
        </w:rPr>
        <w:tab/>
      </w:r>
      <w:r w:rsidRPr="00CA0364">
        <w:rPr>
          <w:lang w:val="en-US"/>
        </w:rPr>
        <w:t>Static Random Access Memory</w:t>
      </w:r>
    </w:p>
    <w:p w:rsidR="00DA5601" w:rsidRPr="00CA0364" w:rsidRDefault="00DA5601" w:rsidP="000F200F">
      <w:pPr>
        <w:rPr>
          <w:lang w:val="en-US"/>
        </w:rPr>
      </w:pPr>
      <w:r w:rsidRPr="00CA0364">
        <w:rPr>
          <w:lang w:val="en-US"/>
        </w:rPr>
        <w:t>TCP/IP</w:t>
      </w:r>
      <w:r>
        <w:rPr>
          <w:lang w:val="en-US"/>
        </w:rPr>
        <w:fldChar w:fldCharType="begin"/>
      </w:r>
      <w:r>
        <w:rPr>
          <w:lang w:val="en-US"/>
        </w:rPr>
        <w:instrText xml:space="preserve"> XE "</w:instrText>
      </w:r>
      <w:r w:rsidRPr="00CA46A0">
        <w:rPr>
          <w:lang w:val="en-US"/>
        </w:rPr>
        <w:instrText>IP"</w:instrText>
      </w:r>
      <w:r>
        <w:rPr>
          <w:lang w:val="en-US"/>
        </w:rPr>
        <w:instrText xml:space="preserve"> </w:instrText>
      </w:r>
      <w:r>
        <w:rPr>
          <w:lang w:val="en-US"/>
        </w:rPr>
        <w:fldChar w:fldCharType="end"/>
      </w:r>
      <w:r w:rsidRPr="00CA0364">
        <w:rPr>
          <w:lang w:val="en-US"/>
        </w:rPr>
        <w:tab/>
      </w:r>
      <w:r w:rsidRPr="00CA0364">
        <w:rPr>
          <w:lang w:val="en-US"/>
        </w:rPr>
        <w:tab/>
        <w:t>Transmission Control Protocol/ Internet Protocol</w:t>
      </w:r>
    </w:p>
    <w:p w:rsidR="00DA5601" w:rsidRPr="00CA0364" w:rsidRDefault="00DA5601" w:rsidP="000F200F">
      <w:pPr>
        <w:rPr>
          <w:lang w:val="en-US"/>
        </w:rPr>
      </w:pPr>
      <w:r w:rsidRPr="00CA0364">
        <w:rPr>
          <w:lang w:val="en-US"/>
        </w:rPr>
        <w:t>TFT</w:t>
      </w:r>
      <w:r w:rsidRPr="00CA0364">
        <w:rPr>
          <w:lang w:val="en-US"/>
        </w:rPr>
        <w:tab/>
      </w:r>
      <w:r w:rsidRPr="00CA0364">
        <w:rPr>
          <w:lang w:val="en-US"/>
        </w:rPr>
        <w:tab/>
      </w:r>
      <w:r w:rsidRPr="00CA0364">
        <w:rPr>
          <w:lang w:val="en-US"/>
        </w:rPr>
        <w:tab/>
        <w:t>Thin Film Transistor</w:t>
      </w:r>
    </w:p>
    <w:p w:rsidR="00DA5601" w:rsidRPr="00CA0364" w:rsidRDefault="00DA5601" w:rsidP="000F200F">
      <w:pPr>
        <w:rPr>
          <w:lang w:val="en-US"/>
        </w:rPr>
      </w:pPr>
      <w:proofErr w:type="spellStart"/>
      <w:proofErr w:type="gramStart"/>
      <w:r w:rsidRPr="00CA0364">
        <w:rPr>
          <w:lang w:val="en-US"/>
        </w:rPr>
        <w:t>Tx</w:t>
      </w:r>
      <w:proofErr w:type="spellEnd"/>
      <w:proofErr w:type="gramEnd"/>
      <w:r w:rsidRPr="00CA0364">
        <w:rPr>
          <w:lang w:val="en-US"/>
        </w:rPr>
        <w:tab/>
      </w:r>
      <w:r w:rsidRPr="00CA0364">
        <w:rPr>
          <w:lang w:val="en-US"/>
        </w:rPr>
        <w:tab/>
      </w:r>
      <w:r w:rsidRPr="00CA0364">
        <w:rPr>
          <w:lang w:val="en-US"/>
        </w:rPr>
        <w:tab/>
        <w:t>Transmit</w:t>
      </w:r>
    </w:p>
    <w:p w:rsidR="00DA5601" w:rsidRPr="00CA0364" w:rsidRDefault="00DA5601" w:rsidP="000F200F">
      <w:pPr>
        <w:rPr>
          <w:lang w:val="en-US"/>
        </w:rPr>
      </w:pPr>
      <w:r w:rsidRPr="00CA0364">
        <w:rPr>
          <w:lang w:val="en-US"/>
        </w:rPr>
        <w:t>UDP</w:t>
      </w:r>
      <w:r w:rsidRPr="00CA0364">
        <w:rPr>
          <w:lang w:val="en-US"/>
        </w:rPr>
        <w:tab/>
      </w:r>
      <w:r w:rsidRPr="00CA0364">
        <w:rPr>
          <w:lang w:val="en-US"/>
        </w:rPr>
        <w:tab/>
      </w:r>
      <w:r w:rsidRPr="00CA0364">
        <w:rPr>
          <w:lang w:val="en-US"/>
        </w:rPr>
        <w:tab/>
        <w:t>User Datagram Protocol</w:t>
      </w:r>
    </w:p>
    <w:p w:rsidR="00DA5601" w:rsidRPr="00CA0364" w:rsidRDefault="00DA5601" w:rsidP="000F200F">
      <w:pPr>
        <w:rPr>
          <w:lang w:val="en-US"/>
        </w:rPr>
      </w:pPr>
      <w:r w:rsidRPr="00CA0364">
        <w:rPr>
          <w:lang w:val="en-US"/>
        </w:rPr>
        <w:t>USB</w:t>
      </w:r>
      <w:r w:rsidRPr="00CA0364">
        <w:rPr>
          <w:lang w:val="en-US"/>
        </w:rPr>
        <w:tab/>
      </w:r>
      <w:r w:rsidRPr="00CA0364">
        <w:rPr>
          <w:lang w:val="en-US"/>
        </w:rPr>
        <w:tab/>
      </w:r>
      <w:r w:rsidRPr="00CA0364">
        <w:rPr>
          <w:lang w:val="en-US"/>
        </w:rPr>
        <w:tab/>
        <w:t>Universal Serial</w:t>
      </w:r>
      <w:r>
        <w:rPr>
          <w:lang w:val="en-US"/>
        </w:rPr>
        <w:fldChar w:fldCharType="begin"/>
      </w:r>
      <w:r>
        <w:rPr>
          <w:lang w:val="en-US"/>
        </w:rPr>
        <w:instrText xml:space="preserve"> XE "</w:instrText>
      </w:r>
      <w:r w:rsidRPr="00CA46A0">
        <w:rPr>
          <w:lang w:val="en-US"/>
        </w:rPr>
        <w:instrText>Serial"</w:instrText>
      </w:r>
      <w:r>
        <w:rPr>
          <w:lang w:val="en-US"/>
        </w:rPr>
        <w:instrText xml:space="preserve"> </w:instrText>
      </w:r>
      <w:r>
        <w:rPr>
          <w:lang w:val="en-US"/>
        </w:rPr>
        <w:fldChar w:fldCharType="end"/>
      </w:r>
      <w:r w:rsidRPr="00CA0364">
        <w:rPr>
          <w:lang w:val="en-US"/>
        </w:rPr>
        <w:t xml:space="preserve"> Bus</w:t>
      </w:r>
    </w:p>
    <w:p w:rsidR="00DA5601" w:rsidRPr="00CA0364" w:rsidRDefault="00DA5601" w:rsidP="000F200F">
      <w:pPr>
        <w:rPr>
          <w:lang w:val="en-US"/>
        </w:rPr>
      </w:pPr>
    </w:p>
    <w:p w:rsidR="00DA5601" w:rsidRPr="00CA0364" w:rsidRDefault="00DA5601" w:rsidP="000F200F">
      <w:pPr>
        <w:rPr>
          <w:lang w:val="en-US"/>
        </w:rPr>
      </w:pPr>
    </w:p>
    <w:p w:rsidR="00DA5601" w:rsidRPr="00CA0364" w:rsidRDefault="00DA5601" w:rsidP="000F200F">
      <w:pPr>
        <w:rPr>
          <w:lang w:val="en-US"/>
        </w:rPr>
      </w:pPr>
    </w:p>
    <w:p w:rsidR="001A2709" w:rsidRDefault="00DA5601" w:rsidP="001A2709">
      <w:pPr>
        <w:pStyle w:val="Heading1noNr"/>
        <w:numPr>
          <w:ilvl w:val="0"/>
          <w:numId w:val="0"/>
        </w:numPr>
      </w:pPr>
      <w:r>
        <w:br w:type="page"/>
      </w:r>
      <w:bookmarkStart w:id="20" w:name="_Toc400106150"/>
      <w:bookmarkStart w:id="21" w:name="_Toc259108766"/>
      <w:bookmarkStart w:id="22" w:name="_Toc260044235"/>
      <w:bookmarkStart w:id="23" w:name="_Toc270422019"/>
      <w:bookmarkStart w:id="24" w:name="_Toc404942363"/>
      <w:bookmarkEnd w:id="10"/>
      <w:bookmarkEnd w:id="11"/>
      <w:bookmarkEnd w:id="12"/>
      <w:bookmarkEnd w:id="13"/>
      <w:bookmarkEnd w:id="19"/>
      <w:r w:rsidR="001A2709">
        <w:lastRenderedPageBreak/>
        <w:t>Safety instructions</w:t>
      </w:r>
      <w:bookmarkEnd w:id="20"/>
      <w:bookmarkEnd w:id="24"/>
    </w:p>
    <w:p w:rsidR="001A2709" w:rsidRPr="00CA0364" w:rsidRDefault="001A2709" w:rsidP="001A2709">
      <w:pPr>
        <w:rPr>
          <w:lang w:val="en-US"/>
        </w:rPr>
      </w:pPr>
    </w:p>
    <w:p w:rsidR="001A2709" w:rsidRPr="00134B6A" w:rsidRDefault="001A2709" w:rsidP="001A2709">
      <w:pPr>
        <w:pStyle w:val="BodyText"/>
        <w:rPr>
          <w:i/>
        </w:rPr>
      </w:pPr>
      <w:r>
        <w:rPr>
          <w:bCs/>
          <w:i/>
          <w:noProof/>
          <w:lang w:val="nl-NL" w:eastAsia="nl-NL"/>
        </w:rPr>
        <w:drawing>
          <wp:anchor distT="0" distB="0" distL="114300" distR="114300" simplePos="0" relativeHeight="251659264" behindDoc="0" locked="0" layoutInCell="1" allowOverlap="1" wp14:anchorId="6148C455" wp14:editId="3FA0D535">
            <wp:simplePos x="0" y="0"/>
            <wp:positionH relativeFrom="column">
              <wp:posOffset>18415</wp:posOffset>
            </wp:positionH>
            <wp:positionV relativeFrom="paragraph">
              <wp:posOffset>0</wp:posOffset>
            </wp:positionV>
            <wp:extent cx="514350" cy="449580"/>
            <wp:effectExtent l="19050" t="0" r="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critical.png"/>
                    <pic:cNvPicPr/>
                  </pic:nvPicPr>
                  <pic:blipFill>
                    <a:blip r:embed="rId11" cstate="print"/>
                    <a:stretch>
                      <a:fillRect/>
                    </a:stretch>
                  </pic:blipFill>
                  <pic:spPr>
                    <a:xfrm>
                      <a:off x="0" y="0"/>
                      <a:ext cx="514350" cy="449580"/>
                    </a:xfrm>
                    <a:prstGeom prst="rect">
                      <a:avLst/>
                    </a:prstGeom>
                  </pic:spPr>
                </pic:pic>
              </a:graphicData>
            </a:graphic>
          </wp:anchor>
        </w:drawing>
      </w:r>
      <w:r>
        <w:rPr>
          <w:i/>
        </w:rPr>
        <w:t xml:space="preserve">  </w:t>
      </w:r>
      <w:r w:rsidRPr="00134B6A">
        <w:rPr>
          <w:i/>
          <w:lang w:val="en-US"/>
        </w:rPr>
        <w:t>This section provides only a summary of the safety requirements an</w:t>
      </w:r>
      <w:r>
        <w:rPr>
          <w:i/>
          <w:lang w:val="en-US"/>
        </w:rPr>
        <w:t>d notes</w:t>
      </w:r>
      <w:r w:rsidRPr="00134B6A">
        <w:rPr>
          <w:i/>
          <w:lang w:val="en-US"/>
        </w:rPr>
        <w:t xml:space="preserve"> in the </w:t>
      </w:r>
      <w:r>
        <w:rPr>
          <w:i/>
          <w:lang w:val="en-US"/>
        </w:rPr>
        <w:t>following</w:t>
      </w:r>
      <w:r w:rsidRPr="00134B6A">
        <w:rPr>
          <w:i/>
          <w:lang w:val="en-US"/>
        </w:rPr>
        <w:t xml:space="preserve"> sections. To protect your health and prevent damage to the </w:t>
      </w:r>
      <w:r>
        <w:rPr>
          <w:i/>
          <w:lang w:val="en-US"/>
        </w:rPr>
        <w:t>AM(C</w:t>
      </w:r>
      <w:proofErr w:type="gramStart"/>
      <w:r>
        <w:rPr>
          <w:i/>
          <w:lang w:val="en-US"/>
        </w:rPr>
        <w:t>)S</w:t>
      </w:r>
      <w:proofErr w:type="gramEnd"/>
      <w:r>
        <w:rPr>
          <w:i/>
          <w:lang w:val="en-US"/>
        </w:rPr>
        <w:t xml:space="preserve"> equipment or vessel</w:t>
      </w:r>
      <w:r w:rsidRPr="00134B6A">
        <w:rPr>
          <w:i/>
          <w:lang w:val="en-US"/>
        </w:rPr>
        <w:t>, it is essential to read and carefully follow the safety instructions.</w:t>
      </w:r>
    </w:p>
    <w:p w:rsidR="001A2709" w:rsidRPr="00CA0364" w:rsidRDefault="001A2709" w:rsidP="001A2709">
      <w:pPr>
        <w:rPr>
          <w:lang w:val="en-US"/>
        </w:rPr>
      </w:pPr>
    </w:p>
    <w:p w:rsidR="001A2709" w:rsidRDefault="001A2709" w:rsidP="001A2709">
      <w:pPr>
        <w:pStyle w:val="BodyText"/>
      </w:pPr>
      <w:r>
        <w:t>The indications NOTE, CAUTION and WARNING have the following significance:</w:t>
      </w:r>
    </w:p>
    <w:p w:rsidR="001A2709" w:rsidRDefault="001A2709" w:rsidP="001A2709">
      <w:pPr>
        <w:pStyle w:val="BodyText"/>
      </w:pPr>
      <w:r>
        <w:rPr>
          <w:noProof/>
          <w:lang w:val="nl-NL" w:eastAsia="nl-NL"/>
        </w:rPr>
        <w:drawing>
          <wp:anchor distT="0" distB="0" distL="114300" distR="114300" simplePos="0" relativeHeight="251660288" behindDoc="0" locked="0" layoutInCell="1" allowOverlap="1" wp14:anchorId="1820346A" wp14:editId="2687780A">
            <wp:simplePos x="0" y="0"/>
            <wp:positionH relativeFrom="column">
              <wp:posOffset>41275</wp:posOffset>
            </wp:positionH>
            <wp:positionV relativeFrom="paragraph">
              <wp:posOffset>240030</wp:posOffset>
            </wp:positionV>
            <wp:extent cx="449580" cy="449580"/>
            <wp:effectExtent l="19050" t="0" r="7620"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Warning.png"/>
                    <pic:cNvPicPr/>
                  </pic:nvPicPr>
                  <pic:blipFill>
                    <a:blip r:embed="rId10" cstate="print"/>
                    <a:stretch>
                      <a:fillRect/>
                    </a:stretch>
                  </pic:blipFill>
                  <pic:spPr>
                    <a:xfrm>
                      <a:off x="0" y="0"/>
                      <a:ext cx="449580" cy="449580"/>
                    </a:xfrm>
                    <a:prstGeom prst="rect">
                      <a:avLst/>
                    </a:prstGeom>
                  </pic:spPr>
                </pic:pic>
              </a:graphicData>
            </a:graphic>
          </wp:anchor>
        </w:drawing>
      </w:r>
    </w:p>
    <w:p w:rsidR="001A2709" w:rsidRPr="00EA5D07" w:rsidRDefault="001A2709" w:rsidP="001A2709">
      <w:pPr>
        <w:rPr>
          <w:i/>
        </w:rPr>
      </w:pPr>
      <w:r>
        <w:rPr>
          <w:i/>
        </w:rPr>
        <w:t xml:space="preserve"> </w:t>
      </w:r>
      <w:r w:rsidRPr="00EA5D07">
        <w:rPr>
          <w:i/>
        </w:rPr>
        <w:t>NOTE</w:t>
      </w:r>
      <w:proofErr w:type="gramStart"/>
      <w:r w:rsidRPr="00EA5D07">
        <w:rPr>
          <w:i/>
        </w:rPr>
        <w:t>:</w:t>
      </w:r>
      <w:proofErr w:type="gramEnd"/>
      <w:r w:rsidRPr="00EA5D07">
        <w:rPr>
          <w:i/>
        </w:rPr>
        <w:br/>
        <w:t xml:space="preserve">An operating procedure, practice or condition etc., which it is </w:t>
      </w:r>
      <w:r>
        <w:rPr>
          <w:i/>
        </w:rPr>
        <w:t>important</w:t>
      </w:r>
      <w:r w:rsidRPr="00EA5D07">
        <w:rPr>
          <w:i/>
        </w:rPr>
        <w:t xml:space="preserve"> to emphasize.</w:t>
      </w:r>
    </w:p>
    <w:p w:rsidR="001A2709" w:rsidRPr="00EA5D07" w:rsidRDefault="001A2709" w:rsidP="001A2709">
      <w:pPr>
        <w:rPr>
          <w:i/>
        </w:rPr>
      </w:pPr>
      <w:r>
        <w:rPr>
          <w:i/>
          <w:noProof/>
          <w:lang w:val="nl-NL" w:eastAsia="nl-NL"/>
        </w:rPr>
        <w:drawing>
          <wp:anchor distT="0" distB="0" distL="114300" distR="114300" simplePos="0" relativeHeight="251661312" behindDoc="0" locked="0" layoutInCell="1" allowOverlap="1" wp14:anchorId="3614CD95" wp14:editId="571F9E93">
            <wp:simplePos x="0" y="0"/>
            <wp:positionH relativeFrom="column">
              <wp:posOffset>41275</wp:posOffset>
            </wp:positionH>
            <wp:positionV relativeFrom="paragraph">
              <wp:posOffset>161290</wp:posOffset>
            </wp:positionV>
            <wp:extent cx="449580" cy="449580"/>
            <wp:effectExtent l="19050" t="0" r="7620" b="0"/>
            <wp:wrapSquare wrapText="bothSides"/>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Warning.png"/>
                    <pic:cNvPicPr/>
                  </pic:nvPicPr>
                  <pic:blipFill>
                    <a:blip r:embed="rId12" cstate="print"/>
                    <a:stretch>
                      <a:fillRect/>
                    </a:stretch>
                  </pic:blipFill>
                  <pic:spPr>
                    <a:xfrm>
                      <a:off x="0" y="0"/>
                      <a:ext cx="449580" cy="449580"/>
                    </a:xfrm>
                    <a:prstGeom prst="rect">
                      <a:avLst/>
                    </a:prstGeom>
                  </pic:spPr>
                </pic:pic>
              </a:graphicData>
            </a:graphic>
          </wp:anchor>
        </w:drawing>
      </w:r>
    </w:p>
    <w:p w:rsidR="001A2709" w:rsidRPr="00EA5D07" w:rsidRDefault="001A2709" w:rsidP="001A2709">
      <w:pPr>
        <w:rPr>
          <w:i/>
        </w:rPr>
      </w:pPr>
      <w:r>
        <w:rPr>
          <w:i/>
        </w:rPr>
        <w:t xml:space="preserve"> </w:t>
      </w:r>
      <w:r w:rsidRPr="00EA5D07">
        <w:rPr>
          <w:i/>
        </w:rPr>
        <w:t>CAUTION:</w:t>
      </w:r>
    </w:p>
    <w:p w:rsidR="001A2709" w:rsidRPr="00EA5D07" w:rsidRDefault="001A2709" w:rsidP="001A2709">
      <w:pPr>
        <w:rPr>
          <w:i/>
        </w:rPr>
      </w:pPr>
      <w:r w:rsidRPr="00EA5D07">
        <w:rPr>
          <w:i/>
        </w:rPr>
        <w:t xml:space="preserve">An operating procedure, practise or condition etc., which, if not strictly observed, may damage </w:t>
      </w:r>
      <w:r>
        <w:rPr>
          <w:i/>
        </w:rPr>
        <w:t xml:space="preserve">AM(C)S </w:t>
      </w:r>
      <w:r w:rsidRPr="00EA5D07">
        <w:rPr>
          <w:i/>
        </w:rPr>
        <w:t>equipment</w:t>
      </w:r>
      <w:r>
        <w:rPr>
          <w:i/>
        </w:rPr>
        <w:t xml:space="preserve"> or crash NavVision software</w:t>
      </w:r>
      <w:r w:rsidRPr="00EA5D07">
        <w:rPr>
          <w:i/>
        </w:rPr>
        <w:t>.</w:t>
      </w:r>
    </w:p>
    <w:p w:rsidR="001A2709" w:rsidRPr="00EA5D07" w:rsidRDefault="001A2709" w:rsidP="001A2709">
      <w:pPr>
        <w:rPr>
          <w:i/>
        </w:rPr>
      </w:pPr>
    </w:p>
    <w:p w:rsidR="001A2709" w:rsidRPr="00EA5D07" w:rsidRDefault="001A2709" w:rsidP="001A2709">
      <w:pPr>
        <w:rPr>
          <w:i/>
        </w:rPr>
      </w:pPr>
      <w:r>
        <w:rPr>
          <w:bCs/>
          <w:i/>
          <w:noProof/>
          <w:lang w:val="nl-NL" w:eastAsia="nl-NL"/>
        </w:rPr>
        <w:drawing>
          <wp:anchor distT="0" distB="0" distL="114300" distR="114300" simplePos="0" relativeHeight="251662336" behindDoc="0" locked="0" layoutInCell="1" allowOverlap="1" wp14:anchorId="7313583F" wp14:editId="482D69D7">
            <wp:simplePos x="0" y="0"/>
            <wp:positionH relativeFrom="column">
              <wp:posOffset>8890</wp:posOffset>
            </wp:positionH>
            <wp:positionV relativeFrom="paragraph">
              <wp:posOffset>-1905</wp:posOffset>
            </wp:positionV>
            <wp:extent cx="513715" cy="449580"/>
            <wp:effectExtent l="19050" t="0" r="635"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critical.png"/>
                    <pic:cNvPicPr/>
                  </pic:nvPicPr>
                  <pic:blipFill>
                    <a:blip r:embed="rId11" cstate="print"/>
                    <a:stretch>
                      <a:fillRect/>
                    </a:stretch>
                  </pic:blipFill>
                  <pic:spPr>
                    <a:xfrm>
                      <a:off x="0" y="0"/>
                      <a:ext cx="513715" cy="449580"/>
                    </a:xfrm>
                    <a:prstGeom prst="rect">
                      <a:avLst/>
                    </a:prstGeom>
                  </pic:spPr>
                </pic:pic>
              </a:graphicData>
            </a:graphic>
          </wp:anchor>
        </w:drawing>
      </w:r>
      <w:r>
        <w:rPr>
          <w:bCs/>
          <w:i/>
        </w:rPr>
        <w:t xml:space="preserve"> </w:t>
      </w:r>
      <w:r w:rsidRPr="00EA5D07">
        <w:rPr>
          <w:bCs/>
          <w:i/>
        </w:rPr>
        <w:t>WARNING:</w:t>
      </w:r>
    </w:p>
    <w:p w:rsidR="001A2709" w:rsidRPr="00EA5D07" w:rsidRDefault="001A2709" w:rsidP="001A2709">
      <w:pPr>
        <w:rPr>
          <w:i/>
        </w:rPr>
      </w:pPr>
      <w:r w:rsidRPr="00EA5D07">
        <w:rPr>
          <w:i/>
        </w:rPr>
        <w:t>An operating procedure, practise or condition etc., which, if not carefully observed may result in personal injury</w:t>
      </w:r>
      <w:r>
        <w:rPr>
          <w:i/>
        </w:rPr>
        <w:t xml:space="preserve"> or damage to the vessel</w:t>
      </w:r>
      <w:r w:rsidRPr="00EA5D07">
        <w:rPr>
          <w:i/>
        </w:rPr>
        <w:t>.</w:t>
      </w:r>
    </w:p>
    <w:p w:rsidR="00DA5601" w:rsidRPr="00DD62DB" w:rsidRDefault="00DA5601" w:rsidP="001A2709">
      <w:pPr>
        <w:pStyle w:val="Heading1noNr"/>
        <w:numPr>
          <w:ilvl w:val="0"/>
          <w:numId w:val="0"/>
        </w:numPr>
      </w:pPr>
      <w:bookmarkStart w:id="25" w:name="_Toc404942364"/>
      <w:r w:rsidRPr="00E77B8E">
        <w:t>Revision</w:t>
      </w:r>
      <w:r>
        <w:t xml:space="preserve"> history</w:t>
      </w:r>
      <w:bookmarkEnd w:id="21"/>
      <w:bookmarkEnd w:id="22"/>
      <w:bookmarkEnd w:id="23"/>
      <w:bookmarkEnd w:id="25"/>
    </w:p>
    <w:p w:rsidR="00DA5601" w:rsidRDefault="00DA5601" w:rsidP="000F200F">
      <w:pPr>
        <w:pStyle w:val="Text"/>
      </w:pPr>
      <w:r>
        <w:t>Revisions issued since publication.</w:t>
      </w:r>
    </w:p>
    <w:p w:rsidR="00DA5601" w:rsidRDefault="00DA5601" w:rsidP="000F200F">
      <w:pPr>
        <w:pStyle w:val="Text"/>
      </w:pPr>
    </w:p>
    <w:tbl>
      <w:tblPr>
        <w:tblW w:w="9272" w:type="dxa"/>
        <w:tblInd w:w="85"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CellMar>
          <w:left w:w="85" w:type="dxa"/>
          <w:right w:w="85" w:type="dxa"/>
        </w:tblCellMar>
        <w:tblLook w:val="0000" w:firstRow="0" w:lastRow="0" w:firstColumn="0" w:lastColumn="0" w:noHBand="0" w:noVBand="0"/>
      </w:tblPr>
      <w:tblGrid>
        <w:gridCol w:w="993"/>
        <w:gridCol w:w="2409"/>
        <w:gridCol w:w="2835"/>
        <w:gridCol w:w="3035"/>
      </w:tblGrid>
      <w:tr w:rsidR="00DA5601" w:rsidTr="008D7046">
        <w:tc>
          <w:tcPr>
            <w:tcW w:w="993" w:type="dxa"/>
            <w:shd w:val="clear" w:color="auto" w:fill="333333"/>
          </w:tcPr>
          <w:p w:rsidR="00DA5601" w:rsidRDefault="00DA5601" w:rsidP="000F200F">
            <w:pPr>
              <w:pStyle w:val="Text"/>
              <w:rPr>
                <w:b/>
              </w:rPr>
            </w:pPr>
            <w:r>
              <w:rPr>
                <w:b/>
              </w:rPr>
              <w:t>Issue</w:t>
            </w:r>
          </w:p>
        </w:tc>
        <w:tc>
          <w:tcPr>
            <w:tcW w:w="2409" w:type="dxa"/>
            <w:shd w:val="clear" w:color="auto" w:fill="333333"/>
          </w:tcPr>
          <w:p w:rsidR="00DA5601" w:rsidRDefault="00DA5601" w:rsidP="000F200F">
            <w:pPr>
              <w:pStyle w:val="Text"/>
              <w:rPr>
                <w:b/>
              </w:rPr>
            </w:pPr>
            <w:r>
              <w:rPr>
                <w:b/>
              </w:rPr>
              <w:t>Date</w:t>
            </w:r>
          </w:p>
        </w:tc>
        <w:tc>
          <w:tcPr>
            <w:tcW w:w="2835" w:type="dxa"/>
            <w:shd w:val="clear" w:color="auto" w:fill="333333"/>
          </w:tcPr>
          <w:p w:rsidR="00DA5601" w:rsidRDefault="00DA5601" w:rsidP="000F200F">
            <w:pPr>
              <w:pStyle w:val="Text"/>
              <w:rPr>
                <w:b/>
              </w:rPr>
            </w:pPr>
            <w:r>
              <w:rPr>
                <w:b/>
              </w:rPr>
              <w:t>Revision</w:t>
            </w:r>
          </w:p>
        </w:tc>
        <w:tc>
          <w:tcPr>
            <w:tcW w:w="3035" w:type="dxa"/>
            <w:shd w:val="clear" w:color="auto" w:fill="333333"/>
          </w:tcPr>
          <w:p w:rsidR="00DA5601" w:rsidRDefault="00DA5601" w:rsidP="000F200F">
            <w:pPr>
              <w:pStyle w:val="Text"/>
              <w:rPr>
                <w:b/>
              </w:rPr>
            </w:pPr>
            <w:r>
              <w:rPr>
                <w:b/>
              </w:rPr>
              <w:t>Reason</w:t>
            </w:r>
          </w:p>
        </w:tc>
      </w:tr>
      <w:tr w:rsidR="00DA5601" w:rsidTr="008D7046">
        <w:tc>
          <w:tcPr>
            <w:tcW w:w="993" w:type="dxa"/>
          </w:tcPr>
          <w:p w:rsidR="00DA5601" w:rsidRDefault="00DA5601" w:rsidP="000F200F">
            <w:pPr>
              <w:pStyle w:val="Text"/>
            </w:pPr>
            <w:r>
              <w:t>1.0</w:t>
            </w:r>
          </w:p>
        </w:tc>
        <w:tc>
          <w:tcPr>
            <w:tcW w:w="2409" w:type="dxa"/>
          </w:tcPr>
          <w:p w:rsidR="00DA5601" w:rsidRDefault="00DA5601" w:rsidP="000F200F">
            <w:pPr>
              <w:pStyle w:val="Text"/>
            </w:pPr>
            <w:r>
              <w:t>August 26, 2010</w:t>
            </w:r>
          </w:p>
        </w:tc>
        <w:tc>
          <w:tcPr>
            <w:tcW w:w="2835" w:type="dxa"/>
          </w:tcPr>
          <w:p w:rsidR="00DA5601" w:rsidRDefault="00DA5601" w:rsidP="000F200F">
            <w:pPr>
              <w:pStyle w:val="Text"/>
            </w:pPr>
          </w:p>
        </w:tc>
        <w:tc>
          <w:tcPr>
            <w:tcW w:w="3035" w:type="dxa"/>
          </w:tcPr>
          <w:p w:rsidR="00DA5601" w:rsidRDefault="00DA5601" w:rsidP="000F200F">
            <w:pPr>
              <w:pStyle w:val="Text"/>
            </w:pPr>
            <w:r>
              <w:t>initial release</w:t>
            </w:r>
          </w:p>
        </w:tc>
      </w:tr>
      <w:tr w:rsidR="00DA5601" w:rsidTr="008D7046">
        <w:tc>
          <w:tcPr>
            <w:tcW w:w="993" w:type="dxa"/>
          </w:tcPr>
          <w:p w:rsidR="00DA5601" w:rsidRDefault="00DA5601" w:rsidP="000F200F">
            <w:pPr>
              <w:pStyle w:val="Text"/>
            </w:pPr>
            <w:r>
              <w:t>1.1</w:t>
            </w:r>
          </w:p>
        </w:tc>
        <w:tc>
          <w:tcPr>
            <w:tcW w:w="2409" w:type="dxa"/>
          </w:tcPr>
          <w:p w:rsidR="00DA5601" w:rsidRDefault="00EC098C" w:rsidP="000F200F">
            <w:pPr>
              <w:pStyle w:val="Text"/>
            </w:pPr>
            <w:r>
              <w:t>July</w:t>
            </w:r>
            <w:r w:rsidR="00DA5601">
              <w:t xml:space="preserve"> 19, 2012</w:t>
            </w:r>
          </w:p>
        </w:tc>
        <w:tc>
          <w:tcPr>
            <w:tcW w:w="2835" w:type="dxa"/>
          </w:tcPr>
          <w:p w:rsidR="00DA5601" w:rsidRDefault="00DA5601" w:rsidP="000F200F">
            <w:pPr>
              <w:pStyle w:val="Text"/>
            </w:pPr>
            <w:r>
              <w:t>Update</w:t>
            </w:r>
          </w:p>
        </w:tc>
        <w:tc>
          <w:tcPr>
            <w:tcW w:w="3035" w:type="dxa"/>
          </w:tcPr>
          <w:p w:rsidR="00DA5601" w:rsidRDefault="00DA5601" w:rsidP="000F200F">
            <w:pPr>
              <w:pStyle w:val="Text"/>
            </w:pPr>
            <w:r>
              <w:t>Adjustments</w:t>
            </w:r>
          </w:p>
        </w:tc>
      </w:tr>
      <w:tr w:rsidR="00DA5601" w:rsidTr="008D7046">
        <w:tc>
          <w:tcPr>
            <w:tcW w:w="993" w:type="dxa"/>
          </w:tcPr>
          <w:p w:rsidR="00DA5601" w:rsidRDefault="00DA5601" w:rsidP="000F200F">
            <w:pPr>
              <w:pStyle w:val="Text"/>
            </w:pPr>
            <w:r>
              <w:t>1.2</w:t>
            </w:r>
          </w:p>
        </w:tc>
        <w:tc>
          <w:tcPr>
            <w:tcW w:w="2409" w:type="dxa"/>
          </w:tcPr>
          <w:p w:rsidR="00DA5601" w:rsidRDefault="00DA5601" w:rsidP="000F200F">
            <w:pPr>
              <w:pStyle w:val="Text"/>
            </w:pPr>
            <w:r>
              <w:t>September 14, 2012</w:t>
            </w:r>
          </w:p>
        </w:tc>
        <w:tc>
          <w:tcPr>
            <w:tcW w:w="2835" w:type="dxa"/>
          </w:tcPr>
          <w:p w:rsidR="00DA5601" w:rsidRDefault="00DA5601" w:rsidP="000F200F">
            <w:pPr>
              <w:pStyle w:val="Text"/>
            </w:pPr>
            <w:r>
              <w:t>Update</w:t>
            </w:r>
          </w:p>
        </w:tc>
        <w:tc>
          <w:tcPr>
            <w:tcW w:w="3035" w:type="dxa"/>
          </w:tcPr>
          <w:p w:rsidR="00DA5601" w:rsidRDefault="00DA5601" w:rsidP="000F200F">
            <w:pPr>
              <w:pStyle w:val="Text"/>
            </w:pPr>
            <w:r>
              <w:t>Adjustments</w:t>
            </w:r>
          </w:p>
        </w:tc>
      </w:tr>
      <w:tr w:rsidR="00DA5601" w:rsidTr="008D7046">
        <w:tc>
          <w:tcPr>
            <w:tcW w:w="993" w:type="dxa"/>
          </w:tcPr>
          <w:p w:rsidR="00DA5601" w:rsidRDefault="00DA5601" w:rsidP="000F200F">
            <w:pPr>
              <w:pStyle w:val="Text"/>
            </w:pPr>
            <w:r>
              <w:t>1.3</w:t>
            </w:r>
          </w:p>
        </w:tc>
        <w:tc>
          <w:tcPr>
            <w:tcW w:w="2409" w:type="dxa"/>
          </w:tcPr>
          <w:p w:rsidR="00DA5601" w:rsidRDefault="00DA5601" w:rsidP="000F200F">
            <w:pPr>
              <w:pStyle w:val="Text"/>
            </w:pPr>
            <w:r>
              <w:t>September 20, 2012</w:t>
            </w:r>
          </w:p>
        </w:tc>
        <w:tc>
          <w:tcPr>
            <w:tcW w:w="2835" w:type="dxa"/>
          </w:tcPr>
          <w:p w:rsidR="00DA5601" w:rsidRDefault="00DA5601" w:rsidP="000F200F">
            <w:pPr>
              <w:pStyle w:val="Text"/>
            </w:pPr>
            <w:r>
              <w:t>Extra information</w:t>
            </w:r>
          </w:p>
        </w:tc>
        <w:tc>
          <w:tcPr>
            <w:tcW w:w="3035" w:type="dxa"/>
          </w:tcPr>
          <w:p w:rsidR="00711061" w:rsidRDefault="00DA5601" w:rsidP="000F200F">
            <w:pPr>
              <w:pStyle w:val="Text"/>
            </w:pPr>
            <w:r>
              <w:t>Tank Tables</w:t>
            </w:r>
          </w:p>
        </w:tc>
      </w:tr>
      <w:tr w:rsidR="00711061" w:rsidTr="008D7046">
        <w:tc>
          <w:tcPr>
            <w:tcW w:w="993" w:type="dxa"/>
          </w:tcPr>
          <w:p w:rsidR="00711061" w:rsidRDefault="00711061" w:rsidP="000F200F">
            <w:pPr>
              <w:pStyle w:val="Text"/>
            </w:pPr>
            <w:r>
              <w:t>1.4</w:t>
            </w:r>
          </w:p>
        </w:tc>
        <w:tc>
          <w:tcPr>
            <w:tcW w:w="2409" w:type="dxa"/>
          </w:tcPr>
          <w:p w:rsidR="00711061" w:rsidRDefault="00711061" w:rsidP="000F200F">
            <w:pPr>
              <w:pStyle w:val="Text"/>
            </w:pPr>
            <w:r>
              <w:t>November 1, 2012</w:t>
            </w:r>
          </w:p>
        </w:tc>
        <w:tc>
          <w:tcPr>
            <w:tcW w:w="2835" w:type="dxa"/>
          </w:tcPr>
          <w:p w:rsidR="00711061" w:rsidRDefault="00711061" w:rsidP="000F200F">
            <w:pPr>
              <w:pStyle w:val="Text"/>
            </w:pPr>
            <w:r>
              <w:t>Alterations</w:t>
            </w:r>
          </w:p>
        </w:tc>
        <w:tc>
          <w:tcPr>
            <w:tcW w:w="3035" w:type="dxa"/>
          </w:tcPr>
          <w:p w:rsidR="00D07C1C" w:rsidRDefault="00711061" w:rsidP="000F200F">
            <w:pPr>
              <w:pStyle w:val="Text"/>
            </w:pPr>
            <w:r>
              <w:t>Edited</w:t>
            </w:r>
          </w:p>
        </w:tc>
      </w:tr>
      <w:tr w:rsidR="00D07C1C" w:rsidTr="008D7046">
        <w:tc>
          <w:tcPr>
            <w:tcW w:w="993" w:type="dxa"/>
          </w:tcPr>
          <w:p w:rsidR="00D07C1C" w:rsidRDefault="00D07C1C" w:rsidP="000F200F">
            <w:pPr>
              <w:pStyle w:val="Text"/>
            </w:pPr>
            <w:r>
              <w:t>1.5</w:t>
            </w:r>
          </w:p>
        </w:tc>
        <w:tc>
          <w:tcPr>
            <w:tcW w:w="2409" w:type="dxa"/>
          </w:tcPr>
          <w:p w:rsidR="00D07C1C" w:rsidRDefault="00EC098C" w:rsidP="000F200F">
            <w:pPr>
              <w:pStyle w:val="Text"/>
            </w:pPr>
            <w:r>
              <w:t>January</w:t>
            </w:r>
            <w:r w:rsidR="00D07C1C">
              <w:t xml:space="preserve"> 22, 2013</w:t>
            </w:r>
          </w:p>
        </w:tc>
        <w:tc>
          <w:tcPr>
            <w:tcW w:w="2835" w:type="dxa"/>
          </w:tcPr>
          <w:p w:rsidR="00D07C1C" w:rsidRDefault="00D07C1C" w:rsidP="000F200F">
            <w:pPr>
              <w:pStyle w:val="Text"/>
            </w:pPr>
            <w:r>
              <w:t>Extra information</w:t>
            </w:r>
          </w:p>
        </w:tc>
        <w:tc>
          <w:tcPr>
            <w:tcW w:w="3035" w:type="dxa"/>
          </w:tcPr>
          <w:p w:rsidR="00665A6E" w:rsidRDefault="00D07C1C" w:rsidP="000F200F">
            <w:pPr>
              <w:pStyle w:val="Text"/>
            </w:pPr>
            <w:r>
              <w:t>Tank tables calculations</w:t>
            </w:r>
          </w:p>
        </w:tc>
      </w:tr>
      <w:tr w:rsidR="00665A6E" w:rsidTr="008D7046">
        <w:tc>
          <w:tcPr>
            <w:tcW w:w="993" w:type="dxa"/>
          </w:tcPr>
          <w:p w:rsidR="00665A6E" w:rsidRDefault="00665A6E" w:rsidP="000F200F">
            <w:pPr>
              <w:pStyle w:val="Text"/>
            </w:pPr>
            <w:r>
              <w:t>1.6</w:t>
            </w:r>
          </w:p>
        </w:tc>
        <w:tc>
          <w:tcPr>
            <w:tcW w:w="2409" w:type="dxa"/>
          </w:tcPr>
          <w:p w:rsidR="00665A6E" w:rsidRDefault="00665A6E" w:rsidP="000F200F">
            <w:pPr>
              <w:pStyle w:val="Text"/>
            </w:pPr>
            <w:r>
              <w:t>February 26, 2013</w:t>
            </w:r>
          </w:p>
        </w:tc>
        <w:tc>
          <w:tcPr>
            <w:tcW w:w="2835" w:type="dxa"/>
          </w:tcPr>
          <w:p w:rsidR="00665A6E" w:rsidRDefault="00665A6E" w:rsidP="000F200F">
            <w:pPr>
              <w:pStyle w:val="Text"/>
            </w:pPr>
            <w:r>
              <w:t>Update</w:t>
            </w:r>
          </w:p>
        </w:tc>
        <w:tc>
          <w:tcPr>
            <w:tcW w:w="3035" w:type="dxa"/>
          </w:tcPr>
          <w:p w:rsidR="00665A6E" w:rsidRDefault="00665A6E" w:rsidP="000F200F">
            <w:pPr>
              <w:pStyle w:val="Text"/>
            </w:pPr>
            <w:r>
              <w:t>Trending</w:t>
            </w:r>
          </w:p>
        </w:tc>
      </w:tr>
      <w:tr w:rsidR="00873F3F" w:rsidTr="008D7046">
        <w:tc>
          <w:tcPr>
            <w:tcW w:w="993" w:type="dxa"/>
          </w:tcPr>
          <w:p w:rsidR="00873F3F" w:rsidRDefault="00873F3F" w:rsidP="000F200F">
            <w:pPr>
              <w:pStyle w:val="Text"/>
            </w:pPr>
            <w:r>
              <w:t>1.7</w:t>
            </w:r>
          </w:p>
        </w:tc>
        <w:tc>
          <w:tcPr>
            <w:tcW w:w="2409" w:type="dxa"/>
          </w:tcPr>
          <w:p w:rsidR="00873F3F" w:rsidRDefault="00873F3F" w:rsidP="000F200F">
            <w:pPr>
              <w:pStyle w:val="Text"/>
            </w:pPr>
            <w:r>
              <w:t>March 03, 2013</w:t>
            </w:r>
          </w:p>
        </w:tc>
        <w:tc>
          <w:tcPr>
            <w:tcW w:w="2835" w:type="dxa"/>
          </w:tcPr>
          <w:p w:rsidR="00873F3F" w:rsidRDefault="00873F3F" w:rsidP="000F200F">
            <w:pPr>
              <w:pStyle w:val="Text"/>
            </w:pPr>
            <w:r>
              <w:t>Update</w:t>
            </w:r>
          </w:p>
        </w:tc>
        <w:tc>
          <w:tcPr>
            <w:tcW w:w="3035" w:type="dxa"/>
          </w:tcPr>
          <w:p w:rsidR="00873F3F" w:rsidRDefault="00873F3F" w:rsidP="000F200F">
            <w:pPr>
              <w:pStyle w:val="Text"/>
            </w:pPr>
            <w:r>
              <w:t>Divers</w:t>
            </w:r>
          </w:p>
        </w:tc>
      </w:tr>
      <w:tr w:rsidR="00873F3F" w:rsidTr="008D7046">
        <w:tc>
          <w:tcPr>
            <w:tcW w:w="993" w:type="dxa"/>
          </w:tcPr>
          <w:p w:rsidR="00873F3F" w:rsidRDefault="00873F3F" w:rsidP="000F200F">
            <w:pPr>
              <w:pStyle w:val="Text"/>
            </w:pPr>
            <w:r>
              <w:t>1.8</w:t>
            </w:r>
          </w:p>
        </w:tc>
        <w:tc>
          <w:tcPr>
            <w:tcW w:w="2409" w:type="dxa"/>
          </w:tcPr>
          <w:p w:rsidR="00873F3F" w:rsidRDefault="00873F3F" w:rsidP="000F200F">
            <w:pPr>
              <w:pStyle w:val="Text"/>
            </w:pPr>
            <w:r>
              <w:t>April 14, 2013</w:t>
            </w:r>
          </w:p>
        </w:tc>
        <w:tc>
          <w:tcPr>
            <w:tcW w:w="2835" w:type="dxa"/>
          </w:tcPr>
          <w:p w:rsidR="00873F3F" w:rsidRDefault="00873F3F" w:rsidP="000F200F">
            <w:pPr>
              <w:pStyle w:val="Text"/>
            </w:pPr>
            <w:r>
              <w:t>Update</w:t>
            </w:r>
          </w:p>
        </w:tc>
        <w:tc>
          <w:tcPr>
            <w:tcW w:w="3035" w:type="dxa"/>
          </w:tcPr>
          <w:p w:rsidR="00873F3F" w:rsidRDefault="00873F3F" w:rsidP="000F200F">
            <w:pPr>
              <w:pStyle w:val="Text"/>
            </w:pPr>
            <w:r>
              <w:t>Divers</w:t>
            </w:r>
          </w:p>
        </w:tc>
      </w:tr>
      <w:tr w:rsidR="00873F3F" w:rsidTr="008D7046">
        <w:tc>
          <w:tcPr>
            <w:tcW w:w="993" w:type="dxa"/>
          </w:tcPr>
          <w:p w:rsidR="00873F3F" w:rsidRDefault="00873F3F" w:rsidP="000F200F">
            <w:pPr>
              <w:pStyle w:val="Text"/>
            </w:pPr>
            <w:r>
              <w:t>1.9</w:t>
            </w:r>
          </w:p>
        </w:tc>
        <w:tc>
          <w:tcPr>
            <w:tcW w:w="2409" w:type="dxa"/>
          </w:tcPr>
          <w:p w:rsidR="00873F3F" w:rsidRDefault="00873F3F" w:rsidP="000F200F">
            <w:pPr>
              <w:pStyle w:val="Text"/>
            </w:pPr>
            <w:r>
              <w:t>June 13, 2013</w:t>
            </w:r>
          </w:p>
        </w:tc>
        <w:tc>
          <w:tcPr>
            <w:tcW w:w="2835" w:type="dxa"/>
          </w:tcPr>
          <w:p w:rsidR="00873F3F" w:rsidRDefault="00873F3F" w:rsidP="000F200F">
            <w:pPr>
              <w:pStyle w:val="Text"/>
            </w:pPr>
            <w:r>
              <w:t>Update</w:t>
            </w:r>
          </w:p>
        </w:tc>
        <w:tc>
          <w:tcPr>
            <w:tcW w:w="3035" w:type="dxa"/>
          </w:tcPr>
          <w:p w:rsidR="00873F3F" w:rsidRDefault="00873F3F" w:rsidP="000F200F">
            <w:pPr>
              <w:pStyle w:val="Text"/>
            </w:pPr>
            <w:r>
              <w:t>Divers</w:t>
            </w:r>
          </w:p>
        </w:tc>
      </w:tr>
      <w:tr w:rsidR="008D7046" w:rsidTr="008D7046">
        <w:tc>
          <w:tcPr>
            <w:tcW w:w="993" w:type="dxa"/>
          </w:tcPr>
          <w:p w:rsidR="008D7046" w:rsidRDefault="008D7046" w:rsidP="000F200F">
            <w:pPr>
              <w:pStyle w:val="Text"/>
            </w:pPr>
            <w:r>
              <w:t>1.11.15</w:t>
            </w:r>
          </w:p>
        </w:tc>
        <w:tc>
          <w:tcPr>
            <w:tcW w:w="2409" w:type="dxa"/>
          </w:tcPr>
          <w:p w:rsidR="008D7046" w:rsidRDefault="008D7046" w:rsidP="000F200F">
            <w:pPr>
              <w:pStyle w:val="Text"/>
            </w:pPr>
            <w:r>
              <w:t>November 21 2013</w:t>
            </w:r>
          </w:p>
        </w:tc>
        <w:tc>
          <w:tcPr>
            <w:tcW w:w="2835" w:type="dxa"/>
          </w:tcPr>
          <w:p w:rsidR="008D7046" w:rsidRDefault="008D7046" w:rsidP="000F200F">
            <w:pPr>
              <w:pStyle w:val="Text"/>
            </w:pPr>
            <w:r>
              <w:t>Update</w:t>
            </w:r>
          </w:p>
        </w:tc>
        <w:tc>
          <w:tcPr>
            <w:tcW w:w="3035" w:type="dxa"/>
          </w:tcPr>
          <w:p w:rsidR="008D7046" w:rsidRDefault="008D7046" w:rsidP="000F200F">
            <w:pPr>
              <w:pStyle w:val="Text"/>
            </w:pPr>
            <w:r>
              <w:t>Divers</w:t>
            </w:r>
          </w:p>
        </w:tc>
      </w:tr>
      <w:tr w:rsidR="00697489" w:rsidTr="008D7046">
        <w:tc>
          <w:tcPr>
            <w:tcW w:w="993" w:type="dxa"/>
          </w:tcPr>
          <w:p w:rsidR="00697489" w:rsidRDefault="00697489" w:rsidP="000F200F">
            <w:pPr>
              <w:pStyle w:val="Text"/>
            </w:pPr>
            <w:r>
              <w:t>1.12.16</w:t>
            </w:r>
          </w:p>
        </w:tc>
        <w:tc>
          <w:tcPr>
            <w:tcW w:w="2409" w:type="dxa"/>
          </w:tcPr>
          <w:p w:rsidR="00697489" w:rsidRDefault="00697489" w:rsidP="000F200F">
            <w:pPr>
              <w:pStyle w:val="Text"/>
            </w:pPr>
            <w:r>
              <w:t>November 22, 2013</w:t>
            </w:r>
          </w:p>
        </w:tc>
        <w:tc>
          <w:tcPr>
            <w:tcW w:w="2835" w:type="dxa"/>
          </w:tcPr>
          <w:p w:rsidR="00697489" w:rsidRDefault="00697489" w:rsidP="000F200F">
            <w:pPr>
              <w:pStyle w:val="Text"/>
            </w:pPr>
            <w:r>
              <w:t>Update</w:t>
            </w:r>
          </w:p>
        </w:tc>
        <w:tc>
          <w:tcPr>
            <w:tcW w:w="3035" w:type="dxa"/>
          </w:tcPr>
          <w:p w:rsidR="00697489" w:rsidRDefault="00697489" w:rsidP="000F200F">
            <w:pPr>
              <w:pStyle w:val="Text"/>
            </w:pPr>
            <w:r>
              <w:t>System Layout</w:t>
            </w:r>
          </w:p>
        </w:tc>
      </w:tr>
      <w:tr w:rsidR="00D635ED" w:rsidTr="008D7046">
        <w:tc>
          <w:tcPr>
            <w:tcW w:w="993" w:type="dxa"/>
          </w:tcPr>
          <w:p w:rsidR="00D635ED" w:rsidRDefault="00D635ED" w:rsidP="000F200F">
            <w:pPr>
              <w:pStyle w:val="Text"/>
            </w:pPr>
            <w:r>
              <w:t>2.1.1</w:t>
            </w:r>
          </w:p>
        </w:tc>
        <w:tc>
          <w:tcPr>
            <w:tcW w:w="2409" w:type="dxa"/>
          </w:tcPr>
          <w:p w:rsidR="00D635ED" w:rsidRDefault="00D635ED" w:rsidP="000F200F">
            <w:pPr>
              <w:pStyle w:val="Text"/>
            </w:pPr>
            <w:r>
              <w:t>November 30, 2014</w:t>
            </w:r>
          </w:p>
        </w:tc>
        <w:tc>
          <w:tcPr>
            <w:tcW w:w="2835" w:type="dxa"/>
          </w:tcPr>
          <w:p w:rsidR="00D635ED" w:rsidRDefault="00D635ED" w:rsidP="000F200F">
            <w:pPr>
              <w:pStyle w:val="Text"/>
            </w:pPr>
            <w:r>
              <w:t>Decimus Update</w:t>
            </w:r>
          </w:p>
        </w:tc>
        <w:tc>
          <w:tcPr>
            <w:tcW w:w="3035" w:type="dxa"/>
          </w:tcPr>
          <w:p w:rsidR="00D635ED" w:rsidRDefault="00D635ED" w:rsidP="000F200F">
            <w:pPr>
              <w:pStyle w:val="Text"/>
            </w:pPr>
            <w:r>
              <w:t>New version</w:t>
            </w:r>
          </w:p>
        </w:tc>
      </w:tr>
    </w:tbl>
    <w:p w:rsidR="00DA5601" w:rsidRDefault="00DA5601" w:rsidP="000F200F">
      <w:pPr>
        <w:pStyle w:val="Text"/>
        <w:rPr>
          <w:lang w:val="en-US"/>
        </w:rPr>
      </w:pPr>
    </w:p>
    <w:p w:rsidR="00DA5601" w:rsidRDefault="00DA5601" w:rsidP="000F200F">
      <w:pPr>
        <w:pStyle w:val="Text"/>
        <w:rPr>
          <w:lang w:val="en-US"/>
        </w:rPr>
      </w:pPr>
    </w:p>
    <w:p w:rsidR="00DA5601" w:rsidRDefault="00DA5601" w:rsidP="000F200F">
      <w:pPr>
        <w:pStyle w:val="Text"/>
        <w:rPr>
          <w:lang w:val="en-US"/>
        </w:rPr>
      </w:pPr>
    </w:p>
    <w:p w:rsidR="00DA5601" w:rsidRDefault="00DA5601" w:rsidP="000F200F">
      <w:pPr>
        <w:pStyle w:val="Text"/>
        <w:rPr>
          <w:lang w:val="en-US"/>
        </w:rPr>
      </w:pPr>
    </w:p>
    <w:p w:rsidR="00DA5601" w:rsidRDefault="00DA5601" w:rsidP="000F200F">
      <w:pPr>
        <w:pStyle w:val="Text"/>
        <w:rPr>
          <w:lang w:val="en-US"/>
        </w:rPr>
      </w:pPr>
    </w:p>
    <w:p w:rsidR="00DA5601" w:rsidRDefault="0052437F" w:rsidP="0052437F">
      <w:pPr>
        <w:pStyle w:val="Heading1"/>
        <w:rPr>
          <w:lang w:val="en-US"/>
        </w:rPr>
      </w:pPr>
      <w:bookmarkStart w:id="26" w:name="_Toc404942365"/>
      <w:r>
        <w:rPr>
          <w:lang w:val="en-US"/>
        </w:rPr>
        <w:lastRenderedPageBreak/>
        <w:t>Part 1: The operators Manual</w:t>
      </w:r>
      <w:bookmarkEnd w:id="26"/>
    </w:p>
    <w:p w:rsidR="003759D3" w:rsidRDefault="003759D3" w:rsidP="00486E7A">
      <w:pPr>
        <w:pStyle w:val="Heading2"/>
      </w:pPr>
      <w:bookmarkStart w:id="27" w:name="_Toc400106152"/>
      <w:bookmarkStart w:id="28" w:name="_Toc257380430"/>
      <w:bookmarkStart w:id="29" w:name="_Toc404942366"/>
      <w:r>
        <w:t>Human Machine Interface</w:t>
      </w:r>
      <w:bookmarkEnd w:id="27"/>
      <w:bookmarkEnd w:id="29"/>
    </w:p>
    <w:p w:rsidR="003759D3" w:rsidRDefault="003759D3" w:rsidP="003759D3">
      <w:pPr>
        <w:rPr>
          <w:lang w:val="en-US"/>
        </w:rPr>
      </w:pPr>
    </w:p>
    <w:p w:rsidR="001A2709" w:rsidRDefault="001A2709" w:rsidP="001A2709">
      <w:pPr>
        <w:rPr>
          <w:lang w:val="en-US"/>
        </w:rPr>
      </w:pPr>
      <w:r w:rsidRPr="00CA0364">
        <w:rPr>
          <w:lang w:val="en-US"/>
        </w:rPr>
        <w:t xml:space="preserve">The </w:t>
      </w:r>
      <w:r>
        <w:rPr>
          <w:lang w:val="en-US"/>
        </w:rPr>
        <w:t xml:space="preserve">FT NavVision </w:t>
      </w:r>
      <w:r w:rsidRPr="00937BEA">
        <w:rPr>
          <w:i/>
          <w:lang w:val="en-US"/>
        </w:rPr>
        <w:t>Human Machine Interface</w:t>
      </w:r>
      <w:r>
        <w:rPr>
          <w:lang w:val="en-US"/>
        </w:rPr>
        <w:t xml:space="preserve"> (HMI) </w:t>
      </w:r>
      <w:r w:rsidRPr="00CA0364">
        <w:rPr>
          <w:lang w:val="en-US"/>
        </w:rPr>
        <w:t>displays</w:t>
      </w:r>
      <w:r>
        <w:rPr>
          <w:lang w:val="en-US"/>
        </w:rPr>
        <w:t xml:space="preserve"> the current state of any </w:t>
      </w:r>
      <w:r w:rsidRPr="00CA0364">
        <w:rPr>
          <w:lang w:val="en-US"/>
        </w:rPr>
        <w:t>physical</w:t>
      </w:r>
      <w:r>
        <w:rPr>
          <w:lang w:val="en-US"/>
        </w:rPr>
        <w:t xml:space="preserve"> device (I/O) on one or more monitor screen(s)</w:t>
      </w:r>
      <w:r w:rsidRPr="00CA0364">
        <w:rPr>
          <w:lang w:val="en-US"/>
        </w:rPr>
        <w:t xml:space="preserve"> by</w:t>
      </w:r>
      <w:r>
        <w:rPr>
          <w:lang w:val="en-US"/>
        </w:rPr>
        <w:t xml:space="preserve"> color, animation or values.</w:t>
      </w:r>
    </w:p>
    <w:p w:rsidR="001A2709" w:rsidRDefault="001A2709" w:rsidP="001A2709">
      <w:pPr>
        <w:rPr>
          <w:lang w:val="en-US"/>
        </w:rPr>
      </w:pPr>
      <w:r w:rsidRPr="00CA0364">
        <w:rPr>
          <w:lang w:val="en-US"/>
        </w:rPr>
        <w:t>Moreover</w:t>
      </w:r>
      <w:r>
        <w:rPr>
          <w:lang w:val="en-US"/>
        </w:rPr>
        <w:t>,</w:t>
      </w:r>
      <w:r w:rsidRPr="00CA0364">
        <w:rPr>
          <w:lang w:val="en-US"/>
        </w:rPr>
        <w:t xml:space="preserve"> </w:t>
      </w:r>
      <w:r>
        <w:rPr>
          <w:lang w:val="en-US"/>
        </w:rPr>
        <w:t xml:space="preserve">when an undesirable </w:t>
      </w:r>
      <w:r w:rsidRPr="00CA0364">
        <w:rPr>
          <w:lang w:val="en-US"/>
        </w:rPr>
        <w:t>state</w:t>
      </w:r>
      <w:r>
        <w:rPr>
          <w:lang w:val="en-US"/>
        </w:rPr>
        <w:t xml:space="preserve"> of a device</w:t>
      </w:r>
      <w:r w:rsidRPr="00CA0364">
        <w:rPr>
          <w:lang w:val="en-US"/>
        </w:rPr>
        <w:t xml:space="preserve"> is detected the operator will be notified by mea</w:t>
      </w:r>
      <w:r>
        <w:rPr>
          <w:lang w:val="en-US"/>
        </w:rPr>
        <w:t xml:space="preserve">ns of an audible and/or visible alarm signal. </w:t>
      </w:r>
      <w:r w:rsidRPr="00CA0364">
        <w:rPr>
          <w:lang w:val="en-US"/>
        </w:rPr>
        <w:t xml:space="preserve">Messages concerning the alarm are </w:t>
      </w:r>
      <w:r>
        <w:rPr>
          <w:lang w:val="en-US"/>
        </w:rPr>
        <w:t>added to the FT NavVision list of active or unacknowledged alarms (</w:t>
      </w:r>
      <w:r w:rsidRPr="00937BEA">
        <w:rPr>
          <w:i/>
          <w:lang w:val="en-US"/>
        </w:rPr>
        <w:t>Alarm Page</w:t>
      </w:r>
      <w:r>
        <w:rPr>
          <w:lang w:val="en-US"/>
        </w:rPr>
        <w:t xml:space="preserve">). This list can be </w:t>
      </w:r>
      <w:r w:rsidRPr="00CA0364">
        <w:rPr>
          <w:lang w:val="en-US"/>
        </w:rPr>
        <w:t>dis</w:t>
      </w:r>
      <w:r>
        <w:rPr>
          <w:lang w:val="en-US"/>
        </w:rPr>
        <w:t xml:space="preserve">played by clicking the Imtech logo in the center of the taskbar. </w:t>
      </w:r>
      <w:r w:rsidRPr="00CA0364">
        <w:rPr>
          <w:lang w:val="en-US"/>
        </w:rPr>
        <w:t xml:space="preserve"> </w:t>
      </w:r>
    </w:p>
    <w:p w:rsidR="001A2709" w:rsidRDefault="001A2709" w:rsidP="001A2709">
      <w:pPr>
        <w:rPr>
          <w:lang w:val="en-US"/>
        </w:rPr>
      </w:pPr>
      <w:r w:rsidRPr="00CA0364">
        <w:rPr>
          <w:lang w:val="en-US"/>
        </w:rPr>
        <w:t xml:space="preserve">The HMI also supports </w:t>
      </w:r>
      <w:r>
        <w:rPr>
          <w:lang w:val="en-US"/>
        </w:rPr>
        <w:t>remote platform control. O</w:t>
      </w:r>
      <w:r w:rsidRPr="00CA0364">
        <w:rPr>
          <w:lang w:val="en-US"/>
        </w:rPr>
        <w:t xml:space="preserve">perators </w:t>
      </w:r>
      <w:r>
        <w:rPr>
          <w:lang w:val="en-US"/>
        </w:rPr>
        <w:t xml:space="preserve">can </w:t>
      </w:r>
      <w:r w:rsidRPr="00CA0364">
        <w:rPr>
          <w:lang w:val="en-US"/>
        </w:rPr>
        <w:t>control the platform</w:t>
      </w:r>
      <w:r>
        <w:rPr>
          <w:lang w:val="en-US"/>
        </w:rPr>
        <w:t xml:space="preserve"> (vessel)</w:t>
      </w:r>
      <w:r w:rsidRPr="00CA0364">
        <w:rPr>
          <w:lang w:val="en-US"/>
        </w:rPr>
        <w:t xml:space="preserve"> via the </w:t>
      </w:r>
      <w:r>
        <w:rPr>
          <w:lang w:val="en-US"/>
        </w:rPr>
        <w:t>HMI.</w:t>
      </w:r>
    </w:p>
    <w:p w:rsidR="001A2709" w:rsidRDefault="001A2709" w:rsidP="001A2709">
      <w:pPr>
        <w:rPr>
          <w:lang w:val="en-US"/>
        </w:rPr>
      </w:pPr>
    </w:p>
    <w:p w:rsidR="001A2709" w:rsidRDefault="001A2709" w:rsidP="001A2709">
      <w:pPr>
        <w:pStyle w:val="Heading2"/>
        <w:numPr>
          <w:ilvl w:val="1"/>
          <w:numId w:val="3"/>
        </w:numPr>
      </w:pPr>
      <w:bookmarkStart w:id="30" w:name="_Toc257380431"/>
      <w:bookmarkStart w:id="31" w:name="_Toc400106153"/>
      <w:bookmarkStart w:id="32" w:name="_Toc404942367"/>
      <w:r>
        <w:t>Taskbar</w:t>
      </w:r>
      <w:bookmarkEnd w:id="30"/>
      <w:bookmarkEnd w:id="31"/>
      <w:bookmarkEnd w:id="32"/>
      <w:r>
        <w:t xml:space="preserve"> </w:t>
      </w:r>
    </w:p>
    <w:p w:rsidR="001A2709" w:rsidRDefault="001A2709" w:rsidP="001A2709">
      <w:pPr>
        <w:rPr>
          <w:lang w:val="en-US"/>
        </w:rPr>
      </w:pPr>
    </w:p>
    <w:p w:rsidR="001A2709" w:rsidRDefault="001A2709" w:rsidP="001A2709">
      <w:pPr>
        <w:rPr>
          <w:lang w:val="en-US"/>
        </w:rPr>
      </w:pPr>
      <w:r w:rsidRPr="00CA0364">
        <w:rPr>
          <w:lang w:val="en-US"/>
        </w:rPr>
        <w:t>NavVision</w:t>
      </w:r>
      <w:r>
        <w:rPr>
          <w:lang w:val="en-US"/>
        </w:rPr>
        <w:t>’s</w:t>
      </w:r>
      <w:r w:rsidRPr="00CA0364">
        <w:rPr>
          <w:lang w:val="en-US"/>
        </w:rPr>
        <w:t xml:space="preserve"> main User Interface (UI) element is the taskbar, positioned on top of </w:t>
      </w:r>
      <w:r>
        <w:rPr>
          <w:lang w:val="en-US"/>
        </w:rPr>
        <w:t xml:space="preserve">each </w:t>
      </w:r>
      <w:r w:rsidRPr="00CA0364">
        <w:rPr>
          <w:lang w:val="en-US"/>
        </w:rPr>
        <w:t>screen. The taskbar is home to the short</w:t>
      </w:r>
      <w:r>
        <w:rPr>
          <w:lang w:val="en-US"/>
        </w:rPr>
        <w:t>cuts to various settings, modules and mimics</w:t>
      </w:r>
      <w:r w:rsidRPr="00CA0364">
        <w:rPr>
          <w:lang w:val="en-US"/>
        </w:rPr>
        <w:t xml:space="preserve">. </w:t>
      </w:r>
    </w:p>
    <w:p w:rsidR="001A2709" w:rsidRDefault="001A2709" w:rsidP="001A2709">
      <w:pPr>
        <w:rPr>
          <w:lang w:val="en-US"/>
        </w:rPr>
      </w:pPr>
      <w:r>
        <w:rPr>
          <w:lang w:val="en-US"/>
        </w:rPr>
        <w:t>In addition, when</w:t>
      </w:r>
      <w:r w:rsidRPr="00CA0364">
        <w:rPr>
          <w:lang w:val="en-US"/>
        </w:rPr>
        <w:t xml:space="preserve"> an alarm is registered, the </w:t>
      </w:r>
      <w:r>
        <w:rPr>
          <w:lang w:val="en-US"/>
        </w:rPr>
        <w:t>middle</w:t>
      </w:r>
      <w:r w:rsidRPr="00CA0364">
        <w:rPr>
          <w:lang w:val="en-US"/>
        </w:rPr>
        <w:t xml:space="preserve"> portion of the taskbar</w:t>
      </w:r>
      <w:r>
        <w:rPr>
          <w:lang w:val="en-US"/>
        </w:rPr>
        <w:t xml:space="preserve"> turns a bright red and shows the most recent unacknowledged alarm, the number of active alarms, and the total number of unacknowledged alarms</w:t>
      </w:r>
      <w:r w:rsidRPr="00CA0364">
        <w:rPr>
          <w:lang w:val="en-US"/>
        </w:rPr>
        <w:t xml:space="preserve">. A single </w:t>
      </w:r>
      <w:r>
        <w:rPr>
          <w:lang w:val="en-US"/>
        </w:rPr>
        <w:t xml:space="preserve">mouse </w:t>
      </w:r>
      <w:r w:rsidRPr="00CA0364">
        <w:rPr>
          <w:lang w:val="en-US"/>
        </w:rPr>
        <w:t>click on this portion</w:t>
      </w:r>
      <w:r>
        <w:rPr>
          <w:lang w:val="en-US"/>
        </w:rPr>
        <w:t xml:space="preserve"> of the taskbar</w:t>
      </w:r>
      <w:r w:rsidRPr="00CA0364">
        <w:rPr>
          <w:lang w:val="en-US"/>
        </w:rPr>
        <w:t xml:space="preserve"> links to the extensive alarm viewer</w:t>
      </w:r>
      <w:r>
        <w:rPr>
          <w:lang w:val="en-US"/>
        </w:rPr>
        <w:t>,</w:t>
      </w:r>
      <w:r w:rsidRPr="00CA0364">
        <w:rPr>
          <w:lang w:val="en-US"/>
        </w:rPr>
        <w:t xml:space="preserve"> showing the data </w:t>
      </w:r>
      <w:r>
        <w:rPr>
          <w:lang w:val="en-US"/>
        </w:rPr>
        <w:t>for</w:t>
      </w:r>
      <w:r w:rsidRPr="00CA0364">
        <w:rPr>
          <w:lang w:val="en-US"/>
        </w:rPr>
        <w:t xml:space="preserve"> each </w:t>
      </w:r>
      <w:r>
        <w:rPr>
          <w:lang w:val="en-US"/>
        </w:rPr>
        <w:t>active alarm</w:t>
      </w:r>
      <w:r w:rsidRPr="00CA0364">
        <w:rPr>
          <w:lang w:val="en-US"/>
        </w:rPr>
        <w:t xml:space="preserve"> such as time, alarm group, status and duration.</w:t>
      </w:r>
    </w:p>
    <w:p w:rsidR="001A2709" w:rsidRPr="00CA0364" w:rsidRDefault="001A2709" w:rsidP="001A2709">
      <w:pPr>
        <w:rPr>
          <w:lang w:val="en-US"/>
        </w:rPr>
      </w:pPr>
    </w:p>
    <w:p w:rsidR="001A2709" w:rsidRDefault="001A2709" w:rsidP="001A2709">
      <w:pPr>
        <w:pStyle w:val="opmaakwissen"/>
        <w:rPr>
          <w:rFonts w:ascii="Arial" w:hAnsi="Arial"/>
          <w:sz w:val="22"/>
          <w:szCs w:val="20"/>
          <w:lang w:val="en-US" w:eastAsia="en-US"/>
        </w:rPr>
      </w:pPr>
    </w:p>
    <w:p w:rsidR="001A2709" w:rsidRDefault="001A2709" w:rsidP="001A2709">
      <w:pPr>
        <w:pStyle w:val="opmaakwissen"/>
        <w:keepNext/>
      </w:pPr>
      <w:r>
        <w:rPr>
          <w:noProof/>
          <w:lang w:val="nl-NL"/>
        </w:rPr>
        <w:drawing>
          <wp:inline distT="0" distB="0" distL="0" distR="0" wp14:anchorId="0500D685" wp14:editId="0C32627E">
            <wp:extent cx="5760720" cy="791900"/>
            <wp:effectExtent l="0" t="0" r="0" b="8255"/>
            <wp:docPr id="30" name="Afbeelding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cstate="print"/>
                    <a:stretch>
                      <a:fillRect/>
                    </a:stretch>
                  </pic:blipFill>
                  <pic:spPr>
                    <a:xfrm>
                      <a:off x="0" y="0"/>
                      <a:ext cx="5760720" cy="791900"/>
                    </a:xfrm>
                    <a:prstGeom prst="rect">
                      <a:avLst/>
                    </a:prstGeom>
                  </pic:spPr>
                </pic:pic>
              </a:graphicData>
            </a:graphic>
          </wp:inline>
        </w:drawing>
      </w:r>
    </w:p>
    <w:p w:rsidR="001A2709" w:rsidRDefault="001A2709" w:rsidP="001A2709">
      <w:pPr>
        <w:pStyle w:val="Onderschrift"/>
      </w:pPr>
      <w:bookmarkStart w:id="33" w:name="_Ref398717955"/>
      <w:bookmarkStart w:id="34" w:name="_Toc257380490"/>
      <w:bookmarkStart w:id="35" w:name="_Toc400106203"/>
      <w:bookmarkStart w:id="36" w:name="_Toc404942560"/>
      <w:r>
        <w:t xml:space="preserve">Figure </w:t>
      </w:r>
      <w:r w:rsidR="00F414EE">
        <w:fldChar w:fldCharType="begin"/>
      </w:r>
      <w:r w:rsidR="00F414EE">
        <w:instrText xml:space="preserve"> STYLEREF 1 \s </w:instrText>
      </w:r>
      <w:r w:rsidR="00F414EE">
        <w:fldChar w:fldCharType="separate"/>
      </w:r>
      <w:r w:rsidR="00B2370E">
        <w:rPr>
          <w:noProof/>
        </w:rPr>
        <w:t>1</w:t>
      </w:r>
      <w:r w:rsidR="00F414EE">
        <w:fldChar w:fldCharType="end"/>
      </w:r>
      <w:r w:rsidR="00F414EE">
        <w:noBreakHyphen/>
      </w:r>
      <w:r w:rsidR="00F414EE">
        <w:fldChar w:fldCharType="begin"/>
      </w:r>
      <w:r w:rsidR="00F414EE">
        <w:instrText xml:space="preserve"> SEQ Figure \* ARABIC \s 1 </w:instrText>
      </w:r>
      <w:r w:rsidR="00F414EE">
        <w:fldChar w:fldCharType="separate"/>
      </w:r>
      <w:r w:rsidR="00B2370E">
        <w:rPr>
          <w:noProof/>
        </w:rPr>
        <w:t>1</w:t>
      </w:r>
      <w:r w:rsidR="00F414EE">
        <w:fldChar w:fldCharType="end"/>
      </w:r>
      <w:bookmarkEnd w:id="33"/>
      <w:r>
        <w:t xml:space="preserve">: </w:t>
      </w:r>
      <w:bookmarkEnd w:id="34"/>
      <w:r>
        <w:t>NavVision taskbar</w:t>
      </w:r>
      <w:bookmarkEnd w:id="35"/>
      <w:bookmarkEnd w:id="36"/>
    </w:p>
    <w:tbl>
      <w:tblPr>
        <w:tblW w:w="0" w:type="auto"/>
        <w:tblInd w:w="10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0A0" w:firstRow="1" w:lastRow="0" w:firstColumn="1" w:lastColumn="0" w:noHBand="0" w:noVBand="0"/>
      </w:tblPr>
      <w:tblGrid>
        <w:gridCol w:w="3001"/>
        <w:gridCol w:w="5943"/>
      </w:tblGrid>
      <w:tr w:rsidR="001A2709" w:rsidRPr="00A00367" w:rsidTr="001A2709">
        <w:tc>
          <w:tcPr>
            <w:tcW w:w="3080" w:type="dxa"/>
            <w:shd w:val="clear" w:color="auto" w:fill="333333"/>
          </w:tcPr>
          <w:p w:rsidR="001A2709" w:rsidRPr="00A00367" w:rsidRDefault="001A2709" w:rsidP="001A2709">
            <w:pPr>
              <w:rPr>
                <w:b/>
              </w:rPr>
            </w:pPr>
            <w:proofErr w:type="spellStart"/>
            <w:r>
              <w:rPr>
                <w:b/>
              </w:rPr>
              <w:t>Takbar</w:t>
            </w:r>
            <w:proofErr w:type="spellEnd"/>
            <w:r>
              <w:rPr>
                <w:b/>
              </w:rPr>
              <w:t xml:space="preserve"> Icon</w:t>
            </w:r>
          </w:p>
        </w:tc>
        <w:tc>
          <w:tcPr>
            <w:tcW w:w="6100" w:type="dxa"/>
            <w:shd w:val="clear" w:color="auto" w:fill="333333"/>
          </w:tcPr>
          <w:p w:rsidR="001A2709" w:rsidRPr="00A00367" w:rsidRDefault="001A2709" w:rsidP="001A2709">
            <w:pPr>
              <w:rPr>
                <w:b/>
              </w:rPr>
            </w:pPr>
            <w:r>
              <w:rPr>
                <w:b/>
              </w:rPr>
              <w:t>Explanation</w:t>
            </w:r>
          </w:p>
        </w:tc>
      </w:tr>
      <w:tr w:rsidR="001A2709" w:rsidRPr="000F200F" w:rsidTr="001A2709">
        <w:tc>
          <w:tcPr>
            <w:tcW w:w="3080" w:type="dxa"/>
            <w:shd w:val="clear" w:color="auto" w:fill="auto"/>
          </w:tcPr>
          <w:p w:rsidR="001A2709" w:rsidRPr="002C5A3C" w:rsidRDefault="001A2709" w:rsidP="001A2709">
            <w:r>
              <w:t>User</w:t>
            </w:r>
          </w:p>
        </w:tc>
        <w:tc>
          <w:tcPr>
            <w:tcW w:w="6100" w:type="dxa"/>
            <w:shd w:val="clear" w:color="auto" w:fill="auto"/>
          </w:tcPr>
          <w:p w:rsidR="001A2709" w:rsidRPr="00CA0364" w:rsidRDefault="001A2709" w:rsidP="001A2709">
            <w:pPr>
              <w:rPr>
                <w:lang w:val="en-US"/>
              </w:rPr>
            </w:pPr>
            <w:r>
              <w:rPr>
                <w:lang w:val="en-US"/>
              </w:rPr>
              <w:t>Setting of user and user rights</w:t>
            </w:r>
          </w:p>
        </w:tc>
      </w:tr>
      <w:tr w:rsidR="001A2709" w:rsidRPr="000F200F" w:rsidTr="001A2709">
        <w:tc>
          <w:tcPr>
            <w:tcW w:w="3080" w:type="dxa"/>
            <w:shd w:val="clear" w:color="auto" w:fill="auto"/>
          </w:tcPr>
          <w:p w:rsidR="001A2709" w:rsidRPr="002C5A3C" w:rsidRDefault="001A2709" w:rsidP="001A2709">
            <w:r>
              <w:t>Palette</w:t>
            </w:r>
          </w:p>
        </w:tc>
        <w:tc>
          <w:tcPr>
            <w:tcW w:w="6100" w:type="dxa"/>
            <w:shd w:val="clear" w:color="auto" w:fill="auto"/>
          </w:tcPr>
          <w:p w:rsidR="001A2709" w:rsidRPr="00CA0364" w:rsidRDefault="001A2709" w:rsidP="001A2709">
            <w:pPr>
              <w:rPr>
                <w:lang w:val="en-US"/>
              </w:rPr>
            </w:pPr>
            <w:r>
              <w:rPr>
                <w:lang w:val="en-US"/>
              </w:rPr>
              <w:t>Setting of colors and day, dusk or night mode</w:t>
            </w:r>
          </w:p>
        </w:tc>
      </w:tr>
      <w:tr w:rsidR="001A2709" w:rsidRPr="000F200F" w:rsidTr="001A2709">
        <w:tc>
          <w:tcPr>
            <w:tcW w:w="3080" w:type="dxa"/>
            <w:shd w:val="clear" w:color="auto" w:fill="auto"/>
          </w:tcPr>
          <w:p w:rsidR="001A2709" w:rsidRPr="002C5A3C" w:rsidRDefault="001A2709" w:rsidP="001A2709">
            <w:r>
              <w:t>Mimics</w:t>
            </w:r>
          </w:p>
        </w:tc>
        <w:tc>
          <w:tcPr>
            <w:tcW w:w="6100" w:type="dxa"/>
            <w:shd w:val="clear" w:color="auto" w:fill="auto"/>
          </w:tcPr>
          <w:p w:rsidR="001A2709" w:rsidRPr="00CA0364" w:rsidRDefault="001A2709" w:rsidP="001A2709">
            <w:pPr>
              <w:rPr>
                <w:lang w:val="en-US"/>
              </w:rPr>
            </w:pPr>
            <w:r>
              <w:rPr>
                <w:lang w:val="en-US"/>
              </w:rPr>
              <w:t>Selecting the mimics</w:t>
            </w:r>
          </w:p>
        </w:tc>
      </w:tr>
      <w:tr w:rsidR="001A2709" w:rsidRPr="000F200F" w:rsidTr="001A2709">
        <w:tc>
          <w:tcPr>
            <w:tcW w:w="3080" w:type="dxa"/>
            <w:shd w:val="clear" w:color="auto" w:fill="auto"/>
          </w:tcPr>
          <w:p w:rsidR="001A2709" w:rsidRPr="002C5A3C" w:rsidRDefault="001A2709" w:rsidP="001A2709">
            <w:r>
              <w:t>Log</w:t>
            </w:r>
          </w:p>
        </w:tc>
        <w:tc>
          <w:tcPr>
            <w:tcW w:w="6100" w:type="dxa"/>
            <w:shd w:val="clear" w:color="auto" w:fill="auto"/>
          </w:tcPr>
          <w:p w:rsidR="001A2709" w:rsidRPr="00CA0364" w:rsidRDefault="001A2709" w:rsidP="001A2709">
            <w:pPr>
              <w:rPr>
                <w:lang w:val="en-US"/>
              </w:rPr>
            </w:pPr>
            <w:r>
              <w:rPr>
                <w:lang w:val="en-US"/>
              </w:rPr>
              <w:t>Show the log files</w:t>
            </w:r>
          </w:p>
        </w:tc>
      </w:tr>
      <w:tr w:rsidR="001A2709" w:rsidRPr="002C5A3C" w:rsidTr="001A2709">
        <w:tc>
          <w:tcPr>
            <w:tcW w:w="3080" w:type="dxa"/>
            <w:shd w:val="clear" w:color="auto" w:fill="auto"/>
          </w:tcPr>
          <w:p w:rsidR="001A2709" w:rsidRPr="002C5A3C" w:rsidRDefault="001A2709" w:rsidP="001A2709">
            <w:r>
              <w:t>Group viewer</w:t>
            </w:r>
          </w:p>
        </w:tc>
        <w:tc>
          <w:tcPr>
            <w:tcW w:w="6100" w:type="dxa"/>
            <w:shd w:val="clear" w:color="auto" w:fill="auto"/>
          </w:tcPr>
          <w:p w:rsidR="001A2709" w:rsidRPr="002C5A3C" w:rsidRDefault="001A2709" w:rsidP="001A2709">
            <w:r>
              <w:t>Show information on all I/O</w:t>
            </w:r>
          </w:p>
        </w:tc>
      </w:tr>
      <w:tr w:rsidR="001A2709" w:rsidRPr="000F200F" w:rsidTr="001A2709">
        <w:tc>
          <w:tcPr>
            <w:tcW w:w="3080" w:type="dxa"/>
            <w:shd w:val="clear" w:color="auto" w:fill="auto"/>
          </w:tcPr>
          <w:p w:rsidR="001A2709" w:rsidRPr="002C5A3C" w:rsidRDefault="001A2709" w:rsidP="001A2709">
            <w:r>
              <w:t>Settings</w:t>
            </w:r>
          </w:p>
        </w:tc>
        <w:tc>
          <w:tcPr>
            <w:tcW w:w="6100" w:type="dxa"/>
            <w:shd w:val="clear" w:color="auto" w:fill="auto"/>
          </w:tcPr>
          <w:p w:rsidR="001A2709" w:rsidRPr="00CA0364" w:rsidRDefault="001A2709" w:rsidP="001A2709">
            <w:pPr>
              <w:rPr>
                <w:lang w:val="en-US"/>
              </w:rPr>
            </w:pPr>
            <w:r>
              <w:rPr>
                <w:lang w:val="en-US"/>
              </w:rPr>
              <w:t>Entry to all settings</w:t>
            </w:r>
          </w:p>
        </w:tc>
      </w:tr>
      <w:tr w:rsidR="001A2709" w:rsidRPr="000F200F" w:rsidTr="001A2709">
        <w:tc>
          <w:tcPr>
            <w:tcW w:w="3080" w:type="dxa"/>
            <w:shd w:val="clear" w:color="auto" w:fill="auto"/>
          </w:tcPr>
          <w:p w:rsidR="001A2709" w:rsidRPr="002C5A3C" w:rsidRDefault="001A2709" w:rsidP="001A2709">
            <w:r>
              <w:t>Alarm Area</w:t>
            </w:r>
          </w:p>
        </w:tc>
        <w:tc>
          <w:tcPr>
            <w:tcW w:w="6100" w:type="dxa"/>
            <w:shd w:val="clear" w:color="auto" w:fill="auto"/>
          </w:tcPr>
          <w:p w:rsidR="001A2709" w:rsidRPr="00CA0364" w:rsidRDefault="001A2709" w:rsidP="001A2709">
            <w:pPr>
              <w:rPr>
                <w:lang w:val="en-US"/>
              </w:rPr>
            </w:pPr>
            <w:r>
              <w:rPr>
                <w:lang w:val="en-US"/>
              </w:rPr>
              <w:t>Click to show/hide alarm mimic</w:t>
            </w:r>
          </w:p>
        </w:tc>
      </w:tr>
      <w:tr w:rsidR="001A2709" w:rsidRPr="002A7537" w:rsidTr="001A2709">
        <w:tc>
          <w:tcPr>
            <w:tcW w:w="3080" w:type="dxa"/>
            <w:shd w:val="clear" w:color="auto" w:fill="auto"/>
          </w:tcPr>
          <w:p w:rsidR="001A2709" w:rsidRPr="002C5A3C" w:rsidRDefault="001A2709" w:rsidP="001A2709">
            <w:r>
              <w:t>Timer Reset</w:t>
            </w:r>
          </w:p>
        </w:tc>
        <w:tc>
          <w:tcPr>
            <w:tcW w:w="6100" w:type="dxa"/>
            <w:shd w:val="clear" w:color="auto" w:fill="auto"/>
          </w:tcPr>
          <w:p w:rsidR="001A2709" w:rsidRPr="00CA0364" w:rsidRDefault="001A2709" w:rsidP="001A2709">
            <w:pPr>
              <w:rPr>
                <w:lang w:val="en-US"/>
              </w:rPr>
            </w:pPr>
            <w:r>
              <w:rPr>
                <w:lang w:val="en-US"/>
              </w:rPr>
              <w:t xml:space="preserve">Reset </w:t>
            </w:r>
            <w:proofErr w:type="spellStart"/>
            <w:r>
              <w:rPr>
                <w:lang w:val="en-US"/>
              </w:rPr>
              <w:t>deadman</w:t>
            </w:r>
            <w:proofErr w:type="spellEnd"/>
            <w:r>
              <w:rPr>
                <w:lang w:val="en-US"/>
              </w:rPr>
              <w:t xml:space="preserve"> timer, show active/inactive state</w:t>
            </w:r>
          </w:p>
        </w:tc>
      </w:tr>
      <w:tr w:rsidR="001A2709" w:rsidRPr="000F200F" w:rsidTr="001A2709">
        <w:tc>
          <w:tcPr>
            <w:tcW w:w="3080" w:type="dxa"/>
            <w:shd w:val="clear" w:color="auto" w:fill="auto"/>
          </w:tcPr>
          <w:p w:rsidR="001A2709" w:rsidRDefault="001A2709" w:rsidP="001A2709">
            <w:r>
              <w:t>Status</w:t>
            </w:r>
          </w:p>
        </w:tc>
        <w:tc>
          <w:tcPr>
            <w:tcW w:w="6100" w:type="dxa"/>
            <w:shd w:val="clear" w:color="auto" w:fill="auto"/>
          </w:tcPr>
          <w:p w:rsidR="001A2709" w:rsidRPr="00CA0364" w:rsidRDefault="001A2709" w:rsidP="001A2709">
            <w:pPr>
              <w:rPr>
                <w:lang w:val="en-US"/>
              </w:rPr>
            </w:pPr>
            <w:r>
              <w:rPr>
                <w:lang w:val="en-US"/>
              </w:rPr>
              <w:t>Show status of attendance of the ER</w:t>
            </w:r>
          </w:p>
        </w:tc>
      </w:tr>
      <w:tr w:rsidR="001A2709" w:rsidRPr="000F200F" w:rsidTr="001A2709">
        <w:tc>
          <w:tcPr>
            <w:tcW w:w="3080" w:type="dxa"/>
            <w:shd w:val="clear" w:color="auto" w:fill="auto"/>
          </w:tcPr>
          <w:p w:rsidR="001A2709" w:rsidRDefault="001A2709" w:rsidP="001A2709">
            <w:r>
              <w:t>Duty</w:t>
            </w:r>
          </w:p>
        </w:tc>
        <w:tc>
          <w:tcPr>
            <w:tcW w:w="6100" w:type="dxa"/>
            <w:shd w:val="clear" w:color="auto" w:fill="auto"/>
          </w:tcPr>
          <w:p w:rsidR="001A2709" w:rsidRPr="00CA0364" w:rsidRDefault="001A2709" w:rsidP="001A2709">
            <w:pPr>
              <w:rPr>
                <w:lang w:val="en-US"/>
              </w:rPr>
            </w:pPr>
            <w:r>
              <w:rPr>
                <w:lang w:val="en-US"/>
              </w:rPr>
              <w:t>Show person on duty</w:t>
            </w:r>
          </w:p>
        </w:tc>
      </w:tr>
      <w:tr w:rsidR="001A2709" w:rsidRPr="000F200F" w:rsidTr="001A2709">
        <w:tc>
          <w:tcPr>
            <w:tcW w:w="3080" w:type="dxa"/>
            <w:shd w:val="clear" w:color="auto" w:fill="auto"/>
          </w:tcPr>
          <w:p w:rsidR="001A2709" w:rsidRPr="002C5A3C" w:rsidRDefault="001A2709" w:rsidP="001A2709">
            <w:r>
              <w:t>Time</w:t>
            </w:r>
          </w:p>
        </w:tc>
        <w:tc>
          <w:tcPr>
            <w:tcW w:w="6100" w:type="dxa"/>
            <w:shd w:val="clear" w:color="auto" w:fill="auto"/>
          </w:tcPr>
          <w:p w:rsidR="001A2709" w:rsidRPr="00CA0364" w:rsidRDefault="001A2709" w:rsidP="001A2709">
            <w:pPr>
              <w:rPr>
                <w:lang w:val="en-US"/>
              </w:rPr>
            </w:pPr>
            <w:r>
              <w:rPr>
                <w:lang w:val="en-US"/>
              </w:rPr>
              <w:t>Time</w:t>
            </w:r>
          </w:p>
        </w:tc>
      </w:tr>
      <w:tr w:rsidR="001A2709" w:rsidRPr="000F200F" w:rsidTr="001A2709">
        <w:tc>
          <w:tcPr>
            <w:tcW w:w="3080" w:type="dxa"/>
            <w:shd w:val="clear" w:color="auto" w:fill="auto"/>
          </w:tcPr>
          <w:p w:rsidR="001A2709" w:rsidRPr="002C5A3C" w:rsidRDefault="001A2709" w:rsidP="001A2709">
            <w:r>
              <w:t>Td</w:t>
            </w:r>
          </w:p>
        </w:tc>
        <w:tc>
          <w:tcPr>
            <w:tcW w:w="6100" w:type="dxa"/>
            <w:shd w:val="clear" w:color="auto" w:fill="auto"/>
          </w:tcPr>
          <w:p w:rsidR="001A2709" w:rsidRPr="00CA0364" w:rsidRDefault="001A2709" w:rsidP="001A2709">
            <w:pPr>
              <w:rPr>
                <w:lang w:val="en-US"/>
              </w:rPr>
            </w:pPr>
            <w:r>
              <w:rPr>
                <w:lang w:val="en-US"/>
              </w:rPr>
              <w:t xml:space="preserve">Time dormant (for </w:t>
            </w:r>
            <w:proofErr w:type="spellStart"/>
            <w:r>
              <w:rPr>
                <w:lang w:val="en-US"/>
              </w:rPr>
              <w:t>deadman</w:t>
            </w:r>
            <w:proofErr w:type="spellEnd"/>
            <w:r>
              <w:rPr>
                <w:lang w:val="en-US"/>
              </w:rPr>
              <w:t xml:space="preserve"> timer)</w:t>
            </w:r>
          </w:p>
        </w:tc>
      </w:tr>
      <w:tr w:rsidR="001A2709" w:rsidRPr="000F200F" w:rsidTr="001A2709">
        <w:tc>
          <w:tcPr>
            <w:tcW w:w="3080" w:type="dxa"/>
            <w:shd w:val="clear" w:color="auto" w:fill="auto"/>
          </w:tcPr>
          <w:p w:rsidR="001A2709" w:rsidRPr="002C5A3C" w:rsidRDefault="001A2709" w:rsidP="001A2709">
            <w:r>
              <w:t>Attend Button</w:t>
            </w:r>
          </w:p>
        </w:tc>
        <w:tc>
          <w:tcPr>
            <w:tcW w:w="6100" w:type="dxa"/>
            <w:shd w:val="clear" w:color="auto" w:fill="auto"/>
          </w:tcPr>
          <w:p w:rsidR="001A2709" w:rsidRPr="00CA0364" w:rsidRDefault="001A2709" w:rsidP="001A2709">
            <w:pPr>
              <w:rPr>
                <w:lang w:val="en-US"/>
              </w:rPr>
            </w:pPr>
            <w:r>
              <w:rPr>
                <w:lang w:val="en-US"/>
              </w:rPr>
              <w:t xml:space="preserve">Attend/unattended button for ER or Bridge </w:t>
            </w:r>
          </w:p>
        </w:tc>
      </w:tr>
    </w:tbl>
    <w:p w:rsidR="001A2709" w:rsidRDefault="001A2709" w:rsidP="001A2709">
      <w:pPr>
        <w:pStyle w:val="Onderschrift"/>
      </w:pPr>
      <w:bookmarkStart w:id="37" w:name="_Toc400106256"/>
      <w:bookmarkStart w:id="38" w:name="_Toc404942721"/>
      <w:r>
        <w:t xml:space="preserve">Table </w:t>
      </w:r>
      <w:r w:rsidR="009B65A7">
        <w:fldChar w:fldCharType="begin"/>
      </w:r>
      <w:r w:rsidR="009B65A7">
        <w:instrText xml:space="preserve"> STYLEREF 1 \s </w:instrText>
      </w:r>
      <w:r w:rsidR="009B65A7">
        <w:fldChar w:fldCharType="separate"/>
      </w:r>
      <w:r w:rsidR="00B2370E">
        <w:rPr>
          <w:noProof/>
        </w:rPr>
        <w:t>1</w:t>
      </w:r>
      <w:r w:rsidR="009B65A7">
        <w:fldChar w:fldCharType="end"/>
      </w:r>
      <w:r w:rsidR="009B65A7">
        <w:noBreakHyphen/>
      </w:r>
      <w:r w:rsidR="009B65A7">
        <w:fldChar w:fldCharType="begin"/>
      </w:r>
      <w:r w:rsidR="009B65A7">
        <w:instrText xml:space="preserve"> SEQ Table \* ARABIC \s 1 </w:instrText>
      </w:r>
      <w:r w:rsidR="009B65A7">
        <w:fldChar w:fldCharType="separate"/>
      </w:r>
      <w:r w:rsidR="00B2370E">
        <w:rPr>
          <w:noProof/>
        </w:rPr>
        <w:t>1</w:t>
      </w:r>
      <w:r w:rsidR="009B65A7">
        <w:fldChar w:fldCharType="end"/>
      </w:r>
      <w:r>
        <w:t>: NavVision taskbar</w:t>
      </w:r>
      <w:bookmarkEnd w:id="37"/>
      <w:bookmarkEnd w:id="38"/>
    </w:p>
    <w:p w:rsidR="001A2709" w:rsidRDefault="001A2709" w:rsidP="001A2709"/>
    <w:p w:rsidR="001A2709" w:rsidRDefault="001A2709" w:rsidP="001A2709"/>
    <w:p w:rsidR="001A2709" w:rsidRDefault="001A2709" w:rsidP="001A2709"/>
    <w:p w:rsidR="001A2709" w:rsidRDefault="001A2709" w:rsidP="001A2709">
      <w:pPr>
        <w:pStyle w:val="Heading3"/>
        <w:numPr>
          <w:ilvl w:val="2"/>
          <w:numId w:val="3"/>
        </w:numPr>
      </w:pPr>
      <w:bookmarkStart w:id="39" w:name="_Toc235862016"/>
      <w:bookmarkStart w:id="40" w:name="_Toc257380433"/>
      <w:bookmarkStart w:id="41" w:name="_Toc400106154"/>
      <w:bookmarkStart w:id="42" w:name="_Toc404942368"/>
      <w:r>
        <w:t>User rights</w:t>
      </w:r>
      <w:bookmarkEnd w:id="39"/>
      <w:bookmarkEnd w:id="40"/>
      <w:bookmarkEnd w:id="41"/>
      <w:bookmarkEnd w:id="42"/>
    </w:p>
    <w:p w:rsidR="001A2709" w:rsidRDefault="001A2709" w:rsidP="001A2709">
      <w:pPr>
        <w:rPr>
          <w:noProof/>
          <w:lang w:val="en-US"/>
        </w:rPr>
      </w:pPr>
    </w:p>
    <w:p w:rsidR="001A2709" w:rsidRDefault="001A2709" w:rsidP="001A2709">
      <w:pPr>
        <w:rPr>
          <w:noProof/>
          <w:lang w:val="en-US"/>
        </w:rPr>
      </w:pPr>
      <w:r>
        <w:rPr>
          <w:noProof/>
          <w:lang w:val="en-US"/>
        </w:rPr>
        <w:t>FT NavVision</w:t>
      </w:r>
      <w:r w:rsidRPr="00CA0364">
        <w:rPr>
          <w:vertAlign w:val="superscript"/>
          <w:lang w:val="en-US"/>
        </w:rPr>
        <w:t xml:space="preserve"> </w:t>
      </w:r>
      <w:r w:rsidRPr="00CA0364">
        <w:rPr>
          <w:noProof/>
          <w:lang w:val="en-US"/>
        </w:rPr>
        <w:t>handles control rights by using log-in credentials (username and password), and assigning rights to these credentials. These rights limit access to the system's configuration, therefore ruling out any edits that may harm the system made by unauthorised crewmembers.</w:t>
      </w:r>
    </w:p>
    <w:p w:rsidR="001A2709" w:rsidRPr="00CA0364" w:rsidRDefault="001A2709" w:rsidP="001A2709">
      <w:pPr>
        <w:rPr>
          <w:noProof/>
          <w:lang w:val="en-US"/>
        </w:rPr>
      </w:pPr>
    </w:p>
    <w:p w:rsidR="001A2709" w:rsidRPr="00CA0364" w:rsidRDefault="001A2709" w:rsidP="001A2709">
      <w:pPr>
        <w:rPr>
          <w:noProof/>
          <w:lang w:val="en-US"/>
        </w:rPr>
      </w:pPr>
      <w:r w:rsidRPr="00CA0364">
        <w:rPr>
          <w:noProof/>
          <w:lang w:val="en-US"/>
        </w:rPr>
        <w:t xml:space="preserve">Users </w:t>
      </w:r>
      <w:r w:rsidRPr="00CA0364">
        <w:rPr>
          <w:lang w:val="en-US"/>
        </w:rPr>
        <w:t xml:space="preserve">can be added, edited or removed. </w:t>
      </w:r>
      <w:r w:rsidRPr="00CA0364">
        <w:rPr>
          <w:noProof/>
          <w:lang w:val="en-US"/>
        </w:rPr>
        <w:t>Adding, editing and removing users, together with assigning their rights, can only be done by an administrator, i.e. a top-level user.</w:t>
      </w:r>
    </w:p>
    <w:p w:rsidR="001A2709" w:rsidRDefault="001A2709" w:rsidP="001A2709">
      <w:pPr>
        <w:rPr>
          <w:lang w:val="en-US"/>
        </w:rPr>
      </w:pPr>
      <w:r w:rsidRPr="00CA0364">
        <w:rPr>
          <w:lang w:val="en-US"/>
        </w:rPr>
        <w:t>For every profile made, permissions can be set. The system is delivered with three pre-configured user-profiles, namely:</w:t>
      </w:r>
    </w:p>
    <w:p w:rsidR="001A2709" w:rsidRPr="00CA0364" w:rsidRDefault="001A2709" w:rsidP="001A2709">
      <w:pPr>
        <w:rPr>
          <w:lang w:val="en-US"/>
        </w:rPr>
      </w:pPr>
    </w:p>
    <w:p w:rsidR="001A2709" w:rsidRPr="00EC3F1F" w:rsidRDefault="001A2709" w:rsidP="00407A25">
      <w:pPr>
        <w:numPr>
          <w:ilvl w:val="0"/>
          <w:numId w:val="16"/>
        </w:numPr>
        <w:tabs>
          <w:tab w:val="clear" w:pos="360"/>
          <w:tab w:val="num" w:pos="720"/>
        </w:tabs>
        <w:ind w:left="720"/>
      </w:pPr>
      <w:r w:rsidRPr="00B52BC5">
        <w:rPr>
          <w:bCs/>
          <w:i/>
        </w:rPr>
        <w:t>Administrator</w:t>
      </w:r>
      <w:r w:rsidRPr="003E196D">
        <w:rPr>
          <w:bCs/>
        </w:rPr>
        <w:t>:</w:t>
      </w:r>
      <w:r w:rsidRPr="00EC3F1F">
        <w:t xml:space="preserve"> has all rights</w:t>
      </w:r>
      <w:r>
        <w:t>;</w:t>
      </w:r>
    </w:p>
    <w:p w:rsidR="001A2709" w:rsidRPr="00CA0364" w:rsidRDefault="001A2709" w:rsidP="00407A25">
      <w:pPr>
        <w:numPr>
          <w:ilvl w:val="0"/>
          <w:numId w:val="16"/>
        </w:numPr>
        <w:tabs>
          <w:tab w:val="clear" w:pos="360"/>
          <w:tab w:val="num" w:pos="720"/>
        </w:tabs>
        <w:ind w:left="720"/>
        <w:rPr>
          <w:bCs/>
          <w:lang w:val="en-US"/>
        </w:rPr>
      </w:pPr>
      <w:r w:rsidRPr="00CA0364">
        <w:rPr>
          <w:bCs/>
          <w:i/>
          <w:lang w:val="en-US"/>
        </w:rPr>
        <w:t>Guest</w:t>
      </w:r>
      <w:r w:rsidRPr="00CA0364">
        <w:rPr>
          <w:bCs/>
          <w:lang w:val="en-US"/>
        </w:rPr>
        <w:t>: can only use the available viewers;</w:t>
      </w:r>
    </w:p>
    <w:p w:rsidR="001A2709" w:rsidRDefault="001A2709" w:rsidP="00407A25">
      <w:pPr>
        <w:numPr>
          <w:ilvl w:val="0"/>
          <w:numId w:val="16"/>
        </w:numPr>
        <w:tabs>
          <w:tab w:val="clear" w:pos="360"/>
          <w:tab w:val="num" w:pos="720"/>
        </w:tabs>
        <w:ind w:left="720"/>
        <w:rPr>
          <w:bCs/>
          <w:lang w:val="en-US"/>
        </w:rPr>
      </w:pPr>
      <w:r w:rsidRPr="00CA0364">
        <w:rPr>
          <w:bCs/>
          <w:i/>
          <w:lang w:val="en-US"/>
        </w:rPr>
        <w:t>Operator</w:t>
      </w:r>
      <w:r w:rsidRPr="00CA0364">
        <w:rPr>
          <w:bCs/>
          <w:lang w:val="en-US"/>
        </w:rPr>
        <w:t>: can only alter display mode and/or units.</w:t>
      </w:r>
    </w:p>
    <w:p w:rsidR="001A2709" w:rsidRDefault="001A2709" w:rsidP="001A2709">
      <w:pPr>
        <w:rPr>
          <w:lang w:val="en-US"/>
        </w:rPr>
      </w:pPr>
    </w:p>
    <w:p w:rsidR="001A2709" w:rsidRDefault="001A2709" w:rsidP="001A2709">
      <w:pPr>
        <w:rPr>
          <w:lang w:val="en-US"/>
        </w:rPr>
      </w:pPr>
      <w:r w:rsidRPr="00CA0364">
        <w:rPr>
          <w:lang w:val="en-US"/>
        </w:rPr>
        <w:t xml:space="preserve">Login is required upon system start-up. After start-up, users can log off and </w:t>
      </w:r>
      <w:r>
        <w:rPr>
          <w:lang w:val="en-US"/>
        </w:rPr>
        <w:t xml:space="preserve">log </w:t>
      </w:r>
      <w:r w:rsidRPr="00CA0364">
        <w:rPr>
          <w:lang w:val="en-US"/>
        </w:rPr>
        <w:t xml:space="preserve">in using </w:t>
      </w:r>
      <w:r>
        <w:rPr>
          <w:lang w:val="en-US"/>
        </w:rPr>
        <w:t>the</w:t>
      </w:r>
      <w:r w:rsidRPr="00CA0364">
        <w:rPr>
          <w:lang w:val="en-US"/>
        </w:rPr>
        <w:t xml:space="preserve"> dedicated button on the taskbar.</w:t>
      </w:r>
      <w:r>
        <w:rPr>
          <w:lang w:val="en-US"/>
        </w:rPr>
        <w:t xml:space="preserve"> By clicking the button, the following window will appear:</w:t>
      </w:r>
    </w:p>
    <w:p w:rsidR="001A2709" w:rsidRDefault="001A2709" w:rsidP="001A2709">
      <w:pPr>
        <w:rPr>
          <w:lang w:val="en-US"/>
        </w:rPr>
      </w:pPr>
    </w:p>
    <w:p w:rsidR="001A2709" w:rsidRDefault="001A2709" w:rsidP="001A2709">
      <w:pPr>
        <w:rPr>
          <w:lang w:val="en-US"/>
        </w:rPr>
      </w:pPr>
      <w:r>
        <w:rPr>
          <w:noProof/>
          <w:lang w:val="nl-NL" w:eastAsia="nl-NL"/>
        </w:rPr>
        <w:drawing>
          <wp:inline distT="0" distB="0" distL="0" distR="0" wp14:anchorId="03F93BC4" wp14:editId="0B768654">
            <wp:extent cx="2962275" cy="3607651"/>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stretch>
                      <a:fillRect/>
                    </a:stretch>
                  </pic:blipFill>
                  <pic:spPr>
                    <a:xfrm>
                      <a:off x="0" y="0"/>
                      <a:ext cx="2967236" cy="3613692"/>
                    </a:xfrm>
                    <a:prstGeom prst="rect">
                      <a:avLst/>
                    </a:prstGeom>
                  </pic:spPr>
                </pic:pic>
              </a:graphicData>
            </a:graphic>
          </wp:inline>
        </w:drawing>
      </w:r>
    </w:p>
    <w:p w:rsidR="001A2709" w:rsidRDefault="001A2709" w:rsidP="001A2709">
      <w:pPr>
        <w:pStyle w:val="Onderschrift"/>
      </w:pPr>
      <w:bookmarkStart w:id="43" w:name="_Toc400106204"/>
      <w:bookmarkStart w:id="44" w:name="_Toc404942561"/>
      <w:r>
        <w:t xml:space="preserve">Figure </w:t>
      </w:r>
      <w:r w:rsidR="00F414EE">
        <w:fldChar w:fldCharType="begin"/>
      </w:r>
      <w:r w:rsidR="00F414EE">
        <w:instrText xml:space="preserve"> STYLEREF 1 \s </w:instrText>
      </w:r>
      <w:r w:rsidR="00F414EE">
        <w:fldChar w:fldCharType="separate"/>
      </w:r>
      <w:r w:rsidR="00B2370E">
        <w:rPr>
          <w:noProof/>
        </w:rPr>
        <w:t>1</w:t>
      </w:r>
      <w:r w:rsidR="00F414EE">
        <w:fldChar w:fldCharType="end"/>
      </w:r>
      <w:r w:rsidR="00F414EE">
        <w:noBreakHyphen/>
      </w:r>
      <w:r w:rsidR="00F414EE">
        <w:fldChar w:fldCharType="begin"/>
      </w:r>
      <w:r w:rsidR="00F414EE">
        <w:instrText xml:space="preserve"> SEQ Figure \* ARABIC \s 1 </w:instrText>
      </w:r>
      <w:r w:rsidR="00F414EE">
        <w:fldChar w:fldCharType="separate"/>
      </w:r>
      <w:r w:rsidR="00B2370E">
        <w:rPr>
          <w:noProof/>
        </w:rPr>
        <w:t>2</w:t>
      </w:r>
      <w:r w:rsidR="00F414EE">
        <w:fldChar w:fldCharType="end"/>
      </w:r>
      <w:r>
        <w:t>: User selection</w:t>
      </w:r>
      <w:bookmarkEnd w:id="43"/>
      <w:bookmarkEnd w:id="44"/>
    </w:p>
    <w:p w:rsidR="001A2709" w:rsidRDefault="001A2709" w:rsidP="001A2709">
      <w:r>
        <w:t>By clicking the drop-down menu “Name”, you can choose which user you want to start. Provide the password if necessary and click “OK”.</w:t>
      </w:r>
    </w:p>
    <w:p w:rsidR="001A2709" w:rsidRDefault="001A2709" w:rsidP="001A2709"/>
    <w:p w:rsidR="001A2709" w:rsidRDefault="001A2709" w:rsidP="001A2709"/>
    <w:p w:rsidR="001A2709" w:rsidRDefault="001A2709" w:rsidP="001A2709"/>
    <w:p w:rsidR="001A2709" w:rsidRDefault="001A2709" w:rsidP="001A2709"/>
    <w:p w:rsidR="001A2709" w:rsidRDefault="001A2709" w:rsidP="001A2709"/>
    <w:p w:rsidR="001A2709" w:rsidRDefault="001A2709" w:rsidP="001A2709"/>
    <w:p w:rsidR="001A2709" w:rsidRDefault="001A2709" w:rsidP="001A2709">
      <w:pPr>
        <w:pStyle w:val="Heading3"/>
        <w:numPr>
          <w:ilvl w:val="2"/>
          <w:numId w:val="3"/>
        </w:numPr>
      </w:pPr>
      <w:bookmarkStart w:id="45" w:name="_Toc400106155"/>
      <w:bookmarkStart w:id="46" w:name="_Toc404942369"/>
      <w:r>
        <w:t>Palette</w:t>
      </w:r>
      <w:bookmarkEnd w:id="45"/>
      <w:bookmarkEnd w:id="46"/>
    </w:p>
    <w:p w:rsidR="001A2709" w:rsidRDefault="001A2709" w:rsidP="001A2709"/>
    <w:p w:rsidR="001A2709" w:rsidRDefault="001A2709" w:rsidP="001A2709">
      <w:r>
        <w:t xml:space="preserve">The palette is meant to give a quick selection to change the color settings of the screen. When you click the button, you’ll be presented with 4 choices (see </w:t>
      </w:r>
      <w:r>
        <w:fldChar w:fldCharType="begin"/>
      </w:r>
      <w:r>
        <w:instrText xml:space="preserve"> REF _Ref398280175 \h </w:instrText>
      </w:r>
      <w:r>
        <w:fldChar w:fldCharType="separate"/>
      </w:r>
      <w:r w:rsidR="00B2370E">
        <w:t xml:space="preserve">Figure </w:t>
      </w:r>
      <w:r w:rsidR="00B2370E">
        <w:rPr>
          <w:noProof/>
        </w:rPr>
        <w:t>1</w:t>
      </w:r>
      <w:r w:rsidR="00B2370E">
        <w:noBreakHyphen/>
      </w:r>
      <w:r w:rsidR="00B2370E">
        <w:rPr>
          <w:noProof/>
        </w:rPr>
        <w:t>3</w:t>
      </w:r>
      <w:r>
        <w:fldChar w:fldCharType="end"/>
      </w:r>
      <w:r>
        <w:t xml:space="preserve">). </w:t>
      </w:r>
    </w:p>
    <w:p w:rsidR="001A2709" w:rsidRDefault="001A2709" w:rsidP="001A2709"/>
    <w:p w:rsidR="001A2709" w:rsidRDefault="001A2709" w:rsidP="001A2709">
      <w:r>
        <w:rPr>
          <w:noProof/>
          <w:lang w:val="nl-NL" w:eastAsia="nl-NL"/>
        </w:rPr>
        <w:drawing>
          <wp:inline distT="0" distB="0" distL="0" distR="0" wp14:anchorId="5D0BF9DD" wp14:editId="2F7D79B7">
            <wp:extent cx="1790700" cy="263842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stretch>
                      <a:fillRect/>
                    </a:stretch>
                  </pic:blipFill>
                  <pic:spPr>
                    <a:xfrm>
                      <a:off x="0" y="0"/>
                      <a:ext cx="1790700" cy="2638425"/>
                    </a:xfrm>
                    <a:prstGeom prst="rect">
                      <a:avLst/>
                    </a:prstGeom>
                  </pic:spPr>
                </pic:pic>
              </a:graphicData>
            </a:graphic>
          </wp:inline>
        </w:drawing>
      </w:r>
    </w:p>
    <w:p w:rsidR="001A2709" w:rsidRDefault="001A2709" w:rsidP="001A2709">
      <w:pPr>
        <w:pStyle w:val="Onderschrift"/>
      </w:pPr>
      <w:bookmarkStart w:id="47" w:name="_Ref398280175"/>
      <w:bookmarkStart w:id="48" w:name="_Ref398280140"/>
      <w:bookmarkStart w:id="49" w:name="_Toc400106205"/>
      <w:bookmarkStart w:id="50" w:name="_Toc404942562"/>
      <w:r>
        <w:t xml:space="preserve">Figure </w:t>
      </w:r>
      <w:r w:rsidR="00F414EE">
        <w:fldChar w:fldCharType="begin"/>
      </w:r>
      <w:r w:rsidR="00F414EE">
        <w:instrText xml:space="preserve"> STYLEREF 1 \s </w:instrText>
      </w:r>
      <w:r w:rsidR="00F414EE">
        <w:fldChar w:fldCharType="separate"/>
      </w:r>
      <w:r w:rsidR="00B2370E">
        <w:rPr>
          <w:noProof/>
        </w:rPr>
        <w:t>1</w:t>
      </w:r>
      <w:r w:rsidR="00F414EE">
        <w:fldChar w:fldCharType="end"/>
      </w:r>
      <w:r w:rsidR="00F414EE">
        <w:noBreakHyphen/>
      </w:r>
      <w:r w:rsidR="00F414EE">
        <w:fldChar w:fldCharType="begin"/>
      </w:r>
      <w:r w:rsidR="00F414EE">
        <w:instrText xml:space="preserve"> SEQ Figure \* ARABIC \s 1 </w:instrText>
      </w:r>
      <w:r w:rsidR="00F414EE">
        <w:fldChar w:fldCharType="separate"/>
      </w:r>
      <w:r w:rsidR="00B2370E">
        <w:rPr>
          <w:noProof/>
        </w:rPr>
        <w:t>3</w:t>
      </w:r>
      <w:r w:rsidR="00F414EE">
        <w:fldChar w:fldCharType="end"/>
      </w:r>
      <w:bookmarkEnd w:id="47"/>
      <w:r>
        <w:t>: Palette options</w:t>
      </w:r>
      <w:bookmarkEnd w:id="48"/>
      <w:bookmarkEnd w:id="49"/>
      <w:bookmarkEnd w:id="50"/>
    </w:p>
    <w:p w:rsidR="001A2709" w:rsidRDefault="001A2709" w:rsidP="001A2709">
      <w:r>
        <w:t>From left to right (beginning top left), there are three predefined buttons: Day, Dusk and Night. These choices give you the right colors and brightness for these specific periods of time. The last one is the palette selection tool. Using this, you can change the colors of the three presets to your liking.</w:t>
      </w:r>
    </w:p>
    <w:p w:rsidR="001A2709" w:rsidRDefault="001A2709" w:rsidP="001A2709"/>
    <w:p w:rsidR="00EA6065" w:rsidRDefault="00EA6065" w:rsidP="001A2709">
      <w:pPr>
        <w:rPr>
          <w:i/>
        </w:rPr>
      </w:pPr>
      <w:r>
        <w:rPr>
          <w:i/>
          <w:noProof/>
          <w:lang w:val="nl-NL" w:eastAsia="nl-NL"/>
        </w:rPr>
        <w:drawing>
          <wp:anchor distT="0" distB="0" distL="114300" distR="114300" simplePos="0" relativeHeight="251666432" behindDoc="0" locked="0" layoutInCell="1" allowOverlap="1" wp14:anchorId="6E802D35" wp14:editId="46533FBE">
            <wp:simplePos x="0" y="0"/>
            <wp:positionH relativeFrom="column">
              <wp:posOffset>18415</wp:posOffset>
            </wp:positionH>
            <wp:positionV relativeFrom="paragraph">
              <wp:posOffset>4445</wp:posOffset>
            </wp:positionV>
            <wp:extent cx="454025" cy="449580"/>
            <wp:effectExtent l="19050" t="0" r="3175"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Warning.png"/>
                    <pic:cNvPicPr/>
                  </pic:nvPicPr>
                  <pic:blipFill>
                    <a:blip r:embed="rId10" cstate="print"/>
                    <a:stretch>
                      <a:fillRect/>
                    </a:stretch>
                  </pic:blipFill>
                  <pic:spPr>
                    <a:xfrm>
                      <a:off x="0" y="0"/>
                      <a:ext cx="454025" cy="449580"/>
                    </a:xfrm>
                    <a:prstGeom prst="rect">
                      <a:avLst/>
                    </a:prstGeom>
                  </pic:spPr>
                </pic:pic>
              </a:graphicData>
            </a:graphic>
          </wp:anchor>
        </w:drawing>
      </w:r>
    </w:p>
    <w:p w:rsidR="001A2709" w:rsidRDefault="001A2709" w:rsidP="001A2709">
      <w:pPr>
        <w:rPr>
          <w:i/>
        </w:rPr>
      </w:pPr>
      <w:r>
        <w:rPr>
          <w:i/>
        </w:rPr>
        <w:t>When you change the colors of a preset, be aware that there is no “Default” setting. It might be hard to get the colors back to their old state.</w:t>
      </w:r>
    </w:p>
    <w:p w:rsidR="001A2709" w:rsidRDefault="001A2709" w:rsidP="001A2709"/>
    <w:p w:rsidR="001A2709" w:rsidRPr="00ED59A9" w:rsidRDefault="001A2709" w:rsidP="001A2709"/>
    <w:p w:rsidR="001A2709" w:rsidRPr="00CA0364" w:rsidRDefault="001A2709" w:rsidP="001A2709">
      <w:pPr>
        <w:rPr>
          <w:lang w:val="en-US"/>
        </w:rPr>
      </w:pPr>
    </w:p>
    <w:p w:rsidR="001A2709" w:rsidRDefault="001A2709" w:rsidP="001A2709">
      <w:pPr>
        <w:pStyle w:val="Heading3"/>
        <w:numPr>
          <w:ilvl w:val="2"/>
          <w:numId w:val="3"/>
        </w:numPr>
      </w:pPr>
      <w:bookmarkStart w:id="51" w:name="_Toc235862022"/>
      <w:bookmarkStart w:id="52" w:name="_Toc257380442"/>
      <w:bookmarkStart w:id="53" w:name="_Toc400106156"/>
      <w:bookmarkStart w:id="54" w:name="_Toc404942370"/>
      <w:r>
        <w:t>Mimics</w:t>
      </w:r>
      <w:bookmarkEnd w:id="51"/>
      <w:bookmarkEnd w:id="52"/>
      <w:bookmarkEnd w:id="53"/>
      <w:bookmarkEnd w:id="54"/>
    </w:p>
    <w:p w:rsidR="001A2709" w:rsidRDefault="001A2709" w:rsidP="001A2709"/>
    <w:p w:rsidR="001A2709" w:rsidRDefault="001A2709" w:rsidP="001A2709">
      <w:r>
        <w:t xml:space="preserve">When you click the mimic button, you’re presented with a grid of mimics available to you. It‘s possible that you have all the mimics as numbers so you have to choose the right number (see </w:t>
      </w:r>
      <w:r>
        <w:fldChar w:fldCharType="begin"/>
      </w:r>
      <w:r>
        <w:instrText xml:space="preserve"> REF _Ref398281434 \h </w:instrText>
      </w:r>
      <w:r>
        <w:fldChar w:fldCharType="separate"/>
      </w:r>
      <w:r w:rsidR="00B2370E">
        <w:t xml:space="preserve">Figure </w:t>
      </w:r>
      <w:r w:rsidR="00B2370E">
        <w:rPr>
          <w:noProof/>
        </w:rPr>
        <w:t>1</w:t>
      </w:r>
      <w:r w:rsidR="00B2370E">
        <w:noBreakHyphen/>
      </w:r>
      <w:r w:rsidR="00B2370E">
        <w:rPr>
          <w:noProof/>
        </w:rPr>
        <w:t>4</w:t>
      </w:r>
      <w:r>
        <w:fldChar w:fldCharType="end"/>
      </w:r>
      <w:r>
        <w:t>).</w:t>
      </w:r>
    </w:p>
    <w:p w:rsidR="001A2709" w:rsidRDefault="001A2709" w:rsidP="001A2709">
      <w:r>
        <w:t>If you know the right number for the mimic you want to see, simply click on the corresponding icon.</w:t>
      </w:r>
    </w:p>
    <w:p w:rsidR="001A2709" w:rsidRDefault="001A2709" w:rsidP="001A2709">
      <w:r>
        <w:t>Quite often, the only mimic icon that is presented is number one. This is the home mimic. From the home-mimic you can then navigate to other mimics.</w:t>
      </w:r>
    </w:p>
    <w:p w:rsidR="001A2709" w:rsidRDefault="001A2709" w:rsidP="001A2709"/>
    <w:p w:rsidR="001A2709" w:rsidRDefault="001A2709" w:rsidP="001A2709"/>
    <w:p w:rsidR="001A2709" w:rsidRDefault="001A2709" w:rsidP="001A2709"/>
    <w:p w:rsidR="001A2709" w:rsidRDefault="001A2709" w:rsidP="001A2709"/>
    <w:p w:rsidR="00A94C0F" w:rsidRDefault="00A94C0F" w:rsidP="001A2709"/>
    <w:p w:rsidR="00A94C0F" w:rsidRDefault="00A94C0F" w:rsidP="001A2709"/>
    <w:p w:rsidR="00A94C0F" w:rsidRDefault="00A94C0F" w:rsidP="001A2709"/>
    <w:p w:rsidR="001A2709" w:rsidRDefault="001A2709" w:rsidP="001A2709">
      <w:r>
        <w:rPr>
          <w:noProof/>
          <w:lang w:val="nl-NL" w:eastAsia="nl-NL"/>
        </w:rPr>
        <w:drawing>
          <wp:inline distT="0" distB="0" distL="0" distR="0" wp14:anchorId="5C55FF5D" wp14:editId="6A327BAF">
            <wp:extent cx="3429000" cy="3115491"/>
            <wp:effectExtent l="0" t="0" r="0" b="889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stretch>
                      <a:fillRect/>
                    </a:stretch>
                  </pic:blipFill>
                  <pic:spPr>
                    <a:xfrm>
                      <a:off x="0" y="0"/>
                      <a:ext cx="3446385" cy="3131287"/>
                    </a:xfrm>
                    <a:prstGeom prst="rect">
                      <a:avLst/>
                    </a:prstGeom>
                  </pic:spPr>
                </pic:pic>
              </a:graphicData>
            </a:graphic>
          </wp:inline>
        </w:drawing>
      </w:r>
    </w:p>
    <w:p w:rsidR="001A2709" w:rsidRDefault="001A2709" w:rsidP="001A2709">
      <w:pPr>
        <w:pStyle w:val="Onderschrift"/>
      </w:pPr>
      <w:bookmarkStart w:id="55" w:name="_Ref398281434"/>
      <w:bookmarkStart w:id="56" w:name="_Toc400106206"/>
      <w:bookmarkStart w:id="57" w:name="_Toc404942563"/>
      <w:r>
        <w:t xml:space="preserve">Figure </w:t>
      </w:r>
      <w:r w:rsidR="00F414EE">
        <w:fldChar w:fldCharType="begin"/>
      </w:r>
      <w:r w:rsidR="00F414EE">
        <w:instrText xml:space="preserve"> STYLEREF 1 \s </w:instrText>
      </w:r>
      <w:r w:rsidR="00F414EE">
        <w:fldChar w:fldCharType="separate"/>
      </w:r>
      <w:r w:rsidR="00B2370E">
        <w:rPr>
          <w:noProof/>
        </w:rPr>
        <w:t>1</w:t>
      </w:r>
      <w:r w:rsidR="00F414EE">
        <w:fldChar w:fldCharType="end"/>
      </w:r>
      <w:r w:rsidR="00F414EE">
        <w:noBreakHyphen/>
      </w:r>
      <w:r w:rsidR="00F414EE">
        <w:fldChar w:fldCharType="begin"/>
      </w:r>
      <w:r w:rsidR="00F414EE">
        <w:instrText xml:space="preserve"> SEQ Figure \* ARABIC \s 1 </w:instrText>
      </w:r>
      <w:r w:rsidR="00F414EE">
        <w:fldChar w:fldCharType="separate"/>
      </w:r>
      <w:r w:rsidR="00B2370E">
        <w:rPr>
          <w:noProof/>
        </w:rPr>
        <w:t>4</w:t>
      </w:r>
      <w:r w:rsidR="00F414EE">
        <w:fldChar w:fldCharType="end"/>
      </w:r>
      <w:bookmarkEnd w:id="55"/>
      <w:r>
        <w:t>: Mimic menu</w:t>
      </w:r>
      <w:bookmarkEnd w:id="56"/>
      <w:bookmarkEnd w:id="57"/>
    </w:p>
    <w:p w:rsidR="001A2709" w:rsidRPr="00BD67F0" w:rsidRDefault="001A2709" w:rsidP="001A2709"/>
    <w:p w:rsidR="001A2709" w:rsidRPr="004C72EE" w:rsidRDefault="001A2709" w:rsidP="001A2709">
      <w:pPr>
        <w:pStyle w:val="Heading4"/>
        <w:numPr>
          <w:ilvl w:val="3"/>
          <w:numId w:val="3"/>
        </w:numPr>
      </w:pPr>
      <w:bookmarkStart w:id="58" w:name="_Toc257380432"/>
      <w:bookmarkStart w:id="59" w:name="_Toc400106157"/>
      <w:bookmarkStart w:id="60" w:name="_Toc404942371"/>
      <w:r w:rsidRPr="004C72EE">
        <w:t>Mimics</w:t>
      </w:r>
      <w:bookmarkEnd w:id="58"/>
      <w:bookmarkEnd w:id="59"/>
      <w:bookmarkEnd w:id="60"/>
    </w:p>
    <w:p w:rsidR="001A2709" w:rsidRDefault="001A2709" w:rsidP="001A2709">
      <w:pPr>
        <w:rPr>
          <w:lang w:val="en-US"/>
        </w:rPr>
      </w:pPr>
    </w:p>
    <w:p w:rsidR="001A2709" w:rsidRPr="00CA0364" w:rsidRDefault="001A2709" w:rsidP="001A2709">
      <w:pPr>
        <w:rPr>
          <w:lang w:val="en-US"/>
        </w:rPr>
      </w:pPr>
      <w:r w:rsidRPr="00CA0364">
        <w:rPr>
          <w:lang w:val="en-US"/>
        </w:rPr>
        <w:t xml:space="preserve">The </w:t>
      </w:r>
      <w:r>
        <w:rPr>
          <w:lang w:val="en-US"/>
        </w:rPr>
        <w:t>FT NavVision</w:t>
      </w:r>
      <w:r w:rsidRPr="00CA0364">
        <w:rPr>
          <w:lang w:val="en-US"/>
        </w:rPr>
        <w:t xml:space="preserve"> mimic presentation function provides schematic and graphical overviews of the vessel’s systems like navigation lights, electrical</w:t>
      </w:r>
      <w:r>
        <w:rPr>
          <w:lang w:val="en-US"/>
        </w:rPr>
        <w:t>, piping and hydraulic overview</w:t>
      </w:r>
      <w:r w:rsidRPr="00CA0364">
        <w:rPr>
          <w:lang w:val="en-US"/>
        </w:rPr>
        <w:t xml:space="preserve">. </w:t>
      </w:r>
    </w:p>
    <w:p w:rsidR="001A2709" w:rsidRPr="00CA0364" w:rsidRDefault="001A2709" w:rsidP="001A2709">
      <w:pPr>
        <w:rPr>
          <w:lang w:val="en-US"/>
        </w:rPr>
      </w:pPr>
      <w:r w:rsidRPr="00CA0364">
        <w:rPr>
          <w:lang w:val="en-US"/>
        </w:rPr>
        <w:t>The screens and mimics presentations are automatically updated with live data of the platform components illustrating components and/or sys</w:t>
      </w:r>
      <w:r>
        <w:rPr>
          <w:lang w:val="en-US"/>
        </w:rPr>
        <w:t>tem status</w:t>
      </w:r>
      <w:r w:rsidRPr="00CA0364">
        <w:rPr>
          <w:lang w:val="en-US"/>
        </w:rPr>
        <w:t>.</w:t>
      </w:r>
    </w:p>
    <w:p w:rsidR="001A2709" w:rsidRDefault="001A2709" w:rsidP="001A2709">
      <w:pPr>
        <w:rPr>
          <w:lang w:val="en-US"/>
        </w:rPr>
      </w:pPr>
      <w:r w:rsidRPr="00CA0364">
        <w:rPr>
          <w:lang w:val="en-US"/>
        </w:rPr>
        <w:t>Via these screens and mimic pages, the operator is able to monitor and control the vessel by using the trackball or touch-screen as a pointing device by selecting elements and their associated commands.</w:t>
      </w:r>
    </w:p>
    <w:p w:rsidR="001A2709" w:rsidRPr="007330F7" w:rsidRDefault="001A2709" w:rsidP="001A2709">
      <w:pPr>
        <w:rPr>
          <w:lang w:val="en-US"/>
        </w:rPr>
      </w:pPr>
    </w:p>
    <w:p w:rsidR="001A2709" w:rsidRDefault="001A2709" w:rsidP="001A2709">
      <w:pPr>
        <w:pStyle w:val="Heading4"/>
        <w:numPr>
          <w:ilvl w:val="3"/>
          <w:numId w:val="3"/>
        </w:numPr>
      </w:pPr>
      <w:bookmarkStart w:id="61" w:name="_Toc400106158"/>
      <w:bookmarkStart w:id="62" w:name="_Toc404942372"/>
      <w:r>
        <w:t>General</w:t>
      </w:r>
      <w:bookmarkEnd w:id="61"/>
      <w:bookmarkEnd w:id="62"/>
    </w:p>
    <w:p w:rsidR="001A2709" w:rsidRPr="00CA0364" w:rsidRDefault="001A2709" w:rsidP="001A2709">
      <w:pPr>
        <w:spacing w:before="240"/>
        <w:rPr>
          <w:lang w:val="en-US"/>
        </w:rPr>
      </w:pPr>
      <w:r w:rsidRPr="00CA0364">
        <w:rPr>
          <w:lang w:val="en-US"/>
        </w:rPr>
        <w:t>In general</w:t>
      </w:r>
      <w:r>
        <w:rPr>
          <w:lang w:val="en-US"/>
        </w:rPr>
        <w:t>,</w:t>
      </w:r>
      <w:r w:rsidRPr="00CA0364">
        <w:rPr>
          <w:lang w:val="en-US"/>
        </w:rPr>
        <w:t xml:space="preserve"> we say that every page that represents a set of values, switches or any other representation of data is a mimic. </w:t>
      </w:r>
      <w:r>
        <w:rPr>
          <w:lang w:val="en-US"/>
        </w:rPr>
        <w:t>The mimics within the system are all freely adjustable within the design stage. After the system is delivered, changes can be made by the NavVision engineers, on appointment. Small changes to the mimic can be made by a trained and skilled operator, who is granted some extra rights in the system. This trained crewmember will have the documentation, so we won’t discuss the changing of mimics in this manual.</w:t>
      </w:r>
    </w:p>
    <w:p w:rsidR="001A2709" w:rsidRDefault="001A2709" w:rsidP="001A2709">
      <w:pPr>
        <w:overflowPunct/>
        <w:autoSpaceDE/>
        <w:autoSpaceDN/>
        <w:adjustRightInd/>
        <w:textAlignment w:val="auto"/>
        <w:rPr>
          <w:rFonts w:eastAsiaTheme="majorEastAsia" w:cstheme="majorBidi"/>
          <w:b/>
        </w:rPr>
      </w:pPr>
    </w:p>
    <w:p w:rsidR="001A2709" w:rsidRDefault="001A2709" w:rsidP="001A2709">
      <w:pPr>
        <w:pStyle w:val="Heading4"/>
        <w:numPr>
          <w:ilvl w:val="3"/>
          <w:numId w:val="3"/>
        </w:numPr>
      </w:pPr>
      <w:bookmarkStart w:id="63" w:name="_Toc400106159"/>
      <w:bookmarkStart w:id="64" w:name="_Toc404942373"/>
      <w:r>
        <w:t>Mimic examples</w:t>
      </w:r>
      <w:bookmarkEnd w:id="63"/>
      <w:bookmarkEnd w:id="64"/>
    </w:p>
    <w:p w:rsidR="001A2709" w:rsidRDefault="001A2709" w:rsidP="001A2709">
      <w:pPr>
        <w:rPr>
          <w:lang w:val="en-US"/>
        </w:rPr>
      </w:pPr>
    </w:p>
    <w:p w:rsidR="001A2709" w:rsidRDefault="001A2709" w:rsidP="001A2709">
      <w:r>
        <w:t xml:space="preserve">Although the mimics are freely adjustable, the main setup will be greatly alike on your screen. Imtech has defined some rules that the mimics have to live up to. This results in an overall recognizable style of mimics that gives it the modern and stylish look and feel. </w:t>
      </w:r>
    </w:p>
    <w:p w:rsidR="001A2709" w:rsidRDefault="001A2709" w:rsidP="001A2709"/>
    <w:p w:rsidR="00A94C0F" w:rsidRDefault="00A94C0F" w:rsidP="001A2709"/>
    <w:p w:rsidR="001A2709" w:rsidRDefault="001A2709" w:rsidP="001A2709">
      <w:r w:rsidRPr="00EF2A00">
        <w:rPr>
          <w:noProof/>
          <w:highlight w:val="yellow"/>
          <w:lang w:val="nl-NL" w:eastAsia="nl-NL"/>
        </w:rPr>
        <w:drawing>
          <wp:inline distT="0" distB="0" distL="0" distR="0" wp14:anchorId="2DBFCDCE" wp14:editId="32471A86">
            <wp:extent cx="5760720" cy="2985135"/>
            <wp:effectExtent l="0" t="0" r="0" b="571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stretch>
                      <a:fillRect/>
                    </a:stretch>
                  </pic:blipFill>
                  <pic:spPr>
                    <a:xfrm>
                      <a:off x="0" y="0"/>
                      <a:ext cx="5760720" cy="2985135"/>
                    </a:xfrm>
                    <a:prstGeom prst="rect">
                      <a:avLst/>
                    </a:prstGeom>
                  </pic:spPr>
                </pic:pic>
              </a:graphicData>
            </a:graphic>
          </wp:inline>
        </w:drawing>
      </w:r>
    </w:p>
    <w:p w:rsidR="001A2709" w:rsidRPr="00EF2A00" w:rsidRDefault="001A2709" w:rsidP="001A2709">
      <w:pPr>
        <w:pStyle w:val="Onderschrift"/>
        <w:rPr>
          <w:b w:val="0"/>
        </w:rPr>
      </w:pPr>
      <w:bookmarkStart w:id="65" w:name="_Toc400106207"/>
      <w:bookmarkStart w:id="66" w:name="_Toc404942564"/>
      <w:r w:rsidRPr="00EF2A00">
        <w:t xml:space="preserve">Figure </w:t>
      </w:r>
      <w:r w:rsidR="00F414EE">
        <w:fldChar w:fldCharType="begin"/>
      </w:r>
      <w:r w:rsidR="00F414EE">
        <w:instrText xml:space="preserve"> STYLEREF 1 \s </w:instrText>
      </w:r>
      <w:r w:rsidR="00F414EE">
        <w:fldChar w:fldCharType="separate"/>
      </w:r>
      <w:r w:rsidR="00B2370E">
        <w:rPr>
          <w:noProof/>
        </w:rPr>
        <w:t>1</w:t>
      </w:r>
      <w:r w:rsidR="00F414EE">
        <w:fldChar w:fldCharType="end"/>
      </w:r>
      <w:r w:rsidR="00F414EE">
        <w:noBreakHyphen/>
      </w:r>
      <w:r w:rsidR="00F414EE">
        <w:fldChar w:fldCharType="begin"/>
      </w:r>
      <w:r w:rsidR="00F414EE">
        <w:instrText xml:space="preserve"> SEQ Figure \* ARABIC \s 1 </w:instrText>
      </w:r>
      <w:r w:rsidR="00F414EE">
        <w:fldChar w:fldCharType="separate"/>
      </w:r>
      <w:r w:rsidR="00B2370E">
        <w:rPr>
          <w:noProof/>
        </w:rPr>
        <w:t>5</w:t>
      </w:r>
      <w:r w:rsidR="00F414EE">
        <w:fldChar w:fldCharType="end"/>
      </w:r>
      <w:r w:rsidRPr="00EF2A00">
        <w:t>: Mimic example 1</w:t>
      </w:r>
      <w:bookmarkEnd w:id="65"/>
      <w:bookmarkEnd w:id="66"/>
    </w:p>
    <w:p w:rsidR="001A2709" w:rsidRPr="004A7B33" w:rsidRDefault="001A2709" w:rsidP="001A2709">
      <w:pPr>
        <w:pStyle w:val="Heading4"/>
        <w:numPr>
          <w:ilvl w:val="3"/>
          <w:numId w:val="3"/>
        </w:numPr>
      </w:pPr>
      <w:bookmarkStart w:id="67" w:name="_Toc400106160"/>
      <w:bookmarkStart w:id="68" w:name="_Toc404942374"/>
      <w:r w:rsidRPr="004A7B33">
        <w:t>Reading the mimic</w:t>
      </w:r>
      <w:bookmarkEnd w:id="67"/>
      <w:bookmarkEnd w:id="68"/>
    </w:p>
    <w:p w:rsidR="001A2709" w:rsidRPr="004A7B33" w:rsidRDefault="001A2709" w:rsidP="001A2709"/>
    <w:p w:rsidR="001A2709" w:rsidRDefault="001A2709" w:rsidP="001A2709">
      <w:r>
        <w:t xml:space="preserve">Some installations contain a special </w:t>
      </w:r>
      <w:r w:rsidRPr="003B4389">
        <w:rPr>
          <w:i/>
        </w:rPr>
        <w:t>legend</w:t>
      </w:r>
      <w:r>
        <w:t xml:space="preserve"> mimic. This mimic explains the symbols, variations, colors etc. that you can find in your system’s mimics (see </w:t>
      </w:r>
      <w:r>
        <w:fldChar w:fldCharType="begin"/>
      </w:r>
      <w:r>
        <w:instrText xml:space="preserve"> REF _Ref398558030 \h </w:instrText>
      </w:r>
      <w:r>
        <w:fldChar w:fldCharType="separate"/>
      </w:r>
      <w:r w:rsidR="00B2370E">
        <w:t xml:space="preserve">Figure </w:t>
      </w:r>
      <w:r w:rsidR="00B2370E">
        <w:rPr>
          <w:noProof/>
        </w:rPr>
        <w:t>1</w:t>
      </w:r>
      <w:r w:rsidR="00B2370E">
        <w:noBreakHyphen/>
      </w:r>
      <w:r w:rsidR="00B2370E">
        <w:rPr>
          <w:noProof/>
        </w:rPr>
        <w:t>6</w:t>
      </w:r>
      <w:r>
        <w:fldChar w:fldCharType="end"/>
      </w:r>
      <w:r>
        <w:t>). If there is ever a doubt in what you observe on the mimic you are watching, please refer to this mimic.</w:t>
      </w:r>
    </w:p>
    <w:p w:rsidR="001A2709" w:rsidRDefault="001A2709" w:rsidP="001A2709"/>
    <w:p w:rsidR="001A2709" w:rsidRDefault="001A2709" w:rsidP="001A2709">
      <w:pPr>
        <w:pStyle w:val="Onderschrift"/>
      </w:pPr>
      <w:r>
        <w:rPr>
          <w:noProof/>
          <w:lang w:val="nl-NL" w:eastAsia="nl-NL"/>
        </w:rPr>
        <w:drawing>
          <wp:inline distT="0" distB="0" distL="0" distR="0" wp14:anchorId="6CD1537B" wp14:editId="357C767E">
            <wp:extent cx="5760720" cy="3304540"/>
            <wp:effectExtent l="0" t="0" r="0" b="0"/>
            <wp:docPr id="37" name="Afbeelding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gend.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60720" cy="3304540"/>
                    </a:xfrm>
                    <a:prstGeom prst="rect">
                      <a:avLst/>
                    </a:prstGeom>
                  </pic:spPr>
                </pic:pic>
              </a:graphicData>
            </a:graphic>
          </wp:inline>
        </w:drawing>
      </w:r>
    </w:p>
    <w:p w:rsidR="001A2709" w:rsidRDefault="001A2709" w:rsidP="001A2709">
      <w:pPr>
        <w:pStyle w:val="Onderschrift"/>
      </w:pPr>
      <w:bookmarkStart w:id="69" w:name="_Ref398558030"/>
      <w:bookmarkStart w:id="70" w:name="_Toc400106208"/>
      <w:bookmarkStart w:id="71" w:name="_Toc404942565"/>
      <w:r>
        <w:t xml:space="preserve">Figure </w:t>
      </w:r>
      <w:r w:rsidR="00F414EE">
        <w:fldChar w:fldCharType="begin"/>
      </w:r>
      <w:r w:rsidR="00F414EE">
        <w:instrText xml:space="preserve"> STYLEREF 1 \s </w:instrText>
      </w:r>
      <w:r w:rsidR="00F414EE">
        <w:fldChar w:fldCharType="separate"/>
      </w:r>
      <w:r w:rsidR="00B2370E">
        <w:rPr>
          <w:noProof/>
        </w:rPr>
        <w:t>1</w:t>
      </w:r>
      <w:r w:rsidR="00F414EE">
        <w:fldChar w:fldCharType="end"/>
      </w:r>
      <w:r w:rsidR="00F414EE">
        <w:noBreakHyphen/>
      </w:r>
      <w:r w:rsidR="00F414EE">
        <w:fldChar w:fldCharType="begin"/>
      </w:r>
      <w:r w:rsidR="00F414EE">
        <w:instrText xml:space="preserve"> SEQ Figure \* ARABIC \s 1 </w:instrText>
      </w:r>
      <w:r w:rsidR="00F414EE">
        <w:fldChar w:fldCharType="separate"/>
      </w:r>
      <w:r w:rsidR="00B2370E">
        <w:rPr>
          <w:noProof/>
        </w:rPr>
        <w:t>6</w:t>
      </w:r>
      <w:r w:rsidR="00F414EE">
        <w:fldChar w:fldCharType="end"/>
      </w:r>
      <w:bookmarkEnd w:id="69"/>
      <w:r>
        <w:t>: Legend mimic</w:t>
      </w:r>
      <w:bookmarkEnd w:id="70"/>
      <w:bookmarkEnd w:id="71"/>
    </w:p>
    <w:p w:rsidR="001A2709" w:rsidRDefault="001A2709" w:rsidP="001A2709">
      <w:pPr>
        <w:rPr>
          <w:highlight w:val="red"/>
        </w:rPr>
      </w:pPr>
    </w:p>
    <w:p w:rsidR="001A2709" w:rsidRDefault="001A2709" w:rsidP="001A2709">
      <w:pPr>
        <w:rPr>
          <w:highlight w:val="red"/>
        </w:rPr>
      </w:pPr>
    </w:p>
    <w:p w:rsidR="001A2709" w:rsidRDefault="001A2709" w:rsidP="001A2709">
      <w:r w:rsidRPr="004A7B33">
        <w:t>Other mimics can show a variety</w:t>
      </w:r>
      <w:r>
        <w:t xml:space="preserve"> of information. There can be mimics for power distribution, tank volumes (see </w:t>
      </w:r>
      <w:r>
        <w:fldChar w:fldCharType="begin"/>
      </w:r>
      <w:r>
        <w:instrText xml:space="preserve"> REF _Ref398558591 \h </w:instrText>
      </w:r>
      <w:r>
        <w:fldChar w:fldCharType="separate"/>
      </w:r>
      <w:r w:rsidR="00B2370E">
        <w:t xml:space="preserve">Figure </w:t>
      </w:r>
      <w:r w:rsidR="00B2370E">
        <w:rPr>
          <w:noProof/>
        </w:rPr>
        <w:t>1</w:t>
      </w:r>
      <w:r w:rsidR="00B2370E">
        <w:noBreakHyphen/>
      </w:r>
      <w:r w:rsidR="00B2370E">
        <w:rPr>
          <w:noProof/>
        </w:rPr>
        <w:t>7</w:t>
      </w:r>
      <w:r>
        <w:fldChar w:fldCharType="end"/>
      </w:r>
      <w:r>
        <w:t xml:space="preserve">), fire alarms and many more. It is also possible that you have a combination of subjects on one mimic. Mimics are perfectly capable of displaying camera feeds or trend graphs. </w:t>
      </w:r>
    </w:p>
    <w:p w:rsidR="001A2709" w:rsidRDefault="001A2709" w:rsidP="001A2709"/>
    <w:p w:rsidR="001A2709" w:rsidRPr="004A7B33" w:rsidRDefault="001A2709" w:rsidP="001A2709">
      <w:r>
        <w:t xml:space="preserve">As a special feature you can show the alarm list or the logbook on (part of) the mimic (see </w:t>
      </w:r>
      <w:r>
        <w:fldChar w:fldCharType="begin"/>
      </w:r>
      <w:r>
        <w:instrText xml:space="preserve"> REF _Ref398647006 \h </w:instrText>
      </w:r>
      <w:r>
        <w:fldChar w:fldCharType="separate"/>
      </w:r>
      <w:r w:rsidR="00B2370E">
        <w:t xml:space="preserve">Figure </w:t>
      </w:r>
      <w:r w:rsidR="00B2370E">
        <w:rPr>
          <w:noProof/>
        </w:rPr>
        <w:t>1</w:t>
      </w:r>
      <w:r w:rsidR="00B2370E">
        <w:noBreakHyphen/>
      </w:r>
      <w:r w:rsidR="00B2370E">
        <w:rPr>
          <w:noProof/>
        </w:rPr>
        <w:t>8</w:t>
      </w:r>
      <w:r>
        <w:fldChar w:fldCharType="end"/>
      </w:r>
      <w:r>
        <w:t>).</w:t>
      </w:r>
    </w:p>
    <w:p w:rsidR="001A2709" w:rsidRDefault="001A2709" w:rsidP="001A2709">
      <w:pPr>
        <w:rPr>
          <w:highlight w:val="red"/>
        </w:rPr>
      </w:pPr>
    </w:p>
    <w:p w:rsidR="001A2709" w:rsidRDefault="001A2709" w:rsidP="001A2709">
      <w:pPr>
        <w:rPr>
          <w:highlight w:val="red"/>
        </w:rPr>
      </w:pPr>
      <w:r>
        <w:rPr>
          <w:noProof/>
          <w:lang w:val="nl-NL" w:eastAsia="nl-NL"/>
        </w:rPr>
        <w:drawing>
          <wp:inline distT="0" distB="0" distL="0" distR="0" wp14:anchorId="02DA8D54" wp14:editId="156C82EB">
            <wp:extent cx="5760720" cy="3303270"/>
            <wp:effectExtent l="0" t="0" r="0" b="0"/>
            <wp:docPr id="38" name="Afbeelding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nks.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60720" cy="3303270"/>
                    </a:xfrm>
                    <a:prstGeom prst="rect">
                      <a:avLst/>
                    </a:prstGeom>
                  </pic:spPr>
                </pic:pic>
              </a:graphicData>
            </a:graphic>
          </wp:inline>
        </w:drawing>
      </w:r>
    </w:p>
    <w:p w:rsidR="001A2709" w:rsidRDefault="001A2709" w:rsidP="001A2709">
      <w:pPr>
        <w:pStyle w:val="Onderschrift"/>
      </w:pPr>
      <w:bookmarkStart w:id="72" w:name="_Ref398558591"/>
      <w:bookmarkStart w:id="73" w:name="_Toc400106209"/>
      <w:bookmarkStart w:id="74" w:name="_Toc404942566"/>
      <w:r>
        <w:t xml:space="preserve">Figure </w:t>
      </w:r>
      <w:r w:rsidR="00F414EE">
        <w:fldChar w:fldCharType="begin"/>
      </w:r>
      <w:r w:rsidR="00F414EE">
        <w:instrText xml:space="preserve"> STYLEREF 1 \s </w:instrText>
      </w:r>
      <w:r w:rsidR="00F414EE">
        <w:fldChar w:fldCharType="separate"/>
      </w:r>
      <w:r w:rsidR="00B2370E">
        <w:rPr>
          <w:noProof/>
        </w:rPr>
        <w:t>1</w:t>
      </w:r>
      <w:r w:rsidR="00F414EE">
        <w:fldChar w:fldCharType="end"/>
      </w:r>
      <w:r w:rsidR="00F414EE">
        <w:noBreakHyphen/>
      </w:r>
      <w:r w:rsidR="00F414EE">
        <w:fldChar w:fldCharType="begin"/>
      </w:r>
      <w:r w:rsidR="00F414EE">
        <w:instrText xml:space="preserve"> SEQ Figure \* ARABIC \s 1 </w:instrText>
      </w:r>
      <w:r w:rsidR="00F414EE">
        <w:fldChar w:fldCharType="separate"/>
      </w:r>
      <w:r w:rsidR="00B2370E">
        <w:rPr>
          <w:noProof/>
        </w:rPr>
        <w:t>7</w:t>
      </w:r>
      <w:r w:rsidR="00F414EE">
        <w:fldChar w:fldCharType="end"/>
      </w:r>
      <w:bookmarkEnd w:id="72"/>
      <w:r>
        <w:t>: Tank mimic</w:t>
      </w:r>
      <w:bookmarkEnd w:id="73"/>
      <w:bookmarkEnd w:id="74"/>
    </w:p>
    <w:p w:rsidR="001A2709" w:rsidRDefault="001A2709" w:rsidP="001A2709">
      <w:pPr>
        <w:rPr>
          <w:highlight w:val="red"/>
        </w:rPr>
      </w:pPr>
      <w:r>
        <w:rPr>
          <w:noProof/>
          <w:lang w:val="nl-NL" w:eastAsia="nl-NL"/>
        </w:rPr>
        <w:drawing>
          <wp:inline distT="0" distB="0" distL="0" distR="0" wp14:anchorId="7EE73C13" wp14:editId="07F8996B">
            <wp:extent cx="5760720" cy="1867365"/>
            <wp:effectExtent l="0" t="0" r="0" b="0"/>
            <wp:docPr id="60" name="Afbeelding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stretch>
                      <a:fillRect/>
                    </a:stretch>
                  </pic:blipFill>
                  <pic:spPr>
                    <a:xfrm>
                      <a:off x="0" y="0"/>
                      <a:ext cx="5760720" cy="1867365"/>
                    </a:xfrm>
                    <a:prstGeom prst="rect">
                      <a:avLst/>
                    </a:prstGeom>
                  </pic:spPr>
                </pic:pic>
              </a:graphicData>
            </a:graphic>
          </wp:inline>
        </w:drawing>
      </w:r>
    </w:p>
    <w:p w:rsidR="001A2709" w:rsidRDefault="001A2709" w:rsidP="001A2709">
      <w:pPr>
        <w:pStyle w:val="Onderschrift"/>
      </w:pPr>
      <w:bookmarkStart w:id="75" w:name="_Ref398647006"/>
      <w:bookmarkStart w:id="76" w:name="_Toc400106210"/>
      <w:bookmarkStart w:id="77" w:name="_Toc404942567"/>
      <w:r>
        <w:t xml:space="preserve">Figure </w:t>
      </w:r>
      <w:r w:rsidR="00F414EE">
        <w:fldChar w:fldCharType="begin"/>
      </w:r>
      <w:r w:rsidR="00F414EE">
        <w:instrText xml:space="preserve"> STYLEREF 1 \s </w:instrText>
      </w:r>
      <w:r w:rsidR="00F414EE">
        <w:fldChar w:fldCharType="separate"/>
      </w:r>
      <w:r w:rsidR="00B2370E">
        <w:rPr>
          <w:noProof/>
        </w:rPr>
        <w:t>1</w:t>
      </w:r>
      <w:r w:rsidR="00F414EE">
        <w:fldChar w:fldCharType="end"/>
      </w:r>
      <w:r w:rsidR="00F414EE">
        <w:noBreakHyphen/>
      </w:r>
      <w:r w:rsidR="00F414EE">
        <w:fldChar w:fldCharType="begin"/>
      </w:r>
      <w:r w:rsidR="00F414EE">
        <w:instrText xml:space="preserve"> SEQ Figure \* ARABIC \s 1 </w:instrText>
      </w:r>
      <w:r w:rsidR="00F414EE">
        <w:fldChar w:fldCharType="separate"/>
      </w:r>
      <w:r w:rsidR="00B2370E">
        <w:rPr>
          <w:noProof/>
        </w:rPr>
        <w:t>8</w:t>
      </w:r>
      <w:r w:rsidR="00F414EE">
        <w:fldChar w:fldCharType="end"/>
      </w:r>
      <w:bookmarkEnd w:id="75"/>
      <w:r>
        <w:t>: Alarm list and logbook in mimic</w:t>
      </w:r>
      <w:bookmarkEnd w:id="76"/>
      <w:bookmarkEnd w:id="77"/>
    </w:p>
    <w:p w:rsidR="001A2709" w:rsidRDefault="00EA6065" w:rsidP="001A2709">
      <w:pPr>
        <w:rPr>
          <w:highlight w:val="red"/>
        </w:rPr>
      </w:pPr>
      <w:r>
        <w:rPr>
          <w:i/>
          <w:noProof/>
          <w:lang w:val="nl-NL" w:eastAsia="nl-NL"/>
        </w:rPr>
        <w:drawing>
          <wp:anchor distT="0" distB="0" distL="114300" distR="114300" simplePos="0" relativeHeight="251667456" behindDoc="0" locked="0" layoutInCell="1" allowOverlap="1" wp14:anchorId="1498A75A" wp14:editId="3F58E463">
            <wp:simplePos x="0" y="0"/>
            <wp:positionH relativeFrom="column">
              <wp:posOffset>18415</wp:posOffset>
            </wp:positionH>
            <wp:positionV relativeFrom="paragraph">
              <wp:posOffset>151765</wp:posOffset>
            </wp:positionV>
            <wp:extent cx="454025" cy="449580"/>
            <wp:effectExtent l="19050" t="0" r="3175" b="0"/>
            <wp:wrapSquare wrapText="bothSides"/>
            <wp:docPr id="70"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Warning.png"/>
                    <pic:cNvPicPr/>
                  </pic:nvPicPr>
                  <pic:blipFill>
                    <a:blip r:embed="rId10" cstate="print"/>
                    <a:stretch>
                      <a:fillRect/>
                    </a:stretch>
                  </pic:blipFill>
                  <pic:spPr>
                    <a:xfrm>
                      <a:off x="0" y="0"/>
                      <a:ext cx="454025" cy="449580"/>
                    </a:xfrm>
                    <a:prstGeom prst="rect">
                      <a:avLst/>
                    </a:prstGeom>
                  </pic:spPr>
                </pic:pic>
              </a:graphicData>
            </a:graphic>
          </wp:anchor>
        </w:drawing>
      </w:r>
    </w:p>
    <w:p w:rsidR="00EA6065" w:rsidRDefault="00EA6065" w:rsidP="001A2709">
      <w:pPr>
        <w:rPr>
          <w:i/>
        </w:rPr>
      </w:pPr>
    </w:p>
    <w:p w:rsidR="001A2709" w:rsidRPr="008A2073" w:rsidRDefault="001A2709" w:rsidP="001A2709">
      <w:pPr>
        <w:rPr>
          <w:i/>
          <w:highlight w:val="red"/>
        </w:rPr>
      </w:pPr>
      <w:r>
        <w:rPr>
          <w:i/>
        </w:rPr>
        <w:t xml:space="preserve">More extensive explanation on control in a mimic can be found in Annex 1 (See Chapter 6, page </w:t>
      </w:r>
      <w:r>
        <w:rPr>
          <w:i/>
        </w:rPr>
        <w:fldChar w:fldCharType="begin"/>
      </w:r>
      <w:r>
        <w:rPr>
          <w:i/>
        </w:rPr>
        <w:instrText xml:space="preserve"> PAGEREF _Ref398647511 \h </w:instrText>
      </w:r>
      <w:r>
        <w:rPr>
          <w:i/>
        </w:rPr>
      </w:r>
      <w:r>
        <w:rPr>
          <w:i/>
        </w:rPr>
        <w:fldChar w:fldCharType="separate"/>
      </w:r>
      <w:r w:rsidR="00B2370E">
        <w:rPr>
          <w:i/>
          <w:noProof/>
        </w:rPr>
        <w:t>53</w:t>
      </w:r>
      <w:r>
        <w:rPr>
          <w:i/>
        </w:rPr>
        <w:fldChar w:fldCharType="end"/>
      </w:r>
      <w:r>
        <w:rPr>
          <w:i/>
        </w:rPr>
        <w:t>).</w:t>
      </w:r>
      <w:r w:rsidRPr="008A2073">
        <w:rPr>
          <w:i/>
        </w:rPr>
        <w:t xml:space="preserve"> </w:t>
      </w:r>
    </w:p>
    <w:p w:rsidR="001A2709" w:rsidRDefault="001A2709" w:rsidP="001A2709">
      <w:pPr>
        <w:rPr>
          <w:highlight w:val="red"/>
        </w:rPr>
      </w:pPr>
    </w:p>
    <w:p w:rsidR="001A2709" w:rsidRDefault="001A2709" w:rsidP="001A2709">
      <w:pPr>
        <w:rPr>
          <w:highlight w:val="red"/>
        </w:rPr>
      </w:pPr>
    </w:p>
    <w:p w:rsidR="001A2709" w:rsidRDefault="001A2709" w:rsidP="001A2709">
      <w:pPr>
        <w:rPr>
          <w:highlight w:val="red"/>
        </w:rPr>
      </w:pPr>
    </w:p>
    <w:p w:rsidR="001A2709" w:rsidRPr="00D24674" w:rsidRDefault="001A2709" w:rsidP="001A2709">
      <w:pPr>
        <w:pStyle w:val="Heading3"/>
        <w:numPr>
          <w:ilvl w:val="2"/>
          <w:numId w:val="3"/>
        </w:numPr>
      </w:pPr>
      <w:bookmarkStart w:id="78" w:name="_Toc400106161"/>
      <w:bookmarkStart w:id="79" w:name="_Toc404942375"/>
      <w:r w:rsidRPr="00D24674">
        <w:lastRenderedPageBreak/>
        <w:t>Logbook</w:t>
      </w:r>
      <w:bookmarkEnd w:id="78"/>
      <w:bookmarkEnd w:id="79"/>
    </w:p>
    <w:p w:rsidR="001A2709" w:rsidRDefault="001A2709" w:rsidP="001A2709">
      <w:pPr>
        <w:rPr>
          <w:lang w:val="en-US"/>
        </w:rPr>
      </w:pPr>
    </w:p>
    <w:p w:rsidR="001A2709" w:rsidRDefault="001A2709" w:rsidP="001A2709">
      <w:pPr>
        <w:pStyle w:val="Text"/>
        <w:rPr>
          <w:rFonts w:cs="Calibri"/>
          <w:color w:val="000000"/>
          <w:lang w:val="en-US"/>
        </w:rPr>
      </w:pPr>
      <w:r>
        <w:rPr>
          <w:rFonts w:cs="Calibri"/>
          <w:color w:val="000000"/>
          <w:lang w:val="en-US"/>
        </w:rPr>
        <w:t xml:space="preserve">During normal operation, </w:t>
      </w:r>
      <w:r w:rsidRPr="00D47797">
        <w:rPr>
          <w:rFonts w:cs="Calibri"/>
          <w:color w:val="000000"/>
          <w:lang w:val="en-US"/>
        </w:rPr>
        <w:t xml:space="preserve">all system events </w:t>
      </w:r>
      <w:r>
        <w:rPr>
          <w:rFonts w:cs="Calibri"/>
          <w:color w:val="000000"/>
          <w:lang w:val="en-US"/>
        </w:rPr>
        <w:t xml:space="preserve">are registered </w:t>
      </w:r>
      <w:r w:rsidRPr="00D47797">
        <w:rPr>
          <w:rFonts w:cs="Calibri"/>
          <w:color w:val="000000"/>
          <w:lang w:val="en-US"/>
        </w:rPr>
        <w:t>chronologically.</w:t>
      </w:r>
      <w:r>
        <w:rPr>
          <w:rFonts w:cs="Calibri"/>
          <w:color w:val="000000"/>
          <w:lang w:val="en-US"/>
        </w:rPr>
        <w:t xml:space="preserve"> By clicking the </w:t>
      </w:r>
      <w:r w:rsidRPr="00717E4D">
        <w:rPr>
          <w:rFonts w:cs="Calibri"/>
          <w:i/>
          <w:color w:val="000000"/>
          <w:lang w:val="en-US"/>
        </w:rPr>
        <w:t>Logbook</w:t>
      </w:r>
      <w:r>
        <w:rPr>
          <w:rFonts w:cs="Calibri"/>
          <w:color w:val="000000"/>
          <w:lang w:val="en-US"/>
        </w:rPr>
        <w:t xml:space="preserve"> button (see </w:t>
      </w:r>
      <w:r>
        <w:rPr>
          <w:rFonts w:cs="Calibri"/>
          <w:color w:val="000000"/>
          <w:lang w:val="en-US"/>
        </w:rPr>
        <w:fldChar w:fldCharType="begin"/>
      </w:r>
      <w:r>
        <w:rPr>
          <w:rFonts w:cs="Calibri"/>
          <w:color w:val="000000"/>
          <w:lang w:val="en-US"/>
        </w:rPr>
        <w:instrText xml:space="preserve"> REF _Ref398717955 \h </w:instrText>
      </w:r>
      <w:r>
        <w:rPr>
          <w:rFonts w:cs="Calibri"/>
          <w:color w:val="000000"/>
          <w:lang w:val="en-US"/>
        </w:rPr>
      </w:r>
      <w:r>
        <w:rPr>
          <w:rFonts w:cs="Calibri"/>
          <w:color w:val="000000"/>
          <w:lang w:val="en-US"/>
        </w:rPr>
        <w:fldChar w:fldCharType="separate"/>
      </w:r>
      <w:r w:rsidR="00B2370E">
        <w:t xml:space="preserve">Figure </w:t>
      </w:r>
      <w:r w:rsidR="00B2370E">
        <w:rPr>
          <w:noProof/>
        </w:rPr>
        <w:t>1</w:t>
      </w:r>
      <w:r w:rsidR="00B2370E">
        <w:noBreakHyphen/>
      </w:r>
      <w:r w:rsidR="00B2370E">
        <w:rPr>
          <w:noProof/>
        </w:rPr>
        <w:t>1</w:t>
      </w:r>
      <w:r>
        <w:rPr>
          <w:rFonts w:cs="Calibri"/>
          <w:color w:val="000000"/>
          <w:lang w:val="en-US"/>
        </w:rPr>
        <w:fldChar w:fldCharType="end"/>
      </w:r>
      <w:r>
        <w:rPr>
          <w:rFonts w:cs="Calibri"/>
          <w:color w:val="000000"/>
          <w:lang w:val="en-US"/>
        </w:rPr>
        <w:t xml:space="preserve">), these registered system events are displayed in a dedicated screen. It is also possible to show the logbook in any mimic (see </w:t>
      </w:r>
      <w:r>
        <w:rPr>
          <w:rFonts w:cs="Calibri"/>
          <w:color w:val="000000"/>
          <w:lang w:val="en-US"/>
        </w:rPr>
        <w:fldChar w:fldCharType="begin"/>
      </w:r>
      <w:r>
        <w:rPr>
          <w:rFonts w:cs="Calibri"/>
          <w:color w:val="000000"/>
          <w:lang w:val="en-US"/>
        </w:rPr>
        <w:instrText xml:space="preserve"> REF _Ref398647006 \h </w:instrText>
      </w:r>
      <w:r>
        <w:rPr>
          <w:rFonts w:cs="Calibri"/>
          <w:color w:val="000000"/>
          <w:lang w:val="en-US"/>
        </w:rPr>
      </w:r>
      <w:r>
        <w:rPr>
          <w:rFonts w:cs="Calibri"/>
          <w:color w:val="000000"/>
          <w:lang w:val="en-US"/>
        </w:rPr>
        <w:fldChar w:fldCharType="separate"/>
      </w:r>
      <w:r w:rsidR="00B2370E">
        <w:t xml:space="preserve">Figure </w:t>
      </w:r>
      <w:r w:rsidR="00B2370E">
        <w:rPr>
          <w:noProof/>
        </w:rPr>
        <w:t>1</w:t>
      </w:r>
      <w:r w:rsidR="00B2370E">
        <w:noBreakHyphen/>
      </w:r>
      <w:r w:rsidR="00B2370E">
        <w:rPr>
          <w:noProof/>
        </w:rPr>
        <w:t>8</w:t>
      </w:r>
      <w:r>
        <w:rPr>
          <w:rFonts w:cs="Calibri"/>
          <w:color w:val="000000"/>
          <w:lang w:val="en-US"/>
        </w:rPr>
        <w:fldChar w:fldCharType="end"/>
      </w:r>
      <w:r>
        <w:rPr>
          <w:rFonts w:cs="Calibri"/>
          <w:color w:val="000000"/>
          <w:lang w:val="en-US"/>
        </w:rPr>
        <w:t>).</w:t>
      </w:r>
    </w:p>
    <w:p w:rsidR="001A2709" w:rsidRDefault="001A2709" w:rsidP="001A2709">
      <w:pPr>
        <w:pStyle w:val="Text"/>
        <w:rPr>
          <w:rFonts w:cs="Calibri"/>
          <w:color w:val="000000"/>
          <w:lang w:val="en-US"/>
        </w:rPr>
      </w:pPr>
    </w:p>
    <w:p w:rsidR="001A2709" w:rsidRDefault="001A2709" w:rsidP="001A2709">
      <w:pPr>
        <w:pStyle w:val="Heading4"/>
        <w:numPr>
          <w:ilvl w:val="3"/>
          <w:numId w:val="3"/>
        </w:numPr>
        <w:rPr>
          <w:lang w:val="en-US"/>
        </w:rPr>
      </w:pPr>
      <w:bookmarkStart w:id="80" w:name="_Toc400106162"/>
      <w:bookmarkStart w:id="81" w:name="_Toc404942376"/>
      <w:r>
        <w:rPr>
          <w:lang w:val="en-US"/>
        </w:rPr>
        <w:t>Logbook groups</w:t>
      </w:r>
      <w:bookmarkEnd w:id="80"/>
      <w:bookmarkEnd w:id="81"/>
    </w:p>
    <w:p w:rsidR="001A2709" w:rsidRPr="00EC3251" w:rsidRDefault="001A2709" w:rsidP="001A2709">
      <w:pPr>
        <w:rPr>
          <w:lang w:val="en-US"/>
        </w:rPr>
      </w:pPr>
    </w:p>
    <w:p w:rsidR="001A2709" w:rsidRDefault="001A2709" w:rsidP="001A2709">
      <w:pPr>
        <w:pStyle w:val="Text"/>
        <w:rPr>
          <w:rFonts w:cs="Calibri"/>
          <w:color w:val="000000"/>
          <w:lang w:val="en-US"/>
        </w:rPr>
      </w:pPr>
      <w:r>
        <w:rPr>
          <w:rFonts w:cs="Calibri"/>
          <w:color w:val="000000"/>
          <w:lang w:val="en-US"/>
        </w:rPr>
        <w:t xml:space="preserve">In order to separate various categories of information from each other, log entries are stored in various logging-groups. You can select them all or just a few of them, or even one if you need to focus on these entries. Just by selecting the category label at the top of the list, you filter the information you need (see </w:t>
      </w:r>
      <w:r>
        <w:rPr>
          <w:rFonts w:cs="Calibri"/>
          <w:color w:val="000000"/>
          <w:lang w:val="en-US"/>
        </w:rPr>
        <w:fldChar w:fldCharType="begin"/>
      </w:r>
      <w:r>
        <w:rPr>
          <w:rFonts w:cs="Calibri"/>
          <w:color w:val="000000"/>
          <w:lang w:val="en-US"/>
        </w:rPr>
        <w:instrText xml:space="preserve"> REF _Ref398719670 \h </w:instrText>
      </w:r>
      <w:r>
        <w:rPr>
          <w:rFonts w:cs="Calibri"/>
          <w:color w:val="000000"/>
          <w:lang w:val="en-US"/>
        </w:rPr>
      </w:r>
      <w:r>
        <w:rPr>
          <w:rFonts w:cs="Calibri"/>
          <w:color w:val="000000"/>
          <w:lang w:val="en-US"/>
        </w:rPr>
        <w:fldChar w:fldCharType="separate"/>
      </w:r>
      <w:r w:rsidR="00B2370E">
        <w:t xml:space="preserve">Figure </w:t>
      </w:r>
      <w:r w:rsidR="00B2370E">
        <w:rPr>
          <w:noProof/>
        </w:rPr>
        <w:t>1</w:t>
      </w:r>
      <w:r w:rsidR="00B2370E">
        <w:noBreakHyphen/>
      </w:r>
      <w:r w:rsidR="00B2370E">
        <w:rPr>
          <w:noProof/>
        </w:rPr>
        <w:t>9</w:t>
      </w:r>
      <w:r>
        <w:rPr>
          <w:rFonts w:cs="Calibri"/>
          <w:color w:val="000000"/>
          <w:lang w:val="en-US"/>
        </w:rPr>
        <w:fldChar w:fldCharType="end"/>
      </w:r>
      <w:r>
        <w:rPr>
          <w:rFonts w:cs="Calibri"/>
          <w:color w:val="000000"/>
          <w:lang w:val="en-US"/>
        </w:rPr>
        <w:t>).</w:t>
      </w:r>
    </w:p>
    <w:p w:rsidR="001A2709" w:rsidRDefault="001A2709" w:rsidP="001A2709">
      <w:pPr>
        <w:pStyle w:val="Text"/>
        <w:rPr>
          <w:rFonts w:cs="Calibri"/>
          <w:color w:val="000000"/>
          <w:lang w:val="en-US"/>
        </w:rPr>
      </w:pPr>
    </w:p>
    <w:p w:rsidR="001A2709" w:rsidRDefault="001A2709" w:rsidP="001A2709">
      <w:pPr>
        <w:pStyle w:val="Text"/>
        <w:rPr>
          <w:rFonts w:cs="Calibri"/>
          <w:color w:val="000000"/>
          <w:lang w:val="en-US"/>
        </w:rPr>
      </w:pPr>
      <w:r>
        <w:rPr>
          <w:noProof/>
          <w:lang w:val="nl-NL" w:eastAsia="nl-NL"/>
        </w:rPr>
        <w:drawing>
          <wp:inline distT="0" distB="0" distL="0" distR="0" wp14:anchorId="040C1764" wp14:editId="5EEA0961">
            <wp:extent cx="5760720" cy="395031"/>
            <wp:effectExtent l="0" t="0" r="0" b="5080"/>
            <wp:docPr id="71" name="Afbeelding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stretch>
                      <a:fillRect/>
                    </a:stretch>
                  </pic:blipFill>
                  <pic:spPr>
                    <a:xfrm>
                      <a:off x="0" y="0"/>
                      <a:ext cx="5760720" cy="395031"/>
                    </a:xfrm>
                    <a:prstGeom prst="rect">
                      <a:avLst/>
                    </a:prstGeom>
                  </pic:spPr>
                </pic:pic>
              </a:graphicData>
            </a:graphic>
          </wp:inline>
        </w:drawing>
      </w:r>
    </w:p>
    <w:p w:rsidR="001A2709" w:rsidRDefault="001A2709" w:rsidP="001A2709">
      <w:pPr>
        <w:pStyle w:val="Onderschrift"/>
      </w:pPr>
      <w:bookmarkStart w:id="82" w:name="_Ref398719670"/>
      <w:bookmarkStart w:id="83" w:name="_Toc400106211"/>
      <w:bookmarkStart w:id="84" w:name="_Toc404942568"/>
      <w:r>
        <w:t xml:space="preserve">Figure </w:t>
      </w:r>
      <w:r w:rsidR="00F414EE">
        <w:fldChar w:fldCharType="begin"/>
      </w:r>
      <w:r w:rsidR="00F414EE">
        <w:instrText xml:space="preserve"> STYLEREF 1 \s </w:instrText>
      </w:r>
      <w:r w:rsidR="00F414EE">
        <w:fldChar w:fldCharType="separate"/>
      </w:r>
      <w:r w:rsidR="00B2370E">
        <w:rPr>
          <w:noProof/>
        </w:rPr>
        <w:t>1</w:t>
      </w:r>
      <w:r w:rsidR="00F414EE">
        <w:fldChar w:fldCharType="end"/>
      </w:r>
      <w:r w:rsidR="00F414EE">
        <w:noBreakHyphen/>
      </w:r>
      <w:r w:rsidR="00F414EE">
        <w:fldChar w:fldCharType="begin"/>
      </w:r>
      <w:r w:rsidR="00F414EE">
        <w:instrText xml:space="preserve"> SEQ Figure \* ARABIC \s 1 </w:instrText>
      </w:r>
      <w:r w:rsidR="00F414EE">
        <w:fldChar w:fldCharType="separate"/>
      </w:r>
      <w:r w:rsidR="00B2370E">
        <w:rPr>
          <w:noProof/>
        </w:rPr>
        <w:t>9</w:t>
      </w:r>
      <w:r w:rsidR="00F414EE">
        <w:fldChar w:fldCharType="end"/>
      </w:r>
      <w:bookmarkEnd w:id="82"/>
      <w:r>
        <w:t>: logging groups, all selected</w:t>
      </w:r>
      <w:bookmarkEnd w:id="83"/>
      <w:bookmarkEnd w:id="84"/>
    </w:p>
    <w:tbl>
      <w:tblPr>
        <w:tblW w:w="0" w:type="auto"/>
        <w:tblInd w:w="10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0A0" w:firstRow="1" w:lastRow="0" w:firstColumn="1" w:lastColumn="0" w:noHBand="0" w:noVBand="0"/>
      </w:tblPr>
      <w:tblGrid>
        <w:gridCol w:w="3011"/>
        <w:gridCol w:w="5933"/>
      </w:tblGrid>
      <w:tr w:rsidR="001A2709" w:rsidRPr="00A00367" w:rsidTr="001A2709">
        <w:tc>
          <w:tcPr>
            <w:tcW w:w="3080" w:type="dxa"/>
            <w:shd w:val="clear" w:color="auto" w:fill="333333"/>
          </w:tcPr>
          <w:p w:rsidR="001A2709" w:rsidRPr="00A00367" w:rsidRDefault="001A2709" w:rsidP="001A2709">
            <w:pPr>
              <w:rPr>
                <w:b/>
              </w:rPr>
            </w:pPr>
            <w:r>
              <w:rPr>
                <w:b/>
              </w:rPr>
              <w:t>Logging group</w:t>
            </w:r>
          </w:p>
        </w:tc>
        <w:tc>
          <w:tcPr>
            <w:tcW w:w="6100" w:type="dxa"/>
            <w:shd w:val="clear" w:color="auto" w:fill="333333"/>
          </w:tcPr>
          <w:p w:rsidR="001A2709" w:rsidRPr="00A00367" w:rsidRDefault="001A2709" w:rsidP="001A2709">
            <w:pPr>
              <w:rPr>
                <w:b/>
              </w:rPr>
            </w:pPr>
            <w:r>
              <w:rPr>
                <w:b/>
              </w:rPr>
              <w:t>Explanation</w:t>
            </w:r>
          </w:p>
        </w:tc>
      </w:tr>
      <w:tr w:rsidR="001A2709" w:rsidRPr="000F200F" w:rsidTr="001A2709">
        <w:tc>
          <w:tcPr>
            <w:tcW w:w="3080" w:type="dxa"/>
            <w:shd w:val="clear" w:color="auto" w:fill="auto"/>
          </w:tcPr>
          <w:p w:rsidR="001A2709" w:rsidRPr="002C5A3C" w:rsidRDefault="001A2709" w:rsidP="001A2709">
            <w:r>
              <w:t>All Alarms</w:t>
            </w:r>
          </w:p>
        </w:tc>
        <w:tc>
          <w:tcPr>
            <w:tcW w:w="6100" w:type="dxa"/>
            <w:shd w:val="clear" w:color="auto" w:fill="auto"/>
          </w:tcPr>
          <w:p w:rsidR="001A2709" w:rsidRPr="00CA0364" w:rsidRDefault="001A2709" w:rsidP="001A2709">
            <w:pPr>
              <w:rPr>
                <w:lang w:val="en-US"/>
              </w:rPr>
            </w:pPr>
            <w:r>
              <w:rPr>
                <w:lang w:val="en-US"/>
              </w:rPr>
              <w:t>Alarms from all stations (even alarms you might not see on this station will be logged)</w:t>
            </w:r>
          </w:p>
        </w:tc>
      </w:tr>
      <w:tr w:rsidR="001A2709" w:rsidRPr="000F200F" w:rsidTr="001A2709">
        <w:tc>
          <w:tcPr>
            <w:tcW w:w="3080" w:type="dxa"/>
            <w:shd w:val="clear" w:color="auto" w:fill="auto"/>
          </w:tcPr>
          <w:p w:rsidR="001A2709" w:rsidRPr="002C5A3C" w:rsidRDefault="001A2709" w:rsidP="001A2709">
            <w:r>
              <w:t>Alarms</w:t>
            </w:r>
          </w:p>
        </w:tc>
        <w:tc>
          <w:tcPr>
            <w:tcW w:w="6100" w:type="dxa"/>
            <w:shd w:val="clear" w:color="auto" w:fill="auto"/>
          </w:tcPr>
          <w:p w:rsidR="001A2709" w:rsidRPr="00CA0364" w:rsidRDefault="001A2709" w:rsidP="001A2709">
            <w:pPr>
              <w:rPr>
                <w:lang w:val="en-US"/>
              </w:rPr>
            </w:pPr>
            <w:r>
              <w:rPr>
                <w:lang w:val="en-US"/>
              </w:rPr>
              <w:t>All alarms from this station (all alarms that are visible on this station will be logged)</w:t>
            </w:r>
          </w:p>
        </w:tc>
      </w:tr>
      <w:tr w:rsidR="001A2709" w:rsidRPr="000F200F" w:rsidTr="001A2709">
        <w:tc>
          <w:tcPr>
            <w:tcW w:w="3080" w:type="dxa"/>
            <w:shd w:val="clear" w:color="auto" w:fill="auto"/>
          </w:tcPr>
          <w:p w:rsidR="001A2709" w:rsidRPr="002C5A3C" w:rsidRDefault="001A2709" w:rsidP="001A2709">
            <w:r>
              <w:t>Serial</w:t>
            </w:r>
          </w:p>
        </w:tc>
        <w:tc>
          <w:tcPr>
            <w:tcW w:w="6100" w:type="dxa"/>
            <w:shd w:val="clear" w:color="auto" w:fill="auto"/>
          </w:tcPr>
          <w:p w:rsidR="001A2709" w:rsidRPr="00CA0364" w:rsidRDefault="001A2709" w:rsidP="001A2709">
            <w:pPr>
              <w:rPr>
                <w:lang w:val="en-US"/>
              </w:rPr>
            </w:pPr>
            <w:r>
              <w:rPr>
                <w:lang w:val="en-US"/>
              </w:rPr>
              <w:t>All serial information available on this station will be logged (initializing, finalizing and errors)</w:t>
            </w:r>
          </w:p>
        </w:tc>
      </w:tr>
      <w:tr w:rsidR="001A2709" w:rsidRPr="000F200F" w:rsidTr="001A2709">
        <w:tc>
          <w:tcPr>
            <w:tcW w:w="3080" w:type="dxa"/>
            <w:shd w:val="clear" w:color="auto" w:fill="auto"/>
          </w:tcPr>
          <w:p w:rsidR="001A2709" w:rsidRPr="002C5A3C" w:rsidRDefault="001A2709" w:rsidP="001A2709">
            <w:r>
              <w:t>Network</w:t>
            </w:r>
          </w:p>
        </w:tc>
        <w:tc>
          <w:tcPr>
            <w:tcW w:w="6100" w:type="dxa"/>
            <w:shd w:val="clear" w:color="auto" w:fill="auto"/>
          </w:tcPr>
          <w:p w:rsidR="001A2709" w:rsidRPr="00CA0364" w:rsidRDefault="001A2709" w:rsidP="001A2709">
            <w:pPr>
              <w:rPr>
                <w:lang w:val="en-US"/>
              </w:rPr>
            </w:pPr>
            <w:r>
              <w:rPr>
                <w:lang w:val="en-US"/>
              </w:rPr>
              <w:t>All network information available on this station will be logged (Connecting, conn. Failed and errors)</w:t>
            </w:r>
          </w:p>
        </w:tc>
      </w:tr>
      <w:tr w:rsidR="001A2709" w:rsidRPr="002C5A3C" w:rsidTr="001A2709">
        <w:tc>
          <w:tcPr>
            <w:tcW w:w="3080" w:type="dxa"/>
            <w:shd w:val="clear" w:color="auto" w:fill="auto"/>
          </w:tcPr>
          <w:p w:rsidR="001A2709" w:rsidRPr="002C5A3C" w:rsidRDefault="001A2709" w:rsidP="001A2709">
            <w:r>
              <w:t>Switching</w:t>
            </w:r>
          </w:p>
        </w:tc>
        <w:tc>
          <w:tcPr>
            <w:tcW w:w="6100" w:type="dxa"/>
            <w:shd w:val="clear" w:color="auto" w:fill="auto"/>
          </w:tcPr>
          <w:p w:rsidR="001A2709" w:rsidRPr="002C5A3C" w:rsidRDefault="001A2709" w:rsidP="001A2709">
            <w:r>
              <w:t>All system, network and program switching</w:t>
            </w:r>
          </w:p>
        </w:tc>
      </w:tr>
      <w:tr w:rsidR="001A2709" w:rsidRPr="000F200F" w:rsidTr="001A2709">
        <w:tc>
          <w:tcPr>
            <w:tcW w:w="3080" w:type="dxa"/>
            <w:shd w:val="clear" w:color="auto" w:fill="auto"/>
          </w:tcPr>
          <w:p w:rsidR="001A2709" w:rsidRPr="002C5A3C" w:rsidRDefault="001A2709" w:rsidP="001A2709">
            <w:r>
              <w:t>System</w:t>
            </w:r>
          </w:p>
        </w:tc>
        <w:tc>
          <w:tcPr>
            <w:tcW w:w="6100" w:type="dxa"/>
            <w:shd w:val="clear" w:color="auto" w:fill="auto"/>
          </w:tcPr>
          <w:p w:rsidR="001A2709" w:rsidRPr="00CA0364" w:rsidRDefault="001A2709" w:rsidP="001A2709">
            <w:pPr>
              <w:rPr>
                <w:lang w:val="en-US"/>
              </w:rPr>
            </w:pPr>
            <w:r>
              <w:rPr>
                <w:lang w:val="en-US"/>
              </w:rPr>
              <w:t>All process information and errors</w:t>
            </w:r>
          </w:p>
        </w:tc>
      </w:tr>
    </w:tbl>
    <w:p w:rsidR="001A2709" w:rsidRDefault="001A2709" w:rsidP="001A2709">
      <w:pPr>
        <w:pStyle w:val="Onderschrift"/>
      </w:pPr>
      <w:bookmarkStart w:id="85" w:name="_Toc400106257"/>
      <w:bookmarkStart w:id="86" w:name="_Toc404942722"/>
      <w:r>
        <w:t xml:space="preserve">Table </w:t>
      </w:r>
      <w:r w:rsidR="009B65A7">
        <w:fldChar w:fldCharType="begin"/>
      </w:r>
      <w:r w:rsidR="009B65A7">
        <w:instrText xml:space="preserve"> STYLEREF 1 \s </w:instrText>
      </w:r>
      <w:r w:rsidR="009B65A7">
        <w:fldChar w:fldCharType="separate"/>
      </w:r>
      <w:r w:rsidR="00B2370E">
        <w:rPr>
          <w:noProof/>
        </w:rPr>
        <w:t>1</w:t>
      </w:r>
      <w:r w:rsidR="009B65A7">
        <w:fldChar w:fldCharType="end"/>
      </w:r>
      <w:r w:rsidR="009B65A7">
        <w:noBreakHyphen/>
      </w:r>
      <w:r w:rsidR="009B65A7">
        <w:fldChar w:fldCharType="begin"/>
      </w:r>
      <w:r w:rsidR="009B65A7">
        <w:instrText xml:space="preserve"> SEQ Table \* ARABIC \s 1 </w:instrText>
      </w:r>
      <w:r w:rsidR="009B65A7">
        <w:fldChar w:fldCharType="separate"/>
      </w:r>
      <w:r w:rsidR="00B2370E">
        <w:rPr>
          <w:noProof/>
        </w:rPr>
        <w:t>2</w:t>
      </w:r>
      <w:r w:rsidR="009B65A7">
        <w:fldChar w:fldCharType="end"/>
      </w:r>
      <w:r>
        <w:t>: Logging groups</w:t>
      </w:r>
      <w:bookmarkEnd w:id="85"/>
      <w:bookmarkEnd w:id="86"/>
    </w:p>
    <w:p w:rsidR="001A2709" w:rsidRDefault="001A2709" w:rsidP="001A2709">
      <w:pPr>
        <w:pStyle w:val="Text"/>
        <w:rPr>
          <w:rFonts w:cs="Calibri"/>
          <w:color w:val="000000"/>
        </w:rPr>
      </w:pPr>
    </w:p>
    <w:p w:rsidR="001A2709" w:rsidRDefault="001A2709" w:rsidP="001A2709">
      <w:pPr>
        <w:pStyle w:val="Text"/>
        <w:rPr>
          <w:rFonts w:cs="Calibri"/>
          <w:color w:val="000000"/>
        </w:rPr>
      </w:pPr>
    </w:p>
    <w:p w:rsidR="001A2709" w:rsidRDefault="001A2709" w:rsidP="001A2709">
      <w:pPr>
        <w:pStyle w:val="Text"/>
        <w:rPr>
          <w:rFonts w:cs="Calibri"/>
          <w:color w:val="000000"/>
        </w:rPr>
      </w:pPr>
    </w:p>
    <w:p w:rsidR="001A2709" w:rsidRDefault="001A2709" w:rsidP="001A2709">
      <w:pPr>
        <w:pStyle w:val="Text"/>
        <w:rPr>
          <w:rFonts w:cs="Calibri"/>
          <w:color w:val="000000"/>
        </w:rPr>
      </w:pPr>
    </w:p>
    <w:p w:rsidR="001A2709" w:rsidRDefault="001A2709" w:rsidP="001A2709">
      <w:pPr>
        <w:pStyle w:val="Text"/>
        <w:rPr>
          <w:rFonts w:cs="Calibri"/>
          <w:color w:val="000000"/>
        </w:rPr>
      </w:pPr>
    </w:p>
    <w:p w:rsidR="001A2709" w:rsidRDefault="001A2709" w:rsidP="001A2709">
      <w:pPr>
        <w:pStyle w:val="Text"/>
        <w:rPr>
          <w:rFonts w:cs="Calibri"/>
          <w:color w:val="000000"/>
        </w:rPr>
      </w:pPr>
    </w:p>
    <w:p w:rsidR="001A2709" w:rsidRDefault="001A2709" w:rsidP="001A2709">
      <w:pPr>
        <w:pStyle w:val="Text"/>
        <w:rPr>
          <w:rFonts w:cs="Calibri"/>
          <w:color w:val="000000"/>
        </w:rPr>
      </w:pPr>
    </w:p>
    <w:p w:rsidR="001A2709" w:rsidRDefault="001A2709" w:rsidP="001A2709">
      <w:pPr>
        <w:pStyle w:val="Text"/>
        <w:rPr>
          <w:rFonts w:cs="Calibri"/>
          <w:color w:val="000000"/>
        </w:rPr>
      </w:pPr>
    </w:p>
    <w:p w:rsidR="001A2709" w:rsidRDefault="001A2709" w:rsidP="001A2709">
      <w:pPr>
        <w:pStyle w:val="Text"/>
        <w:rPr>
          <w:rFonts w:cs="Calibri"/>
          <w:color w:val="000000"/>
        </w:rPr>
      </w:pPr>
    </w:p>
    <w:p w:rsidR="001A2709" w:rsidRDefault="001A2709" w:rsidP="001A2709">
      <w:pPr>
        <w:pStyle w:val="Text"/>
        <w:rPr>
          <w:rFonts w:cs="Calibri"/>
          <w:color w:val="000000"/>
        </w:rPr>
      </w:pPr>
    </w:p>
    <w:p w:rsidR="001A2709" w:rsidRDefault="001A2709" w:rsidP="001A2709">
      <w:pPr>
        <w:pStyle w:val="Text"/>
        <w:rPr>
          <w:rFonts w:cs="Calibri"/>
          <w:color w:val="000000"/>
        </w:rPr>
      </w:pPr>
    </w:p>
    <w:p w:rsidR="001A2709" w:rsidRDefault="001A2709" w:rsidP="001A2709">
      <w:pPr>
        <w:pStyle w:val="Text"/>
        <w:rPr>
          <w:rFonts w:cs="Calibri"/>
          <w:color w:val="000000"/>
        </w:rPr>
      </w:pPr>
    </w:p>
    <w:p w:rsidR="001A2709" w:rsidRDefault="001A2709" w:rsidP="001A2709">
      <w:pPr>
        <w:pStyle w:val="Text"/>
        <w:rPr>
          <w:rFonts w:cs="Calibri"/>
          <w:color w:val="000000"/>
        </w:rPr>
      </w:pPr>
    </w:p>
    <w:p w:rsidR="001A2709" w:rsidRDefault="001A2709" w:rsidP="001A2709">
      <w:pPr>
        <w:pStyle w:val="Text"/>
        <w:rPr>
          <w:rFonts w:cs="Calibri"/>
          <w:color w:val="000000"/>
        </w:rPr>
      </w:pPr>
    </w:p>
    <w:p w:rsidR="001A2709" w:rsidRDefault="001A2709" w:rsidP="001A2709">
      <w:pPr>
        <w:pStyle w:val="Text"/>
        <w:rPr>
          <w:rFonts w:cs="Calibri"/>
          <w:color w:val="000000"/>
        </w:rPr>
      </w:pPr>
    </w:p>
    <w:p w:rsidR="001A2709" w:rsidRDefault="001A2709" w:rsidP="001A2709">
      <w:pPr>
        <w:pStyle w:val="Text"/>
        <w:rPr>
          <w:rFonts w:cs="Calibri"/>
          <w:color w:val="000000"/>
        </w:rPr>
      </w:pPr>
    </w:p>
    <w:p w:rsidR="001A2709" w:rsidRDefault="001A2709" w:rsidP="001A2709">
      <w:pPr>
        <w:pStyle w:val="Text"/>
        <w:rPr>
          <w:rFonts w:cs="Calibri"/>
          <w:color w:val="000000"/>
        </w:rPr>
      </w:pPr>
    </w:p>
    <w:p w:rsidR="001A2709" w:rsidRDefault="001A2709" w:rsidP="001A2709">
      <w:pPr>
        <w:pStyle w:val="Text"/>
        <w:rPr>
          <w:rFonts w:cs="Calibri"/>
          <w:color w:val="000000"/>
        </w:rPr>
      </w:pPr>
    </w:p>
    <w:p w:rsidR="001A2709" w:rsidRDefault="001A2709" w:rsidP="001A2709">
      <w:pPr>
        <w:pStyle w:val="Heading4"/>
        <w:numPr>
          <w:ilvl w:val="3"/>
          <w:numId w:val="3"/>
        </w:numPr>
      </w:pPr>
      <w:bookmarkStart w:id="87" w:name="_Toc400106163"/>
      <w:bookmarkStart w:id="88" w:name="_Toc404942377"/>
      <w:r>
        <w:lastRenderedPageBreak/>
        <w:t>Logbook appearance</w:t>
      </w:r>
      <w:bookmarkEnd w:id="87"/>
      <w:bookmarkEnd w:id="88"/>
    </w:p>
    <w:p w:rsidR="001A2709" w:rsidRPr="009B3C0F" w:rsidRDefault="001A2709" w:rsidP="001A2709"/>
    <w:p w:rsidR="001A2709" w:rsidRDefault="001A2709" w:rsidP="001A2709">
      <w:pPr>
        <w:pStyle w:val="Text"/>
        <w:rPr>
          <w:rFonts w:cs="Calibri"/>
          <w:color w:val="000000"/>
        </w:rPr>
      </w:pPr>
      <w:r>
        <w:rPr>
          <w:rFonts w:cs="Calibri"/>
          <w:color w:val="000000"/>
        </w:rPr>
        <w:t xml:space="preserve">All identical log entries that appear at the same time will be interconnected as shown in the following figure (see </w:t>
      </w:r>
      <w:r>
        <w:rPr>
          <w:rFonts w:cs="Calibri"/>
          <w:color w:val="000000"/>
        </w:rPr>
        <w:fldChar w:fldCharType="begin"/>
      </w:r>
      <w:r>
        <w:rPr>
          <w:rFonts w:cs="Calibri"/>
          <w:color w:val="000000"/>
        </w:rPr>
        <w:instrText xml:space="preserve"> REF _Ref398726838 \h </w:instrText>
      </w:r>
      <w:r>
        <w:rPr>
          <w:rFonts w:cs="Calibri"/>
          <w:color w:val="000000"/>
        </w:rPr>
      </w:r>
      <w:r>
        <w:rPr>
          <w:rFonts w:cs="Calibri"/>
          <w:color w:val="000000"/>
        </w:rPr>
        <w:fldChar w:fldCharType="separate"/>
      </w:r>
      <w:r w:rsidR="00B2370E">
        <w:t xml:space="preserve">Figure </w:t>
      </w:r>
      <w:r w:rsidR="00B2370E">
        <w:rPr>
          <w:noProof/>
        </w:rPr>
        <w:t>1</w:t>
      </w:r>
      <w:r w:rsidR="00B2370E">
        <w:noBreakHyphen/>
      </w:r>
      <w:r w:rsidR="00B2370E">
        <w:rPr>
          <w:noProof/>
        </w:rPr>
        <w:t>10</w:t>
      </w:r>
      <w:r>
        <w:rPr>
          <w:rFonts w:cs="Calibri"/>
          <w:color w:val="000000"/>
        </w:rPr>
        <w:fldChar w:fldCharType="end"/>
      </w:r>
      <w:r>
        <w:rPr>
          <w:rFonts w:cs="Calibri"/>
          <w:color w:val="000000"/>
        </w:rPr>
        <w:t>).</w:t>
      </w:r>
    </w:p>
    <w:p w:rsidR="001A2709" w:rsidRDefault="001A2709" w:rsidP="001A2709">
      <w:pPr>
        <w:pStyle w:val="Text"/>
        <w:rPr>
          <w:rFonts w:cs="Calibri"/>
          <w:color w:val="000000"/>
        </w:rPr>
      </w:pPr>
    </w:p>
    <w:p w:rsidR="001A2709" w:rsidRDefault="001A2709" w:rsidP="001A2709">
      <w:pPr>
        <w:pStyle w:val="Text"/>
        <w:rPr>
          <w:rFonts w:cs="Calibri"/>
          <w:color w:val="000000"/>
          <w:lang w:val="en-US"/>
        </w:rPr>
      </w:pPr>
      <w:r>
        <w:rPr>
          <w:noProof/>
          <w:lang w:val="nl-NL" w:eastAsia="nl-NL"/>
        </w:rPr>
        <w:drawing>
          <wp:inline distT="0" distB="0" distL="0" distR="0" wp14:anchorId="5376B4F7" wp14:editId="0C0942B2">
            <wp:extent cx="3219450" cy="2668912"/>
            <wp:effectExtent l="0" t="0" r="0" b="0"/>
            <wp:docPr id="115" name="Afbeelding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stretch>
                      <a:fillRect/>
                    </a:stretch>
                  </pic:blipFill>
                  <pic:spPr>
                    <a:xfrm>
                      <a:off x="0" y="0"/>
                      <a:ext cx="3219450" cy="2668912"/>
                    </a:xfrm>
                    <a:prstGeom prst="rect">
                      <a:avLst/>
                    </a:prstGeom>
                  </pic:spPr>
                </pic:pic>
              </a:graphicData>
            </a:graphic>
          </wp:inline>
        </w:drawing>
      </w:r>
      <w:r>
        <w:rPr>
          <w:rFonts w:cs="Calibri"/>
          <w:color w:val="000000"/>
          <w:lang w:val="en-US"/>
        </w:rPr>
        <w:t xml:space="preserve"> </w:t>
      </w:r>
    </w:p>
    <w:p w:rsidR="001A2709" w:rsidRDefault="001A2709" w:rsidP="001A2709">
      <w:pPr>
        <w:pStyle w:val="Onderschrift"/>
      </w:pPr>
      <w:bookmarkStart w:id="89" w:name="_Ref398726838"/>
      <w:bookmarkStart w:id="90" w:name="_Toc400106212"/>
      <w:bookmarkStart w:id="91" w:name="_Toc404942569"/>
      <w:r>
        <w:t xml:space="preserve">Figure </w:t>
      </w:r>
      <w:r w:rsidR="00F414EE">
        <w:fldChar w:fldCharType="begin"/>
      </w:r>
      <w:r w:rsidR="00F414EE">
        <w:instrText xml:space="preserve"> STYLEREF 1 \s </w:instrText>
      </w:r>
      <w:r w:rsidR="00F414EE">
        <w:fldChar w:fldCharType="separate"/>
      </w:r>
      <w:r w:rsidR="00B2370E">
        <w:rPr>
          <w:noProof/>
        </w:rPr>
        <w:t>1</w:t>
      </w:r>
      <w:r w:rsidR="00F414EE">
        <w:fldChar w:fldCharType="end"/>
      </w:r>
      <w:r w:rsidR="00F414EE">
        <w:noBreakHyphen/>
      </w:r>
      <w:r w:rsidR="00F414EE">
        <w:fldChar w:fldCharType="begin"/>
      </w:r>
      <w:r w:rsidR="00F414EE">
        <w:instrText xml:space="preserve"> SEQ Figure \* ARABIC \s 1 </w:instrText>
      </w:r>
      <w:r w:rsidR="00F414EE">
        <w:fldChar w:fldCharType="separate"/>
      </w:r>
      <w:r w:rsidR="00B2370E">
        <w:rPr>
          <w:noProof/>
        </w:rPr>
        <w:t>10</w:t>
      </w:r>
      <w:r w:rsidR="00F414EE">
        <w:fldChar w:fldCharType="end"/>
      </w:r>
      <w:bookmarkEnd w:id="89"/>
      <w:r>
        <w:t>: interconnecting log appearance</w:t>
      </w:r>
      <w:bookmarkEnd w:id="90"/>
      <w:bookmarkEnd w:id="91"/>
    </w:p>
    <w:p w:rsidR="001A2709" w:rsidRDefault="001A2709" w:rsidP="001A2709">
      <w:pPr>
        <w:pStyle w:val="Heading4"/>
        <w:numPr>
          <w:ilvl w:val="3"/>
          <w:numId w:val="3"/>
        </w:numPr>
      </w:pPr>
      <w:bookmarkStart w:id="92" w:name="_Toc400106164"/>
      <w:bookmarkStart w:id="93" w:name="_Toc404942378"/>
      <w:r>
        <w:t>Logbook status indication</w:t>
      </w:r>
      <w:bookmarkEnd w:id="92"/>
      <w:bookmarkEnd w:id="93"/>
    </w:p>
    <w:p w:rsidR="001A2709" w:rsidRDefault="001A2709" w:rsidP="001A2709"/>
    <w:p w:rsidR="001A2709" w:rsidRDefault="001A2709" w:rsidP="001A2709">
      <w:r>
        <w:t xml:space="preserve">All entries will have an explanatory status indication at the end of the entry line. This will give an indication about the reason that the indication is in the logbook (see </w:t>
      </w:r>
      <w:r>
        <w:fldChar w:fldCharType="begin"/>
      </w:r>
      <w:r>
        <w:instrText xml:space="preserve"> REF _Ref398726559 \h </w:instrText>
      </w:r>
      <w:r>
        <w:fldChar w:fldCharType="separate"/>
      </w:r>
      <w:r w:rsidR="00B2370E">
        <w:t xml:space="preserve">Figure </w:t>
      </w:r>
      <w:r w:rsidR="00B2370E">
        <w:rPr>
          <w:noProof/>
        </w:rPr>
        <w:t>1</w:t>
      </w:r>
      <w:r w:rsidR="00B2370E">
        <w:noBreakHyphen/>
      </w:r>
      <w:r w:rsidR="00B2370E">
        <w:rPr>
          <w:noProof/>
        </w:rPr>
        <w:t>11</w:t>
      </w:r>
      <w:r>
        <w:fldChar w:fldCharType="end"/>
      </w:r>
      <w:r>
        <w:t>).</w:t>
      </w:r>
    </w:p>
    <w:p w:rsidR="001A2709" w:rsidRDefault="001A2709" w:rsidP="001A2709"/>
    <w:p w:rsidR="001A2709" w:rsidRDefault="001A2709" w:rsidP="001A2709">
      <w:r>
        <w:rPr>
          <w:noProof/>
          <w:lang w:val="nl-NL" w:eastAsia="nl-NL"/>
        </w:rPr>
        <w:drawing>
          <wp:inline distT="0" distB="0" distL="0" distR="0" wp14:anchorId="5A506DC5" wp14:editId="5A9006DE">
            <wp:extent cx="4476750" cy="3047484"/>
            <wp:effectExtent l="0" t="0" r="0" b="635"/>
            <wp:docPr id="116" name="Afbeelding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cstate="print"/>
                    <a:stretch>
                      <a:fillRect/>
                    </a:stretch>
                  </pic:blipFill>
                  <pic:spPr>
                    <a:xfrm>
                      <a:off x="0" y="0"/>
                      <a:ext cx="4475270" cy="3046477"/>
                    </a:xfrm>
                    <a:prstGeom prst="rect">
                      <a:avLst/>
                    </a:prstGeom>
                  </pic:spPr>
                </pic:pic>
              </a:graphicData>
            </a:graphic>
          </wp:inline>
        </w:drawing>
      </w:r>
    </w:p>
    <w:p w:rsidR="001A2709" w:rsidRDefault="001A2709" w:rsidP="001A2709">
      <w:pPr>
        <w:pStyle w:val="Onderschrift"/>
      </w:pPr>
      <w:bookmarkStart w:id="94" w:name="_Ref398726559"/>
      <w:bookmarkStart w:id="95" w:name="_Toc400106213"/>
      <w:bookmarkStart w:id="96" w:name="_Toc404942570"/>
      <w:r>
        <w:t xml:space="preserve">Figure </w:t>
      </w:r>
      <w:r w:rsidR="00F414EE">
        <w:fldChar w:fldCharType="begin"/>
      </w:r>
      <w:r w:rsidR="00F414EE">
        <w:instrText xml:space="preserve"> STYLEREF 1 \s </w:instrText>
      </w:r>
      <w:r w:rsidR="00F414EE">
        <w:fldChar w:fldCharType="separate"/>
      </w:r>
      <w:r w:rsidR="00B2370E">
        <w:rPr>
          <w:noProof/>
        </w:rPr>
        <w:t>1</w:t>
      </w:r>
      <w:r w:rsidR="00F414EE">
        <w:fldChar w:fldCharType="end"/>
      </w:r>
      <w:r w:rsidR="00F414EE">
        <w:noBreakHyphen/>
      </w:r>
      <w:r w:rsidR="00F414EE">
        <w:fldChar w:fldCharType="begin"/>
      </w:r>
      <w:r w:rsidR="00F414EE">
        <w:instrText xml:space="preserve"> SEQ Figure \* ARABIC \s 1 </w:instrText>
      </w:r>
      <w:r w:rsidR="00F414EE">
        <w:fldChar w:fldCharType="separate"/>
      </w:r>
      <w:r w:rsidR="00B2370E">
        <w:rPr>
          <w:noProof/>
        </w:rPr>
        <w:t>11</w:t>
      </w:r>
      <w:r w:rsidR="00F414EE">
        <w:fldChar w:fldCharType="end"/>
      </w:r>
      <w:bookmarkEnd w:id="94"/>
      <w:r>
        <w:t>: Status indication log-entries</w:t>
      </w:r>
      <w:bookmarkEnd w:id="95"/>
      <w:bookmarkEnd w:id="96"/>
    </w:p>
    <w:p w:rsidR="001A2709" w:rsidRDefault="001A2709" w:rsidP="001A2709"/>
    <w:p w:rsidR="001A2709" w:rsidRDefault="001A2709" w:rsidP="001A2709"/>
    <w:p w:rsidR="001A2709" w:rsidRDefault="001A2709" w:rsidP="001A2709"/>
    <w:p w:rsidR="001A2709" w:rsidRDefault="001A2709" w:rsidP="001A2709"/>
    <w:p w:rsidR="001A2709" w:rsidRDefault="001A2709" w:rsidP="001A2709"/>
    <w:p w:rsidR="001A2709" w:rsidRDefault="001A2709" w:rsidP="001A2709">
      <w:r>
        <w:t xml:space="preserve">When logging alarms, this status indication will also be </w:t>
      </w:r>
      <w:proofErr w:type="spellStart"/>
      <w:r>
        <w:t>colored</w:t>
      </w:r>
      <w:proofErr w:type="spellEnd"/>
      <w:r>
        <w:t>.</w:t>
      </w:r>
    </w:p>
    <w:p w:rsidR="001A2709" w:rsidRDefault="001A2709" w:rsidP="001A2709"/>
    <w:p w:rsidR="001A2709" w:rsidRDefault="001A2709" w:rsidP="001A2709">
      <w:r>
        <w:rPr>
          <w:noProof/>
          <w:lang w:val="nl-NL" w:eastAsia="nl-NL"/>
        </w:rPr>
        <w:drawing>
          <wp:inline distT="0" distB="0" distL="0" distR="0" wp14:anchorId="6264467E" wp14:editId="3BF1336E">
            <wp:extent cx="4429125" cy="3551870"/>
            <wp:effectExtent l="0" t="0" r="0" b="0"/>
            <wp:docPr id="92" name="Afbeelding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stretch>
                      <a:fillRect/>
                    </a:stretch>
                  </pic:blipFill>
                  <pic:spPr>
                    <a:xfrm>
                      <a:off x="0" y="0"/>
                      <a:ext cx="4429219" cy="3551946"/>
                    </a:xfrm>
                    <a:prstGeom prst="rect">
                      <a:avLst/>
                    </a:prstGeom>
                  </pic:spPr>
                </pic:pic>
              </a:graphicData>
            </a:graphic>
          </wp:inline>
        </w:drawing>
      </w:r>
    </w:p>
    <w:p w:rsidR="001A2709" w:rsidRDefault="001A2709" w:rsidP="001A2709">
      <w:pPr>
        <w:pStyle w:val="Onderschrift"/>
        <w:rPr>
          <w:lang w:val="nl-NL"/>
        </w:rPr>
      </w:pPr>
      <w:bookmarkStart w:id="97" w:name="_Toc400106214"/>
      <w:bookmarkStart w:id="98" w:name="_Toc404942571"/>
      <w:r>
        <w:t xml:space="preserve">Figure </w:t>
      </w:r>
      <w:r w:rsidR="00F414EE">
        <w:fldChar w:fldCharType="begin"/>
      </w:r>
      <w:r w:rsidR="00F414EE">
        <w:instrText xml:space="preserve"> STYLEREF 1 \s </w:instrText>
      </w:r>
      <w:r w:rsidR="00F414EE">
        <w:fldChar w:fldCharType="separate"/>
      </w:r>
      <w:r w:rsidR="00B2370E">
        <w:rPr>
          <w:noProof/>
        </w:rPr>
        <w:t>1</w:t>
      </w:r>
      <w:r w:rsidR="00F414EE">
        <w:fldChar w:fldCharType="end"/>
      </w:r>
      <w:r w:rsidR="00F414EE">
        <w:noBreakHyphen/>
      </w:r>
      <w:r w:rsidR="00F414EE">
        <w:fldChar w:fldCharType="begin"/>
      </w:r>
      <w:r w:rsidR="00F414EE">
        <w:instrText xml:space="preserve"> SEQ Figure \* ARABIC \s 1 </w:instrText>
      </w:r>
      <w:r w:rsidR="00F414EE">
        <w:fldChar w:fldCharType="separate"/>
      </w:r>
      <w:r w:rsidR="00B2370E">
        <w:rPr>
          <w:noProof/>
        </w:rPr>
        <w:t>12</w:t>
      </w:r>
      <w:r w:rsidR="00F414EE">
        <w:fldChar w:fldCharType="end"/>
      </w:r>
      <w:r>
        <w:t xml:space="preserve">: </w:t>
      </w:r>
      <w:proofErr w:type="spellStart"/>
      <w:r>
        <w:rPr>
          <w:lang w:val="nl-NL"/>
        </w:rPr>
        <w:t>Logging</w:t>
      </w:r>
      <w:proofErr w:type="spellEnd"/>
      <w:r>
        <w:rPr>
          <w:lang w:val="nl-NL"/>
        </w:rPr>
        <w:t xml:space="preserve"> colors</w:t>
      </w:r>
      <w:bookmarkEnd w:id="97"/>
      <w:bookmarkEnd w:id="98"/>
    </w:p>
    <w:p w:rsidR="001A2709" w:rsidRPr="00D47797" w:rsidRDefault="001A2709" w:rsidP="001A2709"/>
    <w:tbl>
      <w:tblPr>
        <w:tblW w:w="0" w:type="auto"/>
        <w:tblInd w:w="10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0A0" w:firstRow="1" w:lastRow="0" w:firstColumn="1" w:lastColumn="0" w:noHBand="0" w:noVBand="0"/>
      </w:tblPr>
      <w:tblGrid>
        <w:gridCol w:w="3007"/>
        <w:gridCol w:w="5937"/>
      </w:tblGrid>
      <w:tr w:rsidR="001A2709" w:rsidRPr="00A00367" w:rsidTr="001A2709">
        <w:tc>
          <w:tcPr>
            <w:tcW w:w="3080" w:type="dxa"/>
            <w:shd w:val="clear" w:color="auto" w:fill="333333"/>
          </w:tcPr>
          <w:p w:rsidR="001A2709" w:rsidRPr="00A00367" w:rsidRDefault="001A2709" w:rsidP="001A2709">
            <w:pPr>
              <w:rPr>
                <w:b/>
              </w:rPr>
            </w:pPr>
            <w:r>
              <w:rPr>
                <w:b/>
              </w:rPr>
              <w:t>Logging colors</w:t>
            </w:r>
          </w:p>
        </w:tc>
        <w:tc>
          <w:tcPr>
            <w:tcW w:w="6100" w:type="dxa"/>
            <w:shd w:val="clear" w:color="auto" w:fill="333333"/>
          </w:tcPr>
          <w:p w:rsidR="001A2709" w:rsidRPr="00A00367" w:rsidRDefault="001A2709" w:rsidP="001A2709">
            <w:pPr>
              <w:rPr>
                <w:b/>
              </w:rPr>
            </w:pPr>
            <w:r>
              <w:rPr>
                <w:b/>
              </w:rPr>
              <w:t>Explanation</w:t>
            </w:r>
          </w:p>
        </w:tc>
      </w:tr>
      <w:tr w:rsidR="001A2709" w:rsidRPr="000F200F" w:rsidTr="001A2709">
        <w:tc>
          <w:tcPr>
            <w:tcW w:w="3080" w:type="dxa"/>
            <w:shd w:val="clear" w:color="auto" w:fill="auto"/>
          </w:tcPr>
          <w:p w:rsidR="001A2709" w:rsidRPr="002C5A3C" w:rsidRDefault="001A2709" w:rsidP="001A2709">
            <w:r>
              <w:t>Grey</w:t>
            </w:r>
          </w:p>
        </w:tc>
        <w:tc>
          <w:tcPr>
            <w:tcW w:w="6100" w:type="dxa"/>
            <w:shd w:val="clear" w:color="auto" w:fill="auto"/>
          </w:tcPr>
          <w:p w:rsidR="001A2709" w:rsidRPr="00CA0364" w:rsidRDefault="001A2709" w:rsidP="001A2709">
            <w:pPr>
              <w:rPr>
                <w:lang w:val="en-US"/>
              </w:rPr>
            </w:pPr>
            <w:r>
              <w:rPr>
                <w:lang w:val="en-US"/>
              </w:rPr>
              <w:t>Acknowledged</w:t>
            </w:r>
          </w:p>
        </w:tc>
      </w:tr>
      <w:tr w:rsidR="001A2709" w:rsidRPr="000F200F" w:rsidTr="001A2709">
        <w:tc>
          <w:tcPr>
            <w:tcW w:w="3080" w:type="dxa"/>
            <w:shd w:val="clear" w:color="auto" w:fill="auto"/>
          </w:tcPr>
          <w:p w:rsidR="001A2709" w:rsidRPr="002C5A3C" w:rsidRDefault="001A2709" w:rsidP="001A2709">
            <w:r>
              <w:t>Green</w:t>
            </w:r>
          </w:p>
        </w:tc>
        <w:tc>
          <w:tcPr>
            <w:tcW w:w="6100" w:type="dxa"/>
            <w:shd w:val="clear" w:color="auto" w:fill="auto"/>
          </w:tcPr>
          <w:p w:rsidR="001A2709" w:rsidRPr="00CA0364" w:rsidRDefault="001A2709" w:rsidP="001A2709">
            <w:pPr>
              <w:rPr>
                <w:lang w:val="en-US"/>
              </w:rPr>
            </w:pPr>
            <w:r>
              <w:rPr>
                <w:lang w:val="en-US"/>
              </w:rPr>
              <w:t>Out of alarm or OK</w:t>
            </w:r>
          </w:p>
        </w:tc>
      </w:tr>
      <w:tr w:rsidR="001A2709" w:rsidRPr="000F200F" w:rsidTr="001A2709">
        <w:tc>
          <w:tcPr>
            <w:tcW w:w="3080" w:type="dxa"/>
            <w:shd w:val="clear" w:color="auto" w:fill="auto"/>
          </w:tcPr>
          <w:p w:rsidR="001A2709" w:rsidRPr="002C5A3C" w:rsidRDefault="001A2709" w:rsidP="001A2709">
            <w:r>
              <w:t>Yellow</w:t>
            </w:r>
          </w:p>
        </w:tc>
        <w:tc>
          <w:tcPr>
            <w:tcW w:w="6100" w:type="dxa"/>
            <w:shd w:val="clear" w:color="auto" w:fill="auto"/>
          </w:tcPr>
          <w:p w:rsidR="001A2709" w:rsidRPr="00CA0364" w:rsidRDefault="001A2709" w:rsidP="001A2709">
            <w:pPr>
              <w:rPr>
                <w:lang w:val="en-US"/>
              </w:rPr>
            </w:pPr>
            <w:r>
              <w:rPr>
                <w:lang w:val="en-US"/>
              </w:rPr>
              <w:t>Caution</w:t>
            </w:r>
          </w:p>
        </w:tc>
      </w:tr>
      <w:tr w:rsidR="001A2709" w:rsidRPr="000F200F" w:rsidTr="001A2709">
        <w:tc>
          <w:tcPr>
            <w:tcW w:w="3080" w:type="dxa"/>
            <w:shd w:val="clear" w:color="auto" w:fill="auto"/>
          </w:tcPr>
          <w:p w:rsidR="001A2709" w:rsidRPr="002C5A3C" w:rsidRDefault="001A2709" w:rsidP="001A2709">
            <w:r>
              <w:t>Orange</w:t>
            </w:r>
          </w:p>
        </w:tc>
        <w:tc>
          <w:tcPr>
            <w:tcW w:w="6100" w:type="dxa"/>
            <w:shd w:val="clear" w:color="auto" w:fill="auto"/>
          </w:tcPr>
          <w:p w:rsidR="001A2709" w:rsidRPr="00CA0364" w:rsidRDefault="001A2709" w:rsidP="001A2709">
            <w:pPr>
              <w:rPr>
                <w:lang w:val="en-US"/>
              </w:rPr>
            </w:pPr>
            <w:r>
              <w:rPr>
                <w:lang w:val="en-US"/>
              </w:rPr>
              <w:t>Warning</w:t>
            </w:r>
          </w:p>
        </w:tc>
      </w:tr>
      <w:tr w:rsidR="001A2709" w:rsidRPr="002C5A3C" w:rsidTr="001A2709">
        <w:tc>
          <w:tcPr>
            <w:tcW w:w="3080" w:type="dxa"/>
            <w:shd w:val="clear" w:color="auto" w:fill="auto"/>
          </w:tcPr>
          <w:p w:rsidR="001A2709" w:rsidRPr="002C5A3C" w:rsidRDefault="001A2709" w:rsidP="001A2709">
            <w:r>
              <w:t>Red</w:t>
            </w:r>
          </w:p>
        </w:tc>
        <w:tc>
          <w:tcPr>
            <w:tcW w:w="6100" w:type="dxa"/>
            <w:shd w:val="clear" w:color="auto" w:fill="auto"/>
          </w:tcPr>
          <w:p w:rsidR="001A2709" w:rsidRPr="002C5A3C" w:rsidRDefault="001A2709" w:rsidP="001A2709">
            <w:r>
              <w:t>Critical, Slowdown and Shutdown</w:t>
            </w:r>
          </w:p>
        </w:tc>
      </w:tr>
    </w:tbl>
    <w:p w:rsidR="001A2709" w:rsidRDefault="001A2709" w:rsidP="001A2709">
      <w:pPr>
        <w:pStyle w:val="Onderschrift"/>
        <w:rPr>
          <w:lang w:val="nl-NL"/>
        </w:rPr>
      </w:pPr>
      <w:bookmarkStart w:id="99" w:name="_Toc400106258"/>
      <w:bookmarkStart w:id="100" w:name="_Toc404942723"/>
      <w:r>
        <w:t xml:space="preserve">Table </w:t>
      </w:r>
      <w:r w:rsidR="009B65A7">
        <w:fldChar w:fldCharType="begin"/>
      </w:r>
      <w:r w:rsidR="009B65A7">
        <w:instrText xml:space="preserve"> STYLEREF 1 \s </w:instrText>
      </w:r>
      <w:r w:rsidR="009B65A7">
        <w:fldChar w:fldCharType="separate"/>
      </w:r>
      <w:r w:rsidR="00B2370E">
        <w:rPr>
          <w:noProof/>
        </w:rPr>
        <w:t>1</w:t>
      </w:r>
      <w:r w:rsidR="009B65A7">
        <w:fldChar w:fldCharType="end"/>
      </w:r>
      <w:r w:rsidR="009B65A7">
        <w:noBreakHyphen/>
      </w:r>
      <w:r w:rsidR="009B65A7">
        <w:fldChar w:fldCharType="begin"/>
      </w:r>
      <w:r w:rsidR="009B65A7">
        <w:instrText xml:space="preserve"> SEQ Table \* ARABIC \s 1 </w:instrText>
      </w:r>
      <w:r w:rsidR="009B65A7">
        <w:fldChar w:fldCharType="separate"/>
      </w:r>
      <w:r w:rsidR="00B2370E">
        <w:rPr>
          <w:noProof/>
        </w:rPr>
        <w:t>3</w:t>
      </w:r>
      <w:r w:rsidR="009B65A7">
        <w:fldChar w:fldCharType="end"/>
      </w:r>
      <w:r>
        <w:rPr>
          <w:lang w:val="nl-NL"/>
        </w:rPr>
        <w:t xml:space="preserve">: </w:t>
      </w:r>
      <w:proofErr w:type="spellStart"/>
      <w:r>
        <w:rPr>
          <w:lang w:val="nl-NL"/>
        </w:rPr>
        <w:t>Logbook</w:t>
      </w:r>
      <w:proofErr w:type="spellEnd"/>
      <w:r>
        <w:rPr>
          <w:lang w:val="nl-NL"/>
        </w:rPr>
        <w:t xml:space="preserve"> colors</w:t>
      </w:r>
      <w:bookmarkEnd w:id="99"/>
      <w:bookmarkEnd w:id="100"/>
    </w:p>
    <w:p w:rsidR="001A2709" w:rsidRPr="009D4A1E" w:rsidRDefault="001A2709" w:rsidP="001A2709">
      <w:pPr>
        <w:pStyle w:val="Heading4"/>
        <w:numPr>
          <w:ilvl w:val="3"/>
          <w:numId w:val="3"/>
        </w:numPr>
        <w:rPr>
          <w:lang w:val="en-US"/>
        </w:rPr>
      </w:pPr>
      <w:bookmarkStart w:id="101" w:name="_Toc400106165"/>
      <w:bookmarkStart w:id="102" w:name="_Toc404942379"/>
      <w:r w:rsidRPr="009D4A1E">
        <w:rPr>
          <w:lang w:val="en-US"/>
        </w:rPr>
        <w:t xml:space="preserve">Logbook </w:t>
      </w:r>
      <w:r>
        <w:rPr>
          <w:lang w:val="en-US"/>
        </w:rPr>
        <w:t>search bar and buttons</w:t>
      </w:r>
      <w:bookmarkEnd w:id="101"/>
      <w:bookmarkEnd w:id="102"/>
    </w:p>
    <w:p w:rsidR="001A2709" w:rsidRDefault="001A2709" w:rsidP="001A2709">
      <w:pPr>
        <w:pStyle w:val="Text"/>
        <w:rPr>
          <w:lang w:val="en-US"/>
        </w:rPr>
      </w:pPr>
    </w:p>
    <w:p w:rsidR="001A2709" w:rsidRDefault="001A2709" w:rsidP="001A2709">
      <w:pPr>
        <w:rPr>
          <w:rFonts w:cs="Calibri"/>
          <w:lang w:val="en-US"/>
        </w:rPr>
      </w:pPr>
      <w:r>
        <w:rPr>
          <w:rFonts w:cs="Calibri"/>
          <w:lang w:val="en-US"/>
        </w:rPr>
        <w:t xml:space="preserve">At the bottom of the logbook, you will find a search bar and a few buttons (see </w:t>
      </w:r>
      <w:r>
        <w:rPr>
          <w:rFonts w:cs="Calibri"/>
          <w:lang w:val="en-US"/>
        </w:rPr>
        <w:fldChar w:fldCharType="begin"/>
      </w:r>
      <w:r>
        <w:rPr>
          <w:rFonts w:cs="Calibri"/>
          <w:lang w:val="en-US"/>
        </w:rPr>
        <w:instrText xml:space="preserve"> REF _Ref398732366 \h </w:instrText>
      </w:r>
      <w:r>
        <w:rPr>
          <w:rFonts w:cs="Calibri"/>
          <w:lang w:val="en-US"/>
        </w:rPr>
      </w:r>
      <w:r>
        <w:rPr>
          <w:rFonts w:cs="Calibri"/>
          <w:lang w:val="en-US"/>
        </w:rPr>
        <w:fldChar w:fldCharType="separate"/>
      </w:r>
      <w:r w:rsidR="00B2370E">
        <w:t xml:space="preserve">Figure </w:t>
      </w:r>
      <w:r w:rsidR="00B2370E">
        <w:rPr>
          <w:noProof/>
        </w:rPr>
        <w:t>1</w:t>
      </w:r>
      <w:r w:rsidR="00B2370E">
        <w:noBreakHyphen/>
      </w:r>
      <w:r w:rsidR="00B2370E">
        <w:rPr>
          <w:noProof/>
        </w:rPr>
        <w:t>13</w:t>
      </w:r>
      <w:r>
        <w:rPr>
          <w:rFonts w:cs="Calibri"/>
          <w:lang w:val="en-US"/>
        </w:rPr>
        <w:fldChar w:fldCharType="end"/>
      </w:r>
      <w:r>
        <w:rPr>
          <w:rFonts w:cs="Calibri"/>
          <w:lang w:val="en-US"/>
        </w:rPr>
        <w:t xml:space="preserve">). In the search bar, you can click and type the name of the listing you are looking for. After hitting </w:t>
      </w:r>
      <w:r w:rsidRPr="00717E4D">
        <w:rPr>
          <w:rFonts w:cs="Calibri"/>
          <w:i/>
          <w:lang w:val="en-US"/>
        </w:rPr>
        <w:t>Enter</w:t>
      </w:r>
      <w:r>
        <w:rPr>
          <w:rFonts w:cs="Calibri"/>
          <w:lang w:val="en-US"/>
        </w:rPr>
        <w:t xml:space="preserve"> the listing is shown, if available. </w:t>
      </w:r>
    </w:p>
    <w:p w:rsidR="001A2709" w:rsidRDefault="001A2709" w:rsidP="001A2709">
      <w:pPr>
        <w:overflowPunct/>
        <w:autoSpaceDE/>
        <w:autoSpaceDN/>
        <w:adjustRightInd/>
        <w:textAlignment w:val="auto"/>
      </w:pPr>
    </w:p>
    <w:p w:rsidR="001A2709" w:rsidRDefault="001A2709" w:rsidP="001A2709">
      <w:pPr>
        <w:overflowPunct/>
        <w:autoSpaceDE/>
        <w:autoSpaceDN/>
        <w:adjustRightInd/>
        <w:textAlignment w:val="auto"/>
      </w:pPr>
      <w:r>
        <w:rPr>
          <w:noProof/>
          <w:lang w:val="nl-NL" w:eastAsia="nl-NL"/>
        </w:rPr>
        <w:drawing>
          <wp:inline distT="0" distB="0" distL="0" distR="0" wp14:anchorId="2F4ECCC4" wp14:editId="7D1251D1">
            <wp:extent cx="5760720" cy="568968"/>
            <wp:effectExtent l="0" t="0" r="0" b="2540"/>
            <wp:docPr id="114" name="Afbeelding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cstate="print"/>
                    <a:stretch>
                      <a:fillRect/>
                    </a:stretch>
                  </pic:blipFill>
                  <pic:spPr>
                    <a:xfrm>
                      <a:off x="0" y="0"/>
                      <a:ext cx="5760720" cy="568968"/>
                    </a:xfrm>
                    <a:prstGeom prst="rect">
                      <a:avLst/>
                    </a:prstGeom>
                  </pic:spPr>
                </pic:pic>
              </a:graphicData>
            </a:graphic>
          </wp:inline>
        </w:drawing>
      </w:r>
    </w:p>
    <w:p w:rsidR="001A2709" w:rsidRDefault="001A2709" w:rsidP="001A2709">
      <w:pPr>
        <w:pStyle w:val="Onderschrift"/>
      </w:pPr>
      <w:bookmarkStart w:id="103" w:name="_Ref398732366"/>
      <w:bookmarkStart w:id="104" w:name="_Toc400106215"/>
      <w:bookmarkStart w:id="105" w:name="_Toc404942572"/>
      <w:r>
        <w:t xml:space="preserve">Figure </w:t>
      </w:r>
      <w:r w:rsidR="00F414EE">
        <w:fldChar w:fldCharType="begin"/>
      </w:r>
      <w:r w:rsidR="00F414EE">
        <w:instrText xml:space="preserve"> STYLEREF 1 \s </w:instrText>
      </w:r>
      <w:r w:rsidR="00F414EE">
        <w:fldChar w:fldCharType="separate"/>
      </w:r>
      <w:r w:rsidR="00B2370E">
        <w:rPr>
          <w:noProof/>
        </w:rPr>
        <w:t>1</w:t>
      </w:r>
      <w:r w:rsidR="00F414EE">
        <w:fldChar w:fldCharType="end"/>
      </w:r>
      <w:r w:rsidR="00F414EE">
        <w:noBreakHyphen/>
      </w:r>
      <w:r w:rsidR="00F414EE">
        <w:fldChar w:fldCharType="begin"/>
      </w:r>
      <w:r w:rsidR="00F414EE">
        <w:instrText xml:space="preserve"> SEQ Figure \* ARABIC \s 1 </w:instrText>
      </w:r>
      <w:r w:rsidR="00F414EE">
        <w:fldChar w:fldCharType="separate"/>
      </w:r>
      <w:r w:rsidR="00B2370E">
        <w:rPr>
          <w:noProof/>
        </w:rPr>
        <w:t>13</w:t>
      </w:r>
      <w:r w:rsidR="00F414EE">
        <w:fldChar w:fldCharType="end"/>
      </w:r>
      <w:bookmarkEnd w:id="103"/>
      <w:r>
        <w:t>: Logbook search bar and buttons</w:t>
      </w:r>
      <w:bookmarkEnd w:id="104"/>
      <w:bookmarkEnd w:id="105"/>
    </w:p>
    <w:p w:rsidR="001A2709" w:rsidRDefault="001A2709" w:rsidP="001A2709"/>
    <w:p w:rsidR="001A2709" w:rsidRDefault="001A2709" w:rsidP="001A2709"/>
    <w:p w:rsidR="001A2709" w:rsidRDefault="001A2709" w:rsidP="001A2709"/>
    <w:p w:rsidR="001A2709" w:rsidRDefault="001A2709" w:rsidP="001A2709"/>
    <w:p w:rsidR="001A2709" w:rsidRDefault="001A2709" w:rsidP="001A2709">
      <w:r>
        <w:t xml:space="preserve">If you click on the “From:” or “To:” on the search bar, a new window will appear (see </w:t>
      </w:r>
      <w:r>
        <w:fldChar w:fldCharType="begin"/>
      </w:r>
      <w:r>
        <w:instrText xml:space="preserve"> REF _Ref398733907 \h </w:instrText>
      </w:r>
      <w:r>
        <w:fldChar w:fldCharType="separate"/>
      </w:r>
      <w:r w:rsidR="00B2370E">
        <w:t xml:space="preserve">Figure </w:t>
      </w:r>
      <w:r w:rsidR="00B2370E">
        <w:rPr>
          <w:noProof/>
        </w:rPr>
        <w:t>1</w:t>
      </w:r>
      <w:r w:rsidR="00B2370E">
        <w:noBreakHyphen/>
      </w:r>
      <w:r w:rsidR="00B2370E">
        <w:rPr>
          <w:noProof/>
        </w:rPr>
        <w:t>14</w:t>
      </w:r>
      <w:r>
        <w:fldChar w:fldCharType="end"/>
      </w:r>
      <w:r>
        <w:t>). This window is a fully working calendar from which you can choose a “From” or “To” date. After you have entered the date and pressed the checkmark, the entries that occurred in the entered timeframe are shown.</w:t>
      </w:r>
    </w:p>
    <w:p w:rsidR="001A2709" w:rsidRDefault="001A2709" w:rsidP="001A2709"/>
    <w:p w:rsidR="001A2709" w:rsidRDefault="001A2709" w:rsidP="001A2709">
      <w:r>
        <w:rPr>
          <w:noProof/>
          <w:lang w:val="nl-NL" w:eastAsia="nl-NL"/>
        </w:rPr>
        <w:drawing>
          <wp:inline distT="0" distB="0" distL="0" distR="0" wp14:anchorId="42D9BE3B" wp14:editId="3663A84A">
            <wp:extent cx="3009900" cy="1943100"/>
            <wp:effectExtent l="0" t="0" r="0" b="0"/>
            <wp:docPr id="118" name="Afbeelding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cstate="print"/>
                    <a:stretch>
                      <a:fillRect/>
                    </a:stretch>
                  </pic:blipFill>
                  <pic:spPr>
                    <a:xfrm>
                      <a:off x="0" y="0"/>
                      <a:ext cx="3009900" cy="1943100"/>
                    </a:xfrm>
                    <a:prstGeom prst="rect">
                      <a:avLst/>
                    </a:prstGeom>
                  </pic:spPr>
                </pic:pic>
              </a:graphicData>
            </a:graphic>
          </wp:inline>
        </w:drawing>
      </w:r>
    </w:p>
    <w:p w:rsidR="001A2709" w:rsidRDefault="001A2709" w:rsidP="001A2709">
      <w:pPr>
        <w:pStyle w:val="Onderschrift"/>
      </w:pPr>
      <w:bookmarkStart w:id="106" w:name="_Ref398733907"/>
      <w:bookmarkStart w:id="107" w:name="_Toc400106216"/>
      <w:bookmarkStart w:id="108" w:name="_Toc404942573"/>
      <w:r>
        <w:t xml:space="preserve">Figure </w:t>
      </w:r>
      <w:r w:rsidR="00F414EE">
        <w:fldChar w:fldCharType="begin"/>
      </w:r>
      <w:r w:rsidR="00F414EE">
        <w:instrText xml:space="preserve"> STYLEREF 1 \s </w:instrText>
      </w:r>
      <w:r w:rsidR="00F414EE">
        <w:fldChar w:fldCharType="separate"/>
      </w:r>
      <w:r w:rsidR="00B2370E">
        <w:rPr>
          <w:noProof/>
        </w:rPr>
        <w:t>1</w:t>
      </w:r>
      <w:r w:rsidR="00F414EE">
        <w:fldChar w:fldCharType="end"/>
      </w:r>
      <w:r w:rsidR="00F414EE">
        <w:noBreakHyphen/>
      </w:r>
      <w:r w:rsidR="00F414EE">
        <w:fldChar w:fldCharType="begin"/>
      </w:r>
      <w:r w:rsidR="00F414EE">
        <w:instrText xml:space="preserve"> SEQ Figure \* ARABIC \s 1 </w:instrText>
      </w:r>
      <w:r w:rsidR="00F414EE">
        <w:fldChar w:fldCharType="separate"/>
      </w:r>
      <w:r w:rsidR="00B2370E">
        <w:rPr>
          <w:noProof/>
        </w:rPr>
        <w:t>14</w:t>
      </w:r>
      <w:r w:rsidR="00F414EE">
        <w:fldChar w:fldCharType="end"/>
      </w:r>
      <w:bookmarkEnd w:id="106"/>
      <w:r>
        <w:t>: Search calendar</w:t>
      </w:r>
      <w:bookmarkEnd w:id="107"/>
      <w:bookmarkEnd w:id="108"/>
    </w:p>
    <w:p w:rsidR="001A2709" w:rsidRDefault="001A2709" w:rsidP="001A2709">
      <w:bookmarkStart w:id="109" w:name="OLE_LINK20"/>
      <w:bookmarkStart w:id="110" w:name="OLE_LINK21"/>
      <w:r>
        <w:rPr>
          <w:noProof/>
          <w:lang w:val="nl-NL" w:eastAsia="nl-NL"/>
        </w:rPr>
        <w:drawing>
          <wp:inline distT="0" distB="0" distL="0" distR="0" wp14:anchorId="283BE3F8" wp14:editId="1CA566B4">
            <wp:extent cx="1171575" cy="876300"/>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stretch>
                      <a:fillRect/>
                    </a:stretch>
                  </pic:blipFill>
                  <pic:spPr>
                    <a:xfrm>
                      <a:off x="0" y="0"/>
                      <a:ext cx="1171575" cy="876300"/>
                    </a:xfrm>
                    <a:prstGeom prst="rect">
                      <a:avLst/>
                    </a:prstGeom>
                  </pic:spPr>
                </pic:pic>
              </a:graphicData>
            </a:graphic>
          </wp:inline>
        </w:drawing>
      </w:r>
    </w:p>
    <w:p w:rsidR="001A2709" w:rsidRDefault="001A2709" w:rsidP="001A2709">
      <w:pPr>
        <w:pStyle w:val="Onderschrift"/>
      </w:pPr>
      <w:bookmarkStart w:id="111" w:name="_Toc400106217"/>
      <w:bookmarkStart w:id="112" w:name="_Toc404942574"/>
      <w:r>
        <w:t xml:space="preserve">Figure </w:t>
      </w:r>
      <w:r w:rsidR="00F414EE">
        <w:fldChar w:fldCharType="begin"/>
      </w:r>
      <w:r w:rsidR="00F414EE">
        <w:instrText xml:space="preserve"> STYLEREF 1 \s </w:instrText>
      </w:r>
      <w:r w:rsidR="00F414EE">
        <w:fldChar w:fldCharType="separate"/>
      </w:r>
      <w:r w:rsidR="00B2370E">
        <w:rPr>
          <w:noProof/>
        </w:rPr>
        <w:t>1</w:t>
      </w:r>
      <w:r w:rsidR="00F414EE">
        <w:fldChar w:fldCharType="end"/>
      </w:r>
      <w:r w:rsidR="00F414EE">
        <w:noBreakHyphen/>
      </w:r>
      <w:r w:rsidR="00F414EE">
        <w:fldChar w:fldCharType="begin"/>
      </w:r>
      <w:r w:rsidR="00F414EE">
        <w:instrText xml:space="preserve"> SEQ Figure \* ARABIC \s 1 </w:instrText>
      </w:r>
      <w:r w:rsidR="00F414EE">
        <w:fldChar w:fldCharType="separate"/>
      </w:r>
      <w:r w:rsidR="00B2370E">
        <w:rPr>
          <w:noProof/>
        </w:rPr>
        <w:t>15</w:t>
      </w:r>
      <w:r w:rsidR="00F414EE">
        <w:fldChar w:fldCharType="end"/>
      </w:r>
      <w:r>
        <w:t>: Print button</w:t>
      </w:r>
      <w:bookmarkEnd w:id="111"/>
      <w:bookmarkEnd w:id="112"/>
    </w:p>
    <w:p w:rsidR="001A2709" w:rsidRDefault="001A2709" w:rsidP="001A2709">
      <w:r>
        <w:rPr>
          <w:noProof/>
          <w:lang w:val="nl-NL" w:eastAsia="nl-NL"/>
        </w:rPr>
        <w:drawing>
          <wp:inline distT="0" distB="0" distL="0" distR="0" wp14:anchorId="1061D76B" wp14:editId="1491D70D">
            <wp:extent cx="3667125" cy="90487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stretch>
                      <a:fillRect/>
                    </a:stretch>
                  </pic:blipFill>
                  <pic:spPr>
                    <a:xfrm>
                      <a:off x="0" y="0"/>
                      <a:ext cx="3667125" cy="904875"/>
                    </a:xfrm>
                    <a:prstGeom prst="rect">
                      <a:avLst/>
                    </a:prstGeom>
                  </pic:spPr>
                </pic:pic>
              </a:graphicData>
            </a:graphic>
          </wp:inline>
        </w:drawing>
      </w:r>
    </w:p>
    <w:p w:rsidR="001A2709" w:rsidRDefault="001A2709" w:rsidP="001A2709">
      <w:pPr>
        <w:pStyle w:val="Onderschrift"/>
      </w:pPr>
      <w:bookmarkStart w:id="113" w:name="_Toc400106218"/>
      <w:bookmarkStart w:id="114" w:name="_Toc404942575"/>
      <w:r>
        <w:t xml:space="preserve">Figure </w:t>
      </w:r>
      <w:r w:rsidR="00F414EE">
        <w:fldChar w:fldCharType="begin"/>
      </w:r>
      <w:r w:rsidR="00F414EE">
        <w:instrText xml:space="preserve"> STYLEREF 1 \s </w:instrText>
      </w:r>
      <w:r w:rsidR="00F414EE">
        <w:fldChar w:fldCharType="separate"/>
      </w:r>
      <w:r w:rsidR="00B2370E">
        <w:rPr>
          <w:noProof/>
        </w:rPr>
        <w:t>1</w:t>
      </w:r>
      <w:r w:rsidR="00F414EE">
        <w:fldChar w:fldCharType="end"/>
      </w:r>
      <w:r w:rsidR="00F414EE">
        <w:noBreakHyphen/>
      </w:r>
      <w:r w:rsidR="00F414EE">
        <w:fldChar w:fldCharType="begin"/>
      </w:r>
      <w:r w:rsidR="00F414EE">
        <w:instrText xml:space="preserve"> SEQ Figure \* ARABIC \s 1 </w:instrText>
      </w:r>
      <w:r w:rsidR="00F414EE">
        <w:fldChar w:fldCharType="separate"/>
      </w:r>
      <w:r w:rsidR="00B2370E">
        <w:rPr>
          <w:noProof/>
        </w:rPr>
        <w:t>16</w:t>
      </w:r>
      <w:r w:rsidR="00F414EE">
        <w:fldChar w:fldCharType="end"/>
      </w:r>
      <w:r>
        <w:t>: Up- down buttons</w:t>
      </w:r>
      <w:bookmarkEnd w:id="113"/>
      <w:bookmarkEnd w:id="114"/>
    </w:p>
    <w:p w:rsidR="001A2709" w:rsidRDefault="001A2709" w:rsidP="001A2709">
      <w:pPr>
        <w:rPr>
          <w:rFonts w:eastAsiaTheme="majorEastAsia" w:cstheme="majorBidi"/>
        </w:rPr>
      </w:pPr>
      <w:r>
        <w:t xml:space="preserve">If you click the </w:t>
      </w:r>
      <w:r w:rsidRPr="00907925">
        <w:rPr>
          <w:i/>
        </w:rPr>
        <w:t>Print</w:t>
      </w:r>
      <w:r>
        <w:t xml:space="preserve"> button, you can print the logbook (if a printer is available). With the </w:t>
      </w:r>
      <w:r>
        <w:rPr>
          <w:i/>
        </w:rPr>
        <w:t xml:space="preserve">Up </w:t>
      </w:r>
      <w:r>
        <w:t xml:space="preserve">&amp; </w:t>
      </w:r>
      <w:proofErr w:type="gramStart"/>
      <w:r>
        <w:rPr>
          <w:i/>
        </w:rPr>
        <w:t>Down</w:t>
      </w:r>
      <w:proofErr w:type="gramEnd"/>
      <w:r>
        <w:t xml:space="preserve"> buttons you can scroll to the top, up or down.</w:t>
      </w:r>
      <w:r>
        <w:br w:type="page"/>
      </w:r>
    </w:p>
    <w:bookmarkEnd w:id="109"/>
    <w:bookmarkEnd w:id="110"/>
    <w:p w:rsidR="001A2709" w:rsidRPr="00D24674" w:rsidRDefault="001A2709" w:rsidP="001A2709"/>
    <w:p w:rsidR="001A2709" w:rsidRDefault="001A2709" w:rsidP="001A2709">
      <w:pPr>
        <w:pStyle w:val="Heading3"/>
        <w:numPr>
          <w:ilvl w:val="2"/>
          <w:numId w:val="3"/>
        </w:numPr>
      </w:pPr>
      <w:bookmarkStart w:id="115" w:name="_Toc400106166"/>
      <w:bookmarkStart w:id="116" w:name="_Toc404942380"/>
      <w:r>
        <w:t>Group viewer</w:t>
      </w:r>
      <w:bookmarkEnd w:id="115"/>
      <w:bookmarkEnd w:id="116"/>
    </w:p>
    <w:p w:rsidR="001A2709" w:rsidRDefault="001A2709" w:rsidP="001A2709"/>
    <w:p w:rsidR="001A2709" w:rsidRDefault="001A2709" w:rsidP="001A2709">
      <w:r>
        <w:t xml:space="preserve">The </w:t>
      </w:r>
      <w:r w:rsidRPr="00907925">
        <w:rPr>
          <w:i/>
        </w:rPr>
        <w:t>Group Viewer</w:t>
      </w:r>
      <w:r>
        <w:t xml:space="preserve"> is the place within FT NavVision that holds the necessary information about all connected I/O. In this window, you can find a descriptive line for all the sensors with their connections and dependencies (see </w:t>
      </w:r>
      <w:r>
        <w:fldChar w:fldCharType="begin"/>
      </w:r>
      <w:r>
        <w:instrText xml:space="preserve"> REF _Ref398802003 \h </w:instrText>
      </w:r>
      <w:r>
        <w:fldChar w:fldCharType="separate"/>
      </w:r>
      <w:r w:rsidR="00B2370E">
        <w:t xml:space="preserve">Figure </w:t>
      </w:r>
      <w:r w:rsidR="00B2370E">
        <w:rPr>
          <w:noProof/>
        </w:rPr>
        <w:t>1</w:t>
      </w:r>
      <w:r w:rsidR="00B2370E">
        <w:noBreakHyphen/>
      </w:r>
      <w:r w:rsidR="00B2370E">
        <w:rPr>
          <w:noProof/>
        </w:rPr>
        <w:t>17</w:t>
      </w:r>
      <w:r>
        <w:fldChar w:fldCharType="end"/>
      </w:r>
      <w:r>
        <w:t>).</w:t>
      </w:r>
    </w:p>
    <w:p w:rsidR="001A2709" w:rsidRDefault="001A2709" w:rsidP="001A2709"/>
    <w:p w:rsidR="001A2709" w:rsidRDefault="001A2709" w:rsidP="001A2709">
      <w:r>
        <w:rPr>
          <w:noProof/>
          <w:lang w:val="nl-NL" w:eastAsia="nl-NL"/>
        </w:rPr>
        <w:drawing>
          <wp:inline distT="0" distB="0" distL="0" distR="0" wp14:anchorId="39F3C386" wp14:editId="57A0AF30">
            <wp:extent cx="5760720" cy="626808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stretch>
                      <a:fillRect/>
                    </a:stretch>
                  </pic:blipFill>
                  <pic:spPr>
                    <a:xfrm>
                      <a:off x="0" y="0"/>
                      <a:ext cx="5760720" cy="6268085"/>
                    </a:xfrm>
                    <a:prstGeom prst="rect">
                      <a:avLst/>
                    </a:prstGeom>
                  </pic:spPr>
                </pic:pic>
              </a:graphicData>
            </a:graphic>
          </wp:inline>
        </w:drawing>
      </w:r>
    </w:p>
    <w:p w:rsidR="001A2709" w:rsidRDefault="001A2709" w:rsidP="001A2709">
      <w:pPr>
        <w:pStyle w:val="Onderschrift"/>
      </w:pPr>
      <w:bookmarkStart w:id="117" w:name="_Ref398802003"/>
      <w:bookmarkStart w:id="118" w:name="_Toc400106219"/>
      <w:bookmarkStart w:id="119" w:name="_Toc404942576"/>
      <w:r>
        <w:t xml:space="preserve">Figure </w:t>
      </w:r>
      <w:r w:rsidR="00F414EE">
        <w:fldChar w:fldCharType="begin"/>
      </w:r>
      <w:r w:rsidR="00F414EE">
        <w:instrText xml:space="preserve"> STYLEREF 1 \s </w:instrText>
      </w:r>
      <w:r w:rsidR="00F414EE">
        <w:fldChar w:fldCharType="separate"/>
      </w:r>
      <w:r w:rsidR="00B2370E">
        <w:rPr>
          <w:noProof/>
        </w:rPr>
        <w:t>1</w:t>
      </w:r>
      <w:r w:rsidR="00F414EE">
        <w:fldChar w:fldCharType="end"/>
      </w:r>
      <w:r w:rsidR="00F414EE">
        <w:noBreakHyphen/>
      </w:r>
      <w:r w:rsidR="00F414EE">
        <w:fldChar w:fldCharType="begin"/>
      </w:r>
      <w:r w:rsidR="00F414EE">
        <w:instrText xml:space="preserve"> SEQ Figure \* ARABIC \s 1 </w:instrText>
      </w:r>
      <w:r w:rsidR="00F414EE">
        <w:fldChar w:fldCharType="separate"/>
      </w:r>
      <w:r w:rsidR="00B2370E">
        <w:rPr>
          <w:noProof/>
        </w:rPr>
        <w:t>17</w:t>
      </w:r>
      <w:r w:rsidR="00F414EE">
        <w:fldChar w:fldCharType="end"/>
      </w:r>
      <w:bookmarkEnd w:id="117"/>
      <w:r>
        <w:t>: Group viewer</w:t>
      </w:r>
      <w:bookmarkEnd w:id="118"/>
      <w:bookmarkEnd w:id="119"/>
    </w:p>
    <w:p w:rsidR="001A2709" w:rsidRDefault="001A2709" w:rsidP="001A2709">
      <w:r w:rsidRPr="00F70EE4">
        <w:t xml:space="preserve">There are </w:t>
      </w:r>
      <w:r>
        <w:t xml:space="preserve">various </w:t>
      </w:r>
      <w:r w:rsidRPr="00F70EE4">
        <w:t xml:space="preserve">columns </w:t>
      </w:r>
      <w:r>
        <w:t>that each list a specific piece of metadata of an I/O point in clear language or digits and colors.</w:t>
      </w:r>
    </w:p>
    <w:p w:rsidR="001A2709" w:rsidRDefault="001A2709" w:rsidP="001A2709"/>
    <w:p w:rsidR="001A2709" w:rsidRDefault="001A2709" w:rsidP="001A2709"/>
    <w:p w:rsidR="001A2709" w:rsidRDefault="001A2709" w:rsidP="001A2709"/>
    <w:p w:rsidR="001A2709" w:rsidRDefault="001A2709" w:rsidP="001A2709">
      <w:r>
        <w:rPr>
          <w:noProof/>
          <w:lang w:val="nl-NL" w:eastAsia="nl-NL"/>
        </w:rPr>
        <w:drawing>
          <wp:inline distT="0" distB="0" distL="0" distR="0" wp14:anchorId="4A6DB787" wp14:editId="6E268FE1">
            <wp:extent cx="5760720" cy="774751"/>
            <wp:effectExtent l="0" t="0" r="0" b="6350"/>
            <wp:docPr id="42" name="Afbeelding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cstate="print"/>
                    <a:stretch>
                      <a:fillRect/>
                    </a:stretch>
                  </pic:blipFill>
                  <pic:spPr>
                    <a:xfrm>
                      <a:off x="0" y="0"/>
                      <a:ext cx="5760720" cy="774751"/>
                    </a:xfrm>
                    <a:prstGeom prst="rect">
                      <a:avLst/>
                    </a:prstGeom>
                  </pic:spPr>
                </pic:pic>
              </a:graphicData>
            </a:graphic>
          </wp:inline>
        </w:drawing>
      </w:r>
    </w:p>
    <w:p w:rsidR="001A2709" w:rsidRDefault="001A2709" w:rsidP="001A2709">
      <w:pPr>
        <w:pStyle w:val="Onderschrift"/>
      </w:pPr>
      <w:bookmarkStart w:id="120" w:name="_Toc400106220"/>
      <w:bookmarkStart w:id="121" w:name="_Toc404942577"/>
      <w:r>
        <w:t xml:space="preserve">Figure </w:t>
      </w:r>
      <w:r w:rsidR="00F414EE">
        <w:fldChar w:fldCharType="begin"/>
      </w:r>
      <w:r w:rsidR="00F414EE">
        <w:instrText xml:space="preserve"> STYLEREF 1 \s </w:instrText>
      </w:r>
      <w:r w:rsidR="00F414EE">
        <w:fldChar w:fldCharType="separate"/>
      </w:r>
      <w:r w:rsidR="00B2370E">
        <w:rPr>
          <w:noProof/>
        </w:rPr>
        <w:t>1</w:t>
      </w:r>
      <w:r w:rsidR="00F414EE">
        <w:fldChar w:fldCharType="end"/>
      </w:r>
      <w:r w:rsidR="00F414EE">
        <w:noBreakHyphen/>
      </w:r>
      <w:r w:rsidR="00F414EE">
        <w:fldChar w:fldCharType="begin"/>
      </w:r>
      <w:r w:rsidR="00F414EE">
        <w:instrText xml:space="preserve"> SEQ Figure \* ARABIC \s 1 </w:instrText>
      </w:r>
      <w:r w:rsidR="00F414EE">
        <w:fldChar w:fldCharType="separate"/>
      </w:r>
      <w:r w:rsidR="00B2370E">
        <w:rPr>
          <w:noProof/>
        </w:rPr>
        <w:t>18</w:t>
      </w:r>
      <w:r w:rsidR="00F414EE">
        <w:fldChar w:fldCharType="end"/>
      </w:r>
      <w:r>
        <w:t>:</w:t>
      </w:r>
      <w:r w:rsidRPr="00364A75">
        <w:t xml:space="preserve"> </w:t>
      </w:r>
      <w:r>
        <w:t>Group Viewer columns</w:t>
      </w:r>
      <w:bookmarkEnd w:id="120"/>
      <w:bookmarkEnd w:id="121"/>
    </w:p>
    <w:p w:rsidR="001A2709" w:rsidRDefault="001A2709" w:rsidP="001A2709"/>
    <w:tbl>
      <w:tblPr>
        <w:tblW w:w="0" w:type="auto"/>
        <w:tblInd w:w="10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0A0" w:firstRow="1" w:lastRow="0" w:firstColumn="1" w:lastColumn="0" w:noHBand="0" w:noVBand="0"/>
      </w:tblPr>
      <w:tblGrid>
        <w:gridCol w:w="3008"/>
        <w:gridCol w:w="5936"/>
      </w:tblGrid>
      <w:tr w:rsidR="001A2709" w:rsidRPr="00A00367" w:rsidTr="001A2709">
        <w:tc>
          <w:tcPr>
            <w:tcW w:w="3080" w:type="dxa"/>
            <w:shd w:val="clear" w:color="auto" w:fill="333333"/>
          </w:tcPr>
          <w:p w:rsidR="001A2709" w:rsidRPr="00A00367" w:rsidRDefault="001A2709" w:rsidP="001A2709">
            <w:pPr>
              <w:rPr>
                <w:b/>
              </w:rPr>
            </w:pPr>
            <w:bookmarkStart w:id="122" w:name="OLE_LINK7"/>
            <w:bookmarkStart w:id="123" w:name="OLE_LINK8"/>
            <w:r>
              <w:rPr>
                <w:b/>
              </w:rPr>
              <w:t>Column</w:t>
            </w:r>
          </w:p>
        </w:tc>
        <w:tc>
          <w:tcPr>
            <w:tcW w:w="6100" w:type="dxa"/>
            <w:shd w:val="clear" w:color="auto" w:fill="333333"/>
          </w:tcPr>
          <w:p w:rsidR="001A2709" w:rsidRPr="00A00367" w:rsidRDefault="001A2709" w:rsidP="001A2709">
            <w:pPr>
              <w:rPr>
                <w:b/>
              </w:rPr>
            </w:pPr>
            <w:r>
              <w:rPr>
                <w:b/>
              </w:rPr>
              <w:t>Explanation</w:t>
            </w:r>
          </w:p>
        </w:tc>
      </w:tr>
      <w:tr w:rsidR="001A2709" w:rsidRPr="000F200F" w:rsidTr="001A2709">
        <w:tc>
          <w:tcPr>
            <w:tcW w:w="3080" w:type="dxa"/>
            <w:shd w:val="clear" w:color="auto" w:fill="auto"/>
          </w:tcPr>
          <w:p w:rsidR="001A2709" w:rsidRPr="002C5A3C" w:rsidRDefault="001A2709" w:rsidP="001A2709">
            <w:r>
              <w:t>Group</w:t>
            </w:r>
          </w:p>
        </w:tc>
        <w:tc>
          <w:tcPr>
            <w:tcW w:w="6100" w:type="dxa"/>
            <w:shd w:val="clear" w:color="auto" w:fill="auto"/>
          </w:tcPr>
          <w:p w:rsidR="001A2709" w:rsidRPr="00CA0364" w:rsidRDefault="001A2709" w:rsidP="001A2709">
            <w:pPr>
              <w:rPr>
                <w:lang w:val="en-US"/>
              </w:rPr>
            </w:pPr>
            <w:r>
              <w:rPr>
                <w:lang w:val="en-US"/>
              </w:rPr>
              <w:t>The alarm group the I/O point belongs to</w:t>
            </w:r>
          </w:p>
        </w:tc>
      </w:tr>
      <w:tr w:rsidR="001A2709" w:rsidRPr="000F200F" w:rsidTr="001A2709">
        <w:tc>
          <w:tcPr>
            <w:tcW w:w="3080" w:type="dxa"/>
            <w:shd w:val="clear" w:color="auto" w:fill="auto"/>
          </w:tcPr>
          <w:p w:rsidR="001A2709" w:rsidRPr="002C5A3C" w:rsidRDefault="001A2709" w:rsidP="001A2709">
            <w:r>
              <w:t>Field</w:t>
            </w:r>
          </w:p>
        </w:tc>
        <w:tc>
          <w:tcPr>
            <w:tcW w:w="6100" w:type="dxa"/>
            <w:shd w:val="clear" w:color="auto" w:fill="auto"/>
          </w:tcPr>
          <w:p w:rsidR="001A2709" w:rsidRPr="00CA0364" w:rsidRDefault="001A2709" w:rsidP="001A2709">
            <w:pPr>
              <w:rPr>
                <w:lang w:val="en-US"/>
              </w:rPr>
            </w:pPr>
            <w:r>
              <w:rPr>
                <w:lang w:val="en-US"/>
              </w:rPr>
              <w:t>The item name of the I/O point (FT NavVision ID-tag)</w:t>
            </w:r>
          </w:p>
        </w:tc>
      </w:tr>
      <w:tr w:rsidR="001A2709" w:rsidRPr="000F200F" w:rsidTr="001A2709">
        <w:tc>
          <w:tcPr>
            <w:tcW w:w="3080" w:type="dxa"/>
            <w:shd w:val="clear" w:color="auto" w:fill="auto"/>
          </w:tcPr>
          <w:p w:rsidR="001A2709" w:rsidRPr="002C5A3C" w:rsidRDefault="001A2709" w:rsidP="001A2709">
            <w:r>
              <w:t>Value</w:t>
            </w:r>
          </w:p>
        </w:tc>
        <w:tc>
          <w:tcPr>
            <w:tcW w:w="6100" w:type="dxa"/>
            <w:shd w:val="clear" w:color="auto" w:fill="auto"/>
          </w:tcPr>
          <w:p w:rsidR="001A2709" w:rsidRPr="00CA0364" w:rsidRDefault="001A2709" w:rsidP="001A2709">
            <w:pPr>
              <w:rPr>
                <w:lang w:val="en-US"/>
              </w:rPr>
            </w:pPr>
            <w:r>
              <w:rPr>
                <w:lang w:val="en-US"/>
              </w:rPr>
              <w:t>Actual value of the I/O point</w:t>
            </w:r>
          </w:p>
        </w:tc>
      </w:tr>
      <w:tr w:rsidR="001A2709" w:rsidRPr="000F200F" w:rsidTr="001A2709">
        <w:tc>
          <w:tcPr>
            <w:tcW w:w="3080" w:type="dxa"/>
            <w:shd w:val="clear" w:color="auto" w:fill="auto"/>
          </w:tcPr>
          <w:p w:rsidR="001A2709" w:rsidRPr="002C5A3C" w:rsidRDefault="001A2709" w:rsidP="001A2709">
            <w:r>
              <w:t>Unity</w:t>
            </w:r>
          </w:p>
        </w:tc>
        <w:tc>
          <w:tcPr>
            <w:tcW w:w="6100" w:type="dxa"/>
            <w:shd w:val="clear" w:color="auto" w:fill="auto"/>
          </w:tcPr>
          <w:p w:rsidR="001A2709" w:rsidRPr="00CA0364" w:rsidRDefault="001A2709" w:rsidP="001A2709">
            <w:pPr>
              <w:rPr>
                <w:lang w:val="en-US"/>
              </w:rPr>
            </w:pPr>
            <w:r>
              <w:rPr>
                <w:lang w:val="en-US"/>
              </w:rPr>
              <w:t>The Unity of the I/O point</w:t>
            </w:r>
          </w:p>
        </w:tc>
      </w:tr>
      <w:tr w:rsidR="001A2709" w:rsidRPr="002C5A3C" w:rsidTr="001A2709">
        <w:tc>
          <w:tcPr>
            <w:tcW w:w="3080" w:type="dxa"/>
            <w:shd w:val="clear" w:color="auto" w:fill="auto"/>
          </w:tcPr>
          <w:p w:rsidR="001A2709" w:rsidRPr="002C5A3C" w:rsidRDefault="001A2709" w:rsidP="001A2709">
            <w:r>
              <w:t>Alarm</w:t>
            </w:r>
          </w:p>
        </w:tc>
        <w:tc>
          <w:tcPr>
            <w:tcW w:w="6100" w:type="dxa"/>
            <w:shd w:val="clear" w:color="auto" w:fill="auto"/>
          </w:tcPr>
          <w:p w:rsidR="001A2709" w:rsidRPr="002C5A3C" w:rsidRDefault="001A2709" w:rsidP="001A2709">
            <w:r>
              <w:t xml:space="preserve">Shows if the I/O </w:t>
            </w:r>
            <w:r>
              <w:rPr>
                <w:lang w:val="en-US"/>
              </w:rPr>
              <w:t xml:space="preserve">point </w:t>
            </w:r>
            <w:r>
              <w:t>is in alarm and the value of the alarm</w:t>
            </w:r>
          </w:p>
        </w:tc>
      </w:tr>
      <w:tr w:rsidR="001A2709" w:rsidRPr="002C5A3C" w:rsidTr="001A2709">
        <w:tc>
          <w:tcPr>
            <w:tcW w:w="3080" w:type="dxa"/>
            <w:shd w:val="clear" w:color="auto" w:fill="auto"/>
          </w:tcPr>
          <w:p w:rsidR="001A2709" w:rsidRDefault="001A2709" w:rsidP="001A2709">
            <w:r>
              <w:t>Status</w:t>
            </w:r>
          </w:p>
        </w:tc>
        <w:tc>
          <w:tcPr>
            <w:tcW w:w="6100" w:type="dxa"/>
            <w:shd w:val="clear" w:color="auto" w:fill="auto"/>
          </w:tcPr>
          <w:p w:rsidR="001A2709" w:rsidRPr="002C5A3C" w:rsidRDefault="001A2709" w:rsidP="001A2709">
            <w:r>
              <w:t>Status of the I/O</w:t>
            </w:r>
            <w:r>
              <w:rPr>
                <w:lang w:val="en-US"/>
              </w:rPr>
              <w:t xml:space="preserve"> point</w:t>
            </w:r>
          </w:p>
        </w:tc>
      </w:tr>
      <w:tr w:rsidR="001A2709" w:rsidRPr="002C5A3C" w:rsidTr="001A2709">
        <w:tc>
          <w:tcPr>
            <w:tcW w:w="3080" w:type="dxa"/>
            <w:shd w:val="clear" w:color="auto" w:fill="auto"/>
          </w:tcPr>
          <w:p w:rsidR="001A2709" w:rsidRDefault="001A2709" w:rsidP="001A2709">
            <w:r>
              <w:t>I/O Source</w:t>
            </w:r>
          </w:p>
        </w:tc>
        <w:tc>
          <w:tcPr>
            <w:tcW w:w="6100" w:type="dxa"/>
            <w:shd w:val="clear" w:color="auto" w:fill="auto"/>
          </w:tcPr>
          <w:p w:rsidR="001A2709" w:rsidRPr="002C5A3C" w:rsidRDefault="001A2709" w:rsidP="001A2709">
            <w:r>
              <w:t xml:space="preserve">The source (interface) the I/O </w:t>
            </w:r>
            <w:r>
              <w:rPr>
                <w:lang w:val="en-US"/>
              </w:rPr>
              <w:t xml:space="preserve">point </w:t>
            </w:r>
            <w:r>
              <w:t>comes from</w:t>
            </w:r>
          </w:p>
        </w:tc>
      </w:tr>
      <w:tr w:rsidR="001A2709" w:rsidRPr="002C5A3C" w:rsidTr="001A2709">
        <w:tc>
          <w:tcPr>
            <w:tcW w:w="3080" w:type="dxa"/>
            <w:shd w:val="clear" w:color="auto" w:fill="auto"/>
          </w:tcPr>
          <w:p w:rsidR="001A2709" w:rsidRDefault="001A2709" w:rsidP="001A2709">
            <w:r>
              <w:t>Mimic</w:t>
            </w:r>
          </w:p>
        </w:tc>
        <w:tc>
          <w:tcPr>
            <w:tcW w:w="6100" w:type="dxa"/>
            <w:shd w:val="clear" w:color="auto" w:fill="auto"/>
          </w:tcPr>
          <w:p w:rsidR="001A2709" w:rsidRPr="002C5A3C" w:rsidRDefault="001A2709" w:rsidP="001A2709">
            <w:r>
              <w:t>The mimic(s) the I/O</w:t>
            </w:r>
            <w:r>
              <w:rPr>
                <w:lang w:val="en-US"/>
              </w:rPr>
              <w:t xml:space="preserve"> point</w:t>
            </w:r>
            <w:r>
              <w:t xml:space="preserve"> value is present</w:t>
            </w:r>
          </w:p>
        </w:tc>
      </w:tr>
      <w:tr w:rsidR="001A2709" w:rsidRPr="002C5A3C" w:rsidTr="001A2709">
        <w:tc>
          <w:tcPr>
            <w:tcW w:w="3080" w:type="dxa"/>
            <w:shd w:val="clear" w:color="auto" w:fill="auto"/>
          </w:tcPr>
          <w:p w:rsidR="001A2709" w:rsidRDefault="001A2709" w:rsidP="001A2709">
            <w:r>
              <w:t>I/O Location</w:t>
            </w:r>
          </w:p>
        </w:tc>
        <w:tc>
          <w:tcPr>
            <w:tcW w:w="6100" w:type="dxa"/>
            <w:shd w:val="clear" w:color="auto" w:fill="auto"/>
          </w:tcPr>
          <w:p w:rsidR="001A2709" w:rsidRPr="002C5A3C" w:rsidRDefault="001A2709" w:rsidP="001A2709">
            <w:r>
              <w:t xml:space="preserve">The location where you can find the I/O </w:t>
            </w:r>
            <w:r>
              <w:rPr>
                <w:lang w:val="en-US"/>
              </w:rPr>
              <w:t xml:space="preserve">point </w:t>
            </w:r>
            <w:r>
              <w:t>physically</w:t>
            </w:r>
          </w:p>
        </w:tc>
      </w:tr>
    </w:tbl>
    <w:p w:rsidR="001A2709" w:rsidRDefault="001A2709" w:rsidP="001A2709">
      <w:pPr>
        <w:pStyle w:val="Onderschrift"/>
      </w:pPr>
      <w:bookmarkStart w:id="124" w:name="_Toc400106259"/>
      <w:bookmarkStart w:id="125" w:name="_Toc404942724"/>
      <w:bookmarkEnd w:id="122"/>
      <w:bookmarkEnd w:id="123"/>
      <w:r>
        <w:t xml:space="preserve">Table </w:t>
      </w:r>
      <w:r w:rsidR="009B65A7">
        <w:fldChar w:fldCharType="begin"/>
      </w:r>
      <w:r w:rsidR="009B65A7">
        <w:instrText xml:space="preserve"> STYLEREF 1 \s </w:instrText>
      </w:r>
      <w:r w:rsidR="009B65A7">
        <w:fldChar w:fldCharType="separate"/>
      </w:r>
      <w:r w:rsidR="00B2370E">
        <w:rPr>
          <w:noProof/>
        </w:rPr>
        <w:t>1</w:t>
      </w:r>
      <w:r w:rsidR="009B65A7">
        <w:fldChar w:fldCharType="end"/>
      </w:r>
      <w:r w:rsidR="009B65A7">
        <w:noBreakHyphen/>
      </w:r>
      <w:r w:rsidR="009B65A7">
        <w:fldChar w:fldCharType="begin"/>
      </w:r>
      <w:r w:rsidR="009B65A7">
        <w:instrText xml:space="preserve"> SEQ Table \* ARABIC \s 1 </w:instrText>
      </w:r>
      <w:r w:rsidR="009B65A7">
        <w:fldChar w:fldCharType="separate"/>
      </w:r>
      <w:r w:rsidR="00B2370E">
        <w:rPr>
          <w:noProof/>
        </w:rPr>
        <w:t>4</w:t>
      </w:r>
      <w:r w:rsidR="009B65A7">
        <w:fldChar w:fldCharType="end"/>
      </w:r>
      <w:r>
        <w:t>: Group Viewer columns</w:t>
      </w:r>
      <w:bookmarkEnd w:id="124"/>
      <w:bookmarkEnd w:id="125"/>
    </w:p>
    <w:p w:rsidR="001A2709" w:rsidRDefault="001A2709" w:rsidP="001A2709">
      <w:pPr>
        <w:pStyle w:val="Heading4"/>
        <w:numPr>
          <w:ilvl w:val="3"/>
          <w:numId w:val="3"/>
        </w:numPr>
      </w:pPr>
      <w:bookmarkStart w:id="126" w:name="_Toc400106167"/>
      <w:bookmarkStart w:id="127" w:name="_Toc404942381"/>
      <w:r>
        <w:t>The search bar</w:t>
      </w:r>
      <w:bookmarkEnd w:id="126"/>
      <w:bookmarkEnd w:id="127"/>
    </w:p>
    <w:p w:rsidR="001A2709" w:rsidRPr="003A4B2B" w:rsidRDefault="001A2709" w:rsidP="001A2709"/>
    <w:p w:rsidR="001A2709" w:rsidRDefault="001A2709" w:rsidP="001A2709">
      <w:r>
        <w:t xml:space="preserve">Using the search bar, you can reduce the amount of searchable data to a specified group. This way it is easier to pinpoint the faulty I/O </w:t>
      </w:r>
      <w:r>
        <w:rPr>
          <w:lang w:val="en-US"/>
        </w:rPr>
        <w:t>point</w:t>
      </w:r>
      <w:r>
        <w:t xml:space="preserve"> you are looking for (see </w:t>
      </w:r>
      <w:r>
        <w:fldChar w:fldCharType="begin"/>
      </w:r>
      <w:r>
        <w:instrText xml:space="preserve"> REF _Ref399324468 \h </w:instrText>
      </w:r>
      <w:r>
        <w:fldChar w:fldCharType="separate"/>
      </w:r>
      <w:r w:rsidR="00B2370E">
        <w:t xml:space="preserve">Figure </w:t>
      </w:r>
      <w:r w:rsidR="00B2370E">
        <w:rPr>
          <w:noProof/>
        </w:rPr>
        <w:t>1</w:t>
      </w:r>
      <w:r w:rsidR="00B2370E">
        <w:noBreakHyphen/>
      </w:r>
      <w:r w:rsidR="00B2370E">
        <w:rPr>
          <w:noProof/>
        </w:rPr>
        <w:t>19</w:t>
      </w:r>
      <w:r>
        <w:fldChar w:fldCharType="end"/>
      </w:r>
      <w:r>
        <w:t>).</w:t>
      </w:r>
    </w:p>
    <w:p w:rsidR="001A2709" w:rsidRDefault="001A2709" w:rsidP="001A2709"/>
    <w:p w:rsidR="001A2709" w:rsidRDefault="001A2709" w:rsidP="001A2709">
      <w:r>
        <w:rPr>
          <w:noProof/>
          <w:lang w:val="nl-NL" w:eastAsia="nl-NL"/>
        </w:rPr>
        <w:drawing>
          <wp:inline distT="0" distB="0" distL="0" distR="0" wp14:anchorId="586AA2C6" wp14:editId="0DF35F79">
            <wp:extent cx="5760720" cy="251105"/>
            <wp:effectExtent l="0" t="0" r="0" b="0"/>
            <wp:docPr id="44" name="Afbeelding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cstate="print"/>
                    <a:stretch>
                      <a:fillRect/>
                    </a:stretch>
                  </pic:blipFill>
                  <pic:spPr>
                    <a:xfrm>
                      <a:off x="0" y="0"/>
                      <a:ext cx="5760720" cy="251105"/>
                    </a:xfrm>
                    <a:prstGeom prst="rect">
                      <a:avLst/>
                    </a:prstGeom>
                  </pic:spPr>
                </pic:pic>
              </a:graphicData>
            </a:graphic>
          </wp:inline>
        </w:drawing>
      </w:r>
    </w:p>
    <w:p w:rsidR="001A2709" w:rsidRDefault="001A2709" w:rsidP="001A2709">
      <w:pPr>
        <w:pStyle w:val="Onderschrift"/>
      </w:pPr>
      <w:bookmarkStart w:id="128" w:name="_Ref399324468"/>
      <w:bookmarkStart w:id="129" w:name="_Toc400106221"/>
      <w:bookmarkStart w:id="130" w:name="_Toc404942578"/>
      <w:r>
        <w:t xml:space="preserve">Figure </w:t>
      </w:r>
      <w:r w:rsidR="00F414EE">
        <w:fldChar w:fldCharType="begin"/>
      </w:r>
      <w:r w:rsidR="00F414EE">
        <w:instrText xml:space="preserve"> STYLEREF 1 \s </w:instrText>
      </w:r>
      <w:r w:rsidR="00F414EE">
        <w:fldChar w:fldCharType="separate"/>
      </w:r>
      <w:r w:rsidR="00B2370E">
        <w:rPr>
          <w:noProof/>
        </w:rPr>
        <w:t>1</w:t>
      </w:r>
      <w:r w:rsidR="00F414EE">
        <w:fldChar w:fldCharType="end"/>
      </w:r>
      <w:r w:rsidR="00F414EE">
        <w:noBreakHyphen/>
      </w:r>
      <w:r w:rsidR="00F414EE">
        <w:fldChar w:fldCharType="begin"/>
      </w:r>
      <w:r w:rsidR="00F414EE">
        <w:instrText xml:space="preserve"> SEQ Figure \* ARABIC \s 1 </w:instrText>
      </w:r>
      <w:r w:rsidR="00F414EE">
        <w:fldChar w:fldCharType="separate"/>
      </w:r>
      <w:r w:rsidR="00B2370E">
        <w:rPr>
          <w:noProof/>
        </w:rPr>
        <w:t>19</w:t>
      </w:r>
      <w:r w:rsidR="00F414EE">
        <w:fldChar w:fldCharType="end"/>
      </w:r>
      <w:bookmarkEnd w:id="128"/>
      <w:r>
        <w:t>: Search bar</w:t>
      </w:r>
      <w:bookmarkEnd w:id="129"/>
      <w:bookmarkEnd w:id="130"/>
    </w:p>
    <w:p w:rsidR="001A2709" w:rsidRDefault="001A2709" w:rsidP="001A2709">
      <w:r>
        <w:t xml:space="preserve">In the first drop-down menu, you can choose between </w:t>
      </w:r>
      <w:r w:rsidRPr="00907925">
        <w:rPr>
          <w:i/>
        </w:rPr>
        <w:t>Categories</w:t>
      </w:r>
      <w:r>
        <w:t xml:space="preserve"> and </w:t>
      </w:r>
      <w:r w:rsidRPr="00907925">
        <w:rPr>
          <w:i/>
        </w:rPr>
        <w:t>Alarm Groups</w:t>
      </w:r>
      <w:r>
        <w:t xml:space="preserve"> in which you change between the standard arrangement of categories as set in FT NavVision or the division in alarm groups. </w:t>
      </w:r>
    </w:p>
    <w:p w:rsidR="001A2709" w:rsidRDefault="001A2709" w:rsidP="001A2709"/>
    <w:p w:rsidR="001A2709" w:rsidRDefault="001A2709" w:rsidP="001A2709">
      <w:r>
        <w:t xml:space="preserve">When choosing for </w:t>
      </w:r>
      <w:r w:rsidRPr="00907925">
        <w:rPr>
          <w:i/>
        </w:rPr>
        <w:t>Alarm Groups</w:t>
      </w:r>
      <w:r>
        <w:rPr>
          <w:i/>
        </w:rPr>
        <w:t>,</w:t>
      </w:r>
      <w:r>
        <w:t xml:space="preserve"> you have the choice to narrow the selection down even further to the specific alarm group that you are looking for (see </w:t>
      </w:r>
      <w:r>
        <w:fldChar w:fldCharType="begin"/>
      </w:r>
      <w:r>
        <w:instrText xml:space="preserve"> REF _Ref399324475 \h </w:instrText>
      </w:r>
      <w:r>
        <w:fldChar w:fldCharType="separate"/>
      </w:r>
      <w:r w:rsidR="00B2370E">
        <w:t xml:space="preserve">Figure </w:t>
      </w:r>
      <w:r w:rsidR="00B2370E">
        <w:rPr>
          <w:noProof/>
        </w:rPr>
        <w:t>1</w:t>
      </w:r>
      <w:r w:rsidR="00B2370E">
        <w:noBreakHyphen/>
      </w:r>
      <w:r w:rsidR="00B2370E">
        <w:rPr>
          <w:noProof/>
        </w:rPr>
        <w:t>20</w:t>
      </w:r>
      <w:r>
        <w:fldChar w:fldCharType="end"/>
      </w:r>
      <w:r>
        <w:t>).</w:t>
      </w:r>
    </w:p>
    <w:p w:rsidR="001A2709" w:rsidRDefault="001A2709" w:rsidP="001A2709"/>
    <w:p w:rsidR="001A2709" w:rsidRPr="003A4B2B" w:rsidRDefault="001A2709" w:rsidP="001A2709">
      <w:r>
        <w:t xml:space="preserve">When you choose for the </w:t>
      </w:r>
      <w:r w:rsidRPr="00907925">
        <w:rPr>
          <w:i/>
        </w:rPr>
        <w:t>Categories</w:t>
      </w:r>
      <w:r>
        <w:t xml:space="preserve">, you can narrow it down to the group and even subgroup for that particular I/O point (see </w:t>
      </w:r>
      <w:r>
        <w:fldChar w:fldCharType="begin"/>
      </w:r>
      <w:r>
        <w:instrText xml:space="preserve"> REF _Ref399324484 \h </w:instrText>
      </w:r>
      <w:r>
        <w:fldChar w:fldCharType="separate"/>
      </w:r>
      <w:r w:rsidR="00B2370E">
        <w:t xml:space="preserve">Figure </w:t>
      </w:r>
      <w:r w:rsidR="00B2370E">
        <w:rPr>
          <w:noProof/>
        </w:rPr>
        <w:t>1</w:t>
      </w:r>
      <w:r w:rsidR="00B2370E">
        <w:noBreakHyphen/>
      </w:r>
      <w:r w:rsidR="00B2370E">
        <w:rPr>
          <w:noProof/>
        </w:rPr>
        <w:t>21</w:t>
      </w:r>
      <w:r>
        <w:fldChar w:fldCharType="end"/>
      </w:r>
      <w:r>
        <w:t xml:space="preserve"> and </w:t>
      </w:r>
      <w:r>
        <w:fldChar w:fldCharType="begin"/>
      </w:r>
      <w:r>
        <w:instrText xml:space="preserve"> REF _Ref399324494 \h </w:instrText>
      </w:r>
      <w:r>
        <w:fldChar w:fldCharType="separate"/>
      </w:r>
      <w:r w:rsidR="00B2370E">
        <w:t xml:space="preserve">Figure </w:t>
      </w:r>
      <w:r w:rsidR="00B2370E">
        <w:rPr>
          <w:noProof/>
        </w:rPr>
        <w:t>1</w:t>
      </w:r>
      <w:r w:rsidR="00B2370E">
        <w:noBreakHyphen/>
      </w:r>
      <w:r w:rsidR="00B2370E">
        <w:rPr>
          <w:noProof/>
        </w:rPr>
        <w:t>22</w:t>
      </w:r>
      <w:r>
        <w:fldChar w:fldCharType="end"/>
      </w:r>
      <w:r>
        <w:t>).</w:t>
      </w:r>
    </w:p>
    <w:p w:rsidR="001A2709" w:rsidRDefault="001A2709" w:rsidP="001A2709"/>
    <w:p w:rsidR="001A2709" w:rsidRDefault="001A2709" w:rsidP="001A2709">
      <w:r>
        <w:rPr>
          <w:noProof/>
          <w:lang w:val="nl-NL" w:eastAsia="nl-NL"/>
        </w:rPr>
        <w:drawing>
          <wp:inline distT="0" distB="0" distL="0" distR="0" wp14:anchorId="4CA25AC1" wp14:editId="0B8087FE">
            <wp:extent cx="3419475" cy="1104900"/>
            <wp:effectExtent l="0" t="0" r="9525" b="0"/>
            <wp:docPr id="45" name="Afbeelding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cstate="print"/>
                    <a:stretch>
                      <a:fillRect/>
                    </a:stretch>
                  </pic:blipFill>
                  <pic:spPr>
                    <a:xfrm>
                      <a:off x="0" y="0"/>
                      <a:ext cx="3419475" cy="1104900"/>
                    </a:xfrm>
                    <a:prstGeom prst="rect">
                      <a:avLst/>
                    </a:prstGeom>
                  </pic:spPr>
                </pic:pic>
              </a:graphicData>
            </a:graphic>
          </wp:inline>
        </w:drawing>
      </w:r>
    </w:p>
    <w:p w:rsidR="001A2709" w:rsidRDefault="001A2709" w:rsidP="001A2709">
      <w:pPr>
        <w:pStyle w:val="Onderschrift"/>
      </w:pPr>
      <w:bookmarkStart w:id="131" w:name="_Ref399324475"/>
      <w:bookmarkStart w:id="132" w:name="_Toc400106222"/>
      <w:bookmarkStart w:id="133" w:name="_Toc404942579"/>
      <w:r>
        <w:t xml:space="preserve">Figure </w:t>
      </w:r>
      <w:r w:rsidR="00F414EE">
        <w:fldChar w:fldCharType="begin"/>
      </w:r>
      <w:r w:rsidR="00F414EE">
        <w:instrText xml:space="preserve"> STYLEREF 1 \s </w:instrText>
      </w:r>
      <w:r w:rsidR="00F414EE">
        <w:fldChar w:fldCharType="separate"/>
      </w:r>
      <w:r w:rsidR="00B2370E">
        <w:rPr>
          <w:noProof/>
        </w:rPr>
        <w:t>1</w:t>
      </w:r>
      <w:r w:rsidR="00F414EE">
        <w:fldChar w:fldCharType="end"/>
      </w:r>
      <w:r w:rsidR="00F414EE">
        <w:noBreakHyphen/>
      </w:r>
      <w:r w:rsidR="00F414EE">
        <w:fldChar w:fldCharType="begin"/>
      </w:r>
      <w:r w:rsidR="00F414EE">
        <w:instrText xml:space="preserve"> SEQ Figure \* ARABIC \s 1 </w:instrText>
      </w:r>
      <w:r w:rsidR="00F414EE">
        <w:fldChar w:fldCharType="separate"/>
      </w:r>
      <w:r w:rsidR="00B2370E">
        <w:rPr>
          <w:noProof/>
        </w:rPr>
        <w:t>20</w:t>
      </w:r>
      <w:r w:rsidR="00F414EE">
        <w:fldChar w:fldCharType="end"/>
      </w:r>
      <w:bookmarkEnd w:id="131"/>
      <w:r>
        <w:t>: Alarm groups</w:t>
      </w:r>
      <w:bookmarkEnd w:id="132"/>
      <w:bookmarkEnd w:id="133"/>
    </w:p>
    <w:p w:rsidR="00A94C0F" w:rsidRDefault="00A94C0F" w:rsidP="00A94C0F"/>
    <w:p w:rsidR="001A2709" w:rsidRDefault="001A2709" w:rsidP="001A2709">
      <w:r>
        <w:rPr>
          <w:noProof/>
          <w:lang w:val="nl-NL" w:eastAsia="nl-NL"/>
        </w:rPr>
        <w:drawing>
          <wp:inline distT="0" distB="0" distL="0" distR="0" wp14:anchorId="5CEDC1A3" wp14:editId="282A640E">
            <wp:extent cx="5760720" cy="1081300"/>
            <wp:effectExtent l="0" t="0" r="0" b="5080"/>
            <wp:docPr id="46" name="Afbeelding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cstate="print"/>
                    <a:stretch>
                      <a:fillRect/>
                    </a:stretch>
                  </pic:blipFill>
                  <pic:spPr>
                    <a:xfrm>
                      <a:off x="0" y="0"/>
                      <a:ext cx="5760720" cy="1081300"/>
                    </a:xfrm>
                    <a:prstGeom prst="rect">
                      <a:avLst/>
                    </a:prstGeom>
                  </pic:spPr>
                </pic:pic>
              </a:graphicData>
            </a:graphic>
          </wp:inline>
        </w:drawing>
      </w:r>
    </w:p>
    <w:p w:rsidR="001A2709" w:rsidRDefault="001A2709" w:rsidP="001A2709">
      <w:pPr>
        <w:pStyle w:val="Onderschrift"/>
      </w:pPr>
      <w:bookmarkStart w:id="134" w:name="_Ref399324484"/>
      <w:bookmarkStart w:id="135" w:name="_Toc400106223"/>
      <w:bookmarkStart w:id="136" w:name="_Toc404942580"/>
      <w:r>
        <w:t xml:space="preserve">Figure </w:t>
      </w:r>
      <w:r w:rsidR="00F414EE">
        <w:fldChar w:fldCharType="begin"/>
      </w:r>
      <w:r w:rsidR="00F414EE">
        <w:instrText xml:space="preserve"> STYLEREF 1 \s </w:instrText>
      </w:r>
      <w:r w:rsidR="00F414EE">
        <w:fldChar w:fldCharType="separate"/>
      </w:r>
      <w:r w:rsidR="00B2370E">
        <w:rPr>
          <w:noProof/>
        </w:rPr>
        <w:t>1</w:t>
      </w:r>
      <w:r w:rsidR="00F414EE">
        <w:fldChar w:fldCharType="end"/>
      </w:r>
      <w:r w:rsidR="00F414EE">
        <w:noBreakHyphen/>
      </w:r>
      <w:r w:rsidR="00F414EE">
        <w:fldChar w:fldCharType="begin"/>
      </w:r>
      <w:r w:rsidR="00F414EE">
        <w:instrText xml:space="preserve"> SEQ Figure \* ARABIC \s 1 </w:instrText>
      </w:r>
      <w:r w:rsidR="00F414EE">
        <w:fldChar w:fldCharType="separate"/>
      </w:r>
      <w:r w:rsidR="00B2370E">
        <w:rPr>
          <w:noProof/>
        </w:rPr>
        <w:t>21</w:t>
      </w:r>
      <w:r w:rsidR="00F414EE">
        <w:fldChar w:fldCharType="end"/>
      </w:r>
      <w:bookmarkEnd w:id="134"/>
      <w:r>
        <w:t>: Categories group</w:t>
      </w:r>
      <w:bookmarkEnd w:id="135"/>
      <w:bookmarkEnd w:id="136"/>
    </w:p>
    <w:p w:rsidR="001A2709" w:rsidRDefault="001A2709" w:rsidP="001A2709">
      <w:r>
        <w:rPr>
          <w:noProof/>
          <w:lang w:val="nl-NL" w:eastAsia="nl-NL"/>
        </w:rPr>
        <w:drawing>
          <wp:inline distT="0" distB="0" distL="0" distR="0" wp14:anchorId="7D4D3EC1" wp14:editId="176D71DE">
            <wp:extent cx="5760720" cy="1081300"/>
            <wp:effectExtent l="0" t="0" r="0" b="5080"/>
            <wp:docPr id="47" name="Afbeelding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cstate="print"/>
                    <a:stretch>
                      <a:fillRect/>
                    </a:stretch>
                  </pic:blipFill>
                  <pic:spPr>
                    <a:xfrm>
                      <a:off x="0" y="0"/>
                      <a:ext cx="5760720" cy="1081300"/>
                    </a:xfrm>
                    <a:prstGeom prst="rect">
                      <a:avLst/>
                    </a:prstGeom>
                  </pic:spPr>
                </pic:pic>
              </a:graphicData>
            </a:graphic>
          </wp:inline>
        </w:drawing>
      </w:r>
    </w:p>
    <w:p w:rsidR="001A2709" w:rsidRDefault="001A2709" w:rsidP="001A2709">
      <w:pPr>
        <w:pStyle w:val="Onderschrift"/>
      </w:pPr>
      <w:bookmarkStart w:id="137" w:name="_Ref399324494"/>
      <w:bookmarkStart w:id="138" w:name="_Toc400106224"/>
      <w:bookmarkStart w:id="139" w:name="_Toc404942581"/>
      <w:r>
        <w:t xml:space="preserve">Figure </w:t>
      </w:r>
      <w:r w:rsidR="00F414EE">
        <w:fldChar w:fldCharType="begin"/>
      </w:r>
      <w:r w:rsidR="00F414EE">
        <w:instrText xml:space="preserve"> STYLEREF 1 \s </w:instrText>
      </w:r>
      <w:r w:rsidR="00F414EE">
        <w:fldChar w:fldCharType="separate"/>
      </w:r>
      <w:r w:rsidR="00B2370E">
        <w:rPr>
          <w:noProof/>
        </w:rPr>
        <w:t>1</w:t>
      </w:r>
      <w:r w:rsidR="00F414EE">
        <w:fldChar w:fldCharType="end"/>
      </w:r>
      <w:r w:rsidR="00F414EE">
        <w:noBreakHyphen/>
      </w:r>
      <w:r w:rsidR="00F414EE">
        <w:fldChar w:fldCharType="begin"/>
      </w:r>
      <w:r w:rsidR="00F414EE">
        <w:instrText xml:space="preserve"> SEQ Figure \* ARABIC \s 1 </w:instrText>
      </w:r>
      <w:r w:rsidR="00F414EE">
        <w:fldChar w:fldCharType="separate"/>
      </w:r>
      <w:r w:rsidR="00B2370E">
        <w:rPr>
          <w:noProof/>
        </w:rPr>
        <w:t>22</w:t>
      </w:r>
      <w:r w:rsidR="00F414EE">
        <w:fldChar w:fldCharType="end"/>
      </w:r>
      <w:bookmarkEnd w:id="137"/>
      <w:r>
        <w:t>: Categories subgroup</w:t>
      </w:r>
      <w:bookmarkEnd w:id="138"/>
      <w:bookmarkEnd w:id="139"/>
    </w:p>
    <w:p w:rsidR="001A2709" w:rsidRDefault="001A2709" w:rsidP="001A2709">
      <w:r>
        <w:t xml:space="preserve">If there is an I/O point currently in alarm status, it will give information on the fact that it is in alarm (red) and what its status is (see </w:t>
      </w:r>
      <w:r>
        <w:fldChar w:fldCharType="begin"/>
      </w:r>
      <w:r>
        <w:instrText xml:space="preserve"> REF _Ref399325370 \h </w:instrText>
      </w:r>
      <w:r>
        <w:fldChar w:fldCharType="separate"/>
      </w:r>
      <w:r w:rsidR="00B2370E">
        <w:t xml:space="preserve">Figure </w:t>
      </w:r>
      <w:r w:rsidR="00B2370E">
        <w:rPr>
          <w:noProof/>
        </w:rPr>
        <w:t>1</w:t>
      </w:r>
      <w:r w:rsidR="00B2370E">
        <w:noBreakHyphen/>
      </w:r>
      <w:r w:rsidR="00B2370E">
        <w:rPr>
          <w:noProof/>
        </w:rPr>
        <w:t>23</w:t>
      </w:r>
      <w:r>
        <w:fldChar w:fldCharType="end"/>
      </w:r>
      <w:r>
        <w:t xml:space="preserve">). Also the mimic it is presented on and the I/O location can be read from the group viewer (see </w:t>
      </w:r>
      <w:r>
        <w:fldChar w:fldCharType="begin"/>
      </w:r>
      <w:r>
        <w:instrText xml:space="preserve"> REF _Ref399325376 \h </w:instrText>
      </w:r>
      <w:r>
        <w:fldChar w:fldCharType="separate"/>
      </w:r>
      <w:r w:rsidR="00B2370E">
        <w:t xml:space="preserve">Figure </w:t>
      </w:r>
      <w:r w:rsidR="00B2370E">
        <w:rPr>
          <w:noProof/>
        </w:rPr>
        <w:t>1</w:t>
      </w:r>
      <w:r w:rsidR="00B2370E">
        <w:noBreakHyphen/>
      </w:r>
      <w:r w:rsidR="00B2370E">
        <w:rPr>
          <w:noProof/>
        </w:rPr>
        <w:t>24</w:t>
      </w:r>
      <w:r>
        <w:fldChar w:fldCharType="end"/>
      </w:r>
      <w:r>
        <w:t>).</w:t>
      </w:r>
    </w:p>
    <w:p w:rsidR="001A2709" w:rsidRDefault="001A2709" w:rsidP="001A2709"/>
    <w:p w:rsidR="001A2709" w:rsidRDefault="001A2709" w:rsidP="001A2709">
      <w:r>
        <w:rPr>
          <w:noProof/>
          <w:lang w:val="nl-NL" w:eastAsia="nl-NL"/>
        </w:rPr>
        <w:drawing>
          <wp:inline distT="0" distB="0" distL="0" distR="0" wp14:anchorId="5CB61FF2" wp14:editId="51F47FFF">
            <wp:extent cx="5760720" cy="254565"/>
            <wp:effectExtent l="0" t="0" r="0" b="0"/>
            <wp:docPr id="48" name="Afbeelding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cstate="print"/>
                    <a:stretch>
                      <a:fillRect/>
                    </a:stretch>
                  </pic:blipFill>
                  <pic:spPr>
                    <a:xfrm>
                      <a:off x="0" y="0"/>
                      <a:ext cx="5760720" cy="254565"/>
                    </a:xfrm>
                    <a:prstGeom prst="rect">
                      <a:avLst/>
                    </a:prstGeom>
                  </pic:spPr>
                </pic:pic>
              </a:graphicData>
            </a:graphic>
          </wp:inline>
        </w:drawing>
      </w:r>
    </w:p>
    <w:p w:rsidR="001A2709" w:rsidRDefault="001A2709" w:rsidP="001A2709">
      <w:pPr>
        <w:pStyle w:val="Onderschrift"/>
      </w:pPr>
      <w:bookmarkStart w:id="140" w:name="_Ref399325370"/>
      <w:bookmarkStart w:id="141" w:name="_Toc400106225"/>
      <w:bookmarkStart w:id="142" w:name="_Toc404942582"/>
      <w:r>
        <w:t xml:space="preserve">Figure </w:t>
      </w:r>
      <w:r w:rsidR="00F414EE">
        <w:fldChar w:fldCharType="begin"/>
      </w:r>
      <w:r w:rsidR="00F414EE">
        <w:instrText xml:space="preserve"> STYLEREF 1 \s </w:instrText>
      </w:r>
      <w:r w:rsidR="00F414EE">
        <w:fldChar w:fldCharType="separate"/>
      </w:r>
      <w:r w:rsidR="00B2370E">
        <w:rPr>
          <w:noProof/>
        </w:rPr>
        <w:t>1</w:t>
      </w:r>
      <w:r w:rsidR="00F414EE">
        <w:fldChar w:fldCharType="end"/>
      </w:r>
      <w:r w:rsidR="00F414EE">
        <w:noBreakHyphen/>
      </w:r>
      <w:r w:rsidR="00F414EE">
        <w:fldChar w:fldCharType="begin"/>
      </w:r>
      <w:r w:rsidR="00F414EE">
        <w:instrText xml:space="preserve"> SEQ Figure \* ARABIC \s 1 </w:instrText>
      </w:r>
      <w:r w:rsidR="00F414EE">
        <w:fldChar w:fldCharType="separate"/>
      </w:r>
      <w:r w:rsidR="00B2370E">
        <w:rPr>
          <w:noProof/>
        </w:rPr>
        <w:t>23</w:t>
      </w:r>
      <w:r w:rsidR="00F414EE">
        <w:fldChar w:fldCharType="end"/>
      </w:r>
      <w:bookmarkEnd w:id="140"/>
      <w:r>
        <w:t>: Group viewer in alarm</w:t>
      </w:r>
      <w:bookmarkEnd w:id="141"/>
      <w:bookmarkEnd w:id="142"/>
    </w:p>
    <w:p w:rsidR="001A2709" w:rsidRDefault="001A2709" w:rsidP="001A2709">
      <w:r>
        <w:rPr>
          <w:noProof/>
          <w:lang w:val="nl-NL" w:eastAsia="nl-NL"/>
        </w:rPr>
        <w:drawing>
          <wp:inline distT="0" distB="0" distL="0" distR="0" wp14:anchorId="2BDF47DC" wp14:editId="2FD47DD1">
            <wp:extent cx="2447925" cy="552450"/>
            <wp:effectExtent l="0" t="0" r="9525" b="0"/>
            <wp:docPr id="73" name="Afbeelding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cstate="print"/>
                    <a:stretch>
                      <a:fillRect/>
                    </a:stretch>
                  </pic:blipFill>
                  <pic:spPr>
                    <a:xfrm>
                      <a:off x="0" y="0"/>
                      <a:ext cx="2447925" cy="552450"/>
                    </a:xfrm>
                    <a:prstGeom prst="rect">
                      <a:avLst/>
                    </a:prstGeom>
                  </pic:spPr>
                </pic:pic>
              </a:graphicData>
            </a:graphic>
          </wp:inline>
        </w:drawing>
      </w:r>
    </w:p>
    <w:p w:rsidR="001A2709" w:rsidRDefault="001A2709" w:rsidP="001A2709">
      <w:pPr>
        <w:pStyle w:val="Onderschrift"/>
      </w:pPr>
      <w:bookmarkStart w:id="143" w:name="_Ref399325376"/>
      <w:bookmarkStart w:id="144" w:name="_Toc400106226"/>
      <w:bookmarkStart w:id="145" w:name="_Toc404942583"/>
      <w:r>
        <w:t xml:space="preserve">Figure </w:t>
      </w:r>
      <w:r w:rsidR="00F414EE">
        <w:fldChar w:fldCharType="begin"/>
      </w:r>
      <w:r w:rsidR="00F414EE">
        <w:instrText xml:space="preserve"> STYLEREF 1 \s </w:instrText>
      </w:r>
      <w:r w:rsidR="00F414EE">
        <w:fldChar w:fldCharType="separate"/>
      </w:r>
      <w:r w:rsidR="00B2370E">
        <w:rPr>
          <w:noProof/>
        </w:rPr>
        <w:t>1</w:t>
      </w:r>
      <w:r w:rsidR="00F414EE">
        <w:fldChar w:fldCharType="end"/>
      </w:r>
      <w:r w:rsidR="00F414EE">
        <w:noBreakHyphen/>
      </w:r>
      <w:r w:rsidR="00F414EE">
        <w:fldChar w:fldCharType="begin"/>
      </w:r>
      <w:r w:rsidR="00F414EE">
        <w:instrText xml:space="preserve"> SEQ Figure \* ARABIC \s 1 </w:instrText>
      </w:r>
      <w:r w:rsidR="00F414EE">
        <w:fldChar w:fldCharType="separate"/>
      </w:r>
      <w:r w:rsidR="00B2370E">
        <w:rPr>
          <w:noProof/>
        </w:rPr>
        <w:t>24</w:t>
      </w:r>
      <w:r w:rsidR="00F414EE">
        <w:fldChar w:fldCharType="end"/>
      </w:r>
      <w:bookmarkEnd w:id="143"/>
      <w:r>
        <w:t>: Group viewer mimic and I/O location</w:t>
      </w:r>
      <w:bookmarkEnd w:id="144"/>
      <w:bookmarkEnd w:id="145"/>
    </w:p>
    <w:p w:rsidR="001A2709" w:rsidRDefault="001A2709" w:rsidP="001A2709"/>
    <w:p w:rsidR="001A2709" w:rsidRDefault="001A2709" w:rsidP="001A2709">
      <w:pPr>
        <w:pStyle w:val="Heading3"/>
        <w:numPr>
          <w:ilvl w:val="2"/>
          <w:numId w:val="3"/>
        </w:numPr>
      </w:pPr>
      <w:bookmarkStart w:id="146" w:name="_Toc400106168"/>
      <w:bookmarkStart w:id="147" w:name="_Toc404942382"/>
      <w:r>
        <w:t>Settings</w:t>
      </w:r>
      <w:bookmarkEnd w:id="146"/>
      <w:bookmarkEnd w:id="147"/>
    </w:p>
    <w:p w:rsidR="001A2709" w:rsidRDefault="001A2709" w:rsidP="001A2709"/>
    <w:p w:rsidR="001A2709" w:rsidRDefault="001A2709" w:rsidP="001A2709">
      <w:r>
        <w:t>The settings Icon is not applicable to the operator. There is nothing in this submenu that may be adjusted by an operator.</w:t>
      </w:r>
    </w:p>
    <w:p w:rsidR="001A2709" w:rsidRDefault="001A2709" w:rsidP="001A2709"/>
    <w:p w:rsidR="001A2709" w:rsidRPr="00856181" w:rsidRDefault="001A2709" w:rsidP="001A2709"/>
    <w:p w:rsidR="001A2709" w:rsidRDefault="001A2709" w:rsidP="001A2709"/>
    <w:p w:rsidR="001A2709" w:rsidRDefault="001A2709" w:rsidP="001A2709"/>
    <w:p w:rsidR="001A2709" w:rsidRDefault="001A2709" w:rsidP="001A2709"/>
    <w:p w:rsidR="001A2709" w:rsidRDefault="001A2709" w:rsidP="001A2709"/>
    <w:p w:rsidR="001A2709" w:rsidRDefault="001A2709" w:rsidP="001A2709"/>
    <w:p w:rsidR="001A2709" w:rsidRDefault="001A2709" w:rsidP="001A2709"/>
    <w:p w:rsidR="001A2709" w:rsidRDefault="001A2709" w:rsidP="001A2709"/>
    <w:p w:rsidR="001A2709" w:rsidRDefault="001A2709" w:rsidP="001A2709"/>
    <w:p w:rsidR="001A2709" w:rsidRDefault="001A2709" w:rsidP="001A2709"/>
    <w:p w:rsidR="001A2709" w:rsidRDefault="001A2709" w:rsidP="001A2709"/>
    <w:p w:rsidR="001A2709" w:rsidRDefault="001A2709" w:rsidP="001A2709"/>
    <w:p w:rsidR="001A2709" w:rsidRDefault="001A2709" w:rsidP="001A2709"/>
    <w:p w:rsidR="001A2709" w:rsidRDefault="001A2709" w:rsidP="001A2709"/>
    <w:p w:rsidR="001A2709" w:rsidRDefault="001A2709" w:rsidP="001A2709"/>
    <w:p w:rsidR="001A2709" w:rsidRDefault="001A2709" w:rsidP="001A2709"/>
    <w:p w:rsidR="001A2709" w:rsidRDefault="001A2709" w:rsidP="001A2709"/>
    <w:p w:rsidR="001A2709" w:rsidRDefault="001A2709" w:rsidP="001A2709">
      <w:pPr>
        <w:pStyle w:val="Heading3"/>
        <w:numPr>
          <w:ilvl w:val="2"/>
          <w:numId w:val="3"/>
        </w:numPr>
      </w:pPr>
      <w:bookmarkStart w:id="148" w:name="_Toc400106169"/>
      <w:bookmarkStart w:id="149" w:name="_Toc404942383"/>
      <w:r>
        <w:t>Alarm Mimic</w:t>
      </w:r>
      <w:bookmarkEnd w:id="148"/>
      <w:bookmarkEnd w:id="149"/>
    </w:p>
    <w:p w:rsidR="001A2709" w:rsidRDefault="001A2709" w:rsidP="001A2709"/>
    <w:p w:rsidR="001A2709" w:rsidRDefault="001A2709" w:rsidP="001A2709">
      <w:r>
        <w:t xml:space="preserve">The </w:t>
      </w:r>
      <w:r w:rsidRPr="00EB68BC">
        <w:rPr>
          <w:i/>
        </w:rPr>
        <w:t>alarm mimic</w:t>
      </w:r>
      <w:r>
        <w:t xml:space="preserve"> is the central place where all relevant alarms are shown in clear and unambiguous language and </w:t>
      </w:r>
      <w:proofErr w:type="spellStart"/>
      <w:r>
        <w:t>coloring</w:t>
      </w:r>
      <w:proofErr w:type="spellEnd"/>
      <w:r>
        <w:t xml:space="preserve">. The smaller </w:t>
      </w:r>
      <w:r w:rsidRPr="00EB68BC">
        <w:rPr>
          <w:i/>
        </w:rPr>
        <w:t>Alarm area</w:t>
      </w:r>
      <w:r>
        <w:t xml:space="preserve"> in the taskbar will always be available and visible. Here, each alarm will be shown immediately. When you click the area, the larger Alarm mimic is shown (see </w:t>
      </w:r>
      <w:r>
        <w:fldChar w:fldCharType="begin"/>
      </w:r>
      <w:r>
        <w:instrText xml:space="preserve"> REF _Ref399339064 \h </w:instrText>
      </w:r>
      <w:r>
        <w:fldChar w:fldCharType="separate"/>
      </w:r>
      <w:r w:rsidR="00B2370E">
        <w:t xml:space="preserve">Figure </w:t>
      </w:r>
      <w:r w:rsidR="00B2370E">
        <w:rPr>
          <w:noProof/>
        </w:rPr>
        <w:t>1</w:t>
      </w:r>
      <w:r w:rsidR="00B2370E">
        <w:noBreakHyphen/>
      </w:r>
      <w:r w:rsidR="00B2370E">
        <w:rPr>
          <w:noProof/>
        </w:rPr>
        <w:t>25</w:t>
      </w:r>
      <w:r>
        <w:fldChar w:fldCharType="end"/>
      </w:r>
      <w:r>
        <w:t xml:space="preserve">). </w:t>
      </w:r>
    </w:p>
    <w:p w:rsidR="001A2709" w:rsidRDefault="001A2709" w:rsidP="001A2709"/>
    <w:p w:rsidR="00EA6065" w:rsidRDefault="00EA6065" w:rsidP="001A2709">
      <w:pPr>
        <w:rPr>
          <w:i/>
        </w:rPr>
      </w:pPr>
      <w:r>
        <w:rPr>
          <w:i/>
          <w:noProof/>
          <w:lang w:val="nl-NL" w:eastAsia="nl-NL"/>
        </w:rPr>
        <w:drawing>
          <wp:anchor distT="0" distB="0" distL="114300" distR="114300" simplePos="0" relativeHeight="251668480" behindDoc="0" locked="0" layoutInCell="1" allowOverlap="1" wp14:anchorId="0CA5E3D2" wp14:editId="5321A204">
            <wp:simplePos x="0" y="0"/>
            <wp:positionH relativeFrom="column">
              <wp:posOffset>18415</wp:posOffset>
            </wp:positionH>
            <wp:positionV relativeFrom="paragraph">
              <wp:posOffset>12065</wp:posOffset>
            </wp:positionV>
            <wp:extent cx="454025" cy="449580"/>
            <wp:effectExtent l="19050" t="0" r="3175" b="0"/>
            <wp:wrapSquare wrapText="bothSides"/>
            <wp:docPr id="119"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Warning.png"/>
                    <pic:cNvPicPr/>
                  </pic:nvPicPr>
                  <pic:blipFill>
                    <a:blip r:embed="rId10" cstate="print"/>
                    <a:stretch>
                      <a:fillRect/>
                    </a:stretch>
                  </pic:blipFill>
                  <pic:spPr>
                    <a:xfrm>
                      <a:off x="0" y="0"/>
                      <a:ext cx="454025" cy="449580"/>
                    </a:xfrm>
                    <a:prstGeom prst="rect">
                      <a:avLst/>
                    </a:prstGeom>
                  </pic:spPr>
                </pic:pic>
              </a:graphicData>
            </a:graphic>
          </wp:anchor>
        </w:drawing>
      </w:r>
    </w:p>
    <w:p w:rsidR="001A2709" w:rsidRPr="006E34EC" w:rsidRDefault="001A2709" w:rsidP="001A2709">
      <w:pPr>
        <w:rPr>
          <w:i/>
        </w:rPr>
      </w:pPr>
      <w:r>
        <w:rPr>
          <w:i/>
        </w:rPr>
        <w:t xml:space="preserve">The Alarm </w:t>
      </w:r>
      <w:r w:rsidRPr="006E34EC">
        <w:rPr>
          <w:i/>
        </w:rPr>
        <w:t xml:space="preserve">mimic will always be on top of all the other windows, so if you want to look at other mimics, you will need to close the alarm mimic first. </w:t>
      </w:r>
    </w:p>
    <w:p w:rsidR="001A2709" w:rsidRDefault="001A2709" w:rsidP="001A2709"/>
    <w:p w:rsidR="001A2709" w:rsidRDefault="001A2709" w:rsidP="001A2709"/>
    <w:p w:rsidR="001A2709" w:rsidRDefault="001A2709" w:rsidP="001A2709">
      <w:r>
        <w:rPr>
          <w:noProof/>
          <w:lang w:val="nl-NL" w:eastAsia="nl-NL"/>
        </w:rPr>
        <w:drawing>
          <wp:inline distT="0" distB="0" distL="0" distR="0" wp14:anchorId="66683FAA" wp14:editId="485F4B80">
            <wp:extent cx="5760720" cy="3588354"/>
            <wp:effectExtent l="0" t="0" r="0" b="0"/>
            <wp:docPr id="121" name="Afbeelding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cstate="print"/>
                    <a:stretch>
                      <a:fillRect/>
                    </a:stretch>
                  </pic:blipFill>
                  <pic:spPr>
                    <a:xfrm>
                      <a:off x="0" y="0"/>
                      <a:ext cx="5760720" cy="3588354"/>
                    </a:xfrm>
                    <a:prstGeom prst="rect">
                      <a:avLst/>
                    </a:prstGeom>
                  </pic:spPr>
                </pic:pic>
              </a:graphicData>
            </a:graphic>
          </wp:inline>
        </w:drawing>
      </w:r>
    </w:p>
    <w:p w:rsidR="001A2709" w:rsidRDefault="001A2709" w:rsidP="001A2709">
      <w:pPr>
        <w:pStyle w:val="Onderschrift"/>
      </w:pPr>
      <w:bookmarkStart w:id="150" w:name="_Ref399339064"/>
      <w:bookmarkStart w:id="151" w:name="_Toc400106227"/>
      <w:bookmarkStart w:id="152" w:name="_Toc404942584"/>
      <w:r>
        <w:t xml:space="preserve">Figure </w:t>
      </w:r>
      <w:r w:rsidR="00F414EE">
        <w:fldChar w:fldCharType="begin"/>
      </w:r>
      <w:r w:rsidR="00F414EE">
        <w:instrText xml:space="preserve"> STYLEREF 1 \s </w:instrText>
      </w:r>
      <w:r w:rsidR="00F414EE">
        <w:fldChar w:fldCharType="separate"/>
      </w:r>
      <w:r w:rsidR="00B2370E">
        <w:rPr>
          <w:noProof/>
        </w:rPr>
        <w:t>1</w:t>
      </w:r>
      <w:r w:rsidR="00F414EE">
        <w:fldChar w:fldCharType="end"/>
      </w:r>
      <w:r w:rsidR="00F414EE">
        <w:noBreakHyphen/>
      </w:r>
      <w:r w:rsidR="00F414EE">
        <w:fldChar w:fldCharType="begin"/>
      </w:r>
      <w:r w:rsidR="00F414EE">
        <w:instrText xml:space="preserve"> SEQ Figure \* ARABIC \s 1 </w:instrText>
      </w:r>
      <w:r w:rsidR="00F414EE">
        <w:fldChar w:fldCharType="separate"/>
      </w:r>
      <w:r w:rsidR="00B2370E">
        <w:rPr>
          <w:noProof/>
        </w:rPr>
        <w:t>25</w:t>
      </w:r>
      <w:r w:rsidR="00F414EE">
        <w:fldChar w:fldCharType="end"/>
      </w:r>
      <w:bookmarkEnd w:id="150"/>
      <w:r>
        <w:t>: Alarm mimic</w:t>
      </w:r>
      <w:bookmarkEnd w:id="151"/>
      <w:bookmarkEnd w:id="152"/>
    </w:p>
    <w:p w:rsidR="001A2709" w:rsidRDefault="001A2709" w:rsidP="001A2709">
      <w:r>
        <w:t xml:space="preserve">Depending on which rights your station has, more or less buttons and/or alarm-information are shown. </w:t>
      </w:r>
    </w:p>
    <w:p w:rsidR="001A2709" w:rsidRDefault="001A2709" w:rsidP="001A2709"/>
    <w:p w:rsidR="001A2709" w:rsidRDefault="001A2709" w:rsidP="001A2709">
      <w:r>
        <w:t>The order will always be as follows:</w:t>
      </w:r>
    </w:p>
    <w:p w:rsidR="001A2709" w:rsidRDefault="001A2709" w:rsidP="001A2709"/>
    <w:p w:rsidR="001A2709" w:rsidRDefault="001A2709" w:rsidP="00407A25">
      <w:pPr>
        <w:pStyle w:val="ListParagraph"/>
        <w:numPr>
          <w:ilvl w:val="0"/>
          <w:numId w:val="20"/>
        </w:numPr>
      </w:pPr>
      <w:r>
        <w:t>Critical alarms</w:t>
      </w:r>
    </w:p>
    <w:p w:rsidR="001A2709" w:rsidRDefault="001A2709" w:rsidP="00407A25">
      <w:pPr>
        <w:pStyle w:val="ListParagraph"/>
        <w:numPr>
          <w:ilvl w:val="0"/>
          <w:numId w:val="20"/>
        </w:numPr>
      </w:pPr>
      <w:r>
        <w:t>Warnings</w:t>
      </w:r>
    </w:p>
    <w:p w:rsidR="001A2709" w:rsidRDefault="001A2709" w:rsidP="00407A25">
      <w:pPr>
        <w:pStyle w:val="ListParagraph"/>
        <w:numPr>
          <w:ilvl w:val="0"/>
          <w:numId w:val="20"/>
        </w:numPr>
      </w:pPr>
      <w:r>
        <w:t>Cautions</w:t>
      </w:r>
    </w:p>
    <w:p w:rsidR="001A2709" w:rsidRDefault="001A2709" w:rsidP="00407A25">
      <w:pPr>
        <w:pStyle w:val="ListParagraph"/>
        <w:numPr>
          <w:ilvl w:val="0"/>
          <w:numId w:val="20"/>
        </w:numPr>
      </w:pPr>
      <w:r>
        <w:t>Time of appearance</w:t>
      </w:r>
    </w:p>
    <w:p w:rsidR="001A2709" w:rsidRDefault="001A2709" w:rsidP="001A2709"/>
    <w:p w:rsidR="00A94C0F" w:rsidRDefault="00A94C0F" w:rsidP="001A2709"/>
    <w:p w:rsidR="00A94C0F" w:rsidRDefault="00A94C0F" w:rsidP="001A2709"/>
    <w:p w:rsidR="00A94C0F" w:rsidRDefault="00A94C0F" w:rsidP="001A2709"/>
    <w:p w:rsidR="001A2709" w:rsidRDefault="001A2709" w:rsidP="001A2709">
      <w:r>
        <w:t xml:space="preserve">So the latest </w:t>
      </w:r>
      <w:r w:rsidRPr="00EB68BC">
        <w:rPr>
          <w:i/>
        </w:rPr>
        <w:t>critical alarm</w:t>
      </w:r>
      <w:r>
        <w:t xml:space="preserve"> will always be on top. The latest </w:t>
      </w:r>
      <w:r w:rsidRPr="00EB68BC">
        <w:rPr>
          <w:i/>
        </w:rPr>
        <w:t>warning</w:t>
      </w:r>
      <w:r>
        <w:t xml:space="preserve"> will always be on top, after all </w:t>
      </w:r>
      <w:r w:rsidRPr="00EB68BC">
        <w:rPr>
          <w:i/>
        </w:rPr>
        <w:t>critical alarms</w:t>
      </w:r>
      <w:r>
        <w:rPr>
          <w:i/>
        </w:rPr>
        <w:t>.</w:t>
      </w:r>
      <w:r>
        <w:t xml:space="preserve"> Similarly, the latest </w:t>
      </w:r>
      <w:r w:rsidRPr="00EB68BC">
        <w:rPr>
          <w:i/>
        </w:rPr>
        <w:t>caution</w:t>
      </w:r>
      <w:r>
        <w:t xml:space="preserve"> will always be on top after all </w:t>
      </w:r>
      <w:r w:rsidRPr="00EB68BC">
        <w:rPr>
          <w:i/>
        </w:rPr>
        <w:t>critical alarms</w:t>
      </w:r>
      <w:r>
        <w:t xml:space="preserve"> and/or </w:t>
      </w:r>
      <w:r w:rsidRPr="00EB68BC">
        <w:rPr>
          <w:i/>
        </w:rPr>
        <w:t>warnings</w:t>
      </w:r>
      <w:r>
        <w:t>.</w:t>
      </w:r>
    </w:p>
    <w:p w:rsidR="001A2709" w:rsidRDefault="001A2709" w:rsidP="001A2709"/>
    <w:p w:rsidR="001A2709" w:rsidRDefault="001A2709" w:rsidP="001A2709"/>
    <w:p w:rsidR="001A2709" w:rsidRDefault="001A2709" w:rsidP="001A2709">
      <w:pPr>
        <w:pStyle w:val="Heading4"/>
        <w:numPr>
          <w:ilvl w:val="3"/>
          <w:numId w:val="3"/>
        </w:numPr>
      </w:pPr>
      <w:bookmarkStart w:id="153" w:name="_Toc400106170"/>
      <w:bookmarkStart w:id="154" w:name="_Toc404942384"/>
      <w:r>
        <w:t>Alarm icons</w:t>
      </w:r>
      <w:bookmarkEnd w:id="153"/>
      <w:bookmarkEnd w:id="154"/>
    </w:p>
    <w:p w:rsidR="001A2709" w:rsidRDefault="001A2709" w:rsidP="001A2709"/>
    <w:p w:rsidR="001A2709" w:rsidRDefault="001A2709" w:rsidP="001A2709">
      <w:r>
        <w:t>The alarm icons have distinctive colors and symbols, so you can see exactly what is going on with each alarm. A brief explanation of each icon is shown in the following table.</w:t>
      </w:r>
    </w:p>
    <w:p w:rsidR="001A2709" w:rsidRDefault="001A2709" w:rsidP="001A2709"/>
    <w:tbl>
      <w:tblPr>
        <w:tblW w:w="0" w:type="auto"/>
        <w:tblInd w:w="10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0A0" w:firstRow="1" w:lastRow="0" w:firstColumn="1" w:lastColumn="0" w:noHBand="0" w:noVBand="0"/>
      </w:tblPr>
      <w:tblGrid>
        <w:gridCol w:w="1954"/>
        <w:gridCol w:w="6990"/>
      </w:tblGrid>
      <w:tr w:rsidR="001A2709" w:rsidRPr="00A00367" w:rsidTr="001A2709">
        <w:tc>
          <w:tcPr>
            <w:tcW w:w="1985" w:type="dxa"/>
            <w:shd w:val="clear" w:color="auto" w:fill="333333"/>
          </w:tcPr>
          <w:p w:rsidR="001A2709" w:rsidRPr="00A00367" w:rsidRDefault="001A2709" w:rsidP="001A2709">
            <w:pPr>
              <w:rPr>
                <w:b/>
              </w:rPr>
            </w:pPr>
            <w:r>
              <w:rPr>
                <w:b/>
              </w:rPr>
              <w:t>Icon</w:t>
            </w:r>
          </w:p>
        </w:tc>
        <w:tc>
          <w:tcPr>
            <w:tcW w:w="7195" w:type="dxa"/>
            <w:shd w:val="clear" w:color="auto" w:fill="333333"/>
          </w:tcPr>
          <w:p w:rsidR="001A2709" w:rsidRPr="00A00367" w:rsidRDefault="001A2709" w:rsidP="001A2709">
            <w:pPr>
              <w:rPr>
                <w:b/>
              </w:rPr>
            </w:pPr>
            <w:r>
              <w:rPr>
                <w:b/>
              </w:rPr>
              <w:t>Explanation</w:t>
            </w:r>
          </w:p>
        </w:tc>
      </w:tr>
      <w:tr w:rsidR="001A2709" w:rsidRPr="000F200F" w:rsidTr="001A2709">
        <w:tc>
          <w:tcPr>
            <w:tcW w:w="1985" w:type="dxa"/>
            <w:shd w:val="clear" w:color="auto" w:fill="auto"/>
            <w:vAlign w:val="center"/>
          </w:tcPr>
          <w:p w:rsidR="001A2709" w:rsidRPr="002C5A3C" w:rsidRDefault="001A2709" w:rsidP="001A2709">
            <w:pPr>
              <w:jc w:val="center"/>
            </w:pPr>
            <w:bookmarkStart w:id="155" w:name="_Hlk399400621"/>
            <w:r>
              <w:rPr>
                <w:noProof/>
                <w:lang w:val="nl-NL" w:eastAsia="nl-NL"/>
              </w:rPr>
              <w:drawing>
                <wp:inline distT="0" distB="0" distL="0" distR="0" wp14:anchorId="0AE0592D" wp14:editId="5BC9C77F">
                  <wp:extent cx="609600" cy="533400"/>
                  <wp:effectExtent l="0" t="0" r="0" b="0"/>
                  <wp:docPr id="122" name="Afbeelding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arm_unack.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09600" cy="533400"/>
                          </a:xfrm>
                          <a:prstGeom prst="rect">
                            <a:avLst/>
                          </a:prstGeom>
                        </pic:spPr>
                      </pic:pic>
                    </a:graphicData>
                  </a:graphic>
                </wp:inline>
              </w:drawing>
            </w:r>
          </w:p>
        </w:tc>
        <w:tc>
          <w:tcPr>
            <w:tcW w:w="7195" w:type="dxa"/>
            <w:shd w:val="clear" w:color="auto" w:fill="auto"/>
            <w:vAlign w:val="center"/>
          </w:tcPr>
          <w:p w:rsidR="001A2709" w:rsidRPr="00CA0364" w:rsidRDefault="001A2709" w:rsidP="001A2709">
            <w:pPr>
              <w:rPr>
                <w:lang w:val="en-US"/>
              </w:rPr>
            </w:pPr>
            <w:bookmarkStart w:id="156" w:name="OLE_LINK1"/>
            <w:bookmarkStart w:id="157" w:name="OLE_LINK2"/>
            <w:bookmarkStart w:id="158" w:name="OLE_LINK3"/>
            <w:bookmarkStart w:id="159" w:name="OLE_LINK4"/>
            <w:bookmarkStart w:id="160" w:name="OLE_LINK5"/>
            <w:bookmarkStart w:id="161" w:name="OLE_LINK6"/>
            <w:r>
              <w:rPr>
                <w:lang w:val="en-US"/>
              </w:rPr>
              <w:t xml:space="preserve">Critical alarm: </w:t>
            </w:r>
            <w:bookmarkEnd w:id="156"/>
            <w:bookmarkEnd w:id="157"/>
            <w:bookmarkEnd w:id="158"/>
            <w:bookmarkEnd w:id="159"/>
            <w:bookmarkEnd w:id="160"/>
            <w:bookmarkEnd w:id="161"/>
            <w:r>
              <w:rPr>
                <w:lang w:val="en-US"/>
              </w:rPr>
              <w:t xml:space="preserve">Unacknowledged </w:t>
            </w:r>
          </w:p>
        </w:tc>
      </w:tr>
      <w:tr w:rsidR="001A2709" w:rsidRPr="000F200F" w:rsidTr="001A2709">
        <w:tc>
          <w:tcPr>
            <w:tcW w:w="1985" w:type="dxa"/>
            <w:shd w:val="clear" w:color="auto" w:fill="auto"/>
            <w:vAlign w:val="center"/>
          </w:tcPr>
          <w:p w:rsidR="001A2709" w:rsidRPr="002C5A3C" w:rsidRDefault="001A2709" w:rsidP="001A2709">
            <w:pPr>
              <w:jc w:val="center"/>
            </w:pPr>
            <w:r>
              <w:rPr>
                <w:noProof/>
                <w:lang w:val="nl-NL" w:eastAsia="nl-NL"/>
              </w:rPr>
              <w:drawing>
                <wp:inline distT="0" distB="0" distL="0" distR="0" wp14:anchorId="66F73D28" wp14:editId="35F2288F">
                  <wp:extent cx="609600" cy="533400"/>
                  <wp:effectExtent l="0" t="0" r="0" b="0"/>
                  <wp:docPr id="123" name="Afbeelding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arm_silenced.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09600" cy="533400"/>
                          </a:xfrm>
                          <a:prstGeom prst="rect">
                            <a:avLst/>
                          </a:prstGeom>
                        </pic:spPr>
                      </pic:pic>
                    </a:graphicData>
                  </a:graphic>
                </wp:inline>
              </w:drawing>
            </w:r>
          </w:p>
        </w:tc>
        <w:tc>
          <w:tcPr>
            <w:tcW w:w="7195" w:type="dxa"/>
            <w:shd w:val="clear" w:color="auto" w:fill="auto"/>
            <w:vAlign w:val="center"/>
          </w:tcPr>
          <w:p w:rsidR="001A2709" w:rsidRPr="00CA0364" w:rsidRDefault="001A2709" w:rsidP="001A2709">
            <w:pPr>
              <w:rPr>
                <w:lang w:val="en-US"/>
              </w:rPr>
            </w:pPr>
            <w:r>
              <w:rPr>
                <w:lang w:val="en-US"/>
              </w:rPr>
              <w:t>Critical alarm: Silenced</w:t>
            </w:r>
          </w:p>
        </w:tc>
      </w:tr>
      <w:tr w:rsidR="001A2709" w:rsidRPr="000F200F" w:rsidTr="001A2709">
        <w:tc>
          <w:tcPr>
            <w:tcW w:w="1985" w:type="dxa"/>
            <w:shd w:val="clear" w:color="auto" w:fill="auto"/>
            <w:vAlign w:val="center"/>
          </w:tcPr>
          <w:p w:rsidR="001A2709" w:rsidRPr="002C5A3C" w:rsidRDefault="001A2709" w:rsidP="001A2709">
            <w:pPr>
              <w:jc w:val="center"/>
            </w:pPr>
            <w:r>
              <w:rPr>
                <w:noProof/>
                <w:lang w:val="nl-NL" w:eastAsia="nl-NL"/>
              </w:rPr>
              <w:drawing>
                <wp:inline distT="0" distB="0" distL="0" distR="0" wp14:anchorId="260AC78C" wp14:editId="06961849">
                  <wp:extent cx="609600" cy="533400"/>
                  <wp:effectExtent l="0" t="0" r="0" b="0"/>
                  <wp:docPr id="124" name="Afbeelding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arm_ack_not_allowed.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09600" cy="533400"/>
                          </a:xfrm>
                          <a:prstGeom prst="rect">
                            <a:avLst/>
                          </a:prstGeom>
                        </pic:spPr>
                      </pic:pic>
                    </a:graphicData>
                  </a:graphic>
                </wp:inline>
              </w:drawing>
            </w:r>
          </w:p>
        </w:tc>
        <w:tc>
          <w:tcPr>
            <w:tcW w:w="7195" w:type="dxa"/>
            <w:shd w:val="clear" w:color="auto" w:fill="auto"/>
            <w:vAlign w:val="center"/>
          </w:tcPr>
          <w:p w:rsidR="001A2709" w:rsidRPr="00CA0364" w:rsidRDefault="001A2709" w:rsidP="001A2709">
            <w:pPr>
              <w:rPr>
                <w:lang w:val="en-US"/>
              </w:rPr>
            </w:pPr>
            <w:r>
              <w:rPr>
                <w:lang w:val="en-US"/>
              </w:rPr>
              <w:t>Critical alarm: Acknowledge not allowed</w:t>
            </w:r>
          </w:p>
        </w:tc>
      </w:tr>
      <w:tr w:rsidR="001A2709" w:rsidRPr="000F200F" w:rsidTr="001A2709">
        <w:tc>
          <w:tcPr>
            <w:tcW w:w="1985" w:type="dxa"/>
            <w:shd w:val="clear" w:color="auto" w:fill="auto"/>
            <w:vAlign w:val="center"/>
          </w:tcPr>
          <w:p w:rsidR="001A2709" w:rsidRPr="002C5A3C" w:rsidRDefault="001A2709" w:rsidP="001A2709">
            <w:pPr>
              <w:jc w:val="center"/>
            </w:pPr>
            <w:r>
              <w:rPr>
                <w:noProof/>
                <w:lang w:val="nl-NL" w:eastAsia="nl-NL"/>
              </w:rPr>
              <w:drawing>
                <wp:inline distT="0" distB="0" distL="0" distR="0" wp14:anchorId="472E5481" wp14:editId="576CA43D">
                  <wp:extent cx="609600" cy="533400"/>
                  <wp:effectExtent l="0" t="0" r="0" b="0"/>
                  <wp:docPr id="126" name="Afbeelding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arm_ack.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09600" cy="533400"/>
                          </a:xfrm>
                          <a:prstGeom prst="rect">
                            <a:avLst/>
                          </a:prstGeom>
                        </pic:spPr>
                      </pic:pic>
                    </a:graphicData>
                  </a:graphic>
                </wp:inline>
              </w:drawing>
            </w:r>
          </w:p>
        </w:tc>
        <w:tc>
          <w:tcPr>
            <w:tcW w:w="7195" w:type="dxa"/>
            <w:shd w:val="clear" w:color="auto" w:fill="auto"/>
            <w:vAlign w:val="center"/>
          </w:tcPr>
          <w:p w:rsidR="001A2709" w:rsidRPr="00CA0364" w:rsidRDefault="001A2709" w:rsidP="001A2709">
            <w:pPr>
              <w:rPr>
                <w:lang w:val="en-US"/>
              </w:rPr>
            </w:pPr>
            <w:r>
              <w:rPr>
                <w:lang w:val="en-US"/>
              </w:rPr>
              <w:t>Critical alarm: Acknowledged</w:t>
            </w:r>
          </w:p>
        </w:tc>
      </w:tr>
      <w:tr w:rsidR="001A2709" w:rsidRPr="002C5A3C" w:rsidTr="001A2709">
        <w:tc>
          <w:tcPr>
            <w:tcW w:w="1985" w:type="dxa"/>
            <w:shd w:val="clear" w:color="auto" w:fill="auto"/>
            <w:vAlign w:val="center"/>
          </w:tcPr>
          <w:p w:rsidR="001A2709" w:rsidRPr="002C5A3C" w:rsidRDefault="001A2709" w:rsidP="001A2709">
            <w:pPr>
              <w:jc w:val="center"/>
            </w:pPr>
            <w:r>
              <w:rPr>
                <w:noProof/>
                <w:lang w:val="nl-NL" w:eastAsia="nl-NL"/>
              </w:rPr>
              <w:drawing>
                <wp:inline distT="0" distB="0" distL="0" distR="0" wp14:anchorId="7DE5AE05" wp14:editId="6F51EB4D">
                  <wp:extent cx="609600" cy="533400"/>
                  <wp:effectExtent l="0" t="0" r="0" b="0"/>
                  <wp:docPr id="127" name="Afbeelding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arm_rectified.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09600" cy="533400"/>
                          </a:xfrm>
                          <a:prstGeom prst="rect">
                            <a:avLst/>
                          </a:prstGeom>
                        </pic:spPr>
                      </pic:pic>
                    </a:graphicData>
                  </a:graphic>
                </wp:inline>
              </w:drawing>
            </w:r>
          </w:p>
        </w:tc>
        <w:tc>
          <w:tcPr>
            <w:tcW w:w="7195" w:type="dxa"/>
            <w:shd w:val="clear" w:color="auto" w:fill="auto"/>
            <w:vAlign w:val="center"/>
          </w:tcPr>
          <w:p w:rsidR="001A2709" w:rsidRPr="002C5A3C" w:rsidRDefault="001A2709" w:rsidP="001A2709">
            <w:r>
              <w:rPr>
                <w:lang w:val="en-US"/>
              </w:rPr>
              <w:t>Critical alarm: Rectified</w:t>
            </w:r>
          </w:p>
        </w:tc>
      </w:tr>
      <w:tr w:rsidR="001A2709" w:rsidRPr="002C5A3C" w:rsidTr="001A2709">
        <w:tc>
          <w:tcPr>
            <w:tcW w:w="1985" w:type="dxa"/>
            <w:shd w:val="clear" w:color="auto" w:fill="auto"/>
            <w:vAlign w:val="center"/>
          </w:tcPr>
          <w:p w:rsidR="001A2709" w:rsidRDefault="001A2709" w:rsidP="001A2709">
            <w:pPr>
              <w:jc w:val="center"/>
            </w:pPr>
            <w:r>
              <w:rPr>
                <w:noProof/>
                <w:lang w:val="nl-NL" w:eastAsia="nl-NL"/>
              </w:rPr>
              <w:drawing>
                <wp:inline distT="0" distB="0" distL="0" distR="0" wp14:anchorId="34BCE1FC" wp14:editId="4D364182">
                  <wp:extent cx="609600" cy="533400"/>
                  <wp:effectExtent l="0" t="0" r="0" b="0"/>
                  <wp:docPr id="129" name="Afbeelding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arm_transferred.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09600" cy="533400"/>
                          </a:xfrm>
                          <a:prstGeom prst="rect">
                            <a:avLst/>
                          </a:prstGeom>
                        </pic:spPr>
                      </pic:pic>
                    </a:graphicData>
                  </a:graphic>
                </wp:inline>
              </w:drawing>
            </w:r>
          </w:p>
        </w:tc>
        <w:tc>
          <w:tcPr>
            <w:tcW w:w="7195" w:type="dxa"/>
            <w:shd w:val="clear" w:color="auto" w:fill="auto"/>
            <w:vAlign w:val="center"/>
          </w:tcPr>
          <w:p w:rsidR="001A2709" w:rsidRPr="002C5A3C" w:rsidRDefault="001A2709" w:rsidP="001A2709">
            <w:r>
              <w:rPr>
                <w:lang w:val="en-US"/>
              </w:rPr>
              <w:t>Critical alarm: Transferred</w:t>
            </w:r>
          </w:p>
        </w:tc>
      </w:tr>
      <w:tr w:rsidR="001A2709" w:rsidRPr="002C5A3C" w:rsidTr="001A2709">
        <w:tc>
          <w:tcPr>
            <w:tcW w:w="1985" w:type="dxa"/>
            <w:shd w:val="clear" w:color="auto" w:fill="auto"/>
            <w:vAlign w:val="center"/>
          </w:tcPr>
          <w:p w:rsidR="001A2709" w:rsidRDefault="001A2709" w:rsidP="001A2709">
            <w:pPr>
              <w:jc w:val="center"/>
            </w:pPr>
            <w:bookmarkStart w:id="162" w:name="_Hlk399400665"/>
            <w:bookmarkEnd w:id="155"/>
            <w:r>
              <w:rPr>
                <w:noProof/>
                <w:lang w:val="nl-NL" w:eastAsia="nl-NL"/>
              </w:rPr>
              <w:drawing>
                <wp:inline distT="0" distB="0" distL="0" distR="0" wp14:anchorId="357C0493" wp14:editId="71C847E7">
                  <wp:extent cx="609600" cy="609600"/>
                  <wp:effectExtent l="0" t="0" r="0" b="0"/>
                  <wp:docPr id="130" name="Afbeelding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_unack.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09600" cy="609600"/>
                          </a:xfrm>
                          <a:prstGeom prst="rect">
                            <a:avLst/>
                          </a:prstGeom>
                        </pic:spPr>
                      </pic:pic>
                    </a:graphicData>
                  </a:graphic>
                </wp:inline>
              </w:drawing>
            </w:r>
          </w:p>
        </w:tc>
        <w:tc>
          <w:tcPr>
            <w:tcW w:w="7195" w:type="dxa"/>
            <w:shd w:val="clear" w:color="auto" w:fill="auto"/>
            <w:vAlign w:val="center"/>
          </w:tcPr>
          <w:p w:rsidR="001A2709" w:rsidRPr="00CA0364" w:rsidRDefault="001A2709" w:rsidP="001A2709">
            <w:pPr>
              <w:rPr>
                <w:lang w:val="en-US"/>
              </w:rPr>
            </w:pPr>
            <w:r>
              <w:rPr>
                <w:lang w:val="en-US"/>
              </w:rPr>
              <w:t xml:space="preserve">Warning: Unacknowledged </w:t>
            </w:r>
          </w:p>
        </w:tc>
      </w:tr>
      <w:tr w:rsidR="001A2709" w:rsidRPr="002C5A3C" w:rsidTr="001A2709">
        <w:tc>
          <w:tcPr>
            <w:tcW w:w="1985" w:type="dxa"/>
            <w:shd w:val="clear" w:color="auto" w:fill="auto"/>
            <w:vAlign w:val="center"/>
          </w:tcPr>
          <w:p w:rsidR="001A2709" w:rsidRDefault="001A2709" w:rsidP="001A2709">
            <w:pPr>
              <w:jc w:val="center"/>
            </w:pPr>
            <w:r>
              <w:rPr>
                <w:noProof/>
                <w:lang w:val="nl-NL" w:eastAsia="nl-NL"/>
              </w:rPr>
              <w:drawing>
                <wp:inline distT="0" distB="0" distL="0" distR="0" wp14:anchorId="2B7B5438" wp14:editId="355AA004">
                  <wp:extent cx="609600" cy="609600"/>
                  <wp:effectExtent l="0" t="0" r="0" b="0"/>
                  <wp:docPr id="177" name="Afbeelding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_silenced.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09600" cy="609600"/>
                          </a:xfrm>
                          <a:prstGeom prst="rect">
                            <a:avLst/>
                          </a:prstGeom>
                        </pic:spPr>
                      </pic:pic>
                    </a:graphicData>
                  </a:graphic>
                </wp:inline>
              </w:drawing>
            </w:r>
          </w:p>
        </w:tc>
        <w:tc>
          <w:tcPr>
            <w:tcW w:w="7195" w:type="dxa"/>
            <w:shd w:val="clear" w:color="auto" w:fill="auto"/>
            <w:vAlign w:val="center"/>
          </w:tcPr>
          <w:p w:rsidR="001A2709" w:rsidRPr="00CA0364" w:rsidRDefault="001A2709" w:rsidP="001A2709">
            <w:pPr>
              <w:rPr>
                <w:lang w:val="en-US"/>
              </w:rPr>
            </w:pPr>
            <w:bookmarkStart w:id="163" w:name="OLE_LINK9"/>
            <w:bookmarkStart w:id="164" w:name="OLE_LINK10"/>
            <w:bookmarkStart w:id="165" w:name="OLE_LINK11"/>
            <w:bookmarkStart w:id="166" w:name="OLE_LINK12"/>
            <w:bookmarkStart w:id="167" w:name="OLE_LINK13"/>
            <w:r>
              <w:rPr>
                <w:lang w:val="en-US"/>
              </w:rPr>
              <w:t>Warning</w:t>
            </w:r>
            <w:bookmarkEnd w:id="163"/>
            <w:bookmarkEnd w:id="164"/>
            <w:bookmarkEnd w:id="165"/>
            <w:bookmarkEnd w:id="166"/>
            <w:bookmarkEnd w:id="167"/>
            <w:r>
              <w:rPr>
                <w:lang w:val="en-US"/>
              </w:rPr>
              <w:t>: Silenced</w:t>
            </w:r>
          </w:p>
        </w:tc>
      </w:tr>
      <w:tr w:rsidR="001A2709" w:rsidRPr="002C5A3C" w:rsidTr="001A2709">
        <w:tc>
          <w:tcPr>
            <w:tcW w:w="1985" w:type="dxa"/>
            <w:shd w:val="clear" w:color="auto" w:fill="auto"/>
            <w:vAlign w:val="center"/>
          </w:tcPr>
          <w:p w:rsidR="001A2709" w:rsidRDefault="001A2709" w:rsidP="001A2709">
            <w:pPr>
              <w:jc w:val="center"/>
            </w:pPr>
            <w:r>
              <w:rPr>
                <w:noProof/>
                <w:lang w:val="nl-NL" w:eastAsia="nl-NL"/>
              </w:rPr>
              <w:drawing>
                <wp:inline distT="0" distB="0" distL="0" distR="0" wp14:anchorId="70B991B7" wp14:editId="1A1818A3">
                  <wp:extent cx="609600" cy="609600"/>
                  <wp:effectExtent l="0" t="0" r="0" b="0"/>
                  <wp:docPr id="178" name="Afbeelding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_ack_not_allowed.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09600" cy="609600"/>
                          </a:xfrm>
                          <a:prstGeom prst="rect">
                            <a:avLst/>
                          </a:prstGeom>
                        </pic:spPr>
                      </pic:pic>
                    </a:graphicData>
                  </a:graphic>
                </wp:inline>
              </w:drawing>
            </w:r>
          </w:p>
        </w:tc>
        <w:tc>
          <w:tcPr>
            <w:tcW w:w="7195" w:type="dxa"/>
            <w:shd w:val="clear" w:color="auto" w:fill="auto"/>
            <w:vAlign w:val="center"/>
          </w:tcPr>
          <w:p w:rsidR="001A2709" w:rsidRPr="00CA0364" w:rsidRDefault="001A2709" w:rsidP="001A2709">
            <w:pPr>
              <w:rPr>
                <w:lang w:val="en-US"/>
              </w:rPr>
            </w:pPr>
            <w:r>
              <w:rPr>
                <w:lang w:val="en-US"/>
              </w:rPr>
              <w:t>Warning: Acknowledge not allowed</w:t>
            </w:r>
          </w:p>
        </w:tc>
      </w:tr>
      <w:tr w:rsidR="001A2709" w:rsidRPr="002C5A3C" w:rsidTr="001A2709">
        <w:tc>
          <w:tcPr>
            <w:tcW w:w="1985" w:type="dxa"/>
            <w:shd w:val="clear" w:color="auto" w:fill="auto"/>
            <w:vAlign w:val="center"/>
          </w:tcPr>
          <w:p w:rsidR="001A2709" w:rsidRDefault="001A2709" w:rsidP="001A2709">
            <w:pPr>
              <w:jc w:val="center"/>
            </w:pPr>
            <w:r>
              <w:rPr>
                <w:noProof/>
                <w:lang w:val="nl-NL" w:eastAsia="nl-NL"/>
              </w:rPr>
              <w:drawing>
                <wp:inline distT="0" distB="0" distL="0" distR="0" wp14:anchorId="2975E222" wp14:editId="2A70FFAE">
                  <wp:extent cx="609600" cy="609600"/>
                  <wp:effectExtent l="0" t="0" r="0" b="0"/>
                  <wp:docPr id="180" name="Afbeelding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_ack.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09600" cy="609600"/>
                          </a:xfrm>
                          <a:prstGeom prst="rect">
                            <a:avLst/>
                          </a:prstGeom>
                        </pic:spPr>
                      </pic:pic>
                    </a:graphicData>
                  </a:graphic>
                </wp:inline>
              </w:drawing>
            </w:r>
          </w:p>
        </w:tc>
        <w:tc>
          <w:tcPr>
            <w:tcW w:w="7195" w:type="dxa"/>
            <w:shd w:val="clear" w:color="auto" w:fill="auto"/>
            <w:vAlign w:val="center"/>
          </w:tcPr>
          <w:p w:rsidR="001A2709" w:rsidRPr="00CA0364" w:rsidRDefault="001A2709" w:rsidP="001A2709">
            <w:pPr>
              <w:rPr>
                <w:lang w:val="en-US"/>
              </w:rPr>
            </w:pPr>
            <w:r>
              <w:rPr>
                <w:lang w:val="en-US"/>
              </w:rPr>
              <w:t>Warning: Acknowledged</w:t>
            </w:r>
          </w:p>
        </w:tc>
      </w:tr>
      <w:tr w:rsidR="001A2709" w:rsidRPr="002C5A3C" w:rsidTr="001A2709">
        <w:tc>
          <w:tcPr>
            <w:tcW w:w="1985" w:type="dxa"/>
            <w:shd w:val="clear" w:color="auto" w:fill="auto"/>
            <w:vAlign w:val="center"/>
          </w:tcPr>
          <w:p w:rsidR="001A2709" w:rsidRDefault="001A2709" w:rsidP="001A2709">
            <w:pPr>
              <w:jc w:val="center"/>
            </w:pPr>
            <w:r>
              <w:rPr>
                <w:noProof/>
                <w:lang w:val="nl-NL" w:eastAsia="nl-NL"/>
              </w:rPr>
              <w:lastRenderedPageBreak/>
              <w:drawing>
                <wp:inline distT="0" distB="0" distL="0" distR="0" wp14:anchorId="4C0D7B12" wp14:editId="3C37389B">
                  <wp:extent cx="609600" cy="609600"/>
                  <wp:effectExtent l="0" t="0" r="0" b="0"/>
                  <wp:docPr id="83" name="Afbeelding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_rectified.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09600" cy="609600"/>
                          </a:xfrm>
                          <a:prstGeom prst="rect">
                            <a:avLst/>
                          </a:prstGeom>
                        </pic:spPr>
                      </pic:pic>
                    </a:graphicData>
                  </a:graphic>
                </wp:inline>
              </w:drawing>
            </w:r>
          </w:p>
        </w:tc>
        <w:tc>
          <w:tcPr>
            <w:tcW w:w="7195" w:type="dxa"/>
            <w:shd w:val="clear" w:color="auto" w:fill="auto"/>
            <w:vAlign w:val="center"/>
          </w:tcPr>
          <w:p w:rsidR="001A2709" w:rsidRPr="002C5A3C" w:rsidRDefault="001A2709" w:rsidP="001A2709">
            <w:r>
              <w:rPr>
                <w:lang w:val="en-US"/>
              </w:rPr>
              <w:t>Warning: Rectified</w:t>
            </w:r>
          </w:p>
        </w:tc>
      </w:tr>
      <w:tr w:rsidR="001A2709" w:rsidRPr="002C5A3C" w:rsidTr="001A2709">
        <w:tc>
          <w:tcPr>
            <w:tcW w:w="1985" w:type="dxa"/>
            <w:shd w:val="clear" w:color="auto" w:fill="auto"/>
            <w:vAlign w:val="center"/>
          </w:tcPr>
          <w:p w:rsidR="001A2709" w:rsidRDefault="001A2709" w:rsidP="001A2709">
            <w:pPr>
              <w:jc w:val="center"/>
            </w:pPr>
            <w:r>
              <w:rPr>
                <w:noProof/>
                <w:lang w:val="nl-NL" w:eastAsia="nl-NL"/>
              </w:rPr>
              <w:drawing>
                <wp:inline distT="0" distB="0" distL="0" distR="0" wp14:anchorId="2D836EB2" wp14:editId="263A7B15">
                  <wp:extent cx="609600" cy="609600"/>
                  <wp:effectExtent l="0" t="0" r="0" b="0"/>
                  <wp:docPr id="84" name="Afbeelding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_transferred.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09600" cy="609600"/>
                          </a:xfrm>
                          <a:prstGeom prst="rect">
                            <a:avLst/>
                          </a:prstGeom>
                        </pic:spPr>
                      </pic:pic>
                    </a:graphicData>
                  </a:graphic>
                </wp:inline>
              </w:drawing>
            </w:r>
          </w:p>
        </w:tc>
        <w:tc>
          <w:tcPr>
            <w:tcW w:w="7195" w:type="dxa"/>
            <w:shd w:val="clear" w:color="auto" w:fill="auto"/>
            <w:vAlign w:val="center"/>
          </w:tcPr>
          <w:p w:rsidR="001A2709" w:rsidRPr="002C5A3C" w:rsidRDefault="001A2709" w:rsidP="001A2709">
            <w:r>
              <w:rPr>
                <w:lang w:val="en-US"/>
              </w:rPr>
              <w:t>Warning: Transferred</w:t>
            </w:r>
          </w:p>
        </w:tc>
      </w:tr>
      <w:bookmarkEnd w:id="162"/>
      <w:tr w:rsidR="001A2709" w:rsidRPr="002C5A3C" w:rsidTr="001A2709">
        <w:tc>
          <w:tcPr>
            <w:tcW w:w="1985" w:type="dxa"/>
            <w:shd w:val="clear" w:color="auto" w:fill="auto"/>
            <w:vAlign w:val="center"/>
          </w:tcPr>
          <w:p w:rsidR="001A2709" w:rsidRDefault="001A2709" w:rsidP="001A2709">
            <w:pPr>
              <w:jc w:val="center"/>
            </w:pPr>
            <w:r>
              <w:rPr>
                <w:noProof/>
                <w:lang w:val="nl-NL" w:eastAsia="nl-NL"/>
              </w:rPr>
              <w:drawing>
                <wp:inline distT="0" distB="0" distL="0" distR="0" wp14:anchorId="2C9094FE" wp14:editId="41B0AF3D">
                  <wp:extent cx="609600" cy="609600"/>
                  <wp:effectExtent l="0" t="0" r="0" b="0"/>
                  <wp:docPr id="198" name="Afbeelding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ution_unack.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09600" cy="609600"/>
                          </a:xfrm>
                          <a:prstGeom prst="rect">
                            <a:avLst/>
                          </a:prstGeom>
                        </pic:spPr>
                      </pic:pic>
                    </a:graphicData>
                  </a:graphic>
                </wp:inline>
              </w:drawing>
            </w:r>
          </w:p>
        </w:tc>
        <w:tc>
          <w:tcPr>
            <w:tcW w:w="7195" w:type="dxa"/>
            <w:shd w:val="clear" w:color="auto" w:fill="auto"/>
            <w:vAlign w:val="center"/>
          </w:tcPr>
          <w:p w:rsidR="001A2709" w:rsidRPr="00CA0364" w:rsidRDefault="001A2709" w:rsidP="001A2709">
            <w:pPr>
              <w:rPr>
                <w:lang w:val="en-US"/>
              </w:rPr>
            </w:pPr>
            <w:bookmarkStart w:id="168" w:name="OLE_LINK16"/>
            <w:bookmarkStart w:id="169" w:name="OLE_LINK17"/>
            <w:bookmarkStart w:id="170" w:name="OLE_LINK18"/>
            <w:bookmarkStart w:id="171" w:name="OLE_LINK19"/>
            <w:r>
              <w:rPr>
                <w:lang w:val="en-US"/>
              </w:rPr>
              <w:t>Caution</w:t>
            </w:r>
            <w:bookmarkEnd w:id="168"/>
            <w:bookmarkEnd w:id="169"/>
            <w:bookmarkEnd w:id="170"/>
            <w:bookmarkEnd w:id="171"/>
            <w:r>
              <w:rPr>
                <w:lang w:val="en-US"/>
              </w:rPr>
              <w:t xml:space="preserve">: Unacknowledged </w:t>
            </w:r>
          </w:p>
        </w:tc>
      </w:tr>
      <w:tr w:rsidR="001A2709" w:rsidRPr="002C5A3C" w:rsidTr="001A2709">
        <w:tc>
          <w:tcPr>
            <w:tcW w:w="1985" w:type="dxa"/>
            <w:shd w:val="clear" w:color="auto" w:fill="auto"/>
            <w:vAlign w:val="center"/>
          </w:tcPr>
          <w:p w:rsidR="001A2709" w:rsidRDefault="001A2709" w:rsidP="001A2709">
            <w:pPr>
              <w:jc w:val="center"/>
            </w:pPr>
            <w:r>
              <w:rPr>
                <w:noProof/>
                <w:lang w:val="nl-NL" w:eastAsia="nl-NL"/>
              </w:rPr>
              <w:drawing>
                <wp:inline distT="0" distB="0" distL="0" distR="0" wp14:anchorId="323F7E45" wp14:editId="48DBDF01">
                  <wp:extent cx="609600" cy="609600"/>
                  <wp:effectExtent l="0" t="0" r="0" b="0"/>
                  <wp:docPr id="209" name="Afbeelding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ution_silenced.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09600" cy="609600"/>
                          </a:xfrm>
                          <a:prstGeom prst="rect">
                            <a:avLst/>
                          </a:prstGeom>
                        </pic:spPr>
                      </pic:pic>
                    </a:graphicData>
                  </a:graphic>
                </wp:inline>
              </w:drawing>
            </w:r>
          </w:p>
        </w:tc>
        <w:tc>
          <w:tcPr>
            <w:tcW w:w="7195" w:type="dxa"/>
            <w:shd w:val="clear" w:color="auto" w:fill="auto"/>
            <w:vAlign w:val="center"/>
          </w:tcPr>
          <w:p w:rsidR="001A2709" w:rsidRPr="00CA0364" w:rsidRDefault="001A2709" w:rsidP="001A2709">
            <w:pPr>
              <w:rPr>
                <w:lang w:val="en-US"/>
              </w:rPr>
            </w:pPr>
            <w:r>
              <w:rPr>
                <w:lang w:val="en-US"/>
              </w:rPr>
              <w:t>Caution: Silenced</w:t>
            </w:r>
          </w:p>
        </w:tc>
      </w:tr>
      <w:tr w:rsidR="001A2709" w:rsidRPr="002C5A3C" w:rsidTr="001A2709">
        <w:tc>
          <w:tcPr>
            <w:tcW w:w="1985" w:type="dxa"/>
            <w:shd w:val="clear" w:color="auto" w:fill="auto"/>
            <w:vAlign w:val="center"/>
          </w:tcPr>
          <w:p w:rsidR="001A2709" w:rsidRDefault="001A2709" w:rsidP="001A2709">
            <w:pPr>
              <w:jc w:val="center"/>
            </w:pPr>
            <w:r>
              <w:rPr>
                <w:noProof/>
                <w:lang w:val="nl-NL" w:eastAsia="nl-NL"/>
              </w:rPr>
              <w:drawing>
                <wp:inline distT="0" distB="0" distL="0" distR="0" wp14:anchorId="3606FD35" wp14:editId="452CBDE9">
                  <wp:extent cx="609600" cy="609600"/>
                  <wp:effectExtent l="0" t="0" r="0" b="0"/>
                  <wp:docPr id="210" name="Afbeelding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ution_ack_not_allowed.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09600" cy="609600"/>
                          </a:xfrm>
                          <a:prstGeom prst="rect">
                            <a:avLst/>
                          </a:prstGeom>
                        </pic:spPr>
                      </pic:pic>
                    </a:graphicData>
                  </a:graphic>
                </wp:inline>
              </w:drawing>
            </w:r>
          </w:p>
        </w:tc>
        <w:tc>
          <w:tcPr>
            <w:tcW w:w="7195" w:type="dxa"/>
            <w:shd w:val="clear" w:color="auto" w:fill="auto"/>
            <w:vAlign w:val="center"/>
          </w:tcPr>
          <w:p w:rsidR="001A2709" w:rsidRPr="00CA0364" w:rsidRDefault="001A2709" w:rsidP="001A2709">
            <w:pPr>
              <w:rPr>
                <w:lang w:val="en-US"/>
              </w:rPr>
            </w:pPr>
            <w:r>
              <w:rPr>
                <w:lang w:val="en-US"/>
              </w:rPr>
              <w:t>Caution: Acknowledge not allowed</w:t>
            </w:r>
          </w:p>
        </w:tc>
      </w:tr>
      <w:tr w:rsidR="001A2709" w:rsidRPr="002C5A3C" w:rsidTr="001A2709">
        <w:tc>
          <w:tcPr>
            <w:tcW w:w="1985" w:type="dxa"/>
            <w:shd w:val="clear" w:color="auto" w:fill="auto"/>
            <w:vAlign w:val="center"/>
          </w:tcPr>
          <w:p w:rsidR="001A2709" w:rsidRDefault="001A2709" w:rsidP="001A2709">
            <w:pPr>
              <w:jc w:val="center"/>
            </w:pPr>
            <w:r>
              <w:rPr>
                <w:noProof/>
                <w:lang w:val="nl-NL" w:eastAsia="nl-NL"/>
              </w:rPr>
              <w:drawing>
                <wp:inline distT="0" distB="0" distL="0" distR="0" wp14:anchorId="607E5D72" wp14:editId="6AD3DB64">
                  <wp:extent cx="609600" cy="609600"/>
                  <wp:effectExtent l="0" t="0" r="0" b="0"/>
                  <wp:docPr id="211" name="Afbeelding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ution_ack.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09600" cy="609600"/>
                          </a:xfrm>
                          <a:prstGeom prst="rect">
                            <a:avLst/>
                          </a:prstGeom>
                        </pic:spPr>
                      </pic:pic>
                    </a:graphicData>
                  </a:graphic>
                </wp:inline>
              </w:drawing>
            </w:r>
          </w:p>
        </w:tc>
        <w:tc>
          <w:tcPr>
            <w:tcW w:w="7195" w:type="dxa"/>
            <w:shd w:val="clear" w:color="auto" w:fill="auto"/>
            <w:vAlign w:val="center"/>
          </w:tcPr>
          <w:p w:rsidR="001A2709" w:rsidRPr="00CA0364" w:rsidRDefault="001A2709" w:rsidP="001A2709">
            <w:pPr>
              <w:rPr>
                <w:lang w:val="en-US"/>
              </w:rPr>
            </w:pPr>
            <w:r>
              <w:rPr>
                <w:lang w:val="en-US"/>
              </w:rPr>
              <w:t>Caution: Acknowledged</w:t>
            </w:r>
          </w:p>
        </w:tc>
      </w:tr>
      <w:tr w:rsidR="001A2709" w:rsidRPr="002C5A3C" w:rsidTr="001A2709">
        <w:tc>
          <w:tcPr>
            <w:tcW w:w="1985" w:type="dxa"/>
            <w:shd w:val="clear" w:color="auto" w:fill="auto"/>
            <w:vAlign w:val="center"/>
          </w:tcPr>
          <w:p w:rsidR="001A2709" w:rsidRDefault="001A2709" w:rsidP="001A2709">
            <w:pPr>
              <w:jc w:val="center"/>
            </w:pPr>
            <w:r>
              <w:rPr>
                <w:noProof/>
                <w:lang w:val="nl-NL" w:eastAsia="nl-NL"/>
              </w:rPr>
              <w:drawing>
                <wp:inline distT="0" distB="0" distL="0" distR="0" wp14:anchorId="5C948AA1" wp14:editId="499733B4">
                  <wp:extent cx="609600" cy="609600"/>
                  <wp:effectExtent l="0" t="0" r="0" b="0"/>
                  <wp:docPr id="212" name="Afbeelding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ution_rectified.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09600" cy="609600"/>
                          </a:xfrm>
                          <a:prstGeom prst="rect">
                            <a:avLst/>
                          </a:prstGeom>
                        </pic:spPr>
                      </pic:pic>
                    </a:graphicData>
                  </a:graphic>
                </wp:inline>
              </w:drawing>
            </w:r>
          </w:p>
        </w:tc>
        <w:tc>
          <w:tcPr>
            <w:tcW w:w="7195" w:type="dxa"/>
            <w:shd w:val="clear" w:color="auto" w:fill="auto"/>
            <w:vAlign w:val="center"/>
          </w:tcPr>
          <w:p w:rsidR="001A2709" w:rsidRPr="002C5A3C" w:rsidRDefault="001A2709" w:rsidP="001A2709">
            <w:r>
              <w:rPr>
                <w:lang w:val="en-US"/>
              </w:rPr>
              <w:t>Caution: Rectified</w:t>
            </w:r>
          </w:p>
        </w:tc>
      </w:tr>
      <w:tr w:rsidR="001A2709" w:rsidRPr="002C5A3C" w:rsidTr="001A2709">
        <w:tc>
          <w:tcPr>
            <w:tcW w:w="1985" w:type="dxa"/>
            <w:shd w:val="clear" w:color="auto" w:fill="auto"/>
            <w:vAlign w:val="center"/>
          </w:tcPr>
          <w:p w:rsidR="001A2709" w:rsidRDefault="001A2709" w:rsidP="001A2709">
            <w:pPr>
              <w:jc w:val="center"/>
            </w:pPr>
            <w:r>
              <w:rPr>
                <w:noProof/>
                <w:lang w:val="nl-NL" w:eastAsia="nl-NL"/>
              </w:rPr>
              <w:drawing>
                <wp:inline distT="0" distB="0" distL="0" distR="0" wp14:anchorId="48A76BD6" wp14:editId="59E0DCB6">
                  <wp:extent cx="609600" cy="609600"/>
                  <wp:effectExtent l="0" t="0" r="0" b="0"/>
                  <wp:docPr id="213" name="Afbeelding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ution_transferred.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609600" cy="609600"/>
                          </a:xfrm>
                          <a:prstGeom prst="rect">
                            <a:avLst/>
                          </a:prstGeom>
                        </pic:spPr>
                      </pic:pic>
                    </a:graphicData>
                  </a:graphic>
                </wp:inline>
              </w:drawing>
            </w:r>
          </w:p>
        </w:tc>
        <w:tc>
          <w:tcPr>
            <w:tcW w:w="7195" w:type="dxa"/>
            <w:shd w:val="clear" w:color="auto" w:fill="auto"/>
            <w:vAlign w:val="center"/>
          </w:tcPr>
          <w:p w:rsidR="001A2709" w:rsidRPr="002C5A3C" w:rsidRDefault="001A2709" w:rsidP="001A2709">
            <w:r>
              <w:rPr>
                <w:lang w:val="en-US"/>
              </w:rPr>
              <w:t>Caution: Transferred</w:t>
            </w:r>
          </w:p>
        </w:tc>
      </w:tr>
    </w:tbl>
    <w:p w:rsidR="001A2709" w:rsidRDefault="001A2709" w:rsidP="001A2709">
      <w:pPr>
        <w:pStyle w:val="Onderschrift"/>
      </w:pPr>
      <w:bookmarkStart w:id="172" w:name="_Ref399507869"/>
      <w:bookmarkStart w:id="173" w:name="_Ref399507837"/>
      <w:bookmarkStart w:id="174" w:name="_Toc400106260"/>
      <w:bookmarkStart w:id="175" w:name="_Toc404942725"/>
      <w:r>
        <w:t xml:space="preserve">Table </w:t>
      </w:r>
      <w:r w:rsidR="009B65A7">
        <w:fldChar w:fldCharType="begin"/>
      </w:r>
      <w:r w:rsidR="009B65A7">
        <w:instrText xml:space="preserve"> STYLEREF 1 \s </w:instrText>
      </w:r>
      <w:r w:rsidR="009B65A7">
        <w:fldChar w:fldCharType="separate"/>
      </w:r>
      <w:r w:rsidR="00B2370E">
        <w:rPr>
          <w:noProof/>
        </w:rPr>
        <w:t>1</w:t>
      </w:r>
      <w:r w:rsidR="009B65A7">
        <w:fldChar w:fldCharType="end"/>
      </w:r>
      <w:r w:rsidR="009B65A7">
        <w:noBreakHyphen/>
      </w:r>
      <w:r w:rsidR="009B65A7">
        <w:fldChar w:fldCharType="begin"/>
      </w:r>
      <w:r w:rsidR="009B65A7">
        <w:instrText xml:space="preserve"> SEQ Table \* ARABIC \s 1 </w:instrText>
      </w:r>
      <w:r w:rsidR="009B65A7">
        <w:fldChar w:fldCharType="separate"/>
      </w:r>
      <w:r w:rsidR="00B2370E">
        <w:rPr>
          <w:noProof/>
        </w:rPr>
        <w:t>5</w:t>
      </w:r>
      <w:r w:rsidR="009B65A7">
        <w:fldChar w:fldCharType="end"/>
      </w:r>
      <w:bookmarkEnd w:id="172"/>
      <w:r>
        <w:t>: Alarm Icons</w:t>
      </w:r>
      <w:bookmarkEnd w:id="173"/>
      <w:bookmarkEnd w:id="174"/>
      <w:bookmarkEnd w:id="175"/>
    </w:p>
    <w:p w:rsidR="001A2709" w:rsidRPr="00BF06CE" w:rsidRDefault="001A2709" w:rsidP="001A2709"/>
    <w:p w:rsidR="001A2709" w:rsidRDefault="001A2709" w:rsidP="001A2709">
      <w:r>
        <w:t xml:space="preserve">The bottom of the alarm mimic houses buttons for printing and scrolling. </w:t>
      </w:r>
    </w:p>
    <w:p w:rsidR="001A2709" w:rsidRDefault="001A2709" w:rsidP="001A2709"/>
    <w:p w:rsidR="001A2709" w:rsidRDefault="001A2709" w:rsidP="001A2709">
      <w:r>
        <w:rPr>
          <w:noProof/>
          <w:lang w:val="nl-NL" w:eastAsia="nl-NL"/>
        </w:rPr>
        <w:drawing>
          <wp:inline distT="0" distB="0" distL="0" distR="0" wp14:anchorId="22802882" wp14:editId="299EB667">
            <wp:extent cx="1171575" cy="876300"/>
            <wp:effectExtent l="0" t="0" r="9525"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stretch>
                      <a:fillRect/>
                    </a:stretch>
                  </pic:blipFill>
                  <pic:spPr>
                    <a:xfrm>
                      <a:off x="0" y="0"/>
                      <a:ext cx="1171575" cy="876300"/>
                    </a:xfrm>
                    <a:prstGeom prst="rect">
                      <a:avLst/>
                    </a:prstGeom>
                  </pic:spPr>
                </pic:pic>
              </a:graphicData>
            </a:graphic>
          </wp:inline>
        </w:drawing>
      </w:r>
    </w:p>
    <w:p w:rsidR="001A2709" w:rsidRDefault="001A2709" w:rsidP="001A2709">
      <w:pPr>
        <w:pStyle w:val="Onderschrift"/>
      </w:pPr>
      <w:bookmarkStart w:id="176" w:name="_Toc400106228"/>
      <w:bookmarkStart w:id="177" w:name="_Toc404942585"/>
      <w:r>
        <w:t xml:space="preserve">Figure </w:t>
      </w:r>
      <w:r w:rsidR="00F414EE">
        <w:fldChar w:fldCharType="begin"/>
      </w:r>
      <w:r w:rsidR="00F414EE">
        <w:instrText xml:space="preserve"> STYLEREF 1 \s </w:instrText>
      </w:r>
      <w:r w:rsidR="00F414EE">
        <w:fldChar w:fldCharType="separate"/>
      </w:r>
      <w:r w:rsidR="00B2370E">
        <w:rPr>
          <w:noProof/>
        </w:rPr>
        <w:t>1</w:t>
      </w:r>
      <w:r w:rsidR="00F414EE">
        <w:fldChar w:fldCharType="end"/>
      </w:r>
      <w:r w:rsidR="00F414EE">
        <w:noBreakHyphen/>
      </w:r>
      <w:r w:rsidR="00F414EE">
        <w:fldChar w:fldCharType="begin"/>
      </w:r>
      <w:r w:rsidR="00F414EE">
        <w:instrText xml:space="preserve"> SEQ Figure \* ARABIC \s 1 </w:instrText>
      </w:r>
      <w:r w:rsidR="00F414EE">
        <w:fldChar w:fldCharType="separate"/>
      </w:r>
      <w:r w:rsidR="00B2370E">
        <w:rPr>
          <w:noProof/>
        </w:rPr>
        <w:t>26</w:t>
      </w:r>
      <w:r w:rsidR="00F414EE">
        <w:fldChar w:fldCharType="end"/>
      </w:r>
      <w:r>
        <w:t>: Print button</w:t>
      </w:r>
      <w:bookmarkEnd w:id="176"/>
      <w:bookmarkEnd w:id="177"/>
    </w:p>
    <w:p w:rsidR="001A2709" w:rsidRDefault="001A2709" w:rsidP="001A2709">
      <w:r>
        <w:rPr>
          <w:noProof/>
          <w:lang w:val="nl-NL" w:eastAsia="nl-NL"/>
        </w:rPr>
        <w:drawing>
          <wp:inline distT="0" distB="0" distL="0" distR="0" wp14:anchorId="48C86994" wp14:editId="4B873CA4">
            <wp:extent cx="3667125" cy="904875"/>
            <wp:effectExtent l="0" t="0" r="9525" b="952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stretch>
                      <a:fillRect/>
                    </a:stretch>
                  </pic:blipFill>
                  <pic:spPr>
                    <a:xfrm>
                      <a:off x="0" y="0"/>
                      <a:ext cx="3667125" cy="904875"/>
                    </a:xfrm>
                    <a:prstGeom prst="rect">
                      <a:avLst/>
                    </a:prstGeom>
                  </pic:spPr>
                </pic:pic>
              </a:graphicData>
            </a:graphic>
          </wp:inline>
        </w:drawing>
      </w:r>
    </w:p>
    <w:p w:rsidR="001A2709" w:rsidRDefault="001A2709" w:rsidP="001A2709">
      <w:pPr>
        <w:pStyle w:val="Onderschrift"/>
      </w:pPr>
      <w:bookmarkStart w:id="178" w:name="_Toc400106229"/>
      <w:bookmarkStart w:id="179" w:name="_Toc404942586"/>
      <w:r>
        <w:t xml:space="preserve">Figure </w:t>
      </w:r>
      <w:r w:rsidR="00F414EE">
        <w:fldChar w:fldCharType="begin"/>
      </w:r>
      <w:r w:rsidR="00F414EE">
        <w:instrText xml:space="preserve"> STYLEREF 1 \s </w:instrText>
      </w:r>
      <w:r w:rsidR="00F414EE">
        <w:fldChar w:fldCharType="separate"/>
      </w:r>
      <w:r w:rsidR="00B2370E">
        <w:rPr>
          <w:noProof/>
        </w:rPr>
        <w:t>1</w:t>
      </w:r>
      <w:r w:rsidR="00F414EE">
        <w:fldChar w:fldCharType="end"/>
      </w:r>
      <w:r w:rsidR="00F414EE">
        <w:noBreakHyphen/>
      </w:r>
      <w:r w:rsidR="00F414EE">
        <w:fldChar w:fldCharType="begin"/>
      </w:r>
      <w:r w:rsidR="00F414EE">
        <w:instrText xml:space="preserve"> SEQ Figure \* ARABIC \s 1 </w:instrText>
      </w:r>
      <w:r w:rsidR="00F414EE">
        <w:fldChar w:fldCharType="separate"/>
      </w:r>
      <w:r w:rsidR="00B2370E">
        <w:rPr>
          <w:noProof/>
        </w:rPr>
        <w:t>27</w:t>
      </w:r>
      <w:r w:rsidR="00F414EE">
        <w:fldChar w:fldCharType="end"/>
      </w:r>
      <w:r>
        <w:t>: Up- down buttons</w:t>
      </w:r>
      <w:bookmarkEnd w:id="178"/>
      <w:bookmarkEnd w:id="179"/>
    </w:p>
    <w:p w:rsidR="001A2709" w:rsidRDefault="001A2709" w:rsidP="001A2709">
      <w:r>
        <w:lastRenderedPageBreak/>
        <w:t xml:space="preserve">Upon clicking the </w:t>
      </w:r>
      <w:r w:rsidRPr="00EB68BC">
        <w:rPr>
          <w:i/>
        </w:rPr>
        <w:t>Print</w:t>
      </w:r>
      <w:r>
        <w:t xml:space="preserve"> button, you can print the alarm list (if a printer is available). With the </w:t>
      </w:r>
      <w:r w:rsidRPr="00EB68BC">
        <w:rPr>
          <w:i/>
        </w:rPr>
        <w:t>Up/</w:t>
      </w:r>
      <w:proofErr w:type="gramStart"/>
      <w:r w:rsidRPr="00EB68BC">
        <w:rPr>
          <w:i/>
        </w:rPr>
        <w:t>Down</w:t>
      </w:r>
      <w:proofErr w:type="gramEnd"/>
      <w:r>
        <w:t xml:space="preserve"> buttons you can scroll up, down or jump to the top of the list.</w:t>
      </w:r>
    </w:p>
    <w:p w:rsidR="001A2709" w:rsidRDefault="001A2709" w:rsidP="001A2709"/>
    <w:p w:rsidR="00A94C0F" w:rsidRDefault="00A94C0F" w:rsidP="001A2709"/>
    <w:p w:rsidR="00A94C0F" w:rsidRDefault="00A94C0F" w:rsidP="001A2709"/>
    <w:p w:rsidR="00A94C0F" w:rsidRDefault="00EA6065" w:rsidP="001A2709">
      <w:r>
        <w:rPr>
          <w:i/>
          <w:noProof/>
          <w:lang w:val="nl-NL" w:eastAsia="nl-NL"/>
        </w:rPr>
        <w:drawing>
          <wp:anchor distT="0" distB="0" distL="114300" distR="114300" simplePos="0" relativeHeight="251669504" behindDoc="0" locked="0" layoutInCell="1" allowOverlap="1" wp14:anchorId="6C9A8AC5" wp14:editId="7FCA9C14">
            <wp:simplePos x="0" y="0"/>
            <wp:positionH relativeFrom="column">
              <wp:posOffset>88900</wp:posOffset>
            </wp:positionH>
            <wp:positionV relativeFrom="paragraph">
              <wp:posOffset>158115</wp:posOffset>
            </wp:positionV>
            <wp:extent cx="457200" cy="449580"/>
            <wp:effectExtent l="19050" t="0" r="0" b="0"/>
            <wp:wrapSquare wrapText="bothSides"/>
            <wp:docPr id="215"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Warning.png"/>
                    <pic:cNvPicPr/>
                  </pic:nvPicPr>
                  <pic:blipFill>
                    <a:blip r:embed="rId10" cstate="print"/>
                    <a:stretch>
                      <a:fillRect/>
                    </a:stretch>
                  </pic:blipFill>
                  <pic:spPr>
                    <a:xfrm>
                      <a:off x="0" y="0"/>
                      <a:ext cx="457200" cy="449580"/>
                    </a:xfrm>
                    <a:prstGeom prst="rect">
                      <a:avLst/>
                    </a:prstGeom>
                  </pic:spPr>
                </pic:pic>
              </a:graphicData>
            </a:graphic>
          </wp:anchor>
        </w:drawing>
      </w:r>
    </w:p>
    <w:p w:rsidR="00EA6065" w:rsidRDefault="00EA6065" w:rsidP="001A2709">
      <w:pPr>
        <w:rPr>
          <w:i/>
        </w:rPr>
      </w:pPr>
    </w:p>
    <w:p w:rsidR="001A2709" w:rsidRDefault="001A2709" w:rsidP="001A2709">
      <w:pPr>
        <w:rPr>
          <w:rFonts w:eastAsiaTheme="majorEastAsia" w:cstheme="majorBidi"/>
        </w:rPr>
      </w:pPr>
      <w:r>
        <w:rPr>
          <w:i/>
        </w:rPr>
        <w:t xml:space="preserve">The rest of the Alarm mimic will be explained in Chapter </w:t>
      </w:r>
      <w:r>
        <w:rPr>
          <w:i/>
        </w:rPr>
        <w:fldChar w:fldCharType="begin"/>
      </w:r>
      <w:r>
        <w:rPr>
          <w:i/>
        </w:rPr>
        <w:instrText xml:space="preserve"> REF _Ref399405069 \n \h </w:instrText>
      </w:r>
      <w:r>
        <w:rPr>
          <w:i/>
        </w:rPr>
      </w:r>
      <w:r>
        <w:rPr>
          <w:i/>
        </w:rPr>
        <w:fldChar w:fldCharType="separate"/>
      </w:r>
      <w:r w:rsidR="00B2370E">
        <w:rPr>
          <w:i/>
        </w:rPr>
        <w:t>2</w:t>
      </w:r>
      <w:r>
        <w:rPr>
          <w:i/>
        </w:rPr>
        <w:fldChar w:fldCharType="end"/>
      </w:r>
      <w:r>
        <w:rPr>
          <w:i/>
        </w:rPr>
        <w:t xml:space="preserve"> (Duty Alarm System) and in chapter </w:t>
      </w:r>
      <w:r>
        <w:rPr>
          <w:i/>
        </w:rPr>
        <w:fldChar w:fldCharType="begin"/>
      </w:r>
      <w:r>
        <w:rPr>
          <w:i/>
        </w:rPr>
        <w:instrText xml:space="preserve"> REF _Ref399405091 \n \h </w:instrText>
      </w:r>
      <w:r>
        <w:rPr>
          <w:i/>
        </w:rPr>
      </w:r>
      <w:r>
        <w:rPr>
          <w:i/>
        </w:rPr>
        <w:fldChar w:fldCharType="separate"/>
      </w:r>
      <w:r w:rsidR="00B2370E">
        <w:rPr>
          <w:i/>
        </w:rPr>
        <w:t>0</w:t>
      </w:r>
      <w:r>
        <w:rPr>
          <w:i/>
        </w:rPr>
        <w:fldChar w:fldCharType="end"/>
      </w:r>
      <w:r>
        <w:rPr>
          <w:i/>
        </w:rPr>
        <w:t xml:space="preserve"> (Personnel Alarm).</w:t>
      </w:r>
      <w:r>
        <w:br w:type="page"/>
      </w:r>
    </w:p>
    <w:p w:rsidR="001A2709" w:rsidRDefault="001A2709" w:rsidP="001A2709"/>
    <w:p w:rsidR="001A2709" w:rsidRDefault="001A2709" w:rsidP="001A2709">
      <w:pPr>
        <w:pStyle w:val="Heading1"/>
        <w:numPr>
          <w:ilvl w:val="0"/>
          <w:numId w:val="3"/>
        </w:numPr>
      </w:pPr>
      <w:bookmarkStart w:id="180" w:name="_Ref399405069"/>
      <w:bookmarkStart w:id="181" w:name="_Toc400106171"/>
      <w:bookmarkStart w:id="182" w:name="_Toc404942385"/>
      <w:r>
        <w:t>Alarm System</w:t>
      </w:r>
      <w:bookmarkEnd w:id="180"/>
      <w:bookmarkEnd w:id="181"/>
      <w:bookmarkEnd w:id="182"/>
    </w:p>
    <w:p w:rsidR="001A2709" w:rsidRPr="00D54B94" w:rsidRDefault="001A2709" w:rsidP="001A2709">
      <w:pPr>
        <w:pStyle w:val="Heading2"/>
        <w:numPr>
          <w:ilvl w:val="1"/>
          <w:numId w:val="3"/>
        </w:numPr>
        <w:rPr>
          <w:lang w:val="en-US"/>
        </w:rPr>
      </w:pPr>
      <w:bookmarkStart w:id="183" w:name="_Toc334096654"/>
      <w:bookmarkStart w:id="184" w:name="_Toc400106172"/>
      <w:bookmarkStart w:id="185" w:name="_Toc404942386"/>
      <w:r w:rsidRPr="00D54B94">
        <w:rPr>
          <w:lang w:val="en-US"/>
        </w:rPr>
        <w:t>Introduction</w:t>
      </w:r>
      <w:bookmarkEnd w:id="183"/>
      <w:bookmarkEnd w:id="184"/>
      <w:bookmarkEnd w:id="185"/>
    </w:p>
    <w:p w:rsidR="001A2709" w:rsidRDefault="001A2709" w:rsidP="001A2709">
      <w:pPr>
        <w:rPr>
          <w:rFonts w:cs="Calibri"/>
          <w:color w:val="000000"/>
          <w:lang w:val="en-US"/>
        </w:rPr>
      </w:pPr>
    </w:p>
    <w:p w:rsidR="001A2709" w:rsidRDefault="001A2709" w:rsidP="001A2709">
      <w:pPr>
        <w:rPr>
          <w:rFonts w:cs="Calibri"/>
          <w:color w:val="000000"/>
          <w:lang w:val="en-US"/>
        </w:rPr>
      </w:pPr>
      <w:r>
        <w:rPr>
          <w:rFonts w:cs="Calibri"/>
          <w:color w:val="000000"/>
          <w:lang w:val="en-US"/>
        </w:rPr>
        <w:t>The alarm system provides clear and unambiguous representation of all the alarms that take place at a certain time and present that on any screen that has the rights to show that alarm. There is a difference between the alarm system and the Duty alarm system. The alarm system shows all the alarms to all the stations with the specific rights. The Duty alarm system divides the (machinery) alarms to a station “on duty” in case of an unmanned machinery space.</w:t>
      </w:r>
    </w:p>
    <w:p w:rsidR="001A2709" w:rsidRDefault="001A2709" w:rsidP="001A2709"/>
    <w:p w:rsidR="001A2709" w:rsidRDefault="001A2709" w:rsidP="001A2709">
      <w:pPr>
        <w:pStyle w:val="Heading2"/>
        <w:numPr>
          <w:ilvl w:val="1"/>
          <w:numId w:val="3"/>
        </w:numPr>
      </w:pPr>
      <w:bookmarkStart w:id="186" w:name="_Toc400106173"/>
      <w:bookmarkStart w:id="187" w:name="_Toc404942387"/>
      <w:r>
        <w:t>Alarm handling</w:t>
      </w:r>
      <w:bookmarkEnd w:id="186"/>
      <w:bookmarkEnd w:id="187"/>
    </w:p>
    <w:p w:rsidR="001A2709" w:rsidRDefault="001A2709" w:rsidP="001A2709"/>
    <w:p w:rsidR="001A2709" w:rsidRPr="00A15D64" w:rsidRDefault="001A2709" w:rsidP="001A2709">
      <w:r>
        <w:t xml:space="preserve">Alarm handling is determined in a set of international rules by standardization organisations. These rules are visualized in </w:t>
      </w:r>
      <w:r>
        <w:fldChar w:fldCharType="begin"/>
      </w:r>
      <w:r>
        <w:instrText xml:space="preserve"> REF _Ref339573161 \h </w:instrText>
      </w:r>
      <w:r>
        <w:fldChar w:fldCharType="separate"/>
      </w:r>
      <w:r w:rsidR="00B2370E">
        <w:t xml:space="preserve">Figure </w:t>
      </w:r>
      <w:r w:rsidR="00B2370E">
        <w:rPr>
          <w:noProof/>
        </w:rPr>
        <w:t>2</w:t>
      </w:r>
      <w:r w:rsidR="00B2370E">
        <w:noBreakHyphen/>
      </w:r>
      <w:r w:rsidR="00B2370E">
        <w:rPr>
          <w:noProof/>
        </w:rPr>
        <w:t>1</w:t>
      </w:r>
      <w:r>
        <w:fldChar w:fldCharType="end"/>
      </w:r>
      <w:r>
        <w:t>.</w:t>
      </w:r>
    </w:p>
    <w:p w:rsidR="001A2709" w:rsidRDefault="001A2709" w:rsidP="001A2709"/>
    <w:p w:rsidR="001A2709" w:rsidRDefault="001A2709" w:rsidP="001A2709">
      <w:pPr>
        <w:pStyle w:val="Text"/>
      </w:pPr>
      <w:r>
        <w:rPr>
          <w:noProof/>
          <w:lang w:val="nl-NL" w:eastAsia="nl-NL"/>
        </w:rPr>
        <w:lastRenderedPageBreak/>
        <w:drawing>
          <wp:inline distT="0" distB="0" distL="0" distR="0" wp14:anchorId="34363E05" wp14:editId="1FF61F5C">
            <wp:extent cx="5378476" cy="8029575"/>
            <wp:effectExtent l="0" t="0" r="0" b="0"/>
            <wp:docPr id="182" name="Afbeelding 182" descr="闒粀闀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4" descr="闒粀闀粀"/>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419141" cy="8090284"/>
                    </a:xfrm>
                    <a:prstGeom prst="rect">
                      <a:avLst/>
                    </a:prstGeom>
                    <a:noFill/>
                    <a:ln>
                      <a:noFill/>
                    </a:ln>
                  </pic:spPr>
                </pic:pic>
              </a:graphicData>
            </a:graphic>
          </wp:inline>
        </w:drawing>
      </w:r>
    </w:p>
    <w:p w:rsidR="001A2709" w:rsidRDefault="001A2709" w:rsidP="001A2709">
      <w:pPr>
        <w:pStyle w:val="Onderschrift"/>
      </w:pPr>
      <w:bookmarkStart w:id="188" w:name="_Ref339573161"/>
      <w:bookmarkStart w:id="189" w:name="_Toc400106230"/>
      <w:bookmarkStart w:id="190" w:name="_Toc404942587"/>
      <w:r>
        <w:t xml:space="preserve">Figure </w:t>
      </w:r>
      <w:r w:rsidR="00F414EE">
        <w:fldChar w:fldCharType="begin"/>
      </w:r>
      <w:r w:rsidR="00F414EE">
        <w:instrText xml:space="preserve"> STYLEREF 1 \s </w:instrText>
      </w:r>
      <w:r w:rsidR="00F414EE">
        <w:fldChar w:fldCharType="separate"/>
      </w:r>
      <w:r w:rsidR="00B2370E">
        <w:rPr>
          <w:noProof/>
        </w:rPr>
        <w:t>2</w:t>
      </w:r>
      <w:r w:rsidR="00F414EE">
        <w:fldChar w:fldCharType="end"/>
      </w:r>
      <w:r w:rsidR="00F414EE">
        <w:noBreakHyphen/>
      </w:r>
      <w:r w:rsidR="00F414EE">
        <w:fldChar w:fldCharType="begin"/>
      </w:r>
      <w:r w:rsidR="00F414EE">
        <w:instrText xml:space="preserve"> SEQ Figure \* ARABIC \s 1 </w:instrText>
      </w:r>
      <w:r w:rsidR="00F414EE">
        <w:fldChar w:fldCharType="separate"/>
      </w:r>
      <w:r w:rsidR="00B2370E">
        <w:rPr>
          <w:noProof/>
        </w:rPr>
        <w:t>1</w:t>
      </w:r>
      <w:r w:rsidR="00F414EE">
        <w:fldChar w:fldCharType="end"/>
      </w:r>
      <w:bookmarkEnd w:id="188"/>
      <w:r>
        <w:t>: typical alarm sequence</w:t>
      </w:r>
      <w:bookmarkEnd w:id="189"/>
      <w:bookmarkEnd w:id="190"/>
    </w:p>
    <w:p w:rsidR="001A2709" w:rsidRDefault="001A2709" w:rsidP="001A2709"/>
    <w:p w:rsidR="001A2709" w:rsidRDefault="001A2709" w:rsidP="001A2709">
      <w:pPr>
        <w:pStyle w:val="Heading2"/>
        <w:numPr>
          <w:ilvl w:val="1"/>
          <w:numId w:val="3"/>
        </w:numPr>
      </w:pPr>
      <w:bookmarkStart w:id="191" w:name="_Toc400106174"/>
      <w:bookmarkStart w:id="192" w:name="_Toc404942388"/>
      <w:r>
        <w:t>Alarm handling in the alarm mimic</w:t>
      </w:r>
      <w:bookmarkEnd w:id="191"/>
      <w:bookmarkEnd w:id="192"/>
    </w:p>
    <w:p w:rsidR="001A2709" w:rsidRDefault="001A2709" w:rsidP="001A2709"/>
    <w:p w:rsidR="001A2709" w:rsidRDefault="001A2709" w:rsidP="001A2709">
      <w:r>
        <w:t xml:space="preserve">As shown in </w:t>
      </w:r>
      <w:r>
        <w:fldChar w:fldCharType="begin"/>
      </w:r>
      <w:r>
        <w:instrText xml:space="preserve"> REF _Ref399339064 \h </w:instrText>
      </w:r>
      <w:r>
        <w:fldChar w:fldCharType="separate"/>
      </w:r>
      <w:r w:rsidR="00B2370E">
        <w:t xml:space="preserve">Figure </w:t>
      </w:r>
      <w:r w:rsidR="00B2370E">
        <w:rPr>
          <w:noProof/>
        </w:rPr>
        <w:t>1</w:t>
      </w:r>
      <w:r w:rsidR="00B2370E">
        <w:noBreakHyphen/>
      </w:r>
      <w:r w:rsidR="00B2370E">
        <w:rPr>
          <w:noProof/>
        </w:rPr>
        <w:t>25</w:t>
      </w:r>
      <w:r>
        <w:fldChar w:fldCharType="end"/>
      </w:r>
      <w:r>
        <w:t xml:space="preserve">, all cautions, warnings and critical alarms will be shown in the taskbar and, more extensively, in the main window of the Alarm mimic. In </w:t>
      </w:r>
      <w:r>
        <w:fldChar w:fldCharType="begin"/>
      </w:r>
      <w:r>
        <w:instrText xml:space="preserve"> REF _Ref399507837 \h  \* MERGEFORMAT </w:instrText>
      </w:r>
      <w:r>
        <w:fldChar w:fldCharType="separate"/>
      </w:r>
      <w:r w:rsidR="00B2370E" w:rsidRPr="00B2370E">
        <w:rPr>
          <w:i/>
        </w:rPr>
        <w:t xml:space="preserve">Table </w:t>
      </w:r>
      <w:r w:rsidR="00B2370E" w:rsidRPr="00B2370E">
        <w:rPr>
          <w:i/>
          <w:noProof/>
        </w:rPr>
        <w:t>1</w:t>
      </w:r>
      <w:r w:rsidR="00B2370E" w:rsidRPr="00B2370E">
        <w:rPr>
          <w:i/>
          <w:noProof/>
        </w:rPr>
        <w:noBreakHyphen/>
        <w:t>5</w:t>
      </w:r>
      <w:r w:rsidR="00B2370E" w:rsidRPr="00B2370E">
        <w:rPr>
          <w:i/>
        </w:rPr>
        <w:t>: Alarm Icons</w:t>
      </w:r>
      <w:r>
        <w:fldChar w:fldCharType="end"/>
      </w:r>
      <w:r>
        <w:rPr>
          <w:i/>
        </w:rPr>
        <w:t>,</w:t>
      </w:r>
      <w:r>
        <w:t xml:space="preserve"> you will find the explanation of the various alarm icons and their meaning. </w:t>
      </w:r>
    </w:p>
    <w:p w:rsidR="001A2709" w:rsidRDefault="001A2709" w:rsidP="001A2709"/>
    <w:p w:rsidR="001A2709" w:rsidRDefault="001A2709" w:rsidP="001A2709">
      <w:r>
        <w:t xml:space="preserve">When you look further at the alarm mimic, you’ll notice more values and buttons. The row just above the alarm window (see </w:t>
      </w:r>
      <w:r>
        <w:fldChar w:fldCharType="begin"/>
      </w:r>
      <w:r>
        <w:instrText xml:space="preserve"> REF _Ref399750613 \h </w:instrText>
      </w:r>
      <w:r>
        <w:fldChar w:fldCharType="separate"/>
      </w:r>
      <w:r w:rsidR="00B2370E">
        <w:t xml:space="preserve">Figure </w:t>
      </w:r>
      <w:r w:rsidR="00B2370E">
        <w:rPr>
          <w:noProof/>
        </w:rPr>
        <w:t>2</w:t>
      </w:r>
      <w:r w:rsidR="00B2370E">
        <w:noBreakHyphen/>
      </w:r>
      <w:r w:rsidR="00B2370E">
        <w:rPr>
          <w:noProof/>
        </w:rPr>
        <w:t>2</w:t>
      </w:r>
      <w:r>
        <w:fldChar w:fldCharType="end"/>
      </w:r>
      <w:r>
        <w:t xml:space="preserve">), is the </w:t>
      </w:r>
      <w:r w:rsidRPr="00B26B84">
        <w:rPr>
          <w:i/>
        </w:rPr>
        <w:t>alarm group row</w:t>
      </w:r>
      <w:r>
        <w:t xml:space="preserve">. Depending on the alarm groups set here at initialisation of the system, you can see in which groups the alarms on the alarm page reside. </w:t>
      </w:r>
    </w:p>
    <w:p w:rsidR="001A2709" w:rsidRDefault="001A2709" w:rsidP="001A2709"/>
    <w:p w:rsidR="001A2709" w:rsidRDefault="001A2709" w:rsidP="001A2709">
      <w:r>
        <w:rPr>
          <w:noProof/>
          <w:lang w:val="nl-NL" w:eastAsia="nl-NL"/>
        </w:rPr>
        <w:drawing>
          <wp:inline distT="0" distB="0" distL="0" distR="0" wp14:anchorId="401DC239" wp14:editId="50B0C837">
            <wp:extent cx="5760720" cy="343585"/>
            <wp:effectExtent l="0" t="0" r="0" b="0"/>
            <wp:docPr id="85"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cstate="print"/>
                    <a:stretch>
                      <a:fillRect/>
                    </a:stretch>
                  </pic:blipFill>
                  <pic:spPr>
                    <a:xfrm>
                      <a:off x="0" y="0"/>
                      <a:ext cx="5760720" cy="343585"/>
                    </a:xfrm>
                    <a:prstGeom prst="rect">
                      <a:avLst/>
                    </a:prstGeom>
                  </pic:spPr>
                </pic:pic>
              </a:graphicData>
            </a:graphic>
          </wp:inline>
        </w:drawing>
      </w:r>
    </w:p>
    <w:p w:rsidR="001A2709" w:rsidRDefault="001A2709" w:rsidP="001A2709">
      <w:pPr>
        <w:pStyle w:val="Onderschrift"/>
      </w:pPr>
      <w:bookmarkStart w:id="193" w:name="_Ref399750613"/>
      <w:bookmarkStart w:id="194" w:name="_Toc400106231"/>
      <w:bookmarkStart w:id="195" w:name="_Toc404942588"/>
      <w:r>
        <w:t xml:space="preserve">Figure </w:t>
      </w:r>
      <w:r w:rsidR="00F414EE">
        <w:fldChar w:fldCharType="begin"/>
      </w:r>
      <w:r w:rsidR="00F414EE">
        <w:instrText xml:space="preserve"> STYLEREF 1 \s </w:instrText>
      </w:r>
      <w:r w:rsidR="00F414EE">
        <w:fldChar w:fldCharType="separate"/>
      </w:r>
      <w:r w:rsidR="00B2370E">
        <w:rPr>
          <w:noProof/>
        </w:rPr>
        <w:t>2</w:t>
      </w:r>
      <w:r w:rsidR="00F414EE">
        <w:fldChar w:fldCharType="end"/>
      </w:r>
      <w:r w:rsidR="00F414EE">
        <w:noBreakHyphen/>
      </w:r>
      <w:r w:rsidR="00F414EE">
        <w:fldChar w:fldCharType="begin"/>
      </w:r>
      <w:r w:rsidR="00F414EE">
        <w:instrText xml:space="preserve"> SEQ Figure \* ARABIC \s 1 </w:instrText>
      </w:r>
      <w:r w:rsidR="00F414EE">
        <w:fldChar w:fldCharType="separate"/>
      </w:r>
      <w:r w:rsidR="00B2370E">
        <w:rPr>
          <w:noProof/>
        </w:rPr>
        <w:t>2</w:t>
      </w:r>
      <w:r w:rsidR="00F414EE">
        <w:fldChar w:fldCharType="end"/>
      </w:r>
      <w:bookmarkEnd w:id="193"/>
      <w:r>
        <w:t>: Alarm group row</w:t>
      </w:r>
      <w:bookmarkEnd w:id="194"/>
      <w:bookmarkEnd w:id="195"/>
    </w:p>
    <w:p w:rsidR="001A2709" w:rsidRDefault="001A2709" w:rsidP="001A2709">
      <w:r>
        <w:t xml:space="preserve">When even a single alarm within a group is active, the group label will turn red. This way you can see quickly in which group there are alarms. </w:t>
      </w:r>
    </w:p>
    <w:p w:rsidR="001A2709" w:rsidRDefault="001A2709" w:rsidP="001A2709"/>
    <w:p w:rsidR="001A2709" w:rsidRDefault="001A2709" w:rsidP="001A2709">
      <w:r>
        <w:t>When you click on this specific group label, the alarm mimic will be filtered to show only the specific alarms in that group. This will come in handy when you have a lot of alarms on the screen. After 10 seconds it will revert to the complete alarm list.</w:t>
      </w:r>
    </w:p>
    <w:p w:rsidR="001A2709" w:rsidRDefault="001A2709" w:rsidP="001A2709"/>
    <w:p w:rsidR="001A2709" w:rsidRDefault="001A2709" w:rsidP="001A2709">
      <w:r>
        <w:t xml:space="preserve">When you want to silence or acknowledge an alarm, you can double click on the alarm entry. Depending on the rights your station has, double-clicking will either silence, acknowledge or do nothing with the entry. Alternatively, you can click the silence/acknowledge-button (see </w:t>
      </w:r>
      <w:r>
        <w:fldChar w:fldCharType="begin"/>
      </w:r>
      <w:r>
        <w:instrText xml:space="preserve"> REF _Ref399753671 \h </w:instrText>
      </w:r>
      <w:r>
        <w:fldChar w:fldCharType="separate"/>
      </w:r>
      <w:r w:rsidR="00B2370E">
        <w:t xml:space="preserve">Figure </w:t>
      </w:r>
      <w:r w:rsidR="00B2370E">
        <w:rPr>
          <w:noProof/>
        </w:rPr>
        <w:t>2</w:t>
      </w:r>
      <w:r w:rsidR="00B2370E">
        <w:noBreakHyphen/>
      </w:r>
      <w:r w:rsidR="00B2370E">
        <w:rPr>
          <w:noProof/>
        </w:rPr>
        <w:t>3</w:t>
      </w:r>
      <w:r>
        <w:fldChar w:fldCharType="end"/>
      </w:r>
      <w:r>
        <w:t xml:space="preserve">) to silence/acknowledge all visible alarms in the alarm mimic. Depending on how many alarms you have, you will need to click one or more times to do this for all the alarms as this action only applies to the alarms currently visible on the screen. </w:t>
      </w:r>
    </w:p>
    <w:p w:rsidR="001A2709" w:rsidRDefault="001A2709" w:rsidP="001A2709"/>
    <w:p w:rsidR="001A2709" w:rsidRDefault="001A2709" w:rsidP="001A2709">
      <w:r>
        <w:rPr>
          <w:noProof/>
          <w:lang w:val="nl-NL" w:eastAsia="nl-NL"/>
        </w:rPr>
        <w:drawing>
          <wp:inline distT="0" distB="0" distL="0" distR="0" wp14:anchorId="28FDD912" wp14:editId="2D7D6161">
            <wp:extent cx="1057275" cy="895350"/>
            <wp:effectExtent l="0" t="0" r="9525" b="0"/>
            <wp:docPr id="94"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cstate="print"/>
                    <a:stretch>
                      <a:fillRect/>
                    </a:stretch>
                  </pic:blipFill>
                  <pic:spPr>
                    <a:xfrm>
                      <a:off x="0" y="0"/>
                      <a:ext cx="1057275" cy="895350"/>
                    </a:xfrm>
                    <a:prstGeom prst="rect">
                      <a:avLst/>
                    </a:prstGeom>
                  </pic:spPr>
                </pic:pic>
              </a:graphicData>
            </a:graphic>
          </wp:inline>
        </w:drawing>
      </w:r>
    </w:p>
    <w:p w:rsidR="001A2709" w:rsidRDefault="001A2709" w:rsidP="001A2709">
      <w:pPr>
        <w:pStyle w:val="Onderschrift"/>
      </w:pPr>
      <w:bookmarkStart w:id="196" w:name="_Ref399753671"/>
      <w:bookmarkStart w:id="197" w:name="_Toc400106232"/>
      <w:bookmarkStart w:id="198" w:name="_Toc404942589"/>
      <w:r>
        <w:t xml:space="preserve">Figure </w:t>
      </w:r>
      <w:r w:rsidR="00F414EE">
        <w:fldChar w:fldCharType="begin"/>
      </w:r>
      <w:r w:rsidR="00F414EE">
        <w:instrText xml:space="preserve"> STYLEREF 1 \s </w:instrText>
      </w:r>
      <w:r w:rsidR="00F414EE">
        <w:fldChar w:fldCharType="separate"/>
      </w:r>
      <w:r w:rsidR="00B2370E">
        <w:rPr>
          <w:noProof/>
        </w:rPr>
        <w:t>2</w:t>
      </w:r>
      <w:r w:rsidR="00F414EE">
        <w:fldChar w:fldCharType="end"/>
      </w:r>
      <w:r w:rsidR="00F414EE">
        <w:noBreakHyphen/>
      </w:r>
      <w:r w:rsidR="00F414EE">
        <w:fldChar w:fldCharType="begin"/>
      </w:r>
      <w:r w:rsidR="00F414EE">
        <w:instrText xml:space="preserve"> SEQ Figure \* ARABIC \s 1 </w:instrText>
      </w:r>
      <w:r w:rsidR="00F414EE">
        <w:fldChar w:fldCharType="separate"/>
      </w:r>
      <w:r w:rsidR="00B2370E">
        <w:rPr>
          <w:noProof/>
        </w:rPr>
        <w:t>3</w:t>
      </w:r>
      <w:r w:rsidR="00F414EE">
        <w:fldChar w:fldCharType="end"/>
      </w:r>
      <w:bookmarkEnd w:id="196"/>
      <w:r>
        <w:t>: silence/acknowledge-button</w:t>
      </w:r>
      <w:bookmarkEnd w:id="197"/>
      <w:bookmarkEnd w:id="198"/>
    </w:p>
    <w:p w:rsidR="001A2709" w:rsidRDefault="001A2709" w:rsidP="001A2709">
      <w:pPr>
        <w:pStyle w:val="Heading3"/>
        <w:numPr>
          <w:ilvl w:val="2"/>
          <w:numId w:val="3"/>
        </w:numPr>
      </w:pPr>
      <w:r>
        <w:t xml:space="preserve"> </w:t>
      </w:r>
      <w:bookmarkStart w:id="199" w:name="_Toc400106175"/>
      <w:bookmarkStart w:id="200" w:name="_Toc404942389"/>
      <w:r>
        <w:t>Explanation of alarm rights</w:t>
      </w:r>
      <w:bookmarkEnd w:id="199"/>
      <w:bookmarkEnd w:id="200"/>
    </w:p>
    <w:p w:rsidR="001A2709" w:rsidRPr="00EF79B6" w:rsidRDefault="001A2709" w:rsidP="001A2709"/>
    <w:p w:rsidR="001A2709" w:rsidRDefault="001A2709" w:rsidP="001A2709">
      <w:r>
        <w:t>During commissioning of the system, all stations will be set to their respective alarm station names with the distinctive rights set accordingly. Class demands that the only place where an alarm may be acknowledged is the space where you can act upon the alarm directly. This usually means that 99 percent of the alarms can only be acknowledged in either the engine room (ER) or the engine control room (ECR). For the other stations, the rules state that the alarms (if shown) can only be silenced. This means that the alarm stays unrectified and unacknowledged and only the buzzer will be silenced (at most for 3 minutes).</w:t>
      </w:r>
    </w:p>
    <w:p w:rsidR="001A2709" w:rsidRDefault="001A2709" w:rsidP="001A2709">
      <w:r>
        <w:rPr>
          <w:noProof/>
          <w:lang w:val="nl-NL" w:eastAsia="nl-NL"/>
        </w:rPr>
        <w:drawing>
          <wp:anchor distT="0" distB="0" distL="114300" distR="114300" simplePos="0" relativeHeight="251674624" behindDoc="0" locked="0" layoutInCell="1" allowOverlap="1" wp14:anchorId="3E0D97E9" wp14:editId="2A899F09">
            <wp:simplePos x="0" y="0"/>
            <wp:positionH relativeFrom="column">
              <wp:posOffset>0</wp:posOffset>
            </wp:positionH>
            <wp:positionV relativeFrom="paragraph">
              <wp:posOffset>31115</wp:posOffset>
            </wp:positionV>
            <wp:extent cx="462915" cy="448310"/>
            <wp:effectExtent l="19050" t="0" r="0" b="0"/>
            <wp:wrapSquare wrapText="bothSides"/>
            <wp:docPr id="95"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Warning.png"/>
                    <pic:cNvPicPr/>
                  </pic:nvPicPr>
                  <pic:blipFill>
                    <a:blip r:embed="rId12" cstate="print"/>
                    <a:stretch>
                      <a:fillRect/>
                    </a:stretch>
                  </pic:blipFill>
                  <pic:spPr>
                    <a:xfrm>
                      <a:off x="0" y="0"/>
                      <a:ext cx="462915" cy="448310"/>
                    </a:xfrm>
                    <a:prstGeom prst="rect">
                      <a:avLst/>
                    </a:prstGeom>
                  </pic:spPr>
                </pic:pic>
              </a:graphicData>
            </a:graphic>
          </wp:anchor>
        </w:drawing>
      </w:r>
    </w:p>
    <w:p w:rsidR="001A2709" w:rsidRDefault="001A2709" w:rsidP="001A2709">
      <w:pPr>
        <w:rPr>
          <w:i/>
        </w:rPr>
      </w:pPr>
      <w:r w:rsidRPr="00B26B84">
        <w:rPr>
          <w:i/>
        </w:rPr>
        <w:t xml:space="preserve"> </w:t>
      </w:r>
      <w:r>
        <w:rPr>
          <w:i/>
        </w:rPr>
        <w:t>If you are unable to acknowledge or silence alarms, you probably don’t have the rights.</w:t>
      </w:r>
    </w:p>
    <w:p w:rsidR="001A2709" w:rsidRDefault="001A2709" w:rsidP="001A2709"/>
    <w:p w:rsidR="00A94C0F" w:rsidRDefault="00A94C0F" w:rsidP="001A2709"/>
    <w:p w:rsidR="001A2709" w:rsidRDefault="001A2709" w:rsidP="001A2709">
      <w:pPr>
        <w:pStyle w:val="Heading2"/>
        <w:numPr>
          <w:ilvl w:val="1"/>
          <w:numId w:val="3"/>
        </w:numPr>
        <w:rPr>
          <w:lang w:val="en-US"/>
        </w:rPr>
      </w:pPr>
      <w:bookmarkStart w:id="201" w:name="_Toc400106176"/>
      <w:bookmarkStart w:id="202" w:name="_Toc404942390"/>
      <w:r>
        <w:rPr>
          <w:lang w:val="en-US"/>
        </w:rPr>
        <w:t>Duty alarm system</w:t>
      </w:r>
      <w:bookmarkEnd w:id="201"/>
      <w:bookmarkEnd w:id="202"/>
    </w:p>
    <w:p w:rsidR="001A2709" w:rsidRPr="0001035C" w:rsidRDefault="001A2709" w:rsidP="001A2709">
      <w:pPr>
        <w:rPr>
          <w:lang w:val="en-US"/>
        </w:rPr>
      </w:pPr>
    </w:p>
    <w:p w:rsidR="001A2709" w:rsidRDefault="001A2709" w:rsidP="001A2709">
      <w:pPr>
        <w:rPr>
          <w:rFonts w:cs="Calibri"/>
          <w:color w:val="000000"/>
          <w:lang w:val="en-US"/>
        </w:rPr>
      </w:pPr>
      <w:r w:rsidRPr="00D54B94">
        <w:rPr>
          <w:rFonts w:cs="Calibri"/>
          <w:color w:val="000000"/>
          <w:lang w:val="en-US"/>
        </w:rPr>
        <w:t xml:space="preserve">The </w:t>
      </w:r>
      <w:r w:rsidRPr="00B26B84">
        <w:rPr>
          <w:rFonts w:cs="Calibri"/>
          <w:i/>
          <w:color w:val="000000"/>
          <w:lang w:val="en-US"/>
        </w:rPr>
        <w:t>Duty Alarm System</w:t>
      </w:r>
      <w:r w:rsidRPr="00D54B94">
        <w:rPr>
          <w:rFonts w:cs="Calibri"/>
          <w:color w:val="000000"/>
          <w:lang w:val="en-US"/>
        </w:rPr>
        <w:t xml:space="preserve"> provides </w:t>
      </w:r>
      <w:r>
        <w:rPr>
          <w:rFonts w:cs="Calibri"/>
          <w:color w:val="000000"/>
          <w:lang w:val="en-US"/>
        </w:rPr>
        <w:t>(</w:t>
      </w:r>
      <w:r w:rsidRPr="00D54B94">
        <w:rPr>
          <w:rFonts w:cs="Calibri"/>
          <w:color w:val="000000"/>
          <w:lang w:val="en-US"/>
        </w:rPr>
        <w:t>machinery</w:t>
      </w:r>
      <w:r>
        <w:rPr>
          <w:rFonts w:cs="Calibri"/>
          <w:color w:val="000000"/>
          <w:lang w:val="en-US"/>
        </w:rPr>
        <w:t>)</w:t>
      </w:r>
      <w:r w:rsidRPr="00D54B94">
        <w:rPr>
          <w:rFonts w:cs="Calibri"/>
          <w:color w:val="000000"/>
          <w:lang w:val="en-US"/>
        </w:rPr>
        <w:t xml:space="preserve"> alarms to bridge, cabins and public areas for an</w:t>
      </w:r>
      <w:r>
        <w:rPr>
          <w:rFonts w:cs="Calibri"/>
          <w:color w:val="000000"/>
          <w:lang w:val="en-US"/>
        </w:rPr>
        <w:t xml:space="preserve"> </w:t>
      </w:r>
      <w:r w:rsidRPr="00D54B94">
        <w:rPr>
          <w:rFonts w:cs="Calibri"/>
          <w:color w:val="000000"/>
          <w:lang w:val="en-US"/>
        </w:rPr>
        <w:t xml:space="preserve">unattended (unmanned) machinery space. The duty alarm system </w:t>
      </w:r>
      <w:r>
        <w:rPr>
          <w:rFonts w:cs="Calibri"/>
          <w:color w:val="000000"/>
          <w:lang w:val="en-US"/>
        </w:rPr>
        <w:t xml:space="preserve">is </w:t>
      </w:r>
      <w:r w:rsidRPr="00D54B94">
        <w:rPr>
          <w:rFonts w:cs="Calibri"/>
          <w:color w:val="000000"/>
          <w:lang w:val="en-US"/>
        </w:rPr>
        <w:t xml:space="preserve">configured </w:t>
      </w:r>
      <w:r>
        <w:rPr>
          <w:rFonts w:cs="Calibri"/>
          <w:color w:val="000000"/>
          <w:lang w:val="en-US"/>
        </w:rPr>
        <w:t>upfront.</w:t>
      </w:r>
    </w:p>
    <w:p w:rsidR="001A2709" w:rsidRPr="00D54B94" w:rsidRDefault="001A2709" w:rsidP="001A2709">
      <w:pPr>
        <w:rPr>
          <w:rFonts w:cs="Calibri"/>
          <w:color w:val="000000"/>
          <w:lang w:val="en-US"/>
        </w:rPr>
      </w:pPr>
    </w:p>
    <w:p w:rsidR="001A2709" w:rsidRPr="00D54B94" w:rsidRDefault="001A2709" w:rsidP="001A2709">
      <w:pPr>
        <w:rPr>
          <w:rFonts w:cs="Calibri"/>
          <w:color w:val="000000"/>
          <w:lang w:val="en-US"/>
        </w:rPr>
      </w:pPr>
      <w:r w:rsidRPr="00B26B84">
        <w:rPr>
          <w:rFonts w:cs="Calibri"/>
          <w:i/>
          <w:color w:val="000000"/>
          <w:lang w:val="en-US"/>
        </w:rPr>
        <w:t>Duty Alarm Panels</w:t>
      </w:r>
      <w:r w:rsidRPr="00D54B94">
        <w:rPr>
          <w:rFonts w:cs="Calibri"/>
          <w:color w:val="000000"/>
          <w:lang w:val="en-US"/>
        </w:rPr>
        <w:t xml:space="preserve"> (DAP</w:t>
      </w:r>
      <w:r>
        <w:rPr>
          <w:rFonts w:cs="Calibri"/>
          <w:color w:val="000000"/>
          <w:lang w:val="en-US"/>
        </w:rPr>
        <w:t>’</w:t>
      </w:r>
      <w:r w:rsidRPr="00D54B94">
        <w:rPr>
          <w:rFonts w:cs="Calibri"/>
          <w:color w:val="000000"/>
          <w:lang w:val="en-US"/>
        </w:rPr>
        <w:t>s</w:t>
      </w:r>
      <w:r>
        <w:rPr>
          <w:rFonts w:cs="Calibri"/>
          <w:color w:val="000000"/>
          <w:lang w:val="en-US"/>
        </w:rPr>
        <w:t xml:space="preserve">, see </w:t>
      </w:r>
      <w:r>
        <w:rPr>
          <w:rFonts w:cs="Calibri"/>
          <w:color w:val="000000"/>
          <w:lang w:val="en-US"/>
        </w:rPr>
        <w:fldChar w:fldCharType="begin"/>
      </w:r>
      <w:r>
        <w:rPr>
          <w:rFonts w:cs="Calibri"/>
          <w:color w:val="000000"/>
          <w:lang w:val="en-US"/>
        </w:rPr>
        <w:instrText xml:space="preserve"> REF _Ref399767057 \h </w:instrText>
      </w:r>
      <w:r>
        <w:rPr>
          <w:rFonts w:cs="Calibri"/>
          <w:color w:val="000000"/>
          <w:lang w:val="en-US"/>
        </w:rPr>
      </w:r>
      <w:r>
        <w:rPr>
          <w:rFonts w:cs="Calibri"/>
          <w:color w:val="000000"/>
          <w:lang w:val="en-US"/>
        </w:rPr>
        <w:fldChar w:fldCharType="separate"/>
      </w:r>
      <w:r w:rsidR="00B2370E">
        <w:t xml:space="preserve">Figure </w:t>
      </w:r>
      <w:r w:rsidR="00B2370E">
        <w:rPr>
          <w:noProof/>
        </w:rPr>
        <w:t>2</w:t>
      </w:r>
      <w:r w:rsidR="00B2370E">
        <w:noBreakHyphen/>
      </w:r>
      <w:r w:rsidR="00B2370E">
        <w:rPr>
          <w:noProof/>
        </w:rPr>
        <w:t>5</w:t>
      </w:r>
      <w:r>
        <w:rPr>
          <w:rFonts w:cs="Calibri"/>
          <w:color w:val="000000"/>
          <w:lang w:val="en-US"/>
        </w:rPr>
        <w:fldChar w:fldCharType="end"/>
      </w:r>
      <w:r w:rsidRPr="00D54B94">
        <w:rPr>
          <w:rFonts w:cs="Calibri"/>
          <w:color w:val="000000"/>
          <w:lang w:val="en-US"/>
        </w:rPr>
        <w:t xml:space="preserve">) at </w:t>
      </w:r>
      <w:r>
        <w:rPr>
          <w:rFonts w:cs="Calibri"/>
          <w:color w:val="000000"/>
          <w:lang w:val="en-US"/>
        </w:rPr>
        <w:t>specific</w:t>
      </w:r>
      <w:r w:rsidRPr="00D54B94">
        <w:rPr>
          <w:rFonts w:cs="Calibri"/>
          <w:color w:val="000000"/>
          <w:lang w:val="en-US"/>
        </w:rPr>
        <w:t xml:space="preserve"> location</w:t>
      </w:r>
      <w:r>
        <w:rPr>
          <w:rFonts w:cs="Calibri"/>
          <w:color w:val="000000"/>
          <w:lang w:val="en-US"/>
        </w:rPr>
        <w:t>s</w:t>
      </w:r>
      <w:r w:rsidRPr="00D54B94">
        <w:rPr>
          <w:rFonts w:cs="Calibri"/>
          <w:color w:val="000000"/>
          <w:lang w:val="en-US"/>
        </w:rPr>
        <w:t xml:space="preserve"> are connected with the automation system via the</w:t>
      </w:r>
      <w:r>
        <w:rPr>
          <w:rFonts w:cs="Calibri"/>
          <w:color w:val="000000"/>
          <w:lang w:val="en-US"/>
        </w:rPr>
        <w:t xml:space="preserve"> LAN-</w:t>
      </w:r>
      <w:r w:rsidRPr="00D54B94">
        <w:rPr>
          <w:rFonts w:cs="Calibri"/>
          <w:color w:val="000000"/>
          <w:lang w:val="en-US"/>
        </w:rPr>
        <w:t>network. They display the information for</w:t>
      </w:r>
      <w:r>
        <w:rPr>
          <w:rFonts w:cs="Calibri"/>
          <w:color w:val="000000"/>
          <w:lang w:val="en-US"/>
        </w:rPr>
        <w:t xml:space="preserve"> </w:t>
      </w:r>
      <w:r w:rsidRPr="00D54B94">
        <w:rPr>
          <w:rFonts w:cs="Calibri"/>
          <w:color w:val="000000"/>
          <w:lang w:val="en-US"/>
        </w:rPr>
        <w:t>machinery alarms and settings such as alarm group status, operation status, and on-duty</w:t>
      </w:r>
      <w:r>
        <w:rPr>
          <w:rFonts w:cs="Calibri"/>
          <w:color w:val="000000"/>
          <w:lang w:val="en-US"/>
        </w:rPr>
        <w:t xml:space="preserve"> </w:t>
      </w:r>
      <w:r w:rsidRPr="00D54B94">
        <w:rPr>
          <w:rFonts w:cs="Calibri"/>
          <w:color w:val="000000"/>
          <w:lang w:val="en-US"/>
        </w:rPr>
        <w:t>selection.</w:t>
      </w:r>
    </w:p>
    <w:p w:rsidR="001A2709" w:rsidRDefault="001A2709" w:rsidP="001A2709">
      <w:pPr>
        <w:rPr>
          <w:rFonts w:cs="Calibri"/>
          <w:color w:val="000000"/>
          <w:lang w:val="en-US"/>
        </w:rPr>
      </w:pPr>
    </w:p>
    <w:p w:rsidR="001A2709" w:rsidRDefault="001A2709" w:rsidP="001A2709">
      <w:pPr>
        <w:rPr>
          <w:rFonts w:cs="Calibri"/>
          <w:color w:val="000000"/>
          <w:lang w:val="en-US"/>
        </w:rPr>
      </w:pPr>
      <w:r w:rsidRPr="00D54B94">
        <w:rPr>
          <w:rFonts w:cs="Calibri"/>
          <w:color w:val="000000"/>
          <w:lang w:val="en-US"/>
        </w:rPr>
        <w:t>The duty alarm system provides for signaling of Engine Control Room (ECR) to the cabins and</w:t>
      </w:r>
      <w:r>
        <w:rPr>
          <w:rFonts w:cs="Calibri"/>
          <w:color w:val="000000"/>
          <w:lang w:val="en-US"/>
        </w:rPr>
        <w:t xml:space="preserve"> </w:t>
      </w:r>
      <w:r w:rsidRPr="00D54B94">
        <w:rPr>
          <w:rFonts w:cs="Calibri"/>
          <w:color w:val="000000"/>
          <w:lang w:val="en-US"/>
        </w:rPr>
        <w:t xml:space="preserve">bridge by a </w:t>
      </w:r>
      <w:r w:rsidRPr="00046F14">
        <w:rPr>
          <w:rFonts w:cs="Calibri"/>
          <w:i/>
          <w:color w:val="000000"/>
          <w:lang w:val="en-US"/>
        </w:rPr>
        <w:t>Duty Alarm Panel</w:t>
      </w:r>
      <w:r w:rsidRPr="00D54B94">
        <w:rPr>
          <w:rFonts w:cs="Calibri"/>
          <w:color w:val="000000"/>
          <w:lang w:val="en-US"/>
        </w:rPr>
        <w:t xml:space="preserve"> (DAP) or on a </w:t>
      </w:r>
      <w:r w:rsidRPr="00046F14">
        <w:rPr>
          <w:rFonts w:cs="Calibri"/>
          <w:i/>
          <w:color w:val="000000"/>
          <w:lang w:val="en-US"/>
        </w:rPr>
        <w:t>Local Operator Panel</w:t>
      </w:r>
      <w:r w:rsidRPr="00D54B94">
        <w:rPr>
          <w:rFonts w:cs="Calibri"/>
          <w:color w:val="000000"/>
          <w:lang w:val="en-US"/>
        </w:rPr>
        <w:t xml:space="preserve"> (LOP).</w:t>
      </w:r>
    </w:p>
    <w:p w:rsidR="001A2709" w:rsidRPr="00D54B94" w:rsidRDefault="001A2709" w:rsidP="001A2709">
      <w:pPr>
        <w:rPr>
          <w:rFonts w:cs="Calibri"/>
          <w:color w:val="000000"/>
          <w:lang w:val="en-US"/>
        </w:rPr>
      </w:pPr>
    </w:p>
    <w:p w:rsidR="001A2709" w:rsidRDefault="001A2709" w:rsidP="001A2709">
      <w:pPr>
        <w:rPr>
          <w:rFonts w:cs="Calibri"/>
          <w:color w:val="000000"/>
          <w:lang w:val="en-US"/>
        </w:rPr>
      </w:pPr>
      <w:r w:rsidRPr="00D54B94">
        <w:rPr>
          <w:rFonts w:cs="Calibri"/>
          <w:color w:val="000000"/>
          <w:lang w:val="en-US"/>
        </w:rPr>
        <w:t xml:space="preserve">An engineer on duty can be selected from the </w:t>
      </w:r>
      <w:r w:rsidRPr="00046F14">
        <w:rPr>
          <w:rFonts w:cs="Calibri"/>
          <w:i/>
          <w:color w:val="000000"/>
          <w:lang w:val="en-US"/>
        </w:rPr>
        <w:t>Operator Workstation</w:t>
      </w:r>
      <w:r w:rsidRPr="00D54B94">
        <w:rPr>
          <w:rFonts w:cs="Calibri"/>
          <w:color w:val="000000"/>
          <w:lang w:val="en-US"/>
        </w:rPr>
        <w:t xml:space="preserve"> (OWS). He will be warned</w:t>
      </w:r>
      <w:r>
        <w:rPr>
          <w:rFonts w:cs="Calibri"/>
          <w:color w:val="000000"/>
          <w:lang w:val="en-US"/>
        </w:rPr>
        <w:t xml:space="preserve"> </w:t>
      </w:r>
      <w:r w:rsidRPr="00D54B94">
        <w:rPr>
          <w:rFonts w:cs="Calibri"/>
          <w:color w:val="000000"/>
          <w:lang w:val="en-US"/>
        </w:rPr>
        <w:t xml:space="preserve">when </w:t>
      </w:r>
      <w:proofErr w:type="gramStart"/>
      <w:r w:rsidRPr="00D54B94">
        <w:rPr>
          <w:rFonts w:cs="Calibri"/>
          <w:color w:val="000000"/>
          <w:lang w:val="en-US"/>
        </w:rPr>
        <w:t>an</w:t>
      </w:r>
      <w:proofErr w:type="gramEnd"/>
      <w:r w:rsidRPr="00D54B94">
        <w:rPr>
          <w:rFonts w:cs="Calibri"/>
          <w:color w:val="000000"/>
          <w:lang w:val="en-US"/>
        </w:rPr>
        <w:t xml:space="preserve"> </w:t>
      </w:r>
      <w:r>
        <w:rPr>
          <w:rFonts w:cs="Calibri"/>
          <w:color w:val="000000"/>
          <w:lang w:val="en-US"/>
        </w:rPr>
        <w:t xml:space="preserve">critical </w:t>
      </w:r>
      <w:r w:rsidRPr="00D54B94">
        <w:rPr>
          <w:rFonts w:cs="Calibri"/>
          <w:color w:val="000000"/>
          <w:lang w:val="en-US"/>
        </w:rPr>
        <w:t xml:space="preserve">alarm is present in the unmanned engine room. </w:t>
      </w:r>
    </w:p>
    <w:p w:rsidR="001A2709" w:rsidRPr="00D54B94" w:rsidRDefault="001A2709" w:rsidP="001A2709">
      <w:pPr>
        <w:rPr>
          <w:rFonts w:cs="Calibri"/>
          <w:color w:val="000000"/>
          <w:lang w:val="en-US"/>
        </w:rPr>
      </w:pPr>
    </w:p>
    <w:p w:rsidR="001A2709" w:rsidRDefault="001A2709" w:rsidP="001A2709">
      <w:pPr>
        <w:rPr>
          <w:rFonts w:cs="Calibri"/>
          <w:color w:val="000000"/>
          <w:lang w:val="en-US"/>
        </w:rPr>
      </w:pPr>
      <w:r w:rsidRPr="00D54B94">
        <w:rPr>
          <w:rFonts w:cs="Calibri"/>
          <w:color w:val="000000"/>
          <w:lang w:val="en-US"/>
        </w:rPr>
        <w:t xml:space="preserve">An engineer can be called on </w:t>
      </w:r>
      <w:r>
        <w:rPr>
          <w:rFonts w:cs="Calibri"/>
          <w:color w:val="000000"/>
          <w:lang w:val="en-US"/>
        </w:rPr>
        <w:t xml:space="preserve">duty </w:t>
      </w:r>
      <w:r w:rsidRPr="00D54B94">
        <w:rPr>
          <w:rFonts w:cs="Calibri"/>
          <w:color w:val="000000"/>
          <w:lang w:val="en-US"/>
        </w:rPr>
        <w:t>from the ECR on the OWS. Each station has its own</w:t>
      </w:r>
      <w:r>
        <w:rPr>
          <w:rFonts w:cs="Calibri"/>
          <w:color w:val="000000"/>
          <w:lang w:val="en-US"/>
        </w:rPr>
        <w:t xml:space="preserve"> </w:t>
      </w:r>
      <w:r w:rsidRPr="00D54B94">
        <w:rPr>
          <w:rFonts w:cs="Calibri"/>
          <w:color w:val="000000"/>
          <w:lang w:val="en-US"/>
        </w:rPr>
        <w:t>caller identification.</w:t>
      </w:r>
    </w:p>
    <w:p w:rsidR="001A2709" w:rsidRDefault="001A2709" w:rsidP="001A2709">
      <w:pPr>
        <w:rPr>
          <w:rFonts w:cs="Calibri"/>
          <w:color w:val="000000"/>
          <w:lang w:val="en-US"/>
        </w:rPr>
      </w:pPr>
    </w:p>
    <w:p w:rsidR="001A2709" w:rsidRDefault="001A2709" w:rsidP="001A2709">
      <w:pPr>
        <w:rPr>
          <w:lang w:val="en-US"/>
        </w:rPr>
      </w:pPr>
      <w:r>
        <w:rPr>
          <w:lang w:val="en-US"/>
        </w:rPr>
        <w:t>When no DAP is used, the duty alarm system can be implemented with small or larger hardware panels as shown in the following figures:</w:t>
      </w:r>
    </w:p>
    <w:p w:rsidR="001A2709" w:rsidRDefault="001A2709" w:rsidP="001A2709">
      <w:pPr>
        <w:rPr>
          <w:lang w:val="en-US"/>
        </w:rPr>
      </w:pPr>
    </w:p>
    <w:p w:rsidR="001A2709" w:rsidRDefault="001A2709" w:rsidP="001A2709">
      <w:pPr>
        <w:rPr>
          <w:lang w:val="en-US"/>
        </w:rPr>
      </w:pPr>
      <w:r>
        <w:rPr>
          <w:noProof/>
          <w:lang w:val="nl-NL" w:eastAsia="nl-NL"/>
        </w:rPr>
        <w:drawing>
          <wp:inline distT="0" distB="0" distL="0" distR="0" wp14:anchorId="7CA6EA7E" wp14:editId="2A7ED5E4">
            <wp:extent cx="847492" cy="1428850"/>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stretch>
                      <a:fillRect/>
                    </a:stretch>
                  </pic:blipFill>
                  <pic:spPr>
                    <a:xfrm>
                      <a:off x="0" y="0"/>
                      <a:ext cx="857531" cy="1445775"/>
                    </a:xfrm>
                    <a:prstGeom prst="rect">
                      <a:avLst/>
                    </a:prstGeom>
                  </pic:spPr>
                </pic:pic>
              </a:graphicData>
            </a:graphic>
          </wp:inline>
        </w:drawing>
      </w:r>
      <w:r>
        <w:rPr>
          <w:lang w:val="en-US"/>
        </w:rPr>
        <w:t xml:space="preserve">         </w:t>
      </w:r>
      <w:r>
        <w:rPr>
          <w:noProof/>
          <w:lang w:val="nl-NL" w:eastAsia="nl-NL"/>
        </w:rPr>
        <w:drawing>
          <wp:inline distT="0" distB="0" distL="0" distR="0" wp14:anchorId="5EE057E1" wp14:editId="5F983A96">
            <wp:extent cx="4278599" cy="1419225"/>
            <wp:effectExtent l="0" t="0" r="8255" b="0"/>
            <wp:docPr id="304"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cstate="print"/>
                    <a:stretch>
                      <a:fillRect/>
                    </a:stretch>
                  </pic:blipFill>
                  <pic:spPr>
                    <a:xfrm>
                      <a:off x="0" y="0"/>
                      <a:ext cx="4277185" cy="1418756"/>
                    </a:xfrm>
                    <a:prstGeom prst="rect">
                      <a:avLst/>
                    </a:prstGeom>
                  </pic:spPr>
                </pic:pic>
              </a:graphicData>
            </a:graphic>
          </wp:inline>
        </w:drawing>
      </w:r>
    </w:p>
    <w:p w:rsidR="001A2709" w:rsidRDefault="001A2709" w:rsidP="001A2709">
      <w:pPr>
        <w:pStyle w:val="Onderschrift"/>
      </w:pPr>
      <w:bookmarkStart w:id="203" w:name="_Toc400106233"/>
      <w:bookmarkStart w:id="204" w:name="_Toc404942590"/>
      <w:r>
        <w:t xml:space="preserve">Figure </w:t>
      </w:r>
      <w:r w:rsidR="00F414EE">
        <w:fldChar w:fldCharType="begin"/>
      </w:r>
      <w:r w:rsidR="00F414EE">
        <w:instrText xml:space="preserve"> STYLEREF 1 \s </w:instrText>
      </w:r>
      <w:r w:rsidR="00F414EE">
        <w:fldChar w:fldCharType="separate"/>
      </w:r>
      <w:r w:rsidR="00B2370E">
        <w:rPr>
          <w:noProof/>
        </w:rPr>
        <w:t>2</w:t>
      </w:r>
      <w:r w:rsidR="00F414EE">
        <w:fldChar w:fldCharType="end"/>
      </w:r>
      <w:r w:rsidR="00F414EE">
        <w:noBreakHyphen/>
      </w:r>
      <w:r w:rsidR="00F414EE">
        <w:fldChar w:fldCharType="begin"/>
      </w:r>
      <w:r w:rsidR="00F414EE">
        <w:instrText xml:space="preserve"> SEQ Figure \* ARABIC \s 1 </w:instrText>
      </w:r>
      <w:r w:rsidR="00F414EE">
        <w:fldChar w:fldCharType="separate"/>
      </w:r>
      <w:r w:rsidR="00B2370E">
        <w:rPr>
          <w:noProof/>
        </w:rPr>
        <w:t>4</w:t>
      </w:r>
      <w:r w:rsidR="00F414EE">
        <w:fldChar w:fldCharType="end"/>
      </w:r>
      <w:r>
        <w:t>: typical Alarm panels</w:t>
      </w:r>
      <w:bookmarkEnd w:id="203"/>
      <w:bookmarkEnd w:id="204"/>
    </w:p>
    <w:p w:rsidR="001A2709" w:rsidRDefault="001A2709" w:rsidP="001A2709">
      <w:r>
        <w:t>These panels come in the following editions, with their own respective operation.</w:t>
      </w:r>
    </w:p>
    <w:p w:rsidR="001A2709" w:rsidRDefault="001A2709" w:rsidP="001A2709"/>
    <w:tbl>
      <w:tblPr>
        <w:tblStyle w:val="LightList"/>
        <w:tblW w:w="0" w:type="auto"/>
        <w:tblLook w:val="04A0" w:firstRow="1" w:lastRow="0" w:firstColumn="1" w:lastColumn="0" w:noHBand="0" w:noVBand="1"/>
      </w:tblPr>
      <w:tblGrid>
        <w:gridCol w:w="4531"/>
        <w:gridCol w:w="4521"/>
      </w:tblGrid>
      <w:tr w:rsidR="001A2709" w:rsidRPr="0024716D" w:rsidTr="001A27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12" w:type="dxa"/>
            <w:gridSpan w:val="2"/>
          </w:tcPr>
          <w:p w:rsidR="001A2709" w:rsidRPr="0024716D" w:rsidRDefault="001A2709" w:rsidP="001A2709">
            <w:pPr>
              <w:jc w:val="center"/>
              <w:rPr>
                <w:lang w:val="en-US"/>
              </w:rPr>
            </w:pPr>
            <w:r w:rsidRPr="0024716D">
              <w:rPr>
                <w:lang w:val="en-US"/>
              </w:rPr>
              <w:t>Panel horizontal-vertical</w:t>
            </w:r>
          </w:p>
        </w:tc>
      </w:tr>
      <w:tr w:rsidR="001A2709" w:rsidRPr="0024716D" w:rsidTr="001A27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12" w:type="dxa"/>
            <w:gridSpan w:val="2"/>
          </w:tcPr>
          <w:p w:rsidR="001A2709" w:rsidRPr="0024716D" w:rsidRDefault="001A2709" w:rsidP="001A2709">
            <w:pPr>
              <w:jc w:val="center"/>
            </w:pPr>
            <w:r w:rsidRPr="0024716D">
              <w:rPr>
                <w:b w:val="0"/>
                <w:bCs w:val="0"/>
              </w:rPr>
              <w:object w:dxaOrig="7229" w:dyaOrig="2205">
                <v:shape id="_x0000_i1025" type="#_x0000_t75" style="width:146.25pt;height:44.25pt" o:ole="">
                  <v:imagedata r:id="rId58" o:title=""/>
                </v:shape>
                <o:OLEObject Type="Embed" ProgID="PBrush" ShapeID="_x0000_i1025" DrawAspect="Content" ObjectID="_1478684515" r:id="rId59"/>
              </w:object>
            </w:r>
            <w:r w:rsidRPr="0024716D">
              <w:rPr>
                <w:b w:val="0"/>
                <w:bCs w:val="0"/>
              </w:rPr>
              <w:object w:dxaOrig="2160" w:dyaOrig="7214">
                <v:shape id="_x0000_i1026" type="#_x0000_t75" style="width:48pt;height:157.5pt" o:ole="">
                  <v:imagedata r:id="rId60" o:title=""/>
                </v:shape>
                <o:OLEObject Type="Embed" ProgID="PBrush" ShapeID="_x0000_i1026" DrawAspect="Content" ObjectID="_1478684516" r:id="rId61"/>
              </w:object>
            </w:r>
          </w:p>
        </w:tc>
      </w:tr>
      <w:tr w:rsidR="001A2709" w:rsidRPr="0024716D" w:rsidTr="001A2709">
        <w:tc>
          <w:tcPr>
            <w:cnfStyle w:val="001000000000" w:firstRow="0" w:lastRow="0" w:firstColumn="1" w:lastColumn="0" w:oddVBand="0" w:evenVBand="0" w:oddHBand="0" w:evenHBand="0" w:firstRowFirstColumn="0" w:firstRowLastColumn="0" w:lastRowFirstColumn="0" w:lastRowLastColumn="0"/>
            <w:tcW w:w="9212" w:type="dxa"/>
            <w:gridSpan w:val="2"/>
          </w:tcPr>
          <w:p w:rsidR="001A2709" w:rsidRPr="0024716D" w:rsidRDefault="001A2709" w:rsidP="001A2709"/>
        </w:tc>
      </w:tr>
      <w:tr w:rsidR="001A2709" w:rsidRPr="0024716D" w:rsidTr="001A27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6" w:type="dxa"/>
            <w:tcBorders>
              <w:top w:val="single" w:sz="4" w:space="0" w:color="auto"/>
              <w:left w:val="single" w:sz="4" w:space="0" w:color="auto"/>
              <w:bottom w:val="single" w:sz="4" w:space="0" w:color="auto"/>
              <w:right w:val="single" w:sz="4" w:space="0" w:color="auto"/>
            </w:tcBorders>
          </w:tcPr>
          <w:p w:rsidR="001A2709" w:rsidRPr="0024716D" w:rsidRDefault="001A2709" w:rsidP="001A2709">
            <w:pPr>
              <w:rPr>
                <w:lang w:val="en-US"/>
              </w:rPr>
            </w:pPr>
            <w:r w:rsidRPr="0024716D">
              <w:t>Location of use</w:t>
            </w:r>
            <w:r w:rsidRPr="0024716D">
              <w:rPr>
                <w:lang w:val="en-US"/>
              </w:rPr>
              <w:t>:</w:t>
            </w:r>
            <w:r w:rsidRPr="0024716D">
              <w:rPr>
                <w:lang w:val="en-US"/>
              </w:rPr>
              <w:tab/>
            </w:r>
          </w:p>
        </w:tc>
        <w:tc>
          <w:tcPr>
            <w:tcW w:w="4606" w:type="dxa"/>
            <w:tcBorders>
              <w:left w:val="single" w:sz="4" w:space="0" w:color="auto"/>
            </w:tcBorders>
          </w:tcPr>
          <w:p w:rsidR="001A2709" w:rsidRPr="0024716D" w:rsidRDefault="001A2709" w:rsidP="001A2709">
            <w:pPr>
              <w:cnfStyle w:val="000000100000" w:firstRow="0" w:lastRow="0" w:firstColumn="0" w:lastColumn="0" w:oddVBand="0" w:evenVBand="0" w:oddHBand="1" w:evenHBand="0" w:firstRowFirstColumn="0" w:firstRowLastColumn="0" w:lastRowFirstColumn="0" w:lastRowLastColumn="0"/>
              <w:rPr>
                <w:lang w:val="en-US"/>
              </w:rPr>
            </w:pPr>
            <w:r w:rsidRPr="0024716D">
              <w:rPr>
                <w:lang w:val="en-US"/>
              </w:rPr>
              <w:t>Crew cabins that can be selected for Bridge duty as well as for ER duty</w:t>
            </w:r>
          </w:p>
        </w:tc>
      </w:tr>
    </w:tbl>
    <w:p w:rsidR="001A2709" w:rsidRDefault="001A2709" w:rsidP="001A2709"/>
    <w:p w:rsidR="001A2709" w:rsidRDefault="001A2709" w:rsidP="001A2709"/>
    <w:tbl>
      <w:tblPr>
        <w:tblStyle w:val="LightList"/>
        <w:tblW w:w="0" w:type="auto"/>
        <w:tblLook w:val="04A0" w:firstRow="1" w:lastRow="0" w:firstColumn="1" w:lastColumn="0" w:noHBand="0" w:noVBand="1"/>
      </w:tblPr>
      <w:tblGrid>
        <w:gridCol w:w="4531"/>
        <w:gridCol w:w="4521"/>
      </w:tblGrid>
      <w:tr w:rsidR="001A2709" w:rsidRPr="0024716D" w:rsidTr="001A27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12" w:type="dxa"/>
            <w:gridSpan w:val="2"/>
          </w:tcPr>
          <w:p w:rsidR="001A2709" w:rsidRPr="0024716D" w:rsidRDefault="001A2709" w:rsidP="001A2709">
            <w:pPr>
              <w:jc w:val="center"/>
              <w:rPr>
                <w:lang w:val="en-US"/>
              </w:rPr>
            </w:pPr>
            <w:r w:rsidRPr="0024716D">
              <w:rPr>
                <w:lang w:val="en-US"/>
              </w:rPr>
              <w:t>Panel horizontal-vertical</w:t>
            </w:r>
          </w:p>
        </w:tc>
      </w:tr>
      <w:tr w:rsidR="001A2709" w:rsidRPr="0024716D" w:rsidTr="001A27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12" w:type="dxa"/>
            <w:gridSpan w:val="2"/>
          </w:tcPr>
          <w:p w:rsidR="001A2709" w:rsidRPr="0024716D" w:rsidRDefault="001A2709" w:rsidP="001A2709">
            <w:pPr>
              <w:jc w:val="center"/>
            </w:pPr>
            <w:r w:rsidRPr="0024716D">
              <w:rPr>
                <w:b w:val="0"/>
                <w:bCs w:val="0"/>
              </w:rPr>
              <w:object w:dxaOrig="5969" w:dyaOrig="1995">
                <v:shape id="_x0000_i1027" type="#_x0000_t75" style="width:146.25pt;height:48pt" o:ole="">
                  <v:imagedata r:id="rId62" o:title=""/>
                </v:shape>
                <o:OLEObject Type="Embed" ProgID="PBrush" ShapeID="_x0000_i1027" DrawAspect="Content" ObjectID="_1478684517" r:id="rId63"/>
              </w:object>
            </w:r>
            <w:r w:rsidRPr="0024716D">
              <w:rPr>
                <w:b w:val="0"/>
                <w:bCs w:val="0"/>
              </w:rPr>
              <w:object w:dxaOrig="1890" w:dyaOrig="4919">
                <v:shape id="_x0000_i1028" type="#_x0000_t75" style="width:46.5pt;height:123pt" o:ole="">
                  <v:imagedata r:id="rId64" o:title=""/>
                </v:shape>
                <o:OLEObject Type="Embed" ProgID="PBrush" ShapeID="_x0000_i1028" DrawAspect="Content" ObjectID="_1478684518" r:id="rId65"/>
              </w:object>
            </w:r>
          </w:p>
        </w:tc>
      </w:tr>
      <w:tr w:rsidR="001A2709" w:rsidRPr="0024716D" w:rsidTr="001A2709">
        <w:tc>
          <w:tcPr>
            <w:cnfStyle w:val="001000000000" w:firstRow="0" w:lastRow="0" w:firstColumn="1" w:lastColumn="0" w:oddVBand="0" w:evenVBand="0" w:oddHBand="0" w:evenHBand="0" w:firstRowFirstColumn="0" w:firstRowLastColumn="0" w:lastRowFirstColumn="0" w:lastRowLastColumn="0"/>
            <w:tcW w:w="9212" w:type="dxa"/>
            <w:gridSpan w:val="2"/>
            <w:tcBorders>
              <w:bottom w:val="single" w:sz="4" w:space="0" w:color="auto"/>
            </w:tcBorders>
          </w:tcPr>
          <w:p w:rsidR="001A2709" w:rsidRPr="0024716D" w:rsidRDefault="001A2709" w:rsidP="001A2709">
            <w:pPr>
              <w:jc w:val="center"/>
            </w:pPr>
          </w:p>
        </w:tc>
      </w:tr>
      <w:tr w:rsidR="001A2709" w:rsidRPr="0024716D" w:rsidTr="001A27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6" w:type="dxa"/>
            <w:tcBorders>
              <w:top w:val="single" w:sz="4" w:space="0" w:color="auto"/>
              <w:left w:val="single" w:sz="4" w:space="0" w:color="auto"/>
              <w:bottom w:val="single" w:sz="4" w:space="0" w:color="auto"/>
              <w:right w:val="single" w:sz="4" w:space="0" w:color="auto"/>
            </w:tcBorders>
          </w:tcPr>
          <w:p w:rsidR="001A2709" w:rsidRPr="0024716D" w:rsidRDefault="001A2709" w:rsidP="001A2709">
            <w:pPr>
              <w:rPr>
                <w:b w:val="0"/>
                <w:bCs w:val="0"/>
                <w:lang w:val="en-US"/>
              </w:rPr>
            </w:pPr>
            <w:r w:rsidRPr="0024716D">
              <w:t>Location of use</w:t>
            </w:r>
            <w:r w:rsidRPr="0024716D">
              <w:rPr>
                <w:lang w:val="en-US"/>
              </w:rPr>
              <w:t>:</w:t>
            </w:r>
            <w:r w:rsidRPr="0024716D">
              <w:rPr>
                <w:lang w:val="en-US"/>
              </w:rPr>
              <w:tab/>
            </w:r>
          </w:p>
        </w:tc>
        <w:tc>
          <w:tcPr>
            <w:tcW w:w="4606" w:type="dxa"/>
            <w:tcBorders>
              <w:top w:val="single" w:sz="4" w:space="0" w:color="auto"/>
              <w:left w:val="single" w:sz="4" w:space="0" w:color="auto"/>
              <w:bottom w:val="single" w:sz="4" w:space="0" w:color="auto"/>
              <w:right w:val="single" w:sz="4" w:space="0" w:color="auto"/>
            </w:tcBorders>
          </w:tcPr>
          <w:p w:rsidR="001A2709" w:rsidRPr="0024716D" w:rsidRDefault="001A2709" w:rsidP="001A2709">
            <w:pPr>
              <w:cnfStyle w:val="000000100000" w:firstRow="0" w:lastRow="0" w:firstColumn="0" w:lastColumn="0" w:oddVBand="0" w:evenVBand="0" w:oddHBand="1" w:evenHBand="0" w:firstRowFirstColumn="0" w:firstRowLastColumn="0" w:lastRowFirstColumn="0" w:lastRowLastColumn="0"/>
              <w:rPr>
                <w:lang w:val="en-US"/>
              </w:rPr>
            </w:pPr>
            <w:r w:rsidRPr="0024716D">
              <w:rPr>
                <w:lang w:val="en-US"/>
              </w:rPr>
              <w:t>Crew cabins that can be selected for ER duty</w:t>
            </w:r>
          </w:p>
        </w:tc>
      </w:tr>
    </w:tbl>
    <w:p w:rsidR="001A2709" w:rsidRDefault="001A2709" w:rsidP="001A2709"/>
    <w:tbl>
      <w:tblPr>
        <w:tblStyle w:val="LightList"/>
        <w:tblW w:w="0" w:type="auto"/>
        <w:tblLook w:val="04A0" w:firstRow="1" w:lastRow="0" w:firstColumn="1" w:lastColumn="0" w:noHBand="0" w:noVBand="1"/>
      </w:tblPr>
      <w:tblGrid>
        <w:gridCol w:w="4531"/>
        <w:gridCol w:w="4521"/>
      </w:tblGrid>
      <w:tr w:rsidR="001A2709" w:rsidRPr="00650E78" w:rsidTr="001A27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12" w:type="dxa"/>
            <w:gridSpan w:val="2"/>
          </w:tcPr>
          <w:p w:rsidR="001A2709" w:rsidRPr="00650E78" w:rsidRDefault="001A2709" w:rsidP="001A2709">
            <w:pPr>
              <w:jc w:val="center"/>
              <w:rPr>
                <w:lang w:val="en-US"/>
              </w:rPr>
            </w:pPr>
            <w:r w:rsidRPr="00650E78">
              <w:rPr>
                <w:lang w:val="en-US"/>
              </w:rPr>
              <w:t>Panel horizontal-vertical</w:t>
            </w:r>
          </w:p>
        </w:tc>
      </w:tr>
      <w:tr w:rsidR="001A2709" w:rsidRPr="00650E78" w:rsidTr="001A27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12" w:type="dxa"/>
            <w:gridSpan w:val="2"/>
          </w:tcPr>
          <w:p w:rsidR="001A2709" w:rsidRPr="00650E78" w:rsidRDefault="001A2709" w:rsidP="001A2709">
            <w:pPr>
              <w:jc w:val="center"/>
            </w:pPr>
            <w:r w:rsidRPr="00650E78">
              <w:rPr>
                <w:b w:val="0"/>
                <w:bCs w:val="0"/>
              </w:rPr>
              <w:object w:dxaOrig="5954" w:dyaOrig="2010">
                <v:shape id="_x0000_i1029" type="#_x0000_t75" style="width:145.5pt;height:49.5pt" o:ole="">
                  <v:imagedata r:id="rId66" o:title=""/>
                </v:shape>
                <o:OLEObject Type="Embed" ProgID="PBrush" ShapeID="_x0000_i1029" DrawAspect="Content" ObjectID="_1478684519" r:id="rId67"/>
              </w:object>
            </w:r>
            <w:r w:rsidRPr="00650E78">
              <w:rPr>
                <w:b w:val="0"/>
                <w:bCs w:val="0"/>
              </w:rPr>
              <w:object w:dxaOrig="1935" w:dyaOrig="4979">
                <v:shape id="_x0000_i1030" type="#_x0000_t75" style="width:47.25pt;height:121.5pt" o:ole="">
                  <v:imagedata r:id="rId68" o:title=""/>
                </v:shape>
                <o:OLEObject Type="Embed" ProgID="PBrush" ShapeID="_x0000_i1030" DrawAspect="Content" ObjectID="_1478684520" r:id="rId69"/>
              </w:object>
            </w:r>
          </w:p>
        </w:tc>
      </w:tr>
      <w:tr w:rsidR="001A2709" w:rsidRPr="00650E78" w:rsidTr="001A2709">
        <w:tc>
          <w:tcPr>
            <w:cnfStyle w:val="001000000000" w:firstRow="0" w:lastRow="0" w:firstColumn="1" w:lastColumn="0" w:oddVBand="0" w:evenVBand="0" w:oddHBand="0" w:evenHBand="0" w:firstRowFirstColumn="0" w:firstRowLastColumn="0" w:lastRowFirstColumn="0" w:lastRowLastColumn="0"/>
            <w:tcW w:w="9212" w:type="dxa"/>
            <w:gridSpan w:val="2"/>
            <w:tcBorders>
              <w:bottom w:val="single" w:sz="4" w:space="0" w:color="auto"/>
            </w:tcBorders>
          </w:tcPr>
          <w:p w:rsidR="001A2709" w:rsidRPr="00650E78" w:rsidRDefault="001A2709" w:rsidP="001A2709"/>
        </w:tc>
      </w:tr>
      <w:tr w:rsidR="001A2709" w:rsidTr="001A27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6" w:type="dxa"/>
            <w:tcBorders>
              <w:top w:val="single" w:sz="4" w:space="0" w:color="auto"/>
              <w:left w:val="single" w:sz="4" w:space="0" w:color="auto"/>
              <w:bottom w:val="single" w:sz="4" w:space="0" w:color="auto"/>
              <w:right w:val="single" w:sz="4" w:space="0" w:color="auto"/>
            </w:tcBorders>
          </w:tcPr>
          <w:p w:rsidR="001A2709" w:rsidRDefault="001A2709" w:rsidP="001A2709">
            <w:pPr>
              <w:rPr>
                <w:b w:val="0"/>
                <w:bCs w:val="0"/>
              </w:rPr>
            </w:pPr>
            <w:r w:rsidRPr="00650E78">
              <w:t>Location of use</w:t>
            </w:r>
            <w:r w:rsidRPr="00650E78">
              <w:rPr>
                <w:lang w:val="en-US"/>
              </w:rPr>
              <w:t xml:space="preserve">: </w:t>
            </w:r>
            <w:r w:rsidRPr="00650E78">
              <w:rPr>
                <w:lang w:val="en-US"/>
              </w:rPr>
              <w:tab/>
            </w:r>
          </w:p>
        </w:tc>
        <w:tc>
          <w:tcPr>
            <w:tcW w:w="4606" w:type="dxa"/>
            <w:tcBorders>
              <w:top w:val="single" w:sz="4" w:space="0" w:color="auto"/>
              <w:left w:val="single" w:sz="4" w:space="0" w:color="auto"/>
              <w:bottom w:val="single" w:sz="4" w:space="0" w:color="auto"/>
              <w:right w:val="single" w:sz="4" w:space="0" w:color="auto"/>
            </w:tcBorders>
          </w:tcPr>
          <w:p w:rsidR="001A2709" w:rsidRDefault="001A2709" w:rsidP="001A2709">
            <w:pPr>
              <w:cnfStyle w:val="000000100000" w:firstRow="0" w:lastRow="0" w:firstColumn="0" w:lastColumn="0" w:oddVBand="0" w:evenVBand="0" w:oddHBand="1" w:evenHBand="0" w:firstRowFirstColumn="0" w:firstRowLastColumn="0" w:lastRowFirstColumn="0" w:lastRowLastColumn="0"/>
            </w:pPr>
            <w:r w:rsidRPr="00650E78">
              <w:rPr>
                <w:lang w:val="en-US"/>
              </w:rPr>
              <w:t>Crew cabins that can be selected for bridge duty</w:t>
            </w:r>
          </w:p>
        </w:tc>
      </w:tr>
    </w:tbl>
    <w:p w:rsidR="001A2709" w:rsidRDefault="001A2709" w:rsidP="001A2709"/>
    <w:tbl>
      <w:tblPr>
        <w:tblStyle w:val="LightList"/>
        <w:tblW w:w="0" w:type="auto"/>
        <w:tblLook w:val="04A0" w:firstRow="1" w:lastRow="0" w:firstColumn="1" w:lastColumn="0" w:noHBand="0" w:noVBand="1"/>
      </w:tblPr>
      <w:tblGrid>
        <w:gridCol w:w="4530"/>
        <w:gridCol w:w="4522"/>
      </w:tblGrid>
      <w:tr w:rsidR="001A2709" w:rsidRPr="0024716D" w:rsidTr="001A27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12" w:type="dxa"/>
            <w:gridSpan w:val="2"/>
          </w:tcPr>
          <w:p w:rsidR="001A2709" w:rsidRPr="0024716D" w:rsidRDefault="001A2709" w:rsidP="001A2709">
            <w:pPr>
              <w:jc w:val="center"/>
              <w:rPr>
                <w:lang w:val="en-US"/>
              </w:rPr>
            </w:pPr>
            <w:r w:rsidRPr="0024716D">
              <w:rPr>
                <w:lang w:val="en-US"/>
              </w:rPr>
              <w:t>Panel horizontal-vertical</w:t>
            </w:r>
          </w:p>
        </w:tc>
      </w:tr>
      <w:tr w:rsidR="001A2709" w:rsidRPr="0024716D" w:rsidTr="001A27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12" w:type="dxa"/>
            <w:gridSpan w:val="2"/>
          </w:tcPr>
          <w:p w:rsidR="001A2709" w:rsidRPr="0024716D" w:rsidRDefault="001A2709" w:rsidP="001A2709">
            <w:pPr>
              <w:jc w:val="center"/>
            </w:pPr>
            <w:r w:rsidRPr="0024716D">
              <w:rPr>
                <w:b w:val="0"/>
                <w:bCs w:val="0"/>
              </w:rPr>
              <w:object w:dxaOrig="5924" w:dyaOrig="1980">
                <v:shape id="_x0000_i1031" type="#_x0000_t75" style="width:144.75pt;height:48.75pt" o:ole="">
                  <v:imagedata r:id="rId70" o:title=""/>
                </v:shape>
                <o:OLEObject Type="Embed" ProgID="PBrush" ShapeID="_x0000_i1031" DrawAspect="Content" ObjectID="_1478684521" r:id="rId71"/>
              </w:object>
            </w:r>
            <w:r w:rsidRPr="0024716D">
              <w:rPr>
                <w:b w:val="0"/>
                <w:bCs w:val="0"/>
              </w:rPr>
              <w:object w:dxaOrig="1890" w:dyaOrig="4936">
                <v:shape id="_x0000_i1032" type="#_x0000_t75" style="width:46.5pt;height:123.75pt" o:ole="">
                  <v:imagedata r:id="rId72" o:title=""/>
                </v:shape>
                <o:OLEObject Type="Embed" ProgID="PBrush" ShapeID="_x0000_i1032" DrawAspect="Content" ObjectID="_1478684522" r:id="rId73"/>
              </w:object>
            </w:r>
          </w:p>
        </w:tc>
      </w:tr>
      <w:tr w:rsidR="001A2709" w:rsidRPr="0024716D" w:rsidTr="001A2709">
        <w:tc>
          <w:tcPr>
            <w:cnfStyle w:val="001000000000" w:firstRow="0" w:lastRow="0" w:firstColumn="1" w:lastColumn="0" w:oddVBand="0" w:evenVBand="0" w:oddHBand="0" w:evenHBand="0" w:firstRowFirstColumn="0" w:firstRowLastColumn="0" w:lastRowFirstColumn="0" w:lastRowLastColumn="0"/>
            <w:tcW w:w="9212" w:type="dxa"/>
            <w:gridSpan w:val="2"/>
            <w:tcBorders>
              <w:bottom w:val="single" w:sz="4" w:space="0" w:color="auto"/>
            </w:tcBorders>
          </w:tcPr>
          <w:p w:rsidR="001A2709" w:rsidRPr="0024716D" w:rsidRDefault="001A2709" w:rsidP="001A2709"/>
        </w:tc>
      </w:tr>
      <w:tr w:rsidR="001A2709" w:rsidRPr="0024716D" w:rsidTr="001A27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6" w:type="dxa"/>
            <w:tcBorders>
              <w:top w:val="single" w:sz="4" w:space="0" w:color="auto"/>
              <w:left w:val="single" w:sz="4" w:space="0" w:color="auto"/>
              <w:bottom w:val="single" w:sz="4" w:space="0" w:color="auto"/>
              <w:right w:val="single" w:sz="4" w:space="0" w:color="auto"/>
            </w:tcBorders>
          </w:tcPr>
          <w:p w:rsidR="001A2709" w:rsidRPr="0024716D" w:rsidRDefault="001A2709" w:rsidP="001A2709">
            <w:pPr>
              <w:rPr>
                <w:b w:val="0"/>
                <w:bCs w:val="0"/>
              </w:rPr>
            </w:pPr>
            <w:r w:rsidRPr="0024716D">
              <w:t>Location of use</w:t>
            </w:r>
            <w:r w:rsidRPr="0024716D">
              <w:rPr>
                <w:lang w:val="en-US"/>
              </w:rPr>
              <w:t>:</w:t>
            </w:r>
            <w:r w:rsidRPr="0024716D">
              <w:rPr>
                <w:lang w:val="en-US"/>
              </w:rPr>
              <w:tab/>
            </w:r>
          </w:p>
        </w:tc>
        <w:tc>
          <w:tcPr>
            <w:tcW w:w="4606" w:type="dxa"/>
            <w:tcBorders>
              <w:top w:val="single" w:sz="4" w:space="0" w:color="auto"/>
              <w:left w:val="single" w:sz="4" w:space="0" w:color="auto"/>
              <w:bottom w:val="single" w:sz="4" w:space="0" w:color="auto"/>
              <w:right w:val="single" w:sz="4" w:space="0" w:color="auto"/>
            </w:tcBorders>
          </w:tcPr>
          <w:p w:rsidR="001A2709" w:rsidRPr="0024716D" w:rsidRDefault="001A2709" w:rsidP="001A2709">
            <w:pPr>
              <w:cnfStyle w:val="000000100000" w:firstRow="0" w:lastRow="0" w:firstColumn="0" w:lastColumn="0" w:oddVBand="0" w:evenVBand="0" w:oddHBand="1" w:evenHBand="0" w:firstRowFirstColumn="0" w:firstRowLastColumn="0" w:lastRowFirstColumn="0" w:lastRowLastColumn="0"/>
            </w:pPr>
            <w:r w:rsidRPr="0024716D">
              <w:rPr>
                <w:lang w:val="en-US"/>
              </w:rPr>
              <w:t>At each entrance door of the ER</w:t>
            </w:r>
            <w:r>
              <w:rPr>
                <w:lang w:val="en-US"/>
              </w:rPr>
              <w:t>,</w:t>
            </w:r>
            <w:r w:rsidRPr="0024716D">
              <w:rPr>
                <w:lang w:val="en-US"/>
              </w:rPr>
              <w:t xml:space="preserve"> or in the ECR</w:t>
            </w:r>
          </w:p>
        </w:tc>
      </w:tr>
    </w:tbl>
    <w:p w:rsidR="001A2709" w:rsidRDefault="001A2709" w:rsidP="001A2709"/>
    <w:p w:rsidR="001A2709" w:rsidRDefault="001A2709" w:rsidP="001A2709"/>
    <w:p w:rsidR="001A2709" w:rsidRDefault="001A2709" w:rsidP="001A2709">
      <w:pPr>
        <w:rPr>
          <w:lang w:val="en-US"/>
        </w:rPr>
      </w:pPr>
    </w:p>
    <w:p w:rsidR="001A2709" w:rsidRDefault="001A2709" w:rsidP="001A2709">
      <w:pPr>
        <w:rPr>
          <w:lang w:val="en-US"/>
        </w:rPr>
      </w:pPr>
    </w:p>
    <w:p w:rsidR="001A2709" w:rsidRDefault="001A2709" w:rsidP="001A2709">
      <w:pPr>
        <w:rPr>
          <w:lang w:val="en-US"/>
        </w:rPr>
      </w:pPr>
    </w:p>
    <w:p w:rsidR="001A2709" w:rsidRDefault="001A2709" w:rsidP="001A2709">
      <w:pPr>
        <w:rPr>
          <w:lang w:val="en-US"/>
        </w:rPr>
      </w:pPr>
    </w:p>
    <w:p w:rsidR="001A2709" w:rsidRDefault="001A2709" w:rsidP="001A2709">
      <w:pPr>
        <w:rPr>
          <w:lang w:val="en-US"/>
        </w:rPr>
      </w:pPr>
    </w:p>
    <w:p w:rsidR="001A2709" w:rsidRDefault="001A2709" w:rsidP="001A2709">
      <w:pPr>
        <w:rPr>
          <w:lang w:val="en-US"/>
        </w:rPr>
      </w:pPr>
    </w:p>
    <w:p w:rsidR="001A2709" w:rsidRDefault="001A2709" w:rsidP="001A2709">
      <w:pPr>
        <w:rPr>
          <w:lang w:val="en-US"/>
        </w:rPr>
      </w:pPr>
    </w:p>
    <w:tbl>
      <w:tblPr>
        <w:tblStyle w:val="LightList"/>
        <w:tblW w:w="0" w:type="auto"/>
        <w:tblLook w:val="04A0" w:firstRow="1" w:lastRow="0" w:firstColumn="1" w:lastColumn="0" w:noHBand="0" w:noVBand="1"/>
      </w:tblPr>
      <w:tblGrid>
        <w:gridCol w:w="4527"/>
        <w:gridCol w:w="4525"/>
      </w:tblGrid>
      <w:tr w:rsidR="001A2709" w:rsidRPr="0024716D" w:rsidTr="001A27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12" w:type="dxa"/>
            <w:gridSpan w:val="2"/>
          </w:tcPr>
          <w:p w:rsidR="001A2709" w:rsidRPr="0024716D" w:rsidRDefault="001A2709" w:rsidP="001A2709">
            <w:pPr>
              <w:jc w:val="center"/>
              <w:rPr>
                <w:lang w:val="en-US"/>
              </w:rPr>
            </w:pPr>
            <w:r w:rsidRPr="0024716D">
              <w:rPr>
                <w:lang w:val="en-US"/>
              </w:rPr>
              <w:t>Panel horizontal-vertical</w:t>
            </w:r>
          </w:p>
        </w:tc>
      </w:tr>
      <w:tr w:rsidR="001A2709" w:rsidRPr="0024716D" w:rsidTr="001A27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12" w:type="dxa"/>
            <w:gridSpan w:val="2"/>
          </w:tcPr>
          <w:p w:rsidR="001A2709" w:rsidRPr="0024716D" w:rsidRDefault="001A2709" w:rsidP="001A2709">
            <w:pPr>
              <w:jc w:val="center"/>
            </w:pPr>
            <w:r w:rsidRPr="0024716D">
              <w:rPr>
                <w:b w:val="0"/>
                <w:bCs w:val="0"/>
              </w:rPr>
              <w:object w:dxaOrig="5924" w:dyaOrig="1965">
                <v:shape id="_x0000_i1033" type="#_x0000_t75" style="width:144.75pt;height:48.75pt" o:ole="">
                  <v:imagedata r:id="rId74" o:title=""/>
                </v:shape>
                <o:OLEObject Type="Embed" ProgID="PBrush" ShapeID="_x0000_i1033" DrawAspect="Content" ObjectID="_1478684523" r:id="rId75"/>
              </w:object>
            </w:r>
            <w:r w:rsidRPr="0024716D">
              <w:rPr>
                <w:b w:val="0"/>
                <w:bCs w:val="0"/>
              </w:rPr>
              <w:object w:dxaOrig="1890" w:dyaOrig="4919">
                <v:shape id="_x0000_i1034" type="#_x0000_t75" style="width:46.5pt;height:123pt" o:ole="">
                  <v:imagedata r:id="rId76" o:title=""/>
                </v:shape>
                <o:OLEObject Type="Embed" ProgID="PBrush" ShapeID="_x0000_i1034" DrawAspect="Content" ObjectID="_1478684524" r:id="rId77"/>
              </w:object>
            </w:r>
          </w:p>
        </w:tc>
      </w:tr>
      <w:tr w:rsidR="001A2709" w:rsidRPr="0024716D" w:rsidTr="001A2709">
        <w:tc>
          <w:tcPr>
            <w:cnfStyle w:val="001000000000" w:firstRow="0" w:lastRow="0" w:firstColumn="1" w:lastColumn="0" w:oddVBand="0" w:evenVBand="0" w:oddHBand="0" w:evenHBand="0" w:firstRowFirstColumn="0" w:firstRowLastColumn="0" w:lastRowFirstColumn="0" w:lastRowLastColumn="0"/>
            <w:tcW w:w="9212" w:type="dxa"/>
            <w:gridSpan w:val="2"/>
            <w:tcBorders>
              <w:bottom w:val="single" w:sz="4" w:space="0" w:color="auto"/>
            </w:tcBorders>
          </w:tcPr>
          <w:p w:rsidR="001A2709" w:rsidRPr="0024716D" w:rsidRDefault="001A2709" w:rsidP="001A2709"/>
        </w:tc>
      </w:tr>
      <w:tr w:rsidR="001A2709" w:rsidRPr="0024716D" w:rsidTr="001A27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6" w:type="dxa"/>
            <w:tcBorders>
              <w:top w:val="single" w:sz="4" w:space="0" w:color="auto"/>
              <w:left w:val="single" w:sz="4" w:space="0" w:color="auto"/>
              <w:bottom w:val="single" w:sz="4" w:space="0" w:color="auto"/>
              <w:right w:val="single" w:sz="4" w:space="0" w:color="auto"/>
            </w:tcBorders>
          </w:tcPr>
          <w:p w:rsidR="001A2709" w:rsidRPr="0024716D" w:rsidRDefault="001A2709" w:rsidP="001A2709">
            <w:pPr>
              <w:rPr>
                <w:b w:val="0"/>
                <w:bCs w:val="0"/>
              </w:rPr>
            </w:pPr>
            <w:r w:rsidRPr="0024716D">
              <w:t>Location of use</w:t>
            </w:r>
            <w:r w:rsidRPr="0024716D">
              <w:rPr>
                <w:lang w:val="en-US"/>
              </w:rPr>
              <w:t>:</w:t>
            </w:r>
            <w:r w:rsidRPr="0024716D">
              <w:rPr>
                <w:lang w:val="en-US"/>
              </w:rPr>
              <w:tab/>
            </w:r>
          </w:p>
        </w:tc>
        <w:tc>
          <w:tcPr>
            <w:tcW w:w="4606" w:type="dxa"/>
            <w:tcBorders>
              <w:top w:val="single" w:sz="4" w:space="0" w:color="auto"/>
              <w:left w:val="single" w:sz="4" w:space="0" w:color="auto"/>
              <w:bottom w:val="single" w:sz="4" w:space="0" w:color="auto"/>
              <w:right w:val="single" w:sz="4" w:space="0" w:color="auto"/>
            </w:tcBorders>
          </w:tcPr>
          <w:p w:rsidR="001A2709" w:rsidRPr="0024716D" w:rsidRDefault="001A2709" w:rsidP="001A2709">
            <w:pPr>
              <w:cnfStyle w:val="000000100000" w:firstRow="0" w:lastRow="0" w:firstColumn="0" w:lastColumn="0" w:oddVBand="0" w:evenVBand="0" w:oddHBand="1" w:evenHBand="0" w:firstRowFirstColumn="0" w:firstRowLastColumn="0" w:lastRowFirstColumn="0" w:lastRowLastColumn="0"/>
            </w:pPr>
            <w:r w:rsidRPr="0024716D">
              <w:rPr>
                <w:lang w:val="en-US"/>
              </w:rPr>
              <w:t>Main or secondary bridge</w:t>
            </w:r>
          </w:p>
        </w:tc>
      </w:tr>
    </w:tbl>
    <w:p w:rsidR="001A2709" w:rsidRDefault="001A2709" w:rsidP="001A2709">
      <w:pPr>
        <w:rPr>
          <w:lang w:val="en-US"/>
        </w:rPr>
      </w:pPr>
    </w:p>
    <w:tbl>
      <w:tblPr>
        <w:tblStyle w:val="LightList"/>
        <w:tblW w:w="0" w:type="auto"/>
        <w:tblLook w:val="04A0" w:firstRow="1" w:lastRow="0" w:firstColumn="1" w:lastColumn="0" w:noHBand="0" w:noVBand="1"/>
      </w:tblPr>
      <w:tblGrid>
        <w:gridCol w:w="4527"/>
        <w:gridCol w:w="4525"/>
      </w:tblGrid>
      <w:tr w:rsidR="001A2709" w:rsidRPr="00650E78" w:rsidTr="001A27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12" w:type="dxa"/>
            <w:gridSpan w:val="2"/>
          </w:tcPr>
          <w:p w:rsidR="001A2709" w:rsidRPr="00650E78" w:rsidRDefault="001A2709" w:rsidP="001A2709">
            <w:pPr>
              <w:jc w:val="center"/>
              <w:rPr>
                <w:lang w:val="en-US"/>
              </w:rPr>
            </w:pPr>
            <w:r w:rsidRPr="00650E78">
              <w:rPr>
                <w:lang w:val="en-US"/>
              </w:rPr>
              <w:t>Panel horizontal-vertical</w:t>
            </w:r>
          </w:p>
        </w:tc>
      </w:tr>
      <w:tr w:rsidR="001A2709" w:rsidRPr="00650E78" w:rsidTr="001A27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12" w:type="dxa"/>
            <w:gridSpan w:val="2"/>
          </w:tcPr>
          <w:p w:rsidR="001A2709" w:rsidRPr="00650E78" w:rsidRDefault="001A2709" w:rsidP="001A2709">
            <w:pPr>
              <w:jc w:val="center"/>
            </w:pPr>
            <w:r w:rsidRPr="00650E78">
              <w:rPr>
                <w:b w:val="0"/>
                <w:bCs w:val="0"/>
              </w:rPr>
              <w:object w:dxaOrig="4320" w:dyaOrig="2295">
                <v:shape id="_x0000_i1035" type="#_x0000_t75" style="width:76.5pt;height:38.25pt" o:ole="">
                  <v:imagedata r:id="rId78" o:title=""/>
                </v:shape>
                <o:OLEObject Type="Embed" ProgID="PBrush" ShapeID="_x0000_i1035" DrawAspect="Content" ObjectID="_1478684525" r:id="rId79"/>
              </w:object>
            </w:r>
            <w:r w:rsidRPr="00650E78">
              <w:rPr>
                <w:b w:val="0"/>
                <w:bCs w:val="0"/>
              </w:rPr>
              <w:object w:dxaOrig="3000" w:dyaOrig="4575">
                <v:shape id="_x0000_i1036" type="#_x0000_t75" style="width:47.25pt;height:1in" o:ole="">
                  <v:imagedata r:id="rId80" o:title=""/>
                </v:shape>
                <o:OLEObject Type="Embed" ProgID="PBrush" ShapeID="_x0000_i1036" DrawAspect="Content" ObjectID="_1478684526" r:id="rId81"/>
              </w:object>
            </w:r>
          </w:p>
        </w:tc>
      </w:tr>
      <w:tr w:rsidR="001A2709" w:rsidRPr="00650E78" w:rsidTr="001A2709">
        <w:tc>
          <w:tcPr>
            <w:cnfStyle w:val="001000000000" w:firstRow="0" w:lastRow="0" w:firstColumn="1" w:lastColumn="0" w:oddVBand="0" w:evenVBand="0" w:oddHBand="0" w:evenHBand="0" w:firstRowFirstColumn="0" w:firstRowLastColumn="0" w:lastRowFirstColumn="0" w:lastRowLastColumn="0"/>
            <w:tcW w:w="9212" w:type="dxa"/>
            <w:gridSpan w:val="2"/>
            <w:tcBorders>
              <w:bottom w:val="single" w:sz="4" w:space="0" w:color="auto"/>
            </w:tcBorders>
          </w:tcPr>
          <w:p w:rsidR="001A2709" w:rsidRPr="00650E78" w:rsidRDefault="001A2709" w:rsidP="001A2709"/>
        </w:tc>
      </w:tr>
      <w:tr w:rsidR="001A2709" w:rsidRPr="00650E78" w:rsidTr="001A27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6" w:type="dxa"/>
            <w:tcBorders>
              <w:top w:val="single" w:sz="4" w:space="0" w:color="auto"/>
              <w:left w:val="single" w:sz="4" w:space="0" w:color="auto"/>
              <w:bottom w:val="single" w:sz="4" w:space="0" w:color="auto"/>
              <w:right w:val="single" w:sz="4" w:space="0" w:color="auto"/>
            </w:tcBorders>
          </w:tcPr>
          <w:p w:rsidR="001A2709" w:rsidRPr="00650E78" w:rsidRDefault="001A2709" w:rsidP="001A2709">
            <w:pPr>
              <w:rPr>
                <w:b w:val="0"/>
                <w:bCs w:val="0"/>
              </w:rPr>
            </w:pPr>
            <w:r w:rsidRPr="00650E78">
              <w:t>Location of use</w:t>
            </w:r>
            <w:r w:rsidRPr="00650E78">
              <w:rPr>
                <w:lang w:val="en-US"/>
              </w:rPr>
              <w:t>:</w:t>
            </w:r>
            <w:r w:rsidRPr="00650E78">
              <w:rPr>
                <w:lang w:val="en-US"/>
              </w:rPr>
              <w:tab/>
            </w:r>
          </w:p>
        </w:tc>
        <w:tc>
          <w:tcPr>
            <w:tcW w:w="4606" w:type="dxa"/>
            <w:tcBorders>
              <w:top w:val="single" w:sz="4" w:space="0" w:color="auto"/>
              <w:left w:val="single" w:sz="4" w:space="0" w:color="auto"/>
              <w:bottom w:val="single" w:sz="4" w:space="0" w:color="auto"/>
              <w:right w:val="single" w:sz="4" w:space="0" w:color="auto"/>
            </w:tcBorders>
          </w:tcPr>
          <w:p w:rsidR="001A2709" w:rsidRPr="00650E78" w:rsidRDefault="001A2709" w:rsidP="001A2709">
            <w:pPr>
              <w:cnfStyle w:val="000000100000" w:firstRow="0" w:lastRow="0" w:firstColumn="0" w:lastColumn="0" w:oddVBand="0" w:evenVBand="0" w:oddHBand="1" w:evenHBand="0" w:firstRowFirstColumn="0" w:firstRowLastColumn="0" w:lastRowFirstColumn="0" w:lastRowLastColumn="0"/>
            </w:pPr>
            <w:r w:rsidRPr="00650E78">
              <w:rPr>
                <w:lang w:val="en-US"/>
              </w:rPr>
              <w:t>All spaces where Bridge duty crew can be available (no duty select)</w:t>
            </w:r>
          </w:p>
        </w:tc>
      </w:tr>
    </w:tbl>
    <w:p w:rsidR="001A2709" w:rsidRDefault="001A2709" w:rsidP="001A2709"/>
    <w:p w:rsidR="001A2709" w:rsidRPr="00D939A2" w:rsidRDefault="001A2709" w:rsidP="001A2709"/>
    <w:tbl>
      <w:tblPr>
        <w:tblW w:w="0" w:type="auto"/>
        <w:tblInd w:w="10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0A0" w:firstRow="1" w:lastRow="0" w:firstColumn="1" w:lastColumn="0" w:noHBand="0" w:noVBand="0"/>
      </w:tblPr>
      <w:tblGrid>
        <w:gridCol w:w="2998"/>
        <w:gridCol w:w="5946"/>
      </w:tblGrid>
      <w:tr w:rsidR="001A2709" w:rsidRPr="00A00367" w:rsidTr="001A2709">
        <w:tc>
          <w:tcPr>
            <w:tcW w:w="3080" w:type="dxa"/>
            <w:shd w:val="clear" w:color="auto" w:fill="333333"/>
          </w:tcPr>
          <w:p w:rsidR="001A2709" w:rsidRPr="00A00367" w:rsidRDefault="001A2709" w:rsidP="001A2709">
            <w:pPr>
              <w:rPr>
                <w:b/>
              </w:rPr>
            </w:pPr>
            <w:r>
              <w:rPr>
                <w:b/>
              </w:rPr>
              <w:t>Button</w:t>
            </w:r>
          </w:p>
        </w:tc>
        <w:tc>
          <w:tcPr>
            <w:tcW w:w="6100" w:type="dxa"/>
            <w:shd w:val="clear" w:color="auto" w:fill="333333"/>
          </w:tcPr>
          <w:p w:rsidR="001A2709" w:rsidRPr="00A00367" w:rsidRDefault="001A2709" w:rsidP="001A2709">
            <w:pPr>
              <w:rPr>
                <w:b/>
              </w:rPr>
            </w:pPr>
            <w:r>
              <w:rPr>
                <w:b/>
              </w:rPr>
              <w:t>Explanation</w:t>
            </w:r>
          </w:p>
        </w:tc>
      </w:tr>
      <w:tr w:rsidR="001A2709" w:rsidRPr="000F200F" w:rsidTr="001A2709">
        <w:tc>
          <w:tcPr>
            <w:tcW w:w="3080" w:type="dxa"/>
            <w:shd w:val="clear" w:color="auto" w:fill="auto"/>
          </w:tcPr>
          <w:p w:rsidR="001A2709" w:rsidRPr="002C5A3C" w:rsidRDefault="001A2709" w:rsidP="001A2709">
            <w:r>
              <w:rPr>
                <w:noProof/>
                <w:lang w:val="nl-NL" w:eastAsia="nl-NL"/>
              </w:rPr>
              <w:t xml:space="preserve"> </w:t>
            </w:r>
            <w:r>
              <w:rPr>
                <w:noProof/>
                <w:lang w:val="nl-NL" w:eastAsia="nl-NL"/>
              </w:rPr>
              <w:drawing>
                <wp:inline distT="0" distB="0" distL="0" distR="0" wp14:anchorId="6E0C8340" wp14:editId="71142AA1">
                  <wp:extent cx="412595" cy="470358"/>
                  <wp:effectExtent l="0" t="0" r="6985" b="6350"/>
                  <wp:docPr id="305"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cstate="print"/>
                          <a:stretch>
                            <a:fillRect/>
                          </a:stretch>
                        </pic:blipFill>
                        <pic:spPr>
                          <a:xfrm>
                            <a:off x="0" y="0"/>
                            <a:ext cx="416250" cy="474525"/>
                          </a:xfrm>
                          <a:prstGeom prst="rect">
                            <a:avLst/>
                          </a:prstGeom>
                        </pic:spPr>
                      </pic:pic>
                    </a:graphicData>
                  </a:graphic>
                </wp:inline>
              </w:drawing>
            </w:r>
          </w:p>
        </w:tc>
        <w:tc>
          <w:tcPr>
            <w:tcW w:w="6100" w:type="dxa"/>
            <w:shd w:val="clear" w:color="auto" w:fill="auto"/>
          </w:tcPr>
          <w:p w:rsidR="001A2709" w:rsidRDefault="001A2709" w:rsidP="001A2709">
            <w:pPr>
              <w:rPr>
                <w:lang w:val="en-US"/>
              </w:rPr>
            </w:pPr>
            <w:r>
              <w:rPr>
                <w:lang w:val="en-US"/>
              </w:rPr>
              <w:t>Dim the button LED’s of that panel</w:t>
            </w:r>
          </w:p>
          <w:p w:rsidR="001A2709" w:rsidRDefault="001A2709" w:rsidP="001A2709">
            <w:pPr>
              <w:rPr>
                <w:lang w:val="en-US"/>
              </w:rPr>
            </w:pPr>
          </w:p>
          <w:p w:rsidR="001A2709" w:rsidRPr="00CA0364" w:rsidRDefault="001A2709" w:rsidP="001A2709">
            <w:pPr>
              <w:rPr>
                <w:lang w:val="en-US"/>
              </w:rPr>
            </w:pPr>
            <w:r>
              <w:rPr>
                <w:lang w:val="en-US"/>
              </w:rPr>
              <w:t>Illuminates when panel is active</w:t>
            </w:r>
          </w:p>
        </w:tc>
      </w:tr>
      <w:tr w:rsidR="001A2709" w:rsidRPr="000F200F" w:rsidTr="001A2709">
        <w:tc>
          <w:tcPr>
            <w:tcW w:w="3080" w:type="dxa"/>
            <w:shd w:val="clear" w:color="auto" w:fill="auto"/>
          </w:tcPr>
          <w:p w:rsidR="001A2709" w:rsidRPr="002C5A3C" w:rsidRDefault="001A2709" w:rsidP="001A2709">
            <w:r>
              <w:t xml:space="preserve"> </w:t>
            </w:r>
            <w:r>
              <w:rPr>
                <w:noProof/>
                <w:lang w:val="nl-NL" w:eastAsia="nl-NL"/>
              </w:rPr>
              <w:drawing>
                <wp:inline distT="0" distB="0" distL="0" distR="0" wp14:anchorId="2DB45069" wp14:editId="797D919A">
                  <wp:extent cx="430398" cy="490653"/>
                  <wp:effectExtent l="0" t="0" r="8255" b="5080"/>
                  <wp:docPr id="306" name="Afbeeld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cstate="print"/>
                          <a:stretch>
                            <a:fillRect/>
                          </a:stretch>
                        </pic:blipFill>
                        <pic:spPr>
                          <a:xfrm>
                            <a:off x="0" y="0"/>
                            <a:ext cx="434387" cy="495200"/>
                          </a:xfrm>
                          <a:prstGeom prst="rect">
                            <a:avLst/>
                          </a:prstGeom>
                        </pic:spPr>
                      </pic:pic>
                    </a:graphicData>
                  </a:graphic>
                </wp:inline>
              </w:drawing>
            </w:r>
          </w:p>
        </w:tc>
        <w:tc>
          <w:tcPr>
            <w:tcW w:w="6100" w:type="dxa"/>
            <w:shd w:val="clear" w:color="auto" w:fill="auto"/>
          </w:tcPr>
          <w:p w:rsidR="001A2709" w:rsidRDefault="001A2709" w:rsidP="001A2709">
            <w:pPr>
              <w:rPr>
                <w:lang w:val="en-US"/>
              </w:rPr>
            </w:pPr>
            <w:r>
              <w:rPr>
                <w:lang w:val="en-US"/>
              </w:rPr>
              <w:t>Silence the alarm</w:t>
            </w:r>
          </w:p>
          <w:p w:rsidR="001A2709" w:rsidRDefault="001A2709" w:rsidP="001A2709">
            <w:pPr>
              <w:rPr>
                <w:lang w:val="en-US"/>
              </w:rPr>
            </w:pPr>
          </w:p>
          <w:p w:rsidR="001A2709" w:rsidRPr="00CA0364" w:rsidRDefault="001A2709" w:rsidP="001A2709">
            <w:pPr>
              <w:rPr>
                <w:lang w:val="en-US"/>
              </w:rPr>
            </w:pPr>
            <w:r>
              <w:rPr>
                <w:lang w:val="en-US"/>
              </w:rPr>
              <w:t>Illuminates when an alarm is active</w:t>
            </w:r>
          </w:p>
        </w:tc>
      </w:tr>
      <w:tr w:rsidR="001A2709" w:rsidRPr="000F200F" w:rsidTr="001A2709">
        <w:tc>
          <w:tcPr>
            <w:tcW w:w="3080" w:type="dxa"/>
            <w:shd w:val="clear" w:color="auto" w:fill="auto"/>
          </w:tcPr>
          <w:p w:rsidR="001A2709" w:rsidRPr="002C5A3C" w:rsidRDefault="001A2709" w:rsidP="001A2709">
            <w:r>
              <w:rPr>
                <w:noProof/>
                <w:lang w:val="nl-NL" w:eastAsia="nl-NL"/>
              </w:rPr>
              <w:drawing>
                <wp:inline distT="0" distB="0" distL="0" distR="0" wp14:anchorId="6147A965" wp14:editId="153A69A0">
                  <wp:extent cx="512956" cy="456531"/>
                  <wp:effectExtent l="0" t="0" r="1905" b="1270"/>
                  <wp:docPr id="307"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cstate="print"/>
                          <a:stretch>
                            <a:fillRect/>
                          </a:stretch>
                        </pic:blipFill>
                        <pic:spPr>
                          <a:xfrm>
                            <a:off x="0" y="0"/>
                            <a:ext cx="523314" cy="465750"/>
                          </a:xfrm>
                          <a:prstGeom prst="rect">
                            <a:avLst/>
                          </a:prstGeom>
                        </pic:spPr>
                      </pic:pic>
                    </a:graphicData>
                  </a:graphic>
                </wp:inline>
              </w:drawing>
            </w:r>
          </w:p>
        </w:tc>
        <w:tc>
          <w:tcPr>
            <w:tcW w:w="6100" w:type="dxa"/>
            <w:shd w:val="clear" w:color="auto" w:fill="auto"/>
          </w:tcPr>
          <w:p w:rsidR="001A2709" w:rsidRDefault="001A2709" w:rsidP="001A2709">
            <w:pPr>
              <w:rPr>
                <w:lang w:val="en-US"/>
              </w:rPr>
            </w:pPr>
            <w:r>
              <w:rPr>
                <w:lang w:val="en-US"/>
              </w:rPr>
              <w:t>No push activity</w:t>
            </w:r>
          </w:p>
          <w:p w:rsidR="001A2709" w:rsidRDefault="001A2709" w:rsidP="001A2709">
            <w:pPr>
              <w:rPr>
                <w:lang w:val="en-US"/>
              </w:rPr>
            </w:pPr>
          </w:p>
          <w:p w:rsidR="001A2709" w:rsidRPr="00CA0364" w:rsidRDefault="001A2709" w:rsidP="001A2709">
            <w:pPr>
              <w:rPr>
                <w:lang w:val="en-US"/>
              </w:rPr>
            </w:pPr>
            <w:r>
              <w:rPr>
                <w:lang w:val="en-US"/>
              </w:rPr>
              <w:t>Illuminates when ER duty</w:t>
            </w:r>
          </w:p>
        </w:tc>
      </w:tr>
      <w:tr w:rsidR="001A2709" w:rsidRPr="000F200F" w:rsidTr="001A2709">
        <w:tc>
          <w:tcPr>
            <w:tcW w:w="3080" w:type="dxa"/>
            <w:shd w:val="clear" w:color="auto" w:fill="auto"/>
          </w:tcPr>
          <w:p w:rsidR="001A2709" w:rsidRPr="002C5A3C" w:rsidRDefault="001A2709" w:rsidP="001A2709">
            <w:r>
              <w:t xml:space="preserve"> </w:t>
            </w:r>
            <w:r>
              <w:rPr>
                <w:noProof/>
                <w:lang w:val="nl-NL" w:eastAsia="nl-NL"/>
              </w:rPr>
              <w:drawing>
                <wp:inline distT="0" distB="0" distL="0" distR="0" wp14:anchorId="7CF2E21C" wp14:editId="0CD934DA">
                  <wp:extent cx="412595" cy="433225"/>
                  <wp:effectExtent l="0" t="0" r="6985" b="5080"/>
                  <wp:docPr id="308"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cstate="print"/>
                          <a:stretch>
                            <a:fillRect/>
                          </a:stretch>
                        </pic:blipFill>
                        <pic:spPr>
                          <a:xfrm>
                            <a:off x="0" y="0"/>
                            <a:ext cx="416250" cy="437063"/>
                          </a:xfrm>
                          <a:prstGeom prst="rect">
                            <a:avLst/>
                          </a:prstGeom>
                        </pic:spPr>
                      </pic:pic>
                    </a:graphicData>
                  </a:graphic>
                </wp:inline>
              </w:drawing>
            </w:r>
          </w:p>
        </w:tc>
        <w:tc>
          <w:tcPr>
            <w:tcW w:w="6100" w:type="dxa"/>
            <w:shd w:val="clear" w:color="auto" w:fill="auto"/>
          </w:tcPr>
          <w:p w:rsidR="001A2709" w:rsidRDefault="001A2709" w:rsidP="001A2709">
            <w:pPr>
              <w:rPr>
                <w:lang w:val="en-US"/>
              </w:rPr>
            </w:pPr>
            <w:r>
              <w:rPr>
                <w:lang w:val="en-US"/>
              </w:rPr>
              <w:t>No push activity</w:t>
            </w:r>
          </w:p>
          <w:p w:rsidR="001A2709" w:rsidRDefault="001A2709" w:rsidP="001A2709">
            <w:pPr>
              <w:rPr>
                <w:lang w:val="en-US"/>
              </w:rPr>
            </w:pPr>
          </w:p>
          <w:p w:rsidR="001A2709" w:rsidRPr="00CA0364" w:rsidRDefault="001A2709" w:rsidP="001A2709">
            <w:pPr>
              <w:rPr>
                <w:lang w:val="en-US"/>
              </w:rPr>
            </w:pPr>
            <w:r>
              <w:rPr>
                <w:lang w:val="en-US"/>
              </w:rPr>
              <w:t>Illuminates when Bridge duty</w:t>
            </w:r>
          </w:p>
        </w:tc>
      </w:tr>
      <w:tr w:rsidR="001A2709" w:rsidRPr="002C5A3C" w:rsidTr="001A2709">
        <w:tc>
          <w:tcPr>
            <w:tcW w:w="3080" w:type="dxa"/>
            <w:shd w:val="clear" w:color="auto" w:fill="auto"/>
          </w:tcPr>
          <w:p w:rsidR="001A2709" w:rsidRPr="002C5A3C" w:rsidRDefault="001A2709" w:rsidP="001A2709">
            <w:r>
              <w:t xml:space="preserve"> </w:t>
            </w:r>
            <w:r>
              <w:rPr>
                <w:noProof/>
                <w:lang w:val="nl-NL" w:eastAsia="nl-NL"/>
              </w:rPr>
              <w:drawing>
                <wp:inline distT="0" distB="0" distL="0" distR="0" wp14:anchorId="03CD393C" wp14:editId="73196273">
                  <wp:extent cx="422573" cy="401444"/>
                  <wp:effectExtent l="0" t="0" r="0" b="0"/>
                  <wp:docPr id="309" name="Afbeelding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cstate="print"/>
                          <a:stretch>
                            <a:fillRect/>
                          </a:stretch>
                        </pic:blipFill>
                        <pic:spPr>
                          <a:xfrm>
                            <a:off x="0" y="0"/>
                            <a:ext cx="426316" cy="405000"/>
                          </a:xfrm>
                          <a:prstGeom prst="rect">
                            <a:avLst/>
                          </a:prstGeom>
                        </pic:spPr>
                      </pic:pic>
                    </a:graphicData>
                  </a:graphic>
                </wp:inline>
              </w:drawing>
            </w:r>
          </w:p>
        </w:tc>
        <w:tc>
          <w:tcPr>
            <w:tcW w:w="6100" w:type="dxa"/>
            <w:shd w:val="clear" w:color="auto" w:fill="auto"/>
          </w:tcPr>
          <w:p w:rsidR="001A2709" w:rsidRDefault="001A2709" w:rsidP="001A2709">
            <w:r>
              <w:t>Press for attended/unattended mode</w:t>
            </w:r>
          </w:p>
          <w:p w:rsidR="001A2709" w:rsidRDefault="001A2709" w:rsidP="001A2709"/>
          <w:p w:rsidR="001A2709" w:rsidRPr="002C5A3C" w:rsidRDefault="001A2709" w:rsidP="001A2709">
            <w:r>
              <w:t>Illuminates when attended</w:t>
            </w:r>
          </w:p>
        </w:tc>
      </w:tr>
      <w:tr w:rsidR="001A2709" w:rsidRPr="002C5A3C" w:rsidTr="001A2709">
        <w:tc>
          <w:tcPr>
            <w:tcW w:w="3080" w:type="dxa"/>
            <w:shd w:val="clear" w:color="auto" w:fill="auto"/>
          </w:tcPr>
          <w:p w:rsidR="001A2709" w:rsidRDefault="001A2709" w:rsidP="001A2709">
            <w:r>
              <w:t xml:space="preserve"> </w:t>
            </w:r>
            <w:r>
              <w:rPr>
                <w:noProof/>
                <w:lang w:val="nl-NL" w:eastAsia="nl-NL"/>
              </w:rPr>
              <w:drawing>
                <wp:inline distT="0" distB="0" distL="0" distR="0" wp14:anchorId="2FE2C3B3" wp14:editId="297A6F7D">
                  <wp:extent cx="412595" cy="453855"/>
                  <wp:effectExtent l="0" t="0" r="6985" b="3810"/>
                  <wp:docPr id="310" name="Afbeeld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cstate="print"/>
                          <a:stretch>
                            <a:fillRect/>
                          </a:stretch>
                        </pic:blipFill>
                        <pic:spPr>
                          <a:xfrm>
                            <a:off x="0" y="0"/>
                            <a:ext cx="416250" cy="457875"/>
                          </a:xfrm>
                          <a:prstGeom prst="rect">
                            <a:avLst/>
                          </a:prstGeom>
                        </pic:spPr>
                      </pic:pic>
                    </a:graphicData>
                  </a:graphic>
                </wp:inline>
              </w:drawing>
            </w:r>
          </w:p>
        </w:tc>
        <w:tc>
          <w:tcPr>
            <w:tcW w:w="6100" w:type="dxa"/>
            <w:shd w:val="clear" w:color="auto" w:fill="auto"/>
          </w:tcPr>
          <w:p w:rsidR="001A2709" w:rsidRDefault="001A2709" w:rsidP="001A2709">
            <w:pPr>
              <w:rPr>
                <w:lang w:val="en-US"/>
              </w:rPr>
            </w:pPr>
            <w:r>
              <w:rPr>
                <w:lang w:val="en-US"/>
              </w:rPr>
              <w:t>No push activity</w:t>
            </w:r>
          </w:p>
          <w:p w:rsidR="001A2709" w:rsidRDefault="001A2709" w:rsidP="001A2709">
            <w:pPr>
              <w:rPr>
                <w:lang w:val="en-US"/>
              </w:rPr>
            </w:pPr>
          </w:p>
          <w:p w:rsidR="001A2709" w:rsidRPr="002C5A3C" w:rsidRDefault="001A2709" w:rsidP="001A2709">
            <w:r>
              <w:rPr>
                <w:lang w:val="en-US"/>
              </w:rPr>
              <w:t>Illuminates when timer is active</w:t>
            </w:r>
          </w:p>
        </w:tc>
      </w:tr>
    </w:tbl>
    <w:p w:rsidR="001A2709" w:rsidRDefault="001A2709" w:rsidP="001A2709">
      <w:pPr>
        <w:pStyle w:val="Onderschrift"/>
      </w:pPr>
      <w:bookmarkStart w:id="205" w:name="_Toc400106261"/>
      <w:bookmarkStart w:id="206" w:name="_Toc404942726"/>
      <w:r>
        <w:t xml:space="preserve">Table </w:t>
      </w:r>
      <w:r w:rsidR="009B65A7">
        <w:fldChar w:fldCharType="begin"/>
      </w:r>
      <w:r w:rsidR="009B65A7">
        <w:instrText xml:space="preserve"> STYLEREF 1 \s </w:instrText>
      </w:r>
      <w:r w:rsidR="009B65A7">
        <w:fldChar w:fldCharType="separate"/>
      </w:r>
      <w:r w:rsidR="00B2370E">
        <w:rPr>
          <w:noProof/>
        </w:rPr>
        <w:t>2</w:t>
      </w:r>
      <w:r w:rsidR="009B65A7">
        <w:fldChar w:fldCharType="end"/>
      </w:r>
      <w:r w:rsidR="009B65A7">
        <w:noBreakHyphen/>
      </w:r>
      <w:r w:rsidR="009B65A7">
        <w:fldChar w:fldCharType="begin"/>
      </w:r>
      <w:r w:rsidR="009B65A7">
        <w:instrText xml:space="preserve"> SEQ Table \* ARABIC \s 1 </w:instrText>
      </w:r>
      <w:r w:rsidR="009B65A7">
        <w:fldChar w:fldCharType="separate"/>
      </w:r>
      <w:r w:rsidR="00B2370E">
        <w:rPr>
          <w:noProof/>
        </w:rPr>
        <w:t>1</w:t>
      </w:r>
      <w:r w:rsidR="009B65A7">
        <w:fldChar w:fldCharType="end"/>
      </w:r>
      <w:r>
        <w:t>: Alarm panel buttons</w:t>
      </w:r>
      <w:bookmarkEnd w:id="205"/>
      <w:bookmarkEnd w:id="206"/>
    </w:p>
    <w:p w:rsidR="001A2709" w:rsidRDefault="001A2709" w:rsidP="001A2709"/>
    <w:p w:rsidR="001A2709" w:rsidRDefault="001A2709" w:rsidP="001A2709"/>
    <w:p w:rsidR="001A2709" w:rsidRDefault="001A2709" w:rsidP="001A2709"/>
    <w:p w:rsidR="001A2709" w:rsidRDefault="001A2709" w:rsidP="001A2709"/>
    <w:p w:rsidR="001A2709" w:rsidRPr="00D939A2" w:rsidRDefault="001A2709" w:rsidP="001A2709"/>
    <w:p w:rsidR="001A2709" w:rsidRDefault="001A2709" w:rsidP="001A2709">
      <w:pPr>
        <w:rPr>
          <w:lang w:val="en-US"/>
        </w:rPr>
      </w:pPr>
      <w:r>
        <w:rPr>
          <w:noProof/>
          <w:lang w:val="nl-NL" w:eastAsia="nl-NL"/>
        </w:rPr>
        <w:drawing>
          <wp:inline distT="0" distB="0" distL="0" distR="0" wp14:anchorId="5913D07F" wp14:editId="683279EA">
            <wp:extent cx="5029200" cy="3783396"/>
            <wp:effectExtent l="0" t="0" r="0" b="7620"/>
            <wp:docPr id="311"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cstate="print"/>
                    <a:stretch>
                      <a:fillRect/>
                    </a:stretch>
                  </pic:blipFill>
                  <pic:spPr>
                    <a:xfrm>
                      <a:off x="0" y="0"/>
                      <a:ext cx="5026546" cy="3781399"/>
                    </a:xfrm>
                    <a:prstGeom prst="rect">
                      <a:avLst/>
                    </a:prstGeom>
                  </pic:spPr>
                </pic:pic>
              </a:graphicData>
            </a:graphic>
          </wp:inline>
        </w:drawing>
      </w:r>
    </w:p>
    <w:p w:rsidR="001A2709" w:rsidRDefault="001A2709" w:rsidP="001A2709">
      <w:pPr>
        <w:pStyle w:val="Onderschrift"/>
      </w:pPr>
      <w:bookmarkStart w:id="207" w:name="_Ref399767057"/>
      <w:bookmarkStart w:id="208" w:name="_Toc400106234"/>
      <w:bookmarkStart w:id="209" w:name="_Toc404942591"/>
      <w:r>
        <w:t xml:space="preserve">Figure </w:t>
      </w:r>
      <w:r w:rsidR="00F414EE">
        <w:fldChar w:fldCharType="begin"/>
      </w:r>
      <w:r w:rsidR="00F414EE">
        <w:instrText xml:space="preserve"> STYLEREF 1 \s </w:instrText>
      </w:r>
      <w:r w:rsidR="00F414EE">
        <w:fldChar w:fldCharType="separate"/>
      </w:r>
      <w:r w:rsidR="00B2370E">
        <w:rPr>
          <w:noProof/>
        </w:rPr>
        <w:t>2</w:t>
      </w:r>
      <w:r w:rsidR="00F414EE">
        <w:fldChar w:fldCharType="end"/>
      </w:r>
      <w:r w:rsidR="00F414EE">
        <w:noBreakHyphen/>
      </w:r>
      <w:r w:rsidR="00F414EE">
        <w:fldChar w:fldCharType="begin"/>
      </w:r>
      <w:r w:rsidR="00F414EE">
        <w:instrText xml:space="preserve"> SEQ Figure \* ARABIC \s 1 </w:instrText>
      </w:r>
      <w:r w:rsidR="00F414EE">
        <w:fldChar w:fldCharType="separate"/>
      </w:r>
      <w:r w:rsidR="00B2370E">
        <w:rPr>
          <w:noProof/>
        </w:rPr>
        <w:t>5</w:t>
      </w:r>
      <w:r w:rsidR="00F414EE">
        <w:fldChar w:fldCharType="end"/>
      </w:r>
      <w:bookmarkEnd w:id="207"/>
      <w:r>
        <w:t>: Typical DAP screen</w:t>
      </w:r>
      <w:bookmarkEnd w:id="208"/>
      <w:bookmarkEnd w:id="209"/>
    </w:p>
    <w:p w:rsidR="001A2709" w:rsidRDefault="001A2709" w:rsidP="001A2709">
      <w:pPr>
        <w:pStyle w:val="Heading3"/>
        <w:numPr>
          <w:ilvl w:val="2"/>
          <w:numId w:val="3"/>
        </w:numPr>
      </w:pPr>
      <w:bookmarkStart w:id="210" w:name="_Toc400106177"/>
      <w:bookmarkStart w:id="211" w:name="_Toc404942391"/>
      <w:r>
        <w:t>Extra buttons alarm mimic</w:t>
      </w:r>
      <w:bookmarkEnd w:id="210"/>
      <w:bookmarkEnd w:id="211"/>
    </w:p>
    <w:p w:rsidR="001A2709" w:rsidRDefault="001A2709" w:rsidP="001A2709"/>
    <w:p w:rsidR="001A2709" w:rsidRDefault="001A2709" w:rsidP="001A2709">
      <w:r>
        <w:t xml:space="preserve">Depending if the station is set as a specific alarm station, some extra buttons will appear at the bottom of the alarm mimic. When the OWS is set-up as a bridge station, the icons as shown in </w:t>
      </w:r>
      <w:r>
        <w:fldChar w:fldCharType="begin"/>
      </w:r>
      <w:r>
        <w:instrText xml:space="preserve"> REF _Ref399838787 \h </w:instrText>
      </w:r>
      <w:r>
        <w:fldChar w:fldCharType="separate"/>
      </w:r>
      <w:r w:rsidR="00B2370E">
        <w:t xml:space="preserve">Figure </w:t>
      </w:r>
      <w:r w:rsidR="00B2370E">
        <w:rPr>
          <w:noProof/>
        </w:rPr>
        <w:t>2</w:t>
      </w:r>
      <w:r w:rsidR="00B2370E">
        <w:noBreakHyphen/>
      </w:r>
      <w:r w:rsidR="00B2370E">
        <w:rPr>
          <w:noProof/>
        </w:rPr>
        <w:t>6</w:t>
      </w:r>
      <w:r>
        <w:fldChar w:fldCharType="end"/>
      </w:r>
      <w:r>
        <w:t xml:space="preserve"> will appear. When the OWS is set-up as an ER station, the icons as shown in </w:t>
      </w:r>
      <w:r>
        <w:fldChar w:fldCharType="begin"/>
      </w:r>
      <w:r>
        <w:instrText xml:space="preserve"> REF _Ref399838802 \h </w:instrText>
      </w:r>
      <w:r>
        <w:fldChar w:fldCharType="separate"/>
      </w:r>
      <w:r w:rsidR="00B2370E">
        <w:t xml:space="preserve">Figure </w:t>
      </w:r>
      <w:r w:rsidR="00B2370E">
        <w:rPr>
          <w:noProof/>
        </w:rPr>
        <w:t>2</w:t>
      </w:r>
      <w:r w:rsidR="00B2370E">
        <w:noBreakHyphen/>
      </w:r>
      <w:r w:rsidR="00B2370E">
        <w:rPr>
          <w:noProof/>
        </w:rPr>
        <w:t>7</w:t>
      </w:r>
      <w:r>
        <w:fldChar w:fldCharType="end"/>
      </w:r>
      <w:r>
        <w:t xml:space="preserve"> will appear.</w:t>
      </w:r>
    </w:p>
    <w:p w:rsidR="001A2709" w:rsidRDefault="001A2709" w:rsidP="001A2709"/>
    <w:p w:rsidR="001A2709" w:rsidRDefault="001A2709" w:rsidP="001A2709">
      <w:r>
        <w:rPr>
          <w:noProof/>
          <w:lang w:val="nl-NL" w:eastAsia="nl-NL"/>
        </w:rPr>
        <w:drawing>
          <wp:inline distT="0" distB="0" distL="0" distR="0" wp14:anchorId="737C07C8" wp14:editId="78437492">
            <wp:extent cx="5760720" cy="333786"/>
            <wp:effectExtent l="0" t="0" r="0" b="9525"/>
            <wp:docPr id="312" name="Afbeeldin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cstate="print"/>
                    <a:stretch>
                      <a:fillRect/>
                    </a:stretch>
                  </pic:blipFill>
                  <pic:spPr>
                    <a:xfrm>
                      <a:off x="0" y="0"/>
                      <a:ext cx="5760720" cy="333786"/>
                    </a:xfrm>
                    <a:prstGeom prst="rect">
                      <a:avLst/>
                    </a:prstGeom>
                  </pic:spPr>
                </pic:pic>
              </a:graphicData>
            </a:graphic>
          </wp:inline>
        </w:drawing>
      </w:r>
    </w:p>
    <w:p w:rsidR="001A2709" w:rsidRDefault="001A2709" w:rsidP="001A2709">
      <w:pPr>
        <w:pStyle w:val="Onderschrift"/>
      </w:pPr>
      <w:bookmarkStart w:id="212" w:name="_Ref399838787"/>
      <w:bookmarkStart w:id="213" w:name="_Toc400106235"/>
      <w:bookmarkStart w:id="214" w:name="_Toc404942592"/>
      <w:r>
        <w:t xml:space="preserve">Figure </w:t>
      </w:r>
      <w:r w:rsidR="00F414EE">
        <w:fldChar w:fldCharType="begin"/>
      </w:r>
      <w:r w:rsidR="00F414EE">
        <w:instrText xml:space="preserve"> STYLEREF 1 \s </w:instrText>
      </w:r>
      <w:r w:rsidR="00F414EE">
        <w:fldChar w:fldCharType="separate"/>
      </w:r>
      <w:r w:rsidR="00B2370E">
        <w:rPr>
          <w:noProof/>
        </w:rPr>
        <w:t>2</w:t>
      </w:r>
      <w:r w:rsidR="00F414EE">
        <w:fldChar w:fldCharType="end"/>
      </w:r>
      <w:r w:rsidR="00F414EE">
        <w:noBreakHyphen/>
      </w:r>
      <w:r w:rsidR="00F414EE">
        <w:fldChar w:fldCharType="begin"/>
      </w:r>
      <w:r w:rsidR="00F414EE">
        <w:instrText xml:space="preserve"> SEQ Figure \* ARABIC \s 1 </w:instrText>
      </w:r>
      <w:r w:rsidR="00F414EE">
        <w:fldChar w:fldCharType="separate"/>
      </w:r>
      <w:r w:rsidR="00B2370E">
        <w:rPr>
          <w:noProof/>
        </w:rPr>
        <w:t>6</w:t>
      </w:r>
      <w:r w:rsidR="00F414EE">
        <w:fldChar w:fldCharType="end"/>
      </w:r>
      <w:bookmarkEnd w:id="212"/>
      <w:r>
        <w:t>: Bridge set-up icons</w:t>
      </w:r>
      <w:bookmarkEnd w:id="213"/>
      <w:bookmarkEnd w:id="214"/>
    </w:p>
    <w:p w:rsidR="001A2709" w:rsidRDefault="001A2709" w:rsidP="001A2709"/>
    <w:p w:rsidR="001A2709" w:rsidRDefault="001A2709" w:rsidP="001A2709">
      <w:r>
        <w:rPr>
          <w:noProof/>
          <w:lang w:val="nl-NL" w:eastAsia="nl-NL"/>
        </w:rPr>
        <w:drawing>
          <wp:inline distT="0" distB="0" distL="0" distR="0" wp14:anchorId="4EDBFB0D" wp14:editId="683AFEDB">
            <wp:extent cx="5760720" cy="343585"/>
            <wp:effectExtent l="0" t="0" r="0" b="0"/>
            <wp:docPr id="313" name="Afbeelding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cstate="print"/>
                    <a:stretch>
                      <a:fillRect/>
                    </a:stretch>
                  </pic:blipFill>
                  <pic:spPr>
                    <a:xfrm>
                      <a:off x="0" y="0"/>
                      <a:ext cx="5760720" cy="343585"/>
                    </a:xfrm>
                    <a:prstGeom prst="rect">
                      <a:avLst/>
                    </a:prstGeom>
                  </pic:spPr>
                </pic:pic>
              </a:graphicData>
            </a:graphic>
          </wp:inline>
        </w:drawing>
      </w:r>
    </w:p>
    <w:p w:rsidR="001A2709" w:rsidRDefault="001A2709" w:rsidP="001A2709">
      <w:pPr>
        <w:pStyle w:val="Onderschrift"/>
      </w:pPr>
      <w:bookmarkStart w:id="215" w:name="_Ref399838802"/>
      <w:bookmarkStart w:id="216" w:name="_Toc400106236"/>
      <w:bookmarkStart w:id="217" w:name="_Toc404942593"/>
      <w:r>
        <w:t xml:space="preserve">Figure </w:t>
      </w:r>
      <w:r w:rsidR="00F414EE">
        <w:fldChar w:fldCharType="begin"/>
      </w:r>
      <w:r w:rsidR="00F414EE">
        <w:instrText xml:space="preserve"> STYLEREF 1 \s </w:instrText>
      </w:r>
      <w:r w:rsidR="00F414EE">
        <w:fldChar w:fldCharType="separate"/>
      </w:r>
      <w:r w:rsidR="00B2370E">
        <w:rPr>
          <w:noProof/>
        </w:rPr>
        <w:t>2</w:t>
      </w:r>
      <w:r w:rsidR="00F414EE">
        <w:fldChar w:fldCharType="end"/>
      </w:r>
      <w:r w:rsidR="00F414EE">
        <w:noBreakHyphen/>
      </w:r>
      <w:r w:rsidR="00F414EE">
        <w:fldChar w:fldCharType="begin"/>
      </w:r>
      <w:r w:rsidR="00F414EE">
        <w:instrText xml:space="preserve"> SEQ Figure \* ARABIC \s 1 </w:instrText>
      </w:r>
      <w:r w:rsidR="00F414EE">
        <w:fldChar w:fldCharType="separate"/>
      </w:r>
      <w:r w:rsidR="00B2370E">
        <w:rPr>
          <w:noProof/>
        </w:rPr>
        <w:t>7</w:t>
      </w:r>
      <w:r w:rsidR="00F414EE">
        <w:fldChar w:fldCharType="end"/>
      </w:r>
      <w:bookmarkEnd w:id="215"/>
      <w:r>
        <w:t>: ER set-up icons</w:t>
      </w:r>
      <w:bookmarkEnd w:id="216"/>
      <w:bookmarkEnd w:id="217"/>
    </w:p>
    <w:p w:rsidR="001A2709" w:rsidRDefault="001A2709" w:rsidP="001A2709">
      <w:r>
        <w:t>The meaning and handling of these icons are explained in the following table.</w:t>
      </w:r>
    </w:p>
    <w:p w:rsidR="001A2709" w:rsidRDefault="001A2709" w:rsidP="001A2709"/>
    <w:p w:rsidR="001A2709" w:rsidRDefault="001A2709" w:rsidP="001A2709"/>
    <w:p w:rsidR="001A2709" w:rsidRDefault="001A2709" w:rsidP="001A2709"/>
    <w:p w:rsidR="001A2709" w:rsidRDefault="001A2709" w:rsidP="001A2709"/>
    <w:p w:rsidR="001A2709" w:rsidRDefault="001A2709" w:rsidP="001A2709"/>
    <w:p w:rsidR="001A2709" w:rsidRDefault="001A2709" w:rsidP="001A2709"/>
    <w:p w:rsidR="001A2709" w:rsidRDefault="001A2709" w:rsidP="001A2709"/>
    <w:tbl>
      <w:tblPr>
        <w:tblW w:w="0" w:type="auto"/>
        <w:tblInd w:w="10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0A0" w:firstRow="1" w:lastRow="0" w:firstColumn="1" w:lastColumn="0" w:noHBand="0" w:noVBand="0"/>
      </w:tblPr>
      <w:tblGrid>
        <w:gridCol w:w="3015"/>
        <w:gridCol w:w="5929"/>
      </w:tblGrid>
      <w:tr w:rsidR="001A2709" w:rsidRPr="00A00367" w:rsidTr="00A94C0F">
        <w:trPr>
          <w:trHeight w:val="153"/>
        </w:trPr>
        <w:tc>
          <w:tcPr>
            <w:tcW w:w="3015" w:type="dxa"/>
            <w:shd w:val="clear" w:color="auto" w:fill="333333"/>
          </w:tcPr>
          <w:p w:rsidR="001A2709" w:rsidRPr="00A00367" w:rsidRDefault="001A2709" w:rsidP="001A2709">
            <w:pPr>
              <w:rPr>
                <w:b/>
              </w:rPr>
            </w:pPr>
            <w:r>
              <w:rPr>
                <w:b/>
              </w:rPr>
              <w:lastRenderedPageBreak/>
              <w:t>Button</w:t>
            </w:r>
          </w:p>
        </w:tc>
        <w:tc>
          <w:tcPr>
            <w:tcW w:w="5929" w:type="dxa"/>
            <w:shd w:val="clear" w:color="auto" w:fill="333333"/>
          </w:tcPr>
          <w:p w:rsidR="001A2709" w:rsidRPr="00A00367" w:rsidRDefault="001A2709" w:rsidP="001A2709">
            <w:pPr>
              <w:rPr>
                <w:b/>
              </w:rPr>
            </w:pPr>
            <w:r>
              <w:rPr>
                <w:b/>
              </w:rPr>
              <w:t>Explanation</w:t>
            </w:r>
          </w:p>
        </w:tc>
      </w:tr>
      <w:tr w:rsidR="001A2709" w:rsidRPr="000F200F" w:rsidTr="00A94C0F">
        <w:trPr>
          <w:trHeight w:val="1021"/>
        </w:trPr>
        <w:tc>
          <w:tcPr>
            <w:tcW w:w="3015" w:type="dxa"/>
            <w:shd w:val="clear" w:color="auto" w:fill="auto"/>
            <w:vAlign w:val="center"/>
          </w:tcPr>
          <w:p w:rsidR="001A2709" w:rsidRPr="002C5A3C" w:rsidRDefault="001A2709" w:rsidP="001A2709">
            <w:pPr>
              <w:jc w:val="center"/>
            </w:pPr>
            <w:r>
              <w:rPr>
                <w:noProof/>
                <w:lang w:val="nl-NL" w:eastAsia="nl-NL"/>
              </w:rPr>
              <w:drawing>
                <wp:inline distT="0" distB="0" distL="0" distR="0" wp14:anchorId="3A500F4B" wp14:editId="2C679421">
                  <wp:extent cx="720000" cy="720000"/>
                  <wp:effectExtent l="0" t="0" r="4445" b="4445"/>
                  <wp:docPr id="314" name="Afbeelding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referRelativeResize="0"/>
                        </pic:nvPicPr>
                        <pic:blipFill>
                          <a:blip r:embed="rId91" cstate="print"/>
                          <a:stretch>
                            <a:fillRect/>
                          </a:stretch>
                        </pic:blipFill>
                        <pic:spPr>
                          <a:xfrm>
                            <a:off x="0" y="0"/>
                            <a:ext cx="720000" cy="720000"/>
                          </a:xfrm>
                          <a:prstGeom prst="rect">
                            <a:avLst/>
                          </a:prstGeom>
                        </pic:spPr>
                      </pic:pic>
                    </a:graphicData>
                  </a:graphic>
                </wp:inline>
              </w:drawing>
            </w:r>
          </w:p>
        </w:tc>
        <w:tc>
          <w:tcPr>
            <w:tcW w:w="5929" w:type="dxa"/>
            <w:shd w:val="clear" w:color="auto" w:fill="auto"/>
            <w:vAlign w:val="center"/>
          </w:tcPr>
          <w:p w:rsidR="001A2709" w:rsidRPr="00CA0364" w:rsidRDefault="001A2709" w:rsidP="001A2709">
            <w:pPr>
              <w:rPr>
                <w:lang w:val="en-US"/>
              </w:rPr>
            </w:pPr>
            <w:r>
              <w:rPr>
                <w:lang w:val="en-US"/>
              </w:rPr>
              <w:t>Press to print (part of) the alarm list</w:t>
            </w:r>
          </w:p>
        </w:tc>
      </w:tr>
      <w:tr w:rsidR="001A2709" w:rsidRPr="000F200F" w:rsidTr="00A94C0F">
        <w:trPr>
          <w:trHeight w:val="1008"/>
        </w:trPr>
        <w:tc>
          <w:tcPr>
            <w:tcW w:w="3015" w:type="dxa"/>
            <w:shd w:val="clear" w:color="auto" w:fill="auto"/>
            <w:vAlign w:val="center"/>
          </w:tcPr>
          <w:p w:rsidR="001A2709" w:rsidRPr="002C5A3C" w:rsidRDefault="001A2709" w:rsidP="001A2709">
            <w:pPr>
              <w:jc w:val="center"/>
            </w:pPr>
            <w:r>
              <w:rPr>
                <w:noProof/>
                <w:lang w:val="nl-NL" w:eastAsia="nl-NL"/>
              </w:rPr>
              <w:drawing>
                <wp:inline distT="0" distB="0" distL="0" distR="0" wp14:anchorId="1CAA6E56" wp14:editId="5157A37F">
                  <wp:extent cx="720000" cy="720000"/>
                  <wp:effectExtent l="0" t="0" r="4445" b="4445"/>
                  <wp:docPr id="315" name="Afbeelding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referRelativeResize="0"/>
                        </pic:nvPicPr>
                        <pic:blipFill>
                          <a:blip r:embed="rId92" cstate="print"/>
                          <a:stretch>
                            <a:fillRect/>
                          </a:stretch>
                        </pic:blipFill>
                        <pic:spPr>
                          <a:xfrm>
                            <a:off x="0" y="0"/>
                            <a:ext cx="720000" cy="720000"/>
                          </a:xfrm>
                          <a:prstGeom prst="rect">
                            <a:avLst/>
                          </a:prstGeom>
                        </pic:spPr>
                      </pic:pic>
                    </a:graphicData>
                  </a:graphic>
                </wp:inline>
              </w:drawing>
            </w:r>
          </w:p>
        </w:tc>
        <w:tc>
          <w:tcPr>
            <w:tcW w:w="5929" w:type="dxa"/>
            <w:shd w:val="clear" w:color="auto" w:fill="auto"/>
            <w:vAlign w:val="center"/>
          </w:tcPr>
          <w:p w:rsidR="001A2709" w:rsidRPr="00CA0364" w:rsidRDefault="001A2709" w:rsidP="001A2709">
            <w:pPr>
              <w:rPr>
                <w:lang w:val="en-US"/>
              </w:rPr>
            </w:pPr>
            <w:r>
              <w:rPr>
                <w:lang w:val="en-US"/>
              </w:rPr>
              <w:t>Press and select space or crewmember to call</w:t>
            </w:r>
          </w:p>
        </w:tc>
      </w:tr>
      <w:tr w:rsidR="001A2709" w:rsidRPr="000F200F" w:rsidTr="00A94C0F">
        <w:tc>
          <w:tcPr>
            <w:tcW w:w="3015" w:type="dxa"/>
            <w:shd w:val="clear" w:color="auto" w:fill="auto"/>
            <w:vAlign w:val="center"/>
          </w:tcPr>
          <w:p w:rsidR="001A2709" w:rsidRPr="002C5A3C" w:rsidRDefault="001A2709" w:rsidP="001A2709">
            <w:pPr>
              <w:jc w:val="center"/>
            </w:pPr>
            <w:r>
              <w:rPr>
                <w:noProof/>
                <w:lang w:val="nl-NL" w:eastAsia="nl-NL"/>
              </w:rPr>
              <w:drawing>
                <wp:inline distT="0" distB="0" distL="0" distR="0" wp14:anchorId="2A281934" wp14:editId="5F5BA01A">
                  <wp:extent cx="720000" cy="720000"/>
                  <wp:effectExtent l="0" t="0" r="4445" b="4445"/>
                  <wp:docPr id="316" name="Afbeelding 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referRelativeResize="0"/>
                        </pic:nvPicPr>
                        <pic:blipFill>
                          <a:blip r:embed="rId93" cstate="print"/>
                          <a:stretch>
                            <a:fillRect/>
                          </a:stretch>
                        </pic:blipFill>
                        <pic:spPr>
                          <a:xfrm>
                            <a:off x="0" y="0"/>
                            <a:ext cx="720000" cy="720000"/>
                          </a:xfrm>
                          <a:prstGeom prst="rect">
                            <a:avLst/>
                          </a:prstGeom>
                        </pic:spPr>
                      </pic:pic>
                    </a:graphicData>
                  </a:graphic>
                </wp:inline>
              </w:drawing>
            </w:r>
          </w:p>
        </w:tc>
        <w:tc>
          <w:tcPr>
            <w:tcW w:w="5929" w:type="dxa"/>
            <w:shd w:val="clear" w:color="auto" w:fill="auto"/>
            <w:vAlign w:val="center"/>
          </w:tcPr>
          <w:p w:rsidR="001A2709" w:rsidRPr="00CA0364" w:rsidRDefault="001A2709" w:rsidP="001A2709">
            <w:pPr>
              <w:rPr>
                <w:lang w:val="en-US"/>
              </w:rPr>
            </w:pPr>
            <w:r>
              <w:rPr>
                <w:lang w:val="en-US"/>
              </w:rPr>
              <w:t>Switch station On/Off (when applicable)</w:t>
            </w:r>
          </w:p>
        </w:tc>
      </w:tr>
      <w:tr w:rsidR="001A2709" w:rsidRPr="000F200F" w:rsidTr="00A94C0F">
        <w:tc>
          <w:tcPr>
            <w:tcW w:w="3015" w:type="dxa"/>
            <w:shd w:val="clear" w:color="auto" w:fill="auto"/>
            <w:vAlign w:val="center"/>
          </w:tcPr>
          <w:p w:rsidR="001A2709" w:rsidRPr="002C5A3C" w:rsidRDefault="001A2709" w:rsidP="001A2709">
            <w:pPr>
              <w:jc w:val="center"/>
            </w:pPr>
            <w:r>
              <w:rPr>
                <w:noProof/>
                <w:lang w:val="nl-NL" w:eastAsia="nl-NL"/>
              </w:rPr>
              <w:drawing>
                <wp:inline distT="0" distB="0" distL="0" distR="0" wp14:anchorId="5919F8D5" wp14:editId="546BF917">
                  <wp:extent cx="720000" cy="720000"/>
                  <wp:effectExtent l="0" t="0" r="4445" b="4445"/>
                  <wp:docPr id="317" name="Afbeelding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referRelativeResize="0"/>
                        </pic:nvPicPr>
                        <pic:blipFill>
                          <a:blip r:embed="rId94" cstate="print"/>
                          <a:stretch>
                            <a:fillRect/>
                          </a:stretch>
                        </pic:blipFill>
                        <pic:spPr>
                          <a:xfrm>
                            <a:off x="0" y="0"/>
                            <a:ext cx="720000" cy="720000"/>
                          </a:xfrm>
                          <a:prstGeom prst="rect">
                            <a:avLst/>
                          </a:prstGeom>
                        </pic:spPr>
                      </pic:pic>
                    </a:graphicData>
                  </a:graphic>
                </wp:inline>
              </w:drawing>
            </w:r>
          </w:p>
        </w:tc>
        <w:tc>
          <w:tcPr>
            <w:tcW w:w="5929" w:type="dxa"/>
            <w:shd w:val="clear" w:color="auto" w:fill="auto"/>
            <w:vAlign w:val="center"/>
          </w:tcPr>
          <w:p w:rsidR="001A2709" w:rsidRPr="00CA0364" w:rsidRDefault="001A2709" w:rsidP="001A2709">
            <w:pPr>
              <w:rPr>
                <w:lang w:val="en-US"/>
              </w:rPr>
            </w:pPr>
            <w:r>
              <w:rPr>
                <w:lang w:val="en-US"/>
              </w:rPr>
              <w:t>Scroll to top</w:t>
            </w:r>
          </w:p>
        </w:tc>
      </w:tr>
      <w:tr w:rsidR="001A2709" w:rsidRPr="002C5A3C" w:rsidTr="00A94C0F">
        <w:tc>
          <w:tcPr>
            <w:tcW w:w="3015" w:type="dxa"/>
            <w:shd w:val="clear" w:color="auto" w:fill="auto"/>
            <w:vAlign w:val="center"/>
          </w:tcPr>
          <w:p w:rsidR="001A2709" w:rsidRPr="002C5A3C" w:rsidRDefault="001A2709" w:rsidP="001A2709">
            <w:pPr>
              <w:jc w:val="center"/>
            </w:pPr>
            <w:r>
              <w:rPr>
                <w:noProof/>
                <w:lang w:val="nl-NL" w:eastAsia="nl-NL"/>
              </w:rPr>
              <w:drawing>
                <wp:inline distT="0" distB="0" distL="0" distR="0" wp14:anchorId="4D3FCEE8" wp14:editId="23F1752C">
                  <wp:extent cx="720000" cy="720000"/>
                  <wp:effectExtent l="0" t="0" r="4445" b="4445"/>
                  <wp:docPr id="318" name="Afbeelding 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referRelativeResize="0"/>
                        </pic:nvPicPr>
                        <pic:blipFill>
                          <a:blip r:embed="rId95" cstate="print"/>
                          <a:stretch>
                            <a:fillRect/>
                          </a:stretch>
                        </pic:blipFill>
                        <pic:spPr>
                          <a:xfrm>
                            <a:off x="0" y="0"/>
                            <a:ext cx="720000" cy="720000"/>
                          </a:xfrm>
                          <a:prstGeom prst="rect">
                            <a:avLst/>
                          </a:prstGeom>
                        </pic:spPr>
                      </pic:pic>
                    </a:graphicData>
                  </a:graphic>
                </wp:inline>
              </w:drawing>
            </w:r>
          </w:p>
        </w:tc>
        <w:tc>
          <w:tcPr>
            <w:tcW w:w="5929" w:type="dxa"/>
            <w:shd w:val="clear" w:color="auto" w:fill="auto"/>
            <w:vAlign w:val="center"/>
          </w:tcPr>
          <w:p w:rsidR="001A2709" w:rsidRPr="002C5A3C" w:rsidRDefault="001A2709" w:rsidP="001A2709">
            <w:r>
              <w:t>Scroll up</w:t>
            </w:r>
          </w:p>
        </w:tc>
      </w:tr>
      <w:tr w:rsidR="001A2709" w:rsidRPr="002C5A3C" w:rsidTr="00A94C0F">
        <w:trPr>
          <w:trHeight w:val="70"/>
        </w:trPr>
        <w:tc>
          <w:tcPr>
            <w:tcW w:w="3015" w:type="dxa"/>
            <w:shd w:val="clear" w:color="auto" w:fill="auto"/>
            <w:vAlign w:val="center"/>
          </w:tcPr>
          <w:p w:rsidR="001A2709" w:rsidRDefault="001A2709" w:rsidP="001A2709">
            <w:pPr>
              <w:jc w:val="center"/>
            </w:pPr>
            <w:r>
              <w:rPr>
                <w:noProof/>
                <w:lang w:val="nl-NL" w:eastAsia="nl-NL"/>
              </w:rPr>
              <w:drawing>
                <wp:inline distT="0" distB="0" distL="0" distR="0" wp14:anchorId="0128D921" wp14:editId="171E66B0">
                  <wp:extent cx="720000" cy="720000"/>
                  <wp:effectExtent l="0" t="0" r="4445" b="4445"/>
                  <wp:docPr id="319" name="Afbeelding 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referRelativeResize="0"/>
                        </pic:nvPicPr>
                        <pic:blipFill>
                          <a:blip r:embed="rId96" cstate="print"/>
                          <a:stretch>
                            <a:fillRect/>
                          </a:stretch>
                        </pic:blipFill>
                        <pic:spPr>
                          <a:xfrm>
                            <a:off x="0" y="0"/>
                            <a:ext cx="720000" cy="720000"/>
                          </a:xfrm>
                          <a:prstGeom prst="rect">
                            <a:avLst/>
                          </a:prstGeom>
                        </pic:spPr>
                      </pic:pic>
                    </a:graphicData>
                  </a:graphic>
                </wp:inline>
              </w:drawing>
            </w:r>
          </w:p>
        </w:tc>
        <w:tc>
          <w:tcPr>
            <w:tcW w:w="5929" w:type="dxa"/>
            <w:shd w:val="clear" w:color="auto" w:fill="auto"/>
            <w:vAlign w:val="center"/>
          </w:tcPr>
          <w:p w:rsidR="001A2709" w:rsidRPr="002C5A3C" w:rsidRDefault="001A2709" w:rsidP="001A2709">
            <w:r>
              <w:t>Scroll down</w:t>
            </w:r>
          </w:p>
        </w:tc>
      </w:tr>
      <w:tr w:rsidR="001A2709" w:rsidRPr="002C5A3C" w:rsidTr="00A94C0F">
        <w:trPr>
          <w:trHeight w:val="862"/>
        </w:trPr>
        <w:tc>
          <w:tcPr>
            <w:tcW w:w="3015" w:type="dxa"/>
            <w:shd w:val="clear" w:color="auto" w:fill="auto"/>
            <w:vAlign w:val="center"/>
          </w:tcPr>
          <w:p w:rsidR="001A2709" w:rsidRDefault="001A2709" w:rsidP="001A2709">
            <w:pPr>
              <w:jc w:val="center"/>
            </w:pPr>
            <w:r>
              <w:rPr>
                <w:noProof/>
                <w:lang w:val="nl-NL" w:eastAsia="nl-NL"/>
              </w:rPr>
              <w:drawing>
                <wp:inline distT="0" distB="0" distL="0" distR="0" wp14:anchorId="04561B0D" wp14:editId="765867AC">
                  <wp:extent cx="720000" cy="720000"/>
                  <wp:effectExtent l="0" t="0" r="4445" b="4445"/>
                  <wp:docPr id="96" name="Afbeelding 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referRelativeResize="0"/>
                        </pic:nvPicPr>
                        <pic:blipFill>
                          <a:blip r:embed="rId97" cstate="print"/>
                          <a:stretch>
                            <a:fillRect/>
                          </a:stretch>
                        </pic:blipFill>
                        <pic:spPr>
                          <a:xfrm>
                            <a:off x="0" y="0"/>
                            <a:ext cx="720000" cy="720000"/>
                          </a:xfrm>
                          <a:prstGeom prst="rect">
                            <a:avLst/>
                          </a:prstGeom>
                        </pic:spPr>
                      </pic:pic>
                    </a:graphicData>
                  </a:graphic>
                </wp:inline>
              </w:drawing>
            </w:r>
          </w:p>
        </w:tc>
        <w:tc>
          <w:tcPr>
            <w:tcW w:w="5929" w:type="dxa"/>
            <w:shd w:val="clear" w:color="auto" w:fill="auto"/>
            <w:vAlign w:val="center"/>
          </w:tcPr>
          <w:p w:rsidR="001A2709" w:rsidRDefault="001A2709" w:rsidP="001A2709">
            <w:pPr>
              <w:rPr>
                <w:lang w:val="en-US"/>
              </w:rPr>
            </w:pPr>
            <w:r>
              <w:rPr>
                <w:lang w:val="en-US"/>
              </w:rPr>
              <w:t>Acknowledge or silence alarms</w:t>
            </w:r>
          </w:p>
        </w:tc>
      </w:tr>
      <w:tr w:rsidR="001A2709" w:rsidRPr="002C5A3C" w:rsidTr="00A94C0F">
        <w:trPr>
          <w:trHeight w:val="836"/>
        </w:trPr>
        <w:tc>
          <w:tcPr>
            <w:tcW w:w="3015" w:type="dxa"/>
            <w:shd w:val="clear" w:color="auto" w:fill="auto"/>
            <w:vAlign w:val="center"/>
          </w:tcPr>
          <w:p w:rsidR="001A2709" w:rsidRDefault="001A2709" w:rsidP="001A2709">
            <w:pPr>
              <w:jc w:val="center"/>
            </w:pPr>
            <w:r>
              <w:rPr>
                <w:noProof/>
                <w:lang w:val="nl-NL" w:eastAsia="nl-NL"/>
              </w:rPr>
              <w:drawing>
                <wp:inline distT="0" distB="0" distL="0" distR="0" wp14:anchorId="388E1E8B" wp14:editId="3F368FB1">
                  <wp:extent cx="720000" cy="720000"/>
                  <wp:effectExtent l="0" t="0" r="4445" b="4445"/>
                  <wp:docPr id="97" name="Afbeelding 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referRelativeResize="0"/>
                        </pic:nvPicPr>
                        <pic:blipFill>
                          <a:blip r:embed="rId98" cstate="print"/>
                          <a:stretch>
                            <a:fillRect/>
                          </a:stretch>
                        </pic:blipFill>
                        <pic:spPr>
                          <a:xfrm>
                            <a:off x="0" y="0"/>
                            <a:ext cx="720000" cy="720000"/>
                          </a:xfrm>
                          <a:prstGeom prst="rect">
                            <a:avLst/>
                          </a:prstGeom>
                        </pic:spPr>
                      </pic:pic>
                    </a:graphicData>
                  </a:graphic>
                </wp:inline>
              </w:drawing>
            </w:r>
          </w:p>
        </w:tc>
        <w:tc>
          <w:tcPr>
            <w:tcW w:w="5929" w:type="dxa"/>
            <w:shd w:val="clear" w:color="auto" w:fill="auto"/>
            <w:vAlign w:val="center"/>
          </w:tcPr>
          <w:p w:rsidR="001A2709" w:rsidRDefault="001A2709" w:rsidP="001A2709">
            <w:pPr>
              <w:rPr>
                <w:lang w:val="en-US"/>
              </w:rPr>
            </w:pPr>
            <w:r>
              <w:rPr>
                <w:lang w:val="en-US"/>
              </w:rPr>
              <w:t>Select crew for Bridge duty</w:t>
            </w:r>
          </w:p>
        </w:tc>
      </w:tr>
      <w:tr w:rsidR="001A2709" w:rsidRPr="002C5A3C" w:rsidTr="00A94C0F">
        <w:trPr>
          <w:trHeight w:val="1078"/>
        </w:trPr>
        <w:tc>
          <w:tcPr>
            <w:tcW w:w="3015" w:type="dxa"/>
            <w:shd w:val="clear" w:color="auto" w:fill="auto"/>
            <w:vAlign w:val="center"/>
          </w:tcPr>
          <w:p w:rsidR="001A2709" w:rsidRDefault="001A2709" w:rsidP="001A2709">
            <w:pPr>
              <w:jc w:val="center"/>
            </w:pPr>
            <w:r>
              <w:rPr>
                <w:noProof/>
                <w:lang w:val="nl-NL" w:eastAsia="nl-NL"/>
              </w:rPr>
              <w:drawing>
                <wp:inline distT="0" distB="0" distL="0" distR="0" wp14:anchorId="2B3340EF" wp14:editId="684EDD2D">
                  <wp:extent cx="720000" cy="720000"/>
                  <wp:effectExtent l="0" t="0" r="4445" b="4445"/>
                  <wp:docPr id="98" name="Afbeelding 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referRelativeResize="0"/>
                        </pic:nvPicPr>
                        <pic:blipFill>
                          <a:blip r:embed="rId99" cstate="print"/>
                          <a:stretch>
                            <a:fillRect/>
                          </a:stretch>
                        </pic:blipFill>
                        <pic:spPr>
                          <a:xfrm>
                            <a:off x="0" y="0"/>
                            <a:ext cx="720000" cy="720000"/>
                          </a:xfrm>
                          <a:prstGeom prst="rect">
                            <a:avLst/>
                          </a:prstGeom>
                        </pic:spPr>
                      </pic:pic>
                    </a:graphicData>
                  </a:graphic>
                </wp:inline>
              </w:drawing>
            </w:r>
          </w:p>
        </w:tc>
        <w:tc>
          <w:tcPr>
            <w:tcW w:w="5929" w:type="dxa"/>
            <w:shd w:val="clear" w:color="auto" w:fill="auto"/>
            <w:vAlign w:val="center"/>
          </w:tcPr>
          <w:p w:rsidR="001A2709" w:rsidRDefault="001A2709" w:rsidP="001A2709">
            <w:pPr>
              <w:rPr>
                <w:lang w:val="en-US"/>
              </w:rPr>
            </w:pPr>
            <w:r>
              <w:rPr>
                <w:lang w:val="en-US"/>
              </w:rPr>
              <w:t>Switch BNWAS On/Off</w:t>
            </w:r>
          </w:p>
        </w:tc>
      </w:tr>
      <w:tr w:rsidR="001A2709" w:rsidRPr="002C5A3C" w:rsidTr="00A94C0F">
        <w:trPr>
          <w:trHeight w:val="1052"/>
        </w:trPr>
        <w:tc>
          <w:tcPr>
            <w:tcW w:w="3015" w:type="dxa"/>
            <w:shd w:val="clear" w:color="auto" w:fill="auto"/>
            <w:vAlign w:val="center"/>
          </w:tcPr>
          <w:p w:rsidR="001A2709" w:rsidRDefault="001A2709" w:rsidP="001A2709">
            <w:pPr>
              <w:jc w:val="center"/>
            </w:pPr>
            <w:r>
              <w:rPr>
                <w:noProof/>
                <w:lang w:val="nl-NL" w:eastAsia="nl-NL"/>
              </w:rPr>
              <w:drawing>
                <wp:inline distT="0" distB="0" distL="0" distR="0" wp14:anchorId="3487E4B6" wp14:editId="5C5DDA08">
                  <wp:extent cx="720000" cy="720000"/>
                  <wp:effectExtent l="0" t="0" r="4445" b="4445"/>
                  <wp:docPr id="99" name="Afbeelding 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referRelativeResize="0"/>
                        </pic:nvPicPr>
                        <pic:blipFill>
                          <a:blip r:embed="rId100" cstate="print"/>
                          <a:stretch>
                            <a:fillRect/>
                          </a:stretch>
                        </pic:blipFill>
                        <pic:spPr>
                          <a:xfrm>
                            <a:off x="0" y="0"/>
                            <a:ext cx="720000" cy="720000"/>
                          </a:xfrm>
                          <a:prstGeom prst="rect">
                            <a:avLst/>
                          </a:prstGeom>
                        </pic:spPr>
                      </pic:pic>
                    </a:graphicData>
                  </a:graphic>
                </wp:inline>
              </w:drawing>
            </w:r>
          </w:p>
        </w:tc>
        <w:tc>
          <w:tcPr>
            <w:tcW w:w="5929" w:type="dxa"/>
            <w:shd w:val="clear" w:color="auto" w:fill="auto"/>
            <w:vAlign w:val="center"/>
          </w:tcPr>
          <w:p w:rsidR="001A2709" w:rsidRDefault="001A2709" w:rsidP="001A2709">
            <w:pPr>
              <w:rPr>
                <w:lang w:val="en-US"/>
              </w:rPr>
            </w:pPr>
            <w:r>
              <w:rPr>
                <w:lang w:val="en-US"/>
              </w:rPr>
              <w:t>Select crew for ER duty</w:t>
            </w:r>
          </w:p>
        </w:tc>
      </w:tr>
      <w:tr w:rsidR="001A2709" w:rsidRPr="002C5A3C" w:rsidTr="00A94C0F">
        <w:tc>
          <w:tcPr>
            <w:tcW w:w="3015" w:type="dxa"/>
            <w:shd w:val="clear" w:color="auto" w:fill="auto"/>
            <w:vAlign w:val="center"/>
          </w:tcPr>
          <w:p w:rsidR="001A2709" w:rsidRDefault="001A2709" w:rsidP="001A2709">
            <w:pPr>
              <w:jc w:val="center"/>
            </w:pPr>
            <w:r>
              <w:rPr>
                <w:noProof/>
                <w:lang w:val="nl-NL" w:eastAsia="nl-NL"/>
              </w:rPr>
              <w:drawing>
                <wp:inline distT="0" distB="0" distL="0" distR="0" wp14:anchorId="17823C6D" wp14:editId="7A54DB10">
                  <wp:extent cx="720000" cy="720000"/>
                  <wp:effectExtent l="0" t="0" r="4445" b="4445"/>
                  <wp:docPr id="100" name="Afbeelding 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referRelativeResize="0"/>
                        </pic:nvPicPr>
                        <pic:blipFill>
                          <a:blip r:embed="rId101" cstate="print"/>
                          <a:stretch>
                            <a:fillRect/>
                          </a:stretch>
                        </pic:blipFill>
                        <pic:spPr>
                          <a:xfrm>
                            <a:off x="0" y="0"/>
                            <a:ext cx="720000" cy="720000"/>
                          </a:xfrm>
                          <a:prstGeom prst="rect">
                            <a:avLst/>
                          </a:prstGeom>
                        </pic:spPr>
                      </pic:pic>
                    </a:graphicData>
                  </a:graphic>
                </wp:inline>
              </w:drawing>
            </w:r>
          </w:p>
        </w:tc>
        <w:tc>
          <w:tcPr>
            <w:tcW w:w="5929" w:type="dxa"/>
            <w:shd w:val="clear" w:color="auto" w:fill="auto"/>
            <w:vAlign w:val="center"/>
          </w:tcPr>
          <w:p w:rsidR="001A2709" w:rsidRDefault="001A2709" w:rsidP="001A2709">
            <w:pPr>
              <w:rPr>
                <w:lang w:val="en-US"/>
              </w:rPr>
            </w:pPr>
            <w:r>
              <w:rPr>
                <w:lang w:val="en-US"/>
              </w:rPr>
              <w:t>Switch personnel alarm On/Off</w:t>
            </w:r>
          </w:p>
        </w:tc>
      </w:tr>
    </w:tbl>
    <w:p w:rsidR="001A2709" w:rsidRDefault="001A2709" w:rsidP="001A2709">
      <w:pPr>
        <w:pStyle w:val="Onderschrift"/>
      </w:pPr>
      <w:bookmarkStart w:id="218" w:name="_Toc400106262"/>
      <w:bookmarkStart w:id="219" w:name="_Toc404942727"/>
      <w:r>
        <w:t xml:space="preserve">Table </w:t>
      </w:r>
      <w:r w:rsidR="009B65A7">
        <w:fldChar w:fldCharType="begin"/>
      </w:r>
      <w:r w:rsidR="009B65A7">
        <w:instrText xml:space="preserve"> STYLEREF 1 \s </w:instrText>
      </w:r>
      <w:r w:rsidR="009B65A7">
        <w:fldChar w:fldCharType="separate"/>
      </w:r>
      <w:r w:rsidR="00B2370E">
        <w:rPr>
          <w:noProof/>
        </w:rPr>
        <w:t>2</w:t>
      </w:r>
      <w:r w:rsidR="009B65A7">
        <w:fldChar w:fldCharType="end"/>
      </w:r>
      <w:r w:rsidR="009B65A7">
        <w:noBreakHyphen/>
      </w:r>
      <w:r w:rsidR="009B65A7">
        <w:fldChar w:fldCharType="begin"/>
      </w:r>
      <w:r w:rsidR="009B65A7">
        <w:instrText xml:space="preserve"> SEQ Table \* ARABIC \s 1 </w:instrText>
      </w:r>
      <w:r w:rsidR="009B65A7">
        <w:fldChar w:fldCharType="separate"/>
      </w:r>
      <w:r w:rsidR="00B2370E">
        <w:rPr>
          <w:noProof/>
        </w:rPr>
        <w:t>2</w:t>
      </w:r>
      <w:r w:rsidR="009B65A7">
        <w:fldChar w:fldCharType="end"/>
      </w:r>
      <w:r>
        <w:t>: Alarm mimic set-up icons</w:t>
      </w:r>
      <w:bookmarkEnd w:id="218"/>
      <w:bookmarkEnd w:id="219"/>
    </w:p>
    <w:p w:rsidR="001A2709" w:rsidRDefault="001A2709" w:rsidP="001A2709"/>
    <w:p w:rsidR="001A2709" w:rsidRDefault="001A2709" w:rsidP="001A2709"/>
    <w:p w:rsidR="001A2709" w:rsidRDefault="001A2709" w:rsidP="001A2709">
      <w:r>
        <w:t xml:space="preserve">The </w:t>
      </w:r>
      <w:r w:rsidRPr="00046F14">
        <w:rPr>
          <w:i/>
        </w:rPr>
        <w:t>Call</w:t>
      </w:r>
      <w:r>
        <w:rPr>
          <w:i/>
        </w:rPr>
        <w:t xml:space="preserve"> </w:t>
      </w:r>
      <w:r>
        <w:t xml:space="preserve">and </w:t>
      </w:r>
      <w:r w:rsidRPr="00046F14">
        <w:rPr>
          <w:i/>
        </w:rPr>
        <w:t>Duty Select</w:t>
      </w:r>
      <w:r>
        <w:t xml:space="preserve"> buttons have some additional choices, depending on who you can call or who you can select for duty. This will be configured upfront and will look as in </w:t>
      </w:r>
      <w:r>
        <w:fldChar w:fldCharType="begin"/>
      </w:r>
      <w:r>
        <w:instrText xml:space="preserve"> REF _Ref399842588 \h </w:instrText>
      </w:r>
      <w:r>
        <w:fldChar w:fldCharType="separate"/>
      </w:r>
      <w:r w:rsidR="00B2370E">
        <w:t xml:space="preserve">Figure </w:t>
      </w:r>
      <w:r w:rsidR="00B2370E">
        <w:rPr>
          <w:noProof/>
        </w:rPr>
        <w:t>2</w:t>
      </w:r>
      <w:r w:rsidR="00B2370E">
        <w:noBreakHyphen/>
      </w:r>
      <w:r w:rsidR="00B2370E">
        <w:rPr>
          <w:noProof/>
        </w:rPr>
        <w:t>8</w:t>
      </w:r>
      <w:r>
        <w:fldChar w:fldCharType="end"/>
      </w:r>
      <w:r>
        <w:t xml:space="preserve"> and </w:t>
      </w:r>
      <w:r>
        <w:fldChar w:fldCharType="begin"/>
      </w:r>
      <w:r>
        <w:instrText xml:space="preserve"> REF _Ref399842600 \h </w:instrText>
      </w:r>
      <w:r>
        <w:fldChar w:fldCharType="separate"/>
      </w:r>
      <w:r w:rsidR="00B2370E">
        <w:t xml:space="preserve">Figure </w:t>
      </w:r>
      <w:r w:rsidR="00B2370E">
        <w:rPr>
          <w:noProof/>
        </w:rPr>
        <w:t>2</w:t>
      </w:r>
      <w:r w:rsidR="00B2370E">
        <w:noBreakHyphen/>
      </w:r>
      <w:r w:rsidR="00B2370E">
        <w:rPr>
          <w:noProof/>
        </w:rPr>
        <w:t>9</w:t>
      </w:r>
      <w:r>
        <w:fldChar w:fldCharType="end"/>
      </w:r>
      <w:r>
        <w:t xml:space="preserve">. First select the </w:t>
      </w:r>
      <w:r w:rsidRPr="00046F14">
        <w:rPr>
          <w:i/>
        </w:rPr>
        <w:t>Call</w:t>
      </w:r>
      <w:r>
        <w:t xml:space="preserve"> or </w:t>
      </w:r>
      <w:r w:rsidRPr="00046F14">
        <w:rPr>
          <w:i/>
        </w:rPr>
        <w:t>Duty Select</w:t>
      </w:r>
      <w:r>
        <w:t xml:space="preserve"> button and then choose from the following menu.</w:t>
      </w:r>
    </w:p>
    <w:p w:rsidR="001A2709" w:rsidRDefault="001A2709" w:rsidP="001A2709"/>
    <w:p w:rsidR="001A2709" w:rsidRDefault="001A2709" w:rsidP="001A2709">
      <w:r>
        <w:rPr>
          <w:noProof/>
          <w:lang w:val="nl-NL" w:eastAsia="nl-NL"/>
        </w:rPr>
        <w:drawing>
          <wp:inline distT="0" distB="0" distL="0" distR="0" wp14:anchorId="2465013B" wp14:editId="51ECF732">
            <wp:extent cx="2809875" cy="2286000"/>
            <wp:effectExtent l="0" t="0" r="9525" b="0"/>
            <wp:docPr id="101" name="Afbeelding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cstate="print"/>
                    <a:stretch>
                      <a:fillRect/>
                    </a:stretch>
                  </pic:blipFill>
                  <pic:spPr>
                    <a:xfrm>
                      <a:off x="0" y="0"/>
                      <a:ext cx="2809875" cy="2286000"/>
                    </a:xfrm>
                    <a:prstGeom prst="rect">
                      <a:avLst/>
                    </a:prstGeom>
                  </pic:spPr>
                </pic:pic>
              </a:graphicData>
            </a:graphic>
          </wp:inline>
        </w:drawing>
      </w:r>
    </w:p>
    <w:p w:rsidR="001A2709" w:rsidRDefault="001A2709" w:rsidP="001A2709">
      <w:pPr>
        <w:pStyle w:val="Onderschrift"/>
      </w:pPr>
      <w:bookmarkStart w:id="220" w:name="_Ref399842588"/>
      <w:bookmarkStart w:id="221" w:name="_Toc400106237"/>
      <w:bookmarkStart w:id="222" w:name="_Toc404942594"/>
      <w:r>
        <w:t xml:space="preserve">Figure </w:t>
      </w:r>
      <w:r w:rsidR="00F414EE">
        <w:fldChar w:fldCharType="begin"/>
      </w:r>
      <w:r w:rsidR="00F414EE">
        <w:instrText xml:space="preserve"> STYLEREF 1 \s </w:instrText>
      </w:r>
      <w:r w:rsidR="00F414EE">
        <w:fldChar w:fldCharType="separate"/>
      </w:r>
      <w:r w:rsidR="00B2370E">
        <w:rPr>
          <w:noProof/>
        </w:rPr>
        <w:t>2</w:t>
      </w:r>
      <w:r w:rsidR="00F414EE">
        <w:fldChar w:fldCharType="end"/>
      </w:r>
      <w:r w:rsidR="00F414EE">
        <w:noBreakHyphen/>
      </w:r>
      <w:r w:rsidR="00F414EE">
        <w:fldChar w:fldCharType="begin"/>
      </w:r>
      <w:r w:rsidR="00F414EE">
        <w:instrText xml:space="preserve"> SEQ Figure \* ARABIC \s 1 </w:instrText>
      </w:r>
      <w:r w:rsidR="00F414EE">
        <w:fldChar w:fldCharType="separate"/>
      </w:r>
      <w:r w:rsidR="00B2370E">
        <w:rPr>
          <w:noProof/>
        </w:rPr>
        <w:t>8</w:t>
      </w:r>
      <w:r w:rsidR="00F414EE">
        <w:fldChar w:fldCharType="end"/>
      </w:r>
      <w:bookmarkEnd w:id="220"/>
      <w:r>
        <w:t>: Call function</w:t>
      </w:r>
      <w:bookmarkEnd w:id="221"/>
      <w:bookmarkEnd w:id="222"/>
    </w:p>
    <w:p w:rsidR="001A2709" w:rsidRDefault="001A2709" w:rsidP="001A2709"/>
    <w:p w:rsidR="001A2709" w:rsidRDefault="001A2709" w:rsidP="001A2709">
      <w:r>
        <w:rPr>
          <w:noProof/>
          <w:lang w:val="nl-NL" w:eastAsia="nl-NL"/>
        </w:rPr>
        <w:drawing>
          <wp:inline distT="0" distB="0" distL="0" distR="0" wp14:anchorId="0AD40CF0" wp14:editId="04010984">
            <wp:extent cx="1762125" cy="1476375"/>
            <wp:effectExtent l="0" t="0" r="9525" b="9525"/>
            <wp:docPr id="102" name="Afbeelding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cstate="print"/>
                    <a:stretch>
                      <a:fillRect/>
                    </a:stretch>
                  </pic:blipFill>
                  <pic:spPr>
                    <a:xfrm>
                      <a:off x="0" y="0"/>
                      <a:ext cx="1762125" cy="1476375"/>
                    </a:xfrm>
                    <a:prstGeom prst="rect">
                      <a:avLst/>
                    </a:prstGeom>
                  </pic:spPr>
                </pic:pic>
              </a:graphicData>
            </a:graphic>
          </wp:inline>
        </w:drawing>
      </w:r>
    </w:p>
    <w:p w:rsidR="001A2709" w:rsidRDefault="001A2709" w:rsidP="001A2709">
      <w:pPr>
        <w:pStyle w:val="Onderschrift"/>
      </w:pPr>
      <w:bookmarkStart w:id="223" w:name="_Ref399842600"/>
      <w:bookmarkStart w:id="224" w:name="_Toc400106238"/>
      <w:bookmarkStart w:id="225" w:name="_Toc404942595"/>
      <w:r>
        <w:t xml:space="preserve">Figure </w:t>
      </w:r>
      <w:r w:rsidR="00F414EE">
        <w:fldChar w:fldCharType="begin"/>
      </w:r>
      <w:r w:rsidR="00F414EE">
        <w:instrText xml:space="preserve"> STYLEREF 1 \s </w:instrText>
      </w:r>
      <w:r w:rsidR="00F414EE">
        <w:fldChar w:fldCharType="separate"/>
      </w:r>
      <w:r w:rsidR="00B2370E">
        <w:rPr>
          <w:noProof/>
        </w:rPr>
        <w:t>2</w:t>
      </w:r>
      <w:r w:rsidR="00F414EE">
        <w:fldChar w:fldCharType="end"/>
      </w:r>
      <w:r w:rsidR="00F414EE">
        <w:noBreakHyphen/>
      </w:r>
      <w:r w:rsidR="00F414EE">
        <w:fldChar w:fldCharType="begin"/>
      </w:r>
      <w:r w:rsidR="00F414EE">
        <w:instrText xml:space="preserve"> SEQ Figure \* ARABIC \s 1 </w:instrText>
      </w:r>
      <w:r w:rsidR="00F414EE">
        <w:fldChar w:fldCharType="separate"/>
      </w:r>
      <w:r w:rsidR="00B2370E">
        <w:rPr>
          <w:noProof/>
        </w:rPr>
        <w:t>9</w:t>
      </w:r>
      <w:r w:rsidR="00F414EE">
        <w:fldChar w:fldCharType="end"/>
      </w:r>
      <w:bookmarkEnd w:id="223"/>
      <w:r>
        <w:t>: Duty select function</w:t>
      </w:r>
      <w:bookmarkEnd w:id="224"/>
      <w:bookmarkEnd w:id="225"/>
    </w:p>
    <w:p w:rsidR="001A2709" w:rsidRDefault="001A2709" w:rsidP="001A2709">
      <w:r>
        <w:t xml:space="preserve">Additionally, you can see the station that is calling you on the main screen (while hearing a buzzer tone if available). You can click on the message to make it disappear (see </w:t>
      </w:r>
      <w:r>
        <w:fldChar w:fldCharType="begin"/>
      </w:r>
      <w:r>
        <w:instrText xml:space="preserve"> REF _Ref399843018 \h </w:instrText>
      </w:r>
      <w:r>
        <w:fldChar w:fldCharType="separate"/>
      </w:r>
      <w:r w:rsidR="00B2370E">
        <w:t xml:space="preserve">Figure </w:t>
      </w:r>
      <w:r w:rsidR="00B2370E">
        <w:rPr>
          <w:noProof/>
        </w:rPr>
        <w:t>2</w:t>
      </w:r>
      <w:r w:rsidR="00B2370E">
        <w:noBreakHyphen/>
      </w:r>
      <w:r w:rsidR="00B2370E">
        <w:rPr>
          <w:noProof/>
        </w:rPr>
        <w:t>10</w:t>
      </w:r>
      <w:r>
        <w:fldChar w:fldCharType="end"/>
      </w:r>
      <w:r>
        <w:t>).</w:t>
      </w:r>
    </w:p>
    <w:p w:rsidR="001A2709" w:rsidRDefault="001A2709" w:rsidP="001A2709"/>
    <w:p w:rsidR="001A2709" w:rsidRDefault="001A2709" w:rsidP="001A2709">
      <w:r>
        <w:t xml:space="preserve">The person that is on duty will be visible on all stations in the right upper corner of the screen. </w:t>
      </w:r>
    </w:p>
    <w:p w:rsidR="001A2709" w:rsidRDefault="001A2709" w:rsidP="001A2709">
      <w:r>
        <w:t xml:space="preserve"> </w:t>
      </w:r>
    </w:p>
    <w:p w:rsidR="001A2709" w:rsidRDefault="001A2709" w:rsidP="001A2709">
      <w:r>
        <w:rPr>
          <w:noProof/>
          <w:lang w:val="nl-NL" w:eastAsia="nl-NL"/>
        </w:rPr>
        <w:drawing>
          <wp:inline distT="0" distB="0" distL="0" distR="0" wp14:anchorId="36D6B484" wp14:editId="65D80232">
            <wp:extent cx="4181475" cy="923925"/>
            <wp:effectExtent l="0" t="0" r="9525" b="9525"/>
            <wp:docPr id="103" name="Afbeelding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cstate="print"/>
                    <a:stretch>
                      <a:fillRect/>
                    </a:stretch>
                  </pic:blipFill>
                  <pic:spPr>
                    <a:xfrm>
                      <a:off x="0" y="0"/>
                      <a:ext cx="4181475" cy="923925"/>
                    </a:xfrm>
                    <a:prstGeom prst="rect">
                      <a:avLst/>
                    </a:prstGeom>
                  </pic:spPr>
                </pic:pic>
              </a:graphicData>
            </a:graphic>
          </wp:inline>
        </w:drawing>
      </w:r>
    </w:p>
    <w:p w:rsidR="001A2709" w:rsidRDefault="001A2709" w:rsidP="001A2709">
      <w:pPr>
        <w:pStyle w:val="Onderschrift"/>
      </w:pPr>
      <w:bookmarkStart w:id="226" w:name="_Ref399843018"/>
      <w:bookmarkStart w:id="227" w:name="_Toc400106239"/>
      <w:bookmarkStart w:id="228" w:name="_Toc404942596"/>
      <w:r>
        <w:t xml:space="preserve">Figure </w:t>
      </w:r>
      <w:r w:rsidR="00F414EE">
        <w:fldChar w:fldCharType="begin"/>
      </w:r>
      <w:r w:rsidR="00F414EE">
        <w:instrText xml:space="preserve"> STYLEREF 1 \s </w:instrText>
      </w:r>
      <w:r w:rsidR="00F414EE">
        <w:fldChar w:fldCharType="separate"/>
      </w:r>
      <w:r w:rsidR="00B2370E">
        <w:rPr>
          <w:noProof/>
        </w:rPr>
        <w:t>2</w:t>
      </w:r>
      <w:r w:rsidR="00F414EE">
        <w:fldChar w:fldCharType="end"/>
      </w:r>
      <w:r w:rsidR="00F414EE">
        <w:noBreakHyphen/>
      </w:r>
      <w:r w:rsidR="00F414EE">
        <w:fldChar w:fldCharType="begin"/>
      </w:r>
      <w:r w:rsidR="00F414EE">
        <w:instrText xml:space="preserve"> SEQ Figure \* ARABIC \s 1 </w:instrText>
      </w:r>
      <w:r w:rsidR="00F414EE">
        <w:fldChar w:fldCharType="separate"/>
      </w:r>
      <w:r w:rsidR="00B2370E">
        <w:rPr>
          <w:noProof/>
        </w:rPr>
        <w:t>10</w:t>
      </w:r>
      <w:r w:rsidR="00F414EE">
        <w:fldChar w:fldCharType="end"/>
      </w:r>
      <w:bookmarkEnd w:id="226"/>
      <w:r>
        <w:t>: receiving call message</w:t>
      </w:r>
      <w:bookmarkEnd w:id="227"/>
      <w:bookmarkEnd w:id="228"/>
    </w:p>
    <w:p w:rsidR="001A2709" w:rsidRDefault="001A2709" w:rsidP="001A2709">
      <w:pPr>
        <w:pStyle w:val="Onderschrift"/>
      </w:pPr>
    </w:p>
    <w:p w:rsidR="001A2709" w:rsidRDefault="001A2709" w:rsidP="001A2709">
      <w:pPr>
        <w:pStyle w:val="Onderschrift"/>
      </w:pPr>
    </w:p>
    <w:p w:rsidR="001A2709" w:rsidRDefault="001A2709" w:rsidP="001A2709"/>
    <w:p w:rsidR="001A2709" w:rsidRDefault="001A2709" w:rsidP="001A2709">
      <w:r>
        <w:t xml:space="preserve">Finally in the upper right corner of the alarm mimic some crew and time information will be shown (see </w:t>
      </w:r>
      <w:r>
        <w:fldChar w:fldCharType="begin"/>
      </w:r>
      <w:r>
        <w:instrText xml:space="preserve"> REF _Ref399843154 \h </w:instrText>
      </w:r>
      <w:r>
        <w:fldChar w:fldCharType="separate"/>
      </w:r>
      <w:r w:rsidR="00B2370E">
        <w:t xml:space="preserve">Figure </w:t>
      </w:r>
      <w:r w:rsidR="00B2370E">
        <w:rPr>
          <w:noProof/>
        </w:rPr>
        <w:t>2</w:t>
      </w:r>
      <w:r w:rsidR="00B2370E">
        <w:noBreakHyphen/>
      </w:r>
      <w:r w:rsidR="00B2370E">
        <w:rPr>
          <w:noProof/>
        </w:rPr>
        <w:t>11</w:t>
      </w:r>
      <w:r>
        <w:fldChar w:fldCharType="end"/>
      </w:r>
      <w:r>
        <w:t>). Here you can see if the ER is attended or unattended, who is on duty, the time and the timer (remaining time) from either the ER Personnel alarm or the BNWAS alarm.</w:t>
      </w:r>
    </w:p>
    <w:p w:rsidR="001A2709" w:rsidRDefault="001A2709" w:rsidP="001A2709"/>
    <w:p w:rsidR="001A2709" w:rsidRDefault="001A2709" w:rsidP="001A2709">
      <w:r>
        <w:t xml:space="preserve">The left button is the reset button for the timer. The right button is the same as the button </w:t>
      </w:r>
      <w:r w:rsidRPr="00A25AEA">
        <w:rPr>
          <w:i/>
        </w:rPr>
        <w:t>Switch station On/Off</w:t>
      </w:r>
      <w:r>
        <w:t>.</w:t>
      </w:r>
    </w:p>
    <w:p w:rsidR="001A2709" w:rsidRDefault="001A2709" w:rsidP="001A2709"/>
    <w:p w:rsidR="001A2709" w:rsidRDefault="001A2709" w:rsidP="001A2709">
      <w:r>
        <w:rPr>
          <w:noProof/>
          <w:lang w:val="nl-NL" w:eastAsia="nl-NL"/>
        </w:rPr>
        <w:drawing>
          <wp:inline distT="0" distB="0" distL="0" distR="0" wp14:anchorId="2AD914A1" wp14:editId="64F91D82">
            <wp:extent cx="5067300" cy="619125"/>
            <wp:effectExtent l="0" t="0" r="0" b="9525"/>
            <wp:docPr id="104" name="Afbeelding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cstate="print"/>
                    <a:stretch>
                      <a:fillRect/>
                    </a:stretch>
                  </pic:blipFill>
                  <pic:spPr>
                    <a:xfrm>
                      <a:off x="0" y="0"/>
                      <a:ext cx="5067300" cy="619125"/>
                    </a:xfrm>
                    <a:prstGeom prst="rect">
                      <a:avLst/>
                    </a:prstGeom>
                  </pic:spPr>
                </pic:pic>
              </a:graphicData>
            </a:graphic>
          </wp:inline>
        </w:drawing>
      </w:r>
    </w:p>
    <w:p w:rsidR="001A2709" w:rsidRDefault="001A2709" w:rsidP="001A2709">
      <w:pPr>
        <w:pStyle w:val="Onderschrift"/>
      </w:pPr>
      <w:bookmarkStart w:id="229" w:name="_Ref399843154"/>
      <w:bookmarkStart w:id="230" w:name="_Toc400106240"/>
      <w:bookmarkStart w:id="231" w:name="_Toc404942597"/>
      <w:r>
        <w:t xml:space="preserve">Figure </w:t>
      </w:r>
      <w:r w:rsidR="00F414EE">
        <w:fldChar w:fldCharType="begin"/>
      </w:r>
      <w:r w:rsidR="00F414EE">
        <w:instrText xml:space="preserve"> STYLEREF 1 \s </w:instrText>
      </w:r>
      <w:r w:rsidR="00F414EE">
        <w:fldChar w:fldCharType="separate"/>
      </w:r>
      <w:r w:rsidR="00B2370E">
        <w:rPr>
          <w:noProof/>
        </w:rPr>
        <w:t>2</w:t>
      </w:r>
      <w:r w:rsidR="00F414EE">
        <w:fldChar w:fldCharType="end"/>
      </w:r>
      <w:r w:rsidR="00F414EE">
        <w:noBreakHyphen/>
      </w:r>
      <w:r w:rsidR="00F414EE">
        <w:fldChar w:fldCharType="begin"/>
      </w:r>
      <w:r w:rsidR="00F414EE">
        <w:instrText xml:space="preserve"> SEQ Figure \* ARABIC \s 1 </w:instrText>
      </w:r>
      <w:r w:rsidR="00F414EE">
        <w:fldChar w:fldCharType="separate"/>
      </w:r>
      <w:r w:rsidR="00B2370E">
        <w:rPr>
          <w:noProof/>
        </w:rPr>
        <w:t>11</w:t>
      </w:r>
      <w:r w:rsidR="00F414EE">
        <w:fldChar w:fldCharType="end"/>
      </w:r>
      <w:bookmarkEnd w:id="229"/>
      <w:r>
        <w:t>: Crew information</w:t>
      </w:r>
      <w:bookmarkEnd w:id="230"/>
      <w:bookmarkEnd w:id="231"/>
    </w:p>
    <w:p w:rsidR="001A2709" w:rsidRDefault="001A2709" w:rsidP="001A2709"/>
    <w:p w:rsidR="001A2709" w:rsidRPr="00606BFB" w:rsidRDefault="001A2709" w:rsidP="001A2709"/>
    <w:bookmarkStart w:id="232" w:name="_Toc257380454"/>
    <w:bookmarkStart w:id="233" w:name="_Toc400106178"/>
    <w:bookmarkStart w:id="234" w:name="_Toc404942392"/>
    <w:p w:rsidR="001A2709" w:rsidRDefault="001A2709" w:rsidP="001A2709">
      <w:pPr>
        <w:pStyle w:val="Heading3"/>
        <w:numPr>
          <w:ilvl w:val="2"/>
          <w:numId w:val="3"/>
        </w:numPr>
      </w:pPr>
      <w:r>
        <w:object w:dxaOrig="15" w:dyaOrig="15">
          <v:shape id="_x0000_i1037" type="#_x0000_t75" style="width:1.5pt;height:1.5pt" o:ole="">
            <v:imagedata r:id="rId8" o:title=""/>
          </v:shape>
          <o:OLEObject Type="Embed" ProgID="Photoshop.Image.10" ShapeID="_x0000_i1037" DrawAspect="Content" ObjectID="_1478684527" r:id="rId106">
            <o:FieldCodes>\s</o:FieldCodes>
          </o:OLEObject>
        </w:object>
      </w:r>
      <w:bookmarkEnd w:id="232"/>
      <w:r>
        <w:t>Duty alarm principal</w:t>
      </w:r>
      <w:bookmarkEnd w:id="233"/>
      <w:bookmarkEnd w:id="234"/>
      <w:r>
        <w:t xml:space="preserve"> </w:t>
      </w:r>
    </w:p>
    <w:p w:rsidR="001A2709" w:rsidRDefault="001A2709" w:rsidP="001A2709">
      <w:pPr>
        <w:rPr>
          <w:lang w:val="en-US"/>
        </w:rPr>
      </w:pPr>
    </w:p>
    <w:p w:rsidR="001A2709" w:rsidRPr="00CA0364" w:rsidRDefault="001A2709" w:rsidP="001A2709">
      <w:pPr>
        <w:rPr>
          <w:lang w:val="en-US"/>
        </w:rPr>
      </w:pPr>
      <w:r w:rsidRPr="00CA0364">
        <w:rPr>
          <w:lang w:val="en-US"/>
        </w:rPr>
        <w:t xml:space="preserve">The duty alarm system is used for the transfer of alarms to the technical crew in case of an unattended machinery space. The duty alarm system will be configured from a particular </w:t>
      </w:r>
      <w:r>
        <w:rPr>
          <w:lang w:val="en-US"/>
        </w:rPr>
        <w:t xml:space="preserve">OWS. </w:t>
      </w:r>
      <w:r w:rsidRPr="00CA0364">
        <w:rPr>
          <w:lang w:val="en-US"/>
        </w:rPr>
        <w:t>The duty alarm system provides unambiguous audio visual annunciation of alarms and warnings via a dedicated banner located at the top of the alarm panel screen.</w:t>
      </w:r>
    </w:p>
    <w:p w:rsidR="001A2709" w:rsidRPr="00CA0364" w:rsidRDefault="001A2709" w:rsidP="001A2709">
      <w:pPr>
        <w:rPr>
          <w:lang w:val="en-US"/>
        </w:rPr>
      </w:pPr>
      <w:r w:rsidRPr="00CA0364">
        <w:rPr>
          <w:lang w:val="en-US"/>
        </w:rPr>
        <w:t xml:space="preserve">A watch and call system extends the central alarm system to engineers' cabins and public areas when machinery spaces/control rooms are unattended. </w:t>
      </w:r>
    </w:p>
    <w:p w:rsidR="001A2709" w:rsidRPr="00CA0364" w:rsidRDefault="001A2709" w:rsidP="001A2709">
      <w:pPr>
        <w:rPr>
          <w:lang w:val="en-US"/>
        </w:rPr>
      </w:pPr>
    </w:p>
    <w:p w:rsidR="001A2709" w:rsidRDefault="001A2709" w:rsidP="001A2709">
      <w:pPr>
        <w:pStyle w:val="Heading3"/>
        <w:numPr>
          <w:ilvl w:val="2"/>
          <w:numId w:val="3"/>
        </w:numPr>
        <w:rPr>
          <w:lang w:val="en-US"/>
        </w:rPr>
      </w:pPr>
      <w:bookmarkStart w:id="235" w:name="_Toc334096657"/>
      <w:bookmarkStart w:id="236" w:name="_Toc400106179"/>
      <w:bookmarkStart w:id="237" w:name="_Toc404942393"/>
      <w:r w:rsidRPr="00D54B94">
        <w:rPr>
          <w:lang w:val="en-US"/>
        </w:rPr>
        <w:t>Alarm types</w:t>
      </w:r>
      <w:bookmarkEnd w:id="235"/>
      <w:bookmarkEnd w:id="236"/>
      <w:bookmarkEnd w:id="237"/>
    </w:p>
    <w:p w:rsidR="001A2709" w:rsidRPr="00A37D30" w:rsidRDefault="001A2709" w:rsidP="001A2709">
      <w:pPr>
        <w:pStyle w:val="Heading4"/>
        <w:numPr>
          <w:ilvl w:val="3"/>
          <w:numId w:val="3"/>
        </w:numPr>
        <w:rPr>
          <w:sz w:val="22"/>
          <w:szCs w:val="22"/>
          <w:lang w:val="en-US"/>
        </w:rPr>
      </w:pPr>
      <w:bookmarkStart w:id="238" w:name="_Toc334096658"/>
      <w:bookmarkStart w:id="239" w:name="_Toc400106180"/>
      <w:bookmarkStart w:id="240" w:name="_Toc404942394"/>
      <w:r w:rsidRPr="00A37D30">
        <w:rPr>
          <w:sz w:val="22"/>
          <w:szCs w:val="22"/>
          <w:lang w:val="en-US"/>
        </w:rPr>
        <w:t>Alarm detection for analogue signals</w:t>
      </w:r>
      <w:bookmarkEnd w:id="238"/>
      <w:bookmarkEnd w:id="239"/>
      <w:bookmarkEnd w:id="240"/>
    </w:p>
    <w:p w:rsidR="001A2709" w:rsidRDefault="001A2709" w:rsidP="001A2709">
      <w:pPr>
        <w:pStyle w:val="Text"/>
        <w:rPr>
          <w:lang w:val="en-US"/>
        </w:rPr>
      </w:pPr>
    </w:p>
    <w:p w:rsidR="001A2709" w:rsidRDefault="001A2709" w:rsidP="001A2709">
      <w:pPr>
        <w:pStyle w:val="Text"/>
        <w:rPr>
          <w:lang w:val="en-US"/>
        </w:rPr>
      </w:pPr>
      <w:r w:rsidRPr="00D54B94">
        <w:rPr>
          <w:lang w:val="en-US"/>
        </w:rPr>
        <w:t>The following functions are included:</w:t>
      </w:r>
    </w:p>
    <w:p w:rsidR="001A2709" w:rsidRDefault="001A2709" w:rsidP="00407A25">
      <w:pPr>
        <w:pStyle w:val="Text"/>
        <w:numPr>
          <w:ilvl w:val="0"/>
          <w:numId w:val="12"/>
        </w:numPr>
        <w:rPr>
          <w:lang w:val="en-US"/>
        </w:rPr>
      </w:pPr>
      <w:r w:rsidRPr="00D54B94">
        <w:rPr>
          <w:lang w:val="en-US"/>
        </w:rPr>
        <w:t>Instrument failure alarms</w:t>
      </w:r>
    </w:p>
    <w:p w:rsidR="001A2709" w:rsidRDefault="001A2709" w:rsidP="00407A25">
      <w:pPr>
        <w:pStyle w:val="Text"/>
        <w:numPr>
          <w:ilvl w:val="0"/>
          <w:numId w:val="12"/>
        </w:numPr>
        <w:rPr>
          <w:lang w:val="en-US"/>
        </w:rPr>
      </w:pPr>
      <w:r w:rsidRPr="00D54B94">
        <w:rPr>
          <w:lang w:val="en-US"/>
        </w:rPr>
        <w:t>Low-low process alarms with or without action (slow-down)</w:t>
      </w:r>
    </w:p>
    <w:p w:rsidR="001A2709" w:rsidRDefault="001A2709" w:rsidP="00407A25">
      <w:pPr>
        <w:pStyle w:val="Text"/>
        <w:numPr>
          <w:ilvl w:val="0"/>
          <w:numId w:val="12"/>
        </w:numPr>
        <w:rPr>
          <w:lang w:val="en-US"/>
        </w:rPr>
      </w:pPr>
      <w:r w:rsidRPr="00D54B94">
        <w:rPr>
          <w:lang w:val="en-US"/>
        </w:rPr>
        <w:t>Low process alarms</w:t>
      </w:r>
    </w:p>
    <w:p w:rsidR="001A2709" w:rsidRDefault="001A2709" w:rsidP="00407A25">
      <w:pPr>
        <w:pStyle w:val="Text"/>
        <w:numPr>
          <w:ilvl w:val="0"/>
          <w:numId w:val="12"/>
        </w:numPr>
        <w:rPr>
          <w:lang w:val="en-US"/>
        </w:rPr>
      </w:pPr>
      <w:r w:rsidRPr="00D54B94">
        <w:rPr>
          <w:lang w:val="en-US"/>
        </w:rPr>
        <w:t>High process alarms</w:t>
      </w:r>
    </w:p>
    <w:p w:rsidR="001A2709" w:rsidRDefault="001A2709" w:rsidP="00407A25">
      <w:pPr>
        <w:pStyle w:val="Text"/>
        <w:numPr>
          <w:ilvl w:val="0"/>
          <w:numId w:val="12"/>
        </w:numPr>
        <w:rPr>
          <w:lang w:val="en-US"/>
        </w:rPr>
      </w:pPr>
      <w:r w:rsidRPr="00D54B94">
        <w:rPr>
          <w:lang w:val="en-US"/>
        </w:rPr>
        <w:t>High-high process alarms with or without action (slow-down)</w:t>
      </w:r>
    </w:p>
    <w:p w:rsidR="001A2709" w:rsidRDefault="001A2709" w:rsidP="00407A25">
      <w:pPr>
        <w:pStyle w:val="Text"/>
        <w:numPr>
          <w:ilvl w:val="0"/>
          <w:numId w:val="12"/>
        </w:numPr>
        <w:rPr>
          <w:lang w:val="en-US"/>
        </w:rPr>
      </w:pPr>
      <w:r w:rsidRPr="00D54B94">
        <w:rPr>
          <w:lang w:val="en-US"/>
        </w:rPr>
        <w:t>Return to normal detection with dead-band to avoid alarm fluctuations</w:t>
      </w:r>
    </w:p>
    <w:p w:rsidR="001A2709" w:rsidRDefault="001A2709" w:rsidP="00407A25">
      <w:pPr>
        <w:pStyle w:val="Text"/>
        <w:numPr>
          <w:ilvl w:val="0"/>
          <w:numId w:val="12"/>
        </w:numPr>
        <w:rPr>
          <w:lang w:val="en-US"/>
        </w:rPr>
      </w:pPr>
      <w:r w:rsidRPr="00D54B94">
        <w:rPr>
          <w:lang w:val="en-US"/>
        </w:rPr>
        <w:t>Adjustable filter factors to filter fluctuations in the incoming signals</w:t>
      </w:r>
    </w:p>
    <w:p w:rsidR="001A2709" w:rsidRDefault="001A2709" w:rsidP="00407A25">
      <w:pPr>
        <w:pStyle w:val="Text"/>
        <w:numPr>
          <w:ilvl w:val="0"/>
          <w:numId w:val="12"/>
        </w:numPr>
        <w:rPr>
          <w:lang w:val="en-US"/>
        </w:rPr>
      </w:pPr>
      <w:r w:rsidRPr="00D54B94">
        <w:rPr>
          <w:lang w:val="en-US"/>
        </w:rPr>
        <w:t>Time delay of alarm triggering and return to normal messages.</w:t>
      </w:r>
    </w:p>
    <w:p w:rsidR="001A2709" w:rsidRDefault="001A2709" w:rsidP="001A2709">
      <w:pPr>
        <w:rPr>
          <w:lang w:val="en-US"/>
        </w:rPr>
      </w:pPr>
    </w:p>
    <w:p w:rsidR="001A2709" w:rsidRPr="00A37D30" w:rsidRDefault="001A2709" w:rsidP="001A2709">
      <w:pPr>
        <w:pStyle w:val="Heading4"/>
        <w:numPr>
          <w:ilvl w:val="3"/>
          <w:numId w:val="3"/>
        </w:numPr>
        <w:rPr>
          <w:sz w:val="22"/>
          <w:szCs w:val="22"/>
          <w:lang w:val="en-US"/>
        </w:rPr>
      </w:pPr>
      <w:bookmarkStart w:id="241" w:name="_Toc334096659"/>
      <w:bookmarkStart w:id="242" w:name="_Toc400106181"/>
      <w:bookmarkStart w:id="243" w:name="_Toc404942395"/>
      <w:r w:rsidRPr="00A37D30">
        <w:rPr>
          <w:sz w:val="22"/>
          <w:szCs w:val="22"/>
          <w:lang w:val="en-US"/>
        </w:rPr>
        <w:t>Alarm detection for on/off (two state) signals</w:t>
      </w:r>
      <w:bookmarkEnd w:id="241"/>
      <w:bookmarkEnd w:id="242"/>
      <w:bookmarkEnd w:id="243"/>
    </w:p>
    <w:p w:rsidR="001A2709" w:rsidRDefault="001A2709" w:rsidP="001A2709">
      <w:pPr>
        <w:pStyle w:val="Text"/>
        <w:rPr>
          <w:lang w:val="en-US"/>
        </w:rPr>
      </w:pPr>
    </w:p>
    <w:p w:rsidR="001A2709" w:rsidRPr="00D54B94" w:rsidRDefault="001A2709" w:rsidP="001A2709">
      <w:pPr>
        <w:pStyle w:val="Text"/>
        <w:rPr>
          <w:lang w:val="en-US"/>
        </w:rPr>
      </w:pPr>
      <w:r w:rsidRPr="00D54B94">
        <w:rPr>
          <w:lang w:val="en-US"/>
        </w:rPr>
        <w:t>The following functions are included:</w:t>
      </w:r>
    </w:p>
    <w:p w:rsidR="001A2709" w:rsidRDefault="001A2709" w:rsidP="00407A25">
      <w:pPr>
        <w:pStyle w:val="Text"/>
        <w:numPr>
          <w:ilvl w:val="0"/>
          <w:numId w:val="13"/>
        </w:numPr>
        <w:rPr>
          <w:lang w:val="en-US"/>
        </w:rPr>
      </w:pPr>
      <w:r w:rsidRPr="00D54B94">
        <w:rPr>
          <w:lang w:val="en-US"/>
        </w:rPr>
        <w:t>High process alarms</w:t>
      </w:r>
    </w:p>
    <w:p w:rsidR="001A2709" w:rsidRDefault="001A2709" w:rsidP="00407A25">
      <w:pPr>
        <w:pStyle w:val="Text"/>
        <w:numPr>
          <w:ilvl w:val="0"/>
          <w:numId w:val="13"/>
        </w:numPr>
        <w:rPr>
          <w:lang w:val="en-US"/>
        </w:rPr>
      </w:pPr>
      <w:r w:rsidRPr="00D54B94">
        <w:rPr>
          <w:lang w:val="en-US"/>
        </w:rPr>
        <w:t>Return to normal detection</w:t>
      </w:r>
    </w:p>
    <w:p w:rsidR="001A2709" w:rsidRDefault="001A2709" w:rsidP="00407A25">
      <w:pPr>
        <w:pStyle w:val="Text"/>
        <w:numPr>
          <w:ilvl w:val="0"/>
          <w:numId w:val="13"/>
        </w:numPr>
        <w:rPr>
          <w:lang w:val="en-US"/>
        </w:rPr>
      </w:pPr>
      <w:r w:rsidRPr="00D54B94">
        <w:rPr>
          <w:lang w:val="en-US"/>
        </w:rPr>
        <w:t>Time delay of alarm triggering and return to normal messages.</w:t>
      </w:r>
    </w:p>
    <w:p w:rsidR="001A2709" w:rsidRDefault="001A2709" w:rsidP="001A2709">
      <w:pPr>
        <w:overflowPunct/>
        <w:autoSpaceDE/>
        <w:autoSpaceDN/>
        <w:adjustRightInd/>
        <w:textAlignment w:val="auto"/>
        <w:rPr>
          <w:lang w:val="en-US"/>
        </w:rPr>
      </w:pPr>
      <w:r>
        <w:rPr>
          <w:lang w:val="en-US"/>
        </w:rPr>
        <w:br w:type="page"/>
      </w:r>
    </w:p>
    <w:p w:rsidR="001A2709" w:rsidRDefault="001A2709" w:rsidP="001A2709">
      <w:pPr>
        <w:overflowPunct/>
        <w:autoSpaceDE/>
        <w:autoSpaceDN/>
        <w:adjustRightInd/>
        <w:textAlignment w:val="auto"/>
        <w:rPr>
          <w:lang w:val="en-US"/>
        </w:rPr>
      </w:pPr>
    </w:p>
    <w:p w:rsidR="001A2709" w:rsidRPr="00A37D30" w:rsidRDefault="001A2709" w:rsidP="001A2709">
      <w:pPr>
        <w:pStyle w:val="Heading4"/>
        <w:numPr>
          <w:ilvl w:val="3"/>
          <w:numId w:val="3"/>
        </w:numPr>
        <w:rPr>
          <w:sz w:val="22"/>
          <w:szCs w:val="22"/>
          <w:lang w:val="en-US"/>
        </w:rPr>
      </w:pPr>
      <w:bookmarkStart w:id="244" w:name="_Toc334096660"/>
      <w:bookmarkStart w:id="245" w:name="_Toc400106182"/>
      <w:bookmarkStart w:id="246" w:name="_Toc404942396"/>
      <w:r w:rsidRPr="00A37D30">
        <w:rPr>
          <w:sz w:val="22"/>
          <w:szCs w:val="22"/>
          <w:lang w:val="en-US"/>
        </w:rPr>
        <w:t>Alarm detection for on/off signals with line check</w:t>
      </w:r>
      <w:bookmarkEnd w:id="244"/>
      <w:bookmarkEnd w:id="245"/>
      <w:bookmarkEnd w:id="246"/>
    </w:p>
    <w:p w:rsidR="001A2709" w:rsidRDefault="001A2709" w:rsidP="001A2709">
      <w:pPr>
        <w:pStyle w:val="Text"/>
        <w:rPr>
          <w:lang w:val="en-US"/>
        </w:rPr>
      </w:pPr>
    </w:p>
    <w:p w:rsidR="001A2709" w:rsidRPr="00D54B94" w:rsidRDefault="001A2709" w:rsidP="001A2709">
      <w:pPr>
        <w:pStyle w:val="Text"/>
        <w:rPr>
          <w:lang w:val="en-US"/>
        </w:rPr>
      </w:pPr>
      <w:r w:rsidRPr="00D54B94">
        <w:rPr>
          <w:lang w:val="en-US"/>
        </w:rPr>
        <w:t>The following functions are included:</w:t>
      </w:r>
    </w:p>
    <w:p w:rsidR="001A2709" w:rsidRDefault="001A2709" w:rsidP="00407A25">
      <w:pPr>
        <w:pStyle w:val="Text"/>
        <w:numPr>
          <w:ilvl w:val="0"/>
          <w:numId w:val="14"/>
        </w:numPr>
        <w:rPr>
          <w:lang w:val="en-US"/>
        </w:rPr>
      </w:pPr>
      <w:r w:rsidRPr="00D54B94">
        <w:rPr>
          <w:lang w:val="en-US"/>
        </w:rPr>
        <w:t>High process alarms (open or closed)</w:t>
      </w:r>
    </w:p>
    <w:p w:rsidR="001A2709" w:rsidRDefault="001A2709" w:rsidP="00407A25">
      <w:pPr>
        <w:pStyle w:val="Text"/>
        <w:numPr>
          <w:ilvl w:val="0"/>
          <w:numId w:val="14"/>
        </w:numPr>
        <w:rPr>
          <w:lang w:val="en-US"/>
        </w:rPr>
      </w:pPr>
      <w:r w:rsidRPr="00D54B94">
        <w:rPr>
          <w:lang w:val="en-US"/>
        </w:rPr>
        <w:t>Line broken alarm</w:t>
      </w:r>
    </w:p>
    <w:p w:rsidR="001A2709" w:rsidRDefault="001A2709" w:rsidP="00407A25">
      <w:pPr>
        <w:pStyle w:val="Text"/>
        <w:numPr>
          <w:ilvl w:val="0"/>
          <w:numId w:val="14"/>
        </w:numPr>
        <w:rPr>
          <w:lang w:val="en-US"/>
        </w:rPr>
      </w:pPr>
      <w:r w:rsidRPr="00D54B94">
        <w:rPr>
          <w:lang w:val="en-US"/>
        </w:rPr>
        <w:t>Line short alarm</w:t>
      </w:r>
    </w:p>
    <w:p w:rsidR="001A2709" w:rsidRDefault="001A2709" w:rsidP="00407A25">
      <w:pPr>
        <w:pStyle w:val="Text"/>
        <w:numPr>
          <w:ilvl w:val="0"/>
          <w:numId w:val="14"/>
        </w:numPr>
        <w:rPr>
          <w:lang w:val="en-US"/>
        </w:rPr>
      </w:pPr>
      <w:r w:rsidRPr="00D54B94">
        <w:rPr>
          <w:lang w:val="en-US"/>
        </w:rPr>
        <w:t>Return to normal detection</w:t>
      </w:r>
    </w:p>
    <w:p w:rsidR="001A2709" w:rsidRDefault="001A2709" w:rsidP="00407A25">
      <w:pPr>
        <w:pStyle w:val="Text"/>
        <w:numPr>
          <w:ilvl w:val="0"/>
          <w:numId w:val="14"/>
        </w:numPr>
        <w:rPr>
          <w:lang w:val="en-US"/>
        </w:rPr>
      </w:pPr>
      <w:r w:rsidRPr="00D54B94">
        <w:rPr>
          <w:lang w:val="en-US"/>
        </w:rPr>
        <w:t>Time delay of alarm triggering and return to normal messages.</w:t>
      </w:r>
    </w:p>
    <w:p w:rsidR="001A2709" w:rsidRPr="00E56C73" w:rsidRDefault="001A2709" w:rsidP="001A2709">
      <w:pPr>
        <w:rPr>
          <w:lang w:val="en-US"/>
        </w:rPr>
      </w:pPr>
    </w:p>
    <w:p w:rsidR="001A2709" w:rsidRDefault="001A2709" w:rsidP="001A2709">
      <w:pPr>
        <w:pStyle w:val="Heading3"/>
        <w:numPr>
          <w:ilvl w:val="2"/>
          <w:numId w:val="3"/>
        </w:numPr>
      </w:pPr>
      <w:bookmarkStart w:id="247" w:name="_Ref240775112"/>
      <w:bookmarkStart w:id="248" w:name="_Ref240775123"/>
      <w:bookmarkStart w:id="249" w:name="_Toc257380455"/>
      <w:bookmarkStart w:id="250" w:name="_Toc400106183"/>
      <w:bookmarkStart w:id="251" w:name="_Toc404942397"/>
      <w:r w:rsidRPr="00686863">
        <w:t xml:space="preserve">Attended </w:t>
      </w:r>
      <w:r>
        <w:t xml:space="preserve">alarm </w:t>
      </w:r>
      <w:r w:rsidRPr="00686863">
        <w:t>mode</w:t>
      </w:r>
      <w:bookmarkEnd w:id="247"/>
      <w:bookmarkEnd w:id="248"/>
      <w:bookmarkEnd w:id="249"/>
      <w:bookmarkEnd w:id="250"/>
      <w:bookmarkEnd w:id="251"/>
    </w:p>
    <w:p w:rsidR="001A2709" w:rsidRDefault="001A2709" w:rsidP="001A2709"/>
    <w:p w:rsidR="001A2709" w:rsidRPr="00E63EE3" w:rsidRDefault="001A2709" w:rsidP="001A2709">
      <w:pPr>
        <w:rPr>
          <w:rFonts w:cs="Arial"/>
          <w:vertAlign w:val="superscript"/>
        </w:rPr>
      </w:pPr>
      <w:r>
        <w:t>NavVision</w:t>
      </w:r>
      <w:r w:rsidRPr="00CA0364">
        <w:rPr>
          <w:lang w:val="en-US"/>
        </w:rPr>
        <w:t xml:space="preserve"> will transfer the alarm to the activated location. </w:t>
      </w:r>
    </w:p>
    <w:p w:rsidR="001A2709" w:rsidRPr="00CA0364" w:rsidRDefault="001A2709" w:rsidP="001A2709">
      <w:pPr>
        <w:rPr>
          <w:lang w:val="en-US"/>
        </w:rPr>
      </w:pPr>
      <w:r w:rsidRPr="00CA0364">
        <w:rPr>
          <w:lang w:val="en-US"/>
        </w:rPr>
        <w:t>In case of an attended or manned machinery space this location will be the:</w:t>
      </w:r>
    </w:p>
    <w:p w:rsidR="001A2709" w:rsidRDefault="001A2709" w:rsidP="00407A25">
      <w:pPr>
        <w:numPr>
          <w:ilvl w:val="0"/>
          <w:numId w:val="17"/>
        </w:numPr>
      </w:pPr>
      <w:r>
        <w:t>Engine Control Room (ECR)</w:t>
      </w:r>
    </w:p>
    <w:p w:rsidR="001A2709" w:rsidRDefault="001A2709" w:rsidP="00407A25">
      <w:pPr>
        <w:numPr>
          <w:ilvl w:val="0"/>
          <w:numId w:val="17"/>
        </w:numPr>
        <w:rPr>
          <w:lang w:val="en-US"/>
        </w:rPr>
      </w:pPr>
      <w:r w:rsidRPr="00CA0364">
        <w:rPr>
          <w:lang w:val="en-US"/>
        </w:rPr>
        <w:t>Accommodations (e.g. mess room and public areas).</w:t>
      </w:r>
    </w:p>
    <w:p w:rsidR="001A2709" w:rsidRPr="00CA0364" w:rsidRDefault="001A2709" w:rsidP="001A2709">
      <w:pPr>
        <w:rPr>
          <w:lang w:val="en-US"/>
        </w:rPr>
      </w:pPr>
    </w:p>
    <w:p w:rsidR="001A2709" w:rsidRPr="00686863" w:rsidRDefault="001A2709" w:rsidP="001A2709">
      <w:pPr>
        <w:pStyle w:val="Heading3"/>
        <w:numPr>
          <w:ilvl w:val="2"/>
          <w:numId w:val="3"/>
        </w:numPr>
      </w:pPr>
      <w:bookmarkStart w:id="252" w:name="_Ref240775162"/>
      <w:bookmarkStart w:id="253" w:name="_Toc257380456"/>
      <w:bookmarkStart w:id="254" w:name="_Toc400106184"/>
      <w:bookmarkStart w:id="255" w:name="_Toc404942398"/>
      <w:r w:rsidRPr="00686863">
        <w:t xml:space="preserve">Unattended </w:t>
      </w:r>
      <w:r>
        <w:t xml:space="preserve">alarm </w:t>
      </w:r>
      <w:r w:rsidRPr="00686863">
        <w:t>mode</w:t>
      </w:r>
      <w:bookmarkEnd w:id="252"/>
      <w:bookmarkEnd w:id="253"/>
      <w:bookmarkEnd w:id="254"/>
      <w:bookmarkEnd w:id="255"/>
    </w:p>
    <w:p w:rsidR="001A2709" w:rsidRDefault="001A2709" w:rsidP="001A2709">
      <w:pPr>
        <w:rPr>
          <w:lang w:val="en-US"/>
        </w:rPr>
      </w:pPr>
    </w:p>
    <w:p w:rsidR="001A2709" w:rsidRDefault="001A2709" w:rsidP="001A2709">
      <w:pPr>
        <w:rPr>
          <w:lang w:val="en-US"/>
        </w:rPr>
      </w:pPr>
      <w:r w:rsidRPr="00CA0364">
        <w:rPr>
          <w:lang w:val="en-US"/>
        </w:rPr>
        <w:t xml:space="preserve">In case the </w:t>
      </w:r>
      <w:r>
        <w:rPr>
          <w:lang w:val="en-US"/>
        </w:rPr>
        <w:t>machinery space is left “unmanned”</w:t>
      </w:r>
      <w:r w:rsidRPr="00CA0364">
        <w:rPr>
          <w:lang w:val="en-US"/>
        </w:rPr>
        <w:t xml:space="preserve">, alarms that </w:t>
      </w:r>
      <w:r>
        <w:rPr>
          <w:lang w:val="en-US"/>
        </w:rPr>
        <w:t>will come in will be redirected immediately to the</w:t>
      </w:r>
      <w:r w:rsidRPr="00CA0364">
        <w:rPr>
          <w:lang w:val="en-US"/>
        </w:rPr>
        <w:t xml:space="preserve"> </w:t>
      </w:r>
      <w:r>
        <w:rPr>
          <w:lang w:val="en-US"/>
        </w:rPr>
        <w:t>selected</w:t>
      </w:r>
      <w:r w:rsidRPr="00CA0364">
        <w:rPr>
          <w:lang w:val="en-US"/>
        </w:rPr>
        <w:t xml:space="preserve"> Duty Alarm Panel</w:t>
      </w:r>
      <w:r>
        <w:rPr>
          <w:lang w:val="en-US"/>
        </w:rPr>
        <w:t>.</w:t>
      </w:r>
    </w:p>
    <w:p w:rsidR="001A2709" w:rsidRPr="00CA0364" w:rsidRDefault="001A2709" w:rsidP="001A2709">
      <w:pPr>
        <w:rPr>
          <w:lang w:val="en-US"/>
        </w:rPr>
      </w:pPr>
    </w:p>
    <w:p w:rsidR="001A2709" w:rsidRPr="00CA0364" w:rsidRDefault="001A2709" w:rsidP="001A2709">
      <w:pPr>
        <w:rPr>
          <w:lang w:val="en-US"/>
        </w:rPr>
      </w:pPr>
      <w:r w:rsidRPr="00CA0364">
        <w:rPr>
          <w:lang w:val="en-US"/>
        </w:rPr>
        <w:t xml:space="preserve">The “Unattended” mode can be activated on the workstation </w:t>
      </w:r>
      <w:r>
        <w:rPr>
          <w:lang w:val="en-US"/>
        </w:rPr>
        <w:t>in de ER or the ECR.</w:t>
      </w:r>
    </w:p>
    <w:p w:rsidR="001A2709" w:rsidRPr="00CA0364" w:rsidRDefault="001A2709" w:rsidP="001A2709">
      <w:pPr>
        <w:rPr>
          <w:lang w:val="en-US"/>
        </w:rPr>
      </w:pPr>
    </w:p>
    <w:p w:rsidR="001A2709" w:rsidRPr="00CA0364" w:rsidRDefault="001A2709" w:rsidP="001A2709">
      <w:pPr>
        <w:rPr>
          <w:lang w:val="en-US"/>
        </w:rPr>
      </w:pPr>
      <w:r>
        <w:rPr>
          <w:lang w:val="en-US"/>
        </w:rPr>
        <w:t>NavVision</w:t>
      </w:r>
      <w:r w:rsidRPr="00CA0364">
        <w:rPr>
          <w:lang w:val="en-US"/>
        </w:rPr>
        <w:t xml:space="preserve"> will direct the alarm to the activated location. </w:t>
      </w:r>
    </w:p>
    <w:p w:rsidR="001A2709" w:rsidRDefault="001A2709" w:rsidP="001A2709">
      <w:pPr>
        <w:rPr>
          <w:lang w:val="en-US"/>
        </w:rPr>
      </w:pPr>
      <w:r w:rsidRPr="00CA0364">
        <w:rPr>
          <w:lang w:val="en-US"/>
        </w:rPr>
        <w:t>In case of an unattended or unmanned machinery space this will be:</w:t>
      </w:r>
    </w:p>
    <w:p w:rsidR="001A2709" w:rsidRPr="00CA0364" w:rsidRDefault="001A2709" w:rsidP="001A2709">
      <w:pPr>
        <w:rPr>
          <w:lang w:val="en-US"/>
        </w:rPr>
      </w:pPr>
    </w:p>
    <w:p w:rsidR="001A2709" w:rsidRDefault="001A2709" w:rsidP="00407A25">
      <w:pPr>
        <w:numPr>
          <w:ilvl w:val="0"/>
          <w:numId w:val="17"/>
        </w:numPr>
      </w:pPr>
      <w:r>
        <w:t>The engineer on-duty</w:t>
      </w:r>
    </w:p>
    <w:p w:rsidR="001A2709" w:rsidRDefault="001A2709" w:rsidP="00407A25">
      <w:pPr>
        <w:numPr>
          <w:ilvl w:val="0"/>
          <w:numId w:val="17"/>
        </w:numPr>
      </w:pPr>
      <w:r>
        <w:t>Engine Control Room (ECR)</w:t>
      </w:r>
    </w:p>
    <w:p w:rsidR="001A2709" w:rsidRPr="00CA0364" w:rsidRDefault="001A2709" w:rsidP="00407A25">
      <w:pPr>
        <w:numPr>
          <w:ilvl w:val="0"/>
          <w:numId w:val="17"/>
        </w:numPr>
        <w:rPr>
          <w:lang w:val="en-US"/>
        </w:rPr>
      </w:pPr>
      <w:r w:rsidRPr="00CA0364">
        <w:rPr>
          <w:lang w:val="en-US"/>
        </w:rPr>
        <w:t>Accommodations (e.g. mess room and public areas).</w:t>
      </w:r>
    </w:p>
    <w:p w:rsidR="001A2709" w:rsidRPr="00CA0364" w:rsidRDefault="001A2709" w:rsidP="001A2709">
      <w:pPr>
        <w:rPr>
          <w:lang w:val="en-US"/>
        </w:rPr>
      </w:pPr>
    </w:p>
    <w:p w:rsidR="001A2709" w:rsidRDefault="001A2709" w:rsidP="001A2709">
      <w:pPr>
        <w:rPr>
          <w:lang w:val="en-US"/>
        </w:rPr>
      </w:pPr>
      <w:r>
        <w:rPr>
          <w:lang w:val="en-US"/>
        </w:rPr>
        <w:t>N</w:t>
      </w:r>
      <w:r w:rsidRPr="00CA0364">
        <w:rPr>
          <w:lang w:val="en-US"/>
        </w:rPr>
        <w:t xml:space="preserve">ew alarms are indicated </w:t>
      </w:r>
      <w:r>
        <w:rPr>
          <w:lang w:val="en-US"/>
        </w:rPr>
        <w:t xml:space="preserve">respectively </w:t>
      </w:r>
      <w:r w:rsidRPr="00CA0364">
        <w:rPr>
          <w:lang w:val="en-US"/>
        </w:rPr>
        <w:t>on the DAP of the engineer</w:t>
      </w:r>
      <w:r>
        <w:rPr>
          <w:lang w:val="en-US"/>
        </w:rPr>
        <w:t xml:space="preserve"> on duty in the ER and in public spaces such as the mess room.</w:t>
      </w:r>
      <w:r w:rsidRPr="00CA0364">
        <w:rPr>
          <w:lang w:val="en-US"/>
        </w:rPr>
        <w:t xml:space="preserve"> On the panels, the alarm sounding (horn/buzzer) can be silenced (only local), but the alarms still need to be acknowledged on the </w:t>
      </w:r>
      <w:r>
        <w:rPr>
          <w:lang w:val="en-US"/>
        </w:rPr>
        <w:t>OWS</w:t>
      </w:r>
      <w:r w:rsidRPr="00CA0364">
        <w:rPr>
          <w:lang w:val="en-US"/>
        </w:rPr>
        <w:t xml:space="preserve"> within the relevant technical area.</w:t>
      </w:r>
    </w:p>
    <w:p w:rsidR="001A2709" w:rsidRPr="00CA0364" w:rsidRDefault="001A2709" w:rsidP="001A2709">
      <w:pPr>
        <w:rPr>
          <w:lang w:val="en-US"/>
        </w:rPr>
      </w:pPr>
    </w:p>
    <w:p w:rsidR="001A2709" w:rsidRPr="00CA0364" w:rsidRDefault="001A2709" w:rsidP="001A2709">
      <w:pPr>
        <w:rPr>
          <w:lang w:val="en-US"/>
        </w:rPr>
      </w:pPr>
      <w:r w:rsidRPr="00CA0364">
        <w:rPr>
          <w:lang w:val="en-US"/>
        </w:rPr>
        <w:t xml:space="preserve">If alarms are not acknowledged </w:t>
      </w:r>
      <w:r>
        <w:rPr>
          <w:lang w:val="en-US"/>
        </w:rPr>
        <w:t xml:space="preserve">within a specific period of time, the </w:t>
      </w:r>
      <w:r w:rsidRPr="00A25AEA">
        <w:rPr>
          <w:i/>
          <w:lang w:val="en-US"/>
        </w:rPr>
        <w:t>General Engineers Alarm</w:t>
      </w:r>
      <w:r w:rsidRPr="00CA0364">
        <w:rPr>
          <w:lang w:val="en-US"/>
        </w:rPr>
        <w:t xml:space="preserve"> (GEA) is invoked, independen</w:t>
      </w:r>
      <w:r>
        <w:rPr>
          <w:lang w:val="en-US"/>
        </w:rPr>
        <w:t xml:space="preserve">t from the </w:t>
      </w:r>
      <w:r w:rsidRPr="00A25AEA">
        <w:rPr>
          <w:i/>
          <w:lang w:val="en-US"/>
        </w:rPr>
        <w:t>Attended/Unattended</w:t>
      </w:r>
      <w:r w:rsidRPr="00CA0364">
        <w:rPr>
          <w:lang w:val="en-US"/>
        </w:rPr>
        <w:t xml:space="preserve"> mode.</w:t>
      </w:r>
      <w:bookmarkStart w:id="256" w:name="_Ref239502147"/>
      <w:r w:rsidRPr="00CA0364">
        <w:rPr>
          <w:lang w:val="en-US"/>
        </w:rPr>
        <w:t xml:space="preserve"> Once the GEA goes off, the alarm will sound on all alarm stations </w:t>
      </w:r>
    </w:p>
    <w:p w:rsidR="001A2709" w:rsidRDefault="001A2709" w:rsidP="001A2709">
      <w:pPr>
        <w:pStyle w:val="Heading2"/>
        <w:numPr>
          <w:ilvl w:val="0"/>
          <w:numId w:val="0"/>
        </w:numPr>
      </w:pPr>
      <w:r>
        <w:br w:type="page"/>
      </w:r>
      <w:bookmarkStart w:id="257" w:name="_Toc257380458"/>
      <w:r>
        <w:lastRenderedPageBreak/>
        <w:t xml:space="preserve"> </w:t>
      </w:r>
    </w:p>
    <w:p w:rsidR="001A2709" w:rsidRDefault="001A2709" w:rsidP="001A2709">
      <w:pPr>
        <w:pStyle w:val="Heading3"/>
        <w:numPr>
          <w:ilvl w:val="2"/>
          <w:numId w:val="3"/>
        </w:numPr>
      </w:pPr>
      <w:bookmarkStart w:id="258" w:name="_Toc400106185"/>
      <w:bookmarkStart w:id="259" w:name="_Toc404942399"/>
      <w:r>
        <w:t>How to acknowledge an alarm</w:t>
      </w:r>
      <w:bookmarkEnd w:id="257"/>
      <w:bookmarkEnd w:id="258"/>
      <w:bookmarkEnd w:id="259"/>
    </w:p>
    <w:p w:rsidR="001A2709" w:rsidRDefault="001A2709" w:rsidP="001A2709">
      <w:pPr>
        <w:pStyle w:val="Text"/>
      </w:pPr>
    </w:p>
    <w:p w:rsidR="001A2709" w:rsidRDefault="001A2709" w:rsidP="001A2709">
      <w:pPr>
        <w:pStyle w:val="Text"/>
      </w:pPr>
      <w:r>
        <w:t>The alarms must be acknowledged on the OWS in the Engine (Control) Room by means of:</w:t>
      </w:r>
    </w:p>
    <w:p w:rsidR="001A2709" w:rsidRDefault="001A2709" w:rsidP="00407A25">
      <w:pPr>
        <w:pStyle w:val="Text"/>
        <w:numPr>
          <w:ilvl w:val="0"/>
          <w:numId w:val="18"/>
        </w:numPr>
      </w:pPr>
      <w:r>
        <w:t>Double clicking the corresponding alarm line (alarm viewer)</w:t>
      </w:r>
    </w:p>
    <w:p w:rsidR="001A2709" w:rsidRDefault="001A2709" w:rsidP="00407A25">
      <w:pPr>
        <w:pStyle w:val="Text"/>
        <w:numPr>
          <w:ilvl w:val="0"/>
          <w:numId w:val="18"/>
        </w:numPr>
      </w:pPr>
      <w:r>
        <w:t>Click the Silence/Acknowledge button</w:t>
      </w:r>
    </w:p>
    <w:p w:rsidR="001A2709" w:rsidRDefault="001A2709" w:rsidP="001A2709">
      <w:pPr>
        <w:rPr>
          <w:noProof/>
        </w:rPr>
      </w:pPr>
    </w:p>
    <w:p w:rsidR="001A2709" w:rsidRDefault="001A2709" w:rsidP="001A2709">
      <w:pPr>
        <w:pStyle w:val="Heading3"/>
        <w:numPr>
          <w:ilvl w:val="2"/>
          <w:numId w:val="3"/>
        </w:numPr>
      </w:pPr>
      <w:bookmarkStart w:id="260" w:name="_Toc257380460"/>
      <w:bookmarkStart w:id="261" w:name="_Toc400106186"/>
      <w:bookmarkStart w:id="262" w:name="_Toc404942400"/>
      <w:r>
        <w:t>How to silence an alarm (not at ECR)</w:t>
      </w:r>
      <w:bookmarkEnd w:id="260"/>
      <w:bookmarkEnd w:id="261"/>
      <w:bookmarkEnd w:id="262"/>
    </w:p>
    <w:p w:rsidR="001A2709" w:rsidRDefault="001A2709" w:rsidP="001A2709">
      <w:pPr>
        <w:rPr>
          <w:lang w:val="en-US"/>
        </w:rPr>
      </w:pPr>
    </w:p>
    <w:p w:rsidR="001A2709" w:rsidRPr="00CA0364" w:rsidRDefault="001A2709" w:rsidP="001A2709">
      <w:pPr>
        <w:rPr>
          <w:lang w:val="en-US"/>
        </w:rPr>
      </w:pPr>
      <w:r w:rsidRPr="00CA0364">
        <w:rPr>
          <w:lang w:val="en-US"/>
        </w:rPr>
        <w:t>You can silence an alarm on all other locations</w:t>
      </w:r>
      <w:r>
        <w:rPr>
          <w:lang w:val="en-US"/>
        </w:rPr>
        <w:t xml:space="preserve"> (except GEA and Fire alarms)</w:t>
      </w:r>
      <w:r w:rsidRPr="00CA0364">
        <w:rPr>
          <w:lang w:val="en-US"/>
        </w:rPr>
        <w:t>.</w:t>
      </w:r>
    </w:p>
    <w:p w:rsidR="001A2709" w:rsidRPr="00CA0364" w:rsidRDefault="001A2709" w:rsidP="001A2709">
      <w:pPr>
        <w:rPr>
          <w:lang w:val="en-US"/>
        </w:rPr>
      </w:pPr>
      <w:r w:rsidRPr="00CA0364">
        <w:rPr>
          <w:lang w:val="en-US"/>
        </w:rPr>
        <w:t xml:space="preserve">This will silence the </w:t>
      </w:r>
      <w:r>
        <w:rPr>
          <w:lang w:val="en-US"/>
        </w:rPr>
        <w:t xml:space="preserve">local </w:t>
      </w:r>
      <w:r w:rsidRPr="00CA0364">
        <w:rPr>
          <w:lang w:val="en-US"/>
        </w:rPr>
        <w:t xml:space="preserve">alarm buzzer for 3 minutes, but will not acknowledge the alarm. </w:t>
      </w:r>
    </w:p>
    <w:p w:rsidR="001A2709" w:rsidRDefault="001A2709" w:rsidP="001A2709">
      <w:r w:rsidRPr="00CA0364">
        <w:rPr>
          <w:lang w:val="en-US"/>
        </w:rPr>
        <w:t xml:space="preserve">The engineer is required to go to the Engine </w:t>
      </w:r>
      <w:r>
        <w:rPr>
          <w:lang w:val="en-US"/>
        </w:rPr>
        <w:t>(</w:t>
      </w:r>
      <w:r w:rsidRPr="00CA0364">
        <w:rPr>
          <w:lang w:val="en-US"/>
        </w:rPr>
        <w:t>Control</w:t>
      </w:r>
      <w:r>
        <w:rPr>
          <w:lang w:val="en-US"/>
        </w:rPr>
        <w:t>)</w:t>
      </w:r>
      <w:r w:rsidRPr="00CA0364">
        <w:rPr>
          <w:lang w:val="en-US"/>
        </w:rPr>
        <w:t xml:space="preserve"> Room to acknowledge the alarm.</w:t>
      </w:r>
      <w:r w:rsidRPr="00CA0364">
        <w:rPr>
          <w:lang w:val="en-US"/>
        </w:rPr>
        <w:br/>
      </w:r>
    </w:p>
    <w:p w:rsidR="001A2709" w:rsidRDefault="001A2709" w:rsidP="001A2709">
      <w:pPr>
        <w:pStyle w:val="Heading3"/>
        <w:numPr>
          <w:ilvl w:val="2"/>
          <w:numId w:val="3"/>
        </w:numPr>
      </w:pPr>
      <w:bookmarkStart w:id="263" w:name="_Toc257380461"/>
      <w:bookmarkStart w:id="264" w:name="_Toc400106187"/>
      <w:bookmarkStart w:id="265" w:name="_Toc404942401"/>
      <w:r>
        <w:t>When will an alarm disappear</w:t>
      </w:r>
      <w:bookmarkEnd w:id="263"/>
      <w:bookmarkEnd w:id="264"/>
      <w:bookmarkEnd w:id="265"/>
    </w:p>
    <w:p w:rsidR="001A2709" w:rsidRDefault="001A2709" w:rsidP="001A2709">
      <w:pPr>
        <w:pStyle w:val="Text"/>
      </w:pPr>
    </w:p>
    <w:p w:rsidR="001A2709" w:rsidRDefault="001A2709" w:rsidP="001A2709">
      <w:pPr>
        <w:pStyle w:val="Text"/>
      </w:pPr>
      <w:r>
        <w:t>An alarm will disappear only when rectified AND acknowledged. Acknowledged alarms will show in the normal instrument colour.</w:t>
      </w:r>
      <w:bookmarkStart w:id="266" w:name="_Toc235862031"/>
      <w:bookmarkStart w:id="267" w:name="_Toc257380464"/>
      <w:bookmarkEnd w:id="256"/>
      <w:r>
        <w:t xml:space="preserve"> </w:t>
      </w:r>
      <w:bookmarkStart w:id="268" w:name="_Toc257380467"/>
      <w:bookmarkStart w:id="269" w:name="_Ref399405091"/>
      <w:bookmarkEnd w:id="266"/>
      <w:bookmarkEnd w:id="267"/>
    </w:p>
    <w:p w:rsidR="001A2709" w:rsidRDefault="001A2709" w:rsidP="001A2709">
      <w:pPr>
        <w:pStyle w:val="Heading1"/>
        <w:numPr>
          <w:ilvl w:val="0"/>
          <w:numId w:val="3"/>
        </w:numPr>
        <w:ind w:left="851" w:hanging="851"/>
      </w:pPr>
      <w:bookmarkStart w:id="270" w:name="_Toc400106188"/>
      <w:bookmarkStart w:id="271" w:name="_Toc404942402"/>
      <w:r>
        <w:t>Personnel alarm</w:t>
      </w:r>
      <w:bookmarkEnd w:id="268"/>
      <w:bookmarkEnd w:id="269"/>
      <w:bookmarkEnd w:id="270"/>
      <w:bookmarkEnd w:id="271"/>
      <w:r>
        <w:t xml:space="preserve"> </w:t>
      </w:r>
    </w:p>
    <w:p w:rsidR="001A2709" w:rsidRPr="00C13672" w:rsidRDefault="001A2709" w:rsidP="001A2709">
      <w:pPr>
        <w:pStyle w:val="Heading2"/>
        <w:numPr>
          <w:ilvl w:val="1"/>
          <w:numId w:val="3"/>
        </w:numPr>
        <w:rPr>
          <w:lang w:val="en-US"/>
        </w:rPr>
      </w:pPr>
      <w:bookmarkStart w:id="272" w:name="_Toc349298971"/>
      <w:bookmarkStart w:id="273" w:name="_Toc365030398"/>
      <w:bookmarkStart w:id="274" w:name="_Toc400106189"/>
      <w:bookmarkStart w:id="275" w:name="_Toc235862038"/>
      <w:bookmarkStart w:id="276" w:name="_Toc404942403"/>
      <w:r>
        <w:rPr>
          <w:lang w:val="en-US"/>
        </w:rPr>
        <w:t>Engineer Deadman</w:t>
      </w:r>
      <w:bookmarkEnd w:id="272"/>
      <w:bookmarkEnd w:id="273"/>
      <w:bookmarkEnd w:id="274"/>
      <w:bookmarkEnd w:id="276"/>
    </w:p>
    <w:p w:rsidR="001A2709" w:rsidRDefault="001A2709" w:rsidP="001A2709">
      <w:pPr>
        <w:pStyle w:val="Heading3"/>
        <w:numPr>
          <w:ilvl w:val="2"/>
          <w:numId w:val="3"/>
        </w:numPr>
        <w:rPr>
          <w:lang w:val="en-US"/>
        </w:rPr>
      </w:pPr>
      <w:bookmarkStart w:id="277" w:name="_Toc349298972"/>
      <w:bookmarkStart w:id="278" w:name="_Toc365030399"/>
      <w:bookmarkStart w:id="279" w:name="_Toc400106190"/>
      <w:bookmarkStart w:id="280" w:name="_Toc404942404"/>
      <w:r>
        <w:rPr>
          <w:lang w:val="en-US"/>
        </w:rPr>
        <w:t>Scope</w:t>
      </w:r>
      <w:bookmarkEnd w:id="277"/>
      <w:bookmarkEnd w:id="278"/>
      <w:bookmarkEnd w:id="279"/>
      <w:bookmarkEnd w:id="280"/>
    </w:p>
    <w:p w:rsidR="001A2709" w:rsidRDefault="001A2709" w:rsidP="001A2709">
      <w:pPr>
        <w:rPr>
          <w:lang w:val="en-US" w:eastAsia="nl-NL"/>
        </w:rPr>
      </w:pPr>
      <w:ins w:id="281" w:author="Unknown">
        <w:r w:rsidRPr="0023275B">
          <w:rPr>
            <w:lang w:val="en-US" w:eastAsia="nl-NL"/>
          </w:rPr>
          <w:t>The purpose of a</w:t>
        </w:r>
        <w:r>
          <w:rPr>
            <w:lang w:val="en-US" w:eastAsia="nl-NL"/>
          </w:rPr>
          <w:t>n</w:t>
        </w:r>
        <w:r w:rsidRPr="0023275B">
          <w:rPr>
            <w:lang w:val="en-US" w:eastAsia="nl-NL"/>
          </w:rPr>
          <w:t xml:space="preserve"> </w:t>
        </w:r>
        <w:r>
          <w:rPr>
            <w:lang w:val="en-US" w:eastAsia="nl-NL"/>
          </w:rPr>
          <w:t xml:space="preserve">Engineer Deadman System </w:t>
        </w:r>
        <w:r w:rsidRPr="0023275B">
          <w:rPr>
            <w:lang w:val="en-US" w:eastAsia="nl-NL"/>
          </w:rPr>
          <w:t xml:space="preserve">is to monitor </w:t>
        </w:r>
        <w:r>
          <w:rPr>
            <w:lang w:val="en-US" w:eastAsia="nl-NL"/>
          </w:rPr>
          <w:t xml:space="preserve">engine room </w:t>
        </w:r>
        <w:r w:rsidRPr="0023275B">
          <w:rPr>
            <w:lang w:val="en-US" w:eastAsia="nl-NL"/>
          </w:rPr>
          <w:t xml:space="preserve">activity and detect </w:t>
        </w:r>
        <w:r>
          <w:rPr>
            <w:lang w:val="en-US" w:eastAsia="nl-NL"/>
          </w:rPr>
          <w:t>engineer</w:t>
        </w:r>
        <w:r w:rsidRPr="0023275B">
          <w:rPr>
            <w:lang w:val="en-US" w:eastAsia="nl-NL"/>
          </w:rPr>
          <w:t xml:space="preserve"> disability which could lead to marine accidents. The system</w:t>
        </w:r>
        <w:r>
          <w:rPr>
            <w:lang w:val="en-US" w:eastAsia="nl-NL"/>
          </w:rPr>
          <w:t xml:space="preserve"> </w:t>
        </w:r>
        <w:r w:rsidRPr="0023275B">
          <w:rPr>
            <w:lang w:val="en-US" w:eastAsia="nl-NL"/>
          </w:rPr>
          <w:t>monitors the aware</w:t>
        </w:r>
        <w:r>
          <w:rPr>
            <w:lang w:val="en-US" w:eastAsia="nl-NL"/>
          </w:rPr>
          <w:t xml:space="preserve">ness of the </w:t>
        </w:r>
        <w:r w:rsidRPr="00A25AEA">
          <w:rPr>
            <w:i/>
            <w:lang w:val="en-US" w:eastAsia="nl-NL"/>
          </w:rPr>
          <w:t>engineer on duty</w:t>
        </w:r>
        <w:r w:rsidRPr="0023275B">
          <w:rPr>
            <w:lang w:val="en-US" w:eastAsia="nl-NL"/>
          </w:rPr>
          <w:t xml:space="preserve"> and</w:t>
        </w:r>
        <w:r>
          <w:rPr>
            <w:lang w:val="en-US" w:eastAsia="nl-NL"/>
          </w:rPr>
          <w:t xml:space="preserve"> automatically alerts </w:t>
        </w:r>
        <w:r w:rsidRPr="0023275B">
          <w:rPr>
            <w:lang w:val="en-US" w:eastAsia="nl-NL"/>
          </w:rPr>
          <w:t xml:space="preserve">another qualified </w:t>
        </w:r>
        <w:r>
          <w:rPr>
            <w:lang w:val="en-US" w:eastAsia="nl-NL"/>
          </w:rPr>
          <w:t xml:space="preserve">engineer </w:t>
        </w:r>
        <w:r w:rsidRPr="0023275B">
          <w:rPr>
            <w:lang w:val="en-US" w:eastAsia="nl-NL"/>
          </w:rPr>
          <w:t xml:space="preserve">if for any reason the </w:t>
        </w:r>
        <w:r>
          <w:rPr>
            <w:lang w:val="en-US" w:eastAsia="nl-NL"/>
          </w:rPr>
          <w:t>engineer on duty</w:t>
        </w:r>
        <w:r w:rsidRPr="0023275B">
          <w:rPr>
            <w:lang w:val="en-US" w:eastAsia="nl-NL"/>
          </w:rPr>
          <w:t xml:space="preserve"> becomes incapable of performing </w:t>
        </w:r>
      </w:ins>
      <w:r>
        <w:rPr>
          <w:lang w:val="en-US" w:eastAsia="nl-NL"/>
        </w:rPr>
        <w:t>his</w:t>
      </w:r>
      <w:ins w:id="282" w:author="Unknown">
        <w:r w:rsidRPr="0023275B">
          <w:rPr>
            <w:lang w:val="en-US" w:eastAsia="nl-NL"/>
          </w:rPr>
          <w:t xml:space="preserve"> duties. This </w:t>
        </w:r>
        <w:r>
          <w:rPr>
            <w:lang w:val="en-US" w:eastAsia="nl-NL"/>
          </w:rPr>
          <w:t>p</w:t>
        </w:r>
        <w:r w:rsidRPr="0023275B">
          <w:rPr>
            <w:lang w:val="en-US" w:eastAsia="nl-NL"/>
          </w:rPr>
          <w:t>urpose is achieved by a series of indications and alarms to alert first th</w:t>
        </w:r>
      </w:ins>
      <w:r>
        <w:rPr>
          <w:lang w:val="en-US" w:eastAsia="nl-NL"/>
        </w:rPr>
        <w:t>e engineer</w:t>
      </w:r>
      <w:ins w:id="283" w:author="Unknown">
        <w:r>
          <w:rPr>
            <w:lang w:val="en-US" w:eastAsia="nl-NL"/>
          </w:rPr>
          <w:t xml:space="preserve"> on duty </w:t>
        </w:r>
        <w:r w:rsidRPr="0023275B">
          <w:rPr>
            <w:lang w:val="en-US" w:eastAsia="nl-NL"/>
          </w:rPr>
          <w:t xml:space="preserve">and, if he </w:t>
        </w:r>
      </w:ins>
      <w:r>
        <w:rPr>
          <w:lang w:val="en-US" w:eastAsia="nl-NL"/>
        </w:rPr>
        <w:t>doe</w:t>
      </w:r>
      <w:ins w:id="284" w:author="Unknown">
        <w:r w:rsidRPr="0023275B">
          <w:rPr>
            <w:lang w:val="en-US" w:eastAsia="nl-NL"/>
          </w:rPr>
          <w:t xml:space="preserve">s not respond, then to alert another qualified </w:t>
        </w:r>
        <w:r>
          <w:rPr>
            <w:lang w:val="en-US" w:eastAsia="nl-NL"/>
          </w:rPr>
          <w:t>engineer by means of a general alarm</w:t>
        </w:r>
        <w:r w:rsidRPr="0023275B">
          <w:rPr>
            <w:lang w:val="en-US" w:eastAsia="nl-NL"/>
          </w:rPr>
          <w:t>.</w:t>
        </w:r>
      </w:ins>
    </w:p>
    <w:p w:rsidR="001A2709" w:rsidRPr="0023275B" w:rsidRDefault="001A2709" w:rsidP="001A2709">
      <w:pPr>
        <w:rPr>
          <w:ins w:id="285" w:author="Unknown"/>
          <w:lang w:val="en-US" w:eastAsia="nl-NL"/>
        </w:rPr>
      </w:pPr>
    </w:p>
    <w:p w:rsidR="001A2709" w:rsidRPr="0023275B" w:rsidRDefault="001A2709" w:rsidP="001A2709">
      <w:pPr>
        <w:rPr>
          <w:ins w:id="286" w:author="Unknown"/>
          <w:lang w:val="en-US"/>
        </w:rPr>
      </w:pPr>
      <w:ins w:id="287" w:author="Unknown">
        <w:r w:rsidRPr="0023275B">
          <w:rPr>
            <w:lang w:val="en-US" w:eastAsia="nl-NL"/>
          </w:rPr>
          <w:t xml:space="preserve">Additionally, the </w:t>
        </w:r>
        <w:r>
          <w:rPr>
            <w:lang w:val="en-US" w:eastAsia="nl-NL"/>
          </w:rPr>
          <w:t>Engineer Deadman System</w:t>
        </w:r>
        <w:r w:rsidRPr="0023275B">
          <w:rPr>
            <w:lang w:val="en-US" w:eastAsia="nl-NL"/>
          </w:rPr>
          <w:t xml:space="preserve"> may provide the </w:t>
        </w:r>
        <w:r>
          <w:rPr>
            <w:lang w:val="en-US" w:eastAsia="nl-NL"/>
          </w:rPr>
          <w:t>engineer on duty</w:t>
        </w:r>
        <w:r w:rsidRPr="0023275B">
          <w:rPr>
            <w:lang w:val="en-US" w:eastAsia="nl-NL"/>
          </w:rPr>
          <w:t xml:space="preserve"> with a means of calling for immediate</w:t>
        </w:r>
        <w:r>
          <w:rPr>
            <w:lang w:val="en-US" w:eastAsia="nl-NL"/>
          </w:rPr>
          <w:t xml:space="preserve"> </w:t>
        </w:r>
        <w:r w:rsidRPr="0023275B">
          <w:rPr>
            <w:lang w:val="en-US" w:eastAsia="nl-NL"/>
          </w:rPr>
          <w:t xml:space="preserve">assistance if required. The </w:t>
        </w:r>
        <w:r>
          <w:rPr>
            <w:lang w:val="en-US" w:eastAsia="nl-NL"/>
          </w:rPr>
          <w:t>Engineer Deadman System</w:t>
        </w:r>
        <w:r w:rsidRPr="0023275B">
          <w:rPr>
            <w:lang w:val="en-US" w:eastAsia="nl-NL"/>
          </w:rPr>
          <w:t xml:space="preserve"> should be operational whenever the </w:t>
        </w:r>
        <w:r>
          <w:rPr>
            <w:lang w:val="en-US" w:eastAsia="nl-NL"/>
          </w:rPr>
          <w:t>engine room is attended</w:t>
        </w:r>
      </w:ins>
      <w:r>
        <w:rPr>
          <w:lang w:val="en-US" w:eastAsia="nl-NL"/>
        </w:rPr>
        <w:t xml:space="preserve"> and/or </w:t>
      </w:r>
      <w:ins w:id="288" w:author="Unknown">
        <w:r>
          <w:rPr>
            <w:lang w:val="en-US" w:eastAsia="nl-NL"/>
          </w:rPr>
          <w:t>manned</w:t>
        </w:r>
        <w:r w:rsidRPr="0023275B">
          <w:rPr>
            <w:lang w:val="en-US" w:eastAsia="nl-NL"/>
          </w:rPr>
          <w:t xml:space="preserve">, unless inhibited by the </w:t>
        </w:r>
        <w:r>
          <w:rPr>
            <w:lang w:val="en-US" w:eastAsia="nl-NL"/>
          </w:rPr>
          <w:t>Chief Engineer</w:t>
        </w:r>
        <w:r w:rsidRPr="0023275B">
          <w:rPr>
            <w:lang w:val="en-US" w:eastAsia="nl-NL"/>
          </w:rPr>
          <w:t>.</w:t>
        </w:r>
      </w:ins>
    </w:p>
    <w:p w:rsidR="001A2709" w:rsidRDefault="001A2709" w:rsidP="001A2709">
      <w:pPr>
        <w:pStyle w:val="Heading3"/>
        <w:numPr>
          <w:ilvl w:val="2"/>
          <w:numId w:val="3"/>
        </w:numPr>
        <w:rPr>
          <w:lang w:val="en-US"/>
        </w:rPr>
      </w:pPr>
      <w:bookmarkStart w:id="289" w:name="_Toc349298973"/>
      <w:bookmarkStart w:id="290" w:name="_Toc365030400"/>
      <w:bookmarkStart w:id="291" w:name="_Toc400106191"/>
      <w:bookmarkStart w:id="292" w:name="_Toc404942405"/>
      <w:r w:rsidRPr="0023275B">
        <w:rPr>
          <w:lang w:val="en-US"/>
        </w:rPr>
        <w:t xml:space="preserve">The </w:t>
      </w:r>
      <w:ins w:id="293" w:author="Unknown">
        <w:r>
          <w:rPr>
            <w:lang w:val="en-US" w:eastAsia="nl-NL"/>
          </w:rPr>
          <w:t>Engineer Deadman System</w:t>
        </w:r>
      </w:ins>
      <w:r>
        <w:rPr>
          <w:lang w:val="en-US" w:eastAsia="nl-NL"/>
        </w:rPr>
        <w:t xml:space="preserve"> </w:t>
      </w:r>
      <w:r w:rsidRPr="0023275B">
        <w:rPr>
          <w:lang w:val="en-US"/>
        </w:rPr>
        <w:t>incorporate</w:t>
      </w:r>
      <w:r>
        <w:rPr>
          <w:lang w:val="en-US"/>
        </w:rPr>
        <w:t>s</w:t>
      </w:r>
      <w:r w:rsidRPr="0023275B">
        <w:rPr>
          <w:lang w:val="en-US"/>
        </w:rPr>
        <w:t xml:space="preserve"> the following operational modes:</w:t>
      </w:r>
      <w:bookmarkEnd w:id="289"/>
      <w:bookmarkEnd w:id="290"/>
      <w:bookmarkEnd w:id="291"/>
      <w:bookmarkEnd w:id="292"/>
    </w:p>
    <w:p w:rsidR="001A2709" w:rsidRPr="00882B3A" w:rsidRDefault="001A2709" w:rsidP="001A2709">
      <w:pPr>
        <w:rPr>
          <w:lang w:val="en-US"/>
        </w:rPr>
      </w:pPr>
    </w:p>
    <w:p w:rsidR="001A2709" w:rsidRPr="0023275B" w:rsidRDefault="001A2709" w:rsidP="00407A25">
      <w:pPr>
        <w:numPr>
          <w:ilvl w:val="0"/>
          <w:numId w:val="21"/>
        </w:numPr>
        <w:rPr>
          <w:ins w:id="294" w:author="Unknown"/>
          <w:lang w:val="en-US"/>
        </w:rPr>
      </w:pPr>
      <w:ins w:id="295" w:author="Unknown">
        <w:r w:rsidRPr="0023275B">
          <w:rPr>
            <w:lang w:val="en-US"/>
          </w:rPr>
          <w:t>Ma</w:t>
        </w:r>
        <w:r>
          <w:rPr>
            <w:lang w:val="en-US"/>
          </w:rPr>
          <w:t>nual ON (In operation when engine room is attended</w:t>
        </w:r>
        <w:r w:rsidRPr="0023275B">
          <w:rPr>
            <w:lang w:val="en-US"/>
          </w:rPr>
          <w:t>)</w:t>
        </w:r>
      </w:ins>
    </w:p>
    <w:p w:rsidR="001A2709" w:rsidRDefault="001A2709" w:rsidP="00407A25">
      <w:pPr>
        <w:numPr>
          <w:ilvl w:val="0"/>
          <w:numId w:val="21"/>
        </w:numPr>
        <w:rPr>
          <w:lang w:val="en-US"/>
        </w:rPr>
      </w:pPr>
      <w:ins w:id="296" w:author="Unknown">
        <w:r w:rsidRPr="0023275B">
          <w:rPr>
            <w:lang w:val="en-US"/>
          </w:rPr>
          <w:t>Manual OFF (Does not operate under any circumstances</w:t>
        </w:r>
        <w:r>
          <w:rPr>
            <w:lang w:val="en-US"/>
          </w:rPr>
          <w:t xml:space="preserve">) </w:t>
        </w:r>
      </w:ins>
    </w:p>
    <w:p w:rsidR="001A2709" w:rsidRDefault="001A2709" w:rsidP="001A2709">
      <w:pPr>
        <w:rPr>
          <w:lang w:val="en-US"/>
        </w:rPr>
      </w:pPr>
    </w:p>
    <w:p w:rsidR="001A2709" w:rsidRDefault="001A2709" w:rsidP="001A2709">
      <w:pPr>
        <w:rPr>
          <w:lang w:val="en-US"/>
        </w:rPr>
      </w:pPr>
    </w:p>
    <w:p w:rsidR="001A2709" w:rsidRPr="00F81243" w:rsidRDefault="001A2709" w:rsidP="001A2709">
      <w:pPr>
        <w:rPr>
          <w:lang w:val="en-US"/>
        </w:rPr>
      </w:pPr>
      <w:r>
        <w:rPr>
          <w:i/>
          <w:noProof/>
          <w:lang w:val="nl-NL" w:eastAsia="nl-NL"/>
        </w:rPr>
        <w:drawing>
          <wp:anchor distT="0" distB="0" distL="114300" distR="114300" simplePos="0" relativeHeight="251670528" behindDoc="0" locked="0" layoutInCell="1" allowOverlap="1" wp14:anchorId="43EDE6D5" wp14:editId="18BD54B8">
            <wp:simplePos x="0" y="0"/>
            <wp:positionH relativeFrom="column">
              <wp:posOffset>17030</wp:posOffset>
            </wp:positionH>
            <wp:positionV relativeFrom="paragraph">
              <wp:posOffset>2482</wp:posOffset>
            </wp:positionV>
            <wp:extent cx="447790" cy="448888"/>
            <wp:effectExtent l="19050" t="0" r="9410" b="0"/>
            <wp:wrapSquare wrapText="bothSides"/>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Warning.png"/>
                    <pic:cNvPicPr/>
                  </pic:nvPicPr>
                  <pic:blipFill>
                    <a:blip r:embed="rId10" cstate="print"/>
                    <a:stretch>
                      <a:fillRect/>
                    </a:stretch>
                  </pic:blipFill>
                  <pic:spPr>
                    <a:xfrm>
                      <a:off x="0" y="0"/>
                      <a:ext cx="447790" cy="448888"/>
                    </a:xfrm>
                    <a:prstGeom prst="rect">
                      <a:avLst/>
                    </a:prstGeom>
                  </pic:spPr>
                </pic:pic>
              </a:graphicData>
            </a:graphic>
          </wp:anchor>
        </w:drawing>
      </w:r>
      <w:r w:rsidRPr="00F81243">
        <w:rPr>
          <w:i/>
          <w:lang w:val="en-US"/>
        </w:rPr>
        <w:t xml:space="preserve">The Deadman timer can only be switched on or off by inserting a password. This to prevent illicit usage of the Deadman timer (see </w:t>
      </w:r>
      <w:r>
        <w:fldChar w:fldCharType="begin"/>
      </w:r>
      <w:r>
        <w:instrText xml:space="preserve"> REF _Ref400020016 \h  \* MERGEFORMAT </w:instrText>
      </w:r>
      <w:r>
        <w:fldChar w:fldCharType="separate"/>
      </w:r>
      <w:r w:rsidR="00B2370E" w:rsidRPr="00B2370E">
        <w:rPr>
          <w:i/>
        </w:rPr>
        <w:t xml:space="preserve">Figure </w:t>
      </w:r>
      <w:r w:rsidR="00B2370E" w:rsidRPr="00B2370E">
        <w:rPr>
          <w:i/>
          <w:noProof/>
        </w:rPr>
        <w:t>3</w:t>
      </w:r>
      <w:r w:rsidR="00B2370E" w:rsidRPr="00B2370E">
        <w:rPr>
          <w:i/>
          <w:noProof/>
        </w:rPr>
        <w:noBreakHyphen/>
        <w:t>1</w:t>
      </w:r>
      <w:r>
        <w:fldChar w:fldCharType="end"/>
      </w:r>
      <w:r w:rsidRPr="00F81243">
        <w:rPr>
          <w:i/>
          <w:lang w:val="en-US"/>
        </w:rPr>
        <w:t xml:space="preserve">). Fill in the password and press enter, or the green checkmark to engage. The red “X” is to return. </w:t>
      </w:r>
    </w:p>
    <w:p w:rsidR="001A2709" w:rsidRDefault="001A2709" w:rsidP="001A2709">
      <w:pPr>
        <w:rPr>
          <w:lang w:val="en-US"/>
        </w:rPr>
      </w:pPr>
    </w:p>
    <w:p w:rsidR="001A2709" w:rsidRDefault="001A2709" w:rsidP="001A2709">
      <w:pPr>
        <w:rPr>
          <w:lang w:val="en-US"/>
        </w:rPr>
      </w:pPr>
    </w:p>
    <w:p w:rsidR="001A2709" w:rsidRDefault="001A2709" w:rsidP="001A2709">
      <w:pPr>
        <w:rPr>
          <w:lang w:val="en-US"/>
        </w:rPr>
      </w:pPr>
    </w:p>
    <w:p w:rsidR="00A94C0F" w:rsidRDefault="00A94C0F" w:rsidP="001A2709">
      <w:pPr>
        <w:rPr>
          <w:lang w:val="en-US"/>
        </w:rPr>
      </w:pPr>
    </w:p>
    <w:p w:rsidR="00A94C0F" w:rsidRDefault="00A94C0F" w:rsidP="001A2709">
      <w:pPr>
        <w:rPr>
          <w:lang w:val="en-US"/>
        </w:rPr>
      </w:pPr>
    </w:p>
    <w:p w:rsidR="001A2709" w:rsidRDefault="001A2709" w:rsidP="001A2709">
      <w:pPr>
        <w:rPr>
          <w:lang w:val="en-US"/>
        </w:rPr>
      </w:pPr>
    </w:p>
    <w:p w:rsidR="001A2709" w:rsidRDefault="001A2709" w:rsidP="001A2709">
      <w:pPr>
        <w:rPr>
          <w:lang w:val="en-US"/>
        </w:rPr>
      </w:pPr>
      <w:r>
        <w:rPr>
          <w:noProof/>
          <w:lang w:val="nl-NL" w:eastAsia="nl-NL"/>
        </w:rPr>
        <w:drawing>
          <wp:inline distT="0" distB="0" distL="0" distR="0" wp14:anchorId="3267DA6E" wp14:editId="553381A8">
            <wp:extent cx="5760720" cy="303149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cstate="print"/>
                    <a:stretch>
                      <a:fillRect/>
                    </a:stretch>
                  </pic:blipFill>
                  <pic:spPr>
                    <a:xfrm>
                      <a:off x="0" y="0"/>
                      <a:ext cx="5760720" cy="3031490"/>
                    </a:xfrm>
                    <a:prstGeom prst="rect">
                      <a:avLst/>
                    </a:prstGeom>
                  </pic:spPr>
                </pic:pic>
              </a:graphicData>
            </a:graphic>
          </wp:inline>
        </w:drawing>
      </w:r>
    </w:p>
    <w:p w:rsidR="001A2709" w:rsidRDefault="001A2709" w:rsidP="001A2709">
      <w:pPr>
        <w:pStyle w:val="Onderschrift"/>
      </w:pPr>
      <w:bookmarkStart w:id="297" w:name="_Ref400020016"/>
      <w:bookmarkStart w:id="298" w:name="_Toc400106241"/>
      <w:bookmarkStart w:id="299" w:name="_Toc404942598"/>
      <w:r>
        <w:t xml:space="preserve">Figure </w:t>
      </w:r>
      <w:r w:rsidR="00F414EE">
        <w:fldChar w:fldCharType="begin"/>
      </w:r>
      <w:r w:rsidR="00F414EE">
        <w:instrText xml:space="preserve"> STYLEREF 1 \s </w:instrText>
      </w:r>
      <w:r w:rsidR="00F414EE">
        <w:fldChar w:fldCharType="separate"/>
      </w:r>
      <w:r w:rsidR="00B2370E">
        <w:rPr>
          <w:noProof/>
        </w:rPr>
        <w:t>3</w:t>
      </w:r>
      <w:r w:rsidR="00F414EE">
        <w:fldChar w:fldCharType="end"/>
      </w:r>
      <w:r w:rsidR="00F414EE">
        <w:noBreakHyphen/>
      </w:r>
      <w:r w:rsidR="00F414EE">
        <w:fldChar w:fldCharType="begin"/>
      </w:r>
      <w:r w:rsidR="00F414EE">
        <w:instrText xml:space="preserve"> SEQ Figure \* ARABIC \s 1 </w:instrText>
      </w:r>
      <w:r w:rsidR="00F414EE">
        <w:fldChar w:fldCharType="separate"/>
      </w:r>
      <w:r w:rsidR="00B2370E">
        <w:rPr>
          <w:noProof/>
        </w:rPr>
        <w:t>1</w:t>
      </w:r>
      <w:r w:rsidR="00F414EE">
        <w:fldChar w:fldCharType="end"/>
      </w:r>
      <w:bookmarkEnd w:id="297"/>
      <w:r>
        <w:t>: Password entrance panel</w:t>
      </w:r>
      <w:bookmarkEnd w:id="298"/>
      <w:bookmarkEnd w:id="299"/>
    </w:p>
    <w:p w:rsidR="001A2709" w:rsidRPr="000F5AC2" w:rsidRDefault="001A2709" w:rsidP="001A2709">
      <w:pPr>
        <w:rPr>
          <w:ins w:id="300" w:author="Unknown"/>
        </w:rPr>
      </w:pPr>
    </w:p>
    <w:p w:rsidR="001A2709" w:rsidRDefault="001A2709" w:rsidP="001A2709">
      <w:pPr>
        <w:pStyle w:val="Heading3"/>
        <w:numPr>
          <w:ilvl w:val="2"/>
          <w:numId w:val="3"/>
        </w:numPr>
        <w:rPr>
          <w:ins w:id="301" w:author="Unknown"/>
          <w:lang w:val="en-US"/>
        </w:rPr>
      </w:pPr>
      <w:bookmarkStart w:id="302" w:name="_Toc349298975"/>
      <w:bookmarkStart w:id="303" w:name="_Toc365030402"/>
      <w:bookmarkStart w:id="304" w:name="_Toc400106192"/>
      <w:bookmarkStart w:id="305" w:name="_Toc404942406"/>
      <w:r>
        <w:rPr>
          <w:lang w:val="en-US"/>
        </w:rPr>
        <w:t>Operational State</w:t>
      </w:r>
      <w:bookmarkEnd w:id="302"/>
      <w:bookmarkEnd w:id="303"/>
      <w:bookmarkEnd w:id="304"/>
      <w:bookmarkEnd w:id="305"/>
    </w:p>
    <w:p w:rsidR="001A2709" w:rsidRDefault="001A2709" w:rsidP="001A2709">
      <w:pPr>
        <w:rPr>
          <w:ins w:id="306" w:author="Unknown"/>
          <w:lang w:val="en-US"/>
        </w:rPr>
      </w:pPr>
    </w:p>
    <w:p w:rsidR="001A2709" w:rsidRDefault="001A2709" w:rsidP="001A2709">
      <w:pPr>
        <w:rPr>
          <w:ins w:id="307" w:author="Unknown"/>
          <w:lang w:val="en-US"/>
        </w:rPr>
      </w:pPr>
      <w:ins w:id="308" w:author="Unknown">
        <w:r w:rsidRPr="0023275B">
          <w:rPr>
            <w:lang w:val="en-US"/>
          </w:rPr>
          <w:t>Once operational, the alarm system remain</w:t>
        </w:r>
      </w:ins>
      <w:r>
        <w:rPr>
          <w:lang w:val="en-US"/>
        </w:rPr>
        <w:t>s</w:t>
      </w:r>
      <w:ins w:id="309" w:author="Unknown">
        <w:r w:rsidRPr="0023275B">
          <w:rPr>
            <w:lang w:val="en-US"/>
          </w:rPr>
          <w:t xml:space="preserve"> d</w:t>
        </w:r>
        <w:r>
          <w:rPr>
            <w:lang w:val="en-US"/>
          </w:rPr>
          <w:t xml:space="preserve">ormant for a period of 30 minutes. </w:t>
        </w:r>
        <w:r w:rsidRPr="0023275B">
          <w:rPr>
            <w:lang w:val="en-US"/>
          </w:rPr>
          <w:t>At the end of this dormant period, the alarm system initiate</w:t>
        </w:r>
      </w:ins>
      <w:r>
        <w:rPr>
          <w:lang w:val="en-US"/>
        </w:rPr>
        <w:t>s</w:t>
      </w:r>
      <w:ins w:id="310" w:author="Unknown">
        <w:r w:rsidRPr="0023275B">
          <w:rPr>
            <w:lang w:val="en-US"/>
          </w:rPr>
          <w:t xml:space="preserve"> a visual </w:t>
        </w:r>
        <w:r>
          <w:rPr>
            <w:lang w:val="en-US"/>
          </w:rPr>
          <w:t>and audi</w:t>
        </w:r>
      </w:ins>
      <w:r>
        <w:rPr>
          <w:lang w:val="en-US"/>
        </w:rPr>
        <w:t>ble</w:t>
      </w:r>
      <w:ins w:id="311" w:author="Unknown">
        <w:r>
          <w:rPr>
            <w:lang w:val="en-US"/>
          </w:rPr>
          <w:t xml:space="preserve"> </w:t>
        </w:r>
        <w:r w:rsidRPr="0023275B">
          <w:rPr>
            <w:lang w:val="en-US"/>
          </w:rPr>
          <w:t>indication</w:t>
        </w:r>
        <w:r>
          <w:rPr>
            <w:lang w:val="en-US"/>
          </w:rPr>
          <w:t xml:space="preserve"> on the AMS</w:t>
        </w:r>
        <w:r w:rsidRPr="0023275B">
          <w:rPr>
            <w:lang w:val="en-US"/>
          </w:rPr>
          <w:t>.</w:t>
        </w:r>
      </w:ins>
      <w:r>
        <w:rPr>
          <w:lang w:val="en-US"/>
        </w:rPr>
        <w:t xml:space="preserve"> </w:t>
      </w:r>
    </w:p>
    <w:p w:rsidR="001A2709" w:rsidRDefault="001A2709" w:rsidP="001A2709">
      <w:pPr>
        <w:pStyle w:val="Heading3"/>
        <w:numPr>
          <w:ilvl w:val="2"/>
          <w:numId w:val="3"/>
        </w:numPr>
      </w:pPr>
      <w:bookmarkStart w:id="312" w:name="_Toc349298976"/>
      <w:bookmarkStart w:id="313" w:name="_Toc365030403"/>
      <w:bookmarkStart w:id="314" w:name="_Toc400106193"/>
      <w:bookmarkStart w:id="315" w:name="_Toc404942407"/>
      <w:r w:rsidRPr="00A06AAA">
        <w:t>Reset function</w:t>
      </w:r>
      <w:bookmarkEnd w:id="312"/>
      <w:bookmarkEnd w:id="313"/>
      <w:bookmarkEnd w:id="314"/>
      <w:bookmarkEnd w:id="315"/>
    </w:p>
    <w:p w:rsidR="001A2709" w:rsidRPr="006A2D42" w:rsidRDefault="001A2709" w:rsidP="001A2709"/>
    <w:p w:rsidR="001A2709" w:rsidRDefault="001A2709" w:rsidP="001A2709">
      <w:pPr>
        <w:rPr>
          <w:ins w:id="316" w:author="Unknown"/>
          <w:lang w:val="en-US"/>
        </w:rPr>
      </w:pPr>
      <w:ins w:id="317" w:author="Unknown">
        <w:r w:rsidRPr="0023275B">
          <w:rPr>
            <w:lang w:val="en-US"/>
          </w:rPr>
          <w:t xml:space="preserve">It </w:t>
        </w:r>
      </w:ins>
      <w:r>
        <w:rPr>
          <w:lang w:val="en-US"/>
        </w:rPr>
        <w:t>is</w:t>
      </w:r>
      <w:ins w:id="318" w:author="Unknown">
        <w:r w:rsidRPr="0023275B">
          <w:rPr>
            <w:lang w:val="en-US"/>
          </w:rPr>
          <w:t xml:space="preserve"> not possible to initiate the reset function or cancel any audible alarm from</w:t>
        </w:r>
        <w:r>
          <w:rPr>
            <w:lang w:val="en-US"/>
          </w:rPr>
          <w:t xml:space="preserve"> </w:t>
        </w:r>
        <w:r w:rsidRPr="0023275B">
          <w:rPr>
            <w:lang w:val="en-US"/>
          </w:rPr>
          <w:t xml:space="preserve">any device, equipment or system not physically located in areas of the </w:t>
        </w:r>
        <w:r>
          <w:rPr>
            <w:lang w:val="en-US"/>
          </w:rPr>
          <w:t>engine room or ECR (local silence is allowed)</w:t>
        </w:r>
      </w:ins>
      <w:r>
        <w:rPr>
          <w:lang w:val="en-US"/>
        </w:rPr>
        <w:t>.</w:t>
      </w:r>
    </w:p>
    <w:p w:rsidR="001A2709" w:rsidRDefault="001A2709" w:rsidP="001A2709">
      <w:pPr>
        <w:rPr>
          <w:ins w:id="319" w:author="Unknown"/>
          <w:lang w:val="en-US"/>
        </w:rPr>
      </w:pPr>
    </w:p>
    <w:p w:rsidR="001A2709" w:rsidRPr="0023275B" w:rsidRDefault="001A2709" w:rsidP="001A2709">
      <w:pPr>
        <w:rPr>
          <w:ins w:id="320" w:author="Unknown"/>
          <w:lang w:val="en-US"/>
        </w:rPr>
      </w:pPr>
      <w:ins w:id="321" w:author="Unknown">
        <w:r>
          <w:rPr>
            <w:lang w:val="en-US"/>
          </w:rPr>
          <w:t>T</w:t>
        </w:r>
        <w:r w:rsidRPr="000D0140">
          <w:rPr>
            <w:lang w:val="en-US"/>
          </w:rPr>
          <w:t xml:space="preserve">he reset function </w:t>
        </w:r>
      </w:ins>
      <w:r>
        <w:rPr>
          <w:lang w:val="en-US"/>
        </w:rPr>
        <w:t>is only</w:t>
      </w:r>
      <w:ins w:id="322" w:author="Unknown">
        <w:r w:rsidRPr="000D0140">
          <w:rPr>
            <w:lang w:val="en-US"/>
          </w:rPr>
          <w:t xml:space="preserve"> avai</w:t>
        </w:r>
        <w:r>
          <w:rPr>
            <w:lang w:val="en-US"/>
          </w:rPr>
          <w:t xml:space="preserve">lable in positions in the engine room and ECR. </w:t>
        </w:r>
      </w:ins>
      <w:r>
        <w:rPr>
          <w:lang w:val="en-US"/>
        </w:rPr>
        <w:t>T</w:t>
      </w:r>
      <w:ins w:id="323" w:author="Unknown">
        <w:r w:rsidRPr="000D0140">
          <w:rPr>
            <w:lang w:val="en-US"/>
          </w:rPr>
          <w:t>he</w:t>
        </w:r>
        <w:r>
          <w:rPr>
            <w:lang w:val="en-US"/>
          </w:rPr>
          <w:t xml:space="preserve"> </w:t>
        </w:r>
        <w:r w:rsidRPr="000D0140">
          <w:rPr>
            <w:lang w:val="en-US"/>
          </w:rPr>
          <w:t xml:space="preserve">reset function </w:t>
        </w:r>
      </w:ins>
      <w:r>
        <w:rPr>
          <w:lang w:val="en-US"/>
        </w:rPr>
        <w:t>is</w:t>
      </w:r>
      <w:ins w:id="324" w:author="Unknown">
        <w:r w:rsidRPr="000D0140">
          <w:rPr>
            <w:lang w:val="en-US"/>
          </w:rPr>
          <w:t xml:space="preserve"> easily accessible from the </w:t>
        </w:r>
        <w:r>
          <w:rPr>
            <w:lang w:val="en-US"/>
          </w:rPr>
          <w:t>anywhere in the engine room.</w:t>
        </w:r>
      </w:ins>
    </w:p>
    <w:p w:rsidR="001A2709" w:rsidRDefault="001A2709" w:rsidP="001A2709">
      <w:pPr>
        <w:rPr>
          <w:ins w:id="325" w:author="Unknown"/>
          <w:lang w:val="en-US"/>
        </w:rPr>
      </w:pPr>
    </w:p>
    <w:p w:rsidR="001A2709" w:rsidRDefault="001A2709" w:rsidP="001A2709">
      <w:pPr>
        <w:rPr>
          <w:ins w:id="326" w:author="Unknown"/>
          <w:lang w:val="en-US"/>
        </w:rPr>
      </w:pPr>
      <w:ins w:id="327" w:author="Unknown">
        <w:r w:rsidRPr="0023275B">
          <w:rPr>
            <w:lang w:val="en-US"/>
          </w:rPr>
          <w:t>The reset function cancel</w:t>
        </w:r>
      </w:ins>
      <w:r>
        <w:rPr>
          <w:lang w:val="en-US"/>
        </w:rPr>
        <w:t>s</w:t>
      </w:r>
      <w:ins w:id="328" w:author="Unknown">
        <w:r w:rsidRPr="0023275B">
          <w:rPr>
            <w:lang w:val="en-US"/>
          </w:rPr>
          <w:t xml:space="preserve"> the visual indication and</w:t>
        </w:r>
        <w:r>
          <w:rPr>
            <w:lang w:val="en-US"/>
          </w:rPr>
          <w:t xml:space="preserve"> </w:t>
        </w:r>
        <w:r w:rsidRPr="0023275B">
          <w:rPr>
            <w:lang w:val="en-US"/>
          </w:rPr>
          <w:t>all audible alarms and initiate</w:t>
        </w:r>
      </w:ins>
      <w:r>
        <w:rPr>
          <w:lang w:val="en-US"/>
        </w:rPr>
        <w:t>s</w:t>
      </w:r>
      <w:ins w:id="329" w:author="Unknown">
        <w:r w:rsidRPr="0023275B">
          <w:rPr>
            <w:lang w:val="en-US"/>
          </w:rPr>
          <w:t xml:space="preserve"> a further dormant period. If the reset function is activated before</w:t>
        </w:r>
        <w:r>
          <w:rPr>
            <w:lang w:val="en-US"/>
          </w:rPr>
          <w:t xml:space="preserve"> </w:t>
        </w:r>
        <w:r w:rsidRPr="0023275B">
          <w:rPr>
            <w:lang w:val="en-US"/>
          </w:rPr>
          <w:t>the end of the dormant period, the period should be re-initiated to run for its full duration from</w:t>
        </w:r>
      </w:ins>
      <w:r>
        <w:rPr>
          <w:lang w:val="en-US"/>
        </w:rPr>
        <w:t xml:space="preserve"> </w:t>
      </w:r>
      <w:ins w:id="330" w:author="Unknown">
        <w:r w:rsidRPr="0023275B">
          <w:rPr>
            <w:lang w:val="en-US"/>
          </w:rPr>
          <w:t>the time of the reset.</w:t>
        </w:r>
      </w:ins>
    </w:p>
    <w:p w:rsidR="001A2709" w:rsidRDefault="001A2709" w:rsidP="001A2709">
      <w:pPr>
        <w:rPr>
          <w:ins w:id="331" w:author="Unknown"/>
          <w:lang w:val="en-US"/>
        </w:rPr>
      </w:pPr>
    </w:p>
    <w:p w:rsidR="001A2709" w:rsidRPr="0023275B" w:rsidRDefault="001A2709" w:rsidP="001A2709">
      <w:pPr>
        <w:rPr>
          <w:ins w:id="332" w:author="Unknown"/>
          <w:lang w:val="en-US"/>
        </w:rPr>
      </w:pPr>
      <w:ins w:id="333" w:author="Unknown">
        <w:r w:rsidRPr="0023275B">
          <w:rPr>
            <w:lang w:val="en-US"/>
          </w:rPr>
          <w:t xml:space="preserve">A continuous activation of any reset device </w:t>
        </w:r>
      </w:ins>
      <w:r>
        <w:rPr>
          <w:lang w:val="en-US"/>
        </w:rPr>
        <w:t>triggers the emergency call facility within 3 seconds.</w:t>
      </w:r>
    </w:p>
    <w:p w:rsidR="001A2709" w:rsidRDefault="001A2709" w:rsidP="001A2709">
      <w:pPr>
        <w:rPr>
          <w:ins w:id="334" w:author="Unknown"/>
          <w:lang w:val="en-US"/>
        </w:rPr>
      </w:pPr>
    </w:p>
    <w:p w:rsidR="001A2709" w:rsidRPr="0023275B" w:rsidRDefault="001A2709" w:rsidP="001A2709">
      <w:pPr>
        <w:pStyle w:val="Heading3"/>
        <w:numPr>
          <w:ilvl w:val="2"/>
          <w:numId w:val="3"/>
        </w:numPr>
        <w:rPr>
          <w:lang w:val="en-US"/>
        </w:rPr>
      </w:pPr>
      <w:bookmarkStart w:id="335" w:name="_Toc349298977"/>
      <w:bookmarkStart w:id="336" w:name="_Toc365030404"/>
      <w:bookmarkStart w:id="337" w:name="_Toc400106194"/>
      <w:bookmarkStart w:id="338" w:name="_Toc404942408"/>
      <w:r w:rsidRPr="0023275B">
        <w:rPr>
          <w:lang w:val="en-US"/>
        </w:rPr>
        <w:t>Emergency call facility</w:t>
      </w:r>
      <w:bookmarkEnd w:id="335"/>
      <w:bookmarkEnd w:id="336"/>
      <w:bookmarkEnd w:id="337"/>
      <w:bookmarkEnd w:id="338"/>
    </w:p>
    <w:p w:rsidR="001A2709" w:rsidRDefault="001A2709" w:rsidP="001A2709">
      <w:pPr>
        <w:rPr>
          <w:ins w:id="339" w:author="Unknown"/>
          <w:lang w:val="en-US"/>
        </w:rPr>
      </w:pPr>
      <w:ins w:id="340" w:author="Unknown">
        <w:r w:rsidRPr="0023275B">
          <w:rPr>
            <w:lang w:val="en-US"/>
          </w:rPr>
          <w:t xml:space="preserve">Means </w:t>
        </w:r>
      </w:ins>
      <w:r>
        <w:rPr>
          <w:lang w:val="en-US"/>
        </w:rPr>
        <w:t>are</w:t>
      </w:r>
      <w:ins w:id="341" w:author="Unknown">
        <w:r w:rsidRPr="0023275B">
          <w:rPr>
            <w:lang w:val="en-US"/>
          </w:rPr>
          <w:t xml:space="preserve"> provided </w:t>
        </w:r>
        <w:r>
          <w:rPr>
            <w:lang w:val="en-US"/>
          </w:rPr>
          <w:t>in the engine room</w:t>
        </w:r>
        <w:r w:rsidRPr="0023275B">
          <w:rPr>
            <w:lang w:val="en-US"/>
          </w:rPr>
          <w:t xml:space="preserve"> to immediately activate the </w:t>
        </w:r>
        <w:r>
          <w:rPr>
            <w:lang w:val="en-US"/>
          </w:rPr>
          <w:t>visual and audible alarm</w:t>
        </w:r>
        <w:r w:rsidRPr="0023275B">
          <w:rPr>
            <w:lang w:val="en-US"/>
          </w:rPr>
          <w:t xml:space="preserve"> by means of an Emergency Cal</w:t>
        </w:r>
        <w:r>
          <w:rPr>
            <w:lang w:val="en-US"/>
          </w:rPr>
          <w:t>l</w:t>
        </w:r>
        <w:r w:rsidRPr="0023275B">
          <w:rPr>
            <w:lang w:val="en-US"/>
          </w:rPr>
          <w:t xml:space="preserve"> push button or</w:t>
        </w:r>
        <w:r>
          <w:rPr>
            <w:lang w:val="en-US"/>
          </w:rPr>
          <w:t xml:space="preserve"> </w:t>
        </w:r>
        <w:r w:rsidRPr="0023275B">
          <w:rPr>
            <w:lang w:val="en-US"/>
          </w:rPr>
          <w:t>similar</w:t>
        </w:r>
        <w:r>
          <w:rPr>
            <w:lang w:val="en-US"/>
          </w:rPr>
          <w:t>.</w:t>
        </w:r>
      </w:ins>
      <w:r>
        <w:rPr>
          <w:lang w:val="en-US"/>
        </w:rPr>
        <w:t xml:space="preserve"> Holding any reset button for at least 3 seconds also triggers the emergency call facility. </w:t>
      </w:r>
    </w:p>
    <w:p w:rsidR="001A2709" w:rsidRDefault="001A2709" w:rsidP="001A2709">
      <w:pPr>
        <w:rPr>
          <w:lang w:val="en-US"/>
        </w:rPr>
      </w:pPr>
    </w:p>
    <w:p w:rsidR="001A2709" w:rsidRDefault="001A2709" w:rsidP="001A2709">
      <w:pPr>
        <w:rPr>
          <w:ins w:id="342" w:author="Unknown"/>
          <w:lang w:val="en-US"/>
        </w:rPr>
      </w:pPr>
    </w:p>
    <w:p w:rsidR="001A2709" w:rsidRDefault="001A2709" w:rsidP="001A2709">
      <w:pPr>
        <w:pStyle w:val="Heading2"/>
        <w:numPr>
          <w:ilvl w:val="1"/>
          <w:numId w:val="3"/>
        </w:numPr>
      </w:pPr>
      <w:bookmarkStart w:id="343" w:name="_Toc400106195"/>
      <w:bookmarkStart w:id="344" w:name="_Toc404942409"/>
      <w:r>
        <w:lastRenderedPageBreak/>
        <w:t>BNWAS</w:t>
      </w:r>
      <w:bookmarkEnd w:id="343"/>
      <w:bookmarkEnd w:id="344"/>
    </w:p>
    <w:p w:rsidR="001A2709" w:rsidRDefault="001A2709" w:rsidP="001A2709">
      <w:pPr>
        <w:rPr>
          <w:ins w:id="345" w:author="Unknown"/>
          <w:lang w:val="en-US"/>
        </w:rPr>
      </w:pPr>
      <w:r w:rsidRPr="00CA0364">
        <w:rPr>
          <w:lang w:val="en-US"/>
        </w:rPr>
        <w:t>The BNWAS (Bridge Navigatio</w:t>
      </w:r>
      <w:r>
        <w:rPr>
          <w:lang w:val="en-US"/>
        </w:rPr>
        <w:t xml:space="preserve">nal Watch Alarm System) is </w:t>
      </w:r>
      <w:r w:rsidRPr="00CA0364">
        <w:rPr>
          <w:lang w:val="en-US"/>
        </w:rPr>
        <w:t>a</w:t>
      </w:r>
      <w:r>
        <w:rPr>
          <w:lang w:val="en-US"/>
        </w:rPr>
        <w:t xml:space="preserve"> similar personal safety system, designed for use</w:t>
      </w:r>
      <w:r w:rsidRPr="00CA0364">
        <w:rPr>
          <w:lang w:val="en-US"/>
        </w:rPr>
        <w:t xml:space="preserve"> on the bridge.</w:t>
      </w:r>
    </w:p>
    <w:p w:rsidR="001A2709" w:rsidRDefault="001A2709" w:rsidP="001A2709">
      <w:pPr>
        <w:pStyle w:val="Heading3"/>
        <w:numPr>
          <w:ilvl w:val="2"/>
          <w:numId w:val="3"/>
        </w:numPr>
      </w:pPr>
      <w:bookmarkStart w:id="346" w:name="_Toc395805409"/>
      <w:bookmarkStart w:id="347" w:name="_Toc400106196"/>
      <w:bookmarkStart w:id="348" w:name="_Toc404942410"/>
      <w:bookmarkEnd w:id="275"/>
      <w:r>
        <w:t>Introduction</w:t>
      </w:r>
      <w:bookmarkEnd w:id="346"/>
      <w:bookmarkEnd w:id="347"/>
      <w:bookmarkEnd w:id="348"/>
    </w:p>
    <w:p w:rsidR="001A2709" w:rsidRDefault="001A2709" w:rsidP="001A2709">
      <w:r>
        <w:t xml:space="preserve">It is possible that you use the BNWAS as a standalone version, but it can also be used in conjunction with the </w:t>
      </w:r>
      <w:proofErr w:type="spellStart"/>
      <w:r>
        <w:t>UniMACS</w:t>
      </w:r>
      <w:proofErr w:type="spellEnd"/>
      <w:r>
        <w:t xml:space="preserve"> </w:t>
      </w:r>
      <w:proofErr w:type="gramStart"/>
      <w:r>
        <w:t>bridge</w:t>
      </w:r>
      <w:proofErr w:type="gramEnd"/>
      <w:r>
        <w:t>. It can even be used with other bridge systems as long as these systems give the standard EVE-messages.</w:t>
      </w:r>
    </w:p>
    <w:p w:rsidR="001A2709" w:rsidRDefault="001A2709" w:rsidP="001A2709"/>
    <w:p w:rsidR="001A2709" w:rsidRDefault="001A2709" w:rsidP="001A2709">
      <w:r>
        <w:t>In this manual, we will address both ways in the same explanation since their differences are mainly HMI-related and do not affect functionality.</w:t>
      </w:r>
    </w:p>
    <w:p w:rsidR="001A2709" w:rsidRDefault="001A2709" w:rsidP="001A2709">
      <w:r>
        <w:t>When we discuss the interface of the BNWAS system, it can be the interface on the standalone BNWAS or on the integrated BNWAS. It can be the interface on the bridge-panel, but also the interface on the panel in the captain’s cabin. What follows is an integral explanation of the BNWAS functionality.</w:t>
      </w:r>
    </w:p>
    <w:p w:rsidR="001A2709" w:rsidRDefault="001A2709" w:rsidP="001A2709"/>
    <w:p w:rsidR="001A2709" w:rsidRDefault="001A2709" w:rsidP="001A2709">
      <w:pPr>
        <w:pStyle w:val="Heading3"/>
        <w:numPr>
          <w:ilvl w:val="2"/>
          <w:numId w:val="3"/>
        </w:numPr>
      </w:pPr>
      <w:bookmarkStart w:id="349" w:name="_Ref387851864"/>
      <w:bookmarkStart w:id="350" w:name="_Toc388352662"/>
      <w:bookmarkStart w:id="351" w:name="_Toc395805410"/>
      <w:bookmarkStart w:id="352" w:name="_Toc400106197"/>
      <w:bookmarkStart w:id="353" w:name="_Toc404942411"/>
      <w:r>
        <w:t xml:space="preserve">The </w:t>
      </w:r>
      <w:bookmarkEnd w:id="349"/>
      <w:r>
        <w:t>HMI overview</w:t>
      </w:r>
      <w:bookmarkEnd w:id="350"/>
      <w:bookmarkEnd w:id="351"/>
      <w:bookmarkEnd w:id="352"/>
      <w:bookmarkEnd w:id="353"/>
    </w:p>
    <w:p w:rsidR="001A2709" w:rsidRDefault="001A2709" w:rsidP="001A2709">
      <w:r>
        <w:t>The HMI consists of a main screen that holds all functionality for the BNWAS and a setup-screen that can be used to enter the necessary settings. In the following figures, we will explain the functionality and functions on the HMI.</w:t>
      </w:r>
    </w:p>
    <w:p w:rsidR="001A2709" w:rsidRDefault="001A2709" w:rsidP="001A2709"/>
    <w:p w:rsidR="001A2709" w:rsidRDefault="001A2709" w:rsidP="001A2709"/>
    <w:p w:rsidR="001A2709" w:rsidRDefault="001A2709" w:rsidP="001A2709">
      <w:r>
        <w:rPr>
          <w:noProof/>
          <w:lang w:val="nl-NL" w:eastAsia="nl-NL"/>
        </w:rPr>
        <w:drawing>
          <wp:inline distT="0" distB="0" distL="0" distR="0" wp14:anchorId="3401DFC0" wp14:editId="46F19ACC">
            <wp:extent cx="4698380" cy="3523785"/>
            <wp:effectExtent l="0" t="0" r="6985" b="63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nwas-Up.pn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4706450" cy="3529837"/>
                    </a:xfrm>
                    <a:prstGeom prst="rect">
                      <a:avLst/>
                    </a:prstGeom>
                  </pic:spPr>
                </pic:pic>
              </a:graphicData>
            </a:graphic>
          </wp:inline>
        </w:drawing>
      </w:r>
    </w:p>
    <w:p w:rsidR="001A2709" w:rsidRDefault="001A2709" w:rsidP="001A2709">
      <w:pPr>
        <w:pStyle w:val="Onderschrift"/>
      </w:pPr>
      <w:bookmarkStart w:id="354" w:name="_Ref393455485"/>
      <w:bookmarkStart w:id="355" w:name="_Toc388352668"/>
      <w:bookmarkStart w:id="356" w:name="_Toc395805481"/>
      <w:bookmarkStart w:id="357" w:name="_Toc400106242"/>
      <w:bookmarkStart w:id="358" w:name="_Toc404942599"/>
      <w:r>
        <w:t xml:space="preserve">Figure </w:t>
      </w:r>
      <w:r w:rsidR="00F414EE">
        <w:fldChar w:fldCharType="begin"/>
      </w:r>
      <w:r w:rsidR="00F414EE">
        <w:instrText xml:space="preserve"> STYLEREF 1 \s </w:instrText>
      </w:r>
      <w:r w:rsidR="00F414EE">
        <w:fldChar w:fldCharType="separate"/>
      </w:r>
      <w:r w:rsidR="00B2370E">
        <w:rPr>
          <w:noProof/>
        </w:rPr>
        <w:t>3</w:t>
      </w:r>
      <w:r w:rsidR="00F414EE">
        <w:fldChar w:fldCharType="end"/>
      </w:r>
      <w:r w:rsidR="00F414EE">
        <w:noBreakHyphen/>
      </w:r>
      <w:r w:rsidR="00F414EE">
        <w:fldChar w:fldCharType="begin"/>
      </w:r>
      <w:r w:rsidR="00F414EE">
        <w:instrText xml:space="preserve"> SEQ Figure \* ARABIC \s 1 </w:instrText>
      </w:r>
      <w:r w:rsidR="00F414EE">
        <w:fldChar w:fldCharType="separate"/>
      </w:r>
      <w:r w:rsidR="00B2370E">
        <w:rPr>
          <w:noProof/>
        </w:rPr>
        <w:t>2</w:t>
      </w:r>
      <w:r w:rsidR="00F414EE">
        <w:fldChar w:fldCharType="end"/>
      </w:r>
      <w:bookmarkEnd w:id="354"/>
      <w:r>
        <w:t>: Main BNWAS HMI</w:t>
      </w:r>
      <w:bookmarkEnd w:id="355"/>
      <w:bookmarkEnd w:id="356"/>
      <w:bookmarkEnd w:id="357"/>
      <w:bookmarkEnd w:id="358"/>
    </w:p>
    <w:p w:rsidR="001A2709" w:rsidRDefault="001A2709" w:rsidP="001A2709">
      <w:pPr>
        <w:pStyle w:val="Onderschrift"/>
      </w:pPr>
    </w:p>
    <w:p w:rsidR="001A2709" w:rsidRDefault="001A2709" w:rsidP="001A2709">
      <w:pPr>
        <w:pStyle w:val="Onderschrift"/>
      </w:pPr>
    </w:p>
    <w:p w:rsidR="001A2709" w:rsidRDefault="001A2709" w:rsidP="001A2709">
      <w:pPr>
        <w:pStyle w:val="Onderschrift"/>
      </w:pPr>
    </w:p>
    <w:p w:rsidR="001A2709" w:rsidRDefault="001A2709" w:rsidP="001A2709">
      <w:pPr>
        <w:pStyle w:val="Heading3"/>
        <w:numPr>
          <w:ilvl w:val="2"/>
          <w:numId w:val="3"/>
        </w:numPr>
      </w:pPr>
      <w:bookmarkStart w:id="359" w:name="_Toc388352663"/>
      <w:bookmarkStart w:id="360" w:name="_Toc395805411"/>
      <w:bookmarkStart w:id="361" w:name="_Toc400106198"/>
      <w:bookmarkStart w:id="362" w:name="_Toc404942412"/>
      <w:r>
        <w:lastRenderedPageBreak/>
        <w:t>The HMI explained</w:t>
      </w:r>
      <w:bookmarkEnd w:id="359"/>
      <w:bookmarkEnd w:id="360"/>
      <w:bookmarkEnd w:id="361"/>
      <w:bookmarkEnd w:id="362"/>
    </w:p>
    <w:p w:rsidR="001A2709" w:rsidRDefault="001A2709" w:rsidP="001A2709">
      <w:r>
        <w:t>The functions of the HMI are described in the following figures. These are mostly self-explanatory. Where not explicitly clear, an additional explanation is given.</w:t>
      </w:r>
    </w:p>
    <w:p w:rsidR="001A2709" w:rsidRDefault="001A2709" w:rsidP="001A2709"/>
    <w:p w:rsidR="001A2709" w:rsidRDefault="001A2709" w:rsidP="001A2709">
      <w:r>
        <w:rPr>
          <w:noProof/>
          <w:lang w:val="nl-NL" w:eastAsia="nl-NL"/>
        </w:rPr>
        <w:drawing>
          <wp:inline distT="0" distB="0" distL="0" distR="0" wp14:anchorId="3DCC59FA" wp14:editId="63A4ABCD">
            <wp:extent cx="5760720" cy="1313180"/>
            <wp:effectExtent l="0" t="0" r="0" b="127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cstate="print"/>
                    <a:stretch>
                      <a:fillRect/>
                    </a:stretch>
                  </pic:blipFill>
                  <pic:spPr>
                    <a:xfrm>
                      <a:off x="0" y="0"/>
                      <a:ext cx="5760720" cy="1313180"/>
                    </a:xfrm>
                    <a:prstGeom prst="rect">
                      <a:avLst/>
                    </a:prstGeom>
                  </pic:spPr>
                </pic:pic>
              </a:graphicData>
            </a:graphic>
          </wp:inline>
        </w:drawing>
      </w:r>
    </w:p>
    <w:p w:rsidR="001A2709" w:rsidRDefault="001A2709" w:rsidP="001A2709">
      <w:pPr>
        <w:pStyle w:val="Onderschrift"/>
      </w:pPr>
      <w:bookmarkStart w:id="363" w:name="_Toc388352669"/>
      <w:bookmarkStart w:id="364" w:name="_Toc395805482"/>
      <w:bookmarkStart w:id="365" w:name="_Toc400106243"/>
      <w:bookmarkStart w:id="366" w:name="_Toc404942600"/>
      <w:r>
        <w:t xml:space="preserve">Figure </w:t>
      </w:r>
      <w:r w:rsidR="00F414EE">
        <w:fldChar w:fldCharType="begin"/>
      </w:r>
      <w:r w:rsidR="00F414EE">
        <w:instrText xml:space="preserve"> STYLEREF 1 \s </w:instrText>
      </w:r>
      <w:r w:rsidR="00F414EE">
        <w:fldChar w:fldCharType="separate"/>
      </w:r>
      <w:r w:rsidR="00B2370E">
        <w:rPr>
          <w:noProof/>
        </w:rPr>
        <w:t>3</w:t>
      </w:r>
      <w:r w:rsidR="00F414EE">
        <w:fldChar w:fldCharType="end"/>
      </w:r>
      <w:r w:rsidR="00F414EE">
        <w:noBreakHyphen/>
      </w:r>
      <w:r w:rsidR="00F414EE">
        <w:fldChar w:fldCharType="begin"/>
      </w:r>
      <w:r w:rsidR="00F414EE">
        <w:instrText xml:space="preserve"> SEQ Figure \* ARABIC \s 1 </w:instrText>
      </w:r>
      <w:r w:rsidR="00F414EE">
        <w:fldChar w:fldCharType="separate"/>
      </w:r>
      <w:r w:rsidR="00B2370E">
        <w:rPr>
          <w:noProof/>
        </w:rPr>
        <w:t>3</w:t>
      </w:r>
      <w:r w:rsidR="00F414EE">
        <w:fldChar w:fldCharType="end"/>
      </w:r>
      <w:r>
        <w:t>: HMI top bar</w:t>
      </w:r>
      <w:bookmarkEnd w:id="363"/>
      <w:bookmarkEnd w:id="364"/>
      <w:bookmarkEnd w:id="365"/>
      <w:bookmarkEnd w:id="366"/>
    </w:p>
    <w:p w:rsidR="001A2709" w:rsidRDefault="001A2709" w:rsidP="001A2709"/>
    <w:p w:rsidR="001A2709" w:rsidRDefault="001A2709" w:rsidP="001A2709">
      <w:r>
        <w:rPr>
          <w:noProof/>
          <w:lang w:val="nl-NL" w:eastAsia="nl-NL"/>
        </w:rPr>
        <w:drawing>
          <wp:inline distT="0" distB="0" distL="0" distR="0" wp14:anchorId="3F5FCB76" wp14:editId="590D4E99">
            <wp:extent cx="5760720" cy="4890770"/>
            <wp:effectExtent l="0" t="0" r="0" b="508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cstate="print"/>
                    <a:stretch>
                      <a:fillRect/>
                    </a:stretch>
                  </pic:blipFill>
                  <pic:spPr>
                    <a:xfrm>
                      <a:off x="0" y="0"/>
                      <a:ext cx="5760720" cy="4890770"/>
                    </a:xfrm>
                    <a:prstGeom prst="rect">
                      <a:avLst/>
                    </a:prstGeom>
                  </pic:spPr>
                </pic:pic>
              </a:graphicData>
            </a:graphic>
          </wp:inline>
        </w:drawing>
      </w:r>
    </w:p>
    <w:p w:rsidR="001A2709" w:rsidRDefault="001A2709" w:rsidP="001A2709">
      <w:pPr>
        <w:pStyle w:val="Onderschrift"/>
      </w:pPr>
      <w:bookmarkStart w:id="367" w:name="_Toc388352670"/>
      <w:bookmarkStart w:id="368" w:name="_Toc395805483"/>
      <w:bookmarkStart w:id="369" w:name="_Toc400106244"/>
      <w:bookmarkStart w:id="370" w:name="_Toc404942601"/>
      <w:r>
        <w:t xml:space="preserve">Figure </w:t>
      </w:r>
      <w:r w:rsidR="00F414EE">
        <w:fldChar w:fldCharType="begin"/>
      </w:r>
      <w:r w:rsidR="00F414EE">
        <w:instrText xml:space="preserve"> STYLEREF 1 \s </w:instrText>
      </w:r>
      <w:r w:rsidR="00F414EE">
        <w:fldChar w:fldCharType="separate"/>
      </w:r>
      <w:r w:rsidR="00B2370E">
        <w:rPr>
          <w:noProof/>
        </w:rPr>
        <w:t>3</w:t>
      </w:r>
      <w:r w:rsidR="00F414EE">
        <w:fldChar w:fldCharType="end"/>
      </w:r>
      <w:r w:rsidR="00F414EE">
        <w:noBreakHyphen/>
      </w:r>
      <w:r w:rsidR="00F414EE">
        <w:fldChar w:fldCharType="begin"/>
      </w:r>
      <w:r w:rsidR="00F414EE">
        <w:instrText xml:space="preserve"> SEQ Figure \* ARABIC \s 1 </w:instrText>
      </w:r>
      <w:r w:rsidR="00F414EE">
        <w:fldChar w:fldCharType="separate"/>
      </w:r>
      <w:r w:rsidR="00B2370E">
        <w:rPr>
          <w:noProof/>
        </w:rPr>
        <w:t>4</w:t>
      </w:r>
      <w:r w:rsidR="00F414EE">
        <w:fldChar w:fldCharType="end"/>
      </w:r>
      <w:r>
        <w:t>: HMI main screen</w:t>
      </w:r>
      <w:bookmarkEnd w:id="367"/>
      <w:bookmarkEnd w:id="368"/>
      <w:bookmarkEnd w:id="369"/>
      <w:bookmarkEnd w:id="370"/>
    </w:p>
    <w:p w:rsidR="001A2709" w:rsidRDefault="001A2709" w:rsidP="001A2709"/>
    <w:p w:rsidR="001A2709" w:rsidRDefault="001A2709" w:rsidP="001A2709"/>
    <w:p w:rsidR="001A2709" w:rsidRDefault="001A2709" w:rsidP="001A2709"/>
    <w:p w:rsidR="001A2709" w:rsidRDefault="001A2709" w:rsidP="001A2709"/>
    <w:p w:rsidR="001A2709" w:rsidRDefault="001A2709" w:rsidP="001A2709">
      <w:r>
        <w:rPr>
          <w:noProof/>
          <w:lang w:val="nl-NL" w:eastAsia="nl-NL"/>
        </w:rPr>
        <w:lastRenderedPageBreak/>
        <w:drawing>
          <wp:inline distT="0" distB="0" distL="0" distR="0" wp14:anchorId="6E8D3086" wp14:editId="398B88EE">
            <wp:extent cx="5760720" cy="181483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cstate="print"/>
                    <a:stretch>
                      <a:fillRect/>
                    </a:stretch>
                  </pic:blipFill>
                  <pic:spPr>
                    <a:xfrm>
                      <a:off x="0" y="0"/>
                      <a:ext cx="5760720" cy="1814830"/>
                    </a:xfrm>
                    <a:prstGeom prst="rect">
                      <a:avLst/>
                    </a:prstGeom>
                  </pic:spPr>
                </pic:pic>
              </a:graphicData>
            </a:graphic>
          </wp:inline>
        </w:drawing>
      </w:r>
    </w:p>
    <w:p w:rsidR="001A2709" w:rsidRDefault="001A2709" w:rsidP="001A2709">
      <w:pPr>
        <w:pStyle w:val="Onderschrift"/>
      </w:pPr>
      <w:bookmarkStart w:id="371" w:name="_Toc388352671"/>
      <w:bookmarkStart w:id="372" w:name="_Toc395805484"/>
      <w:bookmarkStart w:id="373" w:name="_Toc400106245"/>
      <w:bookmarkStart w:id="374" w:name="_Toc404942602"/>
      <w:r>
        <w:t xml:space="preserve">Figure </w:t>
      </w:r>
      <w:r w:rsidR="00F414EE">
        <w:fldChar w:fldCharType="begin"/>
      </w:r>
      <w:r w:rsidR="00F414EE">
        <w:instrText xml:space="preserve"> STYLEREF 1 \s </w:instrText>
      </w:r>
      <w:r w:rsidR="00F414EE">
        <w:fldChar w:fldCharType="separate"/>
      </w:r>
      <w:r w:rsidR="00B2370E">
        <w:rPr>
          <w:noProof/>
        </w:rPr>
        <w:t>3</w:t>
      </w:r>
      <w:r w:rsidR="00F414EE">
        <w:fldChar w:fldCharType="end"/>
      </w:r>
      <w:r w:rsidR="00F414EE">
        <w:noBreakHyphen/>
      </w:r>
      <w:r w:rsidR="00F414EE">
        <w:fldChar w:fldCharType="begin"/>
      </w:r>
      <w:r w:rsidR="00F414EE">
        <w:instrText xml:space="preserve"> SEQ Figure \* ARABIC \s 1 </w:instrText>
      </w:r>
      <w:r w:rsidR="00F414EE">
        <w:fldChar w:fldCharType="separate"/>
      </w:r>
      <w:r w:rsidR="00B2370E">
        <w:rPr>
          <w:noProof/>
        </w:rPr>
        <w:t>5</w:t>
      </w:r>
      <w:r w:rsidR="00F414EE">
        <w:fldChar w:fldCharType="end"/>
      </w:r>
      <w:r>
        <w:t>: HMI bottom bar</w:t>
      </w:r>
      <w:bookmarkEnd w:id="371"/>
      <w:bookmarkEnd w:id="372"/>
      <w:bookmarkEnd w:id="373"/>
      <w:bookmarkEnd w:id="374"/>
    </w:p>
    <w:p w:rsidR="001A2709" w:rsidRPr="00BD35C1" w:rsidRDefault="001A2709" w:rsidP="001A2709">
      <w:pPr>
        <w:rPr>
          <w:i/>
        </w:rPr>
      </w:pPr>
      <w:r>
        <w:rPr>
          <w:i/>
          <w:noProof/>
          <w:lang w:val="nl-NL" w:eastAsia="nl-NL"/>
        </w:rPr>
        <w:drawing>
          <wp:anchor distT="0" distB="0" distL="114300" distR="114300" simplePos="0" relativeHeight="251671552" behindDoc="0" locked="0" layoutInCell="1" allowOverlap="1" wp14:anchorId="3910DCDE" wp14:editId="56F5F249">
            <wp:simplePos x="0" y="0"/>
            <wp:positionH relativeFrom="column">
              <wp:posOffset>17030</wp:posOffset>
            </wp:positionH>
            <wp:positionV relativeFrom="paragraph">
              <wp:posOffset>3695</wp:posOffset>
            </wp:positionV>
            <wp:extent cx="447790" cy="448887"/>
            <wp:effectExtent l="19050" t="0" r="9410" b="0"/>
            <wp:wrapSquare wrapText="bothSides"/>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Warning.png"/>
                    <pic:cNvPicPr/>
                  </pic:nvPicPr>
                  <pic:blipFill>
                    <a:blip r:embed="rId10" cstate="print"/>
                    <a:stretch>
                      <a:fillRect/>
                    </a:stretch>
                  </pic:blipFill>
                  <pic:spPr>
                    <a:xfrm>
                      <a:off x="0" y="0"/>
                      <a:ext cx="447790" cy="448887"/>
                    </a:xfrm>
                    <a:prstGeom prst="rect">
                      <a:avLst/>
                    </a:prstGeom>
                  </pic:spPr>
                </pic:pic>
              </a:graphicData>
            </a:graphic>
          </wp:anchor>
        </w:drawing>
      </w:r>
      <w:r>
        <w:rPr>
          <w:i/>
        </w:rPr>
        <w:t>The reset timer and emergency call buttons are only available when the panel is placed on the bridge. Any other location will show these buttons, but they will not be operational.</w:t>
      </w:r>
    </w:p>
    <w:p w:rsidR="001A2709" w:rsidRDefault="001A2709" w:rsidP="001A2709"/>
    <w:p w:rsidR="001A2709" w:rsidRDefault="001A2709" w:rsidP="001A2709">
      <w:r>
        <w:t xml:space="preserve">   </w:t>
      </w:r>
      <w:r>
        <w:rPr>
          <w:noProof/>
          <w:lang w:val="nl-NL" w:eastAsia="nl-NL"/>
        </w:rPr>
        <w:drawing>
          <wp:inline distT="0" distB="0" distL="0" distR="0" wp14:anchorId="345CB8DB" wp14:editId="642C7755">
            <wp:extent cx="3904091" cy="4730394"/>
            <wp:effectExtent l="0" t="0" r="127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cstate="print"/>
                    <a:stretch>
                      <a:fillRect/>
                    </a:stretch>
                  </pic:blipFill>
                  <pic:spPr>
                    <a:xfrm>
                      <a:off x="0" y="0"/>
                      <a:ext cx="3915869" cy="4744665"/>
                    </a:xfrm>
                    <a:prstGeom prst="rect">
                      <a:avLst/>
                    </a:prstGeom>
                  </pic:spPr>
                </pic:pic>
              </a:graphicData>
            </a:graphic>
          </wp:inline>
        </w:drawing>
      </w:r>
    </w:p>
    <w:p w:rsidR="001A2709" w:rsidRDefault="001A2709" w:rsidP="001A2709">
      <w:pPr>
        <w:pStyle w:val="Onderschrift"/>
      </w:pPr>
      <w:bookmarkStart w:id="375" w:name="_Toc388352672"/>
      <w:bookmarkStart w:id="376" w:name="_Toc395805485"/>
      <w:bookmarkStart w:id="377" w:name="_Toc400106246"/>
      <w:bookmarkStart w:id="378" w:name="_Toc404942603"/>
      <w:r>
        <w:t xml:space="preserve">Figure </w:t>
      </w:r>
      <w:r w:rsidR="00F414EE">
        <w:fldChar w:fldCharType="begin"/>
      </w:r>
      <w:r w:rsidR="00F414EE">
        <w:instrText xml:space="preserve"> STYLEREF 1 \s </w:instrText>
      </w:r>
      <w:r w:rsidR="00F414EE">
        <w:fldChar w:fldCharType="separate"/>
      </w:r>
      <w:r w:rsidR="00B2370E">
        <w:rPr>
          <w:noProof/>
        </w:rPr>
        <w:t>3</w:t>
      </w:r>
      <w:r w:rsidR="00F414EE">
        <w:fldChar w:fldCharType="end"/>
      </w:r>
      <w:r w:rsidR="00F414EE">
        <w:noBreakHyphen/>
      </w:r>
      <w:r w:rsidR="00F414EE">
        <w:fldChar w:fldCharType="begin"/>
      </w:r>
      <w:r w:rsidR="00F414EE">
        <w:instrText xml:space="preserve"> SEQ Figure \* ARABIC \s 1 </w:instrText>
      </w:r>
      <w:r w:rsidR="00F414EE">
        <w:fldChar w:fldCharType="separate"/>
      </w:r>
      <w:r w:rsidR="00B2370E">
        <w:rPr>
          <w:noProof/>
        </w:rPr>
        <w:t>6</w:t>
      </w:r>
      <w:r w:rsidR="00F414EE">
        <w:fldChar w:fldCharType="end"/>
      </w:r>
      <w:r>
        <w:t>: HMI Panel</w:t>
      </w:r>
      <w:bookmarkEnd w:id="375"/>
      <w:bookmarkEnd w:id="376"/>
      <w:bookmarkEnd w:id="377"/>
      <w:bookmarkEnd w:id="378"/>
    </w:p>
    <w:p w:rsidR="001A2709" w:rsidRDefault="001A2709" w:rsidP="001A2709"/>
    <w:p w:rsidR="001A2709" w:rsidRDefault="001A2709" w:rsidP="001A2709"/>
    <w:p w:rsidR="001A2709" w:rsidRDefault="001A2709" w:rsidP="001A2709"/>
    <w:p w:rsidR="001A2709" w:rsidRDefault="001A2709" w:rsidP="001A2709"/>
    <w:p w:rsidR="001A2709" w:rsidRDefault="001A2709" w:rsidP="001A2709"/>
    <w:p w:rsidR="00EA6065" w:rsidRDefault="00EA6065" w:rsidP="001A2709">
      <w:pPr>
        <w:rPr>
          <w:i/>
        </w:rPr>
      </w:pPr>
      <w:r>
        <w:rPr>
          <w:i/>
          <w:noProof/>
          <w:lang w:val="nl-NL" w:eastAsia="nl-NL"/>
        </w:rPr>
        <w:drawing>
          <wp:anchor distT="0" distB="0" distL="114300" distR="114300" simplePos="0" relativeHeight="251672576" behindDoc="0" locked="0" layoutInCell="1" allowOverlap="1" wp14:anchorId="58F0460E" wp14:editId="14BC6B6B">
            <wp:simplePos x="0" y="0"/>
            <wp:positionH relativeFrom="column">
              <wp:posOffset>16510</wp:posOffset>
            </wp:positionH>
            <wp:positionV relativeFrom="paragraph">
              <wp:posOffset>44450</wp:posOffset>
            </wp:positionV>
            <wp:extent cx="447790" cy="448887"/>
            <wp:effectExtent l="19050" t="0" r="9410" b="0"/>
            <wp:wrapSquare wrapText="bothSides"/>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Warning.png"/>
                    <pic:cNvPicPr/>
                  </pic:nvPicPr>
                  <pic:blipFill>
                    <a:blip r:embed="rId10" cstate="print"/>
                    <a:stretch>
                      <a:fillRect/>
                    </a:stretch>
                  </pic:blipFill>
                  <pic:spPr>
                    <a:xfrm>
                      <a:off x="0" y="0"/>
                      <a:ext cx="447790" cy="448887"/>
                    </a:xfrm>
                    <a:prstGeom prst="rect">
                      <a:avLst/>
                    </a:prstGeom>
                  </pic:spPr>
                </pic:pic>
              </a:graphicData>
            </a:graphic>
          </wp:anchor>
        </w:drawing>
      </w:r>
    </w:p>
    <w:p w:rsidR="001A2709" w:rsidRDefault="001A2709" w:rsidP="001A2709">
      <w:pPr>
        <w:rPr>
          <w:i/>
        </w:rPr>
      </w:pPr>
      <w:r>
        <w:rPr>
          <w:i/>
        </w:rPr>
        <w:t xml:space="preserve"> When you operate the </w:t>
      </w:r>
      <w:r w:rsidRPr="00916561">
        <w:t>On/Off</w:t>
      </w:r>
      <w:r>
        <w:rPr>
          <w:i/>
        </w:rPr>
        <w:t xml:space="preserve"> or </w:t>
      </w:r>
      <w:r w:rsidRPr="00916561">
        <w:t>Setup</w:t>
      </w:r>
      <w:r>
        <w:rPr>
          <w:i/>
        </w:rPr>
        <w:t xml:space="preserve"> button a keypad will appear where you have to type a passcode. (See </w:t>
      </w:r>
      <w:r>
        <w:rPr>
          <w:i/>
        </w:rPr>
        <w:fldChar w:fldCharType="begin"/>
      </w:r>
      <w:r>
        <w:rPr>
          <w:i/>
        </w:rPr>
        <w:instrText xml:space="preserve"> REF _Ref389485475 \h </w:instrText>
      </w:r>
      <w:r>
        <w:rPr>
          <w:i/>
        </w:rPr>
      </w:r>
      <w:r>
        <w:rPr>
          <w:i/>
        </w:rPr>
        <w:fldChar w:fldCharType="separate"/>
      </w:r>
      <w:r w:rsidR="00B2370E">
        <w:t xml:space="preserve">Figure </w:t>
      </w:r>
      <w:r w:rsidR="00B2370E">
        <w:rPr>
          <w:noProof/>
        </w:rPr>
        <w:t>3</w:t>
      </w:r>
      <w:r w:rsidR="00B2370E">
        <w:noBreakHyphen/>
      </w:r>
      <w:r w:rsidR="00B2370E">
        <w:rPr>
          <w:noProof/>
        </w:rPr>
        <w:t>8</w:t>
      </w:r>
      <w:r>
        <w:rPr>
          <w:i/>
        </w:rPr>
        <w:fldChar w:fldCharType="end"/>
      </w:r>
      <w:r>
        <w:rPr>
          <w:i/>
        </w:rPr>
        <w:t>).</w:t>
      </w:r>
    </w:p>
    <w:p w:rsidR="001A2709" w:rsidRDefault="001A2709" w:rsidP="001A2709">
      <w:pPr>
        <w:rPr>
          <w:i/>
        </w:rPr>
      </w:pPr>
    </w:p>
    <w:p w:rsidR="001A2709" w:rsidRPr="00F16318" w:rsidRDefault="001A2709" w:rsidP="001A2709"/>
    <w:p w:rsidR="001A2709" w:rsidRDefault="001A2709" w:rsidP="001A2709">
      <w:pPr>
        <w:pStyle w:val="Heading3"/>
        <w:numPr>
          <w:ilvl w:val="2"/>
          <w:numId w:val="3"/>
        </w:numPr>
      </w:pPr>
      <w:bookmarkStart w:id="379" w:name="_Toc388352664"/>
      <w:bookmarkStart w:id="380" w:name="_Toc395805412"/>
      <w:bookmarkStart w:id="381" w:name="_Toc400106199"/>
      <w:bookmarkStart w:id="382" w:name="_Toc404942413"/>
      <w:r>
        <w:t>The setup page</w:t>
      </w:r>
      <w:bookmarkEnd w:id="379"/>
      <w:bookmarkEnd w:id="380"/>
      <w:bookmarkEnd w:id="381"/>
      <w:bookmarkEnd w:id="382"/>
    </w:p>
    <w:p w:rsidR="001A2709" w:rsidRDefault="001A2709" w:rsidP="001A2709">
      <w:pPr>
        <w:rPr>
          <w:rFonts w:eastAsiaTheme="majorEastAsia"/>
        </w:rPr>
      </w:pPr>
      <w:r>
        <w:rPr>
          <w:rFonts w:eastAsiaTheme="majorEastAsia"/>
        </w:rPr>
        <w:t xml:space="preserve">By clicking on the setup button a new screen will appear. This is the setup screen. It looks quite the same as the main window as it has only a few settings in the main panel (see </w:t>
      </w:r>
      <w:r>
        <w:rPr>
          <w:rFonts w:eastAsiaTheme="majorEastAsia"/>
        </w:rPr>
        <w:fldChar w:fldCharType="begin"/>
      </w:r>
      <w:r>
        <w:rPr>
          <w:rFonts w:eastAsiaTheme="majorEastAsia"/>
        </w:rPr>
        <w:instrText xml:space="preserve"> REF _Ref388349795 \h </w:instrText>
      </w:r>
      <w:r>
        <w:rPr>
          <w:rFonts w:eastAsiaTheme="majorEastAsia"/>
        </w:rPr>
      </w:r>
      <w:r>
        <w:rPr>
          <w:rFonts w:eastAsiaTheme="majorEastAsia"/>
        </w:rPr>
        <w:fldChar w:fldCharType="separate"/>
      </w:r>
      <w:r w:rsidR="00B2370E">
        <w:t xml:space="preserve">Figure </w:t>
      </w:r>
      <w:r w:rsidR="00B2370E">
        <w:rPr>
          <w:noProof/>
        </w:rPr>
        <w:t>3</w:t>
      </w:r>
      <w:r w:rsidR="00B2370E">
        <w:noBreakHyphen/>
      </w:r>
      <w:r w:rsidR="00B2370E">
        <w:rPr>
          <w:noProof/>
        </w:rPr>
        <w:t>9</w:t>
      </w:r>
      <w:r>
        <w:rPr>
          <w:rFonts w:eastAsiaTheme="majorEastAsia"/>
        </w:rPr>
        <w:fldChar w:fldCharType="end"/>
      </w:r>
      <w:r>
        <w:rPr>
          <w:rFonts w:eastAsiaTheme="majorEastAsia"/>
        </w:rPr>
        <w:t>).</w:t>
      </w:r>
    </w:p>
    <w:p w:rsidR="001A2709" w:rsidRDefault="001A2709" w:rsidP="001A2709">
      <w:pPr>
        <w:rPr>
          <w:rFonts w:eastAsiaTheme="majorEastAsia"/>
        </w:rPr>
      </w:pPr>
    </w:p>
    <w:p w:rsidR="001A2709" w:rsidRDefault="001A2709" w:rsidP="001A2709">
      <w:r>
        <w:rPr>
          <w:noProof/>
          <w:lang w:val="nl-NL" w:eastAsia="nl-NL"/>
        </w:rPr>
        <w:drawing>
          <wp:inline distT="0" distB="0" distL="0" distR="0" wp14:anchorId="13C70BF3" wp14:editId="56222C90">
            <wp:extent cx="5760720" cy="4320540"/>
            <wp:effectExtent l="0" t="0" r="0" b="381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nwas-Setup-1long-2sec.pn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760720" cy="4320540"/>
                    </a:xfrm>
                    <a:prstGeom prst="rect">
                      <a:avLst/>
                    </a:prstGeom>
                  </pic:spPr>
                </pic:pic>
              </a:graphicData>
            </a:graphic>
          </wp:inline>
        </w:drawing>
      </w:r>
    </w:p>
    <w:p w:rsidR="001A2709" w:rsidRDefault="001A2709" w:rsidP="001A2709"/>
    <w:p w:rsidR="001A2709" w:rsidRDefault="001A2709" w:rsidP="001A2709">
      <w:pPr>
        <w:pStyle w:val="Onderschrift"/>
      </w:pPr>
      <w:bookmarkStart w:id="383" w:name="_Toc388352673"/>
      <w:bookmarkStart w:id="384" w:name="_Toc395805486"/>
      <w:bookmarkStart w:id="385" w:name="_Toc400106247"/>
      <w:bookmarkStart w:id="386" w:name="_Toc404942604"/>
      <w:r>
        <w:t xml:space="preserve">Figure </w:t>
      </w:r>
      <w:r w:rsidR="00F414EE">
        <w:fldChar w:fldCharType="begin"/>
      </w:r>
      <w:r w:rsidR="00F414EE">
        <w:instrText xml:space="preserve"> STYLEREF 1 \s </w:instrText>
      </w:r>
      <w:r w:rsidR="00F414EE">
        <w:fldChar w:fldCharType="separate"/>
      </w:r>
      <w:r w:rsidR="00B2370E">
        <w:rPr>
          <w:noProof/>
        </w:rPr>
        <w:t>3</w:t>
      </w:r>
      <w:r w:rsidR="00F414EE">
        <w:fldChar w:fldCharType="end"/>
      </w:r>
      <w:r w:rsidR="00F414EE">
        <w:noBreakHyphen/>
      </w:r>
      <w:r w:rsidR="00F414EE">
        <w:fldChar w:fldCharType="begin"/>
      </w:r>
      <w:r w:rsidR="00F414EE">
        <w:instrText xml:space="preserve"> SEQ Figure \* ARABIC \s 1 </w:instrText>
      </w:r>
      <w:r w:rsidR="00F414EE">
        <w:fldChar w:fldCharType="separate"/>
      </w:r>
      <w:r w:rsidR="00B2370E">
        <w:rPr>
          <w:noProof/>
        </w:rPr>
        <w:t>7</w:t>
      </w:r>
      <w:r w:rsidR="00F414EE">
        <w:fldChar w:fldCharType="end"/>
      </w:r>
      <w:r>
        <w:t>: Setup screen</w:t>
      </w:r>
      <w:bookmarkEnd w:id="383"/>
      <w:bookmarkEnd w:id="384"/>
      <w:bookmarkEnd w:id="385"/>
      <w:bookmarkEnd w:id="386"/>
    </w:p>
    <w:p w:rsidR="001A2709" w:rsidRDefault="001A2709" w:rsidP="001A2709"/>
    <w:p w:rsidR="001A2709" w:rsidRDefault="001A2709" w:rsidP="001A2709"/>
    <w:p w:rsidR="001A2709" w:rsidRDefault="001A2709" w:rsidP="001A2709"/>
    <w:p w:rsidR="001A2709" w:rsidRDefault="001A2709" w:rsidP="001A2709"/>
    <w:p w:rsidR="001A2709" w:rsidRDefault="001A2709" w:rsidP="001A2709"/>
    <w:p w:rsidR="001A2709" w:rsidRDefault="001A2709" w:rsidP="001A2709"/>
    <w:p w:rsidR="001A2709" w:rsidRDefault="001A2709" w:rsidP="001A2709"/>
    <w:p w:rsidR="001A2709" w:rsidRDefault="001A2709" w:rsidP="001A2709">
      <w:r>
        <w:rPr>
          <w:noProof/>
          <w:lang w:val="nl-NL" w:eastAsia="nl-NL"/>
        </w:rPr>
        <w:lastRenderedPageBreak/>
        <w:drawing>
          <wp:inline distT="0" distB="0" distL="0" distR="0" wp14:anchorId="78146E7F" wp14:editId="42DFE457">
            <wp:extent cx="3297488" cy="2397512"/>
            <wp:effectExtent l="0" t="0" r="0" b="317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cstate="print"/>
                    <a:stretch>
                      <a:fillRect/>
                    </a:stretch>
                  </pic:blipFill>
                  <pic:spPr>
                    <a:xfrm>
                      <a:off x="0" y="0"/>
                      <a:ext cx="3305687" cy="2403474"/>
                    </a:xfrm>
                    <a:prstGeom prst="rect">
                      <a:avLst/>
                    </a:prstGeom>
                  </pic:spPr>
                </pic:pic>
              </a:graphicData>
            </a:graphic>
          </wp:inline>
        </w:drawing>
      </w:r>
    </w:p>
    <w:p w:rsidR="001A2709" w:rsidRDefault="001A2709" w:rsidP="001A2709">
      <w:pPr>
        <w:pStyle w:val="Onderschrift"/>
      </w:pPr>
      <w:bookmarkStart w:id="387" w:name="_Ref389485475"/>
      <w:bookmarkStart w:id="388" w:name="_Toc395805487"/>
      <w:bookmarkStart w:id="389" w:name="_Toc400106248"/>
      <w:bookmarkStart w:id="390" w:name="_Toc404942605"/>
      <w:r>
        <w:t xml:space="preserve">Figure </w:t>
      </w:r>
      <w:r w:rsidR="00F414EE">
        <w:fldChar w:fldCharType="begin"/>
      </w:r>
      <w:r w:rsidR="00F414EE">
        <w:instrText xml:space="preserve"> STYLEREF 1 \s </w:instrText>
      </w:r>
      <w:r w:rsidR="00F414EE">
        <w:fldChar w:fldCharType="separate"/>
      </w:r>
      <w:r w:rsidR="00B2370E">
        <w:rPr>
          <w:noProof/>
        </w:rPr>
        <w:t>3</w:t>
      </w:r>
      <w:r w:rsidR="00F414EE">
        <w:fldChar w:fldCharType="end"/>
      </w:r>
      <w:r w:rsidR="00F414EE">
        <w:noBreakHyphen/>
      </w:r>
      <w:r w:rsidR="00F414EE">
        <w:fldChar w:fldCharType="begin"/>
      </w:r>
      <w:r w:rsidR="00F414EE">
        <w:instrText xml:space="preserve"> SEQ Figure \* ARABIC \s 1 </w:instrText>
      </w:r>
      <w:r w:rsidR="00F414EE">
        <w:fldChar w:fldCharType="separate"/>
      </w:r>
      <w:r w:rsidR="00B2370E">
        <w:rPr>
          <w:noProof/>
        </w:rPr>
        <w:t>8</w:t>
      </w:r>
      <w:r w:rsidR="00F414EE">
        <w:fldChar w:fldCharType="end"/>
      </w:r>
      <w:bookmarkEnd w:id="387"/>
      <w:r>
        <w:t>: Keypad</w:t>
      </w:r>
      <w:bookmarkEnd w:id="388"/>
      <w:bookmarkEnd w:id="389"/>
      <w:bookmarkEnd w:id="390"/>
    </w:p>
    <w:p w:rsidR="001A2709" w:rsidRDefault="001A2709" w:rsidP="001A2709"/>
    <w:p w:rsidR="001A2709" w:rsidRDefault="001A2709" w:rsidP="001A2709"/>
    <w:p w:rsidR="001A2709" w:rsidRDefault="001A2709" w:rsidP="001A2709">
      <w:r>
        <w:t>The functions, with their respective explanation, are shown in the following figure.</w:t>
      </w:r>
    </w:p>
    <w:p w:rsidR="001A2709" w:rsidRDefault="001A2709" w:rsidP="001A2709">
      <w:r>
        <w:rPr>
          <w:noProof/>
          <w:lang w:val="nl-NL" w:eastAsia="nl-NL"/>
        </w:rPr>
        <w:drawing>
          <wp:inline distT="0" distB="0" distL="0" distR="0" wp14:anchorId="2247AE28" wp14:editId="32F0F220">
            <wp:extent cx="6339902" cy="2832410"/>
            <wp:effectExtent l="0" t="0" r="3810" b="635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cstate="print"/>
                    <a:stretch>
                      <a:fillRect/>
                    </a:stretch>
                  </pic:blipFill>
                  <pic:spPr>
                    <a:xfrm>
                      <a:off x="0" y="0"/>
                      <a:ext cx="6352147" cy="2837881"/>
                    </a:xfrm>
                    <a:prstGeom prst="rect">
                      <a:avLst/>
                    </a:prstGeom>
                  </pic:spPr>
                </pic:pic>
              </a:graphicData>
            </a:graphic>
          </wp:inline>
        </w:drawing>
      </w:r>
    </w:p>
    <w:p w:rsidR="001A2709" w:rsidRDefault="001A2709" w:rsidP="001A2709">
      <w:pPr>
        <w:pStyle w:val="Onderschrift"/>
      </w:pPr>
      <w:bookmarkStart w:id="391" w:name="_Ref388349795"/>
      <w:bookmarkStart w:id="392" w:name="_Ref388349770"/>
      <w:bookmarkStart w:id="393" w:name="_Toc388352674"/>
      <w:bookmarkStart w:id="394" w:name="_Toc395805488"/>
      <w:bookmarkStart w:id="395" w:name="_Toc400106249"/>
      <w:bookmarkStart w:id="396" w:name="_Toc404942606"/>
      <w:r>
        <w:t xml:space="preserve">Figure </w:t>
      </w:r>
      <w:r w:rsidR="00F414EE">
        <w:fldChar w:fldCharType="begin"/>
      </w:r>
      <w:r w:rsidR="00F414EE">
        <w:instrText xml:space="preserve"> STYLEREF 1 \s </w:instrText>
      </w:r>
      <w:r w:rsidR="00F414EE">
        <w:fldChar w:fldCharType="separate"/>
      </w:r>
      <w:r w:rsidR="00B2370E">
        <w:rPr>
          <w:noProof/>
        </w:rPr>
        <w:t>3</w:t>
      </w:r>
      <w:r w:rsidR="00F414EE">
        <w:fldChar w:fldCharType="end"/>
      </w:r>
      <w:r w:rsidR="00F414EE">
        <w:noBreakHyphen/>
      </w:r>
      <w:r w:rsidR="00F414EE">
        <w:fldChar w:fldCharType="begin"/>
      </w:r>
      <w:r w:rsidR="00F414EE">
        <w:instrText xml:space="preserve"> SEQ Figure \* ARABIC \s 1 </w:instrText>
      </w:r>
      <w:r w:rsidR="00F414EE">
        <w:fldChar w:fldCharType="separate"/>
      </w:r>
      <w:r w:rsidR="00B2370E">
        <w:rPr>
          <w:noProof/>
        </w:rPr>
        <w:t>9</w:t>
      </w:r>
      <w:r w:rsidR="00F414EE">
        <w:fldChar w:fldCharType="end"/>
      </w:r>
      <w:bookmarkEnd w:id="391"/>
      <w:r>
        <w:t>: Setup main screen</w:t>
      </w:r>
      <w:bookmarkEnd w:id="392"/>
      <w:bookmarkEnd w:id="393"/>
      <w:bookmarkEnd w:id="394"/>
      <w:bookmarkEnd w:id="395"/>
      <w:bookmarkEnd w:id="396"/>
    </w:p>
    <w:p w:rsidR="00EA6065" w:rsidRDefault="00EA6065" w:rsidP="001A2709">
      <w:pPr>
        <w:rPr>
          <w:i/>
        </w:rPr>
      </w:pPr>
      <w:r>
        <w:rPr>
          <w:i/>
          <w:noProof/>
          <w:lang w:val="nl-NL" w:eastAsia="nl-NL"/>
        </w:rPr>
        <w:drawing>
          <wp:anchor distT="0" distB="0" distL="114300" distR="114300" simplePos="0" relativeHeight="251673600" behindDoc="0" locked="0" layoutInCell="1" allowOverlap="1" wp14:anchorId="5FB07DB7" wp14:editId="10D3B8B0">
            <wp:simplePos x="0" y="0"/>
            <wp:positionH relativeFrom="column">
              <wp:posOffset>16971</wp:posOffset>
            </wp:positionH>
            <wp:positionV relativeFrom="paragraph">
              <wp:posOffset>9525</wp:posOffset>
            </wp:positionV>
            <wp:extent cx="447790" cy="448887"/>
            <wp:effectExtent l="19050" t="0" r="9410" b="0"/>
            <wp:wrapSquare wrapText="bothSides"/>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Warning.png"/>
                    <pic:cNvPicPr/>
                  </pic:nvPicPr>
                  <pic:blipFill>
                    <a:blip r:embed="rId10" cstate="print"/>
                    <a:stretch>
                      <a:fillRect/>
                    </a:stretch>
                  </pic:blipFill>
                  <pic:spPr>
                    <a:xfrm>
                      <a:off x="0" y="0"/>
                      <a:ext cx="447790" cy="448887"/>
                    </a:xfrm>
                    <a:prstGeom prst="rect">
                      <a:avLst/>
                    </a:prstGeom>
                  </pic:spPr>
                </pic:pic>
              </a:graphicData>
            </a:graphic>
          </wp:anchor>
        </w:drawing>
      </w:r>
    </w:p>
    <w:p w:rsidR="001A2709" w:rsidRDefault="001A2709" w:rsidP="001A2709">
      <w:pPr>
        <w:rPr>
          <w:i/>
        </w:rPr>
      </w:pPr>
      <w:r>
        <w:rPr>
          <w:i/>
        </w:rPr>
        <w:t>With the arrow buttons in the setup page, you can increase or decrease the Td and/or 3</w:t>
      </w:r>
      <w:r w:rsidRPr="00E50ADC">
        <w:rPr>
          <w:i/>
          <w:vertAlign w:val="superscript"/>
        </w:rPr>
        <w:t>rd</w:t>
      </w:r>
      <w:r>
        <w:rPr>
          <w:i/>
        </w:rPr>
        <w:t xml:space="preserve"> stage delay time.</w:t>
      </w:r>
    </w:p>
    <w:p w:rsidR="001A2709" w:rsidRDefault="001A2709" w:rsidP="001A2709"/>
    <w:p w:rsidR="001A2709" w:rsidRDefault="001A2709" w:rsidP="001A2709"/>
    <w:p w:rsidR="001A2709" w:rsidRDefault="001A2709" w:rsidP="001A2709"/>
    <w:p w:rsidR="001A2709" w:rsidRDefault="001A2709" w:rsidP="001A2709"/>
    <w:p w:rsidR="001A2709" w:rsidRDefault="001A2709" w:rsidP="001A2709"/>
    <w:p w:rsidR="001A2709" w:rsidRDefault="001A2709" w:rsidP="001A2709"/>
    <w:p w:rsidR="001A2709" w:rsidRDefault="001A2709" w:rsidP="001A2709"/>
    <w:p w:rsidR="001A2709" w:rsidRDefault="001A2709" w:rsidP="001A2709"/>
    <w:p w:rsidR="001A2709" w:rsidRDefault="001A2709" w:rsidP="001A2709"/>
    <w:p w:rsidR="001A2709" w:rsidRDefault="001A2709" w:rsidP="001A2709"/>
    <w:p w:rsidR="001A2709" w:rsidRDefault="001A2709" w:rsidP="001A2709"/>
    <w:p w:rsidR="001A2709" w:rsidRDefault="001A2709" w:rsidP="001A2709">
      <w:r>
        <w:t>Once a working NavVision server is connected to the same system, the HMI of NavVision will be overwritten on the DAP’s. It is just the HMI. The BNWAS will still be the one that handles all the BNWAS features.</w:t>
      </w:r>
    </w:p>
    <w:p w:rsidR="001A2709" w:rsidRDefault="001A2709" w:rsidP="001A2709"/>
    <w:p w:rsidR="001A2709" w:rsidRDefault="001A2709" w:rsidP="001A2709">
      <w:r>
        <w:t>It will look as in the following figure:</w:t>
      </w:r>
    </w:p>
    <w:p w:rsidR="001A2709" w:rsidRDefault="001A2709" w:rsidP="001A2709"/>
    <w:p w:rsidR="001A2709" w:rsidRDefault="001A2709" w:rsidP="001A2709">
      <w:r>
        <w:rPr>
          <w:noProof/>
          <w:lang w:val="nl-NL" w:eastAsia="nl-NL"/>
        </w:rPr>
        <w:drawing>
          <wp:inline distT="0" distB="0" distL="0" distR="0" wp14:anchorId="19079F04" wp14:editId="546C1938">
            <wp:extent cx="5764251" cy="5149194"/>
            <wp:effectExtent l="0" t="0" r="825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cstate="print"/>
                    <a:stretch>
                      <a:fillRect/>
                    </a:stretch>
                  </pic:blipFill>
                  <pic:spPr>
                    <a:xfrm>
                      <a:off x="0" y="0"/>
                      <a:ext cx="5786049" cy="5168666"/>
                    </a:xfrm>
                    <a:prstGeom prst="rect">
                      <a:avLst/>
                    </a:prstGeom>
                  </pic:spPr>
                </pic:pic>
              </a:graphicData>
            </a:graphic>
          </wp:inline>
        </w:drawing>
      </w:r>
    </w:p>
    <w:p w:rsidR="001A2709" w:rsidRDefault="001A2709" w:rsidP="001A2709">
      <w:pPr>
        <w:pStyle w:val="Onderschrift"/>
      </w:pPr>
      <w:bookmarkStart w:id="397" w:name="_Toc395805494"/>
      <w:bookmarkStart w:id="398" w:name="_Toc400106250"/>
      <w:bookmarkStart w:id="399" w:name="_Toc404942607"/>
      <w:r>
        <w:t xml:space="preserve">Figure </w:t>
      </w:r>
      <w:r w:rsidR="00F414EE">
        <w:fldChar w:fldCharType="begin"/>
      </w:r>
      <w:r w:rsidR="00F414EE">
        <w:instrText xml:space="preserve"> STYLEREF 1 \s </w:instrText>
      </w:r>
      <w:r w:rsidR="00F414EE">
        <w:fldChar w:fldCharType="separate"/>
      </w:r>
      <w:r w:rsidR="00B2370E">
        <w:rPr>
          <w:noProof/>
        </w:rPr>
        <w:t>3</w:t>
      </w:r>
      <w:r w:rsidR="00F414EE">
        <w:fldChar w:fldCharType="end"/>
      </w:r>
      <w:r w:rsidR="00F414EE">
        <w:noBreakHyphen/>
      </w:r>
      <w:r w:rsidR="00F414EE">
        <w:fldChar w:fldCharType="begin"/>
      </w:r>
      <w:r w:rsidR="00F414EE">
        <w:instrText xml:space="preserve"> SEQ Figure \* ARABIC \s 1 </w:instrText>
      </w:r>
      <w:r w:rsidR="00F414EE">
        <w:fldChar w:fldCharType="separate"/>
      </w:r>
      <w:r w:rsidR="00B2370E">
        <w:rPr>
          <w:noProof/>
        </w:rPr>
        <w:t>10</w:t>
      </w:r>
      <w:r w:rsidR="00F414EE">
        <w:fldChar w:fldCharType="end"/>
      </w:r>
      <w:r>
        <w:t>: NavVision HMI on DAP</w:t>
      </w:r>
      <w:bookmarkEnd w:id="397"/>
      <w:bookmarkEnd w:id="398"/>
      <w:bookmarkEnd w:id="399"/>
    </w:p>
    <w:p w:rsidR="001A2709" w:rsidRDefault="001A2709" w:rsidP="001A2709"/>
    <w:p w:rsidR="001A2709" w:rsidRDefault="001A2709" w:rsidP="001A2709"/>
    <w:p w:rsidR="001A2709" w:rsidRDefault="001A2709" w:rsidP="001A2709"/>
    <w:p w:rsidR="001A2709" w:rsidRDefault="001A2709" w:rsidP="001A2709"/>
    <w:p w:rsidR="001A2709" w:rsidRDefault="001A2709" w:rsidP="001A2709"/>
    <w:p w:rsidR="001A2709" w:rsidRDefault="001A2709" w:rsidP="001A2709"/>
    <w:p w:rsidR="001A2709" w:rsidRDefault="001A2709" w:rsidP="001A2709"/>
    <w:p w:rsidR="001A2709" w:rsidRDefault="001A2709" w:rsidP="001A2709"/>
    <w:p w:rsidR="001A2709" w:rsidRDefault="001A2709" w:rsidP="001A2709"/>
    <w:p w:rsidR="001A2709" w:rsidRDefault="001A2709" w:rsidP="001A2709"/>
    <w:p w:rsidR="001A2709" w:rsidRDefault="001A2709" w:rsidP="001A2709"/>
    <w:p w:rsidR="001A2709" w:rsidRDefault="001A2709" w:rsidP="001A2709"/>
    <w:p w:rsidR="001A2709" w:rsidRDefault="001A2709" w:rsidP="001A2709">
      <w:r>
        <w:t xml:space="preserve">On the NavVision server, you will have an equal kind of display as shown in the following figure. </w:t>
      </w:r>
    </w:p>
    <w:p w:rsidR="001A2709" w:rsidRDefault="001A2709" w:rsidP="001A2709"/>
    <w:p w:rsidR="001A2709" w:rsidRDefault="001A2709" w:rsidP="001A2709">
      <w:r>
        <w:rPr>
          <w:noProof/>
          <w:lang w:val="nl-NL" w:eastAsia="nl-NL"/>
        </w:rPr>
        <w:drawing>
          <wp:inline distT="0" distB="0" distL="0" distR="0" wp14:anchorId="52105F18" wp14:editId="591D0F2F">
            <wp:extent cx="5760720" cy="410464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cstate="print"/>
                    <a:stretch>
                      <a:fillRect/>
                    </a:stretch>
                  </pic:blipFill>
                  <pic:spPr>
                    <a:xfrm>
                      <a:off x="0" y="0"/>
                      <a:ext cx="5760720" cy="4104640"/>
                    </a:xfrm>
                    <a:prstGeom prst="rect">
                      <a:avLst/>
                    </a:prstGeom>
                  </pic:spPr>
                </pic:pic>
              </a:graphicData>
            </a:graphic>
          </wp:inline>
        </w:drawing>
      </w:r>
    </w:p>
    <w:p w:rsidR="001A2709" w:rsidRDefault="001A2709" w:rsidP="001A2709">
      <w:pPr>
        <w:pStyle w:val="Onderschrift"/>
      </w:pPr>
      <w:bookmarkStart w:id="400" w:name="_Toc395805495"/>
      <w:bookmarkStart w:id="401" w:name="_Toc400106251"/>
      <w:bookmarkStart w:id="402" w:name="_Toc404942608"/>
      <w:r>
        <w:t xml:space="preserve">Figure </w:t>
      </w:r>
      <w:r w:rsidR="00F414EE">
        <w:fldChar w:fldCharType="begin"/>
      </w:r>
      <w:r w:rsidR="00F414EE">
        <w:instrText xml:space="preserve"> STYLEREF 1 \s </w:instrText>
      </w:r>
      <w:r w:rsidR="00F414EE">
        <w:fldChar w:fldCharType="separate"/>
      </w:r>
      <w:r w:rsidR="00B2370E">
        <w:rPr>
          <w:noProof/>
        </w:rPr>
        <w:t>3</w:t>
      </w:r>
      <w:r w:rsidR="00F414EE">
        <w:fldChar w:fldCharType="end"/>
      </w:r>
      <w:r w:rsidR="00F414EE">
        <w:noBreakHyphen/>
      </w:r>
      <w:r w:rsidR="00F414EE">
        <w:fldChar w:fldCharType="begin"/>
      </w:r>
      <w:r w:rsidR="00F414EE">
        <w:instrText xml:space="preserve"> SEQ Figure \* ARABIC \s 1 </w:instrText>
      </w:r>
      <w:r w:rsidR="00F414EE">
        <w:fldChar w:fldCharType="separate"/>
      </w:r>
      <w:r w:rsidR="00B2370E">
        <w:rPr>
          <w:noProof/>
        </w:rPr>
        <w:t>11</w:t>
      </w:r>
      <w:r w:rsidR="00F414EE">
        <w:fldChar w:fldCharType="end"/>
      </w:r>
      <w:r>
        <w:t>: NavVision Native screen</w:t>
      </w:r>
      <w:bookmarkEnd w:id="400"/>
      <w:bookmarkEnd w:id="401"/>
      <w:bookmarkEnd w:id="402"/>
    </w:p>
    <w:p w:rsidR="001A2709" w:rsidRDefault="001A2709" w:rsidP="001A2709">
      <w:pPr>
        <w:pStyle w:val="Onderschrift"/>
      </w:pPr>
    </w:p>
    <w:p w:rsidR="001A2709" w:rsidRDefault="001A2709" w:rsidP="001A2709">
      <w:pPr>
        <w:pStyle w:val="Onderschrift"/>
      </w:pPr>
    </w:p>
    <w:p w:rsidR="001A2709" w:rsidRDefault="001A2709" w:rsidP="001A2709">
      <w:pPr>
        <w:pStyle w:val="Onderschrift"/>
      </w:pPr>
    </w:p>
    <w:p w:rsidR="001A2709" w:rsidRDefault="001A2709" w:rsidP="001A2709">
      <w:pPr>
        <w:pStyle w:val="Onderschrift"/>
      </w:pPr>
    </w:p>
    <w:p w:rsidR="001A2709" w:rsidRDefault="001A2709" w:rsidP="001A2709">
      <w:pPr>
        <w:pStyle w:val="Onderschrift"/>
      </w:pPr>
    </w:p>
    <w:p w:rsidR="001A2709" w:rsidRDefault="001A2709" w:rsidP="001A2709">
      <w:pPr>
        <w:pStyle w:val="Onderschrift"/>
      </w:pPr>
    </w:p>
    <w:p w:rsidR="001A2709" w:rsidRDefault="001A2709" w:rsidP="001A2709">
      <w:pPr>
        <w:pStyle w:val="Onderschrift"/>
      </w:pPr>
    </w:p>
    <w:p w:rsidR="001A2709" w:rsidRDefault="001A2709" w:rsidP="001A2709">
      <w:pPr>
        <w:pStyle w:val="Onderschrift"/>
      </w:pPr>
    </w:p>
    <w:p w:rsidR="001A2709" w:rsidRDefault="001A2709" w:rsidP="001A2709">
      <w:pPr>
        <w:pStyle w:val="Onderschrift"/>
      </w:pPr>
    </w:p>
    <w:p w:rsidR="001A2709" w:rsidRDefault="001A2709" w:rsidP="001A2709">
      <w:pPr>
        <w:pStyle w:val="Onderschrift"/>
      </w:pPr>
    </w:p>
    <w:p w:rsidR="001A2709" w:rsidRDefault="001A2709" w:rsidP="001A2709">
      <w:pPr>
        <w:pStyle w:val="Onderschrift"/>
      </w:pPr>
    </w:p>
    <w:p w:rsidR="001A2709" w:rsidRDefault="001A2709" w:rsidP="001A2709">
      <w:pPr>
        <w:pStyle w:val="Onderschrift"/>
      </w:pPr>
    </w:p>
    <w:p w:rsidR="001A2709" w:rsidRDefault="001A2709" w:rsidP="001A2709">
      <w:pPr>
        <w:rPr>
          <w:lang w:val="en-US"/>
        </w:rPr>
      </w:pPr>
    </w:p>
    <w:p w:rsidR="001A2709" w:rsidRDefault="001A2709" w:rsidP="001A2709">
      <w:pPr>
        <w:rPr>
          <w:lang w:val="en-US"/>
        </w:rPr>
      </w:pPr>
    </w:p>
    <w:p w:rsidR="001A2709" w:rsidRDefault="001A2709" w:rsidP="001A2709">
      <w:pPr>
        <w:pStyle w:val="Heading1"/>
        <w:numPr>
          <w:ilvl w:val="0"/>
          <w:numId w:val="3"/>
        </w:numPr>
      </w:pPr>
      <w:bookmarkStart w:id="403" w:name="_Ref398647511"/>
      <w:bookmarkStart w:id="404" w:name="_Toc400106200"/>
      <w:bookmarkStart w:id="405" w:name="_Toc404942414"/>
      <w:r>
        <w:t>Annex 1 Mimic control</w:t>
      </w:r>
      <w:bookmarkEnd w:id="403"/>
      <w:bookmarkEnd w:id="404"/>
      <w:bookmarkEnd w:id="405"/>
    </w:p>
    <w:p w:rsidR="001A2709" w:rsidRDefault="001A2709" w:rsidP="001A2709">
      <w:pPr>
        <w:rPr>
          <w:lang w:val="en-US"/>
        </w:rPr>
      </w:pPr>
    </w:p>
    <w:p w:rsidR="001A2709" w:rsidRPr="00CA0364" w:rsidRDefault="001A2709" w:rsidP="001A2709">
      <w:pPr>
        <w:rPr>
          <w:lang w:val="en-US"/>
        </w:rPr>
      </w:pPr>
      <w:r w:rsidRPr="00CA0364">
        <w:rPr>
          <w:lang w:val="en-US"/>
        </w:rPr>
        <w:t xml:space="preserve">Control elements are used to interface a wide range of </w:t>
      </w:r>
      <w:r w:rsidRPr="00916561">
        <w:rPr>
          <w:i/>
          <w:lang w:val="en-US"/>
        </w:rPr>
        <w:t>Control</w:t>
      </w:r>
      <w:r w:rsidRPr="00CA0364">
        <w:rPr>
          <w:lang w:val="en-US"/>
        </w:rPr>
        <w:t xml:space="preserve"> devices like pumps, fans, valves, generators, etc. via their relevant starter unit. Since these element types are suitable to process a wide range of components, several symbols are defined to represent each type. </w:t>
      </w:r>
      <w:r w:rsidRPr="00CA0364">
        <w:rPr>
          <w:lang w:val="en-US"/>
        </w:rPr>
        <w:br/>
        <w:t xml:space="preserve">Color animation is used to show the actual element status. </w:t>
      </w:r>
    </w:p>
    <w:p w:rsidR="001A2709" w:rsidRDefault="001A2709" w:rsidP="001A2709">
      <w:pPr>
        <w:rPr>
          <w:rFonts w:cs="Arial"/>
          <w:color w:val="000000"/>
        </w:rPr>
      </w:pPr>
      <w:r w:rsidRPr="00CA0364">
        <w:rPr>
          <w:rFonts w:cs="Arial"/>
          <w:color w:val="000000"/>
          <w:lang w:val="en-US"/>
        </w:rPr>
        <w:t xml:space="preserve">Chevrons, a single filled chevron (arrow) for low - and a double filled chevron (arrow) for high speed, show the difference between a control element running at high speed and a control element running at low speed. </w:t>
      </w:r>
      <w:r>
        <w:rPr>
          <w:rFonts w:cs="Arial"/>
          <w:color w:val="000000"/>
        </w:rPr>
        <w:t>Chevrons without filling indicate an off condition.</w:t>
      </w:r>
    </w:p>
    <w:p w:rsidR="001A2709" w:rsidRDefault="001A2709" w:rsidP="001A2709">
      <w:pPr>
        <w:rPr>
          <w:rFonts w:cs="Arial"/>
          <w:color w:val="000000"/>
        </w:rPr>
      </w:pPr>
    </w:p>
    <w:p w:rsidR="001A2709" w:rsidRDefault="001A2709" w:rsidP="001A2709">
      <w:pPr>
        <w:pStyle w:val="Heading2"/>
        <w:numPr>
          <w:ilvl w:val="1"/>
          <w:numId w:val="3"/>
        </w:numPr>
      </w:pPr>
      <w:bookmarkStart w:id="406" w:name="_Toc400106201"/>
      <w:bookmarkStart w:id="407" w:name="_Toc404942415"/>
      <w:r>
        <w:t>Mimic components</w:t>
      </w:r>
      <w:bookmarkEnd w:id="406"/>
      <w:bookmarkEnd w:id="407"/>
    </w:p>
    <w:p w:rsidR="001A2709" w:rsidRDefault="001A2709" w:rsidP="001A2709"/>
    <w:p w:rsidR="001A2709" w:rsidRDefault="001A2709" w:rsidP="001A2709">
      <w:r>
        <w:t>The mimic contains a lot of components which, together, make up for the representation of the ship or a specific system on the ship. Components can be some of the following different forms:</w:t>
      </w:r>
    </w:p>
    <w:p w:rsidR="001A2709" w:rsidRDefault="001A2709" w:rsidP="001A2709"/>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48"/>
        <w:gridCol w:w="2424"/>
      </w:tblGrid>
      <w:tr w:rsidR="001A2709" w:rsidRPr="00250994" w:rsidTr="001A2709">
        <w:tc>
          <w:tcPr>
            <w:tcW w:w="6648" w:type="dxa"/>
          </w:tcPr>
          <w:p w:rsidR="001A2709" w:rsidRDefault="001A2709" w:rsidP="001A2709">
            <w:r w:rsidRPr="00250994">
              <w:rPr>
                <w:noProof/>
                <w:lang w:val="nl-NL" w:eastAsia="nl-NL"/>
              </w:rPr>
              <w:drawing>
                <wp:inline distT="0" distB="0" distL="0" distR="0" wp14:anchorId="4ADC5464" wp14:editId="019E63C3">
                  <wp:extent cx="628650" cy="359229"/>
                  <wp:effectExtent l="0" t="0" r="0" b="317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cstate="print"/>
                          <a:stretch>
                            <a:fillRect/>
                          </a:stretch>
                        </pic:blipFill>
                        <pic:spPr>
                          <a:xfrm>
                            <a:off x="0" y="0"/>
                            <a:ext cx="646039" cy="369166"/>
                          </a:xfrm>
                          <a:prstGeom prst="rect">
                            <a:avLst/>
                          </a:prstGeom>
                        </pic:spPr>
                      </pic:pic>
                    </a:graphicData>
                  </a:graphic>
                </wp:inline>
              </w:drawing>
            </w:r>
          </w:p>
          <w:p w:rsidR="001A2709" w:rsidRPr="00250994" w:rsidRDefault="001A2709" w:rsidP="001A2709"/>
        </w:tc>
        <w:tc>
          <w:tcPr>
            <w:tcW w:w="2640" w:type="dxa"/>
          </w:tcPr>
          <w:p w:rsidR="001A2709" w:rsidRPr="00250994" w:rsidRDefault="001A2709" w:rsidP="001A2709">
            <w:r>
              <w:t>Label</w:t>
            </w:r>
          </w:p>
        </w:tc>
      </w:tr>
      <w:tr w:rsidR="001A2709" w:rsidRPr="00250994" w:rsidTr="001A2709">
        <w:tc>
          <w:tcPr>
            <w:tcW w:w="6648" w:type="dxa"/>
          </w:tcPr>
          <w:p w:rsidR="001A2709" w:rsidRDefault="001A2709" w:rsidP="001A2709">
            <w:r w:rsidRPr="00250994">
              <w:rPr>
                <w:noProof/>
                <w:lang w:val="nl-NL" w:eastAsia="nl-NL"/>
              </w:rPr>
              <w:drawing>
                <wp:inline distT="0" distB="0" distL="0" distR="0" wp14:anchorId="3465E4BE" wp14:editId="440509A4">
                  <wp:extent cx="628650" cy="62865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cstate="print"/>
                          <a:stretch>
                            <a:fillRect/>
                          </a:stretch>
                        </pic:blipFill>
                        <pic:spPr>
                          <a:xfrm>
                            <a:off x="0" y="0"/>
                            <a:ext cx="628650" cy="628650"/>
                          </a:xfrm>
                          <a:prstGeom prst="rect">
                            <a:avLst/>
                          </a:prstGeom>
                        </pic:spPr>
                      </pic:pic>
                    </a:graphicData>
                  </a:graphic>
                </wp:inline>
              </w:drawing>
            </w:r>
          </w:p>
          <w:p w:rsidR="001A2709" w:rsidRPr="00250994" w:rsidRDefault="001A2709" w:rsidP="001A2709"/>
        </w:tc>
        <w:tc>
          <w:tcPr>
            <w:tcW w:w="2640" w:type="dxa"/>
          </w:tcPr>
          <w:p w:rsidR="001A2709" w:rsidRPr="00250994" w:rsidRDefault="001A2709" w:rsidP="001A2709">
            <w:r>
              <w:t>Icon</w:t>
            </w:r>
          </w:p>
        </w:tc>
      </w:tr>
      <w:tr w:rsidR="001A2709" w:rsidRPr="00250994" w:rsidTr="001A2709">
        <w:tc>
          <w:tcPr>
            <w:tcW w:w="6648" w:type="dxa"/>
          </w:tcPr>
          <w:p w:rsidR="001A2709" w:rsidRDefault="001A2709" w:rsidP="001A2709">
            <w:pPr>
              <w:rPr>
                <w:rFonts w:cs="Arial"/>
                <w:color w:val="000000"/>
              </w:rPr>
            </w:pPr>
            <w:r w:rsidRPr="00250994">
              <w:rPr>
                <w:noProof/>
                <w:lang w:val="nl-NL" w:eastAsia="nl-NL"/>
              </w:rPr>
              <w:drawing>
                <wp:inline distT="0" distB="0" distL="0" distR="0" wp14:anchorId="104FBBE6" wp14:editId="5DE82425">
                  <wp:extent cx="1455420" cy="340156"/>
                  <wp:effectExtent l="0" t="0" r="0" b="317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cstate="print"/>
                          <a:stretch>
                            <a:fillRect/>
                          </a:stretch>
                        </pic:blipFill>
                        <pic:spPr>
                          <a:xfrm>
                            <a:off x="0" y="0"/>
                            <a:ext cx="1483944" cy="346822"/>
                          </a:xfrm>
                          <a:prstGeom prst="rect">
                            <a:avLst/>
                          </a:prstGeom>
                        </pic:spPr>
                      </pic:pic>
                    </a:graphicData>
                  </a:graphic>
                </wp:inline>
              </w:drawing>
            </w:r>
          </w:p>
          <w:p w:rsidR="001A2709" w:rsidRPr="00250994" w:rsidRDefault="001A2709" w:rsidP="001A2709">
            <w:pPr>
              <w:rPr>
                <w:rFonts w:cs="Arial"/>
                <w:color w:val="000000"/>
              </w:rPr>
            </w:pPr>
          </w:p>
        </w:tc>
        <w:tc>
          <w:tcPr>
            <w:tcW w:w="2640" w:type="dxa"/>
          </w:tcPr>
          <w:p w:rsidR="001A2709" w:rsidRPr="00250994" w:rsidRDefault="001A2709" w:rsidP="001A2709">
            <w:pPr>
              <w:rPr>
                <w:rFonts w:cs="Arial"/>
                <w:color w:val="000000"/>
              </w:rPr>
            </w:pPr>
            <w:r>
              <w:rPr>
                <w:rFonts w:cs="Arial"/>
                <w:color w:val="000000"/>
              </w:rPr>
              <w:t>Value</w:t>
            </w:r>
          </w:p>
        </w:tc>
      </w:tr>
      <w:tr w:rsidR="001A2709" w:rsidRPr="00250994" w:rsidTr="001A2709">
        <w:tc>
          <w:tcPr>
            <w:tcW w:w="6648" w:type="dxa"/>
          </w:tcPr>
          <w:p w:rsidR="001A2709" w:rsidRDefault="001A2709" w:rsidP="001A2709">
            <w:pPr>
              <w:rPr>
                <w:rFonts w:cs="Arial"/>
                <w:color w:val="000000"/>
              </w:rPr>
            </w:pPr>
            <w:r w:rsidRPr="00250994">
              <w:rPr>
                <w:noProof/>
                <w:lang w:val="nl-NL" w:eastAsia="nl-NL"/>
              </w:rPr>
              <w:drawing>
                <wp:inline distT="0" distB="0" distL="0" distR="0" wp14:anchorId="2DBF851F" wp14:editId="2762BC65">
                  <wp:extent cx="914400" cy="907577"/>
                  <wp:effectExtent l="0" t="0" r="0" b="698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cstate="print"/>
                          <a:stretch>
                            <a:fillRect/>
                          </a:stretch>
                        </pic:blipFill>
                        <pic:spPr>
                          <a:xfrm>
                            <a:off x="0" y="0"/>
                            <a:ext cx="925742" cy="918834"/>
                          </a:xfrm>
                          <a:prstGeom prst="rect">
                            <a:avLst/>
                          </a:prstGeom>
                        </pic:spPr>
                      </pic:pic>
                    </a:graphicData>
                  </a:graphic>
                </wp:inline>
              </w:drawing>
            </w:r>
          </w:p>
          <w:p w:rsidR="001A2709" w:rsidRPr="00250994" w:rsidRDefault="001A2709" w:rsidP="001A2709">
            <w:pPr>
              <w:rPr>
                <w:rFonts w:cs="Arial"/>
                <w:color w:val="000000"/>
              </w:rPr>
            </w:pPr>
          </w:p>
        </w:tc>
        <w:tc>
          <w:tcPr>
            <w:tcW w:w="2640" w:type="dxa"/>
          </w:tcPr>
          <w:p w:rsidR="001A2709" w:rsidRPr="00250994" w:rsidRDefault="001A2709" w:rsidP="001A2709">
            <w:pPr>
              <w:rPr>
                <w:rFonts w:cs="Arial"/>
                <w:color w:val="000000"/>
              </w:rPr>
            </w:pPr>
            <w:r>
              <w:rPr>
                <w:rFonts w:cs="Arial"/>
                <w:color w:val="000000"/>
              </w:rPr>
              <w:t>Button</w:t>
            </w:r>
          </w:p>
        </w:tc>
      </w:tr>
      <w:tr w:rsidR="001A2709" w:rsidRPr="00250994" w:rsidTr="001A2709">
        <w:tc>
          <w:tcPr>
            <w:tcW w:w="6648" w:type="dxa"/>
          </w:tcPr>
          <w:p w:rsidR="001A2709" w:rsidRDefault="001A2709" w:rsidP="001A2709">
            <w:pPr>
              <w:rPr>
                <w:rFonts w:cs="Arial"/>
                <w:color w:val="000000"/>
              </w:rPr>
            </w:pPr>
            <w:r w:rsidRPr="00250994">
              <w:rPr>
                <w:noProof/>
                <w:lang w:val="nl-NL" w:eastAsia="nl-NL"/>
              </w:rPr>
              <w:drawing>
                <wp:inline distT="0" distB="0" distL="0" distR="0" wp14:anchorId="11E24922" wp14:editId="311C5A0B">
                  <wp:extent cx="914400" cy="1691640"/>
                  <wp:effectExtent l="0" t="0" r="0" b="381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cstate="print"/>
                          <a:stretch>
                            <a:fillRect/>
                          </a:stretch>
                        </pic:blipFill>
                        <pic:spPr>
                          <a:xfrm>
                            <a:off x="0" y="0"/>
                            <a:ext cx="920410" cy="1702759"/>
                          </a:xfrm>
                          <a:prstGeom prst="rect">
                            <a:avLst/>
                          </a:prstGeom>
                        </pic:spPr>
                      </pic:pic>
                    </a:graphicData>
                  </a:graphic>
                </wp:inline>
              </w:drawing>
            </w:r>
          </w:p>
          <w:p w:rsidR="001A2709" w:rsidRPr="00250994" w:rsidRDefault="001A2709" w:rsidP="001A2709">
            <w:pPr>
              <w:rPr>
                <w:rFonts w:cs="Arial"/>
                <w:color w:val="000000"/>
              </w:rPr>
            </w:pPr>
          </w:p>
        </w:tc>
        <w:tc>
          <w:tcPr>
            <w:tcW w:w="2640" w:type="dxa"/>
          </w:tcPr>
          <w:p w:rsidR="001A2709" w:rsidRPr="00250994" w:rsidRDefault="001A2709" w:rsidP="001A2709">
            <w:pPr>
              <w:rPr>
                <w:rFonts w:cs="Arial"/>
                <w:color w:val="000000"/>
              </w:rPr>
            </w:pPr>
            <w:r>
              <w:rPr>
                <w:rFonts w:cs="Arial"/>
                <w:color w:val="000000"/>
              </w:rPr>
              <w:t>Horizontal Level</w:t>
            </w:r>
          </w:p>
        </w:tc>
      </w:tr>
      <w:tr w:rsidR="001A2709" w:rsidRPr="00250994" w:rsidTr="001A2709">
        <w:tc>
          <w:tcPr>
            <w:tcW w:w="6648" w:type="dxa"/>
          </w:tcPr>
          <w:p w:rsidR="001A2709" w:rsidRDefault="001A2709" w:rsidP="001A2709">
            <w:pPr>
              <w:rPr>
                <w:rFonts w:cs="Arial"/>
                <w:color w:val="000000"/>
              </w:rPr>
            </w:pPr>
            <w:r w:rsidRPr="00250994">
              <w:rPr>
                <w:noProof/>
                <w:lang w:val="nl-NL" w:eastAsia="nl-NL"/>
              </w:rPr>
              <w:lastRenderedPageBreak/>
              <w:drawing>
                <wp:inline distT="0" distB="0" distL="0" distR="0" wp14:anchorId="27B736C8" wp14:editId="3ABD67E1">
                  <wp:extent cx="2849880" cy="621684"/>
                  <wp:effectExtent l="0" t="0" r="7620" b="698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cstate="print"/>
                          <a:stretch>
                            <a:fillRect/>
                          </a:stretch>
                        </pic:blipFill>
                        <pic:spPr>
                          <a:xfrm>
                            <a:off x="0" y="0"/>
                            <a:ext cx="2921101" cy="637220"/>
                          </a:xfrm>
                          <a:prstGeom prst="rect">
                            <a:avLst/>
                          </a:prstGeom>
                        </pic:spPr>
                      </pic:pic>
                    </a:graphicData>
                  </a:graphic>
                </wp:inline>
              </w:drawing>
            </w:r>
          </w:p>
          <w:p w:rsidR="001A2709" w:rsidRPr="00250994" w:rsidRDefault="001A2709" w:rsidP="001A2709">
            <w:pPr>
              <w:rPr>
                <w:rFonts w:cs="Arial"/>
                <w:color w:val="000000"/>
              </w:rPr>
            </w:pPr>
          </w:p>
        </w:tc>
        <w:tc>
          <w:tcPr>
            <w:tcW w:w="2640" w:type="dxa"/>
          </w:tcPr>
          <w:p w:rsidR="001A2709" w:rsidRDefault="001A2709" w:rsidP="001A2709">
            <w:pPr>
              <w:rPr>
                <w:rFonts w:cs="Arial"/>
                <w:color w:val="000000"/>
              </w:rPr>
            </w:pPr>
            <w:r>
              <w:rPr>
                <w:rFonts w:cs="Arial"/>
                <w:color w:val="000000"/>
              </w:rPr>
              <w:t>Vertical Level</w:t>
            </w:r>
          </w:p>
          <w:p w:rsidR="001A2709" w:rsidRPr="00250994" w:rsidRDefault="001A2709" w:rsidP="001A2709">
            <w:pPr>
              <w:rPr>
                <w:rFonts w:cs="Arial"/>
                <w:color w:val="000000"/>
              </w:rPr>
            </w:pPr>
          </w:p>
        </w:tc>
      </w:tr>
      <w:tr w:rsidR="001A2709" w:rsidRPr="00250994" w:rsidTr="001A2709">
        <w:tc>
          <w:tcPr>
            <w:tcW w:w="6648" w:type="dxa"/>
          </w:tcPr>
          <w:p w:rsidR="001A2709" w:rsidRDefault="001A2709" w:rsidP="001A2709">
            <w:pPr>
              <w:rPr>
                <w:rFonts w:cs="Arial"/>
                <w:color w:val="000000"/>
              </w:rPr>
            </w:pPr>
            <w:r w:rsidRPr="00250994">
              <w:rPr>
                <w:noProof/>
                <w:lang w:val="nl-NL" w:eastAsia="nl-NL"/>
              </w:rPr>
              <w:drawing>
                <wp:inline distT="0" distB="0" distL="0" distR="0" wp14:anchorId="0F46F8AF" wp14:editId="30BF122A">
                  <wp:extent cx="2849880" cy="880221"/>
                  <wp:effectExtent l="0" t="0" r="762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cstate="print"/>
                          <a:stretch>
                            <a:fillRect/>
                          </a:stretch>
                        </pic:blipFill>
                        <pic:spPr>
                          <a:xfrm>
                            <a:off x="0" y="0"/>
                            <a:ext cx="2867835" cy="885767"/>
                          </a:xfrm>
                          <a:prstGeom prst="rect">
                            <a:avLst/>
                          </a:prstGeom>
                        </pic:spPr>
                      </pic:pic>
                    </a:graphicData>
                  </a:graphic>
                </wp:inline>
              </w:drawing>
            </w:r>
          </w:p>
          <w:p w:rsidR="001A2709" w:rsidRPr="00250994" w:rsidRDefault="001A2709" w:rsidP="001A2709">
            <w:pPr>
              <w:rPr>
                <w:rFonts w:cs="Arial"/>
                <w:color w:val="000000"/>
              </w:rPr>
            </w:pPr>
          </w:p>
        </w:tc>
        <w:tc>
          <w:tcPr>
            <w:tcW w:w="2640" w:type="dxa"/>
          </w:tcPr>
          <w:p w:rsidR="001A2709" w:rsidRPr="00250994" w:rsidRDefault="001A2709" w:rsidP="001A2709">
            <w:pPr>
              <w:rPr>
                <w:rFonts w:cs="Arial"/>
                <w:color w:val="000000"/>
              </w:rPr>
            </w:pPr>
            <w:r>
              <w:rPr>
                <w:rFonts w:cs="Arial"/>
                <w:color w:val="000000"/>
              </w:rPr>
              <w:t>Small Graph</w:t>
            </w:r>
          </w:p>
        </w:tc>
      </w:tr>
      <w:tr w:rsidR="001A2709" w:rsidRPr="00250994" w:rsidTr="001A2709">
        <w:tc>
          <w:tcPr>
            <w:tcW w:w="6648" w:type="dxa"/>
          </w:tcPr>
          <w:p w:rsidR="001A2709" w:rsidRDefault="001A2709" w:rsidP="001A2709">
            <w:pPr>
              <w:rPr>
                <w:rFonts w:cs="Arial"/>
                <w:color w:val="000000"/>
              </w:rPr>
            </w:pPr>
            <w:r w:rsidRPr="00250994">
              <w:rPr>
                <w:noProof/>
                <w:lang w:val="nl-NL" w:eastAsia="nl-NL"/>
              </w:rPr>
              <w:drawing>
                <wp:inline distT="0" distB="0" distL="0" distR="0" wp14:anchorId="2D289EC4" wp14:editId="0A5F7FF3">
                  <wp:extent cx="4084320" cy="51816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cstate="print"/>
                          <a:stretch>
                            <a:fillRect/>
                          </a:stretch>
                        </pic:blipFill>
                        <pic:spPr>
                          <a:xfrm>
                            <a:off x="0" y="0"/>
                            <a:ext cx="4175047" cy="529670"/>
                          </a:xfrm>
                          <a:prstGeom prst="rect">
                            <a:avLst/>
                          </a:prstGeom>
                        </pic:spPr>
                      </pic:pic>
                    </a:graphicData>
                  </a:graphic>
                </wp:inline>
              </w:drawing>
            </w:r>
          </w:p>
          <w:p w:rsidR="001A2709" w:rsidRPr="00250994" w:rsidRDefault="001A2709" w:rsidP="001A2709">
            <w:pPr>
              <w:rPr>
                <w:rFonts w:cs="Arial"/>
                <w:color w:val="000000"/>
              </w:rPr>
            </w:pPr>
          </w:p>
        </w:tc>
        <w:tc>
          <w:tcPr>
            <w:tcW w:w="2640" w:type="dxa"/>
          </w:tcPr>
          <w:p w:rsidR="001A2709" w:rsidRPr="00250994" w:rsidRDefault="001A2709" w:rsidP="001A2709">
            <w:pPr>
              <w:rPr>
                <w:rFonts w:cs="Arial"/>
                <w:color w:val="000000"/>
              </w:rPr>
            </w:pPr>
            <w:r>
              <w:rPr>
                <w:rFonts w:cs="Arial"/>
                <w:color w:val="000000"/>
              </w:rPr>
              <w:t>Slider Control</w:t>
            </w:r>
          </w:p>
        </w:tc>
      </w:tr>
      <w:tr w:rsidR="001A2709" w:rsidRPr="00250994" w:rsidTr="001A2709">
        <w:tc>
          <w:tcPr>
            <w:tcW w:w="6648" w:type="dxa"/>
          </w:tcPr>
          <w:p w:rsidR="001A2709" w:rsidRDefault="001A2709" w:rsidP="001A2709">
            <w:pPr>
              <w:rPr>
                <w:rFonts w:cs="Arial"/>
                <w:color w:val="000000"/>
              </w:rPr>
            </w:pPr>
            <w:r w:rsidRPr="00250994">
              <w:rPr>
                <w:noProof/>
                <w:lang w:val="nl-NL" w:eastAsia="nl-NL"/>
              </w:rPr>
              <w:drawing>
                <wp:inline distT="0" distB="0" distL="0" distR="0" wp14:anchorId="0CBC5057" wp14:editId="2F62E2E3">
                  <wp:extent cx="1440000" cy="1407600"/>
                  <wp:effectExtent l="0" t="0" r="8255" b="254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cstate="print"/>
                          <a:stretch>
                            <a:fillRect/>
                          </a:stretch>
                        </pic:blipFill>
                        <pic:spPr>
                          <a:xfrm>
                            <a:off x="0" y="0"/>
                            <a:ext cx="1440000" cy="1407600"/>
                          </a:xfrm>
                          <a:prstGeom prst="rect">
                            <a:avLst/>
                          </a:prstGeom>
                        </pic:spPr>
                      </pic:pic>
                    </a:graphicData>
                  </a:graphic>
                </wp:inline>
              </w:drawing>
            </w:r>
          </w:p>
          <w:p w:rsidR="001A2709" w:rsidRPr="00250994" w:rsidRDefault="001A2709" w:rsidP="001A2709">
            <w:pPr>
              <w:rPr>
                <w:rFonts w:cs="Arial"/>
                <w:color w:val="000000"/>
              </w:rPr>
            </w:pPr>
          </w:p>
        </w:tc>
        <w:tc>
          <w:tcPr>
            <w:tcW w:w="2640" w:type="dxa"/>
          </w:tcPr>
          <w:p w:rsidR="001A2709" w:rsidRPr="00250994" w:rsidRDefault="001A2709" w:rsidP="001A2709">
            <w:pPr>
              <w:rPr>
                <w:rFonts w:cs="Arial"/>
                <w:color w:val="000000"/>
              </w:rPr>
            </w:pPr>
            <w:r>
              <w:rPr>
                <w:rFonts w:cs="Arial"/>
                <w:color w:val="000000"/>
              </w:rPr>
              <w:t>Instrument</w:t>
            </w:r>
          </w:p>
        </w:tc>
      </w:tr>
      <w:tr w:rsidR="001A2709" w:rsidRPr="00250994" w:rsidTr="001A2709">
        <w:tc>
          <w:tcPr>
            <w:tcW w:w="6648" w:type="dxa"/>
          </w:tcPr>
          <w:p w:rsidR="001A2709" w:rsidRDefault="001A2709" w:rsidP="001A2709">
            <w:pPr>
              <w:rPr>
                <w:rFonts w:cs="Arial"/>
                <w:color w:val="000000"/>
              </w:rPr>
            </w:pPr>
            <w:r w:rsidRPr="00250994">
              <w:rPr>
                <w:noProof/>
                <w:lang w:val="nl-NL" w:eastAsia="nl-NL"/>
              </w:rPr>
              <w:drawing>
                <wp:inline distT="0" distB="0" distL="0" distR="0" wp14:anchorId="7FA6EAAA" wp14:editId="4185718C">
                  <wp:extent cx="1440000" cy="1303200"/>
                  <wp:effectExtent l="0" t="0" r="8255"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cstate="print"/>
                          <a:stretch>
                            <a:fillRect/>
                          </a:stretch>
                        </pic:blipFill>
                        <pic:spPr>
                          <a:xfrm>
                            <a:off x="0" y="0"/>
                            <a:ext cx="1440000" cy="1303200"/>
                          </a:xfrm>
                          <a:prstGeom prst="rect">
                            <a:avLst/>
                          </a:prstGeom>
                        </pic:spPr>
                      </pic:pic>
                    </a:graphicData>
                  </a:graphic>
                </wp:inline>
              </w:drawing>
            </w:r>
          </w:p>
          <w:p w:rsidR="001A2709" w:rsidRPr="00250994" w:rsidRDefault="001A2709" w:rsidP="001A2709">
            <w:pPr>
              <w:rPr>
                <w:rFonts w:cs="Arial"/>
                <w:color w:val="000000"/>
              </w:rPr>
            </w:pPr>
          </w:p>
        </w:tc>
        <w:tc>
          <w:tcPr>
            <w:tcW w:w="2640" w:type="dxa"/>
          </w:tcPr>
          <w:p w:rsidR="001A2709" w:rsidRPr="00250994" w:rsidRDefault="001A2709" w:rsidP="001A2709">
            <w:pPr>
              <w:rPr>
                <w:rFonts w:cs="Arial"/>
                <w:color w:val="000000"/>
              </w:rPr>
            </w:pPr>
            <w:r>
              <w:rPr>
                <w:rFonts w:cs="Arial"/>
                <w:color w:val="000000"/>
              </w:rPr>
              <w:t>Indicator</w:t>
            </w:r>
          </w:p>
        </w:tc>
      </w:tr>
      <w:tr w:rsidR="001A2709" w:rsidRPr="00250994" w:rsidTr="001A2709">
        <w:tc>
          <w:tcPr>
            <w:tcW w:w="6648" w:type="dxa"/>
          </w:tcPr>
          <w:p w:rsidR="001A2709" w:rsidRDefault="001A2709" w:rsidP="001A2709">
            <w:pPr>
              <w:rPr>
                <w:rFonts w:cs="Arial"/>
                <w:color w:val="000000"/>
              </w:rPr>
            </w:pPr>
            <w:r w:rsidRPr="00250994">
              <w:rPr>
                <w:noProof/>
                <w:lang w:val="nl-NL" w:eastAsia="nl-NL"/>
              </w:rPr>
              <w:drawing>
                <wp:inline distT="0" distB="0" distL="0" distR="0" wp14:anchorId="3761D004" wp14:editId="3E760038">
                  <wp:extent cx="1440000" cy="1346400"/>
                  <wp:effectExtent l="0" t="0" r="8255" b="635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cstate="print"/>
                          <a:stretch>
                            <a:fillRect/>
                          </a:stretch>
                        </pic:blipFill>
                        <pic:spPr>
                          <a:xfrm>
                            <a:off x="0" y="0"/>
                            <a:ext cx="1440000" cy="1346400"/>
                          </a:xfrm>
                          <a:prstGeom prst="rect">
                            <a:avLst/>
                          </a:prstGeom>
                        </pic:spPr>
                      </pic:pic>
                    </a:graphicData>
                  </a:graphic>
                </wp:inline>
              </w:drawing>
            </w:r>
          </w:p>
          <w:p w:rsidR="001A2709" w:rsidRPr="00250994" w:rsidRDefault="001A2709" w:rsidP="001A2709">
            <w:pPr>
              <w:rPr>
                <w:rFonts w:cs="Arial"/>
                <w:color w:val="000000"/>
              </w:rPr>
            </w:pPr>
          </w:p>
        </w:tc>
        <w:tc>
          <w:tcPr>
            <w:tcW w:w="2640" w:type="dxa"/>
          </w:tcPr>
          <w:p w:rsidR="001A2709" w:rsidRPr="00250994" w:rsidRDefault="001A2709" w:rsidP="001A2709">
            <w:pPr>
              <w:rPr>
                <w:rFonts w:cs="Arial"/>
                <w:color w:val="000000"/>
              </w:rPr>
            </w:pPr>
            <w:r>
              <w:rPr>
                <w:rFonts w:cs="Arial"/>
                <w:color w:val="000000"/>
              </w:rPr>
              <w:t>Propulsion</w:t>
            </w:r>
          </w:p>
        </w:tc>
      </w:tr>
      <w:tr w:rsidR="001A2709" w:rsidRPr="00250994" w:rsidTr="001A2709">
        <w:tc>
          <w:tcPr>
            <w:tcW w:w="6648" w:type="dxa"/>
          </w:tcPr>
          <w:p w:rsidR="001A2709" w:rsidRDefault="001A2709" w:rsidP="001A2709">
            <w:pPr>
              <w:rPr>
                <w:rFonts w:cs="Arial"/>
                <w:color w:val="000000"/>
              </w:rPr>
            </w:pPr>
            <w:r w:rsidRPr="00250994">
              <w:rPr>
                <w:noProof/>
                <w:lang w:val="nl-NL" w:eastAsia="nl-NL"/>
              </w:rPr>
              <w:drawing>
                <wp:inline distT="0" distB="0" distL="0" distR="0" wp14:anchorId="4FF34B38" wp14:editId="43998C3E">
                  <wp:extent cx="1440000" cy="1386000"/>
                  <wp:effectExtent l="0" t="0" r="8255" b="508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cstate="print"/>
                          <a:stretch>
                            <a:fillRect/>
                          </a:stretch>
                        </pic:blipFill>
                        <pic:spPr>
                          <a:xfrm>
                            <a:off x="0" y="0"/>
                            <a:ext cx="1440000" cy="1386000"/>
                          </a:xfrm>
                          <a:prstGeom prst="rect">
                            <a:avLst/>
                          </a:prstGeom>
                        </pic:spPr>
                      </pic:pic>
                    </a:graphicData>
                  </a:graphic>
                </wp:inline>
              </w:drawing>
            </w:r>
          </w:p>
          <w:p w:rsidR="001A2709" w:rsidRDefault="001A2709" w:rsidP="001A2709">
            <w:pPr>
              <w:rPr>
                <w:rFonts w:cs="Arial"/>
                <w:color w:val="000000"/>
              </w:rPr>
            </w:pPr>
          </w:p>
          <w:p w:rsidR="001A2709" w:rsidRPr="00250994" w:rsidRDefault="001A2709" w:rsidP="001A2709">
            <w:pPr>
              <w:rPr>
                <w:rFonts w:cs="Arial"/>
                <w:color w:val="000000"/>
              </w:rPr>
            </w:pPr>
          </w:p>
        </w:tc>
        <w:tc>
          <w:tcPr>
            <w:tcW w:w="2640" w:type="dxa"/>
          </w:tcPr>
          <w:p w:rsidR="001A2709" w:rsidRPr="00250994" w:rsidRDefault="001A2709" w:rsidP="001A2709">
            <w:pPr>
              <w:rPr>
                <w:rFonts w:cs="Arial"/>
                <w:color w:val="000000"/>
              </w:rPr>
            </w:pPr>
            <w:r>
              <w:rPr>
                <w:rFonts w:cs="Arial"/>
                <w:color w:val="000000"/>
              </w:rPr>
              <w:lastRenderedPageBreak/>
              <w:t>DP View</w:t>
            </w:r>
          </w:p>
        </w:tc>
      </w:tr>
      <w:tr w:rsidR="001A2709" w:rsidRPr="00250994" w:rsidTr="001A2709">
        <w:tc>
          <w:tcPr>
            <w:tcW w:w="6648" w:type="dxa"/>
          </w:tcPr>
          <w:p w:rsidR="001A2709" w:rsidRDefault="001A2709" w:rsidP="001A2709">
            <w:pPr>
              <w:rPr>
                <w:rFonts w:cs="Arial"/>
                <w:color w:val="000000"/>
              </w:rPr>
            </w:pPr>
            <w:r w:rsidRPr="00250994">
              <w:rPr>
                <w:noProof/>
                <w:lang w:val="nl-NL" w:eastAsia="nl-NL"/>
              </w:rPr>
              <w:lastRenderedPageBreak/>
              <w:drawing>
                <wp:inline distT="0" distB="0" distL="0" distR="0" wp14:anchorId="74A60BC0" wp14:editId="211DADCD">
                  <wp:extent cx="1440000" cy="1350000"/>
                  <wp:effectExtent l="0" t="0" r="8255" b="317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cstate="print"/>
                          <a:stretch>
                            <a:fillRect/>
                          </a:stretch>
                        </pic:blipFill>
                        <pic:spPr>
                          <a:xfrm>
                            <a:off x="0" y="0"/>
                            <a:ext cx="1440000" cy="1350000"/>
                          </a:xfrm>
                          <a:prstGeom prst="rect">
                            <a:avLst/>
                          </a:prstGeom>
                        </pic:spPr>
                      </pic:pic>
                    </a:graphicData>
                  </a:graphic>
                </wp:inline>
              </w:drawing>
            </w:r>
          </w:p>
          <w:p w:rsidR="001A2709" w:rsidRPr="00250994" w:rsidRDefault="001A2709" w:rsidP="001A2709">
            <w:pPr>
              <w:rPr>
                <w:rFonts w:cs="Arial"/>
                <w:color w:val="000000"/>
              </w:rPr>
            </w:pPr>
          </w:p>
        </w:tc>
        <w:tc>
          <w:tcPr>
            <w:tcW w:w="2640" w:type="dxa"/>
          </w:tcPr>
          <w:p w:rsidR="001A2709" w:rsidRPr="00250994" w:rsidRDefault="001A2709" w:rsidP="001A2709">
            <w:pPr>
              <w:rPr>
                <w:rFonts w:cs="Arial"/>
                <w:color w:val="000000"/>
              </w:rPr>
            </w:pPr>
            <w:r>
              <w:rPr>
                <w:rFonts w:cs="Arial"/>
                <w:color w:val="000000"/>
              </w:rPr>
              <w:t>Joystick</w:t>
            </w:r>
          </w:p>
        </w:tc>
      </w:tr>
      <w:tr w:rsidR="001A2709" w:rsidRPr="00250994" w:rsidTr="001A2709">
        <w:tc>
          <w:tcPr>
            <w:tcW w:w="6648" w:type="dxa"/>
          </w:tcPr>
          <w:p w:rsidR="001A2709" w:rsidRPr="00250994" w:rsidRDefault="001A2709" w:rsidP="001A2709">
            <w:pPr>
              <w:rPr>
                <w:noProof/>
                <w:lang w:val="nl-NL" w:eastAsia="nl-NL"/>
              </w:rPr>
            </w:pPr>
            <w:r>
              <w:rPr>
                <w:noProof/>
                <w:lang w:val="nl-NL" w:eastAsia="nl-NL"/>
              </w:rPr>
              <w:drawing>
                <wp:inline distT="0" distB="0" distL="0" distR="0" wp14:anchorId="0AA15E6D" wp14:editId="6BB043FA">
                  <wp:extent cx="1440000" cy="1342800"/>
                  <wp:effectExtent l="0" t="0" r="8255"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cstate="print"/>
                          <a:stretch>
                            <a:fillRect/>
                          </a:stretch>
                        </pic:blipFill>
                        <pic:spPr>
                          <a:xfrm>
                            <a:off x="0" y="0"/>
                            <a:ext cx="1440000" cy="1342800"/>
                          </a:xfrm>
                          <a:prstGeom prst="rect">
                            <a:avLst/>
                          </a:prstGeom>
                        </pic:spPr>
                      </pic:pic>
                    </a:graphicData>
                  </a:graphic>
                </wp:inline>
              </w:drawing>
            </w:r>
          </w:p>
        </w:tc>
        <w:tc>
          <w:tcPr>
            <w:tcW w:w="2640" w:type="dxa"/>
          </w:tcPr>
          <w:p w:rsidR="001A2709" w:rsidRPr="00250994" w:rsidRDefault="001A2709" w:rsidP="001A2709">
            <w:pPr>
              <w:rPr>
                <w:rFonts w:cs="Arial"/>
                <w:color w:val="000000"/>
              </w:rPr>
            </w:pPr>
            <w:r>
              <w:rPr>
                <w:rFonts w:cs="Arial"/>
                <w:color w:val="000000"/>
              </w:rPr>
              <w:t>Propulsion</w:t>
            </w:r>
          </w:p>
        </w:tc>
      </w:tr>
    </w:tbl>
    <w:p w:rsidR="001A2709" w:rsidRDefault="001A2709" w:rsidP="001A2709">
      <w:pPr>
        <w:rPr>
          <w:rFonts w:cs="Arial"/>
          <w:color w:val="000000"/>
        </w:rPr>
      </w:pPr>
      <w:r>
        <w:rPr>
          <w:rFonts w:cs="Arial"/>
          <w:color w:val="000000"/>
        </w:rPr>
        <w:tab/>
      </w:r>
    </w:p>
    <w:p w:rsidR="001A2709" w:rsidRDefault="001A2709" w:rsidP="001A2709">
      <w:pPr>
        <w:rPr>
          <w:rFonts w:cs="Arial"/>
          <w:color w:val="000000"/>
        </w:rPr>
      </w:pPr>
    </w:p>
    <w:p w:rsidR="001A2709" w:rsidRDefault="001A2709" w:rsidP="001A2709">
      <w:pPr>
        <w:pStyle w:val="Heading2"/>
        <w:numPr>
          <w:ilvl w:val="1"/>
          <w:numId w:val="3"/>
        </w:numPr>
      </w:pPr>
      <w:bookmarkStart w:id="408" w:name="_Toc400106202"/>
      <w:bookmarkStart w:id="409" w:name="_Toc404942416"/>
      <w:r>
        <w:t>Component behaviour</w:t>
      </w:r>
      <w:bookmarkEnd w:id="408"/>
      <w:bookmarkEnd w:id="409"/>
    </w:p>
    <w:p w:rsidR="001A2709" w:rsidRDefault="001A2709" w:rsidP="001A2709"/>
    <w:p w:rsidR="001A2709" w:rsidRPr="009B3690" w:rsidRDefault="001A2709" w:rsidP="001A2709">
      <w:r>
        <w:t xml:space="preserve">Each component can have its own behaviour. Sometimes it is just representing a value and sometimes there is some extra functionality available. The following examples will give you an idea of some of the possibilities. </w:t>
      </w:r>
    </w:p>
    <w:p w:rsidR="001A2709" w:rsidRDefault="001A2709" w:rsidP="001A2709">
      <w:pPr>
        <w:rPr>
          <w:rFonts w:cs="Arial"/>
          <w:color w:val="000000"/>
        </w:rPr>
      </w:pPr>
    </w:p>
    <w:p w:rsidR="001A2709" w:rsidRDefault="001A2709" w:rsidP="001A2709">
      <w:pPr>
        <w:rPr>
          <w:rFonts w:cs="Arial"/>
          <w:color w:val="000000"/>
        </w:rPr>
      </w:pPr>
    </w:p>
    <w:p w:rsidR="001A2709" w:rsidRDefault="001A2709" w:rsidP="001A2709">
      <w:pPr>
        <w:rPr>
          <w:rFonts w:cs="Arial"/>
          <w:color w:val="000000"/>
        </w:rPr>
      </w:pPr>
      <w:r>
        <w:rPr>
          <w:noProof/>
          <w:lang w:val="nl-NL" w:eastAsia="nl-NL"/>
        </w:rPr>
        <w:drawing>
          <wp:inline distT="0" distB="0" distL="0" distR="0" wp14:anchorId="642CB97E" wp14:editId="22D4F15D">
            <wp:extent cx="4467225" cy="1933575"/>
            <wp:effectExtent l="0" t="0" r="9525" b="9525"/>
            <wp:docPr id="179" name="Afbeelding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cstate="print"/>
                    <a:stretch>
                      <a:fillRect/>
                    </a:stretch>
                  </pic:blipFill>
                  <pic:spPr>
                    <a:xfrm>
                      <a:off x="0" y="0"/>
                      <a:ext cx="4467225" cy="1933575"/>
                    </a:xfrm>
                    <a:prstGeom prst="rect">
                      <a:avLst/>
                    </a:prstGeom>
                  </pic:spPr>
                </pic:pic>
              </a:graphicData>
            </a:graphic>
          </wp:inline>
        </w:drawing>
      </w:r>
    </w:p>
    <w:p w:rsidR="001A2709" w:rsidRDefault="001A2709" w:rsidP="001A2709">
      <w:pPr>
        <w:pStyle w:val="Onderschrift"/>
      </w:pPr>
      <w:bookmarkStart w:id="410" w:name="_Ref400103050"/>
      <w:bookmarkStart w:id="411" w:name="_Toc400106252"/>
      <w:bookmarkStart w:id="412" w:name="_Toc404942609"/>
      <w:r>
        <w:t xml:space="preserve">Figure </w:t>
      </w:r>
      <w:r w:rsidR="00F414EE">
        <w:fldChar w:fldCharType="begin"/>
      </w:r>
      <w:r w:rsidR="00F414EE">
        <w:instrText xml:space="preserve"> STYLEREF 1 \s </w:instrText>
      </w:r>
      <w:r w:rsidR="00F414EE">
        <w:fldChar w:fldCharType="separate"/>
      </w:r>
      <w:r w:rsidR="00B2370E">
        <w:rPr>
          <w:noProof/>
        </w:rPr>
        <w:t>4</w:t>
      </w:r>
      <w:r w:rsidR="00F414EE">
        <w:fldChar w:fldCharType="end"/>
      </w:r>
      <w:r w:rsidR="00F414EE">
        <w:noBreakHyphen/>
      </w:r>
      <w:r w:rsidR="00F414EE">
        <w:fldChar w:fldCharType="begin"/>
      </w:r>
      <w:r w:rsidR="00F414EE">
        <w:instrText xml:space="preserve"> SEQ Figure \* ARABIC \s 1 </w:instrText>
      </w:r>
      <w:r w:rsidR="00F414EE">
        <w:fldChar w:fldCharType="separate"/>
      </w:r>
      <w:r w:rsidR="00B2370E">
        <w:rPr>
          <w:noProof/>
        </w:rPr>
        <w:t>1</w:t>
      </w:r>
      <w:r w:rsidR="00F414EE">
        <w:fldChar w:fldCharType="end"/>
      </w:r>
      <w:bookmarkEnd w:id="410"/>
      <w:r>
        <w:t>: Pop-up balloon</w:t>
      </w:r>
      <w:bookmarkEnd w:id="411"/>
      <w:bookmarkEnd w:id="412"/>
    </w:p>
    <w:p w:rsidR="001A2709" w:rsidRDefault="001A2709" w:rsidP="001A2709">
      <w:r>
        <w:t xml:space="preserve">When you double-click on a value, a balloon will pop up with some additional information (see </w:t>
      </w:r>
      <w:r>
        <w:fldChar w:fldCharType="begin"/>
      </w:r>
      <w:r>
        <w:instrText xml:space="preserve"> REF _Ref400103050 \h </w:instrText>
      </w:r>
      <w:r>
        <w:fldChar w:fldCharType="separate"/>
      </w:r>
      <w:r w:rsidR="00B2370E">
        <w:t xml:space="preserve">Figure </w:t>
      </w:r>
      <w:r w:rsidR="00B2370E">
        <w:rPr>
          <w:noProof/>
        </w:rPr>
        <w:t>4</w:t>
      </w:r>
      <w:r w:rsidR="00B2370E">
        <w:noBreakHyphen/>
      </w:r>
      <w:r w:rsidR="00B2370E">
        <w:rPr>
          <w:noProof/>
        </w:rPr>
        <w:t>1</w:t>
      </w:r>
      <w:r>
        <w:fldChar w:fldCharType="end"/>
      </w:r>
      <w:r>
        <w:t>).</w:t>
      </w:r>
    </w:p>
    <w:p w:rsidR="001A2709" w:rsidRDefault="001A2709" w:rsidP="001A2709"/>
    <w:p w:rsidR="001A2709" w:rsidRDefault="001A2709" w:rsidP="001A2709"/>
    <w:p w:rsidR="001A2709" w:rsidRDefault="001A2709" w:rsidP="001A2709"/>
    <w:p w:rsidR="001A2709" w:rsidRDefault="001A2709" w:rsidP="001A2709"/>
    <w:p w:rsidR="001A2709" w:rsidRDefault="001A2709" w:rsidP="001A2709"/>
    <w:p w:rsidR="001A2709" w:rsidRDefault="001A2709" w:rsidP="001A2709"/>
    <w:p w:rsidR="001A2709" w:rsidRDefault="001A2709" w:rsidP="001A2709"/>
    <w:p w:rsidR="001A2709" w:rsidRDefault="001A2709" w:rsidP="001A2709"/>
    <w:p w:rsidR="001A2709" w:rsidRDefault="001A2709" w:rsidP="001A2709"/>
    <w:p w:rsidR="001A2709" w:rsidRDefault="001A2709" w:rsidP="001A2709">
      <w:pPr>
        <w:rPr>
          <w:rFonts w:cs="Arial"/>
          <w:color w:val="000000"/>
        </w:rPr>
      </w:pPr>
      <w:r>
        <w:rPr>
          <w:noProof/>
          <w:lang w:val="nl-NL" w:eastAsia="nl-NL"/>
        </w:rPr>
        <w:drawing>
          <wp:inline distT="0" distB="0" distL="0" distR="0" wp14:anchorId="5E3C476A" wp14:editId="498C840D">
            <wp:extent cx="2171700" cy="2105025"/>
            <wp:effectExtent l="0" t="0" r="0" b="9525"/>
            <wp:docPr id="183" name="Afbeelding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cstate="print"/>
                    <a:stretch>
                      <a:fillRect/>
                    </a:stretch>
                  </pic:blipFill>
                  <pic:spPr>
                    <a:xfrm>
                      <a:off x="0" y="0"/>
                      <a:ext cx="2171700" cy="2105025"/>
                    </a:xfrm>
                    <a:prstGeom prst="rect">
                      <a:avLst/>
                    </a:prstGeom>
                  </pic:spPr>
                </pic:pic>
              </a:graphicData>
            </a:graphic>
          </wp:inline>
        </w:drawing>
      </w:r>
    </w:p>
    <w:p w:rsidR="001A2709" w:rsidRDefault="001A2709" w:rsidP="001A2709">
      <w:pPr>
        <w:pStyle w:val="Onderschrift"/>
      </w:pPr>
      <w:bookmarkStart w:id="413" w:name="_Ref400103248"/>
      <w:bookmarkStart w:id="414" w:name="_Toc400106253"/>
      <w:bookmarkStart w:id="415" w:name="_Toc404942610"/>
      <w:r>
        <w:t xml:space="preserve">Figure </w:t>
      </w:r>
      <w:r w:rsidR="00F414EE">
        <w:fldChar w:fldCharType="begin"/>
      </w:r>
      <w:r w:rsidR="00F414EE">
        <w:instrText xml:space="preserve"> STYLEREF 1 \s </w:instrText>
      </w:r>
      <w:r w:rsidR="00F414EE">
        <w:fldChar w:fldCharType="separate"/>
      </w:r>
      <w:r w:rsidR="00B2370E">
        <w:rPr>
          <w:noProof/>
        </w:rPr>
        <w:t>4</w:t>
      </w:r>
      <w:r w:rsidR="00F414EE">
        <w:fldChar w:fldCharType="end"/>
      </w:r>
      <w:r w:rsidR="00F414EE">
        <w:noBreakHyphen/>
      </w:r>
      <w:r w:rsidR="00F414EE">
        <w:fldChar w:fldCharType="begin"/>
      </w:r>
      <w:r w:rsidR="00F414EE">
        <w:instrText xml:space="preserve"> SEQ Figure \* ARABIC \s 1 </w:instrText>
      </w:r>
      <w:r w:rsidR="00F414EE">
        <w:fldChar w:fldCharType="separate"/>
      </w:r>
      <w:r w:rsidR="00B2370E">
        <w:rPr>
          <w:noProof/>
        </w:rPr>
        <w:t>2</w:t>
      </w:r>
      <w:r w:rsidR="00F414EE">
        <w:fldChar w:fldCharType="end"/>
      </w:r>
      <w:bookmarkEnd w:id="413"/>
      <w:r>
        <w:t>: control doughnut</w:t>
      </w:r>
      <w:bookmarkEnd w:id="414"/>
      <w:bookmarkEnd w:id="415"/>
      <w:r>
        <w:t xml:space="preserve"> </w:t>
      </w:r>
    </w:p>
    <w:p w:rsidR="001A2709" w:rsidRDefault="001A2709" w:rsidP="001A2709">
      <w:r>
        <w:t xml:space="preserve">When you click on items that you can control, a radial menu will appear. Depending on the element and its settings, you can control different aspects of the item (see </w:t>
      </w:r>
      <w:r>
        <w:fldChar w:fldCharType="begin"/>
      </w:r>
      <w:r>
        <w:instrText xml:space="preserve"> REF _Ref400103248 \h </w:instrText>
      </w:r>
      <w:r>
        <w:fldChar w:fldCharType="separate"/>
      </w:r>
      <w:r w:rsidR="00B2370E">
        <w:t xml:space="preserve">Figure </w:t>
      </w:r>
      <w:r w:rsidR="00B2370E">
        <w:rPr>
          <w:noProof/>
        </w:rPr>
        <w:t>4</w:t>
      </w:r>
      <w:r w:rsidR="00B2370E">
        <w:noBreakHyphen/>
      </w:r>
      <w:r w:rsidR="00B2370E">
        <w:rPr>
          <w:noProof/>
        </w:rPr>
        <w:t>2</w:t>
      </w:r>
      <w:r>
        <w:fldChar w:fldCharType="end"/>
      </w:r>
      <w:r>
        <w:t xml:space="preserve">). For the control elements, see </w:t>
      </w:r>
      <w:r>
        <w:fldChar w:fldCharType="begin"/>
      </w:r>
      <w:r>
        <w:instrText xml:space="preserve"> REF _Ref400103283 \h </w:instrText>
      </w:r>
      <w:r>
        <w:fldChar w:fldCharType="separate"/>
      </w:r>
      <w:r w:rsidR="00B2370E">
        <w:t xml:space="preserve">Table </w:t>
      </w:r>
      <w:r w:rsidR="00B2370E">
        <w:rPr>
          <w:noProof/>
        </w:rPr>
        <w:t>4</w:t>
      </w:r>
      <w:r w:rsidR="00B2370E">
        <w:noBreakHyphen/>
      </w:r>
      <w:r w:rsidR="00B2370E">
        <w:rPr>
          <w:noProof/>
        </w:rPr>
        <w:t>1</w:t>
      </w:r>
      <w:r>
        <w:fldChar w:fldCharType="end"/>
      </w:r>
      <w:r>
        <w:t xml:space="preserve">, </w:t>
      </w:r>
      <w:r>
        <w:fldChar w:fldCharType="begin"/>
      </w:r>
      <w:r>
        <w:instrText xml:space="preserve"> REF _Ref400103295 \h </w:instrText>
      </w:r>
      <w:r>
        <w:fldChar w:fldCharType="separate"/>
      </w:r>
      <w:r w:rsidR="00B2370E">
        <w:t xml:space="preserve">Table </w:t>
      </w:r>
      <w:r w:rsidR="00B2370E">
        <w:rPr>
          <w:noProof/>
        </w:rPr>
        <w:t>4</w:t>
      </w:r>
      <w:r w:rsidR="00B2370E">
        <w:noBreakHyphen/>
      </w:r>
      <w:r w:rsidR="00B2370E">
        <w:rPr>
          <w:noProof/>
        </w:rPr>
        <w:t>3</w:t>
      </w:r>
      <w:r>
        <w:fldChar w:fldCharType="end"/>
      </w:r>
      <w:r>
        <w:t xml:space="preserve">, </w:t>
      </w:r>
      <w:r>
        <w:fldChar w:fldCharType="begin"/>
      </w:r>
      <w:r>
        <w:instrText xml:space="preserve"> REF _Ref400103304 \h </w:instrText>
      </w:r>
      <w:r>
        <w:fldChar w:fldCharType="separate"/>
      </w:r>
      <w:r w:rsidR="00B2370E">
        <w:t xml:space="preserve">Table </w:t>
      </w:r>
      <w:r w:rsidR="00B2370E">
        <w:rPr>
          <w:noProof/>
        </w:rPr>
        <w:t>4</w:t>
      </w:r>
      <w:r w:rsidR="00B2370E">
        <w:noBreakHyphen/>
      </w:r>
      <w:r w:rsidR="00B2370E">
        <w:rPr>
          <w:noProof/>
        </w:rPr>
        <w:t>4</w:t>
      </w:r>
      <w:r>
        <w:fldChar w:fldCharType="end"/>
      </w:r>
      <w:r>
        <w:t xml:space="preserve"> and </w:t>
      </w:r>
      <w:r>
        <w:fldChar w:fldCharType="begin"/>
      </w:r>
      <w:r>
        <w:instrText xml:space="preserve"> REF _Ref400103327 \h </w:instrText>
      </w:r>
      <w:r>
        <w:fldChar w:fldCharType="separate"/>
      </w:r>
      <w:r w:rsidR="00B2370E">
        <w:t xml:space="preserve">Table </w:t>
      </w:r>
      <w:r w:rsidR="00B2370E">
        <w:rPr>
          <w:noProof/>
        </w:rPr>
        <w:t>4</w:t>
      </w:r>
      <w:r w:rsidR="00B2370E">
        <w:noBreakHyphen/>
      </w:r>
      <w:r w:rsidR="00B2370E">
        <w:rPr>
          <w:noProof/>
        </w:rPr>
        <w:t>5</w:t>
      </w:r>
      <w:r>
        <w:fldChar w:fldCharType="end"/>
      </w:r>
      <w:r>
        <w:t>.</w:t>
      </w:r>
    </w:p>
    <w:p w:rsidR="001A2709" w:rsidRDefault="001A2709" w:rsidP="001A2709">
      <w:pPr>
        <w:rPr>
          <w:rFonts w:cs="Arial"/>
          <w:color w:val="000000"/>
        </w:rPr>
      </w:pPr>
    </w:p>
    <w:p w:rsidR="001A2709" w:rsidRDefault="001A2709" w:rsidP="001A2709">
      <w:pPr>
        <w:rPr>
          <w:rFonts w:cs="Arial"/>
          <w:color w:val="000000"/>
        </w:rPr>
      </w:pPr>
      <w:r>
        <w:rPr>
          <w:noProof/>
          <w:lang w:val="nl-NL" w:eastAsia="nl-NL"/>
        </w:rPr>
        <w:drawing>
          <wp:inline distT="0" distB="0" distL="0" distR="0" wp14:anchorId="2EB2B8B2" wp14:editId="19645391">
            <wp:extent cx="1457325" cy="2752725"/>
            <wp:effectExtent l="0" t="0" r="9525" b="952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cstate="print"/>
                    <a:stretch>
                      <a:fillRect/>
                    </a:stretch>
                  </pic:blipFill>
                  <pic:spPr>
                    <a:xfrm>
                      <a:off x="0" y="0"/>
                      <a:ext cx="1457325" cy="2752725"/>
                    </a:xfrm>
                    <a:prstGeom prst="rect">
                      <a:avLst/>
                    </a:prstGeom>
                  </pic:spPr>
                </pic:pic>
              </a:graphicData>
            </a:graphic>
          </wp:inline>
        </w:drawing>
      </w:r>
    </w:p>
    <w:p w:rsidR="001A2709" w:rsidRDefault="001A2709" w:rsidP="001A2709">
      <w:pPr>
        <w:pStyle w:val="Onderschrift"/>
      </w:pPr>
      <w:bookmarkStart w:id="416" w:name="_Toc400106254"/>
      <w:bookmarkStart w:id="417" w:name="_Toc404942611"/>
      <w:r>
        <w:t xml:space="preserve">Figure </w:t>
      </w:r>
      <w:r w:rsidR="00F414EE">
        <w:fldChar w:fldCharType="begin"/>
      </w:r>
      <w:r w:rsidR="00F414EE">
        <w:instrText xml:space="preserve"> STYLEREF 1 \s </w:instrText>
      </w:r>
      <w:r w:rsidR="00F414EE">
        <w:fldChar w:fldCharType="separate"/>
      </w:r>
      <w:r w:rsidR="00B2370E">
        <w:rPr>
          <w:noProof/>
        </w:rPr>
        <w:t>4</w:t>
      </w:r>
      <w:r w:rsidR="00F414EE">
        <w:fldChar w:fldCharType="end"/>
      </w:r>
      <w:r w:rsidR="00F414EE">
        <w:noBreakHyphen/>
      </w:r>
      <w:r w:rsidR="00F414EE">
        <w:fldChar w:fldCharType="begin"/>
      </w:r>
      <w:r w:rsidR="00F414EE">
        <w:instrText xml:space="preserve"> SEQ Figure \* ARABIC \s 1 </w:instrText>
      </w:r>
      <w:r w:rsidR="00F414EE">
        <w:fldChar w:fldCharType="separate"/>
      </w:r>
      <w:r w:rsidR="00B2370E">
        <w:rPr>
          <w:noProof/>
        </w:rPr>
        <w:t>3</w:t>
      </w:r>
      <w:r w:rsidR="00F414EE">
        <w:fldChar w:fldCharType="end"/>
      </w:r>
      <w:r>
        <w:t>: Vertical bar with alarm lines</w:t>
      </w:r>
      <w:bookmarkEnd w:id="416"/>
      <w:bookmarkEnd w:id="417"/>
    </w:p>
    <w:p w:rsidR="001A2709" w:rsidRDefault="001A2709" w:rsidP="001A2709">
      <w:r>
        <w:t>In the vertical bars (often used for tanks) you can see the warning and critical alarm levels. The critical alarm levels (red) are not changeable since these are mandated by class. The warnings (orange) can be changed by dragging the lines with your mouse on the little dot at the end of the line. This way, you can use it for example when filling a tank. You get a warning (visual and audible) when the warning line is crossed.</w:t>
      </w:r>
    </w:p>
    <w:p w:rsidR="001A2709" w:rsidRDefault="001A2709" w:rsidP="001A2709"/>
    <w:p w:rsidR="001A2709" w:rsidRDefault="001A2709" w:rsidP="001A2709"/>
    <w:p w:rsidR="001A2709" w:rsidRDefault="001A2709" w:rsidP="001A2709">
      <w:pPr>
        <w:rPr>
          <w:rFonts w:cs="Arial"/>
          <w:color w:val="000000"/>
        </w:rPr>
      </w:pPr>
    </w:p>
    <w:p w:rsidR="00A94C0F" w:rsidRDefault="00A94C0F" w:rsidP="001A2709">
      <w:pPr>
        <w:rPr>
          <w:rFonts w:cs="Arial"/>
          <w:color w:val="000000"/>
        </w:rPr>
      </w:pPr>
    </w:p>
    <w:p w:rsidR="00A94C0F" w:rsidRDefault="00A94C0F" w:rsidP="001A2709">
      <w:pPr>
        <w:rPr>
          <w:rFonts w:cs="Arial"/>
          <w:color w:val="000000"/>
        </w:rPr>
      </w:pPr>
    </w:p>
    <w:p w:rsidR="00A94C0F" w:rsidRDefault="00A94C0F" w:rsidP="001A2709">
      <w:pPr>
        <w:rPr>
          <w:rFonts w:cs="Arial"/>
          <w:color w:val="000000"/>
        </w:rPr>
      </w:pPr>
    </w:p>
    <w:p w:rsidR="00A94C0F" w:rsidRDefault="00A94C0F" w:rsidP="001A2709">
      <w:pPr>
        <w:rPr>
          <w:rFonts w:cs="Arial"/>
          <w:color w:val="000000"/>
        </w:rPr>
      </w:pPr>
    </w:p>
    <w:p w:rsidR="00A94C0F" w:rsidRDefault="00A94C0F" w:rsidP="001A2709">
      <w:pPr>
        <w:rPr>
          <w:rFonts w:cs="Arial"/>
          <w:color w:val="000000"/>
        </w:rPr>
      </w:pPr>
    </w:p>
    <w:p w:rsidR="001A2709" w:rsidRDefault="001A2709" w:rsidP="001A2709">
      <w:pPr>
        <w:rPr>
          <w:rFonts w:cs="Arial"/>
          <w:color w:val="000000"/>
        </w:rPr>
      </w:pPr>
      <w:r>
        <w:rPr>
          <w:noProof/>
          <w:lang w:val="nl-NL" w:eastAsia="nl-NL"/>
        </w:rPr>
        <w:drawing>
          <wp:inline distT="0" distB="0" distL="0" distR="0" wp14:anchorId="38E69F6B" wp14:editId="027E9920">
            <wp:extent cx="5276850" cy="2085975"/>
            <wp:effectExtent l="0" t="0" r="0" b="952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cstate="print"/>
                    <a:stretch>
                      <a:fillRect/>
                    </a:stretch>
                  </pic:blipFill>
                  <pic:spPr>
                    <a:xfrm>
                      <a:off x="0" y="0"/>
                      <a:ext cx="5276850" cy="2085975"/>
                    </a:xfrm>
                    <a:prstGeom prst="rect">
                      <a:avLst/>
                    </a:prstGeom>
                  </pic:spPr>
                </pic:pic>
              </a:graphicData>
            </a:graphic>
          </wp:inline>
        </w:drawing>
      </w:r>
    </w:p>
    <w:p w:rsidR="001A2709" w:rsidRDefault="001A2709" w:rsidP="001A2709">
      <w:pPr>
        <w:pStyle w:val="Onderschrift"/>
      </w:pPr>
      <w:bookmarkStart w:id="418" w:name="_Ref400106005"/>
      <w:bookmarkStart w:id="419" w:name="_Toc400106255"/>
      <w:bookmarkStart w:id="420" w:name="_Toc404942612"/>
      <w:r>
        <w:t xml:space="preserve">Figure </w:t>
      </w:r>
      <w:r w:rsidR="00F414EE">
        <w:fldChar w:fldCharType="begin"/>
      </w:r>
      <w:r w:rsidR="00F414EE">
        <w:instrText xml:space="preserve"> STYLEREF 1 \s </w:instrText>
      </w:r>
      <w:r w:rsidR="00F414EE">
        <w:fldChar w:fldCharType="separate"/>
      </w:r>
      <w:r w:rsidR="00B2370E">
        <w:rPr>
          <w:noProof/>
        </w:rPr>
        <w:t>4</w:t>
      </w:r>
      <w:r w:rsidR="00F414EE">
        <w:fldChar w:fldCharType="end"/>
      </w:r>
      <w:r w:rsidR="00F414EE">
        <w:noBreakHyphen/>
      </w:r>
      <w:r w:rsidR="00F414EE">
        <w:fldChar w:fldCharType="begin"/>
      </w:r>
      <w:r w:rsidR="00F414EE">
        <w:instrText xml:space="preserve"> SEQ Figure \* ARABIC \s 1 </w:instrText>
      </w:r>
      <w:r w:rsidR="00F414EE">
        <w:fldChar w:fldCharType="separate"/>
      </w:r>
      <w:r w:rsidR="00B2370E">
        <w:rPr>
          <w:noProof/>
        </w:rPr>
        <w:t>4</w:t>
      </w:r>
      <w:r w:rsidR="00F414EE">
        <w:fldChar w:fldCharType="end"/>
      </w:r>
      <w:bookmarkEnd w:id="418"/>
      <w:r>
        <w:t>: Edit keyboard</w:t>
      </w:r>
      <w:bookmarkEnd w:id="419"/>
      <w:bookmarkEnd w:id="420"/>
    </w:p>
    <w:p w:rsidR="001A2709" w:rsidRDefault="001A2709" w:rsidP="001A2709">
      <w:r>
        <w:t xml:space="preserve">When you have an </w:t>
      </w:r>
      <w:r w:rsidRPr="004575BC">
        <w:rPr>
          <w:i/>
        </w:rPr>
        <w:t>edit-enabled</w:t>
      </w:r>
      <w:r>
        <w:t xml:space="preserve"> value, you can click on it and a keyboard will appear (see </w:t>
      </w:r>
      <w:r>
        <w:fldChar w:fldCharType="begin"/>
      </w:r>
      <w:r>
        <w:instrText xml:space="preserve"> REF _Ref400106005 \h </w:instrText>
      </w:r>
      <w:r>
        <w:fldChar w:fldCharType="separate"/>
      </w:r>
      <w:r w:rsidR="00B2370E">
        <w:t xml:space="preserve">Figure </w:t>
      </w:r>
      <w:r w:rsidR="00B2370E">
        <w:rPr>
          <w:noProof/>
        </w:rPr>
        <w:t>4</w:t>
      </w:r>
      <w:r w:rsidR="00B2370E">
        <w:noBreakHyphen/>
      </w:r>
      <w:r w:rsidR="00B2370E">
        <w:rPr>
          <w:noProof/>
        </w:rPr>
        <w:t>4</w:t>
      </w:r>
      <w:r>
        <w:fldChar w:fldCharType="end"/>
      </w:r>
      <w:r>
        <w:t>). You can fill in an amount and press enter to change the desired value. It will not be possible to change it beyond the min/max values.</w:t>
      </w:r>
    </w:p>
    <w:p w:rsidR="001A2709" w:rsidRDefault="001A2709" w:rsidP="001A2709">
      <w:pPr>
        <w:rPr>
          <w:rFonts w:cs="Arial"/>
          <w:color w:val="000000"/>
        </w:rPr>
      </w:pPr>
    </w:p>
    <w:p w:rsidR="001A2709" w:rsidRPr="00FD6713" w:rsidRDefault="001A2709" w:rsidP="001A2709">
      <w:pPr>
        <w:rPr>
          <w:rFonts w:cs="Arial"/>
          <w:color w:val="00000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48"/>
        <w:gridCol w:w="2530"/>
        <w:gridCol w:w="1980"/>
      </w:tblGrid>
      <w:tr w:rsidR="001A2709" w:rsidRPr="00576C19" w:rsidTr="001A2709">
        <w:tc>
          <w:tcPr>
            <w:tcW w:w="2748" w:type="dxa"/>
            <w:tcBorders>
              <w:bottom w:val="single" w:sz="4" w:space="0" w:color="auto"/>
            </w:tcBorders>
            <w:shd w:val="clear" w:color="auto" w:fill="333333"/>
            <w:vAlign w:val="center"/>
          </w:tcPr>
          <w:p w:rsidR="001A2709" w:rsidRPr="00576C19" w:rsidRDefault="001A2709" w:rsidP="001A2709">
            <w:pPr>
              <w:jc w:val="center"/>
              <w:rPr>
                <w:b/>
              </w:rPr>
            </w:pPr>
            <w:r w:rsidRPr="00576C19">
              <w:rPr>
                <w:b/>
              </w:rPr>
              <w:t>Status</w:t>
            </w:r>
          </w:p>
        </w:tc>
        <w:tc>
          <w:tcPr>
            <w:tcW w:w="2530" w:type="dxa"/>
            <w:tcBorders>
              <w:bottom w:val="single" w:sz="4" w:space="0" w:color="auto"/>
            </w:tcBorders>
            <w:shd w:val="clear" w:color="auto" w:fill="333333"/>
            <w:vAlign w:val="center"/>
          </w:tcPr>
          <w:p w:rsidR="001A2709" w:rsidRPr="00576C19" w:rsidRDefault="001A2709" w:rsidP="001A2709">
            <w:pPr>
              <w:jc w:val="center"/>
              <w:rPr>
                <w:b/>
              </w:rPr>
            </w:pPr>
            <w:r w:rsidRPr="00576C19">
              <w:rPr>
                <w:b/>
              </w:rPr>
              <w:t>Control element</w:t>
            </w:r>
          </w:p>
        </w:tc>
        <w:tc>
          <w:tcPr>
            <w:tcW w:w="1980" w:type="dxa"/>
            <w:tcBorders>
              <w:bottom w:val="single" w:sz="4" w:space="0" w:color="auto"/>
            </w:tcBorders>
            <w:shd w:val="clear" w:color="auto" w:fill="333333"/>
            <w:vAlign w:val="center"/>
          </w:tcPr>
          <w:p w:rsidR="001A2709" w:rsidRPr="00576C19" w:rsidRDefault="001A2709" w:rsidP="001A2709">
            <w:pPr>
              <w:jc w:val="center"/>
              <w:rPr>
                <w:b/>
              </w:rPr>
            </w:pPr>
            <w:r w:rsidRPr="00576C19">
              <w:rPr>
                <w:b/>
              </w:rPr>
              <w:t>Symbol</w:t>
            </w:r>
          </w:p>
        </w:tc>
      </w:tr>
      <w:tr w:rsidR="001A2709" w:rsidRPr="00576C19" w:rsidTr="001A2709">
        <w:tc>
          <w:tcPr>
            <w:tcW w:w="2748" w:type="dxa"/>
            <w:shd w:val="clear" w:color="auto" w:fill="auto"/>
            <w:vAlign w:val="center"/>
          </w:tcPr>
          <w:p w:rsidR="001A2709" w:rsidRPr="00CA0364" w:rsidRDefault="001A2709" w:rsidP="001A2709">
            <w:pPr>
              <w:jc w:val="center"/>
              <w:rPr>
                <w:lang w:val="en-US"/>
              </w:rPr>
            </w:pPr>
            <w:r w:rsidRPr="00CA0364">
              <w:rPr>
                <w:lang w:val="en-US"/>
              </w:rPr>
              <w:t>Operable in two speeds, system off</w:t>
            </w:r>
          </w:p>
        </w:tc>
        <w:tc>
          <w:tcPr>
            <w:tcW w:w="2530" w:type="dxa"/>
            <w:shd w:val="clear" w:color="auto" w:fill="auto"/>
            <w:vAlign w:val="center"/>
          </w:tcPr>
          <w:p w:rsidR="001A2709" w:rsidRPr="008F2DD5" w:rsidRDefault="001A2709" w:rsidP="001A2709">
            <w:pPr>
              <w:jc w:val="center"/>
            </w:pPr>
            <w:r>
              <w:t>Double chevron</w:t>
            </w:r>
            <w:r>
              <w:br/>
              <w:t>(no fill)</w:t>
            </w:r>
          </w:p>
        </w:tc>
        <w:tc>
          <w:tcPr>
            <w:tcW w:w="1980" w:type="dxa"/>
            <w:shd w:val="clear" w:color="auto" w:fill="auto"/>
            <w:vAlign w:val="center"/>
          </w:tcPr>
          <w:p w:rsidR="001A2709" w:rsidRDefault="001A2709" w:rsidP="001A2709">
            <w:pPr>
              <w:jc w:val="center"/>
            </w:pPr>
          </w:p>
          <w:p w:rsidR="001A2709" w:rsidRDefault="001A2709" w:rsidP="001A2709">
            <w:pPr>
              <w:jc w:val="center"/>
            </w:pPr>
            <w:r>
              <w:object w:dxaOrig="660" w:dyaOrig="645">
                <v:shape id="_x0000_i1038" type="#_x0000_t75" style="width:33.75pt;height:33.75pt" o:ole="">
                  <v:imagedata r:id="rId136" o:title=""/>
                </v:shape>
                <o:OLEObject Type="Embed" ProgID="PBrush" ShapeID="_x0000_i1038" DrawAspect="Content" ObjectID="_1478684528" r:id="rId137"/>
              </w:object>
            </w:r>
          </w:p>
          <w:p w:rsidR="001A2709" w:rsidRPr="00576C19" w:rsidRDefault="001A2709" w:rsidP="001A2709">
            <w:pPr>
              <w:jc w:val="center"/>
              <w:rPr>
                <w:b/>
              </w:rPr>
            </w:pPr>
          </w:p>
        </w:tc>
      </w:tr>
      <w:tr w:rsidR="001A2709" w:rsidTr="001A2709">
        <w:tc>
          <w:tcPr>
            <w:tcW w:w="2748" w:type="dxa"/>
            <w:vAlign w:val="center"/>
          </w:tcPr>
          <w:p w:rsidR="001A2709" w:rsidRPr="00CA0364" w:rsidRDefault="001A2709" w:rsidP="001A2709">
            <w:pPr>
              <w:jc w:val="center"/>
              <w:rPr>
                <w:lang w:val="en-US"/>
              </w:rPr>
            </w:pPr>
            <w:r w:rsidRPr="00CA0364">
              <w:rPr>
                <w:lang w:val="en-US"/>
              </w:rPr>
              <w:t>Operable in two speeds, system running at low speed</w:t>
            </w:r>
          </w:p>
        </w:tc>
        <w:tc>
          <w:tcPr>
            <w:tcW w:w="2530" w:type="dxa"/>
            <w:vAlign w:val="center"/>
          </w:tcPr>
          <w:p w:rsidR="001A2709" w:rsidRPr="000A1E1E" w:rsidRDefault="001A2709" w:rsidP="001A2709">
            <w:pPr>
              <w:jc w:val="center"/>
              <w:rPr>
                <w:lang w:val="fr-FR"/>
              </w:rPr>
            </w:pPr>
            <w:r w:rsidRPr="000A1E1E">
              <w:rPr>
                <w:lang w:val="fr-FR"/>
              </w:rPr>
              <w:t xml:space="preserve">Double </w:t>
            </w:r>
            <w:proofErr w:type="gramStart"/>
            <w:r w:rsidRPr="000A1E1E">
              <w:rPr>
                <w:lang w:val="fr-FR"/>
              </w:rPr>
              <w:t>chevron</w:t>
            </w:r>
            <w:proofErr w:type="gramEnd"/>
            <w:r w:rsidRPr="000A1E1E">
              <w:rPr>
                <w:lang w:val="fr-FR"/>
              </w:rPr>
              <w:br/>
              <w:t xml:space="preserve">(single chevron </w:t>
            </w:r>
            <w:proofErr w:type="spellStart"/>
            <w:r w:rsidRPr="000A1E1E">
              <w:rPr>
                <w:lang w:val="fr-FR"/>
              </w:rPr>
              <w:t>filled</w:t>
            </w:r>
            <w:proofErr w:type="spellEnd"/>
            <w:r w:rsidRPr="000A1E1E">
              <w:rPr>
                <w:lang w:val="fr-FR"/>
              </w:rPr>
              <w:t>)</w:t>
            </w:r>
          </w:p>
        </w:tc>
        <w:tc>
          <w:tcPr>
            <w:tcW w:w="1980" w:type="dxa"/>
            <w:vAlign w:val="center"/>
          </w:tcPr>
          <w:p w:rsidR="001A2709" w:rsidRPr="000A1E1E" w:rsidRDefault="001A2709" w:rsidP="001A2709">
            <w:pPr>
              <w:jc w:val="center"/>
              <w:rPr>
                <w:lang w:val="fr-FR"/>
              </w:rPr>
            </w:pPr>
          </w:p>
          <w:p w:rsidR="001A2709" w:rsidRDefault="001A2709" w:rsidP="001A2709">
            <w:pPr>
              <w:jc w:val="center"/>
            </w:pPr>
            <w:r>
              <w:object w:dxaOrig="615" w:dyaOrig="690">
                <v:shape id="_x0000_i1039" type="#_x0000_t75" style="width:30.75pt;height:34.5pt" o:ole="">
                  <v:imagedata r:id="rId138" o:title=""/>
                </v:shape>
                <o:OLEObject Type="Embed" ProgID="PBrush" ShapeID="_x0000_i1039" DrawAspect="Content" ObjectID="_1478684529" r:id="rId139"/>
              </w:object>
            </w:r>
          </w:p>
          <w:p w:rsidR="001A2709" w:rsidRDefault="001A2709" w:rsidP="001A2709">
            <w:pPr>
              <w:jc w:val="center"/>
            </w:pPr>
          </w:p>
        </w:tc>
      </w:tr>
      <w:tr w:rsidR="001A2709" w:rsidTr="001A2709">
        <w:tc>
          <w:tcPr>
            <w:tcW w:w="2748" w:type="dxa"/>
            <w:vAlign w:val="center"/>
          </w:tcPr>
          <w:p w:rsidR="001A2709" w:rsidRPr="00CA0364" w:rsidRDefault="001A2709" w:rsidP="001A2709">
            <w:pPr>
              <w:jc w:val="center"/>
              <w:rPr>
                <w:lang w:val="en-US"/>
              </w:rPr>
            </w:pPr>
            <w:r w:rsidRPr="00CA0364">
              <w:rPr>
                <w:lang w:val="en-US"/>
              </w:rPr>
              <w:t>Operable in two speeds, system running at high speed</w:t>
            </w:r>
          </w:p>
        </w:tc>
        <w:tc>
          <w:tcPr>
            <w:tcW w:w="2530" w:type="dxa"/>
            <w:vAlign w:val="center"/>
          </w:tcPr>
          <w:p w:rsidR="001A2709" w:rsidRPr="000A1E1E" w:rsidRDefault="001A2709" w:rsidP="001A2709">
            <w:pPr>
              <w:jc w:val="center"/>
              <w:rPr>
                <w:lang w:val="fr-FR"/>
              </w:rPr>
            </w:pPr>
            <w:r w:rsidRPr="000A1E1E">
              <w:rPr>
                <w:lang w:val="fr-FR"/>
              </w:rPr>
              <w:t xml:space="preserve">Double </w:t>
            </w:r>
            <w:proofErr w:type="gramStart"/>
            <w:r w:rsidRPr="000A1E1E">
              <w:rPr>
                <w:lang w:val="fr-FR"/>
              </w:rPr>
              <w:t>chevron</w:t>
            </w:r>
            <w:proofErr w:type="gramEnd"/>
            <w:r w:rsidRPr="000A1E1E">
              <w:rPr>
                <w:lang w:val="fr-FR"/>
              </w:rPr>
              <w:br/>
              <w:t xml:space="preserve">(double chevron </w:t>
            </w:r>
            <w:proofErr w:type="spellStart"/>
            <w:r w:rsidRPr="000A1E1E">
              <w:rPr>
                <w:lang w:val="fr-FR"/>
              </w:rPr>
              <w:t>filled</w:t>
            </w:r>
            <w:proofErr w:type="spellEnd"/>
            <w:r w:rsidRPr="000A1E1E">
              <w:rPr>
                <w:lang w:val="fr-FR"/>
              </w:rPr>
              <w:t>)</w:t>
            </w:r>
          </w:p>
        </w:tc>
        <w:tc>
          <w:tcPr>
            <w:tcW w:w="1980" w:type="dxa"/>
            <w:vAlign w:val="center"/>
          </w:tcPr>
          <w:p w:rsidR="001A2709" w:rsidRPr="000A1E1E" w:rsidRDefault="001A2709" w:rsidP="001A2709">
            <w:pPr>
              <w:jc w:val="center"/>
              <w:rPr>
                <w:lang w:val="fr-FR"/>
              </w:rPr>
            </w:pPr>
          </w:p>
          <w:p w:rsidR="001A2709" w:rsidRDefault="001A2709" w:rsidP="001A2709">
            <w:pPr>
              <w:jc w:val="center"/>
            </w:pPr>
            <w:r>
              <w:object w:dxaOrig="630" w:dyaOrig="675">
                <v:shape id="_x0000_i1040" type="#_x0000_t75" style="width:30.75pt;height:34.5pt" o:ole="">
                  <v:imagedata r:id="rId140" o:title=""/>
                </v:shape>
                <o:OLEObject Type="Embed" ProgID="PBrush" ShapeID="_x0000_i1040" DrawAspect="Content" ObjectID="_1478684530" r:id="rId141"/>
              </w:object>
            </w:r>
          </w:p>
          <w:p w:rsidR="001A2709" w:rsidRDefault="001A2709" w:rsidP="001A2709">
            <w:pPr>
              <w:jc w:val="center"/>
            </w:pPr>
          </w:p>
        </w:tc>
      </w:tr>
      <w:tr w:rsidR="001A2709" w:rsidTr="001A2709">
        <w:tc>
          <w:tcPr>
            <w:tcW w:w="2748" w:type="dxa"/>
            <w:vAlign w:val="center"/>
          </w:tcPr>
          <w:p w:rsidR="001A2709" w:rsidRPr="00CA0364" w:rsidRDefault="001A2709" w:rsidP="001A2709">
            <w:pPr>
              <w:jc w:val="center"/>
              <w:rPr>
                <w:lang w:val="en-US"/>
              </w:rPr>
            </w:pPr>
            <w:r w:rsidRPr="00CA0364">
              <w:rPr>
                <w:lang w:val="en-US"/>
              </w:rPr>
              <w:t>Operation is disabled  (local control only or controlled by other OPC)</w:t>
            </w:r>
          </w:p>
        </w:tc>
        <w:tc>
          <w:tcPr>
            <w:tcW w:w="2530" w:type="dxa"/>
            <w:vAlign w:val="center"/>
          </w:tcPr>
          <w:p w:rsidR="001A2709" w:rsidRDefault="001A2709" w:rsidP="001A2709">
            <w:pPr>
              <w:jc w:val="center"/>
            </w:pPr>
            <w:r>
              <w:t>Padlock</w:t>
            </w:r>
          </w:p>
        </w:tc>
        <w:tc>
          <w:tcPr>
            <w:tcW w:w="1980" w:type="dxa"/>
            <w:vAlign w:val="center"/>
          </w:tcPr>
          <w:p w:rsidR="001A2709" w:rsidRDefault="001A2709" w:rsidP="001A2709">
            <w:pPr>
              <w:jc w:val="center"/>
            </w:pPr>
            <w:r>
              <w:object w:dxaOrig="720" w:dyaOrig="645">
                <v:shape id="_x0000_i1041" type="#_x0000_t75" style="width:36pt;height:33.75pt" o:ole="">
                  <v:imagedata r:id="rId142" o:title=""/>
                </v:shape>
                <o:OLEObject Type="Embed" ProgID="PBrush" ShapeID="_x0000_i1041" DrawAspect="Content" ObjectID="_1478684531" r:id="rId143"/>
              </w:object>
            </w:r>
          </w:p>
          <w:p w:rsidR="001A2709" w:rsidRDefault="001A2709" w:rsidP="001A2709">
            <w:pPr>
              <w:jc w:val="center"/>
            </w:pPr>
          </w:p>
        </w:tc>
      </w:tr>
      <w:tr w:rsidR="001A2709" w:rsidTr="001A2709">
        <w:tc>
          <w:tcPr>
            <w:tcW w:w="2748" w:type="dxa"/>
            <w:vAlign w:val="center"/>
          </w:tcPr>
          <w:p w:rsidR="001A2709" w:rsidRDefault="001A2709" w:rsidP="001A2709">
            <w:pPr>
              <w:jc w:val="center"/>
            </w:pPr>
            <w:r>
              <w:t>Manual operation</w:t>
            </w:r>
            <w:r>
              <w:br/>
              <w:t>(controlled remotely)</w:t>
            </w:r>
          </w:p>
        </w:tc>
        <w:tc>
          <w:tcPr>
            <w:tcW w:w="2530" w:type="dxa"/>
            <w:vAlign w:val="center"/>
          </w:tcPr>
          <w:p w:rsidR="001A2709" w:rsidRDefault="001A2709" w:rsidP="001A2709">
            <w:pPr>
              <w:jc w:val="center"/>
            </w:pPr>
            <w:r>
              <w:t>Hand</w:t>
            </w:r>
          </w:p>
        </w:tc>
        <w:tc>
          <w:tcPr>
            <w:tcW w:w="1980" w:type="dxa"/>
            <w:vAlign w:val="center"/>
          </w:tcPr>
          <w:p w:rsidR="001A2709" w:rsidRDefault="001A2709" w:rsidP="001A2709">
            <w:pPr>
              <w:jc w:val="center"/>
            </w:pPr>
          </w:p>
          <w:p w:rsidR="001A2709" w:rsidRDefault="001A2709" w:rsidP="001A2709">
            <w:pPr>
              <w:jc w:val="center"/>
            </w:pPr>
            <w:r>
              <w:object w:dxaOrig="630" w:dyaOrig="660">
                <v:shape id="_x0000_i1042" type="#_x0000_t75" style="width:30.75pt;height:33.75pt" o:ole="">
                  <v:imagedata r:id="rId144" o:title=""/>
                </v:shape>
                <o:OLEObject Type="Embed" ProgID="PBrush" ShapeID="_x0000_i1042" DrawAspect="Content" ObjectID="_1478684532" r:id="rId145"/>
              </w:object>
            </w:r>
          </w:p>
          <w:p w:rsidR="001A2709" w:rsidRDefault="001A2709" w:rsidP="001A2709">
            <w:pPr>
              <w:jc w:val="center"/>
            </w:pPr>
          </w:p>
        </w:tc>
      </w:tr>
      <w:tr w:rsidR="001A2709" w:rsidTr="001A2709">
        <w:tc>
          <w:tcPr>
            <w:tcW w:w="2748" w:type="dxa"/>
            <w:vAlign w:val="center"/>
          </w:tcPr>
          <w:p w:rsidR="001A2709" w:rsidRPr="00CA0364" w:rsidRDefault="001A2709" w:rsidP="00A222E5">
            <w:pPr>
              <w:jc w:val="center"/>
              <w:rPr>
                <w:lang w:val="en-US"/>
              </w:rPr>
            </w:pPr>
            <w:r w:rsidRPr="00CA0364">
              <w:rPr>
                <w:lang w:val="en-US"/>
              </w:rPr>
              <w:t>Automatic operation</w:t>
            </w:r>
            <w:r w:rsidRPr="00CA0364">
              <w:rPr>
                <w:lang w:val="en-US"/>
              </w:rPr>
              <w:br/>
              <w:t>(controlled by ACS)</w:t>
            </w:r>
          </w:p>
        </w:tc>
        <w:tc>
          <w:tcPr>
            <w:tcW w:w="2530" w:type="dxa"/>
            <w:vAlign w:val="center"/>
          </w:tcPr>
          <w:p w:rsidR="001A2709" w:rsidRDefault="001A2709" w:rsidP="001A2709">
            <w:pPr>
              <w:jc w:val="center"/>
            </w:pPr>
            <w:r>
              <w:t>Chip</w:t>
            </w:r>
          </w:p>
        </w:tc>
        <w:tc>
          <w:tcPr>
            <w:tcW w:w="1980" w:type="dxa"/>
            <w:vAlign w:val="center"/>
          </w:tcPr>
          <w:p w:rsidR="001A2709" w:rsidRDefault="001A2709" w:rsidP="001A2709">
            <w:pPr>
              <w:keepNext/>
              <w:jc w:val="center"/>
            </w:pPr>
          </w:p>
          <w:p w:rsidR="001A2709" w:rsidRDefault="001A2709" w:rsidP="001A2709">
            <w:pPr>
              <w:keepNext/>
              <w:jc w:val="center"/>
            </w:pPr>
            <w:r>
              <w:object w:dxaOrig="690" w:dyaOrig="630">
                <v:shape id="_x0000_i1043" type="#_x0000_t75" style="width:34.5pt;height:30.75pt" o:ole="">
                  <v:imagedata r:id="rId146" o:title=""/>
                </v:shape>
                <o:OLEObject Type="Embed" ProgID="PBrush" ShapeID="_x0000_i1043" DrawAspect="Content" ObjectID="_1478684533" r:id="rId147"/>
              </w:object>
            </w:r>
          </w:p>
          <w:p w:rsidR="001A2709" w:rsidRDefault="001A2709" w:rsidP="001A2709">
            <w:pPr>
              <w:keepNext/>
              <w:jc w:val="center"/>
            </w:pPr>
          </w:p>
        </w:tc>
      </w:tr>
    </w:tbl>
    <w:p w:rsidR="001A2709" w:rsidRDefault="001A2709" w:rsidP="001A2709">
      <w:pPr>
        <w:pStyle w:val="Onderschrift"/>
      </w:pPr>
      <w:bookmarkStart w:id="421" w:name="_Ref400103283"/>
      <w:bookmarkStart w:id="422" w:name="_Toc257380534"/>
      <w:bookmarkStart w:id="423" w:name="_Ref400103263"/>
      <w:bookmarkStart w:id="424" w:name="_Toc400106263"/>
      <w:bookmarkStart w:id="425" w:name="_Toc404942728"/>
      <w:r>
        <w:t xml:space="preserve">Table </w:t>
      </w:r>
      <w:r w:rsidR="009B65A7">
        <w:fldChar w:fldCharType="begin"/>
      </w:r>
      <w:r w:rsidR="009B65A7">
        <w:instrText xml:space="preserve"> STYLEREF 1 \s </w:instrText>
      </w:r>
      <w:r w:rsidR="009B65A7">
        <w:fldChar w:fldCharType="separate"/>
      </w:r>
      <w:r w:rsidR="00B2370E">
        <w:rPr>
          <w:noProof/>
        </w:rPr>
        <w:t>4</w:t>
      </w:r>
      <w:r w:rsidR="009B65A7">
        <w:fldChar w:fldCharType="end"/>
      </w:r>
      <w:r w:rsidR="009B65A7">
        <w:noBreakHyphen/>
      </w:r>
      <w:r w:rsidR="009B65A7">
        <w:fldChar w:fldCharType="begin"/>
      </w:r>
      <w:r w:rsidR="009B65A7">
        <w:instrText xml:space="preserve"> SEQ Table \* ARABIC \s 1 </w:instrText>
      </w:r>
      <w:r w:rsidR="009B65A7">
        <w:fldChar w:fldCharType="separate"/>
      </w:r>
      <w:r w:rsidR="00B2370E">
        <w:rPr>
          <w:noProof/>
        </w:rPr>
        <w:t>1</w:t>
      </w:r>
      <w:r w:rsidR="009B65A7">
        <w:fldChar w:fldCharType="end"/>
      </w:r>
      <w:bookmarkEnd w:id="421"/>
      <w:r>
        <w:t>: Control element status</w:t>
      </w:r>
      <w:bookmarkEnd w:id="422"/>
      <w:bookmarkEnd w:id="423"/>
      <w:bookmarkEnd w:id="424"/>
      <w:bookmarkEnd w:id="425"/>
    </w:p>
    <w:p w:rsidR="001A2709" w:rsidRDefault="001A2709" w:rsidP="001A2709">
      <w:pPr>
        <w:pStyle w:val="Caption"/>
        <w:rPr>
          <w:lang w:val="fr-FR"/>
        </w:rPr>
      </w:pPr>
    </w:p>
    <w:p w:rsidR="001A2709" w:rsidRDefault="001A2709" w:rsidP="001A2709">
      <w:pPr>
        <w:rPr>
          <w:lang w:val="fr-FR"/>
        </w:rPr>
      </w:pPr>
    </w:p>
    <w:p w:rsidR="001A2709" w:rsidRPr="00005400" w:rsidRDefault="001A2709" w:rsidP="001A2709">
      <w:pPr>
        <w:rPr>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48"/>
        <w:gridCol w:w="4620"/>
      </w:tblGrid>
      <w:tr w:rsidR="001A2709" w:rsidTr="001A2709">
        <w:tc>
          <w:tcPr>
            <w:tcW w:w="1648" w:type="dxa"/>
            <w:tcBorders>
              <w:bottom w:val="single" w:sz="4" w:space="0" w:color="auto"/>
            </w:tcBorders>
            <w:shd w:val="clear" w:color="auto" w:fill="0C0C0C"/>
            <w:vAlign w:val="center"/>
          </w:tcPr>
          <w:p w:rsidR="001A2709" w:rsidRPr="00576C19" w:rsidRDefault="001A2709" w:rsidP="001A2709">
            <w:pPr>
              <w:jc w:val="center"/>
              <w:rPr>
                <w:b/>
              </w:rPr>
            </w:pPr>
            <w:r w:rsidRPr="00576C19">
              <w:rPr>
                <w:b/>
              </w:rPr>
              <w:t>Colour</w:t>
            </w:r>
          </w:p>
        </w:tc>
        <w:tc>
          <w:tcPr>
            <w:tcW w:w="4620" w:type="dxa"/>
            <w:shd w:val="clear" w:color="auto" w:fill="0C0C0C"/>
            <w:vAlign w:val="center"/>
          </w:tcPr>
          <w:p w:rsidR="001A2709" w:rsidRPr="00576C19" w:rsidRDefault="001A2709" w:rsidP="001A2709">
            <w:pPr>
              <w:jc w:val="center"/>
              <w:rPr>
                <w:b/>
              </w:rPr>
            </w:pPr>
            <w:r w:rsidRPr="00576C19">
              <w:rPr>
                <w:b/>
              </w:rPr>
              <w:t>Description</w:t>
            </w:r>
          </w:p>
        </w:tc>
      </w:tr>
      <w:tr w:rsidR="001A2709" w:rsidRPr="000F200F" w:rsidTr="001A2709">
        <w:tc>
          <w:tcPr>
            <w:tcW w:w="1648" w:type="dxa"/>
            <w:tcBorders>
              <w:bottom w:val="single" w:sz="4" w:space="0" w:color="auto"/>
            </w:tcBorders>
            <w:shd w:val="clear" w:color="auto" w:fill="C0C0C0"/>
            <w:vAlign w:val="center"/>
          </w:tcPr>
          <w:p w:rsidR="001A2709" w:rsidRPr="00576C19" w:rsidRDefault="001A2709" w:rsidP="001A2709">
            <w:pPr>
              <w:jc w:val="center"/>
              <w:rPr>
                <w:b/>
              </w:rPr>
            </w:pPr>
            <w:r w:rsidRPr="00576C19">
              <w:rPr>
                <w:b/>
              </w:rPr>
              <w:t>Grey</w:t>
            </w:r>
          </w:p>
        </w:tc>
        <w:tc>
          <w:tcPr>
            <w:tcW w:w="4620" w:type="dxa"/>
            <w:vAlign w:val="center"/>
          </w:tcPr>
          <w:p w:rsidR="001A2709" w:rsidRPr="00CA0364" w:rsidRDefault="001A2709" w:rsidP="001A2709">
            <w:pPr>
              <w:rPr>
                <w:lang w:val="en-US"/>
              </w:rPr>
            </w:pPr>
            <w:r w:rsidRPr="00CA0364">
              <w:rPr>
                <w:lang w:val="en-US"/>
              </w:rPr>
              <w:t>Control element off (stopped), device is ok</w:t>
            </w:r>
          </w:p>
        </w:tc>
      </w:tr>
      <w:tr w:rsidR="001A2709" w:rsidRPr="000F200F" w:rsidTr="001A2709">
        <w:tc>
          <w:tcPr>
            <w:tcW w:w="1648" w:type="dxa"/>
            <w:tcBorders>
              <w:bottom w:val="single" w:sz="4" w:space="0" w:color="auto"/>
            </w:tcBorders>
            <w:shd w:val="clear" w:color="auto" w:fill="00C300"/>
            <w:vAlign w:val="center"/>
          </w:tcPr>
          <w:p w:rsidR="001A2709" w:rsidRPr="00576C19" w:rsidRDefault="001A2709" w:rsidP="001A2709">
            <w:pPr>
              <w:jc w:val="center"/>
              <w:rPr>
                <w:b/>
              </w:rPr>
            </w:pPr>
            <w:r w:rsidRPr="00576C19">
              <w:rPr>
                <w:b/>
              </w:rPr>
              <w:t>Green</w:t>
            </w:r>
          </w:p>
        </w:tc>
        <w:tc>
          <w:tcPr>
            <w:tcW w:w="4620" w:type="dxa"/>
            <w:tcBorders>
              <w:bottom w:val="single" w:sz="4" w:space="0" w:color="auto"/>
            </w:tcBorders>
            <w:vAlign w:val="center"/>
          </w:tcPr>
          <w:p w:rsidR="001A2709" w:rsidRPr="00CA0364" w:rsidRDefault="001A2709" w:rsidP="001A2709">
            <w:pPr>
              <w:rPr>
                <w:lang w:val="en-US"/>
              </w:rPr>
            </w:pPr>
            <w:r w:rsidRPr="00CA0364">
              <w:rPr>
                <w:lang w:val="en-US"/>
              </w:rPr>
              <w:t>Control element on (running), device is ok</w:t>
            </w:r>
          </w:p>
        </w:tc>
      </w:tr>
      <w:tr w:rsidR="001A2709" w:rsidRPr="000F200F" w:rsidTr="001A2709">
        <w:tc>
          <w:tcPr>
            <w:tcW w:w="1648" w:type="dxa"/>
            <w:tcBorders>
              <w:bottom w:val="single" w:sz="4" w:space="0" w:color="auto"/>
            </w:tcBorders>
            <w:shd w:val="clear" w:color="auto" w:fill="FF6600"/>
            <w:vAlign w:val="center"/>
          </w:tcPr>
          <w:p w:rsidR="001A2709" w:rsidRPr="00576C19" w:rsidRDefault="001A2709" w:rsidP="001A2709">
            <w:pPr>
              <w:jc w:val="center"/>
              <w:rPr>
                <w:b/>
              </w:rPr>
            </w:pPr>
            <w:r w:rsidRPr="00576C19">
              <w:rPr>
                <w:b/>
              </w:rPr>
              <w:t>Orange</w:t>
            </w:r>
          </w:p>
        </w:tc>
        <w:tc>
          <w:tcPr>
            <w:tcW w:w="4620" w:type="dxa"/>
            <w:shd w:val="clear" w:color="auto" w:fill="auto"/>
            <w:vAlign w:val="center"/>
          </w:tcPr>
          <w:p w:rsidR="001A2709" w:rsidRPr="00CA0364" w:rsidRDefault="001A2709" w:rsidP="001A2709">
            <w:pPr>
              <w:rPr>
                <w:lang w:val="en-US"/>
              </w:rPr>
            </w:pPr>
            <w:r w:rsidRPr="00CA0364">
              <w:rPr>
                <w:lang w:val="en-US"/>
              </w:rPr>
              <w:t>Control element in warning condition</w:t>
            </w:r>
          </w:p>
        </w:tc>
      </w:tr>
      <w:tr w:rsidR="001A2709" w:rsidTr="001A2709">
        <w:tc>
          <w:tcPr>
            <w:tcW w:w="1648" w:type="dxa"/>
            <w:tcBorders>
              <w:bottom w:val="single" w:sz="4" w:space="0" w:color="auto"/>
            </w:tcBorders>
            <w:shd w:val="clear" w:color="auto" w:fill="FF00FF"/>
            <w:vAlign w:val="center"/>
          </w:tcPr>
          <w:p w:rsidR="001A2709" w:rsidRPr="00576C19" w:rsidRDefault="001A2709" w:rsidP="001A2709">
            <w:pPr>
              <w:jc w:val="center"/>
              <w:rPr>
                <w:b/>
              </w:rPr>
            </w:pPr>
            <w:r w:rsidRPr="00576C19">
              <w:rPr>
                <w:b/>
              </w:rPr>
              <w:t>Purple</w:t>
            </w:r>
          </w:p>
        </w:tc>
        <w:tc>
          <w:tcPr>
            <w:tcW w:w="4620" w:type="dxa"/>
            <w:vAlign w:val="center"/>
          </w:tcPr>
          <w:p w:rsidR="001A2709" w:rsidRDefault="001A2709" w:rsidP="001A2709">
            <w:r>
              <w:t>Control element defective</w:t>
            </w:r>
          </w:p>
        </w:tc>
      </w:tr>
      <w:tr w:rsidR="001A2709" w:rsidRPr="000F200F" w:rsidTr="001A2709">
        <w:tc>
          <w:tcPr>
            <w:tcW w:w="1648" w:type="dxa"/>
            <w:shd w:val="clear" w:color="auto" w:fill="FF0000"/>
            <w:vAlign w:val="center"/>
          </w:tcPr>
          <w:p w:rsidR="001A2709" w:rsidRPr="00576C19" w:rsidRDefault="001A2709" w:rsidP="001A2709">
            <w:pPr>
              <w:jc w:val="center"/>
              <w:rPr>
                <w:b/>
              </w:rPr>
            </w:pPr>
            <w:r w:rsidRPr="00576C19">
              <w:rPr>
                <w:b/>
              </w:rPr>
              <w:t>Red</w:t>
            </w:r>
          </w:p>
        </w:tc>
        <w:tc>
          <w:tcPr>
            <w:tcW w:w="4620" w:type="dxa"/>
            <w:vAlign w:val="center"/>
          </w:tcPr>
          <w:p w:rsidR="001A2709" w:rsidRPr="00CA0364" w:rsidRDefault="001A2709" w:rsidP="001A2709">
            <w:pPr>
              <w:keepNext/>
              <w:rPr>
                <w:lang w:val="en-US"/>
              </w:rPr>
            </w:pPr>
            <w:r w:rsidRPr="00CA0364">
              <w:rPr>
                <w:lang w:val="en-US"/>
              </w:rPr>
              <w:t>Control element in alarm condition</w:t>
            </w:r>
          </w:p>
        </w:tc>
      </w:tr>
    </w:tbl>
    <w:p w:rsidR="001A2709" w:rsidRDefault="001A2709" w:rsidP="001A2709">
      <w:pPr>
        <w:pStyle w:val="Onderschrift"/>
      </w:pPr>
      <w:bookmarkStart w:id="426" w:name="_Toc257380447"/>
      <w:r>
        <w:t>Pump and generator control elements</w:t>
      </w:r>
      <w:bookmarkEnd w:id="426"/>
    </w:p>
    <w:p w:rsidR="001A2709" w:rsidRPr="009E3772" w:rsidRDefault="001A2709" w:rsidP="001A2709"/>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00"/>
        <w:gridCol w:w="2197"/>
        <w:gridCol w:w="2103"/>
        <w:gridCol w:w="2762"/>
      </w:tblGrid>
      <w:tr w:rsidR="001A2709" w:rsidTr="001A2709">
        <w:tc>
          <w:tcPr>
            <w:tcW w:w="2088" w:type="dxa"/>
            <w:shd w:val="clear" w:color="auto" w:fill="0C0C0C"/>
            <w:vAlign w:val="center"/>
          </w:tcPr>
          <w:p w:rsidR="001A2709" w:rsidRPr="00576C19" w:rsidRDefault="001A2709" w:rsidP="001A2709">
            <w:pPr>
              <w:jc w:val="center"/>
              <w:rPr>
                <w:b/>
              </w:rPr>
            </w:pPr>
            <w:r w:rsidRPr="00576C19">
              <w:rPr>
                <w:b/>
              </w:rPr>
              <w:t>Centrifugal pump</w:t>
            </w:r>
          </w:p>
        </w:tc>
        <w:tc>
          <w:tcPr>
            <w:tcW w:w="2310" w:type="dxa"/>
            <w:shd w:val="clear" w:color="auto" w:fill="0C0C0C"/>
            <w:vAlign w:val="center"/>
          </w:tcPr>
          <w:p w:rsidR="001A2709" w:rsidRPr="00576C19" w:rsidRDefault="001A2709" w:rsidP="001A2709">
            <w:pPr>
              <w:jc w:val="center"/>
              <w:rPr>
                <w:b/>
              </w:rPr>
            </w:pPr>
            <w:r w:rsidRPr="00576C19">
              <w:rPr>
                <w:b/>
              </w:rPr>
              <w:t>Piston pump</w:t>
            </w:r>
          </w:p>
        </w:tc>
        <w:tc>
          <w:tcPr>
            <w:tcW w:w="2200" w:type="dxa"/>
            <w:shd w:val="clear" w:color="auto" w:fill="0C0C0C"/>
            <w:vAlign w:val="center"/>
          </w:tcPr>
          <w:p w:rsidR="001A2709" w:rsidRPr="00576C19" w:rsidRDefault="001A2709" w:rsidP="001A2709">
            <w:pPr>
              <w:jc w:val="center"/>
              <w:rPr>
                <w:b/>
              </w:rPr>
            </w:pPr>
            <w:r w:rsidRPr="00576C19">
              <w:rPr>
                <w:b/>
              </w:rPr>
              <w:t>Generator</w:t>
            </w:r>
          </w:p>
        </w:tc>
        <w:tc>
          <w:tcPr>
            <w:tcW w:w="2972" w:type="dxa"/>
            <w:shd w:val="clear" w:color="auto" w:fill="0C0C0C"/>
            <w:vAlign w:val="center"/>
          </w:tcPr>
          <w:p w:rsidR="001A2709" w:rsidRPr="00576C19" w:rsidRDefault="001A2709" w:rsidP="001A2709">
            <w:pPr>
              <w:jc w:val="center"/>
              <w:rPr>
                <w:b/>
              </w:rPr>
            </w:pPr>
            <w:r w:rsidRPr="00576C19">
              <w:rPr>
                <w:b/>
              </w:rPr>
              <w:t>Status description</w:t>
            </w:r>
          </w:p>
        </w:tc>
      </w:tr>
      <w:tr w:rsidR="001A2709" w:rsidTr="001A2709">
        <w:tc>
          <w:tcPr>
            <w:tcW w:w="2088" w:type="dxa"/>
            <w:vAlign w:val="center"/>
          </w:tcPr>
          <w:p w:rsidR="001A2709" w:rsidRDefault="001A2709" w:rsidP="001A2709">
            <w:pPr>
              <w:jc w:val="center"/>
            </w:pPr>
          </w:p>
          <w:p w:rsidR="001A2709" w:rsidRDefault="001A2709" w:rsidP="001A2709">
            <w:pPr>
              <w:jc w:val="center"/>
            </w:pPr>
            <w:r>
              <w:object w:dxaOrig="2880" w:dyaOrig="2850">
                <v:shape id="_x0000_i1044" type="#_x0000_t75" style="width:60pt;height:60pt" o:ole="">
                  <v:imagedata r:id="rId148" o:title=""/>
                </v:shape>
                <o:OLEObject Type="Embed" ProgID="PBrush" ShapeID="_x0000_i1044" DrawAspect="Content" ObjectID="_1478684534" r:id="rId149"/>
              </w:object>
            </w:r>
          </w:p>
          <w:p w:rsidR="001A2709" w:rsidRDefault="001A2709" w:rsidP="001A2709">
            <w:pPr>
              <w:jc w:val="center"/>
            </w:pPr>
          </w:p>
        </w:tc>
        <w:tc>
          <w:tcPr>
            <w:tcW w:w="2310" w:type="dxa"/>
            <w:vAlign w:val="center"/>
          </w:tcPr>
          <w:p w:rsidR="001A2709" w:rsidRDefault="001A2709" w:rsidP="001A2709">
            <w:pPr>
              <w:jc w:val="center"/>
            </w:pPr>
            <w:r>
              <w:object w:dxaOrig="2850" w:dyaOrig="2775">
                <v:shape id="_x0000_i1045" type="#_x0000_t75" style="width:62.25pt;height:60.75pt" o:ole="">
                  <v:imagedata r:id="rId150" o:title=""/>
                </v:shape>
                <o:OLEObject Type="Embed" ProgID="PBrush" ShapeID="_x0000_i1045" DrawAspect="Content" ObjectID="_1478684535" r:id="rId151"/>
              </w:object>
            </w:r>
          </w:p>
        </w:tc>
        <w:tc>
          <w:tcPr>
            <w:tcW w:w="2200" w:type="dxa"/>
            <w:vAlign w:val="center"/>
          </w:tcPr>
          <w:p w:rsidR="001A2709" w:rsidRDefault="001A2709" w:rsidP="001A2709">
            <w:pPr>
              <w:jc w:val="center"/>
            </w:pPr>
            <w:r>
              <w:object w:dxaOrig="2775" w:dyaOrig="2835">
                <v:shape id="_x0000_i1046" type="#_x0000_t75" style="width:59.25pt;height:60.75pt" o:ole="">
                  <v:imagedata r:id="rId152" o:title=""/>
                </v:shape>
                <o:OLEObject Type="Embed" ProgID="PBrush" ShapeID="_x0000_i1046" DrawAspect="Content" ObjectID="_1478684536" r:id="rId153"/>
              </w:object>
            </w:r>
          </w:p>
        </w:tc>
        <w:tc>
          <w:tcPr>
            <w:tcW w:w="2972" w:type="dxa"/>
            <w:vAlign w:val="center"/>
          </w:tcPr>
          <w:p w:rsidR="001A2709" w:rsidRDefault="001A2709" w:rsidP="001A2709">
            <w:pPr>
              <w:jc w:val="center"/>
            </w:pPr>
            <w:r>
              <w:t>Off</w:t>
            </w:r>
          </w:p>
        </w:tc>
      </w:tr>
      <w:tr w:rsidR="001A2709" w:rsidTr="001A2709">
        <w:tc>
          <w:tcPr>
            <w:tcW w:w="2088" w:type="dxa"/>
            <w:vAlign w:val="center"/>
          </w:tcPr>
          <w:p w:rsidR="001A2709" w:rsidRDefault="001A2709" w:rsidP="001A2709">
            <w:pPr>
              <w:jc w:val="center"/>
            </w:pPr>
          </w:p>
          <w:p w:rsidR="001A2709" w:rsidRDefault="001A2709" w:rsidP="001A2709">
            <w:pPr>
              <w:jc w:val="center"/>
            </w:pPr>
            <w:r>
              <w:object w:dxaOrig="2835" w:dyaOrig="2790">
                <v:shape id="_x0000_i1047" type="#_x0000_t75" style="width:59.25pt;height:60pt" o:ole="">
                  <v:imagedata r:id="rId154" o:title=""/>
                </v:shape>
                <o:OLEObject Type="Embed" ProgID="PBrush" ShapeID="_x0000_i1047" DrawAspect="Content" ObjectID="_1478684537" r:id="rId155"/>
              </w:object>
            </w:r>
          </w:p>
          <w:p w:rsidR="001A2709" w:rsidRDefault="001A2709" w:rsidP="001A2709">
            <w:pPr>
              <w:jc w:val="center"/>
            </w:pPr>
          </w:p>
        </w:tc>
        <w:tc>
          <w:tcPr>
            <w:tcW w:w="2310" w:type="dxa"/>
            <w:vAlign w:val="center"/>
          </w:tcPr>
          <w:p w:rsidR="001A2709" w:rsidRDefault="001A2709" w:rsidP="001A2709">
            <w:pPr>
              <w:jc w:val="center"/>
            </w:pPr>
            <w:r>
              <w:object w:dxaOrig="2835" w:dyaOrig="2820">
                <v:shape id="_x0000_i1048" type="#_x0000_t75" style="width:60.75pt;height:60.75pt" o:ole="">
                  <v:imagedata r:id="rId156" o:title=""/>
                </v:shape>
                <o:OLEObject Type="Embed" ProgID="PBrush" ShapeID="_x0000_i1048" DrawAspect="Content" ObjectID="_1478684538" r:id="rId157"/>
              </w:object>
            </w:r>
          </w:p>
        </w:tc>
        <w:tc>
          <w:tcPr>
            <w:tcW w:w="2200" w:type="dxa"/>
            <w:vAlign w:val="center"/>
          </w:tcPr>
          <w:p w:rsidR="001A2709" w:rsidRDefault="001A2709" w:rsidP="001A2709">
            <w:pPr>
              <w:jc w:val="center"/>
            </w:pPr>
            <w:r>
              <w:object w:dxaOrig="2775" w:dyaOrig="2745">
                <v:shape id="_x0000_i1049" type="#_x0000_t75" style="width:63pt;height:63pt" o:ole="">
                  <v:imagedata r:id="rId158" o:title=""/>
                </v:shape>
                <o:OLEObject Type="Embed" ProgID="PBrush" ShapeID="_x0000_i1049" DrawAspect="Content" ObjectID="_1478684539" r:id="rId159"/>
              </w:object>
            </w:r>
          </w:p>
        </w:tc>
        <w:tc>
          <w:tcPr>
            <w:tcW w:w="2972" w:type="dxa"/>
            <w:vAlign w:val="center"/>
          </w:tcPr>
          <w:p w:rsidR="001A2709" w:rsidRDefault="001A2709" w:rsidP="001A2709">
            <w:pPr>
              <w:jc w:val="center"/>
            </w:pPr>
            <w:r>
              <w:t>On (condition ok)</w:t>
            </w:r>
          </w:p>
        </w:tc>
      </w:tr>
      <w:tr w:rsidR="001A2709" w:rsidTr="001A2709">
        <w:tc>
          <w:tcPr>
            <w:tcW w:w="2088" w:type="dxa"/>
            <w:vAlign w:val="center"/>
          </w:tcPr>
          <w:p w:rsidR="001A2709" w:rsidRDefault="001A2709" w:rsidP="001A2709">
            <w:pPr>
              <w:jc w:val="center"/>
            </w:pPr>
          </w:p>
          <w:p w:rsidR="001A2709" w:rsidRDefault="001A2709" w:rsidP="001A2709">
            <w:pPr>
              <w:jc w:val="center"/>
            </w:pPr>
            <w:r>
              <w:object w:dxaOrig="1200" w:dyaOrig="1245">
                <v:shape id="_x0000_i1050" type="#_x0000_t75" style="width:60pt;height:63pt" o:ole="">
                  <v:imagedata r:id="rId160" o:title=""/>
                </v:shape>
                <o:OLEObject Type="Embed" ProgID="PBrush" ShapeID="_x0000_i1050" DrawAspect="Content" ObjectID="_1478684540" r:id="rId161"/>
              </w:object>
            </w:r>
          </w:p>
          <w:p w:rsidR="001A2709" w:rsidRDefault="001A2709" w:rsidP="001A2709">
            <w:pPr>
              <w:jc w:val="center"/>
            </w:pPr>
          </w:p>
        </w:tc>
        <w:tc>
          <w:tcPr>
            <w:tcW w:w="2310" w:type="dxa"/>
            <w:vAlign w:val="center"/>
          </w:tcPr>
          <w:p w:rsidR="001A2709" w:rsidRDefault="001A2709" w:rsidP="001A2709">
            <w:pPr>
              <w:jc w:val="center"/>
            </w:pPr>
            <w:r>
              <w:object w:dxaOrig="1200" w:dyaOrig="1290">
                <v:shape id="_x0000_i1051" type="#_x0000_t75" style="width:60pt;height:64.5pt" o:ole="">
                  <v:imagedata r:id="rId162" o:title=""/>
                </v:shape>
                <o:OLEObject Type="Embed" ProgID="PBrush" ShapeID="_x0000_i1051" DrawAspect="Content" ObjectID="_1478684541" r:id="rId163"/>
              </w:object>
            </w:r>
          </w:p>
        </w:tc>
        <w:tc>
          <w:tcPr>
            <w:tcW w:w="2200" w:type="dxa"/>
            <w:vAlign w:val="center"/>
          </w:tcPr>
          <w:p w:rsidR="001A2709" w:rsidRDefault="001A2709" w:rsidP="001A2709">
            <w:pPr>
              <w:jc w:val="center"/>
            </w:pPr>
            <w:r>
              <w:object w:dxaOrig="1230" w:dyaOrig="1245">
                <v:shape id="_x0000_i1052" type="#_x0000_t75" style="width:60.75pt;height:63pt" o:ole="">
                  <v:imagedata r:id="rId164" o:title=""/>
                </v:shape>
                <o:OLEObject Type="Embed" ProgID="PBrush" ShapeID="_x0000_i1052" DrawAspect="Content" ObjectID="_1478684542" r:id="rId165"/>
              </w:object>
            </w:r>
          </w:p>
        </w:tc>
        <w:tc>
          <w:tcPr>
            <w:tcW w:w="2972" w:type="dxa"/>
            <w:vAlign w:val="center"/>
          </w:tcPr>
          <w:p w:rsidR="001A2709" w:rsidRDefault="001A2709" w:rsidP="001A2709">
            <w:pPr>
              <w:jc w:val="center"/>
            </w:pPr>
            <w:r>
              <w:t>On,</w:t>
            </w:r>
            <w:r>
              <w:br/>
              <w:t>warning condition</w:t>
            </w:r>
          </w:p>
        </w:tc>
      </w:tr>
      <w:tr w:rsidR="001A2709" w:rsidTr="001A2709">
        <w:tc>
          <w:tcPr>
            <w:tcW w:w="2088" w:type="dxa"/>
            <w:vAlign w:val="center"/>
          </w:tcPr>
          <w:p w:rsidR="001A2709" w:rsidRDefault="001A2709" w:rsidP="001A2709">
            <w:pPr>
              <w:jc w:val="center"/>
            </w:pPr>
          </w:p>
          <w:p w:rsidR="001A2709" w:rsidRDefault="001A2709" w:rsidP="001A2709">
            <w:pPr>
              <w:jc w:val="center"/>
            </w:pPr>
            <w:r>
              <w:object w:dxaOrig="1215" w:dyaOrig="1320">
                <v:shape id="_x0000_i1053" type="#_x0000_t75" style="width:60.75pt;height:66pt" o:ole="">
                  <v:imagedata r:id="rId166" o:title=""/>
                </v:shape>
                <o:OLEObject Type="Embed" ProgID="PBrush" ShapeID="_x0000_i1053" DrawAspect="Content" ObjectID="_1478684543" r:id="rId167"/>
              </w:object>
            </w:r>
          </w:p>
          <w:p w:rsidR="001A2709" w:rsidRDefault="001A2709" w:rsidP="001A2709">
            <w:pPr>
              <w:jc w:val="center"/>
            </w:pPr>
          </w:p>
        </w:tc>
        <w:tc>
          <w:tcPr>
            <w:tcW w:w="2310" w:type="dxa"/>
            <w:vAlign w:val="center"/>
          </w:tcPr>
          <w:p w:rsidR="001A2709" w:rsidRDefault="001A2709" w:rsidP="001A2709">
            <w:pPr>
              <w:jc w:val="center"/>
            </w:pPr>
            <w:r>
              <w:object w:dxaOrig="1200" w:dyaOrig="1305">
                <v:shape id="_x0000_i1054" type="#_x0000_t75" style="width:60pt;height:64.5pt" o:ole="">
                  <v:imagedata r:id="rId168" o:title=""/>
                </v:shape>
                <o:OLEObject Type="Embed" ProgID="PBrush" ShapeID="_x0000_i1054" DrawAspect="Content" ObjectID="_1478684544" r:id="rId169"/>
              </w:object>
            </w:r>
          </w:p>
        </w:tc>
        <w:tc>
          <w:tcPr>
            <w:tcW w:w="2200" w:type="dxa"/>
            <w:vAlign w:val="center"/>
          </w:tcPr>
          <w:p w:rsidR="001A2709" w:rsidRDefault="001A2709" w:rsidP="001A2709">
            <w:pPr>
              <w:jc w:val="center"/>
            </w:pPr>
            <w:r>
              <w:object w:dxaOrig="1140" w:dyaOrig="1290">
                <v:shape id="_x0000_i1055" type="#_x0000_t75" style="width:57pt;height:64.5pt" o:ole="">
                  <v:imagedata r:id="rId170" o:title=""/>
                </v:shape>
                <o:OLEObject Type="Embed" ProgID="PBrush" ShapeID="_x0000_i1055" DrawAspect="Content" ObjectID="_1478684545" r:id="rId171"/>
              </w:object>
            </w:r>
          </w:p>
        </w:tc>
        <w:tc>
          <w:tcPr>
            <w:tcW w:w="2972" w:type="dxa"/>
            <w:vAlign w:val="center"/>
          </w:tcPr>
          <w:p w:rsidR="001A2709" w:rsidRDefault="001A2709" w:rsidP="001A2709">
            <w:pPr>
              <w:jc w:val="center"/>
            </w:pPr>
            <w:r>
              <w:t xml:space="preserve">On, </w:t>
            </w:r>
          </w:p>
          <w:p w:rsidR="001A2709" w:rsidRDefault="001A2709" w:rsidP="001A2709">
            <w:pPr>
              <w:jc w:val="center"/>
            </w:pPr>
            <w:r>
              <w:t>defective condition</w:t>
            </w:r>
          </w:p>
        </w:tc>
      </w:tr>
      <w:tr w:rsidR="001A2709" w:rsidTr="001A2709">
        <w:tc>
          <w:tcPr>
            <w:tcW w:w="2088" w:type="dxa"/>
            <w:vAlign w:val="center"/>
          </w:tcPr>
          <w:p w:rsidR="001A2709" w:rsidRDefault="001A2709" w:rsidP="001A2709">
            <w:pPr>
              <w:jc w:val="center"/>
            </w:pPr>
          </w:p>
          <w:p w:rsidR="001A2709" w:rsidRDefault="001A2709" w:rsidP="001A2709">
            <w:pPr>
              <w:jc w:val="center"/>
            </w:pPr>
            <w:r>
              <w:object w:dxaOrig="1245" w:dyaOrig="1290">
                <v:shape id="_x0000_i1056" type="#_x0000_t75" style="width:57pt;height:60pt" o:ole="">
                  <v:imagedata r:id="rId172" o:title=""/>
                </v:shape>
                <o:OLEObject Type="Embed" ProgID="PBrush" ShapeID="_x0000_i1056" DrawAspect="Content" ObjectID="_1478684546" r:id="rId173"/>
              </w:object>
            </w:r>
          </w:p>
          <w:p w:rsidR="001A2709" w:rsidRDefault="001A2709" w:rsidP="001A2709">
            <w:pPr>
              <w:jc w:val="center"/>
            </w:pPr>
          </w:p>
        </w:tc>
        <w:tc>
          <w:tcPr>
            <w:tcW w:w="2310" w:type="dxa"/>
            <w:vAlign w:val="center"/>
          </w:tcPr>
          <w:p w:rsidR="001A2709" w:rsidRDefault="001A2709" w:rsidP="001A2709">
            <w:pPr>
              <w:jc w:val="center"/>
            </w:pPr>
            <w:r>
              <w:object w:dxaOrig="2760" w:dyaOrig="2775">
                <v:shape id="_x0000_i1057" type="#_x0000_t75" style="width:56.25pt;height:57pt" o:ole="">
                  <v:imagedata r:id="rId174" o:title=""/>
                </v:shape>
                <o:OLEObject Type="Embed" ProgID="PBrush" ShapeID="_x0000_i1057" DrawAspect="Content" ObjectID="_1478684547" r:id="rId175"/>
              </w:object>
            </w:r>
          </w:p>
        </w:tc>
        <w:tc>
          <w:tcPr>
            <w:tcW w:w="2200" w:type="dxa"/>
            <w:vAlign w:val="center"/>
          </w:tcPr>
          <w:p w:rsidR="001A2709" w:rsidRDefault="001A2709" w:rsidP="001A2709">
            <w:pPr>
              <w:jc w:val="center"/>
            </w:pPr>
            <w:r>
              <w:object w:dxaOrig="1185" w:dyaOrig="1305">
                <v:shape id="_x0000_i1058" type="#_x0000_t75" style="width:58.5pt;height:64.5pt" o:ole="">
                  <v:imagedata r:id="rId176" o:title=""/>
                </v:shape>
                <o:OLEObject Type="Embed" ProgID="PBrush" ShapeID="_x0000_i1058" DrawAspect="Content" ObjectID="_1478684548" r:id="rId177"/>
              </w:object>
            </w:r>
          </w:p>
        </w:tc>
        <w:tc>
          <w:tcPr>
            <w:tcW w:w="2972" w:type="dxa"/>
            <w:vAlign w:val="center"/>
          </w:tcPr>
          <w:p w:rsidR="001A2709" w:rsidRDefault="001A2709" w:rsidP="001A2709">
            <w:pPr>
              <w:keepNext/>
              <w:jc w:val="center"/>
            </w:pPr>
            <w:r>
              <w:t>On,</w:t>
            </w:r>
          </w:p>
          <w:p w:rsidR="001A2709" w:rsidRDefault="001A2709" w:rsidP="001A2709">
            <w:pPr>
              <w:keepNext/>
              <w:jc w:val="center"/>
            </w:pPr>
            <w:r>
              <w:t>critical condition</w:t>
            </w:r>
          </w:p>
        </w:tc>
      </w:tr>
    </w:tbl>
    <w:p w:rsidR="001A2709" w:rsidRDefault="001A2709" w:rsidP="001A2709">
      <w:pPr>
        <w:pStyle w:val="Onderschrift"/>
      </w:pPr>
      <w:bookmarkStart w:id="427" w:name="_Toc257380536"/>
      <w:bookmarkStart w:id="428" w:name="_Toc400106264"/>
      <w:bookmarkStart w:id="429" w:name="_Toc404942729"/>
      <w:r>
        <w:t xml:space="preserve">Table </w:t>
      </w:r>
      <w:r w:rsidR="009B65A7">
        <w:fldChar w:fldCharType="begin"/>
      </w:r>
      <w:r w:rsidR="009B65A7">
        <w:instrText xml:space="preserve"> STYLEREF 1 \s </w:instrText>
      </w:r>
      <w:r w:rsidR="009B65A7">
        <w:fldChar w:fldCharType="separate"/>
      </w:r>
      <w:r w:rsidR="00B2370E">
        <w:rPr>
          <w:noProof/>
        </w:rPr>
        <w:t>4</w:t>
      </w:r>
      <w:r w:rsidR="009B65A7">
        <w:fldChar w:fldCharType="end"/>
      </w:r>
      <w:r w:rsidR="009B65A7">
        <w:noBreakHyphen/>
      </w:r>
      <w:r w:rsidR="009B65A7">
        <w:fldChar w:fldCharType="begin"/>
      </w:r>
      <w:r w:rsidR="009B65A7">
        <w:instrText xml:space="preserve"> SEQ Table \* ARABIC \s 1 </w:instrText>
      </w:r>
      <w:r w:rsidR="009B65A7">
        <w:fldChar w:fldCharType="separate"/>
      </w:r>
      <w:r w:rsidR="00B2370E">
        <w:rPr>
          <w:noProof/>
        </w:rPr>
        <w:t>2</w:t>
      </w:r>
      <w:r w:rsidR="009B65A7">
        <w:fldChar w:fldCharType="end"/>
      </w:r>
      <w:r>
        <w:t>: Control elements and color animation</w:t>
      </w:r>
      <w:bookmarkEnd w:id="427"/>
      <w:bookmarkEnd w:id="428"/>
      <w:bookmarkEnd w:id="429"/>
    </w:p>
    <w:p w:rsidR="001A2709" w:rsidRDefault="001A2709" w:rsidP="001A2709">
      <w:pPr>
        <w:overflowPunct/>
        <w:autoSpaceDE/>
        <w:autoSpaceDN/>
        <w:adjustRightInd/>
        <w:textAlignment w:val="auto"/>
        <w:rPr>
          <w:lang w:val="en-US"/>
        </w:rPr>
      </w:pPr>
      <w:bookmarkStart w:id="430" w:name="_Toc257380448"/>
    </w:p>
    <w:p w:rsidR="001A2709" w:rsidRDefault="001A2709" w:rsidP="001A2709">
      <w:pPr>
        <w:overflowPunct/>
        <w:autoSpaceDE/>
        <w:autoSpaceDN/>
        <w:adjustRightInd/>
        <w:textAlignment w:val="auto"/>
        <w:rPr>
          <w:lang w:val="en-US"/>
        </w:rPr>
      </w:pPr>
    </w:p>
    <w:p w:rsidR="001A2709" w:rsidRDefault="001A2709" w:rsidP="001A2709">
      <w:pPr>
        <w:overflowPunct/>
        <w:autoSpaceDE/>
        <w:autoSpaceDN/>
        <w:adjustRightInd/>
        <w:textAlignment w:val="auto"/>
        <w:rPr>
          <w:lang w:val="en-US"/>
        </w:rPr>
      </w:pPr>
    </w:p>
    <w:p w:rsidR="001A2709" w:rsidRDefault="001A2709" w:rsidP="001A2709">
      <w:pPr>
        <w:overflowPunct/>
        <w:autoSpaceDE/>
        <w:autoSpaceDN/>
        <w:adjustRightInd/>
        <w:textAlignment w:val="auto"/>
        <w:rPr>
          <w:lang w:val="en-US"/>
        </w:rPr>
      </w:pPr>
    </w:p>
    <w:p w:rsidR="001A2709" w:rsidRDefault="001A2709" w:rsidP="001A2709">
      <w:pPr>
        <w:overflowPunct/>
        <w:autoSpaceDE/>
        <w:autoSpaceDN/>
        <w:adjustRightInd/>
        <w:textAlignment w:val="auto"/>
        <w:rPr>
          <w:lang w:val="en-US"/>
        </w:rPr>
      </w:pPr>
    </w:p>
    <w:p w:rsidR="001A2709" w:rsidRDefault="001A2709" w:rsidP="001A2709">
      <w:pPr>
        <w:overflowPunct/>
        <w:autoSpaceDE/>
        <w:autoSpaceDN/>
        <w:adjustRightInd/>
        <w:textAlignment w:val="auto"/>
        <w:rPr>
          <w:lang w:val="en-US"/>
        </w:rPr>
      </w:pPr>
    </w:p>
    <w:bookmarkEnd w:id="430"/>
    <w:p w:rsidR="001A2709" w:rsidRPr="004A4B12" w:rsidRDefault="001A2709" w:rsidP="001A2709"/>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868"/>
        <w:gridCol w:w="2640"/>
        <w:gridCol w:w="1650"/>
        <w:gridCol w:w="2750"/>
      </w:tblGrid>
      <w:tr w:rsidR="001A2709" w:rsidTr="001A2709">
        <w:tc>
          <w:tcPr>
            <w:tcW w:w="1868" w:type="dxa"/>
            <w:shd w:val="clear" w:color="auto" w:fill="0C0C0C"/>
            <w:vAlign w:val="center"/>
          </w:tcPr>
          <w:p w:rsidR="001A2709" w:rsidRPr="00576C19" w:rsidRDefault="001A2709" w:rsidP="001A2709">
            <w:pPr>
              <w:jc w:val="center"/>
              <w:rPr>
                <w:b/>
              </w:rPr>
            </w:pPr>
            <w:r w:rsidRPr="00576C19">
              <w:rPr>
                <w:b/>
              </w:rPr>
              <w:t>3-way valve</w:t>
            </w:r>
            <w:r w:rsidRPr="00576C19">
              <w:rPr>
                <w:b/>
              </w:rPr>
              <w:br/>
              <w:t>OFF</w:t>
            </w:r>
          </w:p>
        </w:tc>
        <w:tc>
          <w:tcPr>
            <w:tcW w:w="2640" w:type="dxa"/>
            <w:shd w:val="clear" w:color="auto" w:fill="0C0C0C"/>
            <w:vAlign w:val="center"/>
          </w:tcPr>
          <w:p w:rsidR="001A2709" w:rsidRPr="00576C19" w:rsidRDefault="001A2709" w:rsidP="001A2709">
            <w:pPr>
              <w:jc w:val="center"/>
              <w:rPr>
                <w:b/>
              </w:rPr>
            </w:pPr>
            <w:r w:rsidRPr="00576C19">
              <w:rPr>
                <w:b/>
              </w:rPr>
              <w:t>Status description</w:t>
            </w:r>
          </w:p>
        </w:tc>
        <w:tc>
          <w:tcPr>
            <w:tcW w:w="1650" w:type="dxa"/>
            <w:shd w:val="clear" w:color="auto" w:fill="0C0C0C"/>
            <w:vAlign w:val="center"/>
          </w:tcPr>
          <w:p w:rsidR="001A2709" w:rsidRPr="00576C19" w:rsidRDefault="001A2709" w:rsidP="001A2709">
            <w:pPr>
              <w:jc w:val="center"/>
              <w:rPr>
                <w:b/>
              </w:rPr>
            </w:pPr>
            <w:r w:rsidRPr="00576C19">
              <w:rPr>
                <w:b/>
              </w:rPr>
              <w:t>3-way valve</w:t>
            </w:r>
            <w:r w:rsidRPr="00576C19">
              <w:rPr>
                <w:b/>
              </w:rPr>
              <w:br/>
              <w:t>ON</w:t>
            </w:r>
          </w:p>
        </w:tc>
        <w:tc>
          <w:tcPr>
            <w:tcW w:w="2750" w:type="dxa"/>
            <w:shd w:val="clear" w:color="auto" w:fill="0C0C0C"/>
            <w:vAlign w:val="center"/>
          </w:tcPr>
          <w:p w:rsidR="001A2709" w:rsidRPr="00576C19" w:rsidRDefault="001A2709" w:rsidP="001A2709">
            <w:pPr>
              <w:jc w:val="center"/>
              <w:rPr>
                <w:b/>
              </w:rPr>
            </w:pPr>
            <w:r w:rsidRPr="00576C19">
              <w:rPr>
                <w:b/>
              </w:rPr>
              <w:t>Status description</w:t>
            </w:r>
          </w:p>
        </w:tc>
      </w:tr>
      <w:tr w:rsidR="001A2709" w:rsidRPr="000F200F" w:rsidTr="001A2709">
        <w:tc>
          <w:tcPr>
            <w:tcW w:w="1868" w:type="dxa"/>
            <w:vAlign w:val="center"/>
          </w:tcPr>
          <w:p w:rsidR="001A2709" w:rsidRDefault="001A2709" w:rsidP="001A2709">
            <w:pPr>
              <w:jc w:val="center"/>
            </w:pPr>
            <w:r>
              <w:object w:dxaOrig="2820" w:dyaOrig="2850">
                <v:shape id="_x0000_i1059" type="#_x0000_t75" style="width:58.5pt;height:60pt" o:ole="">
                  <v:imagedata r:id="rId178" o:title=""/>
                </v:shape>
                <o:OLEObject Type="Embed" ProgID="PBrush" ShapeID="_x0000_i1059" DrawAspect="Content" ObjectID="_1478684549" r:id="rId179"/>
              </w:object>
            </w:r>
          </w:p>
        </w:tc>
        <w:tc>
          <w:tcPr>
            <w:tcW w:w="2640" w:type="dxa"/>
            <w:vAlign w:val="center"/>
          </w:tcPr>
          <w:p w:rsidR="001A2709" w:rsidRPr="00CA0364" w:rsidRDefault="001A2709" w:rsidP="001A2709">
            <w:pPr>
              <w:jc w:val="center"/>
              <w:rPr>
                <w:lang w:val="en-US"/>
              </w:rPr>
            </w:pPr>
            <w:r>
              <w:rPr>
                <w:lang w:val="en-US"/>
              </w:rPr>
              <w:t>3-Way valve off</w:t>
            </w:r>
            <w:r w:rsidRPr="00CA0364">
              <w:rPr>
                <w:lang w:val="en-US"/>
              </w:rPr>
              <w:br/>
              <w:t>(status indication only)</w:t>
            </w:r>
          </w:p>
        </w:tc>
        <w:tc>
          <w:tcPr>
            <w:tcW w:w="1650" w:type="dxa"/>
            <w:vAlign w:val="center"/>
          </w:tcPr>
          <w:p w:rsidR="001A2709" w:rsidRPr="00CA0364" w:rsidRDefault="001A2709" w:rsidP="001A2709">
            <w:pPr>
              <w:rPr>
                <w:lang w:val="en-US"/>
              </w:rPr>
            </w:pPr>
          </w:p>
          <w:p w:rsidR="001A2709" w:rsidRDefault="001A2709" w:rsidP="001A2709">
            <w:r>
              <w:object w:dxaOrig="2820" w:dyaOrig="2835">
                <v:shape id="_x0000_i1060" type="#_x0000_t75" style="width:59.25pt;height:60.75pt" o:ole="">
                  <v:imagedata r:id="rId180" o:title=""/>
                </v:shape>
                <o:OLEObject Type="Embed" ProgID="PBrush" ShapeID="_x0000_i1060" DrawAspect="Content" ObjectID="_1478684550" r:id="rId181"/>
              </w:object>
            </w:r>
          </w:p>
          <w:p w:rsidR="001A2709" w:rsidRDefault="001A2709" w:rsidP="001A2709"/>
        </w:tc>
        <w:tc>
          <w:tcPr>
            <w:tcW w:w="2750" w:type="dxa"/>
            <w:vAlign w:val="center"/>
          </w:tcPr>
          <w:p w:rsidR="001A2709" w:rsidRPr="00CA0364" w:rsidRDefault="001A2709" w:rsidP="001A2709">
            <w:pPr>
              <w:jc w:val="center"/>
              <w:rPr>
                <w:lang w:val="en-US"/>
              </w:rPr>
            </w:pPr>
            <w:r>
              <w:rPr>
                <w:lang w:val="en-US"/>
              </w:rPr>
              <w:t>3-Way v</w:t>
            </w:r>
            <w:r w:rsidRPr="00CA0364">
              <w:rPr>
                <w:lang w:val="en-US"/>
              </w:rPr>
              <w:t xml:space="preserve">alve </w:t>
            </w:r>
            <w:r>
              <w:rPr>
                <w:lang w:val="en-US"/>
              </w:rPr>
              <w:t>on</w:t>
            </w:r>
            <w:r w:rsidRPr="00CA0364">
              <w:rPr>
                <w:lang w:val="en-US"/>
              </w:rPr>
              <w:br/>
              <w:t>(status indication only)</w:t>
            </w:r>
          </w:p>
        </w:tc>
      </w:tr>
      <w:tr w:rsidR="001A2709" w:rsidRPr="000F200F" w:rsidTr="001A2709">
        <w:tc>
          <w:tcPr>
            <w:tcW w:w="1868" w:type="dxa"/>
            <w:vAlign w:val="center"/>
          </w:tcPr>
          <w:p w:rsidR="001A2709" w:rsidRDefault="001A2709" w:rsidP="001A2709">
            <w:pPr>
              <w:jc w:val="center"/>
            </w:pPr>
            <w:r>
              <w:object w:dxaOrig="2850" w:dyaOrig="2835">
                <v:shape id="_x0000_i1061" type="#_x0000_t75" style="width:60pt;height:58.5pt" o:ole="">
                  <v:imagedata r:id="rId182" o:title=""/>
                </v:shape>
                <o:OLEObject Type="Embed" ProgID="PBrush" ShapeID="_x0000_i1061" DrawAspect="Content" ObjectID="_1478684551" r:id="rId183"/>
              </w:object>
            </w:r>
          </w:p>
        </w:tc>
        <w:tc>
          <w:tcPr>
            <w:tcW w:w="2640" w:type="dxa"/>
            <w:vAlign w:val="center"/>
          </w:tcPr>
          <w:p w:rsidR="001A2709" w:rsidRPr="00CA0364" w:rsidRDefault="001A2709" w:rsidP="00A222E5">
            <w:pPr>
              <w:jc w:val="center"/>
              <w:rPr>
                <w:lang w:val="en-US"/>
              </w:rPr>
            </w:pPr>
            <w:r>
              <w:rPr>
                <w:lang w:val="en-US"/>
              </w:rPr>
              <w:t>3-W</w:t>
            </w:r>
            <w:r w:rsidRPr="00CA0364">
              <w:rPr>
                <w:lang w:val="en-US"/>
              </w:rPr>
              <w:t xml:space="preserve">ay valve </w:t>
            </w:r>
            <w:r>
              <w:rPr>
                <w:lang w:val="en-US"/>
              </w:rPr>
              <w:t>off, auto</w:t>
            </w:r>
            <w:r w:rsidRPr="00CA0364">
              <w:rPr>
                <w:lang w:val="en-US"/>
              </w:rPr>
              <w:br/>
              <w:t>(control by AMCS)</w:t>
            </w:r>
          </w:p>
        </w:tc>
        <w:tc>
          <w:tcPr>
            <w:tcW w:w="1650" w:type="dxa"/>
            <w:vAlign w:val="center"/>
          </w:tcPr>
          <w:p w:rsidR="001A2709" w:rsidRPr="00CA0364" w:rsidRDefault="001A2709" w:rsidP="001A2709">
            <w:pPr>
              <w:rPr>
                <w:lang w:val="en-US"/>
              </w:rPr>
            </w:pPr>
          </w:p>
          <w:p w:rsidR="001A2709" w:rsidRDefault="001A2709" w:rsidP="001A2709">
            <w:r>
              <w:object w:dxaOrig="2790" w:dyaOrig="2805">
                <v:shape id="_x0000_i1062" type="#_x0000_t75" style="width:60pt;height:60pt" o:ole="">
                  <v:imagedata r:id="rId184" o:title=""/>
                </v:shape>
                <o:OLEObject Type="Embed" ProgID="PBrush" ShapeID="_x0000_i1062" DrawAspect="Content" ObjectID="_1478684552" r:id="rId185"/>
              </w:object>
            </w:r>
          </w:p>
          <w:p w:rsidR="001A2709" w:rsidRDefault="001A2709" w:rsidP="001A2709"/>
        </w:tc>
        <w:tc>
          <w:tcPr>
            <w:tcW w:w="2750" w:type="dxa"/>
            <w:vAlign w:val="center"/>
          </w:tcPr>
          <w:p w:rsidR="001A2709" w:rsidRPr="00CA0364" w:rsidRDefault="001A2709" w:rsidP="001A2709">
            <w:pPr>
              <w:jc w:val="center"/>
              <w:rPr>
                <w:lang w:val="en-US"/>
              </w:rPr>
            </w:pPr>
            <w:r w:rsidRPr="00CA0364">
              <w:rPr>
                <w:lang w:val="en-US"/>
              </w:rPr>
              <w:t>3-</w:t>
            </w:r>
            <w:r>
              <w:rPr>
                <w:lang w:val="en-US"/>
              </w:rPr>
              <w:t>W</w:t>
            </w:r>
            <w:r w:rsidRPr="00CA0364">
              <w:rPr>
                <w:lang w:val="en-US"/>
              </w:rPr>
              <w:t xml:space="preserve">ay valve </w:t>
            </w:r>
            <w:r>
              <w:rPr>
                <w:lang w:val="en-US"/>
              </w:rPr>
              <w:t>on, auto</w:t>
            </w:r>
            <w:r w:rsidRPr="00CA0364">
              <w:rPr>
                <w:lang w:val="en-US"/>
              </w:rPr>
              <w:br/>
              <w:t>(control by AMCS)</w:t>
            </w:r>
          </w:p>
        </w:tc>
      </w:tr>
      <w:tr w:rsidR="001A2709" w:rsidRPr="000F200F" w:rsidTr="001A2709">
        <w:tc>
          <w:tcPr>
            <w:tcW w:w="1868" w:type="dxa"/>
            <w:vAlign w:val="center"/>
          </w:tcPr>
          <w:p w:rsidR="001A2709" w:rsidRDefault="001A2709" w:rsidP="001A2709">
            <w:pPr>
              <w:jc w:val="center"/>
            </w:pPr>
            <w:r>
              <w:object w:dxaOrig="2805" w:dyaOrig="2850">
                <v:shape id="_x0000_i1063" type="#_x0000_t75" style="width:60pt;height:62.25pt" o:ole="">
                  <v:imagedata r:id="rId186" o:title=""/>
                </v:shape>
                <o:OLEObject Type="Embed" ProgID="PBrush" ShapeID="_x0000_i1063" DrawAspect="Content" ObjectID="_1478684553" r:id="rId187"/>
              </w:object>
            </w:r>
          </w:p>
        </w:tc>
        <w:tc>
          <w:tcPr>
            <w:tcW w:w="2640" w:type="dxa"/>
            <w:vAlign w:val="center"/>
          </w:tcPr>
          <w:p w:rsidR="001A2709" w:rsidRPr="00CA0364" w:rsidRDefault="001A2709" w:rsidP="001A2709">
            <w:pPr>
              <w:jc w:val="center"/>
              <w:rPr>
                <w:lang w:val="en-US"/>
              </w:rPr>
            </w:pPr>
            <w:r w:rsidRPr="00CA0364">
              <w:rPr>
                <w:lang w:val="en-US"/>
              </w:rPr>
              <w:t>3-</w:t>
            </w:r>
            <w:r>
              <w:rPr>
                <w:lang w:val="en-US"/>
              </w:rPr>
              <w:t>W</w:t>
            </w:r>
            <w:r w:rsidRPr="00CA0364">
              <w:rPr>
                <w:lang w:val="en-US"/>
              </w:rPr>
              <w:t xml:space="preserve">ay valve </w:t>
            </w:r>
            <w:r>
              <w:rPr>
                <w:lang w:val="en-US"/>
              </w:rPr>
              <w:t>off</w:t>
            </w:r>
            <w:r w:rsidRPr="00CA0364">
              <w:rPr>
                <w:lang w:val="en-US"/>
              </w:rPr>
              <w:t xml:space="preserve">, </w:t>
            </w:r>
            <w:r>
              <w:rPr>
                <w:lang w:val="en-US"/>
              </w:rPr>
              <w:t>auto</w:t>
            </w:r>
            <w:r w:rsidRPr="00CA0364">
              <w:rPr>
                <w:lang w:val="en-US"/>
              </w:rPr>
              <w:br/>
              <w:t xml:space="preserve"> (local control)</w:t>
            </w:r>
          </w:p>
        </w:tc>
        <w:tc>
          <w:tcPr>
            <w:tcW w:w="1650" w:type="dxa"/>
            <w:vAlign w:val="center"/>
          </w:tcPr>
          <w:p w:rsidR="001A2709" w:rsidRPr="00CA0364" w:rsidRDefault="001A2709" w:rsidP="001A2709">
            <w:pPr>
              <w:rPr>
                <w:lang w:val="en-US"/>
              </w:rPr>
            </w:pPr>
          </w:p>
          <w:p w:rsidR="001A2709" w:rsidRDefault="001A2709" w:rsidP="001A2709">
            <w:r>
              <w:object w:dxaOrig="2775" w:dyaOrig="2805">
                <v:shape id="_x0000_i1064" type="#_x0000_t75" style="width:58.5pt;height:60pt" o:ole="">
                  <v:imagedata r:id="rId188" o:title=""/>
                </v:shape>
                <o:OLEObject Type="Embed" ProgID="PBrush" ShapeID="_x0000_i1064" DrawAspect="Content" ObjectID="_1478684554" r:id="rId189"/>
              </w:object>
            </w:r>
          </w:p>
          <w:p w:rsidR="001A2709" w:rsidRDefault="001A2709" w:rsidP="001A2709"/>
        </w:tc>
        <w:tc>
          <w:tcPr>
            <w:tcW w:w="2750" w:type="dxa"/>
            <w:vAlign w:val="center"/>
          </w:tcPr>
          <w:p w:rsidR="001A2709" w:rsidRPr="00CA0364" w:rsidRDefault="001A2709" w:rsidP="001A2709">
            <w:pPr>
              <w:jc w:val="center"/>
              <w:rPr>
                <w:lang w:val="en-US"/>
              </w:rPr>
            </w:pPr>
            <w:r>
              <w:rPr>
                <w:lang w:val="en-US"/>
              </w:rPr>
              <w:t>3-W</w:t>
            </w:r>
            <w:r w:rsidRPr="00CA0364">
              <w:rPr>
                <w:lang w:val="en-US"/>
              </w:rPr>
              <w:t xml:space="preserve">ay </w:t>
            </w:r>
            <w:r>
              <w:rPr>
                <w:lang w:val="en-US"/>
              </w:rPr>
              <w:t>v</w:t>
            </w:r>
            <w:r w:rsidRPr="00CA0364">
              <w:rPr>
                <w:lang w:val="en-US"/>
              </w:rPr>
              <w:t xml:space="preserve">alve </w:t>
            </w:r>
            <w:r>
              <w:rPr>
                <w:lang w:val="en-US"/>
              </w:rPr>
              <w:t>on, auto</w:t>
            </w:r>
            <w:r w:rsidRPr="00CA0364">
              <w:rPr>
                <w:lang w:val="en-US"/>
              </w:rPr>
              <w:br/>
              <w:t xml:space="preserve"> (local control)</w:t>
            </w:r>
          </w:p>
        </w:tc>
      </w:tr>
      <w:tr w:rsidR="001A2709" w:rsidRPr="000F200F" w:rsidTr="001A2709">
        <w:tc>
          <w:tcPr>
            <w:tcW w:w="1868" w:type="dxa"/>
            <w:vAlign w:val="center"/>
          </w:tcPr>
          <w:p w:rsidR="001A2709" w:rsidRDefault="001A2709" w:rsidP="001A2709">
            <w:pPr>
              <w:jc w:val="center"/>
            </w:pPr>
            <w:r>
              <w:object w:dxaOrig="2820" w:dyaOrig="2805">
                <v:shape id="_x0000_i1065" type="#_x0000_t75" style="width:59.25pt;height:60pt" o:ole="">
                  <v:imagedata r:id="rId190" o:title=""/>
                </v:shape>
                <o:OLEObject Type="Embed" ProgID="PBrush" ShapeID="_x0000_i1065" DrawAspect="Content" ObjectID="_1478684555" r:id="rId191"/>
              </w:object>
            </w:r>
          </w:p>
        </w:tc>
        <w:tc>
          <w:tcPr>
            <w:tcW w:w="2640" w:type="dxa"/>
            <w:vAlign w:val="center"/>
          </w:tcPr>
          <w:p w:rsidR="001A2709" w:rsidRPr="00CA0364" w:rsidRDefault="001A2709" w:rsidP="001A2709">
            <w:pPr>
              <w:jc w:val="center"/>
              <w:rPr>
                <w:lang w:val="en-US"/>
              </w:rPr>
            </w:pPr>
            <w:r w:rsidRPr="00CA0364">
              <w:rPr>
                <w:lang w:val="en-US"/>
              </w:rPr>
              <w:t>3-</w:t>
            </w:r>
            <w:r>
              <w:rPr>
                <w:lang w:val="en-US"/>
              </w:rPr>
              <w:t>W</w:t>
            </w:r>
            <w:r w:rsidRPr="00CA0364">
              <w:rPr>
                <w:lang w:val="en-US"/>
              </w:rPr>
              <w:t xml:space="preserve">ay valve </w:t>
            </w:r>
            <w:r>
              <w:rPr>
                <w:lang w:val="en-US"/>
              </w:rPr>
              <w:t>off</w:t>
            </w:r>
            <w:r w:rsidRPr="00CA0364">
              <w:rPr>
                <w:lang w:val="en-US"/>
              </w:rPr>
              <w:br/>
              <w:t>(local control)</w:t>
            </w:r>
          </w:p>
        </w:tc>
        <w:tc>
          <w:tcPr>
            <w:tcW w:w="1650" w:type="dxa"/>
            <w:vAlign w:val="center"/>
          </w:tcPr>
          <w:p w:rsidR="001A2709" w:rsidRPr="00CA0364" w:rsidRDefault="001A2709" w:rsidP="001A2709">
            <w:pPr>
              <w:rPr>
                <w:lang w:val="en-US"/>
              </w:rPr>
            </w:pPr>
          </w:p>
          <w:p w:rsidR="001A2709" w:rsidRDefault="001A2709" w:rsidP="001A2709">
            <w:r>
              <w:object w:dxaOrig="2805" w:dyaOrig="2835">
                <v:shape id="_x0000_i1066" type="#_x0000_t75" style="width:60pt;height:58.5pt" o:ole="">
                  <v:imagedata r:id="rId192" o:title=""/>
                </v:shape>
                <o:OLEObject Type="Embed" ProgID="PBrush" ShapeID="_x0000_i1066" DrawAspect="Content" ObjectID="_1478684556" r:id="rId193"/>
              </w:object>
            </w:r>
          </w:p>
          <w:p w:rsidR="001A2709" w:rsidRDefault="001A2709" w:rsidP="001A2709"/>
        </w:tc>
        <w:tc>
          <w:tcPr>
            <w:tcW w:w="2750" w:type="dxa"/>
            <w:vAlign w:val="center"/>
          </w:tcPr>
          <w:p w:rsidR="001A2709" w:rsidRPr="00CA0364" w:rsidRDefault="001A2709" w:rsidP="001A2709">
            <w:pPr>
              <w:jc w:val="center"/>
              <w:rPr>
                <w:lang w:val="en-US"/>
              </w:rPr>
            </w:pPr>
            <w:r w:rsidRPr="00CA0364">
              <w:rPr>
                <w:lang w:val="en-US"/>
              </w:rPr>
              <w:t>3-</w:t>
            </w:r>
            <w:r>
              <w:rPr>
                <w:lang w:val="en-US"/>
              </w:rPr>
              <w:t>W</w:t>
            </w:r>
            <w:r w:rsidRPr="00CA0364">
              <w:rPr>
                <w:lang w:val="en-US"/>
              </w:rPr>
              <w:t xml:space="preserve">ay valve </w:t>
            </w:r>
            <w:r>
              <w:rPr>
                <w:lang w:val="en-US"/>
              </w:rPr>
              <w:t>on</w:t>
            </w:r>
            <w:r w:rsidRPr="00CA0364">
              <w:rPr>
                <w:lang w:val="en-US"/>
              </w:rPr>
              <w:t xml:space="preserve"> </w:t>
            </w:r>
            <w:r w:rsidRPr="00CA0364">
              <w:rPr>
                <w:lang w:val="en-US"/>
              </w:rPr>
              <w:br/>
              <w:t>(local control)</w:t>
            </w:r>
          </w:p>
        </w:tc>
      </w:tr>
      <w:tr w:rsidR="001A2709" w:rsidRPr="000F200F" w:rsidTr="001A2709">
        <w:tc>
          <w:tcPr>
            <w:tcW w:w="1868" w:type="dxa"/>
            <w:vAlign w:val="center"/>
          </w:tcPr>
          <w:p w:rsidR="001A2709" w:rsidRDefault="001A2709" w:rsidP="001A2709">
            <w:pPr>
              <w:jc w:val="center"/>
            </w:pPr>
            <w:r>
              <w:object w:dxaOrig="2835" w:dyaOrig="2850">
                <v:shape id="_x0000_i1067" type="#_x0000_t75" style="width:60.75pt;height:63pt" o:ole="">
                  <v:imagedata r:id="rId194" o:title=""/>
                </v:shape>
                <o:OLEObject Type="Embed" ProgID="PBrush" ShapeID="_x0000_i1067" DrawAspect="Content" ObjectID="_1478684557" r:id="rId195"/>
              </w:object>
            </w:r>
          </w:p>
        </w:tc>
        <w:tc>
          <w:tcPr>
            <w:tcW w:w="2640" w:type="dxa"/>
            <w:vAlign w:val="center"/>
          </w:tcPr>
          <w:p w:rsidR="001A2709" w:rsidRPr="00CA0364" w:rsidRDefault="001A2709" w:rsidP="001A2709">
            <w:pPr>
              <w:jc w:val="center"/>
              <w:rPr>
                <w:lang w:val="en-US"/>
              </w:rPr>
            </w:pPr>
            <w:r w:rsidRPr="00CA0364">
              <w:rPr>
                <w:lang w:val="en-US"/>
              </w:rPr>
              <w:t>3-</w:t>
            </w:r>
            <w:r>
              <w:rPr>
                <w:lang w:val="en-US"/>
              </w:rPr>
              <w:t>W</w:t>
            </w:r>
            <w:r w:rsidRPr="00CA0364">
              <w:rPr>
                <w:lang w:val="en-US"/>
              </w:rPr>
              <w:t xml:space="preserve">ay valve </w:t>
            </w:r>
            <w:r>
              <w:rPr>
                <w:lang w:val="en-US"/>
              </w:rPr>
              <w:t>off</w:t>
            </w:r>
            <w:r w:rsidRPr="00CA0364">
              <w:rPr>
                <w:lang w:val="en-US"/>
              </w:rPr>
              <w:t xml:space="preserve">, </w:t>
            </w:r>
            <w:r>
              <w:rPr>
                <w:lang w:val="en-US"/>
              </w:rPr>
              <w:t>manual</w:t>
            </w:r>
            <w:r w:rsidRPr="00CA0364">
              <w:rPr>
                <w:lang w:val="en-US"/>
              </w:rPr>
              <w:br/>
              <w:t>(controlled by AMCS)</w:t>
            </w:r>
          </w:p>
        </w:tc>
        <w:tc>
          <w:tcPr>
            <w:tcW w:w="1650" w:type="dxa"/>
            <w:vAlign w:val="center"/>
          </w:tcPr>
          <w:p w:rsidR="001A2709" w:rsidRPr="00CA0364" w:rsidRDefault="001A2709" w:rsidP="001A2709">
            <w:pPr>
              <w:rPr>
                <w:lang w:val="en-US"/>
              </w:rPr>
            </w:pPr>
          </w:p>
          <w:p w:rsidR="001A2709" w:rsidRDefault="001A2709" w:rsidP="001A2709">
            <w:r>
              <w:object w:dxaOrig="2805" w:dyaOrig="2835">
                <v:shape id="_x0000_i1068" type="#_x0000_t75" style="width:60pt;height:59.25pt" o:ole="">
                  <v:imagedata r:id="rId196" o:title=""/>
                </v:shape>
                <o:OLEObject Type="Embed" ProgID="PBrush" ShapeID="_x0000_i1068" DrawAspect="Content" ObjectID="_1478684558" r:id="rId197"/>
              </w:object>
            </w:r>
          </w:p>
          <w:p w:rsidR="001A2709" w:rsidRDefault="001A2709" w:rsidP="001A2709"/>
        </w:tc>
        <w:tc>
          <w:tcPr>
            <w:tcW w:w="2750" w:type="dxa"/>
            <w:vAlign w:val="center"/>
          </w:tcPr>
          <w:p w:rsidR="001A2709" w:rsidRPr="00CA0364" w:rsidRDefault="001A2709" w:rsidP="001A2709">
            <w:pPr>
              <w:jc w:val="center"/>
              <w:rPr>
                <w:lang w:val="en-US"/>
              </w:rPr>
            </w:pPr>
            <w:r>
              <w:rPr>
                <w:lang w:val="en-US"/>
              </w:rPr>
              <w:t>3-W</w:t>
            </w:r>
            <w:r w:rsidRPr="00CA0364">
              <w:rPr>
                <w:lang w:val="en-US"/>
              </w:rPr>
              <w:t xml:space="preserve">ay valve </w:t>
            </w:r>
            <w:r>
              <w:rPr>
                <w:lang w:val="en-US"/>
              </w:rPr>
              <w:t>on</w:t>
            </w:r>
            <w:r w:rsidRPr="00CA0364">
              <w:rPr>
                <w:lang w:val="en-US"/>
              </w:rPr>
              <w:t xml:space="preserve">, </w:t>
            </w:r>
            <w:r>
              <w:rPr>
                <w:lang w:val="en-US"/>
              </w:rPr>
              <w:t>manual</w:t>
            </w:r>
            <w:r w:rsidRPr="00CA0364">
              <w:rPr>
                <w:lang w:val="en-US"/>
              </w:rPr>
              <w:br/>
              <w:t>(controlled by AMCS)</w:t>
            </w:r>
          </w:p>
        </w:tc>
      </w:tr>
      <w:tr w:rsidR="001A2709" w:rsidRPr="000F200F" w:rsidTr="001A2709">
        <w:trPr>
          <w:trHeight w:val="1403"/>
        </w:trPr>
        <w:tc>
          <w:tcPr>
            <w:tcW w:w="1868" w:type="dxa"/>
            <w:vAlign w:val="center"/>
          </w:tcPr>
          <w:p w:rsidR="001A2709" w:rsidRDefault="001A2709" w:rsidP="001A2709">
            <w:pPr>
              <w:jc w:val="center"/>
            </w:pPr>
            <w:r>
              <w:object w:dxaOrig="2850" w:dyaOrig="2835">
                <v:shape id="_x0000_i1069" type="#_x0000_t75" style="width:54.75pt;height:54.75pt" o:ole="">
                  <v:imagedata r:id="rId198" o:title=""/>
                </v:shape>
                <o:OLEObject Type="Embed" ProgID="PBrush" ShapeID="_x0000_i1069" DrawAspect="Content" ObjectID="_1478684559" r:id="rId199"/>
              </w:object>
            </w:r>
          </w:p>
        </w:tc>
        <w:tc>
          <w:tcPr>
            <w:tcW w:w="2640" w:type="dxa"/>
            <w:vAlign w:val="center"/>
          </w:tcPr>
          <w:p w:rsidR="001A2709" w:rsidRPr="00CA0364" w:rsidRDefault="001A2709" w:rsidP="001A2709">
            <w:pPr>
              <w:jc w:val="center"/>
              <w:rPr>
                <w:lang w:val="en-US"/>
              </w:rPr>
            </w:pPr>
            <w:r w:rsidRPr="00CA0364">
              <w:rPr>
                <w:lang w:val="en-US"/>
              </w:rPr>
              <w:t>3-</w:t>
            </w:r>
            <w:r>
              <w:rPr>
                <w:lang w:val="en-US"/>
              </w:rPr>
              <w:t>W</w:t>
            </w:r>
            <w:r w:rsidRPr="00CA0364">
              <w:rPr>
                <w:lang w:val="en-US"/>
              </w:rPr>
              <w:t xml:space="preserve">ay valve </w:t>
            </w:r>
            <w:r>
              <w:rPr>
                <w:lang w:val="en-US"/>
              </w:rPr>
              <w:t>off</w:t>
            </w:r>
            <w:r w:rsidRPr="00CA0364">
              <w:rPr>
                <w:lang w:val="en-US"/>
              </w:rPr>
              <w:t xml:space="preserve">, </w:t>
            </w:r>
            <w:r>
              <w:rPr>
                <w:lang w:val="en-US"/>
              </w:rPr>
              <w:t>manual</w:t>
            </w:r>
            <w:r w:rsidRPr="00CA0364">
              <w:rPr>
                <w:lang w:val="en-US"/>
              </w:rPr>
              <w:br/>
              <w:t>(local control)</w:t>
            </w:r>
          </w:p>
        </w:tc>
        <w:tc>
          <w:tcPr>
            <w:tcW w:w="1650" w:type="dxa"/>
            <w:vAlign w:val="center"/>
          </w:tcPr>
          <w:p w:rsidR="001A2709" w:rsidRPr="00CA0364" w:rsidRDefault="001A2709" w:rsidP="001A2709">
            <w:pPr>
              <w:rPr>
                <w:lang w:val="en-US"/>
              </w:rPr>
            </w:pPr>
          </w:p>
          <w:p w:rsidR="001A2709" w:rsidRDefault="001A2709" w:rsidP="001A2709">
            <w:r>
              <w:object w:dxaOrig="2850" w:dyaOrig="2820">
                <v:shape id="_x0000_i1070" type="#_x0000_t75" style="width:54.75pt;height:54.75pt" o:ole="">
                  <v:imagedata r:id="rId200" o:title=""/>
                </v:shape>
                <o:OLEObject Type="Embed" ProgID="PBrush" ShapeID="_x0000_i1070" DrawAspect="Content" ObjectID="_1478684560" r:id="rId201"/>
              </w:object>
            </w:r>
          </w:p>
          <w:p w:rsidR="001A2709" w:rsidRDefault="001A2709" w:rsidP="001A2709"/>
        </w:tc>
        <w:tc>
          <w:tcPr>
            <w:tcW w:w="2750" w:type="dxa"/>
            <w:vAlign w:val="center"/>
          </w:tcPr>
          <w:p w:rsidR="001A2709" w:rsidRPr="00CA0364" w:rsidRDefault="001A2709" w:rsidP="001A2709">
            <w:pPr>
              <w:keepNext/>
              <w:jc w:val="center"/>
              <w:rPr>
                <w:lang w:val="en-US"/>
              </w:rPr>
            </w:pPr>
            <w:r w:rsidRPr="00CA0364">
              <w:rPr>
                <w:lang w:val="en-US"/>
              </w:rPr>
              <w:t>3-</w:t>
            </w:r>
            <w:r>
              <w:rPr>
                <w:lang w:val="en-US"/>
              </w:rPr>
              <w:t>W</w:t>
            </w:r>
            <w:r w:rsidRPr="00CA0364">
              <w:rPr>
                <w:lang w:val="en-US"/>
              </w:rPr>
              <w:t xml:space="preserve">ay valve </w:t>
            </w:r>
            <w:r>
              <w:rPr>
                <w:lang w:val="en-US"/>
              </w:rPr>
              <w:t>on</w:t>
            </w:r>
            <w:r w:rsidRPr="00CA0364">
              <w:rPr>
                <w:lang w:val="en-US"/>
              </w:rPr>
              <w:t xml:space="preserve">, </w:t>
            </w:r>
            <w:r>
              <w:rPr>
                <w:lang w:val="en-US"/>
              </w:rPr>
              <w:t>manual</w:t>
            </w:r>
            <w:r w:rsidRPr="00CA0364">
              <w:rPr>
                <w:lang w:val="en-US"/>
              </w:rPr>
              <w:br/>
              <w:t>(local control)</w:t>
            </w:r>
          </w:p>
        </w:tc>
      </w:tr>
    </w:tbl>
    <w:p w:rsidR="001A2709" w:rsidRPr="00BF6115" w:rsidRDefault="001A2709" w:rsidP="001A2709">
      <w:pPr>
        <w:pStyle w:val="Onderschrift"/>
      </w:pPr>
      <w:bookmarkStart w:id="431" w:name="_Ref400103295"/>
      <w:bookmarkStart w:id="432" w:name="_Toc257380537"/>
      <w:bookmarkStart w:id="433" w:name="_Toc400106265"/>
      <w:bookmarkStart w:id="434" w:name="_Toc404942730"/>
      <w:r>
        <w:t xml:space="preserve">Table </w:t>
      </w:r>
      <w:r w:rsidR="009B65A7">
        <w:fldChar w:fldCharType="begin"/>
      </w:r>
      <w:r w:rsidR="009B65A7">
        <w:instrText xml:space="preserve"> STYLEREF 1 \s </w:instrText>
      </w:r>
      <w:r w:rsidR="009B65A7">
        <w:fldChar w:fldCharType="separate"/>
      </w:r>
      <w:r w:rsidR="00B2370E">
        <w:rPr>
          <w:noProof/>
        </w:rPr>
        <w:t>4</w:t>
      </w:r>
      <w:r w:rsidR="009B65A7">
        <w:fldChar w:fldCharType="end"/>
      </w:r>
      <w:r w:rsidR="009B65A7">
        <w:noBreakHyphen/>
      </w:r>
      <w:r w:rsidR="009B65A7">
        <w:fldChar w:fldCharType="begin"/>
      </w:r>
      <w:r w:rsidR="009B65A7">
        <w:instrText xml:space="preserve"> SEQ Table \* ARABIC \s 1 </w:instrText>
      </w:r>
      <w:r w:rsidR="009B65A7">
        <w:fldChar w:fldCharType="separate"/>
      </w:r>
      <w:r w:rsidR="00B2370E">
        <w:rPr>
          <w:noProof/>
        </w:rPr>
        <w:t>3</w:t>
      </w:r>
      <w:r w:rsidR="009B65A7">
        <w:fldChar w:fldCharType="end"/>
      </w:r>
      <w:bookmarkEnd w:id="431"/>
      <w:r>
        <w:t>: Control elements with status indication</w:t>
      </w:r>
      <w:bookmarkEnd w:id="432"/>
      <w:bookmarkEnd w:id="433"/>
      <w:bookmarkEnd w:id="434"/>
    </w:p>
    <w:p w:rsidR="001A2709" w:rsidRDefault="001A2709" w:rsidP="001A2709">
      <w:pPr>
        <w:overflowPunct/>
        <w:autoSpaceDE/>
        <w:autoSpaceDN/>
        <w:adjustRightInd/>
        <w:textAlignment w:val="auto"/>
      </w:pPr>
    </w:p>
    <w:p w:rsidR="001A2709" w:rsidRDefault="001A2709" w:rsidP="001A2709">
      <w:pPr>
        <w:overflowPunct/>
        <w:autoSpaceDE/>
        <w:autoSpaceDN/>
        <w:adjustRightInd/>
        <w:textAlignment w:val="auto"/>
      </w:pPr>
    </w:p>
    <w:p w:rsidR="001A2709" w:rsidRDefault="001A2709" w:rsidP="001A2709">
      <w:pPr>
        <w:overflowPunct/>
        <w:autoSpaceDE/>
        <w:autoSpaceDN/>
        <w:adjustRightInd/>
        <w:textAlignment w:val="auto"/>
      </w:pPr>
    </w:p>
    <w:p w:rsidR="001A2709" w:rsidRDefault="001A2709" w:rsidP="001A2709">
      <w:pPr>
        <w:overflowPunct/>
        <w:autoSpaceDE/>
        <w:autoSpaceDN/>
        <w:adjustRightInd/>
        <w:textAlignment w:val="auto"/>
      </w:pPr>
    </w:p>
    <w:p w:rsidR="001A2709" w:rsidRDefault="001A2709" w:rsidP="001A2709">
      <w:pPr>
        <w:overflowPunct/>
        <w:autoSpaceDE/>
        <w:autoSpaceDN/>
        <w:adjustRightInd/>
        <w:textAlignment w:val="auto"/>
      </w:pPr>
    </w:p>
    <w:p w:rsidR="001A2709" w:rsidRDefault="001A2709" w:rsidP="001A2709">
      <w:pPr>
        <w:overflowPunct/>
        <w:autoSpaceDE/>
        <w:autoSpaceDN/>
        <w:adjustRightInd/>
        <w:textAlignment w:val="auto"/>
      </w:pPr>
    </w:p>
    <w:p w:rsidR="001A2709" w:rsidRDefault="001A2709" w:rsidP="001A2709">
      <w:pPr>
        <w:overflowPunct/>
        <w:autoSpaceDE/>
        <w:autoSpaceDN/>
        <w:adjustRightInd/>
        <w:textAlignment w:val="auto"/>
      </w:pPr>
    </w:p>
    <w:p w:rsidR="001A2709" w:rsidRDefault="001A2709" w:rsidP="001A2709">
      <w:pPr>
        <w:overflowPunct/>
        <w:autoSpaceDE/>
        <w:autoSpaceDN/>
        <w:adjustRightInd/>
        <w:textAlignment w:val="auto"/>
      </w:pPr>
    </w:p>
    <w:p w:rsidR="001A2709" w:rsidRDefault="001A2709" w:rsidP="001A2709">
      <w:pPr>
        <w:overflowPunct/>
        <w:autoSpaceDE/>
        <w:autoSpaceDN/>
        <w:adjustRightInd/>
        <w:textAlignment w:val="auto"/>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28"/>
        <w:gridCol w:w="3850"/>
      </w:tblGrid>
      <w:tr w:rsidR="001A2709" w:rsidRPr="000F200F" w:rsidTr="001A2709">
        <w:tc>
          <w:tcPr>
            <w:tcW w:w="1428" w:type="dxa"/>
            <w:vAlign w:val="center"/>
          </w:tcPr>
          <w:p w:rsidR="001A2709" w:rsidRPr="00CA0364" w:rsidRDefault="001A2709" w:rsidP="001A2709">
            <w:pPr>
              <w:jc w:val="center"/>
              <w:rPr>
                <w:lang w:val="en-US"/>
              </w:rPr>
            </w:pPr>
          </w:p>
          <w:p w:rsidR="001A2709" w:rsidRDefault="001A2709" w:rsidP="001A2709">
            <w:pPr>
              <w:jc w:val="center"/>
            </w:pPr>
            <w:r>
              <w:object w:dxaOrig="2820" w:dyaOrig="2835">
                <v:shape id="_x0000_i1071" type="#_x0000_t75" style="width:58.5pt;height:58.5pt" o:ole="">
                  <v:imagedata r:id="rId202" o:title=""/>
                </v:shape>
                <o:OLEObject Type="Embed" ProgID="PBrush" ShapeID="_x0000_i1071" DrawAspect="Content" ObjectID="_1478684561" r:id="rId203"/>
              </w:object>
            </w:r>
          </w:p>
          <w:p w:rsidR="001A2709" w:rsidRDefault="001A2709" w:rsidP="001A2709">
            <w:pPr>
              <w:jc w:val="center"/>
            </w:pPr>
          </w:p>
        </w:tc>
        <w:tc>
          <w:tcPr>
            <w:tcW w:w="3850" w:type="dxa"/>
            <w:vAlign w:val="center"/>
          </w:tcPr>
          <w:p w:rsidR="001A2709" w:rsidRPr="00CA0364" w:rsidRDefault="001A2709" w:rsidP="001A2709">
            <w:pPr>
              <w:jc w:val="center"/>
              <w:rPr>
                <w:lang w:val="en-US"/>
              </w:rPr>
            </w:pPr>
            <w:r w:rsidRPr="00CA0364">
              <w:rPr>
                <w:lang w:val="en-US"/>
              </w:rPr>
              <w:t xml:space="preserve">Centrifugal pump </w:t>
            </w:r>
            <w:r>
              <w:rPr>
                <w:lang w:val="en-US"/>
              </w:rPr>
              <w:t>on</w:t>
            </w:r>
            <w:r w:rsidRPr="00CA0364">
              <w:rPr>
                <w:lang w:val="en-US"/>
              </w:rPr>
              <w:t>,</w:t>
            </w:r>
          </w:p>
          <w:p w:rsidR="001A2709" w:rsidRPr="00CA0364" w:rsidRDefault="001A2709" w:rsidP="001A2709">
            <w:pPr>
              <w:jc w:val="center"/>
              <w:rPr>
                <w:lang w:val="en-US"/>
              </w:rPr>
            </w:pPr>
            <w:r>
              <w:rPr>
                <w:lang w:val="en-US"/>
              </w:rPr>
              <w:t>o</w:t>
            </w:r>
            <w:r w:rsidRPr="00CA0364">
              <w:rPr>
                <w:lang w:val="en-US"/>
              </w:rPr>
              <w:t>perable in two speeds,</w:t>
            </w:r>
            <w:r w:rsidRPr="00CA0364">
              <w:rPr>
                <w:lang w:val="en-US"/>
              </w:rPr>
              <w:br/>
              <w:t>system off</w:t>
            </w:r>
          </w:p>
        </w:tc>
      </w:tr>
      <w:tr w:rsidR="001A2709" w:rsidRPr="000F200F" w:rsidTr="001A2709">
        <w:tc>
          <w:tcPr>
            <w:tcW w:w="1428" w:type="dxa"/>
            <w:vAlign w:val="center"/>
          </w:tcPr>
          <w:p w:rsidR="001A2709" w:rsidRPr="00CA0364" w:rsidRDefault="001A2709" w:rsidP="001A2709">
            <w:pPr>
              <w:jc w:val="center"/>
              <w:rPr>
                <w:lang w:val="en-US"/>
              </w:rPr>
            </w:pPr>
          </w:p>
          <w:p w:rsidR="001A2709" w:rsidRDefault="001A2709" w:rsidP="001A2709">
            <w:pPr>
              <w:jc w:val="center"/>
            </w:pPr>
            <w:r>
              <w:object w:dxaOrig="2805" w:dyaOrig="2835">
                <v:shape id="_x0000_i1072" type="#_x0000_t75" style="width:51pt;height:51pt" o:ole="">
                  <v:imagedata r:id="rId204" o:title=""/>
                </v:shape>
                <o:OLEObject Type="Embed" ProgID="PBrush" ShapeID="_x0000_i1072" DrawAspect="Content" ObjectID="_1478684562" r:id="rId205"/>
              </w:object>
            </w:r>
          </w:p>
          <w:p w:rsidR="001A2709" w:rsidRDefault="001A2709" w:rsidP="001A2709">
            <w:pPr>
              <w:jc w:val="center"/>
            </w:pPr>
          </w:p>
        </w:tc>
        <w:tc>
          <w:tcPr>
            <w:tcW w:w="3850" w:type="dxa"/>
            <w:vAlign w:val="center"/>
          </w:tcPr>
          <w:p w:rsidR="001A2709" w:rsidRPr="00CA0364" w:rsidRDefault="001A2709" w:rsidP="001A2709">
            <w:pPr>
              <w:jc w:val="center"/>
              <w:rPr>
                <w:lang w:val="en-US"/>
              </w:rPr>
            </w:pPr>
            <w:r w:rsidRPr="00CA0364">
              <w:rPr>
                <w:lang w:val="en-US"/>
              </w:rPr>
              <w:t xml:space="preserve">Centrifugal pump </w:t>
            </w:r>
            <w:r>
              <w:rPr>
                <w:lang w:val="en-US"/>
              </w:rPr>
              <w:t>on</w:t>
            </w:r>
            <w:r w:rsidRPr="00CA0364">
              <w:rPr>
                <w:lang w:val="en-US"/>
              </w:rPr>
              <w:t>,</w:t>
            </w:r>
          </w:p>
          <w:p w:rsidR="001A2709" w:rsidRPr="00CA0364" w:rsidRDefault="001A2709" w:rsidP="001A2709">
            <w:pPr>
              <w:jc w:val="center"/>
              <w:rPr>
                <w:lang w:val="en-US"/>
              </w:rPr>
            </w:pPr>
            <w:r>
              <w:rPr>
                <w:lang w:val="en-US"/>
              </w:rPr>
              <w:t>o</w:t>
            </w:r>
            <w:r w:rsidRPr="00CA0364">
              <w:rPr>
                <w:lang w:val="en-US"/>
              </w:rPr>
              <w:t>perable in two speeds,</w:t>
            </w:r>
            <w:r w:rsidRPr="00CA0364">
              <w:rPr>
                <w:lang w:val="en-US"/>
              </w:rPr>
              <w:br/>
              <w:t>pump running at low speed</w:t>
            </w:r>
          </w:p>
        </w:tc>
      </w:tr>
      <w:tr w:rsidR="001A2709" w:rsidRPr="000F200F" w:rsidTr="001A2709">
        <w:tc>
          <w:tcPr>
            <w:tcW w:w="1428" w:type="dxa"/>
            <w:vAlign w:val="center"/>
          </w:tcPr>
          <w:p w:rsidR="001A2709" w:rsidRPr="00CA0364" w:rsidRDefault="001A2709" w:rsidP="001A2709">
            <w:pPr>
              <w:jc w:val="center"/>
              <w:rPr>
                <w:lang w:val="en-US"/>
              </w:rPr>
            </w:pPr>
          </w:p>
          <w:p w:rsidR="001A2709" w:rsidRDefault="001A2709" w:rsidP="001A2709">
            <w:pPr>
              <w:jc w:val="center"/>
            </w:pPr>
            <w:r>
              <w:object w:dxaOrig="2835" w:dyaOrig="2820">
                <v:shape id="_x0000_i1073" type="#_x0000_t75" style="width:49.5pt;height:49.5pt" o:ole="">
                  <v:imagedata r:id="rId206" o:title=""/>
                </v:shape>
                <o:OLEObject Type="Embed" ProgID="PBrush" ShapeID="_x0000_i1073" DrawAspect="Content" ObjectID="_1478684563" r:id="rId207"/>
              </w:object>
            </w:r>
          </w:p>
          <w:p w:rsidR="001A2709" w:rsidRDefault="001A2709" w:rsidP="001A2709">
            <w:pPr>
              <w:jc w:val="center"/>
            </w:pPr>
          </w:p>
        </w:tc>
        <w:tc>
          <w:tcPr>
            <w:tcW w:w="3850" w:type="dxa"/>
            <w:vAlign w:val="center"/>
          </w:tcPr>
          <w:p w:rsidR="001A2709" w:rsidRPr="00CA0364" w:rsidRDefault="001A2709" w:rsidP="001A2709">
            <w:pPr>
              <w:jc w:val="center"/>
              <w:rPr>
                <w:lang w:val="en-US"/>
              </w:rPr>
            </w:pPr>
            <w:r>
              <w:rPr>
                <w:lang w:val="en-US"/>
              </w:rPr>
              <w:t>Centrifugal pump on</w:t>
            </w:r>
            <w:r w:rsidRPr="00CA0364">
              <w:rPr>
                <w:lang w:val="en-US"/>
              </w:rPr>
              <w:t>,</w:t>
            </w:r>
          </w:p>
          <w:p w:rsidR="001A2709" w:rsidRPr="00CA0364" w:rsidRDefault="001A2709" w:rsidP="001A2709">
            <w:pPr>
              <w:keepNext/>
              <w:jc w:val="center"/>
              <w:rPr>
                <w:lang w:val="en-US"/>
              </w:rPr>
            </w:pPr>
            <w:r>
              <w:rPr>
                <w:lang w:val="en-US"/>
              </w:rPr>
              <w:t>o</w:t>
            </w:r>
            <w:r w:rsidRPr="00CA0364">
              <w:rPr>
                <w:lang w:val="en-US"/>
              </w:rPr>
              <w:t>perable in two speeds,</w:t>
            </w:r>
            <w:r w:rsidRPr="00CA0364">
              <w:rPr>
                <w:lang w:val="en-US"/>
              </w:rPr>
              <w:br/>
              <w:t>pump running at high speed</w:t>
            </w:r>
          </w:p>
        </w:tc>
      </w:tr>
    </w:tbl>
    <w:p w:rsidR="001A2709" w:rsidRDefault="001A2709" w:rsidP="001A2709">
      <w:pPr>
        <w:pStyle w:val="Onderschrift"/>
      </w:pPr>
      <w:bookmarkStart w:id="435" w:name="_Ref400103304"/>
      <w:bookmarkStart w:id="436" w:name="_Toc257380538"/>
      <w:bookmarkStart w:id="437" w:name="_Toc400106266"/>
      <w:bookmarkStart w:id="438" w:name="_Toc404942731"/>
      <w:r>
        <w:t xml:space="preserve">Table </w:t>
      </w:r>
      <w:r w:rsidR="009B65A7">
        <w:fldChar w:fldCharType="begin"/>
      </w:r>
      <w:r w:rsidR="009B65A7">
        <w:instrText xml:space="preserve"> STYLEREF 1 \s </w:instrText>
      </w:r>
      <w:r w:rsidR="009B65A7">
        <w:fldChar w:fldCharType="separate"/>
      </w:r>
      <w:r w:rsidR="00B2370E">
        <w:rPr>
          <w:noProof/>
        </w:rPr>
        <w:t>4</w:t>
      </w:r>
      <w:r w:rsidR="009B65A7">
        <w:fldChar w:fldCharType="end"/>
      </w:r>
      <w:r w:rsidR="009B65A7">
        <w:noBreakHyphen/>
      </w:r>
      <w:r w:rsidR="009B65A7">
        <w:fldChar w:fldCharType="begin"/>
      </w:r>
      <w:r w:rsidR="009B65A7">
        <w:instrText xml:space="preserve"> SEQ Table \* ARABIC \s 1 </w:instrText>
      </w:r>
      <w:r w:rsidR="009B65A7">
        <w:fldChar w:fldCharType="separate"/>
      </w:r>
      <w:r w:rsidR="00B2370E">
        <w:rPr>
          <w:noProof/>
        </w:rPr>
        <w:t>4</w:t>
      </w:r>
      <w:r w:rsidR="009B65A7">
        <w:fldChar w:fldCharType="end"/>
      </w:r>
      <w:bookmarkEnd w:id="435"/>
      <w:r>
        <w:t>: Control elements with speed indication</w:t>
      </w:r>
      <w:bookmarkEnd w:id="436"/>
      <w:bookmarkEnd w:id="437"/>
      <w:bookmarkEnd w:id="438"/>
    </w:p>
    <w:p w:rsidR="001A2709" w:rsidRPr="00CA0364" w:rsidRDefault="001A2709" w:rsidP="001A2709">
      <w:pPr>
        <w:rPr>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39"/>
        <w:gridCol w:w="1539"/>
        <w:gridCol w:w="3080"/>
      </w:tblGrid>
      <w:tr w:rsidR="001A2709" w:rsidTr="001A2709">
        <w:tc>
          <w:tcPr>
            <w:tcW w:w="1539" w:type="dxa"/>
            <w:vAlign w:val="center"/>
          </w:tcPr>
          <w:p w:rsidR="001A2709" w:rsidRPr="00CA0364" w:rsidRDefault="001A2709" w:rsidP="001A2709">
            <w:pPr>
              <w:jc w:val="center"/>
              <w:rPr>
                <w:lang w:val="en-US"/>
              </w:rPr>
            </w:pPr>
          </w:p>
          <w:p w:rsidR="001A2709" w:rsidRDefault="001A2709" w:rsidP="001A2709">
            <w:pPr>
              <w:jc w:val="center"/>
            </w:pPr>
            <w:r>
              <w:object w:dxaOrig="2820" w:dyaOrig="2820">
                <v:shape id="_x0000_i1074" type="#_x0000_t75" style="width:53.25pt;height:53.25pt" o:ole="">
                  <v:imagedata r:id="rId208" o:title=""/>
                </v:shape>
                <o:OLEObject Type="Embed" ProgID="PBrush" ShapeID="_x0000_i1074" DrawAspect="Content" ObjectID="_1478684564" r:id="rId209"/>
              </w:object>
            </w:r>
          </w:p>
          <w:p w:rsidR="001A2709" w:rsidRDefault="001A2709" w:rsidP="001A2709">
            <w:pPr>
              <w:jc w:val="center"/>
            </w:pPr>
          </w:p>
        </w:tc>
        <w:tc>
          <w:tcPr>
            <w:tcW w:w="1539" w:type="dxa"/>
            <w:vAlign w:val="center"/>
          </w:tcPr>
          <w:p w:rsidR="001A2709" w:rsidRDefault="001A2709" w:rsidP="001A2709">
            <w:pPr>
              <w:jc w:val="center"/>
            </w:pPr>
            <w:r>
              <w:object w:dxaOrig="2805" w:dyaOrig="2790">
                <v:shape id="_x0000_i1075" type="#_x0000_t75" style="width:51.75pt;height:51pt" o:ole="">
                  <v:imagedata r:id="rId210" o:title=""/>
                </v:shape>
                <o:OLEObject Type="Embed" ProgID="PBrush" ShapeID="_x0000_i1075" DrawAspect="Content" ObjectID="_1478684565" r:id="rId211"/>
              </w:object>
            </w:r>
          </w:p>
        </w:tc>
        <w:tc>
          <w:tcPr>
            <w:tcW w:w="3080" w:type="dxa"/>
            <w:vAlign w:val="center"/>
          </w:tcPr>
          <w:p w:rsidR="001A2709" w:rsidRDefault="001A2709" w:rsidP="001A2709">
            <w:pPr>
              <w:jc w:val="center"/>
            </w:pPr>
            <w:r>
              <w:t>Fan off &amp; on</w:t>
            </w:r>
          </w:p>
        </w:tc>
      </w:tr>
      <w:tr w:rsidR="001A2709" w:rsidRPr="000F200F" w:rsidTr="001A2709">
        <w:tc>
          <w:tcPr>
            <w:tcW w:w="1539" w:type="dxa"/>
            <w:vAlign w:val="center"/>
          </w:tcPr>
          <w:p w:rsidR="001A2709" w:rsidRDefault="001A2709" w:rsidP="001A2709">
            <w:pPr>
              <w:jc w:val="center"/>
            </w:pPr>
          </w:p>
          <w:p w:rsidR="001A2709" w:rsidRDefault="001A2709" w:rsidP="001A2709">
            <w:pPr>
              <w:jc w:val="center"/>
            </w:pPr>
            <w:r>
              <w:object w:dxaOrig="2820" w:dyaOrig="2820">
                <v:shape id="_x0000_i1076" type="#_x0000_t75" style="width:49.5pt;height:49.5pt" o:ole="">
                  <v:imagedata r:id="rId212" o:title=""/>
                </v:shape>
                <o:OLEObject Type="Embed" ProgID="PBrush" ShapeID="_x0000_i1076" DrawAspect="Content" ObjectID="_1478684566" r:id="rId213"/>
              </w:object>
            </w:r>
          </w:p>
          <w:p w:rsidR="001A2709" w:rsidRDefault="001A2709" w:rsidP="001A2709">
            <w:pPr>
              <w:jc w:val="center"/>
            </w:pPr>
          </w:p>
        </w:tc>
        <w:tc>
          <w:tcPr>
            <w:tcW w:w="1539" w:type="dxa"/>
            <w:vAlign w:val="center"/>
          </w:tcPr>
          <w:p w:rsidR="001A2709" w:rsidRDefault="001A2709" w:rsidP="001A2709">
            <w:pPr>
              <w:jc w:val="center"/>
            </w:pPr>
            <w:r>
              <w:object w:dxaOrig="2805" w:dyaOrig="2820">
                <v:shape id="_x0000_i1077" type="#_x0000_t75" style="width:51.75pt;height:52.5pt" o:ole="">
                  <v:imagedata r:id="rId214" o:title=""/>
                </v:shape>
                <o:OLEObject Type="Embed" ProgID="PBrush" ShapeID="_x0000_i1077" DrawAspect="Content" ObjectID="_1478684567" r:id="rId215"/>
              </w:object>
            </w:r>
          </w:p>
        </w:tc>
        <w:tc>
          <w:tcPr>
            <w:tcW w:w="3080" w:type="dxa"/>
            <w:vAlign w:val="center"/>
          </w:tcPr>
          <w:p w:rsidR="001A2709" w:rsidRPr="00CA0364" w:rsidRDefault="001A2709" w:rsidP="001A2709">
            <w:pPr>
              <w:jc w:val="center"/>
              <w:rPr>
                <w:lang w:val="en-US"/>
              </w:rPr>
            </w:pPr>
            <w:r w:rsidRPr="00CA0364">
              <w:rPr>
                <w:lang w:val="en-US"/>
              </w:rPr>
              <w:t xml:space="preserve">2-way valve </w:t>
            </w:r>
            <w:r>
              <w:t>off &amp; on</w:t>
            </w:r>
          </w:p>
        </w:tc>
      </w:tr>
      <w:tr w:rsidR="001A2709" w:rsidRPr="000F200F" w:rsidTr="001A2709">
        <w:tc>
          <w:tcPr>
            <w:tcW w:w="1539" w:type="dxa"/>
            <w:vAlign w:val="center"/>
          </w:tcPr>
          <w:p w:rsidR="001A2709" w:rsidRPr="00CA0364" w:rsidRDefault="001A2709" w:rsidP="001A2709">
            <w:pPr>
              <w:jc w:val="center"/>
              <w:rPr>
                <w:lang w:val="en-US"/>
              </w:rPr>
            </w:pPr>
          </w:p>
          <w:p w:rsidR="001A2709" w:rsidRDefault="001A2709" w:rsidP="001A2709">
            <w:pPr>
              <w:jc w:val="center"/>
            </w:pPr>
            <w:r>
              <w:object w:dxaOrig="2790" w:dyaOrig="2805">
                <v:shape id="_x0000_i1078" type="#_x0000_t75" style="width:48pt;height:48pt" o:ole="">
                  <v:imagedata r:id="rId216" o:title=""/>
                </v:shape>
                <o:OLEObject Type="Embed" ProgID="PBrush" ShapeID="_x0000_i1078" DrawAspect="Content" ObjectID="_1478684568" r:id="rId217"/>
              </w:object>
            </w:r>
          </w:p>
          <w:p w:rsidR="001A2709" w:rsidRDefault="001A2709" w:rsidP="001A2709">
            <w:pPr>
              <w:jc w:val="center"/>
            </w:pPr>
          </w:p>
        </w:tc>
        <w:tc>
          <w:tcPr>
            <w:tcW w:w="1539" w:type="dxa"/>
            <w:vAlign w:val="center"/>
          </w:tcPr>
          <w:p w:rsidR="001A2709" w:rsidRDefault="001A2709" w:rsidP="001A2709">
            <w:pPr>
              <w:jc w:val="center"/>
            </w:pPr>
            <w:r>
              <w:object w:dxaOrig="2805" w:dyaOrig="2790">
                <v:shape id="_x0000_i1079" type="#_x0000_t75" style="width:51.75pt;height:51pt" o:ole="">
                  <v:imagedata r:id="rId218" o:title=""/>
                </v:shape>
                <o:OLEObject Type="Embed" ProgID="PBrush" ShapeID="_x0000_i1079" DrawAspect="Content" ObjectID="_1478684569" r:id="rId219"/>
              </w:object>
            </w:r>
          </w:p>
        </w:tc>
        <w:tc>
          <w:tcPr>
            <w:tcW w:w="3080" w:type="dxa"/>
            <w:vAlign w:val="center"/>
          </w:tcPr>
          <w:p w:rsidR="001A2709" w:rsidRPr="00CA0364" w:rsidRDefault="001A2709" w:rsidP="001A2709">
            <w:pPr>
              <w:keepNext/>
              <w:jc w:val="center"/>
              <w:rPr>
                <w:lang w:val="en-US"/>
              </w:rPr>
            </w:pPr>
            <w:r w:rsidRPr="00CA0364">
              <w:rPr>
                <w:lang w:val="en-US"/>
              </w:rPr>
              <w:t xml:space="preserve">Check valve </w:t>
            </w:r>
            <w:r>
              <w:t>off &amp; on</w:t>
            </w:r>
          </w:p>
        </w:tc>
      </w:tr>
    </w:tbl>
    <w:p w:rsidR="001A2709" w:rsidRDefault="001A2709" w:rsidP="001A2709">
      <w:pPr>
        <w:pStyle w:val="Onderschrift"/>
      </w:pPr>
      <w:bookmarkStart w:id="439" w:name="_Ref400103327"/>
      <w:bookmarkStart w:id="440" w:name="_Toc257380539"/>
      <w:bookmarkStart w:id="441" w:name="_Toc400106267"/>
      <w:bookmarkStart w:id="442" w:name="_Toc404942732"/>
      <w:r>
        <w:t xml:space="preserve">Table </w:t>
      </w:r>
      <w:r w:rsidR="009B65A7">
        <w:fldChar w:fldCharType="begin"/>
      </w:r>
      <w:r w:rsidR="009B65A7">
        <w:instrText xml:space="preserve"> STYLEREF 1 \s </w:instrText>
      </w:r>
      <w:r w:rsidR="009B65A7">
        <w:fldChar w:fldCharType="separate"/>
      </w:r>
      <w:r w:rsidR="00B2370E">
        <w:rPr>
          <w:noProof/>
        </w:rPr>
        <w:t>4</w:t>
      </w:r>
      <w:r w:rsidR="009B65A7">
        <w:fldChar w:fldCharType="end"/>
      </w:r>
      <w:r w:rsidR="009B65A7">
        <w:noBreakHyphen/>
      </w:r>
      <w:r w:rsidR="009B65A7">
        <w:fldChar w:fldCharType="begin"/>
      </w:r>
      <w:r w:rsidR="009B65A7">
        <w:instrText xml:space="preserve"> SEQ Table \* ARABIC \s 1 </w:instrText>
      </w:r>
      <w:r w:rsidR="009B65A7">
        <w:fldChar w:fldCharType="separate"/>
      </w:r>
      <w:r w:rsidR="00B2370E">
        <w:rPr>
          <w:noProof/>
        </w:rPr>
        <w:t>5</w:t>
      </w:r>
      <w:r w:rsidR="009B65A7">
        <w:fldChar w:fldCharType="end"/>
      </w:r>
      <w:bookmarkEnd w:id="439"/>
      <w:r>
        <w:t>: Other control elements</w:t>
      </w:r>
      <w:bookmarkEnd w:id="440"/>
      <w:bookmarkEnd w:id="441"/>
      <w:bookmarkEnd w:id="442"/>
    </w:p>
    <w:p w:rsidR="00131111" w:rsidRDefault="00131111" w:rsidP="00131111"/>
    <w:p w:rsidR="00131111" w:rsidRDefault="00131111" w:rsidP="00131111"/>
    <w:p w:rsidR="00131111" w:rsidRDefault="00131111" w:rsidP="00131111"/>
    <w:p w:rsidR="00131111" w:rsidRDefault="00131111" w:rsidP="00131111"/>
    <w:p w:rsidR="00131111" w:rsidRDefault="00131111" w:rsidP="00131111"/>
    <w:p w:rsidR="00C33F95" w:rsidRDefault="00C33F95" w:rsidP="00C33F95">
      <w:pPr>
        <w:pStyle w:val="Heading1"/>
      </w:pPr>
      <w:bookmarkStart w:id="443" w:name="_Toc404942417"/>
      <w:r>
        <w:t>Part 2: Extra settings for (Commissioning) Engineer</w:t>
      </w:r>
      <w:bookmarkEnd w:id="443"/>
    </w:p>
    <w:p w:rsidR="00F66955" w:rsidRDefault="00F66955" w:rsidP="001018E2">
      <w:pPr>
        <w:pStyle w:val="Heading2"/>
        <w:rPr>
          <w:lang w:val="en-US"/>
        </w:rPr>
      </w:pPr>
      <w:bookmarkStart w:id="444" w:name="_Toc404942418"/>
      <w:bookmarkEnd w:id="28"/>
      <w:r>
        <w:rPr>
          <w:lang w:val="en-US"/>
        </w:rPr>
        <w:t>General</w:t>
      </w:r>
      <w:bookmarkEnd w:id="444"/>
    </w:p>
    <w:p w:rsidR="00F66955" w:rsidRDefault="00F66955" w:rsidP="00F66955">
      <w:pPr>
        <w:rPr>
          <w:lang w:val="en-US"/>
        </w:rPr>
      </w:pPr>
      <w:r>
        <w:rPr>
          <w:lang w:val="en-US"/>
        </w:rPr>
        <w:t xml:space="preserve">Under </w:t>
      </w:r>
      <w:r w:rsidR="00C82059">
        <w:rPr>
          <w:lang w:val="en-US"/>
        </w:rPr>
        <w:t>Settings</w:t>
      </w:r>
      <w:r>
        <w:rPr>
          <w:lang w:val="en-US"/>
        </w:rPr>
        <w:t xml:space="preserve"> you will find all the tabs that you can use to configure and fine-tune the NavVision system. These settings need to be done by the engineering department. Also commissioning engineers need to know how to work with these settings. </w:t>
      </w:r>
    </w:p>
    <w:p w:rsidR="00C82059" w:rsidRDefault="00C82059" w:rsidP="00F66955">
      <w:pPr>
        <w:rPr>
          <w:lang w:val="en-US"/>
        </w:rPr>
      </w:pPr>
    </w:p>
    <w:p w:rsidR="00452A7A" w:rsidRDefault="00452A7A" w:rsidP="00452A7A">
      <w:pPr>
        <w:pStyle w:val="Heading2"/>
        <w:rPr>
          <w:lang w:val="en-US"/>
        </w:rPr>
      </w:pPr>
      <w:bookmarkStart w:id="445" w:name="_Toc372884076"/>
      <w:bookmarkStart w:id="446" w:name="_Toc404942419"/>
      <w:r w:rsidRPr="00310C70">
        <w:rPr>
          <w:lang w:val="en-US"/>
        </w:rPr>
        <w:t>Users</w:t>
      </w:r>
      <w:bookmarkEnd w:id="445"/>
      <w:bookmarkEnd w:id="446"/>
    </w:p>
    <w:p w:rsidR="00452A7A" w:rsidRPr="00452A7A" w:rsidRDefault="00452A7A" w:rsidP="00452A7A">
      <w:pPr>
        <w:rPr>
          <w:lang w:val="en-US"/>
        </w:rPr>
      </w:pPr>
    </w:p>
    <w:p w:rsidR="00452A7A" w:rsidRDefault="00452A7A" w:rsidP="00452A7A">
      <w:pPr>
        <w:rPr>
          <w:lang w:val="en-US"/>
        </w:rPr>
      </w:pPr>
      <w:r>
        <w:rPr>
          <w:lang w:val="en-US"/>
        </w:rPr>
        <w:t>The tab “Users” features all the adjustments to set up different access control for different users. The main reason for user access control is protecting the system. By limiting the user changing the configuration settings etc. the chance of disturbing system operation is limited as well.</w:t>
      </w:r>
    </w:p>
    <w:p w:rsidR="00452A7A" w:rsidRDefault="00452A7A" w:rsidP="00452A7A">
      <w:pPr>
        <w:rPr>
          <w:lang w:val="en-US"/>
        </w:rPr>
      </w:pPr>
      <w:r>
        <w:rPr>
          <w:lang w:val="en-US"/>
        </w:rPr>
        <w:t>Basically only three users are available. Administrator is the user status for Engineers of Imtech and its representatives. This login has all the rights available. This is logical because at commissioning and installation you need to be able to alter all the settings.</w:t>
      </w:r>
    </w:p>
    <w:p w:rsidR="00452A7A" w:rsidRDefault="00452A7A" w:rsidP="00452A7A">
      <w:pPr>
        <w:rPr>
          <w:lang w:val="en-US"/>
        </w:rPr>
      </w:pPr>
    </w:p>
    <w:p w:rsidR="00452A7A" w:rsidRDefault="00452A7A" w:rsidP="00452A7A">
      <w:pPr>
        <w:rPr>
          <w:lang w:val="en-US"/>
        </w:rPr>
      </w:pPr>
    </w:p>
    <w:p w:rsidR="00452A7A" w:rsidRDefault="00452A7A" w:rsidP="00452A7A">
      <w:pPr>
        <w:keepNext/>
      </w:pPr>
      <w:r>
        <w:rPr>
          <w:noProof/>
          <w:lang w:val="nl-NL" w:eastAsia="nl-NL"/>
        </w:rPr>
        <w:drawing>
          <wp:inline distT="0" distB="0" distL="0" distR="0" wp14:anchorId="21F9DF2C" wp14:editId="09F36BC3">
            <wp:extent cx="4248150" cy="4619625"/>
            <wp:effectExtent l="0" t="0" r="0" b="9525"/>
            <wp:docPr id="300" name="Afbeelding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0"/>
                    <a:stretch>
                      <a:fillRect/>
                    </a:stretch>
                  </pic:blipFill>
                  <pic:spPr>
                    <a:xfrm>
                      <a:off x="0" y="0"/>
                      <a:ext cx="4248150" cy="4619625"/>
                    </a:xfrm>
                    <a:prstGeom prst="rect">
                      <a:avLst/>
                    </a:prstGeom>
                  </pic:spPr>
                </pic:pic>
              </a:graphicData>
            </a:graphic>
          </wp:inline>
        </w:drawing>
      </w:r>
    </w:p>
    <w:p w:rsidR="00452A7A" w:rsidRPr="00D92197" w:rsidRDefault="00452A7A" w:rsidP="00452A7A">
      <w:pPr>
        <w:pStyle w:val="Onderschrift"/>
      </w:pPr>
      <w:bookmarkStart w:id="447" w:name="_Toc372884315"/>
      <w:bookmarkStart w:id="448" w:name="_Toc404942613"/>
      <w:r w:rsidRPr="00D92197">
        <w:t xml:space="preserve">Figure </w:t>
      </w:r>
      <w:r w:rsidR="00F414EE">
        <w:fldChar w:fldCharType="begin"/>
      </w:r>
      <w:r w:rsidR="00F414EE">
        <w:instrText xml:space="preserve"> STYLEREF 1 \s </w:instrText>
      </w:r>
      <w:r w:rsidR="00F414EE">
        <w:fldChar w:fldCharType="separate"/>
      </w:r>
      <w:r w:rsidR="00B2370E">
        <w:rPr>
          <w:noProof/>
        </w:rPr>
        <w:t>5</w:t>
      </w:r>
      <w:r w:rsidR="00F414EE">
        <w:fldChar w:fldCharType="end"/>
      </w:r>
      <w:r w:rsidR="00F414EE">
        <w:noBreakHyphen/>
      </w:r>
      <w:r w:rsidR="00F414EE">
        <w:fldChar w:fldCharType="begin"/>
      </w:r>
      <w:r w:rsidR="00F414EE">
        <w:instrText xml:space="preserve"> SEQ Figure \* ARABIC \s 1 </w:instrText>
      </w:r>
      <w:r w:rsidR="00F414EE">
        <w:fldChar w:fldCharType="separate"/>
      </w:r>
      <w:r w:rsidR="00B2370E">
        <w:rPr>
          <w:noProof/>
        </w:rPr>
        <w:t>1</w:t>
      </w:r>
      <w:r w:rsidR="00F414EE">
        <w:fldChar w:fldCharType="end"/>
      </w:r>
      <w:r w:rsidRPr="00D92197">
        <w:t>: Users</w:t>
      </w:r>
      <w:bookmarkEnd w:id="447"/>
      <w:bookmarkEnd w:id="448"/>
    </w:p>
    <w:p w:rsidR="00452A7A" w:rsidRDefault="00452A7A" w:rsidP="00452A7A">
      <w:pPr>
        <w:pStyle w:val="Heading3"/>
        <w:rPr>
          <w:lang w:val="en-US"/>
        </w:rPr>
      </w:pPr>
      <w:bookmarkStart w:id="449" w:name="_Toc275956020"/>
      <w:bookmarkStart w:id="450" w:name="_Toc372884077"/>
      <w:bookmarkStart w:id="451" w:name="_Toc404942420"/>
      <w:r>
        <w:rPr>
          <w:lang w:val="en-US"/>
        </w:rPr>
        <w:lastRenderedPageBreak/>
        <w:t>User name</w:t>
      </w:r>
      <w:bookmarkEnd w:id="449"/>
      <w:bookmarkEnd w:id="450"/>
      <w:bookmarkEnd w:id="451"/>
    </w:p>
    <w:p w:rsidR="00452A7A" w:rsidRDefault="00452A7A" w:rsidP="00452A7A">
      <w:pPr>
        <w:rPr>
          <w:lang w:val="en-US"/>
        </w:rPr>
      </w:pPr>
      <w:r>
        <w:rPr>
          <w:lang w:val="en-US"/>
        </w:rPr>
        <w:t>This is a box that shows the active user name. You can also alter the name here</w:t>
      </w:r>
      <w:proofErr w:type="gramStart"/>
      <w:r>
        <w:rPr>
          <w:lang w:val="en-US"/>
        </w:rPr>
        <w:t>..</w:t>
      </w:r>
      <w:proofErr w:type="gramEnd"/>
    </w:p>
    <w:p w:rsidR="00452A7A" w:rsidRDefault="00452A7A" w:rsidP="00452A7A">
      <w:pPr>
        <w:pStyle w:val="Heading3"/>
        <w:rPr>
          <w:lang w:val="en-US"/>
        </w:rPr>
      </w:pPr>
      <w:bookmarkStart w:id="452" w:name="_Toc275956021"/>
      <w:bookmarkStart w:id="453" w:name="_Toc372884078"/>
      <w:bookmarkStart w:id="454" w:name="_Toc404942421"/>
      <w:r>
        <w:rPr>
          <w:lang w:val="en-US"/>
        </w:rPr>
        <w:t>Login at startup</w:t>
      </w:r>
      <w:bookmarkEnd w:id="452"/>
      <w:bookmarkEnd w:id="453"/>
      <w:bookmarkEnd w:id="454"/>
    </w:p>
    <w:p w:rsidR="00452A7A" w:rsidRDefault="00452A7A" w:rsidP="00452A7A">
      <w:pPr>
        <w:rPr>
          <w:lang w:val="en-US"/>
        </w:rPr>
      </w:pPr>
      <w:r>
        <w:rPr>
          <w:lang w:val="en-US"/>
        </w:rPr>
        <w:t>Tick this box to set the default user at startup (default operator).</w:t>
      </w:r>
    </w:p>
    <w:p w:rsidR="00452A7A" w:rsidRDefault="00452A7A" w:rsidP="00452A7A">
      <w:pPr>
        <w:pStyle w:val="Heading3"/>
        <w:rPr>
          <w:lang w:val="en-US"/>
        </w:rPr>
      </w:pPr>
      <w:bookmarkStart w:id="455" w:name="_Toc275956022"/>
      <w:bookmarkStart w:id="456" w:name="_Toc372884079"/>
      <w:bookmarkStart w:id="457" w:name="_Toc404942422"/>
      <w:r>
        <w:rPr>
          <w:lang w:val="en-US"/>
        </w:rPr>
        <w:t>Password</w:t>
      </w:r>
      <w:bookmarkEnd w:id="455"/>
      <w:bookmarkEnd w:id="456"/>
      <w:bookmarkEnd w:id="457"/>
    </w:p>
    <w:p w:rsidR="00452A7A" w:rsidRDefault="00452A7A" w:rsidP="00452A7A">
      <w:pPr>
        <w:rPr>
          <w:lang w:val="en-US"/>
        </w:rPr>
      </w:pPr>
    </w:p>
    <w:p w:rsidR="00452A7A" w:rsidRDefault="00452A7A" w:rsidP="00452A7A">
      <w:pPr>
        <w:rPr>
          <w:i/>
          <w:lang w:val="en-US"/>
        </w:rPr>
      </w:pPr>
      <w:r>
        <w:rPr>
          <w:i/>
          <w:noProof/>
          <w:lang w:val="nl-NL" w:eastAsia="nl-NL"/>
        </w:rPr>
        <w:drawing>
          <wp:anchor distT="0" distB="0" distL="114300" distR="114300" simplePos="0" relativeHeight="251699200" behindDoc="0" locked="0" layoutInCell="1" allowOverlap="1" wp14:anchorId="6DBE3F16" wp14:editId="368732F1">
            <wp:simplePos x="0" y="0"/>
            <wp:positionH relativeFrom="column">
              <wp:posOffset>42545</wp:posOffset>
            </wp:positionH>
            <wp:positionV relativeFrom="paragraph">
              <wp:posOffset>18415</wp:posOffset>
            </wp:positionV>
            <wp:extent cx="449580" cy="449580"/>
            <wp:effectExtent l="19050" t="0" r="7620" b="0"/>
            <wp:wrapSquare wrapText="bothSides"/>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Warning.png"/>
                    <pic:cNvPicPr/>
                  </pic:nvPicPr>
                  <pic:blipFill>
                    <a:blip r:embed="rId12" cstate="print"/>
                    <a:stretch>
                      <a:fillRect/>
                    </a:stretch>
                  </pic:blipFill>
                  <pic:spPr>
                    <a:xfrm>
                      <a:off x="0" y="0"/>
                      <a:ext cx="449580" cy="449580"/>
                    </a:xfrm>
                    <a:prstGeom prst="rect">
                      <a:avLst/>
                    </a:prstGeom>
                  </pic:spPr>
                </pic:pic>
              </a:graphicData>
            </a:graphic>
          </wp:anchor>
        </w:drawing>
      </w:r>
    </w:p>
    <w:p w:rsidR="00452A7A" w:rsidRPr="00DC4EF8" w:rsidRDefault="00452A7A" w:rsidP="00452A7A">
      <w:pPr>
        <w:rPr>
          <w:i/>
          <w:lang w:val="en-US"/>
        </w:rPr>
      </w:pPr>
      <w:r w:rsidRPr="00DC4EF8">
        <w:rPr>
          <w:i/>
          <w:lang w:val="en-US"/>
        </w:rPr>
        <w:t>The user</w:t>
      </w:r>
      <w:r>
        <w:rPr>
          <w:i/>
          <w:lang w:val="en-US"/>
        </w:rPr>
        <w:t xml:space="preserve"> name “A</w:t>
      </w:r>
      <w:r w:rsidRPr="00DC4EF8">
        <w:rPr>
          <w:i/>
          <w:lang w:val="en-US"/>
        </w:rPr>
        <w:t>dministrator”</w:t>
      </w:r>
      <w:r>
        <w:rPr>
          <w:i/>
          <w:lang w:val="en-US"/>
        </w:rPr>
        <w:t xml:space="preserve"> is always password protected (standard this is “admin”).</w:t>
      </w:r>
    </w:p>
    <w:p w:rsidR="00452A7A" w:rsidRDefault="00452A7A" w:rsidP="00452A7A">
      <w:pPr>
        <w:rPr>
          <w:lang w:val="en-US"/>
        </w:rPr>
      </w:pPr>
    </w:p>
    <w:p w:rsidR="00452A7A" w:rsidRDefault="00452A7A" w:rsidP="00452A7A">
      <w:pPr>
        <w:rPr>
          <w:lang w:val="en-US"/>
        </w:rPr>
      </w:pPr>
      <w:r>
        <w:rPr>
          <w:lang w:val="en-US"/>
        </w:rPr>
        <w:t xml:space="preserve">If a password is required please type password here. When changing the password or typing the password for the first time, retype password at next field “retype password when changed”. </w:t>
      </w:r>
    </w:p>
    <w:p w:rsidR="00452A7A" w:rsidRDefault="00452A7A" w:rsidP="00452A7A">
      <w:pPr>
        <w:pStyle w:val="Heading3"/>
        <w:rPr>
          <w:lang w:val="en-US"/>
        </w:rPr>
      </w:pPr>
      <w:bookmarkStart w:id="458" w:name="_Toc372884080"/>
      <w:bookmarkStart w:id="459" w:name="_Toc404942423"/>
      <w:r>
        <w:rPr>
          <w:lang w:val="en-US"/>
        </w:rPr>
        <w:t>Language</w:t>
      </w:r>
      <w:bookmarkEnd w:id="458"/>
      <w:bookmarkEnd w:id="459"/>
    </w:p>
    <w:p w:rsidR="00452A7A" w:rsidRDefault="00452A7A" w:rsidP="00452A7A">
      <w:pPr>
        <w:rPr>
          <w:lang w:val="en-US"/>
        </w:rPr>
      </w:pPr>
      <w:r>
        <w:rPr>
          <w:lang w:val="en-US"/>
        </w:rPr>
        <w:t>In the box “Language” you can choose for “default” or “local”. If you choose “default” the main language will be English.</w:t>
      </w:r>
    </w:p>
    <w:p w:rsidR="00452A7A" w:rsidRDefault="00452A7A" w:rsidP="00452A7A">
      <w:pPr>
        <w:rPr>
          <w:lang w:val="en-US"/>
        </w:rPr>
      </w:pPr>
      <w:r>
        <w:rPr>
          <w:lang w:val="en-US"/>
        </w:rPr>
        <w:t xml:space="preserve">By choosing “local” you can set any kind of language for the comments section. So the GroupLabel, Item and label can be changed under </w:t>
      </w:r>
      <w:proofErr w:type="spellStart"/>
      <w:r>
        <w:rPr>
          <w:lang w:val="en-US"/>
        </w:rPr>
        <w:t>fieldsettings</w:t>
      </w:r>
      <w:proofErr w:type="spellEnd"/>
      <w:r>
        <w:rPr>
          <w:lang w:val="en-US"/>
        </w:rPr>
        <w:t xml:space="preserve">/comments and it will be shown in the </w:t>
      </w:r>
      <w:proofErr w:type="gramStart"/>
      <w:r>
        <w:rPr>
          <w:lang w:val="en-US"/>
        </w:rPr>
        <w:t>operators</w:t>
      </w:r>
      <w:proofErr w:type="gramEnd"/>
      <w:r>
        <w:rPr>
          <w:lang w:val="en-US"/>
        </w:rPr>
        <w:t xml:space="preserve"> mode where you have chosen for “local” as language. If you change the default language to local, you will have to define the English language as well for that user in case you want to put it back again at a certain time. Default language always will be English.</w:t>
      </w:r>
    </w:p>
    <w:p w:rsidR="00452A7A" w:rsidRDefault="00452A7A" w:rsidP="00452A7A">
      <w:pPr>
        <w:rPr>
          <w:lang w:val="en-US"/>
        </w:rPr>
      </w:pPr>
    </w:p>
    <w:p w:rsidR="00452A7A" w:rsidRDefault="00452A7A" w:rsidP="00452A7A">
      <w:pPr>
        <w:rPr>
          <w:lang w:val="en-US"/>
        </w:rPr>
      </w:pPr>
      <w:r>
        <w:rPr>
          <w:lang w:val="en-US"/>
        </w:rPr>
        <w:t>In the Sensorlist it is possible to change these Local values as well. See the “sensorlist manual” for further details.</w:t>
      </w:r>
    </w:p>
    <w:p w:rsidR="00452A7A" w:rsidRDefault="00452A7A" w:rsidP="00452A7A">
      <w:pPr>
        <w:pStyle w:val="Heading3"/>
        <w:rPr>
          <w:lang w:val="en-US"/>
        </w:rPr>
      </w:pPr>
      <w:bookmarkStart w:id="460" w:name="_Toc275956023"/>
      <w:bookmarkStart w:id="461" w:name="_Toc372884081"/>
      <w:bookmarkStart w:id="462" w:name="_Toc404942424"/>
      <w:r>
        <w:rPr>
          <w:lang w:val="en-US"/>
        </w:rPr>
        <w:t>Rights</w:t>
      </w:r>
      <w:bookmarkEnd w:id="460"/>
      <w:bookmarkEnd w:id="461"/>
      <w:bookmarkEnd w:id="462"/>
    </w:p>
    <w:p w:rsidR="00452A7A" w:rsidRDefault="00452A7A" w:rsidP="00452A7A">
      <w:pPr>
        <w:rPr>
          <w:lang w:val="en-US"/>
        </w:rPr>
      </w:pPr>
      <w:r>
        <w:rPr>
          <w:lang w:val="en-US"/>
        </w:rPr>
        <w:t>Rights can be set (by check mark) for each user. Rights are divided in several subgroups. Each user can have one or more rights. By putting a check mark you can set the rights.</w:t>
      </w:r>
    </w:p>
    <w:p w:rsidR="00452A7A" w:rsidRDefault="00452A7A" w:rsidP="00452A7A">
      <w:pPr>
        <w:rPr>
          <w:lang w:val="en-US"/>
        </w:rPr>
      </w:pPr>
    </w:p>
    <w:p w:rsidR="00452A7A" w:rsidRDefault="00452A7A" w:rsidP="00452A7A">
      <w:pPr>
        <w:keepNext/>
      </w:pPr>
      <w:r>
        <w:rPr>
          <w:noProof/>
          <w:lang w:val="nl-NL" w:eastAsia="nl-NL"/>
        </w:rPr>
        <w:drawing>
          <wp:inline distT="0" distB="0" distL="0" distR="0" wp14:anchorId="1F9E70AB" wp14:editId="1C550E2A">
            <wp:extent cx="2085975" cy="2781300"/>
            <wp:effectExtent l="19050" t="0" r="9525" b="0"/>
            <wp:docPr id="138"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4"/>
                    <pic:cNvPicPr>
                      <a:picLocks noChangeAspect="1" noChangeArrowheads="1"/>
                    </pic:cNvPicPr>
                  </pic:nvPicPr>
                  <pic:blipFill>
                    <a:blip r:embed="rId221" cstate="print"/>
                    <a:srcRect/>
                    <a:stretch>
                      <a:fillRect/>
                    </a:stretch>
                  </pic:blipFill>
                  <pic:spPr bwMode="auto">
                    <a:xfrm>
                      <a:off x="0" y="0"/>
                      <a:ext cx="2085975" cy="2781300"/>
                    </a:xfrm>
                    <a:prstGeom prst="rect">
                      <a:avLst/>
                    </a:prstGeom>
                    <a:noFill/>
                    <a:ln w="9525">
                      <a:noFill/>
                      <a:miter lim="800000"/>
                      <a:headEnd/>
                      <a:tailEnd/>
                    </a:ln>
                  </pic:spPr>
                </pic:pic>
              </a:graphicData>
            </a:graphic>
          </wp:inline>
        </w:drawing>
      </w:r>
    </w:p>
    <w:p w:rsidR="00452A7A" w:rsidRPr="00D92197" w:rsidRDefault="00452A7A" w:rsidP="00452A7A">
      <w:pPr>
        <w:pStyle w:val="Onderschrift"/>
      </w:pPr>
      <w:bookmarkStart w:id="463" w:name="_Toc372884316"/>
      <w:bookmarkStart w:id="464" w:name="_Toc404942614"/>
      <w:r w:rsidRPr="00D92197">
        <w:t xml:space="preserve">Figure </w:t>
      </w:r>
      <w:r w:rsidR="00F414EE">
        <w:fldChar w:fldCharType="begin"/>
      </w:r>
      <w:r w:rsidR="00F414EE">
        <w:instrText xml:space="preserve"> STYLEREF 1 \s </w:instrText>
      </w:r>
      <w:r w:rsidR="00F414EE">
        <w:fldChar w:fldCharType="separate"/>
      </w:r>
      <w:r w:rsidR="00B2370E">
        <w:rPr>
          <w:noProof/>
        </w:rPr>
        <w:t>5</w:t>
      </w:r>
      <w:r w:rsidR="00F414EE">
        <w:fldChar w:fldCharType="end"/>
      </w:r>
      <w:r w:rsidR="00F414EE">
        <w:noBreakHyphen/>
      </w:r>
      <w:r w:rsidR="00F414EE">
        <w:fldChar w:fldCharType="begin"/>
      </w:r>
      <w:r w:rsidR="00F414EE">
        <w:instrText xml:space="preserve"> SEQ Figure \* ARABIC \s 1 </w:instrText>
      </w:r>
      <w:r w:rsidR="00F414EE">
        <w:fldChar w:fldCharType="separate"/>
      </w:r>
      <w:r w:rsidR="00B2370E">
        <w:rPr>
          <w:noProof/>
        </w:rPr>
        <w:t>2</w:t>
      </w:r>
      <w:r w:rsidR="00F414EE">
        <w:fldChar w:fldCharType="end"/>
      </w:r>
      <w:r w:rsidRPr="00D92197">
        <w:t>: Rights</w:t>
      </w:r>
      <w:bookmarkEnd w:id="463"/>
      <w:bookmarkEnd w:id="464"/>
    </w:p>
    <w:p w:rsidR="00452A7A" w:rsidRDefault="00452A7A" w:rsidP="00452A7A">
      <w:pPr>
        <w:rPr>
          <w:lang w:val="en-US"/>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932"/>
        <w:gridCol w:w="6130"/>
      </w:tblGrid>
      <w:tr w:rsidR="00452A7A" w:rsidRPr="009417AF" w:rsidTr="007F716E">
        <w:tc>
          <w:tcPr>
            <w:tcW w:w="2968" w:type="dxa"/>
            <w:shd w:val="clear" w:color="auto" w:fill="0C0C0C"/>
          </w:tcPr>
          <w:p w:rsidR="00452A7A" w:rsidRPr="0093160C" w:rsidRDefault="00452A7A" w:rsidP="007F716E">
            <w:pPr>
              <w:rPr>
                <w:b/>
                <w:lang w:val="en-US"/>
              </w:rPr>
            </w:pPr>
            <w:r w:rsidRPr="0093160C">
              <w:rPr>
                <w:b/>
                <w:lang w:val="en-US"/>
              </w:rPr>
              <w:t>Rights</w:t>
            </w:r>
          </w:p>
        </w:tc>
        <w:tc>
          <w:tcPr>
            <w:tcW w:w="6244" w:type="dxa"/>
            <w:shd w:val="clear" w:color="auto" w:fill="0C0C0C"/>
          </w:tcPr>
          <w:p w:rsidR="00452A7A" w:rsidRPr="0093160C" w:rsidRDefault="00452A7A" w:rsidP="007F716E">
            <w:pPr>
              <w:rPr>
                <w:b/>
                <w:lang w:val="en-US"/>
              </w:rPr>
            </w:pPr>
            <w:r w:rsidRPr="0093160C">
              <w:rPr>
                <w:b/>
                <w:lang w:val="en-US"/>
              </w:rPr>
              <w:t>Explanation</w:t>
            </w:r>
          </w:p>
        </w:tc>
      </w:tr>
      <w:tr w:rsidR="00452A7A" w:rsidRPr="000F200F" w:rsidTr="007F716E">
        <w:tc>
          <w:tcPr>
            <w:tcW w:w="2968" w:type="dxa"/>
          </w:tcPr>
          <w:p w:rsidR="00452A7A" w:rsidRPr="009417AF" w:rsidRDefault="00452A7A" w:rsidP="007F716E">
            <w:pPr>
              <w:rPr>
                <w:lang w:val="en-US"/>
              </w:rPr>
            </w:pPr>
            <w:r w:rsidRPr="009417AF">
              <w:rPr>
                <w:lang w:val="en-US"/>
              </w:rPr>
              <w:t>Administrator rights</w:t>
            </w:r>
          </w:p>
        </w:tc>
        <w:tc>
          <w:tcPr>
            <w:tcW w:w="6244" w:type="dxa"/>
          </w:tcPr>
          <w:p w:rsidR="00452A7A" w:rsidRPr="009417AF" w:rsidRDefault="00452A7A" w:rsidP="007F716E">
            <w:pPr>
              <w:rPr>
                <w:lang w:val="en-US"/>
              </w:rPr>
            </w:pPr>
            <w:r>
              <w:rPr>
                <w:lang w:val="en-US"/>
              </w:rPr>
              <w:t>The right to change</w:t>
            </w:r>
            <w:r w:rsidRPr="009417AF">
              <w:rPr>
                <w:lang w:val="en-US"/>
              </w:rPr>
              <w:t xml:space="preserve"> settings and user settings</w:t>
            </w:r>
          </w:p>
        </w:tc>
      </w:tr>
      <w:tr w:rsidR="00452A7A" w:rsidRPr="000F200F" w:rsidTr="007F716E">
        <w:tc>
          <w:tcPr>
            <w:tcW w:w="2968" w:type="dxa"/>
          </w:tcPr>
          <w:p w:rsidR="00452A7A" w:rsidRPr="009417AF" w:rsidRDefault="00452A7A" w:rsidP="007F716E">
            <w:pPr>
              <w:rPr>
                <w:lang w:val="en-US"/>
              </w:rPr>
            </w:pPr>
            <w:r w:rsidRPr="009417AF">
              <w:rPr>
                <w:lang w:val="en-US"/>
              </w:rPr>
              <w:t>Personal alarm setting</w:t>
            </w:r>
          </w:p>
        </w:tc>
        <w:tc>
          <w:tcPr>
            <w:tcW w:w="6244" w:type="dxa"/>
          </w:tcPr>
          <w:p w:rsidR="00452A7A" w:rsidRPr="009417AF" w:rsidRDefault="00452A7A" w:rsidP="007F716E">
            <w:pPr>
              <w:rPr>
                <w:lang w:val="en-US"/>
              </w:rPr>
            </w:pPr>
            <w:r w:rsidRPr="009417AF">
              <w:rPr>
                <w:lang w:val="en-US"/>
              </w:rPr>
              <w:t>Set personal alarms directly in the instruments</w:t>
            </w:r>
          </w:p>
        </w:tc>
      </w:tr>
      <w:tr w:rsidR="00452A7A" w:rsidRPr="000F200F" w:rsidTr="007F716E">
        <w:tc>
          <w:tcPr>
            <w:tcW w:w="2968" w:type="dxa"/>
          </w:tcPr>
          <w:p w:rsidR="00452A7A" w:rsidRPr="009417AF" w:rsidRDefault="00452A7A" w:rsidP="007F716E">
            <w:pPr>
              <w:rPr>
                <w:lang w:val="en-US"/>
              </w:rPr>
            </w:pPr>
            <w:r w:rsidRPr="009417AF">
              <w:rPr>
                <w:lang w:val="en-US"/>
              </w:rPr>
              <w:t>Certified alarm setting</w:t>
            </w:r>
          </w:p>
        </w:tc>
        <w:tc>
          <w:tcPr>
            <w:tcW w:w="6244" w:type="dxa"/>
          </w:tcPr>
          <w:p w:rsidR="00452A7A" w:rsidRPr="009417AF" w:rsidRDefault="00452A7A" w:rsidP="007F716E">
            <w:pPr>
              <w:rPr>
                <w:lang w:val="en-US"/>
              </w:rPr>
            </w:pPr>
            <w:r w:rsidRPr="009417AF">
              <w:rPr>
                <w:lang w:val="en-US"/>
              </w:rPr>
              <w:t>Set certified alarms in Field settings</w:t>
            </w:r>
            <w:r>
              <w:rPr>
                <w:lang w:val="en-US"/>
              </w:rPr>
              <w:t xml:space="preserve"> </w:t>
            </w:r>
            <w:r w:rsidRPr="009417AF">
              <w:rPr>
                <w:lang w:val="en-US"/>
              </w:rPr>
              <w:t>&gt;</w:t>
            </w:r>
            <w:r>
              <w:rPr>
                <w:lang w:val="en-US"/>
              </w:rPr>
              <w:t xml:space="preserve"> </w:t>
            </w:r>
            <w:r w:rsidRPr="009417AF">
              <w:rPr>
                <w:lang w:val="en-US"/>
              </w:rPr>
              <w:t>Alarms</w:t>
            </w:r>
          </w:p>
        </w:tc>
      </w:tr>
      <w:tr w:rsidR="00452A7A" w:rsidRPr="000F200F" w:rsidTr="007F716E">
        <w:tc>
          <w:tcPr>
            <w:tcW w:w="2968" w:type="dxa"/>
          </w:tcPr>
          <w:p w:rsidR="00452A7A" w:rsidRPr="009417AF" w:rsidRDefault="00452A7A" w:rsidP="007F716E">
            <w:pPr>
              <w:rPr>
                <w:lang w:val="en-US"/>
              </w:rPr>
            </w:pPr>
            <w:r w:rsidRPr="009417AF">
              <w:rPr>
                <w:lang w:val="en-US"/>
              </w:rPr>
              <w:t>Layout</w:t>
            </w:r>
            <w:r>
              <w:rPr>
                <w:lang w:val="en-US"/>
              </w:rPr>
              <w:fldChar w:fldCharType="begin"/>
            </w:r>
            <w:r>
              <w:rPr>
                <w:lang w:val="en-US"/>
              </w:rPr>
              <w:instrText xml:space="preserve"> XE "</w:instrText>
            </w:r>
            <w:r>
              <w:instrText>Latout"</w:instrText>
            </w:r>
            <w:r>
              <w:rPr>
                <w:lang w:val="en-US"/>
              </w:rPr>
              <w:instrText xml:space="preserve"> </w:instrText>
            </w:r>
            <w:r>
              <w:rPr>
                <w:lang w:val="en-US"/>
              </w:rPr>
              <w:fldChar w:fldCharType="end"/>
            </w:r>
            <w:r w:rsidRPr="009417AF">
              <w:rPr>
                <w:lang w:val="en-US"/>
              </w:rPr>
              <w:t xml:space="preserve"> of instruments</w:t>
            </w:r>
          </w:p>
        </w:tc>
        <w:tc>
          <w:tcPr>
            <w:tcW w:w="6244" w:type="dxa"/>
          </w:tcPr>
          <w:p w:rsidR="00452A7A" w:rsidRPr="009417AF" w:rsidRDefault="00452A7A" w:rsidP="007F716E">
            <w:pPr>
              <w:rPr>
                <w:lang w:val="en-US"/>
              </w:rPr>
            </w:pPr>
            <w:r w:rsidRPr="009417AF">
              <w:rPr>
                <w:lang w:val="en-US"/>
              </w:rPr>
              <w:t>Change layout of instruments (i.e. unit, analogue-digital etc.)</w:t>
            </w:r>
          </w:p>
        </w:tc>
      </w:tr>
      <w:tr w:rsidR="00452A7A" w:rsidRPr="000F200F" w:rsidTr="007F716E">
        <w:tc>
          <w:tcPr>
            <w:tcW w:w="2968" w:type="dxa"/>
          </w:tcPr>
          <w:p w:rsidR="00452A7A" w:rsidRPr="009417AF" w:rsidRDefault="00452A7A" w:rsidP="007F716E">
            <w:pPr>
              <w:rPr>
                <w:lang w:val="en-US"/>
              </w:rPr>
            </w:pPr>
            <w:r w:rsidRPr="009417AF">
              <w:rPr>
                <w:lang w:val="en-US"/>
              </w:rPr>
              <w:t>Configuration of instruments</w:t>
            </w:r>
          </w:p>
        </w:tc>
        <w:tc>
          <w:tcPr>
            <w:tcW w:w="6244" w:type="dxa"/>
          </w:tcPr>
          <w:p w:rsidR="00452A7A" w:rsidRPr="009417AF" w:rsidRDefault="00452A7A" w:rsidP="007F716E">
            <w:pPr>
              <w:rPr>
                <w:lang w:val="en-US"/>
              </w:rPr>
            </w:pPr>
            <w:r w:rsidRPr="009417AF">
              <w:rPr>
                <w:lang w:val="en-US"/>
              </w:rPr>
              <w:t>Change fields that instruments are representing</w:t>
            </w:r>
          </w:p>
        </w:tc>
      </w:tr>
      <w:tr w:rsidR="00452A7A" w:rsidRPr="000F200F" w:rsidTr="007F716E">
        <w:tc>
          <w:tcPr>
            <w:tcW w:w="2968" w:type="dxa"/>
          </w:tcPr>
          <w:p w:rsidR="00452A7A" w:rsidRPr="009417AF" w:rsidRDefault="00452A7A" w:rsidP="007F716E">
            <w:pPr>
              <w:rPr>
                <w:lang w:val="en-US"/>
              </w:rPr>
            </w:pPr>
            <w:r w:rsidRPr="009417AF">
              <w:rPr>
                <w:lang w:val="en-US"/>
              </w:rPr>
              <w:t>Settings</w:t>
            </w:r>
            <w:r>
              <w:rPr>
                <w:lang w:val="en-US"/>
              </w:rPr>
              <w:fldChar w:fldCharType="begin"/>
            </w:r>
            <w:r>
              <w:rPr>
                <w:lang w:val="en-US"/>
              </w:rPr>
              <w:instrText xml:space="preserve"> XE "</w:instrText>
            </w:r>
            <w:r>
              <w:instrText>Settings"</w:instrText>
            </w:r>
            <w:r>
              <w:rPr>
                <w:lang w:val="en-US"/>
              </w:rPr>
              <w:instrText xml:space="preserve"> </w:instrText>
            </w:r>
            <w:r>
              <w:rPr>
                <w:lang w:val="en-US"/>
              </w:rPr>
              <w:fldChar w:fldCharType="end"/>
            </w:r>
            <w:r w:rsidRPr="009417AF">
              <w:rPr>
                <w:lang w:val="en-US"/>
              </w:rPr>
              <w:t xml:space="preserve"> of logging</w:t>
            </w:r>
          </w:p>
        </w:tc>
        <w:tc>
          <w:tcPr>
            <w:tcW w:w="6244" w:type="dxa"/>
          </w:tcPr>
          <w:p w:rsidR="00452A7A" w:rsidRPr="009417AF" w:rsidRDefault="00452A7A" w:rsidP="007F716E">
            <w:pPr>
              <w:rPr>
                <w:lang w:val="en-US"/>
              </w:rPr>
            </w:pPr>
            <w:r w:rsidRPr="009417AF">
              <w:rPr>
                <w:lang w:val="en-US"/>
              </w:rPr>
              <w:t xml:space="preserve">Make logs of incoming data (see </w:t>
            </w:r>
            <w:r>
              <w:rPr>
                <w:lang w:val="en-US"/>
              </w:rPr>
              <w:t>“</w:t>
            </w:r>
            <w:r w:rsidRPr="009417AF">
              <w:rPr>
                <w:lang w:val="en-US"/>
              </w:rPr>
              <w:t>Configuration</w:t>
            </w:r>
            <w:r>
              <w:rPr>
                <w:lang w:val="en-US"/>
              </w:rPr>
              <w:t xml:space="preserve"> </w:t>
            </w:r>
            <w:r w:rsidRPr="009417AF">
              <w:rPr>
                <w:lang w:val="en-US"/>
              </w:rPr>
              <w:t>&gt;</w:t>
            </w:r>
            <w:r>
              <w:rPr>
                <w:lang w:val="en-US"/>
              </w:rPr>
              <w:t xml:space="preserve"> </w:t>
            </w:r>
            <w:r w:rsidRPr="009417AF">
              <w:rPr>
                <w:lang w:val="en-US"/>
              </w:rPr>
              <w:t>Field settings</w:t>
            </w:r>
            <w:r>
              <w:rPr>
                <w:lang w:val="en-US"/>
              </w:rPr>
              <w:t xml:space="preserve"> </w:t>
            </w:r>
            <w:r w:rsidRPr="009417AF">
              <w:rPr>
                <w:lang w:val="en-US"/>
              </w:rPr>
              <w:t>&gt;</w:t>
            </w:r>
            <w:r>
              <w:rPr>
                <w:lang w:val="en-US"/>
              </w:rPr>
              <w:t xml:space="preserve"> </w:t>
            </w:r>
            <w:r w:rsidRPr="009417AF">
              <w:rPr>
                <w:lang w:val="en-US"/>
              </w:rPr>
              <w:t>log</w:t>
            </w:r>
            <w:r>
              <w:rPr>
                <w:lang w:val="en-US"/>
              </w:rPr>
              <w:t>”</w:t>
            </w:r>
            <w:r w:rsidRPr="009417AF">
              <w:rPr>
                <w:lang w:val="en-US"/>
              </w:rPr>
              <w:t>)</w:t>
            </w:r>
          </w:p>
        </w:tc>
      </w:tr>
      <w:tr w:rsidR="00452A7A" w:rsidRPr="000F200F" w:rsidTr="007F716E">
        <w:tc>
          <w:tcPr>
            <w:tcW w:w="2968" w:type="dxa"/>
          </w:tcPr>
          <w:p w:rsidR="00452A7A" w:rsidRPr="009417AF" w:rsidRDefault="00452A7A" w:rsidP="007F716E">
            <w:pPr>
              <w:rPr>
                <w:lang w:val="en-US"/>
              </w:rPr>
            </w:pPr>
            <w:r w:rsidRPr="009417AF">
              <w:rPr>
                <w:lang w:val="en-US"/>
              </w:rPr>
              <w:t>Able to close application</w:t>
            </w:r>
          </w:p>
        </w:tc>
        <w:tc>
          <w:tcPr>
            <w:tcW w:w="6244" w:type="dxa"/>
          </w:tcPr>
          <w:p w:rsidR="00452A7A" w:rsidRPr="009417AF" w:rsidRDefault="00452A7A" w:rsidP="007F716E">
            <w:pPr>
              <w:rPr>
                <w:lang w:val="en-US"/>
              </w:rPr>
            </w:pPr>
            <w:r w:rsidRPr="009417AF">
              <w:rPr>
                <w:lang w:val="en-US"/>
              </w:rPr>
              <w:t>Decides if the button to close FT is available</w:t>
            </w:r>
          </w:p>
        </w:tc>
      </w:tr>
      <w:tr w:rsidR="00452A7A" w:rsidRPr="000F200F" w:rsidTr="007F716E">
        <w:tc>
          <w:tcPr>
            <w:tcW w:w="2968" w:type="dxa"/>
          </w:tcPr>
          <w:p w:rsidR="00452A7A" w:rsidRPr="009417AF" w:rsidRDefault="00452A7A" w:rsidP="007F716E">
            <w:pPr>
              <w:rPr>
                <w:lang w:val="en-US"/>
              </w:rPr>
            </w:pPr>
            <w:r w:rsidRPr="009417AF">
              <w:rPr>
                <w:lang w:val="en-US"/>
              </w:rPr>
              <w:t>Settings</w:t>
            </w:r>
            <w:r>
              <w:rPr>
                <w:lang w:val="en-US"/>
              </w:rPr>
              <w:fldChar w:fldCharType="begin"/>
            </w:r>
            <w:r>
              <w:rPr>
                <w:lang w:val="en-US"/>
              </w:rPr>
              <w:instrText xml:space="preserve"> XE "</w:instrText>
            </w:r>
            <w:r>
              <w:instrText>Settings"</w:instrText>
            </w:r>
            <w:r>
              <w:rPr>
                <w:lang w:val="en-US"/>
              </w:rPr>
              <w:instrText xml:space="preserve"> </w:instrText>
            </w:r>
            <w:r>
              <w:rPr>
                <w:lang w:val="en-US"/>
              </w:rPr>
              <w:fldChar w:fldCharType="end"/>
            </w:r>
            <w:r w:rsidRPr="009417AF">
              <w:rPr>
                <w:lang w:val="en-US"/>
              </w:rPr>
              <w:t xml:space="preserve"> of sliders</w:t>
            </w:r>
          </w:p>
        </w:tc>
        <w:tc>
          <w:tcPr>
            <w:tcW w:w="6244" w:type="dxa"/>
          </w:tcPr>
          <w:p w:rsidR="00452A7A" w:rsidRPr="009417AF" w:rsidRDefault="00452A7A" w:rsidP="007F716E">
            <w:pPr>
              <w:rPr>
                <w:lang w:val="en-US"/>
              </w:rPr>
            </w:pPr>
            <w:r w:rsidRPr="009417AF">
              <w:rPr>
                <w:lang w:val="en-US"/>
              </w:rPr>
              <w:t>Allow setting of sliders in layout viewer</w:t>
            </w:r>
          </w:p>
        </w:tc>
      </w:tr>
      <w:tr w:rsidR="00452A7A" w:rsidRPr="000F200F" w:rsidTr="007F716E">
        <w:tc>
          <w:tcPr>
            <w:tcW w:w="2968" w:type="dxa"/>
          </w:tcPr>
          <w:p w:rsidR="00452A7A" w:rsidRPr="009417AF" w:rsidRDefault="00452A7A" w:rsidP="007F716E">
            <w:pPr>
              <w:rPr>
                <w:lang w:val="en-US"/>
              </w:rPr>
            </w:pPr>
            <w:r w:rsidRPr="009417AF">
              <w:rPr>
                <w:lang w:val="en-US"/>
              </w:rPr>
              <w:t>Edit layout viewer</w:t>
            </w:r>
          </w:p>
        </w:tc>
        <w:tc>
          <w:tcPr>
            <w:tcW w:w="6244" w:type="dxa"/>
          </w:tcPr>
          <w:p w:rsidR="00452A7A" w:rsidRPr="009417AF" w:rsidRDefault="00452A7A" w:rsidP="007F716E">
            <w:pPr>
              <w:rPr>
                <w:lang w:val="en-US"/>
              </w:rPr>
            </w:pPr>
            <w:r w:rsidRPr="009417AF">
              <w:rPr>
                <w:lang w:val="en-US"/>
              </w:rPr>
              <w:t>Makes it possible to change the layout viewer</w:t>
            </w:r>
          </w:p>
        </w:tc>
      </w:tr>
      <w:tr w:rsidR="00452A7A" w:rsidRPr="000F200F" w:rsidTr="007F716E">
        <w:tc>
          <w:tcPr>
            <w:tcW w:w="2968" w:type="dxa"/>
          </w:tcPr>
          <w:p w:rsidR="00452A7A" w:rsidRPr="009417AF" w:rsidRDefault="00452A7A" w:rsidP="007F716E">
            <w:pPr>
              <w:rPr>
                <w:lang w:val="en-US"/>
              </w:rPr>
            </w:pPr>
            <w:r>
              <w:rPr>
                <w:lang w:val="en-US"/>
              </w:rPr>
              <w:t>Settings</w:t>
            </w:r>
            <w:r>
              <w:rPr>
                <w:lang w:val="en-US"/>
              </w:rPr>
              <w:fldChar w:fldCharType="begin"/>
            </w:r>
            <w:r>
              <w:rPr>
                <w:lang w:val="en-US"/>
              </w:rPr>
              <w:instrText xml:space="preserve"> XE "</w:instrText>
            </w:r>
            <w:r>
              <w:instrText>Settings"</w:instrText>
            </w:r>
            <w:r>
              <w:rPr>
                <w:lang w:val="en-US"/>
              </w:rPr>
              <w:instrText xml:space="preserve"> </w:instrText>
            </w:r>
            <w:r>
              <w:rPr>
                <w:lang w:val="en-US"/>
              </w:rPr>
              <w:fldChar w:fldCharType="end"/>
            </w:r>
            <w:r>
              <w:rPr>
                <w:lang w:val="en-US"/>
              </w:rPr>
              <w:t xml:space="preserve"> &gt; </w:t>
            </w:r>
            <w:r w:rsidRPr="009417AF">
              <w:rPr>
                <w:lang w:val="en-US"/>
              </w:rPr>
              <w:t>Field settings</w:t>
            </w:r>
          </w:p>
        </w:tc>
        <w:tc>
          <w:tcPr>
            <w:tcW w:w="6244" w:type="dxa"/>
          </w:tcPr>
          <w:p w:rsidR="00452A7A" w:rsidRPr="009417AF" w:rsidRDefault="00452A7A" w:rsidP="007F716E">
            <w:pPr>
              <w:rPr>
                <w:lang w:val="en-US"/>
              </w:rPr>
            </w:pPr>
            <w:r w:rsidRPr="009417AF">
              <w:rPr>
                <w:lang w:val="en-US"/>
              </w:rPr>
              <w:t xml:space="preserve">Allows changing the field settings (see </w:t>
            </w:r>
            <w:r>
              <w:rPr>
                <w:lang w:val="en-US"/>
              </w:rPr>
              <w:t>“</w:t>
            </w:r>
            <w:r w:rsidRPr="009417AF">
              <w:rPr>
                <w:lang w:val="en-US"/>
              </w:rPr>
              <w:t>Tools</w:t>
            </w:r>
            <w:r>
              <w:rPr>
                <w:lang w:val="en-US"/>
              </w:rPr>
              <w:t xml:space="preserve"> </w:t>
            </w:r>
            <w:r w:rsidRPr="009417AF">
              <w:rPr>
                <w:lang w:val="en-US"/>
              </w:rPr>
              <w:t>&gt;</w:t>
            </w:r>
            <w:r>
              <w:rPr>
                <w:lang w:val="en-US"/>
              </w:rPr>
              <w:t xml:space="preserve"> </w:t>
            </w:r>
            <w:r w:rsidRPr="009417AF">
              <w:rPr>
                <w:lang w:val="en-US"/>
              </w:rPr>
              <w:t>Field Settings</w:t>
            </w:r>
            <w:r>
              <w:rPr>
                <w:lang w:val="en-US"/>
              </w:rPr>
              <w:t>”</w:t>
            </w:r>
            <w:r>
              <w:rPr>
                <w:lang w:val="en-US"/>
              </w:rPr>
              <w:fldChar w:fldCharType="begin"/>
            </w:r>
            <w:r>
              <w:rPr>
                <w:lang w:val="en-US"/>
              </w:rPr>
              <w:instrText xml:space="preserve"> XE "</w:instrText>
            </w:r>
            <w:r w:rsidRPr="00CA46A0">
              <w:rPr>
                <w:lang w:val="en-US"/>
              </w:rPr>
              <w:instrText>Settings"</w:instrText>
            </w:r>
            <w:r>
              <w:rPr>
                <w:lang w:val="en-US"/>
              </w:rPr>
              <w:instrText xml:space="preserve"> </w:instrText>
            </w:r>
            <w:r>
              <w:rPr>
                <w:lang w:val="en-US"/>
              </w:rPr>
              <w:fldChar w:fldCharType="end"/>
            </w:r>
            <w:r w:rsidRPr="009417AF">
              <w:rPr>
                <w:lang w:val="en-US"/>
              </w:rPr>
              <w:t xml:space="preserve">) </w:t>
            </w:r>
          </w:p>
        </w:tc>
      </w:tr>
      <w:tr w:rsidR="00452A7A" w:rsidRPr="000F200F" w:rsidTr="007F716E">
        <w:tc>
          <w:tcPr>
            <w:tcW w:w="2968" w:type="dxa"/>
          </w:tcPr>
          <w:p w:rsidR="00452A7A" w:rsidRPr="009417AF" w:rsidRDefault="00452A7A" w:rsidP="007F716E">
            <w:pPr>
              <w:rPr>
                <w:lang w:val="en-US"/>
              </w:rPr>
            </w:pPr>
            <w:r>
              <w:rPr>
                <w:lang w:val="en-US"/>
              </w:rPr>
              <w:t>Settings</w:t>
            </w:r>
            <w:r>
              <w:rPr>
                <w:lang w:val="en-US"/>
              </w:rPr>
              <w:fldChar w:fldCharType="begin"/>
            </w:r>
            <w:r>
              <w:rPr>
                <w:lang w:val="en-US"/>
              </w:rPr>
              <w:instrText xml:space="preserve"> XE "</w:instrText>
            </w:r>
            <w:r>
              <w:instrText>Settings"</w:instrText>
            </w:r>
            <w:r>
              <w:rPr>
                <w:lang w:val="en-US"/>
              </w:rPr>
              <w:instrText xml:space="preserve"> </w:instrText>
            </w:r>
            <w:r>
              <w:rPr>
                <w:lang w:val="en-US"/>
              </w:rPr>
              <w:fldChar w:fldCharType="end"/>
            </w:r>
            <w:r>
              <w:rPr>
                <w:lang w:val="en-US"/>
              </w:rPr>
              <w:t xml:space="preserve"> &gt; </w:t>
            </w:r>
            <w:r w:rsidRPr="009417AF">
              <w:rPr>
                <w:lang w:val="en-US"/>
              </w:rPr>
              <w:t>Preferences</w:t>
            </w:r>
          </w:p>
        </w:tc>
        <w:tc>
          <w:tcPr>
            <w:tcW w:w="6244" w:type="dxa"/>
          </w:tcPr>
          <w:p w:rsidR="00452A7A" w:rsidRPr="009417AF" w:rsidRDefault="00452A7A" w:rsidP="007F716E">
            <w:pPr>
              <w:rPr>
                <w:lang w:val="en-US"/>
              </w:rPr>
            </w:pPr>
            <w:r w:rsidRPr="009417AF">
              <w:rPr>
                <w:lang w:val="en-US"/>
              </w:rPr>
              <w:t xml:space="preserve">Allows changing the preferences (see </w:t>
            </w:r>
            <w:r>
              <w:rPr>
                <w:lang w:val="en-US"/>
              </w:rPr>
              <w:t>“</w:t>
            </w:r>
            <w:r w:rsidRPr="009417AF">
              <w:rPr>
                <w:lang w:val="en-US"/>
              </w:rPr>
              <w:t>Tools</w:t>
            </w:r>
            <w:r>
              <w:rPr>
                <w:lang w:val="en-US"/>
              </w:rPr>
              <w:t xml:space="preserve"> </w:t>
            </w:r>
            <w:r w:rsidRPr="009417AF">
              <w:rPr>
                <w:lang w:val="en-US"/>
              </w:rPr>
              <w:t>&gt;</w:t>
            </w:r>
            <w:r>
              <w:rPr>
                <w:lang w:val="en-US"/>
              </w:rPr>
              <w:t xml:space="preserve"> </w:t>
            </w:r>
            <w:r w:rsidRPr="009417AF">
              <w:rPr>
                <w:lang w:val="en-US"/>
              </w:rPr>
              <w:t>Preferences</w:t>
            </w:r>
            <w:r>
              <w:rPr>
                <w:lang w:val="en-US"/>
              </w:rPr>
              <w:t>”</w:t>
            </w:r>
            <w:r w:rsidRPr="009417AF">
              <w:rPr>
                <w:lang w:val="en-US"/>
              </w:rPr>
              <w:t>)</w:t>
            </w:r>
          </w:p>
        </w:tc>
      </w:tr>
      <w:tr w:rsidR="00452A7A" w:rsidRPr="000F200F" w:rsidTr="007F716E">
        <w:tc>
          <w:tcPr>
            <w:tcW w:w="2968" w:type="dxa"/>
          </w:tcPr>
          <w:p w:rsidR="00452A7A" w:rsidRPr="009417AF" w:rsidRDefault="00452A7A" w:rsidP="007F716E">
            <w:pPr>
              <w:rPr>
                <w:lang w:val="en-US"/>
              </w:rPr>
            </w:pPr>
            <w:r>
              <w:rPr>
                <w:lang w:val="en-US"/>
              </w:rPr>
              <w:t>Settings</w:t>
            </w:r>
            <w:r>
              <w:rPr>
                <w:lang w:val="en-US"/>
              </w:rPr>
              <w:fldChar w:fldCharType="begin"/>
            </w:r>
            <w:r>
              <w:rPr>
                <w:lang w:val="en-US"/>
              </w:rPr>
              <w:instrText xml:space="preserve"> XE "</w:instrText>
            </w:r>
            <w:r>
              <w:instrText>Settings"</w:instrText>
            </w:r>
            <w:r>
              <w:rPr>
                <w:lang w:val="en-US"/>
              </w:rPr>
              <w:instrText xml:space="preserve"> </w:instrText>
            </w:r>
            <w:r>
              <w:rPr>
                <w:lang w:val="en-US"/>
              </w:rPr>
              <w:fldChar w:fldCharType="end"/>
            </w:r>
            <w:r>
              <w:rPr>
                <w:lang w:val="en-US"/>
              </w:rPr>
              <w:t xml:space="preserve"> &gt; </w:t>
            </w:r>
            <w:r w:rsidRPr="009417AF">
              <w:rPr>
                <w:lang w:val="en-US"/>
              </w:rPr>
              <w:t>Taskbar</w:t>
            </w:r>
          </w:p>
        </w:tc>
        <w:tc>
          <w:tcPr>
            <w:tcW w:w="6244" w:type="dxa"/>
          </w:tcPr>
          <w:p w:rsidR="00452A7A" w:rsidRPr="009417AF" w:rsidRDefault="00452A7A" w:rsidP="007F716E">
            <w:pPr>
              <w:rPr>
                <w:lang w:val="en-US"/>
              </w:rPr>
            </w:pPr>
            <w:r w:rsidRPr="009417AF">
              <w:rPr>
                <w:lang w:val="en-US"/>
              </w:rPr>
              <w:t xml:space="preserve">Allows changing the taskbar (see </w:t>
            </w:r>
            <w:r>
              <w:rPr>
                <w:lang w:val="en-US"/>
              </w:rPr>
              <w:t>“</w:t>
            </w:r>
            <w:r w:rsidRPr="009417AF">
              <w:rPr>
                <w:lang w:val="en-US"/>
              </w:rPr>
              <w:t>Tools</w:t>
            </w:r>
            <w:r>
              <w:rPr>
                <w:lang w:val="en-US"/>
              </w:rPr>
              <w:t xml:space="preserve"> </w:t>
            </w:r>
            <w:r w:rsidRPr="009417AF">
              <w:rPr>
                <w:lang w:val="en-US"/>
              </w:rPr>
              <w:t>&gt;</w:t>
            </w:r>
            <w:r>
              <w:rPr>
                <w:lang w:val="en-US"/>
              </w:rPr>
              <w:t xml:space="preserve"> </w:t>
            </w:r>
            <w:r w:rsidRPr="009417AF">
              <w:rPr>
                <w:lang w:val="en-US"/>
              </w:rPr>
              <w:t>Taskbar</w:t>
            </w:r>
            <w:r>
              <w:rPr>
                <w:lang w:val="en-US"/>
              </w:rPr>
              <w:t>”</w:t>
            </w:r>
            <w:r w:rsidRPr="009417AF">
              <w:rPr>
                <w:lang w:val="en-US"/>
              </w:rPr>
              <w:t>)</w:t>
            </w:r>
          </w:p>
        </w:tc>
      </w:tr>
      <w:tr w:rsidR="00452A7A" w:rsidRPr="000F200F" w:rsidTr="007F716E">
        <w:tc>
          <w:tcPr>
            <w:tcW w:w="2968" w:type="dxa"/>
          </w:tcPr>
          <w:p w:rsidR="00452A7A" w:rsidRPr="009417AF" w:rsidRDefault="00452A7A" w:rsidP="007F716E">
            <w:pPr>
              <w:rPr>
                <w:lang w:val="en-US"/>
              </w:rPr>
            </w:pPr>
            <w:r>
              <w:rPr>
                <w:lang w:val="en-US"/>
              </w:rPr>
              <w:t>Settings</w:t>
            </w:r>
            <w:r>
              <w:rPr>
                <w:lang w:val="en-US"/>
              </w:rPr>
              <w:fldChar w:fldCharType="begin"/>
            </w:r>
            <w:r>
              <w:rPr>
                <w:lang w:val="en-US"/>
              </w:rPr>
              <w:instrText xml:space="preserve"> XE "</w:instrText>
            </w:r>
            <w:r>
              <w:instrText>Settings"</w:instrText>
            </w:r>
            <w:r>
              <w:rPr>
                <w:lang w:val="en-US"/>
              </w:rPr>
              <w:instrText xml:space="preserve"> </w:instrText>
            </w:r>
            <w:r>
              <w:rPr>
                <w:lang w:val="en-US"/>
              </w:rPr>
              <w:fldChar w:fldCharType="end"/>
            </w:r>
            <w:r>
              <w:rPr>
                <w:lang w:val="en-US"/>
              </w:rPr>
              <w:t xml:space="preserve"> &gt; </w:t>
            </w:r>
            <w:r w:rsidRPr="009417AF">
              <w:rPr>
                <w:lang w:val="en-US"/>
              </w:rPr>
              <w:t>NMEA/GPS</w:t>
            </w:r>
          </w:p>
        </w:tc>
        <w:tc>
          <w:tcPr>
            <w:tcW w:w="6244" w:type="dxa"/>
          </w:tcPr>
          <w:p w:rsidR="00452A7A" w:rsidRPr="009417AF" w:rsidRDefault="00452A7A" w:rsidP="007F716E">
            <w:pPr>
              <w:rPr>
                <w:lang w:val="en-US"/>
              </w:rPr>
            </w:pPr>
            <w:r w:rsidRPr="009417AF">
              <w:rPr>
                <w:lang w:val="en-US"/>
              </w:rPr>
              <w:t xml:space="preserve">Allows using </w:t>
            </w:r>
            <w:r>
              <w:rPr>
                <w:lang w:val="en-US"/>
              </w:rPr>
              <w:t>“</w:t>
            </w:r>
            <w:r w:rsidRPr="009417AF">
              <w:rPr>
                <w:lang w:val="en-US"/>
              </w:rPr>
              <w:t>Tools</w:t>
            </w:r>
            <w:r>
              <w:rPr>
                <w:lang w:val="en-US"/>
              </w:rPr>
              <w:t xml:space="preserve"> </w:t>
            </w:r>
            <w:r w:rsidRPr="009417AF">
              <w:rPr>
                <w:lang w:val="en-US"/>
              </w:rPr>
              <w:t>&gt;</w:t>
            </w:r>
            <w:r>
              <w:rPr>
                <w:lang w:val="en-US"/>
              </w:rPr>
              <w:t xml:space="preserve"> </w:t>
            </w:r>
            <w:r w:rsidRPr="009417AF">
              <w:rPr>
                <w:lang w:val="en-US"/>
              </w:rPr>
              <w:t>NMEA/GPS</w:t>
            </w:r>
            <w:r>
              <w:rPr>
                <w:lang w:val="en-US"/>
              </w:rPr>
              <w:t>”</w:t>
            </w:r>
            <w:r w:rsidRPr="009417AF">
              <w:rPr>
                <w:lang w:val="en-US"/>
              </w:rPr>
              <w:t xml:space="preserve"> tab</w:t>
            </w:r>
          </w:p>
        </w:tc>
      </w:tr>
      <w:tr w:rsidR="00452A7A" w:rsidRPr="000F200F" w:rsidTr="007F716E">
        <w:tc>
          <w:tcPr>
            <w:tcW w:w="2968" w:type="dxa"/>
          </w:tcPr>
          <w:p w:rsidR="00452A7A" w:rsidRPr="009417AF" w:rsidRDefault="00452A7A" w:rsidP="007F716E">
            <w:pPr>
              <w:rPr>
                <w:lang w:val="en-US"/>
              </w:rPr>
            </w:pPr>
            <w:r>
              <w:rPr>
                <w:lang w:val="en-US"/>
              </w:rPr>
              <w:t>Settings</w:t>
            </w:r>
            <w:r>
              <w:rPr>
                <w:lang w:val="en-US"/>
              </w:rPr>
              <w:fldChar w:fldCharType="begin"/>
            </w:r>
            <w:r>
              <w:rPr>
                <w:lang w:val="en-US"/>
              </w:rPr>
              <w:instrText xml:space="preserve"> XE "</w:instrText>
            </w:r>
            <w:r>
              <w:instrText>Settings"</w:instrText>
            </w:r>
            <w:r>
              <w:rPr>
                <w:lang w:val="en-US"/>
              </w:rPr>
              <w:instrText xml:space="preserve"> </w:instrText>
            </w:r>
            <w:r>
              <w:rPr>
                <w:lang w:val="en-US"/>
              </w:rPr>
              <w:fldChar w:fldCharType="end"/>
            </w:r>
            <w:r>
              <w:rPr>
                <w:lang w:val="en-US"/>
              </w:rPr>
              <w:t xml:space="preserve"> &gt; </w:t>
            </w:r>
            <w:r w:rsidRPr="009417AF">
              <w:rPr>
                <w:lang w:val="en-US"/>
              </w:rPr>
              <w:t>Configuration</w:t>
            </w:r>
          </w:p>
        </w:tc>
        <w:tc>
          <w:tcPr>
            <w:tcW w:w="6244" w:type="dxa"/>
          </w:tcPr>
          <w:p w:rsidR="00452A7A" w:rsidRPr="009417AF" w:rsidRDefault="00452A7A" w:rsidP="007F716E">
            <w:pPr>
              <w:rPr>
                <w:lang w:val="en-US"/>
              </w:rPr>
            </w:pPr>
            <w:r w:rsidRPr="009417AF">
              <w:rPr>
                <w:lang w:val="en-US"/>
              </w:rPr>
              <w:t>Allows changing of configuration settings</w:t>
            </w:r>
          </w:p>
        </w:tc>
      </w:tr>
    </w:tbl>
    <w:p w:rsidR="00452A7A" w:rsidRDefault="00452A7A" w:rsidP="00452A7A">
      <w:pPr>
        <w:rPr>
          <w:lang w:val="en-US"/>
        </w:rPr>
      </w:pPr>
    </w:p>
    <w:p w:rsidR="00452A7A" w:rsidRDefault="00452A7A" w:rsidP="00452A7A">
      <w:pPr>
        <w:rPr>
          <w:lang w:val="en-US"/>
        </w:rPr>
      </w:pPr>
    </w:p>
    <w:p w:rsidR="00452A7A" w:rsidRPr="00F51F12" w:rsidRDefault="00452A7A" w:rsidP="00452A7A">
      <w:pPr>
        <w:numPr>
          <w:ilvl w:val="0"/>
          <w:numId w:val="30"/>
        </w:numPr>
        <w:rPr>
          <w:b/>
          <w:lang w:val="en-US"/>
        </w:rPr>
      </w:pPr>
      <w:r w:rsidRPr="00221EBA">
        <w:rPr>
          <w:b/>
          <w:lang w:val="en-US"/>
        </w:rPr>
        <w:t>Administrator</w:t>
      </w:r>
      <w:r>
        <w:rPr>
          <w:b/>
          <w:lang w:val="en-US"/>
        </w:rPr>
        <w:t xml:space="preserve"> rights</w:t>
      </w:r>
      <w:r>
        <w:rPr>
          <w:b/>
          <w:lang w:val="en-US"/>
        </w:rPr>
        <w:br/>
      </w:r>
      <w:proofErr w:type="gramStart"/>
      <w:r>
        <w:rPr>
          <w:lang w:val="en-US"/>
        </w:rPr>
        <w:t>All</w:t>
      </w:r>
      <w:proofErr w:type="gramEnd"/>
      <w:r>
        <w:rPr>
          <w:lang w:val="en-US"/>
        </w:rPr>
        <w:t xml:space="preserve"> rights.</w:t>
      </w:r>
    </w:p>
    <w:p w:rsidR="00452A7A" w:rsidRDefault="00452A7A" w:rsidP="00452A7A">
      <w:pPr>
        <w:numPr>
          <w:ilvl w:val="0"/>
          <w:numId w:val="30"/>
        </w:numPr>
        <w:rPr>
          <w:lang w:val="en-US"/>
        </w:rPr>
      </w:pPr>
      <w:r w:rsidRPr="00ED7829">
        <w:rPr>
          <w:b/>
          <w:lang w:val="en-US"/>
        </w:rPr>
        <w:t>Operator</w:t>
      </w:r>
      <w:r>
        <w:rPr>
          <w:b/>
          <w:lang w:val="en-US"/>
        </w:rPr>
        <w:t xml:space="preserve"> </w:t>
      </w:r>
      <w:r w:rsidRPr="00F51F12">
        <w:rPr>
          <w:b/>
          <w:lang w:val="en-US"/>
        </w:rPr>
        <w:t>rights</w:t>
      </w:r>
      <w:r>
        <w:rPr>
          <w:lang w:val="en-US"/>
        </w:rPr>
        <w:br/>
      </w:r>
      <w:r w:rsidR="00CD49BB">
        <w:rPr>
          <w:lang w:val="en-US"/>
        </w:rPr>
        <w:t>Limited rights to prevent accidental alterations</w:t>
      </w:r>
    </w:p>
    <w:p w:rsidR="00452A7A" w:rsidRDefault="00CD49BB" w:rsidP="00452A7A">
      <w:pPr>
        <w:rPr>
          <w:lang w:val="en-US"/>
        </w:rPr>
      </w:pPr>
      <w:r>
        <w:rPr>
          <w:bCs/>
          <w:i/>
          <w:noProof/>
          <w:lang w:val="nl-NL" w:eastAsia="nl-NL"/>
        </w:rPr>
        <w:drawing>
          <wp:anchor distT="0" distB="0" distL="114300" distR="114300" simplePos="0" relativeHeight="251701248" behindDoc="0" locked="0" layoutInCell="1" allowOverlap="1" wp14:anchorId="28449329" wp14:editId="69CE5FF6">
            <wp:simplePos x="0" y="0"/>
            <wp:positionH relativeFrom="column">
              <wp:posOffset>57150</wp:posOffset>
            </wp:positionH>
            <wp:positionV relativeFrom="paragraph">
              <wp:posOffset>151130</wp:posOffset>
            </wp:positionV>
            <wp:extent cx="513715" cy="449580"/>
            <wp:effectExtent l="19050" t="0" r="635" b="0"/>
            <wp:wrapSquare wrapText="bothSides"/>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critical.png"/>
                    <pic:cNvPicPr/>
                  </pic:nvPicPr>
                  <pic:blipFill>
                    <a:blip r:embed="rId11" cstate="print"/>
                    <a:stretch>
                      <a:fillRect/>
                    </a:stretch>
                  </pic:blipFill>
                  <pic:spPr>
                    <a:xfrm>
                      <a:off x="0" y="0"/>
                      <a:ext cx="513715" cy="449580"/>
                    </a:xfrm>
                    <a:prstGeom prst="rect">
                      <a:avLst/>
                    </a:prstGeom>
                  </pic:spPr>
                </pic:pic>
              </a:graphicData>
            </a:graphic>
          </wp:anchor>
        </w:drawing>
      </w:r>
    </w:p>
    <w:p w:rsidR="00CD49BB" w:rsidRDefault="00CD49BB" w:rsidP="00452A7A">
      <w:pPr>
        <w:pStyle w:val="Text"/>
        <w:rPr>
          <w:i/>
          <w:lang w:val="en-US"/>
        </w:rPr>
      </w:pPr>
    </w:p>
    <w:p w:rsidR="00CD49BB" w:rsidRDefault="00CD49BB" w:rsidP="00452A7A">
      <w:pPr>
        <w:pStyle w:val="Text"/>
        <w:rPr>
          <w:i/>
          <w:lang w:val="en-US"/>
        </w:rPr>
      </w:pPr>
    </w:p>
    <w:p w:rsidR="00452A7A" w:rsidRDefault="00452A7A" w:rsidP="00452A7A">
      <w:pPr>
        <w:pStyle w:val="Text"/>
        <w:rPr>
          <w:i/>
          <w:lang w:val="en-US"/>
        </w:rPr>
      </w:pPr>
      <w:r>
        <w:rPr>
          <w:i/>
          <w:lang w:val="en-US"/>
        </w:rPr>
        <w:t>Under “</w:t>
      </w:r>
      <w:r w:rsidRPr="00F51F12">
        <w:rPr>
          <w:i/>
          <w:lang w:val="en-US"/>
        </w:rPr>
        <w:t>Operator</w:t>
      </w:r>
      <w:r>
        <w:rPr>
          <w:i/>
          <w:lang w:val="en-US"/>
        </w:rPr>
        <w:t xml:space="preserve"> rights”</w:t>
      </w:r>
      <w:r w:rsidRPr="00F51F12">
        <w:rPr>
          <w:i/>
          <w:lang w:val="en-US"/>
        </w:rPr>
        <w:t xml:space="preserve"> </w:t>
      </w:r>
      <w:r>
        <w:rPr>
          <w:i/>
          <w:lang w:val="en-US"/>
        </w:rPr>
        <w:t>you will NEVER get the</w:t>
      </w:r>
      <w:r w:rsidRPr="00F51F12">
        <w:rPr>
          <w:i/>
          <w:lang w:val="en-US"/>
        </w:rPr>
        <w:t xml:space="preserve"> rights</w:t>
      </w:r>
      <w:r>
        <w:rPr>
          <w:i/>
          <w:lang w:val="en-US"/>
        </w:rPr>
        <w:t xml:space="preserve"> as mentioned below.</w:t>
      </w:r>
    </w:p>
    <w:p w:rsidR="00452A7A" w:rsidRPr="0068123C" w:rsidRDefault="00452A7A" w:rsidP="00452A7A">
      <w:pPr>
        <w:pStyle w:val="Text"/>
        <w:ind w:firstLine="360"/>
        <w:rPr>
          <w:i/>
          <w:lang w:val="en-US"/>
        </w:rPr>
      </w:pPr>
    </w:p>
    <w:p w:rsidR="00452A7A" w:rsidRDefault="00452A7A" w:rsidP="00452A7A">
      <w:pPr>
        <w:pStyle w:val="Text"/>
        <w:numPr>
          <w:ilvl w:val="0"/>
          <w:numId w:val="31"/>
        </w:numPr>
        <w:rPr>
          <w:lang w:val="en-US"/>
        </w:rPr>
      </w:pPr>
      <w:r>
        <w:rPr>
          <w:lang w:val="en-US"/>
        </w:rPr>
        <w:t>Administrator rights</w:t>
      </w:r>
    </w:p>
    <w:p w:rsidR="00452A7A" w:rsidRDefault="00452A7A" w:rsidP="00452A7A">
      <w:pPr>
        <w:pStyle w:val="Text"/>
        <w:numPr>
          <w:ilvl w:val="0"/>
          <w:numId w:val="31"/>
        </w:numPr>
        <w:rPr>
          <w:lang w:val="en-US"/>
        </w:rPr>
      </w:pPr>
      <w:r>
        <w:rPr>
          <w:lang w:val="en-US"/>
        </w:rPr>
        <w:t>Certified alarm setting</w:t>
      </w:r>
    </w:p>
    <w:p w:rsidR="00452A7A" w:rsidRDefault="00452A7A" w:rsidP="00452A7A">
      <w:pPr>
        <w:pStyle w:val="Text"/>
        <w:numPr>
          <w:ilvl w:val="0"/>
          <w:numId w:val="31"/>
        </w:numPr>
        <w:rPr>
          <w:lang w:val="en-US"/>
        </w:rPr>
      </w:pPr>
      <w:r w:rsidRPr="003252EF">
        <w:rPr>
          <w:lang w:val="en-US"/>
        </w:rPr>
        <w:t xml:space="preserve">Configuration of </w:t>
      </w:r>
      <w:r>
        <w:rPr>
          <w:lang w:val="en-US"/>
        </w:rPr>
        <w:t>i</w:t>
      </w:r>
      <w:r w:rsidRPr="003252EF">
        <w:rPr>
          <w:lang w:val="en-US"/>
        </w:rPr>
        <w:t>nstruments</w:t>
      </w:r>
    </w:p>
    <w:p w:rsidR="00452A7A" w:rsidRDefault="00452A7A" w:rsidP="00452A7A">
      <w:pPr>
        <w:pStyle w:val="Text"/>
        <w:numPr>
          <w:ilvl w:val="0"/>
          <w:numId w:val="31"/>
        </w:numPr>
        <w:rPr>
          <w:lang w:val="en-US"/>
        </w:rPr>
      </w:pPr>
      <w:r w:rsidRPr="003252EF">
        <w:rPr>
          <w:lang w:val="en-US"/>
        </w:rPr>
        <w:t>Settings</w:t>
      </w:r>
      <w:r>
        <w:rPr>
          <w:lang w:val="en-US"/>
        </w:rPr>
        <w:fldChar w:fldCharType="begin"/>
      </w:r>
      <w:r>
        <w:rPr>
          <w:lang w:val="en-US"/>
        </w:rPr>
        <w:instrText xml:space="preserve"> XE "</w:instrText>
      </w:r>
      <w:r>
        <w:instrText>Settings"</w:instrText>
      </w:r>
      <w:r>
        <w:rPr>
          <w:lang w:val="en-US"/>
        </w:rPr>
        <w:instrText xml:space="preserve"> </w:instrText>
      </w:r>
      <w:r>
        <w:rPr>
          <w:lang w:val="en-US"/>
        </w:rPr>
        <w:fldChar w:fldCharType="end"/>
      </w:r>
      <w:r w:rsidRPr="003252EF">
        <w:rPr>
          <w:lang w:val="en-US"/>
        </w:rPr>
        <w:t xml:space="preserve"> of logging</w:t>
      </w:r>
    </w:p>
    <w:p w:rsidR="00452A7A" w:rsidRDefault="00452A7A" w:rsidP="00452A7A">
      <w:pPr>
        <w:pStyle w:val="Text"/>
        <w:numPr>
          <w:ilvl w:val="0"/>
          <w:numId w:val="31"/>
        </w:numPr>
        <w:rPr>
          <w:lang w:val="en-US"/>
        </w:rPr>
      </w:pPr>
      <w:r w:rsidRPr="003252EF">
        <w:rPr>
          <w:lang w:val="en-US"/>
        </w:rPr>
        <w:t>Settings</w:t>
      </w:r>
      <w:r>
        <w:rPr>
          <w:lang w:val="en-US"/>
        </w:rPr>
        <w:fldChar w:fldCharType="begin"/>
      </w:r>
      <w:r>
        <w:rPr>
          <w:lang w:val="en-US"/>
        </w:rPr>
        <w:instrText xml:space="preserve"> XE "</w:instrText>
      </w:r>
      <w:r>
        <w:instrText>Settings"</w:instrText>
      </w:r>
      <w:r>
        <w:rPr>
          <w:lang w:val="en-US"/>
        </w:rPr>
        <w:instrText xml:space="preserve"> </w:instrText>
      </w:r>
      <w:r>
        <w:rPr>
          <w:lang w:val="en-US"/>
        </w:rPr>
        <w:fldChar w:fldCharType="end"/>
      </w:r>
      <w:r w:rsidRPr="003252EF">
        <w:rPr>
          <w:lang w:val="en-US"/>
        </w:rPr>
        <w:t xml:space="preserve"> of sliders</w:t>
      </w:r>
    </w:p>
    <w:p w:rsidR="00452A7A" w:rsidRDefault="00452A7A" w:rsidP="00452A7A">
      <w:pPr>
        <w:pStyle w:val="Text"/>
        <w:numPr>
          <w:ilvl w:val="0"/>
          <w:numId w:val="31"/>
        </w:numPr>
        <w:rPr>
          <w:lang w:val="en-US"/>
        </w:rPr>
      </w:pPr>
      <w:r w:rsidRPr="003252EF">
        <w:rPr>
          <w:lang w:val="en-US"/>
        </w:rPr>
        <w:t>Edit layout viewer</w:t>
      </w:r>
    </w:p>
    <w:p w:rsidR="00452A7A" w:rsidRDefault="00452A7A" w:rsidP="00452A7A">
      <w:pPr>
        <w:pStyle w:val="Text"/>
        <w:numPr>
          <w:ilvl w:val="0"/>
          <w:numId w:val="31"/>
        </w:numPr>
        <w:rPr>
          <w:lang w:val="en-US"/>
        </w:rPr>
      </w:pPr>
      <w:r w:rsidRPr="003252EF">
        <w:rPr>
          <w:lang w:val="en-US"/>
        </w:rPr>
        <w:t>Settings</w:t>
      </w:r>
      <w:r>
        <w:rPr>
          <w:lang w:val="en-US"/>
        </w:rPr>
        <w:fldChar w:fldCharType="begin"/>
      </w:r>
      <w:r>
        <w:rPr>
          <w:lang w:val="en-US"/>
        </w:rPr>
        <w:instrText xml:space="preserve"> XE "</w:instrText>
      </w:r>
      <w:r>
        <w:instrText>Settings"</w:instrText>
      </w:r>
      <w:r>
        <w:rPr>
          <w:lang w:val="en-US"/>
        </w:rPr>
        <w:instrText xml:space="preserve"> </w:instrText>
      </w:r>
      <w:r>
        <w:rPr>
          <w:lang w:val="en-US"/>
        </w:rPr>
        <w:fldChar w:fldCharType="end"/>
      </w:r>
      <w:r>
        <w:rPr>
          <w:lang w:val="en-US"/>
        </w:rPr>
        <w:t xml:space="preserve"> &gt; </w:t>
      </w:r>
      <w:r w:rsidRPr="003252EF">
        <w:rPr>
          <w:lang w:val="en-US"/>
        </w:rPr>
        <w:t>Field settings</w:t>
      </w:r>
    </w:p>
    <w:p w:rsidR="00452A7A" w:rsidRDefault="00452A7A" w:rsidP="00452A7A">
      <w:pPr>
        <w:pStyle w:val="Text"/>
        <w:numPr>
          <w:ilvl w:val="0"/>
          <w:numId w:val="31"/>
        </w:numPr>
        <w:rPr>
          <w:lang w:val="en-US"/>
        </w:rPr>
      </w:pPr>
      <w:r>
        <w:rPr>
          <w:lang w:val="en-US"/>
        </w:rPr>
        <w:t>Settings</w:t>
      </w:r>
      <w:r>
        <w:rPr>
          <w:lang w:val="en-US"/>
        </w:rPr>
        <w:fldChar w:fldCharType="begin"/>
      </w:r>
      <w:r>
        <w:rPr>
          <w:lang w:val="en-US"/>
        </w:rPr>
        <w:instrText xml:space="preserve"> XE "</w:instrText>
      </w:r>
      <w:r>
        <w:instrText>Settings"</w:instrText>
      </w:r>
      <w:r>
        <w:rPr>
          <w:lang w:val="en-US"/>
        </w:rPr>
        <w:instrText xml:space="preserve"> </w:instrText>
      </w:r>
      <w:r>
        <w:rPr>
          <w:lang w:val="en-US"/>
        </w:rPr>
        <w:fldChar w:fldCharType="end"/>
      </w:r>
      <w:r>
        <w:rPr>
          <w:lang w:val="en-US"/>
        </w:rPr>
        <w:t xml:space="preserve"> &gt; Configuration</w:t>
      </w:r>
    </w:p>
    <w:p w:rsidR="00452A7A" w:rsidRDefault="00452A7A" w:rsidP="00452A7A">
      <w:pPr>
        <w:pStyle w:val="Heading3"/>
        <w:rPr>
          <w:lang w:val="en-US"/>
        </w:rPr>
      </w:pPr>
      <w:bookmarkStart w:id="465" w:name="_Toc275956024"/>
      <w:bookmarkStart w:id="466" w:name="_Toc372884082"/>
      <w:bookmarkStart w:id="467" w:name="_Toc404942425"/>
      <w:r>
        <w:rPr>
          <w:lang w:val="en-US"/>
        </w:rPr>
        <w:t>Add</w:t>
      </w:r>
      <w:bookmarkEnd w:id="465"/>
      <w:r>
        <w:rPr>
          <w:lang w:val="en-US"/>
        </w:rPr>
        <w:t xml:space="preserve"> / Remove</w:t>
      </w:r>
      <w:bookmarkEnd w:id="466"/>
      <w:bookmarkEnd w:id="467"/>
    </w:p>
    <w:p w:rsidR="00452A7A" w:rsidRDefault="00452A7A" w:rsidP="00452A7A">
      <w:pPr>
        <w:pStyle w:val="Text"/>
        <w:rPr>
          <w:lang w:val="en-US"/>
        </w:rPr>
      </w:pPr>
      <w:r>
        <w:rPr>
          <w:lang w:val="en-US"/>
        </w:rPr>
        <w:t>Via the “Add / Remove” buttons a user can be added or removed.</w:t>
      </w:r>
    </w:p>
    <w:p w:rsidR="00452A7A" w:rsidRDefault="00452A7A" w:rsidP="00452A7A">
      <w:pPr>
        <w:pStyle w:val="Text"/>
        <w:rPr>
          <w:lang w:val="en-US"/>
        </w:rPr>
      </w:pPr>
      <w:r>
        <w:rPr>
          <w:lang w:val="en-US"/>
        </w:rPr>
        <w:t>For example you need to add a user for the shipyard or the installation company. Click “Add” and fill in a new user name. For the removal of a user, click the user then click “Remove” and acknowledge.</w:t>
      </w:r>
    </w:p>
    <w:p w:rsidR="00452A7A" w:rsidRDefault="00452A7A" w:rsidP="00452A7A">
      <w:pPr>
        <w:pStyle w:val="Text"/>
        <w:rPr>
          <w:lang w:val="en-US"/>
        </w:rPr>
      </w:pPr>
    </w:p>
    <w:p w:rsidR="00452A7A" w:rsidRDefault="00452A7A" w:rsidP="00452A7A">
      <w:pPr>
        <w:pStyle w:val="Text"/>
        <w:rPr>
          <w:lang w:val="en-US"/>
        </w:rPr>
      </w:pPr>
    </w:p>
    <w:p w:rsidR="00452A7A" w:rsidRDefault="00452A7A" w:rsidP="00452A7A">
      <w:pPr>
        <w:pStyle w:val="Text"/>
        <w:keepNext/>
      </w:pPr>
      <w:r>
        <w:rPr>
          <w:noProof/>
          <w:lang w:val="nl-NL" w:eastAsia="nl-NL"/>
        </w:rPr>
        <w:lastRenderedPageBreak/>
        <w:drawing>
          <wp:anchor distT="0" distB="0" distL="114300" distR="114300" simplePos="0" relativeHeight="251697152" behindDoc="1" locked="0" layoutInCell="1" allowOverlap="1" wp14:anchorId="42C9022E" wp14:editId="34656CA3">
            <wp:simplePos x="0" y="0"/>
            <wp:positionH relativeFrom="column">
              <wp:align>left</wp:align>
            </wp:positionH>
            <wp:positionV relativeFrom="paragraph">
              <wp:posOffset>0</wp:posOffset>
            </wp:positionV>
            <wp:extent cx="2609850" cy="3086100"/>
            <wp:effectExtent l="19050" t="0" r="0" b="0"/>
            <wp:wrapTight wrapText="bothSides">
              <wp:wrapPolygon edited="0">
                <wp:start x="-158" y="0"/>
                <wp:lineTo x="-158" y="21467"/>
                <wp:lineTo x="21600" y="21467"/>
                <wp:lineTo x="21600" y="0"/>
                <wp:lineTo x="-158" y="0"/>
              </wp:wrapPolygon>
            </wp:wrapTight>
            <wp:docPr id="156" name="Afbeelding 2" descr="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ݹ°"/>
                    <pic:cNvPicPr>
                      <a:picLocks noChangeAspect="1" noChangeArrowheads="1"/>
                    </pic:cNvPicPr>
                  </pic:nvPicPr>
                  <pic:blipFill>
                    <a:blip r:embed="rId222" cstate="print"/>
                    <a:srcRect/>
                    <a:stretch>
                      <a:fillRect/>
                    </a:stretch>
                  </pic:blipFill>
                  <pic:spPr bwMode="auto">
                    <a:xfrm>
                      <a:off x="0" y="0"/>
                      <a:ext cx="2609850" cy="3086100"/>
                    </a:xfrm>
                    <a:prstGeom prst="rect">
                      <a:avLst/>
                    </a:prstGeom>
                    <a:noFill/>
                    <a:ln w="9525">
                      <a:noFill/>
                      <a:miter lim="800000"/>
                      <a:headEnd/>
                      <a:tailEnd/>
                    </a:ln>
                  </pic:spPr>
                </pic:pic>
              </a:graphicData>
            </a:graphic>
          </wp:anchor>
        </w:drawing>
      </w:r>
    </w:p>
    <w:p w:rsidR="00452A7A" w:rsidRPr="0011527B" w:rsidRDefault="00452A7A" w:rsidP="00452A7A">
      <w:pPr>
        <w:pStyle w:val="Text"/>
        <w:rPr>
          <w:i/>
          <w:lang w:val="en-US"/>
        </w:rPr>
      </w:pPr>
    </w:p>
    <w:p w:rsidR="00452A7A" w:rsidRDefault="00452A7A" w:rsidP="00452A7A">
      <w:pPr>
        <w:pStyle w:val="Geenafstand1"/>
        <w:rPr>
          <w:lang w:val="en-US"/>
        </w:rPr>
      </w:pPr>
    </w:p>
    <w:p w:rsidR="00452A7A" w:rsidRDefault="00452A7A" w:rsidP="00452A7A">
      <w:pPr>
        <w:pStyle w:val="Geenafstand1"/>
        <w:rPr>
          <w:lang w:val="en-US"/>
        </w:rPr>
      </w:pPr>
    </w:p>
    <w:p w:rsidR="00452A7A" w:rsidRDefault="00452A7A" w:rsidP="00452A7A">
      <w:pPr>
        <w:pStyle w:val="Geenafstand1"/>
        <w:rPr>
          <w:lang w:val="en-US"/>
        </w:rPr>
      </w:pPr>
    </w:p>
    <w:p w:rsidR="00C82059" w:rsidRDefault="00C82059" w:rsidP="00F66955">
      <w:pPr>
        <w:rPr>
          <w:lang w:val="en-US"/>
        </w:rPr>
      </w:pPr>
    </w:p>
    <w:p w:rsidR="00F66955" w:rsidRDefault="00F66955" w:rsidP="00F66955">
      <w:pPr>
        <w:rPr>
          <w:lang w:val="en-US"/>
        </w:rPr>
      </w:pPr>
    </w:p>
    <w:p w:rsidR="00F66955" w:rsidRDefault="00F66955" w:rsidP="00F66955">
      <w:pPr>
        <w:rPr>
          <w:lang w:val="en-US"/>
        </w:rPr>
      </w:pPr>
    </w:p>
    <w:p w:rsidR="00F66955" w:rsidRDefault="00F66955" w:rsidP="00F66955">
      <w:pPr>
        <w:rPr>
          <w:lang w:val="en-US"/>
        </w:rPr>
      </w:pPr>
    </w:p>
    <w:p w:rsidR="00F66955" w:rsidRDefault="00F66955" w:rsidP="00F66955">
      <w:pPr>
        <w:rPr>
          <w:lang w:val="en-US"/>
        </w:rPr>
      </w:pPr>
    </w:p>
    <w:p w:rsidR="00F66955" w:rsidRDefault="00F66955" w:rsidP="00F66955">
      <w:pPr>
        <w:rPr>
          <w:lang w:val="en-US"/>
        </w:rPr>
      </w:pPr>
    </w:p>
    <w:p w:rsidR="00F66955" w:rsidRDefault="00F66955" w:rsidP="00F66955">
      <w:pPr>
        <w:rPr>
          <w:lang w:val="en-US"/>
        </w:rPr>
      </w:pPr>
    </w:p>
    <w:p w:rsidR="00F66955" w:rsidRDefault="00F66955" w:rsidP="00F66955">
      <w:pPr>
        <w:rPr>
          <w:lang w:val="en-US"/>
        </w:rPr>
      </w:pPr>
    </w:p>
    <w:p w:rsidR="00F66955" w:rsidRDefault="00F66955" w:rsidP="00F66955">
      <w:pPr>
        <w:rPr>
          <w:lang w:val="en-US"/>
        </w:rPr>
      </w:pPr>
    </w:p>
    <w:p w:rsidR="00F66955" w:rsidRDefault="00F66955" w:rsidP="00F66955">
      <w:pPr>
        <w:rPr>
          <w:lang w:val="en-US"/>
        </w:rPr>
      </w:pPr>
    </w:p>
    <w:p w:rsidR="00F66955" w:rsidRDefault="00F66955" w:rsidP="00F66955">
      <w:pPr>
        <w:rPr>
          <w:lang w:val="en-US"/>
        </w:rPr>
      </w:pPr>
    </w:p>
    <w:p w:rsidR="00F66955" w:rsidRDefault="00F66955" w:rsidP="00F66955">
      <w:pPr>
        <w:rPr>
          <w:lang w:val="en-US"/>
        </w:rPr>
      </w:pPr>
    </w:p>
    <w:p w:rsidR="00F66955" w:rsidRDefault="00F66955" w:rsidP="00F66955">
      <w:pPr>
        <w:rPr>
          <w:lang w:val="en-US"/>
        </w:rPr>
      </w:pPr>
    </w:p>
    <w:p w:rsidR="00F66955" w:rsidRDefault="00F66955" w:rsidP="00F66955">
      <w:pPr>
        <w:rPr>
          <w:lang w:val="en-US"/>
        </w:rPr>
      </w:pPr>
    </w:p>
    <w:p w:rsidR="00263B1B" w:rsidRDefault="00263B1B" w:rsidP="00CD49BB">
      <w:pPr>
        <w:pStyle w:val="Text"/>
        <w:rPr>
          <w:i/>
          <w:lang w:val="en-US"/>
        </w:rPr>
      </w:pPr>
    </w:p>
    <w:p w:rsidR="00263B1B" w:rsidRPr="00D92197" w:rsidRDefault="00263B1B" w:rsidP="00263B1B">
      <w:pPr>
        <w:pStyle w:val="Onderschrift"/>
      </w:pPr>
      <w:bookmarkStart w:id="468" w:name="_Toc372884317"/>
      <w:bookmarkStart w:id="469" w:name="_Toc404942615"/>
      <w:r w:rsidRPr="00D92197">
        <w:t xml:space="preserve">Figure </w:t>
      </w:r>
      <w:r w:rsidR="00F414EE">
        <w:fldChar w:fldCharType="begin"/>
      </w:r>
      <w:r w:rsidR="00F414EE">
        <w:instrText xml:space="preserve"> STYLEREF 1 \s </w:instrText>
      </w:r>
      <w:r w:rsidR="00F414EE">
        <w:fldChar w:fldCharType="separate"/>
      </w:r>
      <w:r w:rsidR="00B2370E">
        <w:rPr>
          <w:noProof/>
        </w:rPr>
        <w:t>5</w:t>
      </w:r>
      <w:r w:rsidR="00F414EE">
        <w:fldChar w:fldCharType="end"/>
      </w:r>
      <w:r w:rsidR="00F414EE">
        <w:noBreakHyphen/>
      </w:r>
      <w:r w:rsidR="00F414EE">
        <w:fldChar w:fldCharType="begin"/>
      </w:r>
      <w:r w:rsidR="00F414EE">
        <w:instrText xml:space="preserve"> SEQ Figure \* ARABIC \s 1 </w:instrText>
      </w:r>
      <w:r w:rsidR="00F414EE">
        <w:fldChar w:fldCharType="separate"/>
      </w:r>
      <w:r w:rsidR="00B2370E">
        <w:rPr>
          <w:noProof/>
        </w:rPr>
        <w:t>3</w:t>
      </w:r>
      <w:r w:rsidR="00F414EE">
        <w:fldChar w:fldCharType="end"/>
      </w:r>
      <w:r w:rsidRPr="00D92197">
        <w:t>: Add / Remove</w:t>
      </w:r>
      <w:bookmarkEnd w:id="468"/>
      <w:bookmarkEnd w:id="469"/>
    </w:p>
    <w:p w:rsidR="00263B1B" w:rsidRPr="00263B1B" w:rsidRDefault="00263B1B" w:rsidP="00CD49BB">
      <w:pPr>
        <w:pStyle w:val="Text"/>
        <w:rPr>
          <w:lang w:val="en-US"/>
        </w:rPr>
      </w:pPr>
    </w:p>
    <w:p w:rsidR="00263B1B" w:rsidRDefault="00263B1B" w:rsidP="00CD49BB">
      <w:pPr>
        <w:pStyle w:val="Text"/>
        <w:rPr>
          <w:i/>
          <w:lang w:val="en-US"/>
        </w:rPr>
      </w:pPr>
    </w:p>
    <w:p w:rsidR="00263B1B" w:rsidRDefault="00263B1B" w:rsidP="00CD49BB">
      <w:pPr>
        <w:pStyle w:val="Text"/>
        <w:rPr>
          <w:i/>
          <w:lang w:val="en-US"/>
        </w:rPr>
      </w:pPr>
      <w:r>
        <w:rPr>
          <w:bCs/>
          <w:i/>
          <w:noProof/>
          <w:lang w:val="nl-NL" w:eastAsia="nl-NL"/>
        </w:rPr>
        <w:drawing>
          <wp:anchor distT="0" distB="0" distL="114300" distR="114300" simplePos="0" relativeHeight="251703296" behindDoc="0" locked="0" layoutInCell="1" allowOverlap="1" wp14:anchorId="039F0939" wp14:editId="07317ADF">
            <wp:simplePos x="0" y="0"/>
            <wp:positionH relativeFrom="column">
              <wp:posOffset>19050</wp:posOffset>
            </wp:positionH>
            <wp:positionV relativeFrom="paragraph">
              <wp:posOffset>139700</wp:posOffset>
            </wp:positionV>
            <wp:extent cx="513715" cy="449580"/>
            <wp:effectExtent l="19050" t="0" r="635" b="0"/>
            <wp:wrapSquare wrapText="bothSides"/>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critical.png"/>
                    <pic:cNvPicPr/>
                  </pic:nvPicPr>
                  <pic:blipFill>
                    <a:blip r:embed="rId11" cstate="print"/>
                    <a:stretch>
                      <a:fillRect/>
                    </a:stretch>
                  </pic:blipFill>
                  <pic:spPr>
                    <a:xfrm>
                      <a:off x="0" y="0"/>
                      <a:ext cx="513715" cy="449580"/>
                    </a:xfrm>
                    <a:prstGeom prst="rect">
                      <a:avLst/>
                    </a:prstGeom>
                  </pic:spPr>
                </pic:pic>
              </a:graphicData>
            </a:graphic>
          </wp:anchor>
        </w:drawing>
      </w:r>
    </w:p>
    <w:p w:rsidR="00CD49BB" w:rsidRPr="0011527B" w:rsidRDefault="00263B1B" w:rsidP="00CD49BB">
      <w:pPr>
        <w:pStyle w:val="Text"/>
        <w:rPr>
          <w:i/>
          <w:lang w:val="en-US"/>
        </w:rPr>
      </w:pPr>
      <w:r w:rsidRPr="0011527B">
        <w:rPr>
          <w:i/>
          <w:lang w:val="en-US"/>
        </w:rPr>
        <w:t>Setup</w:t>
      </w:r>
      <w:r w:rsidR="00CD49BB" w:rsidRPr="0011527B">
        <w:rPr>
          <w:i/>
          <w:lang w:val="en-US"/>
        </w:rPr>
        <w:t xml:space="preserve"> the new user direct </w:t>
      </w:r>
      <w:r w:rsidR="00CD49BB">
        <w:rPr>
          <w:i/>
          <w:lang w:val="en-US"/>
        </w:rPr>
        <w:t>at the beginning of the setup. In t</w:t>
      </w:r>
      <w:r w:rsidR="00CD49BB" w:rsidRPr="0011527B">
        <w:rPr>
          <w:i/>
          <w:lang w:val="en-US"/>
        </w:rPr>
        <w:t xml:space="preserve">his way the user will get </w:t>
      </w:r>
      <w:r w:rsidR="00CD49BB">
        <w:rPr>
          <w:i/>
          <w:lang w:val="en-US"/>
        </w:rPr>
        <w:t>access to all</w:t>
      </w:r>
      <w:r w:rsidR="00CD49BB" w:rsidRPr="0011527B">
        <w:rPr>
          <w:i/>
          <w:lang w:val="en-US"/>
        </w:rPr>
        <w:t xml:space="preserve"> </w:t>
      </w:r>
      <w:r w:rsidR="00CD49BB">
        <w:rPr>
          <w:i/>
          <w:lang w:val="en-US"/>
        </w:rPr>
        <w:t>settings and adjustments</w:t>
      </w:r>
      <w:r w:rsidR="00CD49BB" w:rsidRPr="0011527B">
        <w:rPr>
          <w:i/>
          <w:lang w:val="en-US"/>
        </w:rPr>
        <w:t xml:space="preserve">. If you set a new user after you’ve finished installing and adjusting the system, this will result in an empty user. </w:t>
      </w:r>
      <w:r w:rsidR="00CD49BB">
        <w:rPr>
          <w:i/>
          <w:lang w:val="en-US"/>
        </w:rPr>
        <w:br/>
        <w:t xml:space="preserve">All </w:t>
      </w:r>
      <w:r w:rsidR="00CD49BB" w:rsidRPr="0011527B">
        <w:rPr>
          <w:i/>
          <w:lang w:val="en-US"/>
        </w:rPr>
        <w:t xml:space="preserve">adjustments you’ve made are not visible. You can get the adjustments you made to appear in the new user by copying the content of the “administrator.ini” to the new user </w:t>
      </w:r>
      <w:proofErr w:type="spellStart"/>
      <w:r w:rsidR="00CD49BB" w:rsidRPr="0011527B">
        <w:rPr>
          <w:i/>
          <w:lang w:val="en-US"/>
        </w:rPr>
        <w:t>ini</w:t>
      </w:r>
      <w:proofErr w:type="spellEnd"/>
      <w:r w:rsidR="00CD49BB" w:rsidRPr="0011527B">
        <w:rPr>
          <w:i/>
          <w:lang w:val="en-US"/>
        </w:rPr>
        <w:t>-file (i.e. shipyard.ini). For more info</w:t>
      </w:r>
      <w:r w:rsidR="00CD49BB">
        <w:rPr>
          <w:i/>
          <w:lang w:val="en-US"/>
        </w:rPr>
        <w:t>rmation please refer to section “A</w:t>
      </w:r>
      <w:r w:rsidR="00CD49BB" w:rsidRPr="0011527B">
        <w:rPr>
          <w:i/>
          <w:lang w:val="en-US"/>
        </w:rPr>
        <w:t xml:space="preserve">djusting </w:t>
      </w:r>
      <w:proofErr w:type="spellStart"/>
      <w:r w:rsidR="00CD49BB" w:rsidRPr="0011527B">
        <w:rPr>
          <w:i/>
          <w:lang w:val="en-US"/>
        </w:rPr>
        <w:t>ini</w:t>
      </w:r>
      <w:proofErr w:type="spellEnd"/>
      <w:r w:rsidR="00CD49BB" w:rsidRPr="0011527B">
        <w:rPr>
          <w:i/>
          <w:lang w:val="en-US"/>
        </w:rPr>
        <w:t>-files”.</w:t>
      </w:r>
    </w:p>
    <w:p w:rsidR="00CD49BB" w:rsidRDefault="00CD49BB" w:rsidP="00CD49BB">
      <w:pPr>
        <w:pStyle w:val="Geenafstand1"/>
        <w:rPr>
          <w:lang w:val="en-US"/>
        </w:rPr>
      </w:pPr>
    </w:p>
    <w:p w:rsidR="00F66955" w:rsidRDefault="00F66955" w:rsidP="00F66955">
      <w:pPr>
        <w:rPr>
          <w:lang w:val="en-US"/>
        </w:rPr>
      </w:pPr>
    </w:p>
    <w:p w:rsidR="00F66955" w:rsidRDefault="00F66955" w:rsidP="00F66955">
      <w:pPr>
        <w:rPr>
          <w:lang w:val="en-US"/>
        </w:rPr>
      </w:pPr>
    </w:p>
    <w:p w:rsidR="00F66955" w:rsidRDefault="00F66955" w:rsidP="00F66955">
      <w:pPr>
        <w:rPr>
          <w:lang w:val="en-US"/>
        </w:rPr>
      </w:pPr>
    </w:p>
    <w:p w:rsidR="00F66955" w:rsidRDefault="00F66955" w:rsidP="00F66955">
      <w:pPr>
        <w:rPr>
          <w:lang w:val="en-US"/>
        </w:rPr>
      </w:pPr>
    </w:p>
    <w:p w:rsidR="00F66955" w:rsidRDefault="00F66955" w:rsidP="00F66955">
      <w:pPr>
        <w:rPr>
          <w:lang w:val="en-US"/>
        </w:rPr>
      </w:pPr>
    </w:p>
    <w:p w:rsidR="00F66955" w:rsidRDefault="00F66955" w:rsidP="00F66955">
      <w:pPr>
        <w:rPr>
          <w:lang w:val="en-US"/>
        </w:rPr>
      </w:pPr>
    </w:p>
    <w:p w:rsidR="00F66955" w:rsidRDefault="00F66955" w:rsidP="00F66955">
      <w:pPr>
        <w:rPr>
          <w:lang w:val="en-US"/>
        </w:rPr>
      </w:pPr>
    </w:p>
    <w:p w:rsidR="00F66955" w:rsidRDefault="00F66955" w:rsidP="00F66955">
      <w:pPr>
        <w:rPr>
          <w:lang w:val="en-US"/>
        </w:rPr>
      </w:pPr>
    </w:p>
    <w:p w:rsidR="00F66955" w:rsidRDefault="00F66955" w:rsidP="00F66955">
      <w:pPr>
        <w:rPr>
          <w:lang w:val="en-US"/>
        </w:rPr>
      </w:pPr>
    </w:p>
    <w:p w:rsidR="00F66955" w:rsidRDefault="00F66955" w:rsidP="00F66955">
      <w:pPr>
        <w:rPr>
          <w:lang w:val="en-US"/>
        </w:rPr>
      </w:pPr>
    </w:p>
    <w:p w:rsidR="00F66955" w:rsidRDefault="00F66955" w:rsidP="00F66955">
      <w:pPr>
        <w:rPr>
          <w:lang w:val="en-US"/>
        </w:rPr>
      </w:pPr>
    </w:p>
    <w:p w:rsidR="00F66955" w:rsidRDefault="00F66955" w:rsidP="00F66955">
      <w:pPr>
        <w:rPr>
          <w:lang w:val="en-US"/>
        </w:rPr>
      </w:pPr>
    </w:p>
    <w:p w:rsidR="00F66955" w:rsidRDefault="00F66955" w:rsidP="00F66955">
      <w:pPr>
        <w:rPr>
          <w:lang w:val="en-US"/>
        </w:rPr>
      </w:pPr>
    </w:p>
    <w:p w:rsidR="00F66955" w:rsidRDefault="00F66955" w:rsidP="00F66955">
      <w:pPr>
        <w:rPr>
          <w:lang w:val="en-US"/>
        </w:rPr>
      </w:pPr>
    </w:p>
    <w:p w:rsidR="00F66955" w:rsidRDefault="00F66955" w:rsidP="00F66955">
      <w:pPr>
        <w:rPr>
          <w:lang w:val="en-US"/>
        </w:rPr>
      </w:pPr>
    </w:p>
    <w:p w:rsidR="00F66955" w:rsidRDefault="00F66955" w:rsidP="00F66955">
      <w:pPr>
        <w:rPr>
          <w:lang w:val="en-US"/>
        </w:rPr>
      </w:pPr>
    </w:p>
    <w:p w:rsidR="00F66955" w:rsidRDefault="00F66955" w:rsidP="00F66955">
      <w:pPr>
        <w:rPr>
          <w:lang w:val="en-US"/>
        </w:rPr>
      </w:pPr>
    </w:p>
    <w:p w:rsidR="00F66955" w:rsidRDefault="00F66955" w:rsidP="00F66955">
      <w:pPr>
        <w:rPr>
          <w:lang w:val="en-US"/>
        </w:rPr>
      </w:pPr>
    </w:p>
    <w:p w:rsidR="00F66955" w:rsidRDefault="00F66955" w:rsidP="00F66955">
      <w:pPr>
        <w:rPr>
          <w:lang w:val="en-US"/>
        </w:rPr>
      </w:pPr>
    </w:p>
    <w:p w:rsidR="00F66955" w:rsidRDefault="00F66955" w:rsidP="00F66955">
      <w:pPr>
        <w:rPr>
          <w:lang w:val="en-US"/>
        </w:rPr>
      </w:pPr>
    </w:p>
    <w:p w:rsidR="00F66955" w:rsidRDefault="00F66955" w:rsidP="00F66955">
      <w:pPr>
        <w:rPr>
          <w:lang w:val="en-US"/>
        </w:rPr>
      </w:pPr>
    </w:p>
    <w:p w:rsidR="00F66955" w:rsidRDefault="00F66955" w:rsidP="00F66955">
      <w:pPr>
        <w:rPr>
          <w:lang w:val="en-US"/>
        </w:rPr>
      </w:pPr>
    </w:p>
    <w:p w:rsidR="00F66955" w:rsidRDefault="00F66955" w:rsidP="00F66955">
      <w:pPr>
        <w:rPr>
          <w:lang w:val="en-US"/>
        </w:rPr>
      </w:pPr>
    </w:p>
    <w:p w:rsidR="00320B72" w:rsidRDefault="00320B72" w:rsidP="00320B72">
      <w:pPr>
        <w:pStyle w:val="Heading2"/>
        <w:rPr>
          <w:lang w:val="en-US"/>
        </w:rPr>
      </w:pPr>
      <w:bookmarkStart w:id="470" w:name="_Ref334089390"/>
      <w:bookmarkStart w:id="471" w:name="_Toc372884083"/>
      <w:bookmarkStart w:id="472" w:name="_Toc404942426"/>
      <w:r w:rsidRPr="00310C70">
        <w:rPr>
          <w:lang w:val="en-US"/>
        </w:rPr>
        <w:t>Field settin</w:t>
      </w:r>
      <w:r>
        <w:rPr>
          <w:lang w:val="en-US"/>
        </w:rPr>
        <w:t>gs</w:t>
      </w:r>
      <w:bookmarkEnd w:id="470"/>
      <w:bookmarkEnd w:id="471"/>
      <w:bookmarkEnd w:id="472"/>
    </w:p>
    <w:p w:rsidR="00320B72" w:rsidRDefault="00320B72" w:rsidP="00320B72">
      <w:pPr>
        <w:rPr>
          <w:lang w:val="en-US"/>
        </w:rPr>
      </w:pPr>
      <w:r>
        <w:rPr>
          <w:lang w:val="en-US"/>
        </w:rPr>
        <w:t xml:space="preserve">Under “Tools &gt; Configuration &gt; Field </w:t>
      </w:r>
      <w:r w:rsidRPr="00DC3584">
        <w:rPr>
          <w:lang w:val="en-US"/>
        </w:rPr>
        <w:t>S</w:t>
      </w:r>
      <w:r>
        <w:rPr>
          <w:lang w:val="en-US"/>
        </w:rPr>
        <w:t>ettings</w:t>
      </w:r>
      <w:r>
        <w:rPr>
          <w:lang w:val="en-US"/>
        </w:rPr>
        <w:fldChar w:fldCharType="begin"/>
      </w:r>
      <w:r>
        <w:rPr>
          <w:lang w:val="en-US"/>
        </w:rPr>
        <w:instrText xml:space="preserve"> XE "</w:instrText>
      </w:r>
      <w:r w:rsidRPr="00CA46A0">
        <w:rPr>
          <w:lang w:val="en-US"/>
        </w:rPr>
        <w:instrText>Settings"</w:instrText>
      </w:r>
      <w:r>
        <w:rPr>
          <w:lang w:val="en-US"/>
        </w:rPr>
        <w:instrText xml:space="preserve"> </w:instrText>
      </w:r>
      <w:r>
        <w:rPr>
          <w:lang w:val="en-US"/>
        </w:rPr>
        <w:fldChar w:fldCharType="end"/>
      </w:r>
      <w:r>
        <w:rPr>
          <w:lang w:val="en-US"/>
        </w:rPr>
        <w:t>” you’ll find the tools to adjust and fine-tune on field label basis. For every I/O you attach a label onto you will find different ways of tuning in each tab of field settings.</w:t>
      </w:r>
    </w:p>
    <w:p w:rsidR="00320B72" w:rsidRDefault="00320B72" w:rsidP="00320B72">
      <w:pPr>
        <w:rPr>
          <w:lang w:val="en-US"/>
        </w:rPr>
      </w:pPr>
    </w:p>
    <w:p w:rsidR="00320B72" w:rsidRDefault="00320B72" w:rsidP="00320B72">
      <w:pPr>
        <w:keepNext/>
      </w:pPr>
      <w:r>
        <w:rPr>
          <w:noProof/>
          <w:lang w:val="nl-NL" w:eastAsia="nl-NL"/>
        </w:rPr>
        <w:drawing>
          <wp:inline distT="0" distB="0" distL="0" distR="0" wp14:anchorId="7C71A55E" wp14:editId="476B1B2D">
            <wp:extent cx="3028950" cy="3667125"/>
            <wp:effectExtent l="0" t="0" r="0" b="952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3028950" cy="3667125"/>
                    </a:xfrm>
                    <a:prstGeom prst="rect">
                      <a:avLst/>
                    </a:prstGeom>
                  </pic:spPr>
                </pic:pic>
              </a:graphicData>
            </a:graphic>
          </wp:inline>
        </w:drawing>
      </w:r>
    </w:p>
    <w:p w:rsidR="00320B72" w:rsidRPr="00D92197" w:rsidRDefault="00320B72" w:rsidP="00320B72">
      <w:pPr>
        <w:pStyle w:val="Onderschrift"/>
      </w:pPr>
      <w:bookmarkStart w:id="473" w:name="_Ref263331168"/>
      <w:bookmarkStart w:id="474" w:name="_Toc372884318"/>
      <w:bookmarkStart w:id="475" w:name="_Toc404942616"/>
      <w:r w:rsidRPr="00D92197">
        <w:t xml:space="preserve">Figure </w:t>
      </w:r>
      <w:r w:rsidR="00F414EE">
        <w:fldChar w:fldCharType="begin"/>
      </w:r>
      <w:r w:rsidR="00F414EE">
        <w:instrText xml:space="preserve"> STYLEREF 1 \s </w:instrText>
      </w:r>
      <w:r w:rsidR="00F414EE">
        <w:fldChar w:fldCharType="separate"/>
      </w:r>
      <w:r w:rsidR="00B2370E">
        <w:rPr>
          <w:noProof/>
        </w:rPr>
        <w:t>5</w:t>
      </w:r>
      <w:r w:rsidR="00F414EE">
        <w:fldChar w:fldCharType="end"/>
      </w:r>
      <w:r w:rsidR="00F414EE">
        <w:noBreakHyphen/>
      </w:r>
      <w:r w:rsidR="00F414EE">
        <w:fldChar w:fldCharType="begin"/>
      </w:r>
      <w:r w:rsidR="00F414EE">
        <w:instrText xml:space="preserve"> SEQ Figure \* ARABIC \s 1 </w:instrText>
      </w:r>
      <w:r w:rsidR="00F414EE">
        <w:fldChar w:fldCharType="separate"/>
      </w:r>
      <w:r w:rsidR="00B2370E">
        <w:rPr>
          <w:noProof/>
        </w:rPr>
        <w:t>4</w:t>
      </w:r>
      <w:r w:rsidR="00F414EE">
        <w:fldChar w:fldCharType="end"/>
      </w:r>
      <w:bookmarkEnd w:id="473"/>
      <w:r w:rsidRPr="00D92197">
        <w:t>: Field settings</w:t>
      </w:r>
      <w:bookmarkEnd w:id="474"/>
      <w:bookmarkEnd w:id="475"/>
    </w:p>
    <w:p w:rsidR="00320B72" w:rsidRDefault="00320B72" w:rsidP="00320B72">
      <w:pPr>
        <w:rPr>
          <w:lang w:val="en-US"/>
        </w:rPr>
      </w:pPr>
      <w:r>
        <w:rPr>
          <w:lang w:val="en-US"/>
        </w:rPr>
        <w:t>The following settings are available:</w:t>
      </w:r>
    </w:p>
    <w:p w:rsidR="00320B72" w:rsidRDefault="00320B72" w:rsidP="00320B72">
      <w:pPr>
        <w:numPr>
          <w:ilvl w:val="0"/>
          <w:numId w:val="32"/>
        </w:numPr>
        <w:rPr>
          <w:lang w:val="en-US"/>
        </w:rPr>
      </w:pPr>
      <w:r w:rsidRPr="00C2392C">
        <w:rPr>
          <w:b/>
          <w:lang w:val="en-US"/>
        </w:rPr>
        <w:t>Alarm</w:t>
      </w:r>
      <w:r>
        <w:rPr>
          <w:lang w:val="en-US"/>
        </w:rPr>
        <w:br/>
        <w:t>Settings</w:t>
      </w:r>
      <w:r>
        <w:rPr>
          <w:lang w:val="en-US"/>
        </w:rPr>
        <w:fldChar w:fldCharType="begin"/>
      </w:r>
      <w:r>
        <w:rPr>
          <w:lang w:val="en-US"/>
        </w:rPr>
        <w:instrText xml:space="preserve"> XE "</w:instrText>
      </w:r>
      <w:r w:rsidRPr="00CA46A0">
        <w:rPr>
          <w:lang w:val="en-US"/>
        </w:rPr>
        <w:instrText>Settings"</w:instrText>
      </w:r>
      <w:r>
        <w:rPr>
          <w:lang w:val="en-US"/>
        </w:rPr>
        <w:instrText xml:space="preserve"> </w:instrText>
      </w:r>
      <w:r>
        <w:rPr>
          <w:lang w:val="en-US"/>
        </w:rPr>
        <w:fldChar w:fldCharType="end"/>
      </w:r>
      <w:r>
        <w:rPr>
          <w:lang w:val="en-US"/>
        </w:rPr>
        <w:t xml:space="preserve"> of user alarms, warning alarms, critical alarms, Alarm group settings, SMS settings, inhibit settings</w:t>
      </w:r>
    </w:p>
    <w:p w:rsidR="00320B72" w:rsidRDefault="00320B72" w:rsidP="00320B72">
      <w:pPr>
        <w:numPr>
          <w:ilvl w:val="0"/>
          <w:numId w:val="32"/>
        </w:numPr>
        <w:rPr>
          <w:lang w:val="en-US"/>
        </w:rPr>
      </w:pPr>
      <w:r w:rsidRPr="00C2392C">
        <w:rPr>
          <w:b/>
          <w:lang w:val="en-US"/>
        </w:rPr>
        <w:t>Min/Max</w:t>
      </w:r>
      <w:r>
        <w:rPr>
          <w:lang w:val="en-US"/>
        </w:rPr>
        <w:br/>
        <w:t>Setting of instrument range, zone marking, default unit and filter</w:t>
      </w:r>
    </w:p>
    <w:p w:rsidR="00320B72" w:rsidRDefault="00320B72" w:rsidP="00320B72">
      <w:pPr>
        <w:numPr>
          <w:ilvl w:val="0"/>
          <w:numId w:val="32"/>
        </w:numPr>
        <w:rPr>
          <w:lang w:val="en-US"/>
        </w:rPr>
      </w:pPr>
      <w:r w:rsidRPr="00C2392C">
        <w:rPr>
          <w:b/>
          <w:lang w:val="en-US"/>
        </w:rPr>
        <w:t>Tune</w:t>
      </w:r>
      <w:r>
        <w:rPr>
          <w:b/>
          <w:lang w:val="en-US"/>
        </w:rPr>
        <w:fldChar w:fldCharType="begin"/>
      </w:r>
      <w:r>
        <w:rPr>
          <w:b/>
          <w:lang w:val="en-US"/>
        </w:rPr>
        <w:instrText xml:space="preserve"> XE "</w:instrText>
      </w:r>
      <w:r w:rsidRPr="00CA46A0">
        <w:rPr>
          <w:lang w:val="en-US"/>
        </w:rPr>
        <w:instrText>Tune"</w:instrText>
      </w:r>
      <w:r>
        <w:rPr>
          <w:b/>
          <w:lang w:val="en-US"/>
        </w:rPr>
        <w:instrText xml:space="preserve"> </w:instrText>
      </w:r>
      <w:r>
        <w:rPr>
          <w:b/>
          <w:lang w:val="en-US"/>
        </w:rPr>
        <w:fldChar w:fldCharType="end"/>
      </w:r>
      <w:r>
        <w:rPr>
          <w:lang w:val="en-US"/>
        </w:rPr>
        <w:br/>
        <w:t>Setting of tuning table, see results and sender</w:t>
      </w:r>
    </w:p>
    <w:p w:rsidR="00320B72" w:rsidRDefault="00320B72" w:rsidP="00320B72">
      <w:pPr>
        <w:numPr>
          <w:ilvl w:val="0"/>
          <w:numId w:val="32"/>
        </w:numPr>
        <w:rPr>
          <w:lang w:val="en-US"/>
        </w:rPr>
      </w:pPr>
      <w:r w:rsidRPr="00C2392C">
        <w:rPr>
          <w:b/>
          <w:lang w:val="en-US"/>
        </w:rPr>
        <w:t>Comment</w:t>
      </w:r>
      <w:r>
        <w:rPr>
          <w:lang w:val="en-US"/>
        </w:rPr>
        <w:br/>
        <w:t>Check and change group label, group label logbook, field label and field label instrument</w:t>
      </w:r>
    </w:p>
    <w:p w:rsidR="00320B72" w:rsidRDefault="00320B72" w:rsidP="00320B72">
      <w:pPr>
        <w:numPr>
          <w:ilvl w:val="0"/>
          <w:numId w:val="32"/>
        </w:numPr>
        <w:rPr>
          <w:lang w:val="en-US"/>
        </w:rPr>
      </w:pPr>
      <w:r>
        <w:rPr>
          <w:b/>
          <w:lang w:val="en-US"/>
        </w:rPr>
        <w:t>Auto Switch</w:t>
      </w:r>
    </w:p>
    <w:p w:rsidR="00320B72" w:rsidRDefault="00320B72" w:rsidP="00320B72">
      <w:pPr>
        <w:ind w:left="720"/>
        <w:rPr>
          <w:lang w:val="en-US"/>
        </w:rPr>
      </w:pPr>
      <w:r>
        <w:rPr>
          <w:lang w:val="en-US"/>
        </w:rPr>
        <w:t xml:space="preserve">Make various in-and outputs react on each other. </w:t>
      </w:r>
    </w:p>
    <w:p w:rsidR="00320B72" w:rsidRDefault="00320B72" w:rsidP="00320B72">
      <w:pPr>
        <w:numPr>
          <w:ilvl w:val="0"/>
          <w:numId w:val="32"/>
        </w:numPr>
        <w:rPr>
          <w:lang w:val="en-US"/>
        </w:rPr>
      </w:pPr>
      <w:r w:rsidRPr="00C2392C">
        <w:rPr>
          <w:b/>
          <w:lang w:val="en-US"/>
        </w:rPr>
        <w:t>Log</w:t>
      </w:r>
      <w:r>
        <w:rPr>
          <w:lang w:val="en-US"/>
        </w:rPr>
        <w:br/>
        <w:t>Setting and enabling/disabling logging for each field label.</w:t>
      </w:r>
    </w:p>
    <w:p w:rsidR="00320B72" w:rsidRDefault="00320B72" w:rsidP="00320B72">
      <w:pPr>
        <w:ind w:left="360"/>
        <w:rPr>
          <w:b/>
          <w:lang w:val="en-US"/>
        </w:rPr>
      </w:pPr>
    </w:p>
    <w:p w:rsidR="00320B72" w:rsidRDefault="00320B72" w:rsidP="00320B72">
      <w:pPr>
        <w:ind w:left="360"/>
        <w:rPr>
          <w:b/>
          <w:lang w:val="en-US"/>
        </w:rPr>
      </w:pPr>
    </w:p>
    <w:p w:rsidR="00320B72" w:rsidRDefault="00320B72" w:rsidP="00320B72">
      <w:pPr>
        <w:ind w:left="360"/>
        <w:rPr>
          <w:b/>
          <w:lang w:val="en-US"/>
        </w:rPr>
      </w:pPr>
    </w:p>
    <w:p w:rsidR="00320B72" w:rsidRDefault="00320B72" w:rsidP="00320B72">
      <w:pPr>
        <w:ind w:left="360"/>
        <w:rPr>
          <w:b/>
          <w:lang w:val="en-US"/>
        </w:rPr>
      </w:pPr>
    </w:p>
    <w:p w:rsidR="00320B72" w:rsidRDefault="00320B72" w:rsidP="00320B72">
      <w:pPr>
        <w:ind w:left="360"/>
        <w:rPr>
          <w:b/>
          <w:lang w:val="en-US"/>
        </w:rPr>
      </w:pPr>
    </w:p>
    <w:p w:rsidR="00320B72" w:rsidRPr="00814A29" w:rsidRDefault="00320B72" w:rsidP="00320B72">
      <w:pPr>
        <w:pStyle w:val="Heading3"/>
        <w:rPr>
          <w:lang w:val="en-US"/>
        </w:rPr>
      </w:pPr>
      <w:bookmarkStart w:id="476" w:name="_Toc275956012"/>
      <w:bookmarkStart w:id="477" w:name="_Toc372884084"/>
      <w:bookmarkStart w:id="478" w:name="_Toc404942427"/>
      <w:r w:rsidRPr="00814A29">
        <w:rPr>
          <w:lang w:val="en-US"/>
        </w:rPr>
        <w:t>Alarm</w:t>
      </w:r>
      <w:bookmarkEnd w:id="476"/>
      <w:bookmarkEnd w:id="477"/>
      <w:bookmarkEnd w:id="478"/>
    </w:p>
    <w:p w:rsidR="00320B72" w:rsidRDefault="00320B72" w:rsidP="00320B72">
      <w:pPr>
        <w:rPr>
          <w:lang w:val="en-US"/>
        </w:rPr>
      </w:pPr>
      <w:r w:rsidRPr="00C2392C">
        <w:rPr>
          <w:lang w:val="en-US"/>
        </w:rPr>
        <w:t>Choose the field you would like to</w:t>
      </w:r>
      <w:r>
        <w:rPr>
          <w:lang w:val="en-US"/>
        </w:rPr>
        <w:t xml:space="preserve"> change the alarm settings for (e.g.</w:t>
      </w:r>
      <w:r w:rsidRPr="00C2392C">
        <w:rPr>
          <w:lang w:val="en-US"/>
        </w:rPr>
        <w:t xml:space="preserve"> </w:t>
      </w:r>
      <w:r>
        <w:rPr>
          <w:lang w:val="en-US"/>
        </w:rPr>
        <w:t xml:space="preserve">“Steering and Propulsion &gt;Rudder &gt; Angle”). </w:t>
      </w:r>
      <w:r>
        <w:rPr>
          <w:lang w:val="en-US"/>
        </w:rPr>
        <w:br/>
        <w:t>Depending on the field selection, a number of field settings are available. In this example the following settings are allowed:</w:t>
      </w:r>
    </w:p>
    <w:p w:rsidR="00320B72" w:rsidRDefault="00320B72" w:rsidP="00320B72">
      <w:pPr>
        <w:rPr>
          <w:lang w:val="en-US"/>
        </w:rPr>
      </w:pPr>
    </w:p>
    <w:p w:rsidR="00320B72" w:rsidRPr="00CA0364" w:rsidRDefault="00320B72" w:rsidP="00320B72">
      <w:pPr>
        <w:keepNext/>
        <w:rPr>
          <w:lang w:val="en-US"/>
        </w:rPr>
      </w:pPr>
      <w:r>
        <w:rPr>
          <w:noProof/>
          <w:lang w:val="nl-NL" w:eastAsia="nl-NL"/>
        </w:rPr>
        <w:drawing>
          <wp:inline distT="0" distB="0" distL="0" distR="0" wp14:anchorId="54463190" wp14:editId="3FCDF0FA">
            <wp:extent cx="5295900" cy="1781175"/>
            <wp:effectExtent l="0" t="0" r="0" b="952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295900" cy="1781175"/>
                    </a:xfrm>
                    <a:prstGeom prst="rect">
                      <a:avLst/>
                    </a:prstGeom>
                  </pic:spPr>
                </pic:pic>
              </a:graphicData>
            </a:graphic>
          </wp:inline>
        </w:drawing>
      </w:r>
      <w:r w:rsidRPr="00625A8E">
        <w:rPr>
          <w:noProof/>
          <w:lang w:val="en-US"/>
        </w:rPr>
        <w:t xml:space="preserve"> </w:t>
      </w:r>
    </w:p>
    <w:p w:rsidR="00320B72" w:rsidRPr="00D92197" w:rsidRDefault="00320B72" w:rsidP="00320B72">
      <w:pPr>
        <w:pStyle w:val="Onderschrift"/>
      </w:pPr>
      <w:bookmarkStart w:id="479" w:name="_Toc372884319"/>
      <w:bookmarkStart w:id="480" w:name="_Toc404942617"/>
      <w:r w:rsidRPr="00D92197">
        <w:t xml:space="preserve">Figure </w:t>
      </w:r>
      <w:r w:rsidR="00F414EE">
        <w:fldChar w:fldCharType="begin"/>
      </w:r>
      <w:r w:rsidR="00F414EE">
        <w:instrText xml:space="preserve"> STYLEREF 1 \s </w:instrText>
      </w:r>
      <w:r w:rsidR="00F414EE">
        <w:fldChar w:fldCharType="separate"/>
      </w:r>
      <w:r w:rsidR="00B2370E">
        <w:rPr>
          <w:noProof/>
        </w:rPr>
        <w:t>5</w:t>
      </w:r>
      <w:r w:rsidR="00F414EE">
        <w:fldChar w:fldCharType="end"/>
      </w:r>
      <w:r w:rsidR="00F414EE">
        <w:noBreakHyphen/>
      </w:r>
      <w:r w:rsidR="00F414EE">
        <w:fldChar w:fldCharType="begin"/>
      </w:r>
      <w:r w:rsidR="00F414EE">
        <w:instrText xml:space="preserve"> SEQ Figure \* ARABIC \s 1 </w:instrText>
      </w:r>
      <w:r w:rsidR="00F414EE">
        <w:fldChar w:fldCharType="separate"/>
      </w:r>
      <w:r w:rsidR="00B2370E">
        <w:rPr>
          <w:noProof/>
        </w:rPr>
        <w:t>5</w:t>
      </w:r>
      <w:r w:rsidR="00F414EE">
        <w:fldChar w:fldCharType="end"/>
      </w:r>
      <w:r w:rsidRPr="00D92197">
        <w:t>: Alarm settings</w:t>
      </w:r>
      <w:bookmarkEnd w:id="479"/>
      <w:bookmarkEnd w:id="480"/>
    </w:p>
    <w:p w:rsidR="00320B72" w:rsidRDefault="00320B72" w:rsidP="00320B72">
      <w:pPr>
        <w:rPr>
          <w:lang w:val="en-US"/>
        </w:rPr>
      </w:pPr>
      <w:r>
        <w:rPr>
          <w:lang w:val="en-US"/>
        </w:rPr>
        <w:t xml:space="preserve">A field like this “rudder alarm” is not set as alarm by default. It gives an analogue value, in this case within the range -45 degree and +45 degree. Now within this range you can set a few alarms. </w:t>
      </w:r>
      <w:r w:rsidRPr="00651D6E">
        <w:rPr>
          <w:lang w:val="en-US"/>
        </w:rPr>
        <w:t>The settings that can be altered are the following:</w:t>
      </w:r>
    </w:p>
    <w:p w:rsidR="00320B72" w:rsidRDefault="00320B72" w:rsidP="00320B72">
      <w:pPr>
        <w:rPr>
          <w:lang w:val="en-US"/>
        </w:rPr>
      </w:pPr>
    </w:p>
    <w:p w:rsidR="00320B72" w:rsidRPr="007F0B70" w:rsidRDefault="00320B72" w:rsidP="00320B72">
      <w:pPr>
        <w:pStyle w:val="Heading4"/>
        <w:rPr>
          <w:lang w:val="en-US"/>
        </w:rPr>
      </w:pPr>
      <w:bookmarkStart w:id="481" w:name="_Toc372884085"/>
      <w:bookmarkStart w:id="482" w:name="_Toc404942428"/>
      <w:r w:rsidRPr="007F0B70">
        <w:rPr>
          <w:lang w:val="en-US"/>
        </w:rPr>
        <w:t>Alarm levels</w:t>
      </w:r>
      <w:bookmarkEnd w:id="481"/>
      <w:bookmarkEnd w:id="482"/>
      <w:r>
        <w:rPr>
          <w:lang w:val="en-US"/>
        </w:rPr>
        <w:br/>
      </w:r>
    </w:p>
    <w:p w:rsidR="00320B72" w:rsidRPr="00320B72" w:rsidRDefault="00320B72" w:rsidP="00320B72">
      <w:pPr>
        <w:pStyle w:val="ListParagraph"/>
        <w:numPr>
          <w:ilvl w:val="0"/>
          <w:numId w:val="37"/>
        </w:numPr>
        <w:rPr>
          <w:lang w:val="en-US"/>
        </w:rPr>
      </w:pPr>
      <w:r>
        <w:rPr>
          <w:b/>
          <w:lang w:val="en-US"/>
        </w:rPr>
        <w:t>Caution</w:t>
      </w:r>
      <w:r w:rsidRPr="00320B72">
        <w:rPr>
          <w:b/>
          <w:lang w:val="en-US"/>
        </w:rPr>
        <w:br/>
      </w:r>
      <w:r w:rsidRPr="00320B72">
        <w:rPr>
          <w:lang w:val="en-US"/>
        </w:rPr>
        <w:t>Via this check box the user alarm settings are set. In this example you can set the alarm threshold (low and high). Usually you will not set them here but in the instrument itself (it is a user alarm) but you can check and/or change them here</w:t>
      </w:r>
      <w:r>
        <w:rPr>
          <w:lang w:val="en-US"/>
        </w:rPr>
        <w:t>. This alarm will only give a visual alarm.</w:t>
      </w:r>
    </w:p>
    <w:p w:rsidR="00320B72" w:rsidRPr="00320B72" w:rsidRDefault="00320B72" w:rsidP="00320B72">
      <w:pPr>
        <w:pStyle w:val="ListParagraph"/>
        <w:numPr>
          <w:ilvl w:val="0"/>
          <w:numId w:val="37"/>
        </w:numPr>
        <w:rPr>
          <w:lang w:val="en-US"/>
        </w:rPr>
      </w:pPr>
      <w:r w:rsidRPr="00320B72">
        <w:rPr>
          <w:b/>
          <w:lang w:val="en-US"/>
        </w:rPr>
        <w:t>Warning</w:t>
      </w:r>
      <w:r w:rsidRPr="00320B72">
        <w:rPr>
          <w:lang w:val="en-US"/>
        </w:rPr>
        <w:t xml:space="preserve"> </w:t>
      </w:r>
      <w:r w:rsidRPr="00320B72">
        <w:rPr>
          <w:lang w:val="en-US"/>
        </w:rPr>
        <w:br/>
        <w:t xml:space="preserve">The warning alarm is a dedicated alarm to warn the user when certain thresholds are exceeded. This alarm can have a dedicated delay and a dedicated alarm group (i.e. a high or low alarm). </w:t>
      </w:r>
      <w:r w:rsidRPr="00320B72">
        <w:rPr>
          <w:lang w:val="en-US"/>
        </w:rPr>
        <w:br/>
        <w:t xml:space="preserve">Choose these thresholds widely within the boundaries of the capabilities of the attached device (check specific manual for the values) </w:t>
      </w:r>
    </w:p>
    <w:p w:rsidR="00320B72" w:rsidRDefault="00320B72" w:rsidP="00320B72">
      <w:pPr>
        <w:pStyle w:val="ListParagraph"/>
        <w:numPr>
          <w:ilvl w:val="0"/>
          <w:numId w:val="37"/>
        </w:numPr>
        <w:rPr>
          <w:lang w:val="en-US"/>
        </w:rPr>
      </w:pPr>
      <w:r w:rsidRPr="00320B72">
        <w:rPr>
          <w:b/>
          <w:lang w:val="en-US"/>
        </w:rPr>
        <w:t>Critical</w:t>
      </w:r>
      <w:r w:rsidRPr="00320B72">
        <w:rPr>
          <w:b/>
          <w:lang w:val="en-US"/>
        </w:rPr>
        <w:br/>
      </w:r>
      <w:proofErr w:type="gramStart"/>
      <w:r w:rsidRPr="00320B72">
        <w:rPr>
          <w:lang w:val="en-US"/>
        </w:rPr>
        <w:t>To</w:t>
      </w:r>
      <w:proofErr w:type="gramEnd"/>
      <w:r w:rsidRPr="00320B72">
        <w:rPr>
          <w:lang w:val="en-US"/>
        </w:rPr>
        <w:t xml:space="preserve"> set the critical alarm thresholds (i.e. too high or too low) (check specific manual for these values).</w:t>
      </w:r>
      <w:r>
        <w:rPr>
          <w:lang w:val="en-US"/>
        </w:rPr>
        <w:t xml:space="preserve">Critical alarms are typically </w:t>
      </w:r>
      <w:proofErr w:type="spellStart"/>
      <w:r>
        <w:rPr>
          <w:lang w:val="en-US"/>
        </w:rPr>
        <w:t>TooToo</w:t>
      </w:r>
      <w:proofErr w:type="spellEnd"/>
      <w:r>
        <w:rPr>
          <w:lang w:val="en-US"/>
        </w:rPr>
        <w:t xml:space="preserve"> Low and Too </w:t>
      </w:r>
      <w:proofErr w:type="spellStart"/>
      <w:r>
        <w:rPr>
          <w:lang w:val="en-US"/>
        </w:rPr>
        <w:t>Too</w:t>
      </w:r>
      <w:proofErr w:type="spellEnd"/>
      <w:r>
        <w:rPr>
          <w:lang w:val="en-US"/>
        </w:rPr>
        <w:t xml:space="preserve"> High.</w:t>
      </w:r>
    </w:p>
    <w:p w:rsidR="00320B72" w:rsidRDefault="00320B72" w:rsidP="00320B72">
      <w:pPr>
        <w:pStyle w:val="ListParagraph"/>
        <w:numPr>
          <w:ilvl w:val="0"/>
          <w:numId w:val="37"/>
        </w:numPr>
        <w:rPr>
          <w:lang w:val="en-US"/>
        </w:rPr>
      </w:pPr>
      <w:r>
        <w:rPr>
          <w:b/>
          <w:lang w:val="en-US"/>
        </w:rPr>
        <w:t>Slowdown</w:t>
      </w:r>
    </w:p>
    <w:p w:rsidR="001B6684" w:rsidRDefault="001B6684" w:rsidP="00320B72">
      <w:pPr>
        <w:pStyle w:val="ListParagraph"/>
        <w:ind w:left="1800"/>
        <w:rPr>
          <w:lang w:val="en-US"/>
        </w:rPr>
      </w:pPr>
      <w:r>
        <w:rPr>
          <w:lang w:val="en-US"/>
        </w:rPr>
        <w:t>This is a grade higher alarm than the Critical. It means that immediate action is required without further ado.</w:t>
      </w:r>
    </w:p>
    <w:p w:rsidR="00320B72" w:rsidRDefault="001B6684" w:rsidP="001B6684">
      <w:pPr>
        <w:pStyle w:val="ListParagraph"/>
        <w:numPr>
          <w:ilvl w:val="0"/>
          <w:numId w:val="37"/>
        </w:numPr>
        <w:rPr>
          <w:b/>
          <w:lang w:val="en-US"/>
        </w:rPr>
      </w:pPr>
      <w:r w:rsidRPr="001B6684">
        <w:rPr>
          <w:b/>
          <w:lang w:val="en-US"/>
        </w:rPr>
        <w:t>Emergency</w:t>
      </w:r>
    </w:p>
    <w:p w:rsidR="001B6684" w:rsidRDefault="001B6684" w:rsidP="001B6684">
      <w:pPr>
        <w:pStyle w:val="ListParagraph"/>
        <w:ind w:left="1800"/>
        <w:rPr>
          <w:lang w:val="en-US"/>
        </w:rPr>
      </w:pPr>
      <w:r>
        <w:rPr>
          <w:lang w:val="en-US"/>
        </w:rPr>
        <w:t>When there is an emanate threat, like Watertight Doors that aren’t closed during sailing, an emergency alarm is in place. Everything has to stop to prevent this alarm from going any further.</w:t>
      </w:r>
    </w:p>
    <w:p w:rsidR="001B6684" w:rsidRDefault="001B6684" w:rsidP="001B6684">
      <w:pPr>
        <w:rPr>
          <w:lang w:val="en-US"/>
        </w:rPr>
      </w:pPr>
    </w:p>
    <w:p w:rsidR="001B6684" w:rsidRDefault="001B6684" w:rsidP="001B6684">
      <w:pPr>
        <w:rPr>
          <w:lang w:val="en-US"/>
        </w:rPr>
      </w:pPr>
    </w:p>
    <w:p w:rsidR="001B6684" w:rsidRDefault="001B6684" w:rsidP="001B6684">
      <w:pPr>
        <w:rPr>
          <w:lang w:val="en-US"/>
        </w:rPr>
      </w:pPr>
    </w:p>
    <w:p w:rsidR="001B6684" w:rsidRPr="001B6684" w:rsidRDefault="00EA6065" w:rsidP="001B6684">
      <w:pPr>
        <w:rPr>
          <w:lang w:val="en-US"/>
        </w:rPr>
      </w:pPr>
      <w:r>
        <w:rPr>
          <w:i/>
          <w:noProof/>
          <w:lang w:val="nl-NL" w:eastAsia="nl-NL"/>
        </w:rPr>
        <w:drawing>
          <wp:anchor distT="0" distB="0" distL="114300" distR="114300" simplePos="0" relativeHeight="251705344" behindDoc="0" locked="0" layoutInCell="1" allowOverlap="1" wp14:anchorId="3DA41869" wp14:editId="5B495314">
            <wp:simplePos x="0" y="0"/>
            <wp:positionH relativeFrom="column">
              <wp:posOffset>161925</wp:posOffset>
            </wp:positionH>
            <wp:positionV relativeFrom="paragraph">
              <wp:posOffset>39370</wp:posOffset>
            </wp:positionV>
            <wp:extent cx="449580" cy="449580"/>
            <wp:effectExtent l="19050" t="0" r="7620" b="0"/>
            <wp:wrapSquare wrapText="bothSides"/>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Warning.png"/>
                    <pic:cNvPicPr/>
                  </pic:nvPicPr>
                  <pic:blipFill>
                    <a:blip r:embed="rId12" cstate="print"/>
                    <a:stretch>
                      <a:fillRect/>
                    </a:stretch>
                  </pic:blipFill>
                  <pic:spPr>
                    <a:xfrm>
                      <a:off x="0" y="0"/>
                      <a:ext cx="449580" cy="449580"/>
                    </a:xfrm>
                    <a:prstGeom prst="rect">
                      <a:avLst/>
                    </a:prstGeom>
                  </pic:spPr>
                </pic:pic>
              </a:graphicData>
            </a:graphic>
          </wp:anchor>
        </w:drawing>
      </w:r>
      <w:r w:rsidR="001B6684">
        <w:rPr>
          <w:lang w:val="en-US"/>
        </w:rPr>
        <w:t>When the field represents an Engine or a Generator. The Emergency Alarm Level will be changed by the Shutdown Alarm Level. In this case it will take further actions (when implied) to shut down the engine to prevent further damage.</w:t>
      </w:r>
    </w:p>
    <w:p w:rsidR="00320B72" w:rsidRPr="009F1D49" w:rsidRDefault="00320B72" w:rsidP="00320B72">
      <w:pPr>
        <w:ind w:left="720"/>
        <w:rPr>
          <w:lang w:val="en-US"/>
        </w:rPr>
      </w:pPr>
    </w:p>
    <w:p w:rsidR="00320B72" w:rsidRPr="001B6684" w:rsidRDefault="00320B72" w:rsidP="001B6684">
      <w:pPr>
        <w:pStyle w:val="ListParagraph"/>
        <w:numPr>
          <w:ilvl w:val="0"/>
          <w:numId w:val="37"/>
        </w:numPr>
        <w:rPr>
          <w:lang w:val="en-US"/>
        </w:rPr>
      </w:pPr>
      <w:r w:rsidRPr="001B6684">
        <w:rPr>
          <w:b/>
          <w:lang w:val="en-US"/>
        </w:rPr>
        <w:t>Delay(s</w:t>
      </w:r>
      <w:proofErr w:type="gramStart"/>
      <w:r w:rsidRPr="001B6684">
        <w:rPr>
          <w:b/>
          <w:lang w:val="en-US"/>
        </w:rPr>
        <w:t>)</w:t>
      </w:r>
      <w:proofErr w:type="gramEnd"/>
      <w:r w:rsidRPr="001B6684">
        <w:rPr>
          <w:b/>
          <w:lang w:val="en-US"/>
        </w:rPr>
        <w:br/>
      </w:r>
      <w:r w:rsidRPr="001B6684">
        <w:rPr>
          <w:lang w:val="en-US"/>
        </w:rPr>
        <w:t>The time (in seconds) the system will wait before it will show the specific alarm that is triggered. This is necessary if a hysteresis is needed (i.e. a bilge alarm that is on the edge of the alarm by the rocking of the ship, will not go of all the time if you put in a delay)</w:t>
      </w:r>
    </w:p>
    <w:p w:rsidR="00320B72" w:rsidRPr="001B6684" w:rsidRDefault="00320B72" w:rsidP="001B6684">
      <w:pPr>
        <w:pStyle w:val="ListParagraph"/>
        <w:numPr>
          <w:ilvl w:val="0"/>
          <w:numId w:val="37"/>
        </w:numPr>
        <w:rPr>
          <w:b/>
          <w:lang w:val="en-US"/>
        </w:rPr>
      </w:pPr>
      <w:r w:rsidRPr="001B6684">
        <w:rPr>
          <w:b/>
          <w:lang w:val="en-US"/>
        </w:rPr>
        <w:t>Alarm Group</w:t>
      </w:r>
      <w:r w:rsidRPr="001B6684">
        <w:rPr>
          <w:b/>
          <w:lang w:val="en-US"/>
        </w:rPr>
        <w:br/>
      </w:r>
      <w:r w:rsidRPr="001B6684">
        <w:rPr>
          <w:lang w:val="en-US"/>
        </w:rPr>
        <w:t xml:space="preserve">Here you can put the alarm in a specific group. By putting it in a group you can manage the rights of different users on whether they can silence or acknowledge these alarms. </w:t>
      </w:r>
    </w:p>
    <w:p w:rsidR="00320B72" w:rsidRDefault="00320B72" w:rsidP="00320B72">
      <w:pPr>
        <w:pStyle w:val="Heading4"/>
      </w:pPr>
      <w:bookmarkStart w:id="483" w:name="_Toc372884086"/>
      <w:bookmarkStart w:id="484" w:name="_Toc404942429"/>
      <w:r w:rsidRPr="00AA7FC8">
        <w:t>Inhibit</w:t>
      </w:r>
      <w:r>
        <w:fldChar w:fldCharType="begin"/>
      </w:r>
      <w:r>
        <w:instrText xml:space="preserve"> XE "Inhibit" </w:instrText>
      </w:r>
      <w:r>
        <w:fldChar w:fldCharType="end"/>
      </w:r>
      <w:r w:rsidRPr="00AA7FC8">
        <w:t xml:space="preserve"> Properties</w:t>
      </w:r>
      <w:bookmarkEnd w:id="483"/>
      <w:bookmarkEnd w:id="484"/>
    </w:p>
    <w:p w:rsidR="00320B72" w:rsidRDefault="00320B72" w:rsidP="00320B72"/>
    <w:p w:rsidR="00320B72" w:rsidRDefault="00320B72" w:rsidP="00320B72">
      <w:r>
        <w:rPr>
          <w:noProof/>
          <w:lang w:val="nl-NL" w:eastAsia="nl-NL"/>
        </w:rPr>
        <w:drawing>
          <wp:inline distT="0" distB="0" distL="0" distR="0" wp14:anchorId="090A0262" wp14:editId="600A17AE">
            <wp:extent cx="5010150" cy="1352550"/>
            <wp:effectExtent l="0" t="0" r="0" b="0"/>
            <wp:docPr id="185" name="Afbeelding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5"/>
                    <a:stretch>
                      <a:fillRect/>
                    </a:stretch>
                  </pic:blipFill>
                  <pic:spPr>
                    <a:xfrm>
                      <a:off x="0" y="0"/>
                      <a:ext cx="5010150" cy="1352550"/>
                    </a:xfrm>
                    <a:prstGeom prst="rect">
                      <a:avLst/>
                    </a:prstGeom>
                  </pic:spPr>
                </pic:pic>
              </a:graphicData>
            </a:graphic>
          </wp:inline>
        </w:drawing>
      </w:r>
    </w:p>
    <w:p w:rsidR="00320B72" w:rsidRDefault="00320B72" w:rsidP="00320B72">
      <w:pPr>
        <w:pStyle w:val="Onderschrift"/>
      </w:pPr>
      <w:bookmarkStart w:id="485" w:name="_Toc372884321"/>
      <w:bookmarkStart w:id="486" w:name="_Toc404942618"/>
      <w:r>
        <w:t xml:space="preserve">Figure </w:t>
      </w:r>
      <w:r w:rsidR="00F414EE">
        <w:fldChar w:fldCharType="begin"/>
      </w:r>
      <w:r w:rsidR="00F414EE">
        <w:instrText xml:space="preserve"> STYLEREF 1 \s </w:instrText>
      </w:r>
      <w:r w:rsidR="00F414EE">
        <w:fldChar w:fldCharType="separate"/>
      </w:r>
      <w:r w:rsidR="00B2370E">
        <w:rPr>
          <w:noProof/>
        </w:rPr>
        <w:t>5</w:t>
      </w:r>
      <w:r w:rsidR="00F414EE">
        <w:fldChar w:fldCharType="end"/>
      </w:r>
      <w:r w:rsidR="00F414EE">
        <w:noBreakHyphen/>
      </w:r>
      <w:r w:rsidR="00F414EE">
        <w:fldChar w:fldCharType="begin"/>
      </w:r>
      <w:r w:rsidR="00F414EE">
        <w:instrText xml:space="preserve"> SEQ Figure \* ARABIC \s 1 </w:instrText>
      </w:r>
      <w:r w:rsidR="00F414EE">
        <w:fldChar w:fldCharType="separate"/>
      </w:r>
      <w:r w:rsidR="00B2370E">
        <w:rPr>
          <w:noProof/>
        </w:rPr>
        <w:t>6</w:t>
      </w:r>
      <w:r w:rsidR="00F414EE">
        <w:fldChar w:fldCharType="end"/>
      </w:r>
      <w:r>
        <w:t>: Inhibit</w:t>
      </w:r>
      <w:r>
        <w:fldChar w:fldCharType="begin"/>
      </w:r>
      <w:r>
        <w:instrText xml:space="preserve"> XE "Inhibit" </w:instrText>
      </w:r>
      <w:r>
        <w:fldChar w:fldCharType="end"/>
      </w:r>
      <w:r>
        <w:t xml:space="preserve"> Properties</w:t>
      </w:r>
      <w:bookmarkEnd w:id="485"/>
      <w:bookmarkEnd w:id="486"/>
    </w:p>
    <w:p w:rsidR="00320B72" w:rsidRPr="00CA0364" w:rsidRDefault="00320B72" w:rsidP="00320B72">
      <w:pPr>
        <w:rPr>
          <w:lang w:val="en-US"/>
        </w:rPr>
      </w:pPr>
      <w:r w:rsidRPr="00CA0364">
        <w:rPr>
          <w:lang w:val="en-US"/>
        </w:rPr>
        <w:t>There will be certain occasions where you do not want the alarm to go off. For example an oil pressure alarm from an engine will normally also be in alarm when the engine is shut down. This is not wanted as an alarm. Or when a sensor is broken and there is no time to repair it for a while, it will be easier to inhibit the “Defect Alarm” of this sensor until you have time to repair it.</w:t>
      </w:r>
    </w:p>
    <w:p w:rsidR="00320B72" w:rsidRPr="00CA0364" w:rsidRDefault="00320B72" w:rsidP="00320B72">
      <w:pPr>
        <w:rPr>
          <w:lang w:val="en-US"/>
        </w:rPr>
      </w:pPr>
    </w:p>
    <w:p w:rsidR="00320B72" w:rsidRPr="007B0094" w:rsidRDefault="00320B72" w:rsidP="007B0094">
      <w:pPr>
        <w:pStyle w:val="ListParagraph"/>
        <w:numPr>
          <w:ilvl w:val="0"/>
          <w:numId w:val="40"/>
        </w:numPr>
        <w:rPr>
          <w:b/>
        </w:rPr>
      </w:pPr>
      <w:r w:rsidRPr="007B0094">
        <w:rPr>
          <w:b/>
        </w:rPr>
        <w:t>Inhibit</w:t>
      </w:r>
      <w:r w:rsidRPr="007B0094">
        <w:rPr>
          <w:b/>
        </w:rPr>
        <w:fldChar w:fldCharType="begin"/>
      </w:r>
      <w:r w:rsidRPr="007B0094">
        <w:rPr>
          <w:b/>
        </w:rPr>
        <w:instrText xml:space="preserve"> XE "</w:instrText>
      </w:r>
      <w:r>
        <w:instrText>Inhibit"</w:instrText>
      </w:r>
      <w:r w:rsidRPr="007B0094">
        <w:rPr>
          <w:b/>
        </w:rPr>
        <w:instrText xml:space="preserve"> </w:instrText>
      </w:r>
      <w:r w:rsidRPr="007B0094">
        <w:rPr>
          <w:b/>
        </w:rPr>
        <w:fldChar w:fldCharType="end"/>
      </w:r>
      <w:r w:rsidR="007B0094">
        <w:rPr>
          <w:b/>
        </w:rPr>
        <w:t xml:space="preserve"> All</w:t>
      </w:r>
    </w:p>
    <w:p w:rsidR="00320B72" w:rsidRPr="00AA7FC8" w:rsidRDefault="00320B72" w:rsidP="007B0094">
      <w:pPr>
        <w:pStyle w:val="ListParagraph"/>
      </w:pPr>
      <w:r>
        <w:t xml:space="preserve">This checkbox is used to inhibit all the alarms from this particular sensor. Especially when the sensor is defect, it will come in handy. In the </w:t>
      </w:r>
      <w:r w:rsidR="007B0094">
        <w:t>alarm page</w:t>
      </w:r>
      <w:r>
        <w:t xml:space="preserve"> you will constantly see that the sensor is inhibited, so you won’t forget. </w:t>
      </w:r>
    </w:p>
    <w:p w:rsidR="00320B72" w:rsidRPr="007B0094" w:rsidRDefault="00320B72" w:rsidP="007B0094">
      <w:pPr>
        <w:pStyle w:val="ListParagraph"/>
        <w:numPr>
          <w:ilvl w:val="0"/>
          <w:numId w:val="40"/>
        </w:numPr>
        <w:rPr>
          <w:lang w:val="en-US"/>
        </w:rPr>
      </w:pPr>
      <w:r w:rsidRPr="007B0094">
        <w:rPr>
          <w:b/>
          <w:lang w:val="en-US"/>
        </w:rPr>
        <w:t>Inhibit</w:t>
      </w:r>
      <w:r w:rsidRPr="007B0094">
        <w:rPr>
          <w:b/>
          <w:lang w:val="en-US"/>
        </w:rPr>
        <w:fldChar w:fldCharType="begin"/>
      </w:r>
      <w:r w:rsidRPr="007B0094">
        <w:rPr>
          <w:b/>
          <w:lang w:val="en-US"/>
        </w:rPr>
        <w:instrText xml:space="preserve"> XE "</w:instrText>
      </w:r>
      <w:r w:rsidRPr="007B0094">
        <w:rPr>
          <w:lang w:val="en-US"/>
        </w:rPr>
        <w:instrText>Inhibit"</w:instrText>
      </w:r>
      <w:r w:rsidRPr="007B0094">
        <w:rPr>
          <w:b/>
          <w:lang w:val="en-US"/>
        </w:rPr>
        <w:instrText xml:space="preserve"> </w:instrText>
      </w:r>
      <w:r w:rsidRPr="007B0094">
        <w:rPr>
          <w:b/>
          <w:lang w:val="en-US"/>
        </w:rPr>
        <w:fldChar w:fldCharType="end"/>
      </w:r>
      <w:r w:rsidRPr="007B0094">
        <w:rPr>
          <w:b/>
          <w:lang w:val="en-US"/>
        </w:rPr>
        <w:t xml:space="preserve"> Sensor Failure</w:t>
      </w:r>
      <w:r w:rsidRPr="007B0094">
        <w:rPr>
          <w:b/>
          <w:lang w:val="en-US"/>
        </w:rPr>
        <w:br/>
      </w:r>
      <w:proofErr w:type="gramStart"/>
      <w:r w:rsidRPr="007B0094">
        <w:rPr>
          <w:lang w:val="en-US"/>
        </w:rPr>
        <w:t>Some</w:t>
      </w:r>
      <w:proofErr w:type="gramEnd"/>
      <w:r w:rsidRPr="007B0094">
        <w:rPr>
          <w:lang w:val="en-US"/>
        </w:rPr>
        <w:t xml:space="preserve"> sensors (i.e. 4-20 mA) tends to go a little bit out of range. Normally this will be no problem. However if a 4-20 mA sensor drops below 4 mA or goes higher than 20 mA,</w:t>
      </w:r>
      <w:r w:rsidR="007B0094">
        <w:rPr>
          <w:lang w:val="en-US"/>
        </w:rPr>
        <w:t xml:space="preserve"> NavVision</w:t>
      </w:r>
      <w:r w:rsidRPr="007B0094">
        <w:rPr>
          <w:lang w:val="en-US"/>
        </w:rPr>
        <w:t xml:space="preserve">  will see this as a sensor failure and will give an alarm. If you think it is just the range of the sensor that is giving the problem, you can check this box to stop these alarms.</w:t>
      </w:r>
    </w:p>
    <w:p w:rsidR="00320B72" w:rsidRPr="007B0094" w:rsidRDefault="00320B72" w:rsidP="007B0094">
      <w:pPr>
        <w:pStyle w:val="ListParagraph"/>
        <w:numPr>
          <w:ilvl w:val="0"/>
          <w:numId w:val="40"/>
        </w:numPr>
        <w:rPr>
          <w:lang w:val="en-US"/>
        </w:rPr>
      </w:pPr>
      <w:r w:rsidRPr="007B0094">
        <w:rPr>
          <w:b/>
          <w:lang w:val="en-US"/>
        </w:rPr>
        <w:t>Inhibit</w:t>
      </w:r>
      <w:r w:rsidRPr="007B0094">
        <w:rPr>
          <w:b/>
          <w:lang w:val="en-US"/>
        </w:rPr>
        <w:fldChar w:fldCharType="begin"/>
      </w:r>
      <w:r w:rsidRPr="007B0094">
        <w:rPr>
          <w:b/>
          <w:lang w:val="en-US"/>
        </w:rPr>
        <w:instrText xml:space="preserve"> XE "</w:instrText>
      </w:r>
      <w:r w:rsidRPr="007B0094">
        <w:rPr>
          <w:lang w:val="en-US"/>
        </w:rPr>
        <w:instrText>Inhibit"</w:instrText>
      </w:r>
      <w:r w:rsidRPr="007B0094">
        <w:rPr>
          <w:b/>
          <w:lang w:val="en-US"/>
        </w:rPr>
        <w:instrText xml:space="preserve"> </w:instrText>
      </w:r>
      <w:r w:rsidRPr="007B0094">
        <w:rPr>
          <w:b/>
          <w:lang w:val="en-US"/>
        </w:rPr>
        <w:fldChar w:fldCharType="end"/>
      </w:r>
      <w:r w:rsidRPr="007B0094">
        <w:rPr>
          <w:b/>
          <w:lang w:val="en-US"/>
        </w:rPr>
        <w:t xml:space="preserve"> Alarm Levels</w:t>
      </w:r>
      <w:r w:rsidRPr="007B0094">
        <w:rPr>
          <w:b/>
          <w:lang w:val="en-US"/>
        </w:rPr>
        <w:br/>
      </w:r>
      <w:proofErr w:type="gramStart"/>
      <w:r w:rsidRPr="007B0094">
        <w:rPr>
          <w:lang w:val="en-US"/>
        </w:rPr>
        <w:t>If</w:t>
      </w:r>
      <w:proofErr w:type="gramEnd"/>
      <w:r w:rsidRPr="007B0094">
        <w:rPr>
          <w:lang w:val="en-US"/>
        </w:rPr>
        <w:t xml:space="preserve"> you have set alarm levels as mentioned in “Alarm Levels” And you need them </w:t>
      </w:r>
      <w:r w:rsidR="007B0094">
        <w:rPr>
          <w:lang w:val="en-US"/>
        </w:rPr>
        <w:t xml:space="preserve">to be shut off </w:t>
      </w:r>
      <w:r w:rsidRPr="007B0094">
        <w:rPr>
          <w:lang w:val="en-US"/>
        </w:rPr>
        <w:t>for a while, check this box.</w:t>
      </w:r>
    </w:p>
    <w:p w:rsidR="00320B72" w:rsidRPr="007B0094" w:rsidRDefault="00320B72" w:rsidP="007B0094">
      <w:pPr>
        <w:pStyle w:val="ListParagraph"/>
        <w:numPr>
          <w:ilvl w:val="0"/>
          <w:numId w:val="40"/>
        </w:numPr>
        <w:rPr>
          <w:lang w:val="en-US"/>
        </w:rPr>
      </w:pPr>
      <w:r w:rsidRPr="007B0094">
        <w:rPr>
          <w:b/>
          <w:lang w:val="en-US"/>
        </w:rPr>
        <w:t>Inhibit</w:t>
      </w:r>
      <w:r w:rsidRPr="007B0094">
        <w:rPr>
          <w:b/>
          <w:lang w:val="en-US"/>
        </w:rPr>
        <w:fldChar w:fldCharType="begin"/>
      </w:r>
      <w:r w:rsidRPr="007B0094">
        <w:rPr>
          <w:b/>
          <w:lang w:val="en-US"/>
        </w:rPr>
        <w:instrText xml:space="preserve"> XE "</w:instrText>
      </w:r>
      <w:r>
        <w:instrText>Inhibit"</w:instrText>
      </w:r>
      <w:r w:rsidRPr="007B0094">
        <w:rPr>
          <w:b/>
          <w:lang w:val="en-US"/>
        </w:rPr>
        <w:instrText xml:space="preserve"> </w:instrText>
      </w:r>
      <w:r w:rsidRPr="007B0094">
        <w:rPr>
          <w:b/>
          <w:lang w:val="en-US"/>
        </w:rPr>
        <w:fldChar w:fldCharType="end"/>
      </w:r>
      <w:r w:rsidRPr="007B0094">
        <w:rPr>
          <w:b/>
          <w:lang w:val="en-US"/>
        </w:rPr>
        <w:t xml:space="preserve"> When</w:t>
      </w:r>
    </w:p>
    <w:p w:rsidR="007B0094" w:rsidRDefault="00320B72" w:rsidP="007B0094">
      <w:pPr>
        <w:pStyle w:val="ListParagraph"/>
        <w:rPr>
          <w:lang w:val="en-US"/>
        </w:rPr>
      </w:pPr>
      <w:r w:rsidRPr="007B0094">
        <w:rPr>
          <w:lang w:val="en-US"/>
        </w:rPr>
        <w:t>In the earlier mentioned oil pressure alarm, you don’t want that alarm to go off when the engine is not running. This is where “Inhibit</w:t>
      </w:r>
      <w:r w:rsidRPr="007B0094">
        <w:rPr>
          <w:lang w:val="en-US"/>
        </w:rPr>
        <w:fldChar w:fldCharType="begin"/>
      </w:r>
      <w:r w:rsidRPr="007B0094">
        <w:rPr>
          <w:lang w:val="en-US"/>
        </w:rPr>
        <w:instrText xml:space="preserve"> XE "Inhibit" </w:instrText>
      </w:r>
      <w:r w:rsidRPr="007B0094">
        <w:rPr>
          <w:lang w:val="en-US"/>
        </w:rPr>
        <w:fldChar w:fldCharType="end"/>
      </w:r>
      <w:r w:rsidRPr="007B0094">
        <w:rPr>
          <w:lang w:val="en-US"/>
        </w:rPr>
        <w:t xml:space="preserve"> When” will help. In the inhibit properties of that particular sensor you mark the checkbox. Now you search the belonging engine running field in the box next to that, by clicking the tab besides that. </w:t>
      </w:r>
    </w:p>
    <w:p w:rsidR="007B0094" w:rsidRDefault="007B0094" w:rsidP="007B0094">
      <w:pPr>
        <w:pStyle w:val="ListParagraph"/>
        <w:rPr>
          <w:lang w:val="en-US"/>
        </w:rPr>
      </w:pPr>
    </w:p>
    <w:p w:rsidR="00320B72" w:rsidRPr="007B0094" w:rsidRDefault="00320B72" w:rsidP="007B0094">
      <w:pPr>
        <w:pStyle w:val="ListParagraph"/>
        <w:rPr>
          <w:lang w:val="en-US"/>
        </w:rPr>
      </w:pPr>
      <w:r w:rsidRPr="007B0094">
        <w:rPr>
          <w:lang w:val="en-US"/>
        </w:rPr>
        <w:t>While you want the alarm to be inhibited when the engine is not running, in the next field you choose “&lt;” from the dropdown menu. Finally you set an amount (in this case 0.5) in the adjacent field. Now, when the engine is not run</w:t>
      </w:r>
      <w:r w:rsidR="007B0094">
        <w:rPr>
          <w:lang w:val="en-US"/>
        </w:rPr>
        <w:t xml:space="preserve">ning, the alarm will not sound </w:t>
      </w:r>
      <w:r w:rsidRPr="007B0094">
        <w:rPr>
          <w:lang w:val="en-US"/>
        </w:rPr>
        <w:t xml:space="preserve">(see </w:t>
      </w:r>
      <w:r w:rsidRPr="007B0094">
        <w:rPr>
          <w:lang w:val="en-US"/>
        </w:rPr>
        <w:fldChar w:fldCharType="begin"/>
      </w:r>
      <w:r w:rsidRPr="007B0094">
        <w:rPr>
          <w:lang w:val="en-US"/>
        </w:rPr>
        <w:instrText xml:space="preserve"> REF _Ref332278862 \h </w:instrText>
      </w:r>
      <w:r w:rsidRPr="007B0094">
        <w:rPr>
          <w:lang w:val="en-US"/>
        </w:rPr>
      </w:r>
      <w:r w:rsidRPr="007B0094">
        <w:rPr>
          <w:lang w:val="en-US"/>
        </w:rPr>
        <w:fldChar w:fldCharType="separate"/>
      </w:r>
      <w:r w:rsidR="00B2370E">
        <w:t xml:space="preserve">Figure </w:t>
      </w:r>
      <w:r w:rsidR="00B2370E">
        <w:rPr>
          <w:noProof/>
        </w:rPr>
        <w:t>5</w:t>
      </w:r>
      <w:r w:rsidR="00B2370E">
        <w:noBreakHyphen/>
      </w:r>
      <w:r w:rsidR="00B2370E">
        <w:rPr>
          <w:noProof/>
        </w:rPr>
        <w:t>7</w:t>
      </w:r>
      <w:r w:rsidRPr="007B0094">
        <w:rPr>
          <w:lang w:val="en-US"/>
        </w:rPr>
        <w:fldChar w:fldCharType="end"/>
      </w:r>
      <w:r w:rsidRPr="007B0094">
        <w:rPr>
          <w:lang w:val="en-US"/>
        </w:rPr>
        <w:t>). Finally you can choose an additional field (And/Or) to specify even further. For example you can us</w:t>
      </w:r>
      <w:r w:rsidR="007B0094">
        <w:rPr>
          <w:lang w:val="en-US"/>
        </w:rPr>
        <w:t>e the Shaft Speed RPM as backup</w:t>
      </w:r>
      <w:r w:rsidRPr="007B0094">
        <w:rPr>
          <w:lang w:val="en-US"/>
        </w:rPr>
        <w:t xml:space="preserve"> (see </w:t>
      </w:r>
      <w:r w:rsidRPr="007B0094">
        <w:rPr>
          <w:lang w:val="en-US"/>
        </w:rPr>
        <w:fldChar w:fldCharType="begin"/>
      </w:r>
      <w:r w:rsidRPr="007B0094">
        <w:rPr>
          <w:lang w:val="en-US"/>
        </w:rPr>
        <w:instrText xml:space="preserve"> REF _Ref332279468 \h </w:instrText>
      </w:r>
      <w:r w:rsidRPr="007B0094">
        <w:rPr>
          <w:lang w:val="en-US"/>
        </w:rPr>
      </w:r>
      <w:r w:rsidRPr="007B0094">
        <w:rPr>
          <w:lang w:val="en-US"/>
        </w:rPr>
        <w:fldChar w:fldCharType="separate"/>
      </w:r>
      <w:r w:rsidR="00B2370E">
        <w:t xml:space="preserve">Figure </w:t>
      </w:r>
      <w:r w:rsidR="00B2370E">
        <w:rPr>
          <w:noProof/>
        </w:rPr>
        <w:t>5</w:t>
      </w:r>
      <w:r w:rsidR="00B2370E">
        <w:noBreakHyphen/>
      </w:r>
      <w:r w:rsidR="00B2370E">
        <w:rPr>
          <w:noProof/>
        </w:rPr>
        <w:t>8</w:t>
      </w:r>
      <w:r w:rsidRPr="007B0094">
        <w:rPr>
          <w:lang w:val="en-US"/>
        </w:rPr>
        <w:fldChar w:fldCharType="end"/>
      </w:r>
      <w:r w:rsidRPr="007B0094">
        <w:rPr>
          <w:lang w:val="en-US"/>
        </w:rPr>
        <w:t>).</w:t>
      </w:r>
    </w:p>
    <w:p w:rsidR="00320B72" w:rsidRDefault="00320B72" w:rsidP="00320B72">
      <w:pPr>
        <w:ind w:left="1080"/>
        <w:rPr>
          <w:lang w:val="en-US"/>
        </w:rPr>
      </w:pPr>
    </w:p>
    <w:p w:rsidR="007B0094" w:rsidRDefault="007B0094" w:rsidP="007B0094">
      <w:pPr>
        <w:rPr>
          <w:lang w:val="en-US"/>
        </w:rPr>
      </w:pPr>
      <w:r>
        <w:rPr>
          <w:noProof/>
          <w:lang w:val="nl-NL" w:eastAsia="nl-NL"/>
        </w:rPr>
        <w:drawing>
          <wp:anchor distT="0" distB="0" distL="114300" distR="114300" simplePos="0" relativeHeight="251707392" behindDoc="0" locked="0" layoutInCell="1" allowOverlap="1" wp14:anchorId="5BD744F3" wp14:editId="6C7CFAF6">
            <wp:simplePos x="0" y="0"/>
            <wp:positionH relativeFrom="column">
              <wp:posOffset>-6350</wp:posOffset>
            </wp:positionH>
            <wp:positionV relativeFrom="paragraph">
              <wp:posOffset>27305</wp:posOffset>
            </wp:positionV>
            <wp:extent cx="449580" cy="449580"/>
            <wp:effectExtent l="19050" t="0" r="7620" b="0"/>
            <wp:wrapSquare wrapText="bothSides"/>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Warning.png"/>
                    <pic:cNvPicPr/>
                  </pic:nvPicPr>
                  <pic:blipFill>
                    <a:blip r:embed="rId10" cstate="print"/>
                    <a:stretch>
                      <a:fillRect/>
                    </a:stretch>
                  </pic:blipFill>
                  <pic:spPr>
                    <a:xfrm>
                      <a:off x="0" y="0"/>
                      <a:ext cx="449580" cy="449580"/>
                    </a:xfrm>
                    <a:prstGeom prst="rect">
                      <a:avLst/>
                    </a:prstGeom>
                  </pic:spPr>
                </pic:pic>
              </a:graphicData>
            </a:graphic>
          </wp:anchor>
        </w:drawing>
      </w:r>
    </w:p>
    <w:p w:rsidR="00320B72" w:rsidRDefault="00320B72" w:rsidP="007B0094">
      <w:pPr>
        <w:rPr>
          <w:lang w:val="en-US"/>
        </w:rPr>
      </w:pPr>
      <w:r>
        <w:rPr>
          <w:lang w:val="en-US"/>
        </w:rPr>
        <w:t>“Before Inhibit</w:t>
      </w:r>
      <w:r>
        <w:rPr>
          <w:lang w:val="en-US"/>
        </w:rPr>
        <w:fldChar w:fldCharType="begin"/>
      </w:r>
      <w:r>
        <w:rPr>
          <w:lang w:val="en-US"/>
        </w:rPr>
        <w:instrText xml:space="preserve"> XE "</w:instrText>
      </w:r>
      <w:r w:rsidRPr="00CA46A0">
        <w:rPr>
          <w:lang w:val="en-US"/>
        </w:rPr>
        <w:instrText>Inhibit"</w:instrText>
      </w:r>
      <w:r>
        <w:rPr>
          <w:lang w:val="en-US"/>
        </w:rPr>
        <w:instrText xml:space="preserve"> </w:instrText>
      </w:r>
      <w:r>
        <w:rPr>
          <w:lang w:val="en-US"/>
        </w:rPr>
        <w:fldChar w:fldCharType="end"/>
      </w:r>
      <w:r>
        <w:rPr>
          <w:lang w:val="en-US"/>
        </w:rPr>
        <w:t xml:space="preserve"> Delay” and “After Inhibit Delay” are delays to catch up for irregularities in the sensors behavior.</w:t>
      </w:r>
    </w:p>
    <w:p w:rsidR="00320B72" w:rsidRDefault="00320B72" w:rsidP="00320B72">
      <w:pPr>
        <w:ind w:left="1080"/>
        <w:rPr>
          <w:lang w:val="en-US"/>
        </w:rPr>
      </w:pPr>
    </w:p>
    <w:p w:rsidR="00320B72" w:rsidRPr="00D74687" w:rsidRDefault="00320B72" w:rsidP="00320B72">
      <w:pPr>
        <w:rPr>
          <w:lang w:val="en-US"/>
        </w:rPr>
      </w:pPr>
      <w:r>
        <w:rPr>
          <w:noProof/>
          <w:lang w:val="nl-NL" w:eastAsia="nl-NL"/>
        </w:rPr>
        <w:drawing>
          <wp:inline distT="0" distB="0" distL="0" distR="0" wp14:anchorId="7E3B633F" wp14:editId="475B5D73">
            <wp:extent cx="5324475" cy="1362075"/>
            <wp:effectExtent l="0" t="0" r="9525" b="9525"/>
            <wp:docPr id="188" name="Afbeelding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6"/>
                    <a:stretch>
                      <a:fillRect/>
                    </a:stretch>
                  </pic:blipFill>
                  <pic:spPr>
                    <a:xfrm>
                      <a:off x="0" y="0"/>
                      <a:ext cx="5324475" cy="1362075"/>
                    </a:xfrm>
                    <a:prstGeom prst="rect">
                      <a:avLst/>
                    </a:prstGeom>
                  </pic:spPr>
                </pic:pic>
              </a:graphicData>
            </a:graphic>
          </wp:inline>
        </w:drawing>
      </w:r>
    </w:p>
    <w:p w:rsidR="00320B72" w:rsidRDefault="00320B72" w:rsidP="00320B72">
      <w:pPr>
        <w:pStyle w:val="Onderschrift"/>
      </w:pPr>
      <w:bookmarkStart w:id="487" w:name="_Ref332278862"/>
      <w:bookmarkStart w:id="488" w:name="_Toc372884322"/>
      <w:bookmarkStart w:id="489" w:name="_Toc404942619"/>
      <w:r>
        <w:t xml:space="preserve">Figure </w:t>
      </w:r>
      <w:r w:rsidR="00F414EE">
        <w:fldChar w:fldCharType="begin"/>
      </w:r>
      <w:r w:rsidR="00F414EE">
        <w:instrText xml:space="preserve"> STYLEREF 1 \s </w:instrText>
      </w:r>
      <w:r w:rsidR="00F414EE">
        <w:fldChar w:fldCharType="separate"/>
      </w:r>
      <w:r w:rsidR="00B2370E">
        <w:rPr>
          <w:noProof/>
        </w:rPr>
        <w:t>5</w:t>
      </w:r>
      <w:r w:rsidR="00F414EE">
        <w:fldChar w:fldCharType="end"/>
      </w:r>
      <w:r w:rsidR="00F414EE">
        <w:noBreakHyphen/>
      </w:r>
      <w:r w:rsidR="00F414EE">
        <w:fldChar w:fldCharType="begin"/>
      </w:r>
      <w:r w:rsidR="00F414EE">
        <w:instrText xml:space="preserve"> SEQ Figure \* ARABIC \s 1 </w:instrText>
      </w:r>
      <w:r w:rsidR="00F414EE">
        <w:fldChar w:fldCharType="separate"/>
      </w:r>
      <w:r w:rsidR="00B2370E">
        <w:rPr>
          <w:noProof/>
        </w:rPr>
        <w:t>7</w:t>
      </w:r>
      <w:r w:rsidR="00F414EE">
        <w:fldChar w:fldCharType="end"/>
      </w:r>
      <w:bookmarkEnd w:id="487"/>
      <w:r>
        <w:t>: Inhibit</w:t>
      </w:r>
      <w:r>
        <w:fldChar w:fldCharType="begin"/>
      </w:r>
      <w:r>
        <w:instrText xml:space="preserve"> XE "Inhibit" </w:instrText>
      </w:r>
      <w:r>
        <w:fldChar w:fldCharType="end"/>
      </w:r>
      <w:r>
        <w:t xml:space="preserve"> When</w:t>
      </w:r>
      <w:bookmarkEnd w:id="488"/>
      <w:bookmarkEnd w:id="489"/>
    </w:p>
    <w:p w:rsidR="00320B72" w:rsidRDefault="00320B72" w:rsidP="00320B72">
      <w:pPr>
        <w:pStyle w:val="Onderschrift"/>
      </w:pPr>
      <w:r>
        <w:rPr>
          <w:noProof/>
          <w:lang w:val="nl-NL" w:eastAsia="nl-NL"/>
        </w:rPr>
        <w:drawing>
          <wp:inline distT="0" distB="0" distL="0" distR="0" wp14:anchorId="171CDE78" wp14:editId="498F6554">
            <wp:extent cx="5381625" cy="1314450"/>
            <wp:effectExtent l="0" t="0" r="9525" b="0"/>
            <wp:docPr id="191" name="Afbeelding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7"/>
                    <a:stretch>
                      <a:fillRect/>
                    </a:stretch>
                  </pic:blipFill>
                  <pic:spPr>
                    <a:xfrm>
                      <a:off x="0" y="0"/>
                      <a:ext cx="5381625" cy="1314450"/>
                    </a:xfrm>
                    <a:prstGeom prst="rect">
                      <a:avLst/>
                    </a:prstGeom>
                  </pic:spPr>
                </pic:pic>
              </a:graphicData>
            </a:graphic>
          </wp:inline>
        </w:drawing>
      </w:r>
    </w:p>
    <w:p w:rsidR="00320B72" w:rsidRDefault="007B0094" w:rsidP="00320B72">
      <w:pPr>
        <w:pStyle w:val="Onderschrift"/>
      </w:pPr>
      <w:bookmarkStart w:id="490" w:name="_Ref332279468"/>
      <w:bookmarkStart w:id="491" w:name="_Toc372884323"/>
      <w:bookmarkStart w:id="492" w:name="_Toc404942620"/>
      <w:r>
        <w:rPr>
          <w:bCs/>
          <w:i/>
          <w:noProof/>
          <w:lang w:val="nl-NL" w:eastAsia="nl-NL"/>
        </w:rPr>
        <w:drawing>
          <wp:anchor distT="0" distB="0" distL="114300" distR="114300" simplePos="0" relativeHeight="251709440" behindDoc="0" locked="0" layoutInCell="1" allowOverlap="1" wp14:anchorId="7B5ECBF4" wp14:editId="7EC35802">
            <wp:simplePos x="0" y="0"/>
            <wp:positionH relativeFrom="column">
              <wp:posOffset>57150</wp:posOffset>
            </wp:positionH>
            <wp:positionV relativeFrom="paragraph">
              <wp:posOffset>264160</wp:posOffset>
            </wp:positionV>
            <wp:extent cx="513715" cy="449580"/>
            <wp:effectExtent l="19050" t="0" r="635" b="0"/>
            <wp:wrapSquare wrapText="bothSides"/>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critical.png"/>
                    <pic:cNvPicPr/>
                  </pic:nvPicPr>
                  <pic:blipFill>
                    <a:blip r:embed="rId11" cstate="print"/>
                    <a:stretch>
                      <a:fillRect/>
                    </a:stretch>
                  </pic:blipFill>
                  <pic:spPr>
                    <a:xfrm>
                      <a:off x="0" y="0"/>
                      <a:ext cx="513715" cy="449580"/>
                    </a:xfrm>
                    <a:prstGeom prst="rect">
                      <a:avLst/>
                    </a:prstGeom>
                  </pic:spPr>
                </pic:pic>
              </a:graphicData>
            </a:graphic>
          </wp:anchor>
        </w:drawing>
      </w:r>
      <w:r w:rsidR="00320B72">
        <w:t xml:space="preserve">Figure </w:t>
      </w:r>
      <w:r w:rsidR="00F414EE">
        <w:fldChar w:fldCharType="begin"/>
      </w:r>
      <w:r w:rsidR="00F414EE">
        <w:instrText xml:space="preserve"> STYLEREF 1 \s </w:instrText>
      </w:r>
      <w:r w:rsidR="00F414EE">
        <w:fldChar w:fldCharType="separate"/>
      </w:r>
      <w:r w:rsidR="00B2370E">
        <w:rPr>
          <w:noProof/>
        </w:rPr>
        <w:t>5</w:t>
      </w:r>
      <w:r w:rsidR="00F414EE">
        <w:fldChar w:fldCharType="end"/>
      </w:r>
      <w:r w:rsidR="00F414EE">
        <w:noBreakHyphen/>
      </w:r>
      <w:r w:rsidR="00F414EE">
        <w:fldChar w:fldCharType="begin"/>
      </w:r>
      <w:r w:rsidR="00F414EE">
        <w:instrText xml:space="preserve"> SEQ Figure \* ARABIC \s 1 </w:instrText>
      </w:r>
      <w:r w:rsidR="00F414EE">
        <w:fldChar w:fldCharType="separate"/>
      </w:r>
      <w:r w:rsidR="00B2370E">
        <w:rPr>
          <w:noProof/>
        </w:rPr>
        <w:t>8</w:t>
      </w:r>
      <w:r w:rsidR="00F414EE">
        <w:fldChar w:fldCharType="end"/>
      </w:r>
      <w:bookmarkEnd w:id="490"/>
      <w:r w:rsidR="00320B72">
        <w:t>: Inhibit</w:t>
      </w:r>
      <w:r w:rsidR="00320B72">
        <w:fldChar w:fldCharType="begin"/>
      </w:r>
      <w:r w:rsidR="00320B72">
        <w:instrText xml:space="preserve"> XE "Inhibit" </w:instrText>
      </w:r>
      <w:r w:rsidR="00320B72">
        <w:fldChar w:fldCharType="end"/>
      </w:r>
      <w:r w:rsidR="00320B72">
        <w:t xml:space="preserve"> When 2</w:t>
      </w:r>
      <w:bookmarkEnd w:id="491"/>
      <w:bookmarkEnd w:id="492"/>
    </w:p>
    <w:p w:rsidR="00320B72" w:rsidRDefault="00320B72" w:rsidP="00320B72">
      <w:pPr>
        <w:rPr>
          <w:i/>
          <w:lang w:val="en-US"/>
        </w:rPr>
      </w:pPr>
      <w:r>
        <w:rPr>
          <w:i/>
          <w:lang w:val="en-US"/>
        </w:rPr>
        <w:br/>
        <w:t>If you specify just</w:t>
      </w:r>
      <w:r w:rsidRPr="009F08DB">
        <w:rPr>
          <w:i/>
          <w:lang w:val="en-US"/>
        </w:rPr>
        <w:t xml:space="preserve"> one inhibit field, make sure the “and/or” box is s</w:t>
      </w:r>
      <w:r>
        <w:rPr>
          <w:i/>
          <w:lang w:val="en-US"/>
        </w:rPr>
        <w:t xml:space="preserve">et to “and”. Otherwise the </w:t>
      </w:r>
      <w:r w:rsidRPr="009F08DB">
        <w:rPr>
          <w:i/>
          <w:lang w:val="en-US"/>
        </w:rPr>
        <w:t>alarm field will not work.</w:t>
      </w:r>
    </w:p>
    <w:p w:rsidR="00320B72" w:rsidRPr="009F08DB" w:rsidRDefault="00320B72" w:rsidP="00320B72">
      <w:pPr>
        <w:jc w:val="center"/>
        <w:rPr>
          <w:i/>
          <w:lang w:val="en-US"/>
        </w:rPr>
      </w:pPr>
    </w:p>
    <w:p w:rsidR="00320B72" w:rsidRPr="00547D7C" w:rsidRDefault="00320B72" w:rsidP="00320B72">
      <w:pPr>
        <w:pStyle w:val="Heading4"/>
        <w:rPr>
          <w:lang w:val="en-US"/>
        </w:rPr>
      </w:pPr>
      <w:bookmarkStart w:id="493" w:name="_Toc372884087"/>
      <w:bookmarkStart w:id="494" w:name="_Toc404942430"/>
      <w:r>
        <w:rPr>
          <w:lang w:val="en-US"/>
        </w:rPr>
        <w:t>Auxiliary Properties</w:t>
      </w:r>
      <w:bookmarkEnd w:id="493"/>
      <w:bookmarkEnd w:id="494"/>
    </w:p>
    <w:p w:rsidR="00320B72" w:rsidRPr="00547D7C" w:rsidRDefault="00320B72" w:rsidP="00320B72">
      <w:pPr>
        <w:ind w:left="720"/>
        <w:rPr>
          <w:lang w:val="en-US"/>
        </w:rPr>
      </w:pPr>
    </w:p>
    <w:p w:rsidR="00320B72" w:rsidRPr="007B0094" w:rsidRDefault="00320B72" w:rsidP="007B0094">
      <w:pPr>
        <w:pStyle w:val="ListParagraph"/>
        <w:numPr>
          <w:ilvl w:val="0"/>
          <w:numId w:val="44"/>
        </w:numPr>
        <w:rPr>
          <w:b/>
        </w:rPr>
      </w:pPr>
      <w:r w:rsidRPr="007B0094">
        <w:rPr>
          <w:b/>
        </w:rPr>
        <w:t xml:space="preserve">Alarm Sound: </w:t>
      </w:r>
    </w:p>
    <w:p w:rsidR="00320B72" w:rsidRPr="00AA7FC8" w:rsidRDefault="00320B72" w:rsidP="00344E64">
      <w:pPr>
        <w:pStyle w:val="ListParagraph"/>
      </w:pPr>
      <w:r>
        <w:t xml:space="preserve">Obsolete </w:t>
      </w:r>
    </w:p>
    <w:p w:rsidR="00320B72" w:rsidRPr="007B0094" w:rsidRDefault="00320B72" w:rsidP="007B0094">
      <w:pPr>
        <w:pStyle w:val="ListParagraph"/>
        <w:numPr>
          <w:ilvl w:val="0"/>
          <w:numId w:val="44"/>
        </w:numPr>
        <w:rPr>
          <w:lang w:val="en-US"/>
        </w:rPr>
      </w:pPr>
      <w:r w:rsidRPr="007B0094">
        <w:rPr>
          <w:b/>
          <w:lang w:val="en-US"/>
        </w:rPr>
        <w:t>Send SMS When Alarm Active</w:t>
      </w:r>
      <w:r w:rsidRPr="007B0094">
        <w:rPr>
          <w:b/>
          <w:lang w:val="en-US"/>
        </w:rPr>
        <w:br/>
      </w:r>
      <w:proofErr w:type="gramStart"/>
      <w:r w:rsidRPr="007B0094">
        <w:rPr>
          <w:lang w:val="en-US"/>
        </w:rPr>
        <w:t>If</w:t>
      </w:r>
      <w:proofErr w:type="gramEnd"/>
      <w:r w:rsidRPr="007B0094">
        <w:rPr>
          <w:lang w:val="en-US"/>
        </w:rPr>
        <w:t xml:space="preserve"> you have the SMS Alert License</w:t>
      </w:r>
      <w:r w:rsidRPr="007B0094">
        <w:rPr>
          <w:lang w:val="en-US"/>
        </w:rPr>
        <w:fldChar w:fldCharType="begin"/>
      </w:r>
      <w:r w:rsidRPr="007B0094">
        <w:rPr>
          <w:lang w:val="en-US"/>
        </w:rPr>
        <w:instrText xml:space="preserve"> XE "License" </w:instrText>
      </w:r>
      <w:r w:rsidRPr="007B0094">
        <w:rPr>
          <w:lang w:val="en-US"/>
        </w:rPr>
        <w:fldChar w:fldCharType="end"/>
      </w:r>
      <w:r w:rsidRPr="007B0094">
        <w:rPr>
          <w:lang w:val="en-US"/>
        </w:rPr>
        <w:t xml:space="preserve"> you can tick this checkbox to send a text message to your phone, every time the alarm is triggered.</w:t>
      </w:r>
    </w:p>
    <w:p w:rsidR="00320B72" w:rsidRPr="007B0094" w:rsidRDefault="00320B72" w:rsidP="007B0094">
      <w:pPr>
        <w:pStyle w:val="ListParagraph"/>
        <w:numPr>
          <w:ilvl w:val="0"/>
          <w:numId w:val="44"/>
        </w:numPr>
        <w:rPr>
          <w:lang w:val="en-US"/>
        </w:rPr>
      </w:pPr>
      <w:r w:rsidRPr="007B0094">
        <w:rPr>
          <w:b/>
          <w:lang w:val="en-US"/>
        </w:rPr>
        <w:t xml:space="preserve">Alarm </w:t>
      </w:r>
      <w:r w:rsidR="00344E64" w:rsidRPr="007B0094">
        <w:rPr>
          <w:b/>
          <w:lang w:val="en-US"/>
        </w:rPr>
        <w:t>on</w:t>
      </w:r>
      <w:r w:rsidRPr="007B0094">
        <w:rPr>
          <w:b/>
          <w:lang w:val="en-US"/>
        </w:rPr>
        <w:t xml:space="preserve"> Request Timeout</w:t>
      </w:r>
      <w:r w:rsidRPr="007B0094">
        <w:rPr>
          <w:b/>
          <w:lang w:val="en-US"/>
        </w:rPr>
        <w:br/>
      </w:r>
      <w:r w:rsidR="00344E64" w:rsidRPr="007B0094">
        <w:rPr>
          <w:lang w:val="en-US"/>
        </w:rPr>
        <w:t>especially</w:t>
      </w:r>
      <w:r w:rsidRPr="007B0094">
        <w:rPr>
          <w:lang w:val="en-US"/>
        </w:rPr>
        <w:t xml:space="preserve"> valves will have a long time to open or close. You can set a timeout on the time to get an alarm if the conditions aren’t met in the given time.</w:t>
      </w:r>
    </w:p>
    <w:p w:rsidR="00320B72" w:rsidRPr="007B0094" w:rsidRDefault="00320B72" w:rsidP="007B0094">
      <w:pPr>
        <w:pStyle w:val="ListParagraph"/>
        <w:numPr>
          <w:ilvl w:val="0"/>
          <w:numId w:val="44"/>
        </w:numPr>
        <w:rPr>
          <w:lang w:val="en-US"/>
        </w:rPr>
      </w:pPr>
      <w:r w:rsidRPr="007B0094">
        <w:rPr>
          <w:b/>
          <w:lang w:val="en-US"/>
        </w:rPr>
        <w:t>Alarm When Not Ready</w:t>
      </w:r>
    </w:p>
    <w:p w:rsidR="00320B72" w:rsidRPr="007B0094" w:rsidRDefault="00320B72" w:rsidP="00344E64">
      <w:pPr>
        <w:pStyle w:val="ListParagraph"/>
        <w:rPr>
          <w:lang w:val="en-US"/>
        </w:rPr>
      </w:pPr>
      <w:r w:rsidRPr="007B0094">
        <w:rPr>
          <w:lang w:val="en-US"/>
        </w:rPr>
        <w:t>If the sensor is equipped whit an output to state that it is not ready, tick this checkbox to get an alarm.</w:t>
      </w:r>
    </w:p>
    <w:p w:rsidR="00320B72" w:rsidRPr="00220E1B" w:rsidRDefault="00320B72" w:rsidP="00320B72">
      <w:pPr>
        <w:rPr>
          <w:lang w:val="en-US"/>
        </w:rPr>
      </w:pPr>
    </w:p>
    <w:p w:rsidR="00F66955" w:rsidRDefault="00F66955" w:rsidP="00F66955">
      <w:pPr>
        <w:rPr>
          <w:lang w:val="en-US"/>
        </w:rPr>
      </w:pPr>
    </w:p>
    <w:p w:rsidR="00344E64" w:rsidRPr="00EE52A3" w:rsidRDefault="00344E64" w:rsidP="00344E64">
      <w:pPr>
        <w:pStyle w:val="Heading3"/>
        <w:rPr>
          <w:lang w:val="en-US"/>
        </w:rPr>
      </w:pPr>
      <w:bookmarkStart w:id="495" w:name="_Toc372884088"/>
      <w:bookmarkStart w:id="496" w:name="_Toc404942431"/>
      <w:r w:rsidRPr="00EE52A3">
        <w:rPr>
          <w:lang w:val="en-US"/>
        </w:rPr>
        <w:t>Min/Max</w:t>
      </w:r>
      <w:bookmarkEnd w:id="495"/>
      <w:bookmarkEnd w:id="496"/>
    </w:p>
    <w:p w:rsidR="00344E64" w:rsidRDefault="00344E64" w:rsidP="00344E64">
      <w:pPr>
        <w:rPr>
          <w:lang w:val="en-US"/>
        </w:rPr>
      </w:pPr>
      <w:r>
        <w:rPr>
          <w:lang w:val="en-US"/>
        </w:rPr>
        <w:t>Under “Tools &gt; Field Settings</w:t>
      </w:r>
      <w:r>
        <w:rPr>
          <w:lang w:val="en-US"/>
        </w:rPr>
        <w:fldChar w:fldCharType="begin"/>
      </w:r>
      <w:r>
        <w:rPr>
          <w:lang w:val="en-US"/>
        </w:rPr>
        <w:instrText xml:space="preserve"> XE "</w:instrText>
      </w:r>
      <w:r w:rsidRPr="00CA46A0">
        <w:rPr>
          <w:lang w:val="en-US"/>
        </w:rPr>
        <w:instrText>Settings"</w:instrText>
      </w:r>
      <w:r>
        <w:rPr>
          <w:lang w:val="en-US"/>
        </w:rPr>
        <w:instrText xml:space="preserve"> </w:instrText>
      </w:r>
      <w:r>
        <w:rPr>
          <w:lang w:val="en-US"/>
        </w:rPr>
        <w:fldChar w:fldCharType="end"/>
      </w:r>
      <w:r>
        <w:rPr>
          <w:lang w:val="en-US"/>
        </w:rPr>
        <w:t xml:space="preserve"> &gt; Min/Max” (see </w:t>
      </w:r>
      <w:r>
        <w:rPr>
          <w:lang w:val="en-US"/>
        </w:rPr>
        <w:fldChar w:fldCharType="begin"/>
      </w:r>
      <w:r>
        <w:rPr>
          <w:lang w:val="en-US"/>
        </w:rPr>
        <w:instrText xml:space="preserve"> REF _Ref333477819 \h </w:instrText>
      </w:r>
      <w:r>
        <w:rPr>
          <w:lang w:val="en-US"/>
        </w:rPr>
      </w:r>
      <w:r>
        <w:rPr>
          <w:lang w:val="en-US"/>
        </w:rPr>
        <w:fldChar w:fldCharType="separate"/>
      </w:r>
      <w:r w:rsidR="00B2370E" w:rsidRPr="00D92197">
        <w:t xml:space="preserve">Figure </w:t>
      </w:r>
      <w:r w:rsidR="00B2370E">
        <w:rPr>
          <w:noProof/>
        </w:rPr>
        <w:t>5</w:t>
      </w:r>
      <w:r w:rsidR="00B2370E">
        <w:noBreakHyphen/>
      </w:r>
      <w:r w:rsidR="00B2370E">
        <w:rPr>
          <w:noProof/>
        </w:rPr>
        <w:t>9</w:t>
      </w:r>
      <w:r>
        <w:rPr>
          <w:lang w:val="en-US"/>
        </w:rPr>
        <w:fldChar w:fldCharType="end"/>
      </w:r>
      <w:r>
        <w:rPr>
          <w:lang w:val="en-US"/>
        </w:rPr>
        <w:t>) the instrument boundaries can be set. For example the “Engine 1 Oil Pressure” instrument can be set as follows:</w:t>
      </w:r>
    </w:p>
    <w:p w:rsidR="00344E64" w:rsidRDefault="00344E64" w:rsidP="00344E64">
      <w:pPr>
        <w:jc w:val="both"/>
        <w:rPr>
          <w:lang w:val="en-US"/>
        </w:rPr>
      </w:pPr>
    </w:p>
    <w:p w:rsidR="00344E64" w:rsidRDefault="00344E64" w:rsidP="00344E64">
      <w:pPr>
        <w:keepNext/>
      </w:pPr>
      <w:r>
        <w:rPr>
          <w:noProof/>
          <w:lang w:val="nl-NL" w:eastAsia="nl-NL"/>
        </w:rPr>
        <w:drawing>
          <wp:inline distT="0" distB="0" distL="0" distR="0" wp14:anchorId="718C735A" wp14:editId="343240AD">
            <wp:extent cx="5429250" cy="2000250"/>
            <wp:effectExtent l="0" t="0" r="0" b="0"/>
            <wp:docPr id="216" name="Afbeelding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8"/>
                    <a:stretch>
                      <a:fillRect/>
                    </a:stretch>
                  </pic:blipFill>
                  <pic:spPr>
                    <a:xfrm>
                      <a:off x="0" y="0"/>
                      <a:ext cx="5429250" cy="2000250"/>
                    </a:xfrm>
                    <a:prstGeom prst="rect">
                      <a:avLst/>
                    </a:prstGeom>
                  </pic:spPr>
                </pic:pic>
              </a:graphicData>
            </a:graphic>
          </wp:inline>
        </w:drawing>
      </w:r>
    </w:p>
    <w:p w:rsidR="00344E64" w:rsidRPr="00D92197" w:rsidRDefault="00344E64" w:rsidP="00344E64">
      <w:pPr>
        <w:pStyle w:val="Onderschrift"/>
      </w:pPr>
      <w:bookmarkStart w:id="497" w:name="_Ref333477819"/>
      <w:bookmarkStart w:id="498" w:name="_Toc372884324"/>
      <w:bookmarkStart w:id="499" w:name="_Toc404942621"/>
      <w:r w:rsidRPr="00D92197">
        <w:t xml:space="preserve">Figure </w:t>
      </w:r>
      <w:r w:rsidR="00F414EE">
        <w:fldChar w:fldCharType="begin"/>
      </w:r>
      <w:r w:rsidR="00F414EE">
        <w:instrText xml:space="preserve"> STYLEREF 1 \s </w:instrText>
      </w:r>
      <w:r w:rsidR="00F414EE">
        <w:fldChar w:fldCharType="separate"/>
      </w:r>
      <w:r w:rsidR="00B2370E">
        <w:rPr>
          <w:noProof/>
        </w:rPr>
        <w:t>5</w:t>
      </w:r>
      <w:r w:rsidR="00F414EE">
        <w:fldChar w:fldCharType="end"/>
      </w:r>
      <w:r w:rsidR="00F414EE">
        <w:noBreakHyphen/>
      </w:r>
      <w:r w:rsidR="00F414EE">
        <w:fldChar w:fldCharType="begin"/>
      </w:r>
      <w:r w:rsidR="00F414EE">
        <w:instrText xml:space="preserve"> SEQ Figure \* ARABIC \s 1 </w:instrText>
      </w:r>
      <w:r w:rsidR="00F414EE">
        <w:fldChar w:fldCharType="separate"/>
      </w:r>
      <w:r w:rsidR="00B2370E">
        <w:rPr>
          <w:noProof/>
        </w:rPr>
        <w:t>9</w:t>
      </w:r>
      <w:r w:rsidR="00F414EE">
        <w:fldChar w:fldCharType="end"/>
      </w:r>
      <w:bookmarkEnd w:id="497"/>
      <w:r w:rsidRPr="00D92197">
        <w:t>: Min/Max settings</w:t>
      </w:r>
      <w:bookmarkEnd w:id="498"/>
      <w:bookmarkEnd w:id="499"/>
    </w:p>
    <w:p w:rsidR="00344E64" w:rsidRDefault="00344E64" w:rsidP="00344E64">
      <w:pPr>
        <w:pStyle w:val="Heading4"/>
        <w:rPr>
          <w:lang w:val="en-US"/>
        </w:rPr>
      </w:pPr>
      <w:bookmarkStart w:id="500" w:name="_Toc372884089"/>
      <w:bookmarkStart w:id="501" w:name="_Toc404942432"/>
      <w:r w:rsidRPr="000D09AE">
        <w:rPr>
          <w:lang w:val="en-US"/>
        </w:rPr>
        <w:t>Instrument range</w:t>
      </w:r>
      <w:bookmarkEnd w:id="500"/>
      <w:bookmarkEnd w:id="501"/>
    </w:p>
    <w:p w:rsidR="00344E64" w:rsidRPr="005B39E3" w:rsidRDefault="00344E64" w:rsidP="00344E64">
      <w:pPr>
        <w:rPr>
          <w:b/>
          <w:lang w:val="en-US"/>
        </w:rPr>
      </w:pPr>
      <w:r>
        <w:rPr>
          <w:b/>
          <w:lang w:val="en-US"/>
        </w:rPr>
        <w:br/>
      </w:r>
      <w:r>
        <w:rPr>
          <w:lang w:val="en-US"/>
        </w:rPr>
        <w:t xml:space="preserve">The instrument range field is used to define the measuring range (scale) of the instrument. </w:t>
      </w:r>
      <w:r>
        <w:rPr>
          <w:lang w:val="en-US"/>
        </w:rPr>
        <w:br/>
        <w:t xml:space="preserve">For example: the indicator below is scaled from 0 to </w:t>
      </w:r>
      <w:r w:rsidR="00A51A71">
        <w:rPr>
          <w:lang w:val="en-US"/>
        </w:rPr>
        <w:t>10</w:t>
      </w:r>
      <w:r>
        <w:rPr>
          <w:lang w:val="en-US"/>
        </w:rPr>
        <w:t xml:space="preserve"> bar. </w:t>
      </w:r>
    </w:p>
    <w:p w:rsidR="00344E64" w:rsidRDefault="00344E64" w:rsidP="00344E64">
      <w:pPr>
        <w:rPr>
          <w:lang w:val="en-US"/>
        </w:rPr>
      </w:pPr>
    </w:p>
    <w:p w:rsidR="00344E64" w:rsidRDefault="00A51A71" w:rsidP="00344E64">
      <w:pPr>
        <w:keepNext/>
      </w:pPr>
      <w:r>
        <w:rPr>
          <w:noProof/>
          <w:lang w:val="nl-NL" w:eastAsia="nl-NL"/>
        </w:rPr>
        <w:drawing>
          <wp:inline distT="0" distB="0" distL="0" distR="0" wp14:anchorId="01FFD111" wp14:editId="1145F371">
            <wp:extent cx="3095625" cy="3210278"/>
            <wp:effectExtent l="0" t="0" r="0" b="952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3104523" cy="3219506"/>
                    </a:xfrm>
                    <a:prstGeom prst="rect">
                      <a:avLst/>
                    </a:prstGeom>
                  </pic:spPr>
                </pic:pic>
              </a:graphicData>
            </a:graphic>
          </wp:inline>
        </w:drawing>
      </w:r>
    </w:p>
    <w:p w:rsidR="00344E64" w:rsidRPr="00D92197" w:rsidRDefault="00344E64" w:rsidP="00344E64">
      <w:pPr>
        <w:pStyle w:val="Onderschrift"/>
      </w:pPr>
      <w:bookmarkStart w:id="502" w:name="_Toc372884325"/>
      <w:bookmarkStart w:id="503" w:name="_Toc404942622"/>
      <w:r w:rsidRPr="00D92197">
        <w:t xml:space="preserve">Figure </w:t>
      </w:r>
      <w:r w:rsidR="00F414EE">
        <w:fldChar w:fldCharType="begin"/>
      </w:r>
      <w:r w:rsidR="00F414EE">
        <w:instrText xml:space="preserve"> STYLEREF 1 \s </w:instrText>
      </w:r>
      <w:r w:rsidR="00F414EE">
        <w:fldChar w:fldCharType="separate"/>
      </w:r>
      <w:r w:rsidR="00B2370E">
        <w:rPr>
          <w:noProof/>
        </w:rPr>
        <w:t>5</w:t>
      </w:r>
      <w:r w:rsidR="00F414EE">
        <w:fldChar w:fldCharType="end"/>
      </w:r>
      <w:r w:rsidR="00F414EE">
        <w:noBreakHyphen/>
      </w:r>
      <w:r w:rsidR="00F414EE">
        <w:fldChar w:fldCharType="begin"/>
      </w:r>
      <w:r w:rsidR="00F414EE">
        <w:instrText xml:space="preserve"> SEQ Figure \* ARABIC \s 1 </w:instrText>
      </w:r>
      <w:r w:rsidR="00F414EE">
        <w:fldChar w:fldCharType="separate"/>
      </w:r>
      <w:r w:rsidR="00B2370E">
        <w:rPr>
          <w:noProof/>
        </w:rPr>
        <w:t>10</w:t>
      </w:r>
      <w:r w:rsidR="00F414EE">
        <w:fldChar w:fldCharType="end"/>
      </w:r>
      <w:r w:rsidRPr="00D92197">
        <w:t xml:space="preserve">: Engine 1 oil pressure indicator (0 - </w:t>
      </w:r>
      <w:r w:rsidR="00A51A71">
        <w:t>10</w:t>
      </w:r>
      <w:r w:rsidRPr="00D92197">
        <w:t xml:space="preserve"> bar)</w:t>
      </w:r>
      <w:bookmarkEnd w:id="502"/>
      <w:bookmarkEnd w:id="503"/>
    </w:p>
    <w:p w:rsidR="00344E64" w:rsidRDefault="00344E64" w:rsidP="00344E64">
      <w:pPr>
        <w:rPr>
          <w:u w:val="single"/>
          <w:lang w:val="en-US"/>
        </w:rPr>
      </w:pPr>
    </w:p>
    <w:p w:rsidR="00E957D5" w:rsidRDefault="00E957D5" w:rsidP="00344E64">
      <w:pPr>
        <w:rPr>
          <w:u w:val="single"/>
          <w:lang w:val="en-US"/>
        </w:rPr>
      </w:pPr>
    </w:p>
    <w:p w:rsidR="00E957D5" w:rsidRDefault="00E957D5" w:rsidP="00344E64">
      <w:pPr>
        <w:rPr>
          <w:u w:val="single"/>
          <w:lang w:val="en-US"/>
        </w:rPr>
      </w:pPr>
    </w:p>
    <w:p w:rsidR="00A51A71" w:rsidRPr="00814A29" w:rsidRDefault="00A51A71" w:rsidP="00344E64">
      <w:pPr>
        <w:rPr>
          <w:u w:val="single"/>
          <w:lang w:val="en-US"/>
        </w:rPr>
      </w:pPr>
    </w:p>
    <w:p w:rsidR="00344E64" w:rsidRDefault="00344E64" w:rsidP="00344E64">
      <w:pPr>
        <w:pStyle w:val="Heading4"/>
        <w:rPr>
          <w:lang w:val="en-US"/>
        </w:rPr>
      </w:pPr>
      <w:bookmarkStart w:id="504" w:name="_Toc372884090"/>
      <w:bookmarkStart w:id="505" w:name="_Toc404942433"/>
      <w:proofErr w:type="spellStart"/>
      <w:r>
        <w:rPr>
          <w:lang w:val="en-US"/>
        </w:rPr>
        <w:lastRenderedPageBreak/>
        <w:t>Setpoints</w:t>
      </w:r>
      <w:bookmarkEnd w:id="504"/>
      <w:bookmarkEnd w:id="505"/>
      <w:proofErr w:type="spellEnd"/>
    </w:p>
    <w:p w:rsidR="00E957D5" w:rsidRPr="00E957D5" w:rsidRDefault="00E957D5" w:rsidP="00E957D5">
      <w:pPr>
        <w:rPr>
          <w:lang w:val="en-US"/>
        </w:rPr>
      </w:pPr>
    </w:p>
    <w:p w:rsidR="00344E64" w:rsidRDefault="00344E64" w:rsidP="00344E64">
      <w:pPr>
        <w:rPr>
          <w:lang w:val="en-US"/>
        </w:rPr>
      </w:pPr>
      <w:r>
        <w:rPr>
          <w:lang w:val="en-US"/>
        </w:rPr>
        <w:t>If the sensor values and their working ranges are known, you can set a zone marking. It puts a grid over the desired values on the instrument, to verify if the readings are correct.</w:t>
      </w:r>
    </w:p>
    <w:p w:rsidR="00344E64" w:rsidRDefault="00344E64" w:rsidP="00344E64">
      <w:pPr>
        <w:rPr>
          <w:lang w:val="en-US"/>
        </w:rPr>
      </w:pPr>
    </w:p>
    <w:p w:rsidR="00344E64" w:rsidRDefault="00344E64" w:rsidP="00344E64">
      <w:pPr>
        <w:keepNext/>
      </w:pPr>
      <w:r>
        <w:rPr>
          <w:noProof/>
          <w:lang w:val="nl-NL" w:eastAsia="nl-NL"/>
        </w:rPr>
        <w:drawing>
          <wp:inline distT="0" distB="0" distL="0" distR="0" wp14:anchorId="5261ADBB" wp14:editId="0852AE96">
            <wp:extent cx="1952625" cy="1666875"/>
            <wp:effectExtent l="19050" t="0" r="9525" b="0"/>
            <wp:docPr id="220" name="Afbeelding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31"/>
                    <pic:cNvPicPr>
                      <a:picLocks noChangeAspect="1" noChangeArrowheads="1"/>
                    </pic:cNvPicPr>
                  </pic:nvPicPr>
                  <pic:blipFill>
                    <a:blip r:embed="rId230" cstate="print"/>
                    <a:srcRect/>
                    <a:stretch>
                      <a:fillRect/>
                    </a:stretch>
                  </pic:blipFill>
                  <pic:spPr bwMode="auto">
                    <a:xfrm>
                      <a:off x="0" y="0"/>
                      <a:ext cx="1952625" cy="1666875"/>
                    </a:xfrm>
                    <a:prstGeom prst="rect">
                      <a:avLst/>
                    </a:prstGeom>
                    <a:noFill/>
                    <a:ln w="9525">
                      <a:noFill/>
                      <a:miter lim="800000"/>
                      <a:headEnd/>
                      <a:tailEnd/>
                    </a:ln>
                  </pic:spPr>
                </pic:pic>
              </a:graphicData>
            </a:graphic>
          </wp:inline>
        </w:drawing>
      </w:r>
    </w:p>
    <w:p w:rsidR="00344E64" w:rsidRDefault="00344E64" w:rsidP="00344E64">
      <w:pPr>
        <w:pStyle w:val="Onderschrift"/>
      </w:pPr>
      <w:bookmarkStart w:id="506" w:name="_Toc372884327"/>
      <w:bookmarkStart w:id="507" w:name="_Toc404942623"/>
      <w:r w:rsidRPr="00D92197">
        <w:t xml:space="preserve">Figure </w:t>
      </w:r>
      <w:r w:rsidR="00F414EE">
        <w:fldChar w:fldCharType="begin"/>
      </w:r>
      <w:r w:rsidR="00F414EE">
        <w:instrText xml:space="preserve"> STYLEREF 1 \s </w:instrText>
      </w:r>
      <w:r w:rsidR="00F414EE">
        <w:fldChar w:fldCharType="separate"/>
      </w:r>
      <w:r w:rsidR="00B2370E">
        <w:rPr>
          <w:noProof/>
        </w:rPr>
        <w:t>5</w:t>
      </w:r>
      <w:r w:rsidR="00F414EE">
        <w:fldChar w:fldCharType="end"/>
      </w:r>
      <w:r w:rsidR="00F414EE">
        <w:noBreakHyphen/>
      </w:r>
      <w:r w:rsidR="00F414EE">
        <w:fldChar w:fldCharType="begin"/>
      </w:r>
      <w:r w:rsidR="00F414EE">
        <w:instrText xml:space="preserve"> SEQ Figure \* ARABIC \s 1 </w:instrText>
      </w:r>
      <w:r w:rsidR="00F414EE">
        <w:fldChar w:fldCharType="separate"/>
      </w:r>
      <w:r w:rsidR="00B2370E">
        <w:rPr>
          <w:noProof/>
        </w:rPr>
        <w:t>11</w:t>
      </w:r>
      <w:r w:rsidR="00F414EE">
        <w:fldChar w:fldCharType="end"/>
      </w:r>
      <w:r w:rsidRPr="00D92197">
        <w:t>: Zone marking</w:t>
      </w:r>
      <w:bookmarkEnd w:id="506"/>
      <w:r w:rsidR="00E957D5">
        <w:t xml:space="preserve"> on older versions</w:t>
      </w:r>
      <w:bookmarkEnd w:id="507"/>
    </w:p>
    <w:p w:rsidR="00344E64" w:rsidRPr="00D92197" w:rsidRDefault="00344E64" w:rsidP="00344E64"/>
    <w:p w:rsidR="00E957D5" w:rsidRDefault="00E957D5" w:rsidP="00344E64">
      <w:pPr>
        <w:rPr>
          <w:lang w:val="en-US"/>
        </w:rPr>
      </w:pPr>
      <w:r>
        <w:rPr>
          <w:noProof/>
          <w:lang w:val="nl-NL" w:eastAsia="nl-NL"/>
        </w:rPr>
        <w:drawing>
          <wp:anchor distT="0" distB="0" distL="114300" distR="114300" simplePos="0" relativeHeight="251711488" behindDoc="0" locked="0" layoutInCell="1" allowOverlap="1" wp14:anchorId="28455EFC" wp14:editId="0859BBD2">
            <wp:simplePos x="0" y="0"/>
            <wp:positionH relativeFrom="column">
              <wp:posOffset>19050</wp:posOffset>
            </wp:positionH>
            <wp:positionV relativeFrom="paragraph">
              <wp:posOffset>7620</wp:posOffset>
            </wp:positionV>
            <wp:extent cx="449580" cy="449580"/>
            <wp:effectExtent l="19050" t="0" r="7620" b="0"/>
            <wp:wrapSquare wrapText="bothSides"/>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Warning.png"/>
                    <pic:cNvPicPr/>
                  </pic:nvPicPr>
                  <pic:blipFill>
                    <a:blip r:embed="rId10" cstate="print"/>
                    <a:stretch>
                      <a:fillRect/>
                    </a:stretch>
                  </pic:blipFill>
                  <pic:spPr>
                    <a:xfrm>
                      <a:off x="0" y="0"/>
                      <a:ext cx="449580" cy="449580"/>
                    </a:xfrm>
                    <a:prstGeom prst="rect">
                      <a:avLst/>
                    </a:prstGeom>
                  </pic:spPr>
                </pic:pic>
              </a:graphicData>
            </a:graphic>
          </wp:anchor>
        </w:drawing>
      </w:r>
    </w:p>
    <w:p w:rsidR="00344E64" w:rsidRDefault="00344E64" w:rsidP="00344E64">
      <w:pPr>
        <w:rPr>
          <w:b/>
          <w:lang w:val="en-US"/>
        </w:rPr>
      </w:pPr>
      <w:r w:rsidRPr="00FD4B4E">
        <w:rPr>
          <w:lang w:val="en-US"/>
        </w:rPr>
        <w:t xml:space="preserve">For now this is only working in </w:t>
      </w:r>
      <w:r w:rsidR="00E957D5">
        <w:rPr>
          <w:lang w:val="en-US"/>
        </w:rPr>
        <w:t>older versions of NavVision. It is not yet implemented in the new Mimic instruments, but it will be in the future.</w:t>
      </w:r>
    </w:p>
    <w:p w:rsidR="00344E64" w:rsidRDefault="00344E64" w:rsidP="00344E64">
      <w:pPr>
        <w:pStyle w:val="Heading4"/>
        <w:rPr>
          <w:lang w:val="en-US"/>
        </w:rPr>
      </w:pPr>
      <w:bookmarkStart w:id="508" w:name="_Toc372884091"/>
      <w:bookmarkStart w:id="509" w:name="_Toc404942434"/>
      <w:r>
        <w:rPr>
          <w:lang w:val="en-US"/>
        </w:rPr>
        <w:t>Setpoint delay</w:t>
      </w:r>
      <w:bookmarkEnd w:id="508"/>
      <w:bookmarkEnd w:id="509"/>
    </w:p>
    <w:p w:rsidR="00E957D5" w:rsidRPr="00E957D5" w:rsidRDefault="00E957D5" w:rsidP="00E957D5">
      <w:pPr>
        <w:rPr>
          <w:lang w:val="en-US"/>
        </w:rPr>
      </w:pPr>
    </w:p>
    <w:p w:rsidR="00344E64" w:rsidRDefault="00344E64" w:rsidP="00344E64">
      <w:pPr>
        <w:rPr>
          <w:lang w:val="en-US"/>
        </w:rPr>
      </w:pPr>
      <w:r>
        <w:rPr>
          <w:lang w:val="en-US"/>
        </w:rPr>
        <w:t>Whit the delay you can set a time in milliseconds before an alarm will be triggered. This prevents recurring alarms if the sensor is working on the edge of the setpoint</w:t>
      </w:r>
    </w:p>
    <w:p w:rsidR="00344E64" w:rsidRDefault="00344E64" w:rsidP="00344E64">
      <w:pPr>
        <w:rPr>
          <w:lang w:val="en-US"/>
        </w:rPr>
      </w:pPr>
    </w:p>
    <w:p w:rsidR="00344E64" w:rsidRDefault="00344E64" w:rsidP="00344E64">
      <w:pPr>
        <w:pStyle w:val="Heading4"/>
        <w:rPr>
          <w:lang w:val="en-US"/>
        </w:rPr>
      </w:pPr>
      <w:bookmarkStart w:id="510" w:name="_Toc372884092"/>
      <w:bookmarkStart w:id="511" w:name="_Toc404942435"/>
      <w:r>
        <w:rPr>
          <w:lang w:val="en-US"/>
        </w:rPr>
        <w:t>Decimals</w:t>
      </w:r>
      <w:bookmarkEnd w:id="510"/>
      <w:bookmarkEnd w:id="511"/>
    </w:p>
    <w:p w:rsidR="00E957D5" w:rsidRPr="00E957D5" w:rsidRDefault="00E957D5" w:rsidP="00E957D5">
      <w:pPr>
        <w:rPr>
          <w:lang w:val="en-US"/>
        </w:rPr>
      </w:pPr>
    </w:p>
    <w:p w:rsidR="00344E64" w:rsidRDefault="00344E64" w:rsidP="00344E64">
      <w:pPr>
        <w:rPr>
          <w:lang w:val="en-US"/>
        </w:rPr>
      </w:pPr>
      <w:r>
        <w:rPr>
          <w:lang w:val="en-US"/>
        </w:rPr>
        <w:t>To make sure that in a mimic all the decimals in a value are of the same length, you can choose the number of decimals here. This will make it easier to get the same decimals for different values as FT NavVision© will calculate its own decimals. Standard is “Auto”.</w:t>
      </w:r>
    </w:p>
    <w:p w:rsidR="00344E64" w:rsidRDefault="00344E64" w:rsidP="00344E64">
      <w:pPr>
        <w:rPr>
          <w:lang w:val="en-US"/>
        </w:rPr>
      </w:pPr>
    </w:p>
    <w:p w:rsidR="00344E64" w:rsidRDefault="00344E64" w:rsidP="00344E64">
      <w:pPr>
        <w:rPr>
          <w:lang w:val="en-US"/>
        </w:rPr>
      </w:pPr>
      <w:r>
        <w:rPr>
          <w:noProof/>
          <w:lang w:val="nl-NL" w:eastAsia="nl-NL"/>
        </w:rPr>
        <w:drawing>
          <wp:inline distT="0" distB="0" distL="0" distR="0" wp14:anchorId="72CCEBE3" wp14:editId="3A82682A">
            <wp:extent cx="5219700" cy="2105025"/>
            <wp:effectExtent l="0" t="0" r="0" b="9525"/>
            <wp:docPr id="222" name="Afbeelding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1"/>
                    <a:stretch>
                      <a:fillRect/>
                    </a:stretch>
                  </pic:blipFill>
                  <pic:spPr>
                    <a:xfrm>
                      <a:off x="0" y="0"/>
                      <a:ext cx="5219700" cy="2105025"/>
                    </a:xfrm>
                    <a:prstGeom prst="rect">
                      <a:avLst/>
                    </a:prstGeom>
                  </pic:spPr>
                </pic:pic>
              </a:graphicData>
            </a:graphic>
          </wp:inline>
        </w:drawing>
      </w:r>
    </w:p>
    <w:p w:rsidR="00344E64" w:rsidRDefault="00344E64" w:rsidP="00344E64">
      <w:pPr>
        <w:pStyle w:val="Onderschrift"/>
      </w:pPr>
      <w:bookmarkStart w:id="512" w:name="_Toc372884328"/>
      <w:bookmarkStart w:id="513" w:name="_Toc404942624"/>
      <w:r>
        <w:t xml:space="preserve">Figure </w:t>
      </w:r>
      <w:r w:rsidR="00F414EE">
        <w:fldChar w:fldCharType="begin"/>
      </w:r>
      <w:r w:rsidR="00F414EE">
        <w:instrText xml:space="preserve"> STYLEREF 1 \s </w:instrText>
      </w:r>
      <w:r w:rsidR="00F414EE">
        <w:fldChar w:fldCharType="separate"/>
      </w:r>
      <w:r w:rsidR="00B2370E">
        <w:rPr>
          <w:noProof/>
        </w:rPr>
        <w:t>5</w:t>
      </w:r>
      <w:r w:rsidR="00F414EE">
        <w:fldChar w:fldCharType="end"/>
      </w:r>
      <w:r w:rsidR="00F414EE">
        <w:noBreakHyphen/>
      </w:r>
      <w:r w:rsidR="00F414EE">
        <w:fldChar w:fldCharType="begin"/>
      </w:r>
      <w:r w:rsidR="00F414EE">
        <w:instrText xml:space="preserve"> SEQ Figure \* ARABIC \s 1 </w:instrText>
      </w:r>
      <w:r w:rsidR="00F414EE">
        <w:fldChar w:fldCharType="separate"/>
      </w:r>
      <w:r w:rsidR="00B2370E">
        <w:rPr>
          <w:noProof/>
        </w:rPr>
        <w:t>12</w:t>
      </w:r>
      <w:r w:rsidR="00F414EE">
        <w:fldChar w:fldCharType="end"/>
      </w:r>
      <w:r>
        <w:t>: Decimals</w:t>
      </w:r>
      <w:bookmarkEnd w:id="512"/>
      <w:bookmarkEnd w:id="513"/>
    </w:p>
    <w:p w:rsidR="00344E64" w:rsidRDefault="00344E64" w:rsidP="00344E64">
      <w:pPr>
        <w:pStyle w:val="Heading4"/>
        <w:numPr>
          <w:ilvl w:val="0"/>
          <w:numId w:val="0"/>
        </w:numPr>
        <w:rPr>
          <w:b w:val="0"/>
          <w:sz w:val="22"/>
          <w:szCs w:val="22"/>
          <w:lang w:val="en-US"/>
        </w:rPr>
      </w:pPr>
    </w:p>
    <w:p w:rsidR="00344E64" w:rsidRDefault="00344E64" w:rsidP="00344E64">
      <w:pPr>
        <w:pStyle w:val="Heading4"/>
        <w:rPr>
          <w:lang w:val="en-US"/>
        </w:rPr>
      </w:pPr>
      <w:bookmarkStart w:id="514" w:name="_Toc372884093"/>
      <w:bookmarkStart w:id="515" w:name="_Toc404942436"/>
      <w:r w:rsidRPr="00AC3937">
        <w:rPr>
          <w:lang w:val="en-US"/>
        </w:rPr>
        <w:t>Default unit</w:t>
      </w:r>
      <w:bookmarkEnd w:id="514"/>
      <w:bookmarkEnd w:id="515"/>
    </w:p>
    <w:p w:rsidR="00E957D5" w:rsidRPr="00E957D5" w:rsidRDefault="00E957D5" w:rsidP="00E957D5">
      <w:pPr>
        <w:rPr>
          <w:lang w:val="en-US"/>
        </w:rPr>
      </w:pPr>
    </w:p>
    <w:p w:rsidR="00344E64" w:rsidRDefault="00344E64" w:rsidP="00344E64">
      <w:pPr>
        <w:rPr>
          <w:lang w:val="en-US"/>
        </w:rPr>
      </w:pPr>
      <w:r>
        <w:rPr>
          <w:lang w:val="en-US"/>
        </w:rPr>
        <w:t xml:space="preserve">At startup each instrument will show the unity in which it will display the data. Depending on the sensor type select the desired unity (see </w:t>
      </w:r>
      <w:r>
        <w:rPr>
          <w:lang w:val="en-US"/>
        </w:rPr>
        <w:fldChar w:fldCharType="begin"/>
      </w:r>
      <w:r>
        <w:rPr>
          <w:lang w:val="en-US"/>
        </w:rPr>
        <w:instrText xml:space="preserve"> REF _Ref263340579 \h </w:instrText>
      </w:r>
      <w:r>
        <w:rPr>
          <w:lang w:val="en-US"/>
        </w:rPr>
      </w:r>
      <w:r>
        <w:rPr>
          <w:lang w:val="en-US"/>
        </w:rPr>
        <w:fldChar w:fldCharType="separate"/>
      </w:r>
      <w:r w:rsidR="00B2370E" w:rsidRPr="00D92197">
        <w:t xml:space="preserve">Figure </w:t>
      </w:r>
      <w:r w:rsidR="00B2370E">
        <w:rPr>
          <w:noProof/>
        </w:rPr>
        <w:t>5</w:t>
      </w:r>
      <w:r w:rsidR="00B2370E">
        <w:noBreakHyphen/>
      </w:r>
      <w:r w:rsidR="00B2370E">
        <w:rPr>
          <w:noProof/>
        </w:rPr>
        <w:t>13</w:t>
      </w:r>
      <w:r>
        <w:rPr>
          <w:lang w:val="en-US"/>
        </w:rPr>
        <w:fldChar w:fldCharType="end"/>
      </w:r>
      <w:r>
        <w:rPr>
          <w:lang w:val="en-US"/>
        </w:rPr>
        <w:t>).</w:t>
      </w:r>
    </w:p>
    <w:p w:rsidR="00344E64" w:rsidRDefault="00344E64" w:rsidP="00344E64">
      <w:pPr>
        <w:rPr>
          <w:lang w:val="en-US"/>
        </w:rPr>
      </w:pPr>
    </w:p>
    <w:p w:rsidR="00344E64" w:rsidRDefault="00344E64" w:rsidP="00344E64">
      <w:pPr>
        <w:keepNext/>
      </w:pPr>
      <w:r>
        <w:rPr>
          <w:noProof/>
          <w:lang w:val="nl-NL" w:eastAsia="nl-NL"/>
        </w:rPr>
        <w:drawing>
          <wp:inline distT="0" distB="0" distL="0" distR="0" wp14:anchorId="37E2E11C" wp14:editId="15E2BE73">
            <wp:extent cx="5172075" cy="1924050"/>
            <wp:effectExtent l="0" t="0" r="9525" b="0"/>
            <wp:docPr id="223" name="Afbeelding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2"/>
                    <a:stretch>
                      <a:fillRect/>
                    </a:stretch>
                  </pic:blipFill>
                  <pic:spPr>
                    <a:xfrm>
                      <a:off x="0" y="0"/>
                      <a:ext cx="5172075" cy="1924050"/>
                    </a:xfrm>
                    <a:prstGeom prst="rect">
                      <a:avLst/>
                    </a:prstGeom>
                  </pic:spPr>
                </pic:pic>
              </a:graphicData>
            </a:graphic>
          </wp:inline>
        </w:drawing>
      </w:r>
    </w:p>
    <w:p w:rsidR="00344E64" w:rsidRDefault="00344E64" w:rsidP="00344E64">
      <w:pPr>
        <w:pStyle w:val="Onderschrift"/>
      </w:pPr>
      <w:bookmarkStart w:id="516" w:name="_Ref263340579"/>
      <w:bookmarkStart w:id="517" w:name="_Toc372884329"/>
      <w:bookmarkStart w:id="518" w:name="_Toc404942625"/>
      <w:r w:rsidRPr="00D92197">
        <w:t xml:space="preserve">Figure </w:t>
      </w:r>
      <w:r w:rsidR="00F414EE">
        <w:fldChar w:fldCharType="begin"/>
      </w:r>
      <w:r w:rsidR="00F414EE">
        <w:instrText xml:space="preserve"> STYLEREF 1 \s </w:instrText>
      </w:r>
      <w:r w:rsidR="00F414EE">
        <w:fldChar w:fldCharType="separate"/>
      </w:r>
      <w:r w:rsidR="00B2370E">
        <w:rPr>
          <w:noProof/>
        </w:rPr>
        <w:t>5</w:t>
      </w:r>
      <w:r w:rsidR="00F414EE">
        <w:fldChar w:fldCharType="end"/>
      </w:r>
      <w:r w:rsidR="00F414EE">
        <w:noBreakHyphen/>
      </w:r>
      <w:r w:rsidR="00F414EE">
        <w:fldChar w:fldCharType="begin"/>
      </w:r>
      <w:r w:rsidR="00F414EE">
        <w:instrText xml:space="preserve"> SEQ Figure \* ARABIC \s 1 </w:instrText>
      </w:r>
      <w:r w:rsidR="00F414EE">
        <w:fldChar w:fldCharType="separate"/>
      </w:r>
      <w:r w:rsidR="00B2370E">
        <w:rPr>
          <w:noProof/>
        </w:rPr>
        <w:t>13</w:t>
      </w:r>
      <w:r w:rsidR="00F414EE">
        <w:fldChar w:fldCharType="end"/>
      </w:r>
      <w:bookmarkEnd w:id="516"/>
      <w:r w:rsidRPr="00D92197">
        <w:t>: Default unit</w:t>
      </w:r>
      <w:bookmarkEnd w:id="517"/>
      <w:bookmarkEnd w:id="518"/>
    </w:p>
    <w:p w:rsidR="00E957D5" w:rsidRDefault="00E957D5" w:rsidP="00344E64">
      <w:pPr>
        <w:rPr>
          <w:i/>
          <w:lang w:val="en-US"/>
        </w:rPr>
      </w:pPr>
      <w:r>
        <w:rPr>
          <w:noProof/>
          <w:lang w:val="nl-NL" w:eastAsia="nl-NL"/>
        </w:rPr>
        <w:drawing>
          <wp:anchor distT="0" distB="0" distL="114300" distR="114300" simplePos="0" relativeHeight="251713536" behindDoc="0" locked="0" layoutInCell="1" allowOverlap="1" wp14:anchorId="0C228DD5" wp14:editId="24A7D48F">
            <wp:simplePos x="0" y="0"/>
            <wp:positionH relativeFrom="column">
              <wp:posOffset>0</wp:posOffset>
            </wp:positionH>
            <wp:positionV relativeFrom="paragraph">
              <wp:posOffset>-10160</wp:posOffset>
            </wp:positionV>
            <wp:extent cx="449580" cy="449580"/>
            <wp:effectExtent l="19050" t="0" r="7620" b="0"/>
            <wp:wrapSquare wrapText="bothSides"/>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Warning.png"/>
                    <pic:cNvPicPr/>
                  </pic:nvPicPr>
                  <pic:blipFill>
                    <a:blip r:embed="rId10" cstate="print"/>
                    <a:stretch>
                      <a:fillRect/>
                    </a:stretch>
                  </pic:blipFill>
                  <pic:spPr>
                    <a:xfrm>
                      <a:off x="0" y="0"/>
                      <a:ext cx="449580" cy="449580"/>
                    </a:xfrm>
                    <a:prstGeom prst="rect">
                      <a:avLst/>
                    </a:prstGeom>
                  </pic:spPr>
                </pic:pic>
              </a:graphicData>
            </a:graphic>
          </wp:anchor>
        </w:drawing>
      </w:r>
    </w:p>
    <w:p w:rsidR="00344E64" w:rsidRPr="0024426C" w:rsidRDefault="00EA6065" w:rsidP="00344E64">
      <w:pPr>
        <w:rPr>
          <w:lang w:val="en-US"/>
        </w:rPr>
      </w:pPr>
      <w:r w:rsidRPr="00CA0364">
        <w:rPr>
          <w:i/>
          <w:lang w:val="en-US"/>
        </w:rPr>
        <w:t>In</w:t>
      </w:r>
      <w:r w:rsidR="00344E64" w:rsidRPr="00CA0364">
        <w:rPr>
          <w:i/>
          <w:lang w:val="en-US"/>
        </w:rPr>
        <w:t xml:space="preserve"> a mimic you can choose a secondary value to show in the mimic itself. </w:t>
      </w:r>
      <w:r w:rsidR="00344E64" w:rsidRPr="0024426C">
        <w:rPr>
          <w:i/>
          <w:lang w:val="en-US"/>
        </w:rPr>
        <w:t>See chapter about mimics</w:t>
      </w:r>
      <w:r w:rsidR="00344E64" w:rsidRPr="0024426C">
        <w:rPr>
          <w:lang w:val="en-US"/>
        </w:rPr>
        <w:t>.</w:t>
      </w:r>
    </w:p>
    <w:p w:rsidR="00344E64" w:rsidRPr="0024426C" w:rsidRDefault="00344E64" w:rsidP="00344E64">
      <w:pPr>
        <w:rPr>
          <w:lang w:val="en-US"/>
        </w:rPr>
      </w:pPr>
    </w:p>
    <w:p w:rsidR="00344E64" w:rsidRDefault="00344E64" w:rsidP="00344E64">
      <w:pPr>
        <w:pStyle w:val="Heading4"/>
        <w:rPr>
          <w:lang w:val="en-US"/>
        </w:rPr>
      </w:pPr>
      <w:bookmarkStart w:id="519" w:name="_Toc372884094"/>
      <w:bookmarkStart w:id="520" w:name="_Toc404942437"/>
      <w:r w:rsidRPr="00D24535">
        <w:rPr>
          <w:lang w:val="en-US"/>
        </w:rPr>
        <w:t>Filter</w:t>
      </w:r>
      <w:bookmarkEnd w:id="519"/>
      <w:bookmarkEnd w:id="520"/>
    </w:p>
    <w:p w:rsidR="00E957D5" w:rsidRPr="00E957D5" w:rsidRDefault="00E957D5" w:rsidP="00E957D5">
      <w:pPr>
        <w:rPr>
          <w:lang w:val="en-US"/>
        </w:rPr>
      </w:pPr>
    </w:p>
    <w:p w:rsidR="00344E64" w:rsidRDefault="00344E64" w:rsidP="00344E64">
      <w:pPr>
        <w:rPr>
          <w:lang w:val="en-US"/>
        </w:rPr>
      </w:pPr>
      <w:r>
        <w:rPr>
          <w:lang w:val="en-US"/>
        </w:rPr>
        <w:t xml:space="preserve">If an instrument reading seems to be a little erratic, you can select a higher number (see </w:t>
      </w:r>
      <w:r>
        <w:rPr>
          <w:lang w:val="en-US"/>
        </w:rPr>
        <w:fldChar w:fldCharType="begin"/>
      </w:r>
      <w:r>
        <w:rPr>
          <w:lang w:val="en-US"/>
        </w:rPr>
        <w:instrText xml:space="preserve"> REF _Ref263340579 \h </w:instrText>
      </w:r>
      <w:r>
        <w:rPr>
          <w:lang w:val="en-US"/>
        </w:rPr>
      </w:r>
      <w:r>
        <w:rPr>
          <w:lang w:val="en-US"/>
        </w:rPr>
        <w:fldChar w:fldCharType="separate"/>
      </w:r>
      <w:r w:rsidR="00B2370E" w:rsidRPr="00D92197">
        <w:t xml:space="preserve">Figure </w:t>
      </w:r>
      <w:r w:rsidR="00B2370E">
        <w:rPr>
          <w:noProof/>
        </w:rPr>
        <w:t>5</w:t>
      </w:r>
      <w:r w:rsidR="00B2370E">
        <w:noBreakHyphen/>
      </w:r>
      <w:r w:rsidR="00B2370E">
        <w:rPr>
          <w:noProof/>
        </w:rPr>
        <w:t>13</w:t>
      </w:r>
      <w:r>
        <w:rPr>
          <w:lang w:val="en-US"/>
        </w:rPr>
        <w:fldChar w:fldCharType="end"/>
      </w:r>
      <w:r>
        <w:rPr>
          <w:lang w:val="en-US"/>
        </w:rPr>
        <w:t>) to dampen the movement of the instrument pointer.</w:t>
      </w:r>
    </w:p>
    <w:p w:rsidR="00344E64" w:rsidRDefault="00344E64" w:rsidP="00344E64">
      <w:pPr>
        <w:rPr>
          <w:lang w:val="en-US"/>
        </w:rPr>
      </w:pPr>
    </w:p>
    <w:p w:rsidR="00344E64" w:rsidRDefault="00344E64" w:rsidP="00344E64">
      <w:pPr>
        <w:pStyle w:val="Heading4"/>
        <w:rPr>
          <w:lang w:val="en-US"/>
        </w:rPr>
      </w:pPr>
      <w:bookmarkStart w:id="521" w:name="_Toc372884095"/>
      <w:bookmarkStart w:id="522" w:name="_Toc404942438"/>
      <w:r>
        <w:rPr>
          <w:lang w:val="en-US"/>
        </w:rPr>
        <w:t>Pulse/Request time</w:t>
      </w:r>
      <w:bookmarkEnd w:id="521"/>
      <w:bookmarkEnd w:id="522"/>
    </w:p>
    <w:p w:rsidR="00E957D5" w:rsidRPr="00E957D5" w:rsidRDefault="00E957D5" w:rsidP="00E957D5">
      <w:pPr>
        <w:rPr>
          <w:lang w:val="en-US"/>
        </w:rPr>
      </w:pPr>
    </w:p>
    <w:p w:rsidR="00344E64" w:rsidRDefault="00344E64" w:rsidP="00344E64">
      <w:pPr>
        <w:rPr>
          <w:lang w:val="en-US"/>
        </w:rPr>
      </w:pPr>
      <w:r>
        <w:rPr>
          <w:lang w:val="en-US"/>
        </w:rPr>
        <w:t>The pulse time is the time a pulse will last after pressing the button in milliseconds. If you need a longer pulse (i.e. for starting or stopping a generator) you can change it here.</w:t>
      </w:r>
    </w:p>
    <w:p w:rsidR="00344E64" w:rsidRDefault="00344E64" w:rsidP="00344E64">
      <w:pPr>
        <w:rPr>
          <w:lang w:val="en-US"/>
        </w:rPr>
      </w:pPr>
    </w:p>
    <w:p w:rsidR="00344E64" w:rsidRDefault="00344E64" w:rsidP="00344E64">
      <w:pPr>
        <w:rPr>
          <w:lang w:val="en-US"/>
        </w:rPr>
      </w:pPr>
      <w:r>
        <w:rPr>
          <w:lang w:val="en-US"/>
        </w:rPr>
        <w:t xml:space="preserve">The request time is how long a request stays active. For example: some valves will take up to 30 seconds to open or close. If the time is set to 1250 </w:t>
      </w:r>
      <w:proofErr w:type="spellStart"/>
      <w:r>
        <w:rPr>
          <w:lang w:val="en-US"/>
        </w:rPr>
        <w:t>ms</w:t>
      </w:r>
      <w:proofErr w:type="spellEnd"/>
      <w:r>
        <w:rPr>
          <w:lang w:val="en-US"/>
        </w:rPr>
        <w:t xml:space="preserve"> and the valve didn’t get a feedback that it was opened or closed, it will stop or give an alarm. If you increase the amount of time here,</w:t>
      </w:r>
      <w:r w:rsidR="00E957D5">
        <w:rPr>
          <w:lang w:val="en-US"/>
        </w:rPr>
        <w:t xml:space="preserve"> NavVision</w:t>
      </w:r>
      <w:r>
        <w:rPr>
          <w:lang w:val="en-US"/>
        </w:rPr>
        <w:t xml:space="preserve"> will wait for that longer time to give an alarm.</w:t>
      </w:r>
    </w:p>
    <w:p w:rsidR="00344E64" w:rsidRDefault="00344E64" w:rsidP="00344E64">
      <w:pPr>
        <w:rPr>
          <w:lang w:val="en-US"/>
        </w:rPr>
      </w:pPr>
    </w:p>
    <w:p w:rsidR="00344E64" w:rsidRDefault="00344E64" w:rsidP="00344E64">
      <w:pPr>
        <w:rPr>
          <w:lang w:val="en-US"/>
        </w:rPr>
      </w:pPr>
      <w:r>
        <w:rPr>
          <w:lang w:val="en-US"/>
        </w:rPr>
        <w:t>This also goes for requests that are send over Modbus etc. sometimes you need to let it wait for a longer time.</w:t>
      </w:r>
    </w:p>
    <w:p w:rsidR="00344E64" w:rsidRPr="00111AB5" w:rsidRDefault="00344E64" w:rsidP="00344E64">
      <w:pPr>
        <w:rPr>
          <w:lang w:val="en-US"/>
        </w:rPr>
      </w:pPr>
    </w:p>
    <w:p w:rsidR="00F66955" w:rsidRDefault="00F66955" w:rsidP="00F66955">
      <w:pPr>
        <w:rPr>
          <w:lang w:val="en-US"/>
        </w:rPr>
      </w:pPr>
    </w:p>
    <w:p w:rsidR="00F66955" w:rsidRDefault="00F66955" w:rsidP="00F66955">
      <w:pPr>
        <w:rPr>
          <w:lang w:val="en-US"/>
        </w:rPr>
      </w:pPr>
    </w:p>
    <w:p w:rsidR="00F66955" w:rsidRDefault="00F66955" w:rsidP="00F66955">
      <w:pPr>
        <w:rPr>
          <w:lang w:val="en-US"/>
        </w:rPr>
      </w:pPr>
    </w:p>
    <w:p w:rsidR="00F66955" w:rsidRDefault="00F66955" w:rsidP="00F66955">
      <w:pPr>
        <w:rPr>
          <w:lang w:val="en-US"/>
        </w:rPr>
      </w:pPr>
    </w:p>
    <w:p w:rsidR="00F66955" w:rsidRDefault="00F66955" w:rsidP="00F66955">
      <w:pPr>
        <w:rPr>
          <w:lang w:val="en-US"/>
        </w:rPr>
      </w:pPr>
    </w:p>
    <w:p w:rsidR="00F66955" w:rsidRDefault="00F66955" w:rsidP="00F66955">
      <w:pPr>
        <w:rPr>
          <w:lang w:val="en-US"/>
        </w:rPr>
      </w:pPr>
    </w:p>
    <w:p w:rsidR="00F66955" w:rsidRDefault="00F66955" w:rsidP="00F66955">
      <w:pPr>
        <w:rPr>
          <w:lang w:val="en-US"/>
        </w:rPr>
      </w:pPr>
    </w:p>
    <w:p w:rsidR="00F66955" w:rsidRDefault="00F66955" w:rsidP="00F66955">
      <w:pPr>
        <w:rPr>
          <w:lang w:val="en-US"/>
        </w:rPr>
      </w:pPr>
    </w:p>
    <w:p w:rsidR="005208B6" w:rsidRDefault="00CE411F" w:rsidP="005208B6">
      <w:pPr>
        <w:pStyle w:val="Heading3"/>
        <w:rPr>
          <w:lang w:val="en-US"/>
        </w:rPr>
      </w:pPr>
      <w:bookmarkStart w:id="523" w:name="_Toc372884096"/>
      <w:bookmarkStart w:id="524" w:name="_Toc404942439"/>
      <w:r>
        <w:rPr>
          <w:lang w:val="en-US"/>
        </w:rPr>
        <w:t>Tune</w:t>
      </w:r>
      <w:bookmarkEnd w:id="523"/>
      <w:bookmarkEnd w:id="524"/>
      <w:r>
        <w:rPr>
          <w:lang w:val="en-US"/>
        </w:rPr>
        <w:fldChar w:fldCharType="begin"/>
      </w:r>
      <w:r>
        <w:rPr>
          <w:lang w:val="en-US"/>
        </w:rPr>
        <w:instrText xml:space="preserve"> XE "</w:instrText>
      </w:r>
      <w:r>
        <w:instrText>Tune"</w:instrText>
      </w:r>
      <w:r>
        <w:rPr>
          <w:lang w:val="en-US"/>
        </w:rPr>
        <w:instrText xml:space="preserve"> </w:instrText>
      </w:r>
      <w:r>
        <w:rPr>
          <w:lang w:val="en-US"/>
        </w:rPr>
        <w:fldChar w:fldCharType="end"/>
      </w:r>
    </w:p>
    <w:p w:rsidR="001018E2" w:rsidRDefault="001018E2" w:rsidP="001018E2">
      <w:pPr>
        <w:rPr>
          <w:lang w:val="en-US"/>
        </w:rPr>
      </w:pPr>
      <w:r>
        <w:rPr>
          <w:lang w:val="en-US"/>
        </w:rPr>
        <w:t xml:space="preserve">Tune is used to </w:t>
      </w:r>
      <w:proofErr w:type="spellStart"/>
      <w:r>
        <w:rPr>
          <w:lang w:val="en-US"/>
        </w:rPr>
        <w:t>finetune</w:t>
      </w:r>
      <w:proofErr w:type="spellEnd"/>
      <w:r>
        <w:rPr>
          <w:lang w:val="en-US"/>
        </w:rPr>
        <w:t xml:space="preserve"> the sensors outcome to make a more accurate readout.</w:t>
      </w:r>
    </w:p>
    <w:p w:rsidR="001018E2" w:rsidRDefault="001018E2" w:rsidP="001018E2">
      <w:pPr>
        <w:rPr>
          <w:lang w:val="en-US"/>
        </w:rPr>
      </w:pPr>
    </w:p>
    <w:p w:rsidR="001018E2" w:rsidRPr="001018E2" w:rsidRDefault="001018E2" w:rsidP="001018E2">
      <w:pPr>
        <w:pStyle w:val="Heading4"/>
        <w:rPr>
          <w:lang w:val="en-US"/>
        </w:rPr>
      </w:pPr>
      <w:bookmarkStart w:id="525" w:name="_Toc404942440"/>
      <w:r>
        <w:rPr>
          <w:lang w:val="en-US"/>
        </w:rPr>
        <w:t>Tune Table</w:t>
      </w:r>
      <w:bookmarkEnd w:id="525"/>
    </w:p>
    <w:p w:rsidR="00CE411F" w:rsidRPr="003C7215" w:rsidRDefault="00CE411F" w:rsidP="005208B6">
      <w:pPr>
        <w:rPr>
          <w:b/>
          <w:lang w:val="en-US"/>
        </w:rPr>
      </w:pPr>
      <w:r>
        <w:rPr>
          <w:lang w:val="en-US"/>
        </w:rPr>
        <w:t>The “Tune</w:t>
      </w:r>
      <w:r>
        <w:rPr>
          <w:lang w:val="en-US"/>
        </w:rPr>
        <w:fldChar w:fldCharType="begin"/>
      </w:r>
      <w:r>
        <w:rPr>
          <w:lang w:val="en-US"/>
        </w:rPr>
        <w:instrText xml:space="preserve"> XE "</w:instrText>
      </w:r>
      <w:r w:rsidRPr="00CA46A0">
        <w:rPr>
          <w:lang w:val="en-US"/>
        </w:rPr>
        <w:instrText>Tune"</w:instrText>
      </w:r>
      <w:r>
        <w:rPr>
          <w:lang w:val="en-US"/>
        </w:rPr>
        <w:instrText xml:space="preserve"> </w:instrText>
      </w:r>
      <w:r>
        <w:rPr>
          <w:lang w:val="en-US"/>
        </w:rPr>
        <w:fldChar w:fldCharType="end"/>
      </w:r>
      <w:r>
        <w:rPr>
          <w:lang w:val="en-US"/>
        </w:rPr>
        <w:t xml:space="preserve"> table” settings allows the user to fine-tune the output of a sender.</w:t>
      </w:r>
      <w:r>
        <w:rPr>
          <w:lang w:val="en-US"/>
        </w:rPr>
        <w:br/>
      </w:r>
      <w:r>
        <w:rPr>
          <w:b/>
          <w:lang w:val="en-US"/>
        </w:rPr>
        <w:br/>
      </w:r>
      <w:r w:rsidRPr="00794812">
        <w:rPr>
          <w:b/>
          <w:lang w:val="en-US"/>
        </w:rPr>
        <w:t>Example 1: Sensor value too low.</w:t>
      </w:r>
      <w:r>
        <w:rPr>
          <w:lang w:val="en-US"/>
        </w:rPr>
        <w:br/>
        <w:t xml:space="preserve">In such a case you must change the </w:t>
      </w:r>
      <w:r w:rsidR="005208B6">
        <w:rPr>
          <w:lang w:val="en-US"/>
        </w:rPr>
        <w:t>“</w:t>
      </w:r>
      <w:r w:rsidR="005208B6" w:rsidRPr="00EA763C">
        <w:rPr>
          <w:lang w:val="en-US"/>
        </w:rPr>
        <w:t>Input value</w:t>
      </w:r>
      <w:r w:rsidR="005208B6">
        <w:rPr>
          <w:lang w:val="en-US"/>
        </w:rPr>
        <w:t>”</w:t>
      </w:r>
      <w:r>
        <w:rPr>
          <w:lang w:val="en-US"/>
        </w:rPr>
        <w:t>. You can change the input value as follows:</w:t>
      </w:r>
      <w:r>
        <w:rPr>
          <w:b/>
          <w:lang w:val="en-US"/>
        </w:rPr>
        <w:t xml:space="preserve"> </w:t>
      </w:r>
      <w:r w:rsidRPr="00EA763C">
        <w:rPr>
          <w:lang w:val="en-US"/>
        </w:rPr>
        <w:t>Input value</w:t>
      </w:r>
      <w:r>
        <w:rPr>
          <w:b/>
          <w:lang w:val="en-US"/>
        </w:rPr>
        <w:t xml:space="preserve"> </w:t>
      </w:r>
      <w:r w:rsidRPr="00EA763C">
        <w:rPr>
          <w:lang w:val="en-US"/>
        </w:rPr>
        <w:t>= 0</w:t>
      </w:r>
      <w:r>
        <w:rPr>
          <w:lang w:val="en-US"/>
        </w:rPr>
        <w:t xml:space="preserve">.8 </w:t>
      </w:r>
      <w:r>
        <w:rPr>
          <w:lang w:val="en-US"/>
        </w:rPr>
        <w:sym w:font="Symbol" w:char="F0AE"/>
      </w:r>
      <w:r>
        <w:rPr>
          <w:lang w:val="en-US"/>
        </w:rPr>
        <w:t xml:space="preserve">  Real value = 1.</w:t>
      </w:r>
      <w:r>
        <w:rPr>
          <w:lang w:val="en-US"/>
        </w:rPr>
        <w:br/>
        <w:t xml:space="preserve">The statement above implies that for every input of 0.8 bar the output (actual reading) is 1 bar. In other words, any sensor input value of 4 bar corresponds with an instrument reading of 5 bar. </w:t>
      </w:r>
      <w:r w:rsidR="005208B6">
        <w:rPr>
          <w:lang w:val="en-US"/>
        </w:rPr>
        <w:t>You can make at most 29 correction points.</w:t>
      </w:r>
      <w:r>
        <w:rPr>
          <w:lang w:val="en-US"/>
        </w:rPr>
        <w:br/>
      </w:r>
      <w:r>
        <w:rPr>
          <w:lang w:val="en-US"/>
        </w:rPr>
        <w:br/>
      </w:r>
      <w:r w:rsidRPr="00794812">
        <w:rPr>
          <w:b/>
          <w:lang w:val="en-US"/>
        </w:rPr>
        <w:t>Example 2: Sensor value too high.</w:t>
      </w:r>
      <w:r>
        <w:rPr>
          <w:b/>
          <w:lang w:val="en-US"/>
        </w:rPr>
        <w:br/>
      </w:r>
      <w:r>
        <w:rPr>
          <w:lang w:val="en-US"/>
        </w:rPr>
        <w:t>Change the input value as follows:</w:t>
      </w:r>
      <w:r w:rsidR="005208B6">
        <w:rPr>
          <w:lang w:val="en-US"/>
        </w:rPr>
        <w:t xml:space="preserve"> </w:t>
      </w:r>
      <w:r>
        <w:rPr>
          <w:lang w:val="en-US"/>
        </w:rPr>
        <w:t xml:space="preserve">Input value = 1.2 </w:t>
      </w:r>
      <w:r>
        <w:rPr>
          <w:lang w:val="en-US"/>
        </w:rPr>
        <w:sym w:font="Symbol" w:char="F0AE"/>
      </w:r>
      <w:r>
        <w:rPr>
          <w:lang w:val="en-US"/>
        </w:rPr>
        <w:t xml:space="preserve"> Real value = 1.</w:t>
      </w:r>
      <w:r>
        <w:rPr>
          <w:lang w:val="en-US"/>
        </w:rPr>
        <w:br/>
        <w:t xml:space="preserve">The statement above implies that for every input of 1.2 bar the output (actual reading) is 1 bar. In other words, any sensor input value of 5 bar corresponds with an instrument reading of around 4 bar. </w:t>
      </w:r>
      <w:r w:rsidR="005208B6">
        <w:rPr>
          <w:lang w:val="en-US"/>
        </w:rPr>
        <w:t xml:space="preserve">You can make at most 29 correction </w:t>
      </w:r>
      <w:proofErr w:type="gramStart"/>
      <w:r w:rsidR="005208B6">
        <w:rPr>
          <w:lang w:val="en-US"/>
        </w:rPr>
        <w:t>points</w:t>
      </w:r>
      <w:proofErr w:type="gramEnd"/>
      <w:r w:rsidR="005208B6">
        <w:rPr>
          <w:lang w:val="en-US"/>
        </w:rPr>
        <w:t>.</w:t>
      </w:r>
      <w:r>
        <w:rPr>
          <w:lang w:val="en-US"/>
        </w:rPr>
        <w:br/>
        <w:t>.</w:t>
      </w:r>
    </w:p>
    <w:p w:rsidR="00CE411F" w:rsidRPr="00D90631" w:rsidRDefault="00CE411F" w:rsidP="00CE411F">
      <w:pPr>
        <w:rPr>
          <w:b/>
          <w:lang w:val="en-US"/>
        </w:rPr>
      </w:pPr>
    </w:p>
    <w:p w:rsidR="005208B6" w:rsidRDefault="005208B6" w:rsidP="005208B6">
      <w:bookmarkStart w:id="526" w:name="_Toc372884098"/>
    </w:p>
    <w:p w:rsidR="005208B6" w:rsidRDefault="005208B6" w:rsidP="005208B6">
      <w:r>
        <w:rPr>
          <w:noProof/>
          <w:lang w:val="nl-NL" w:eastAsia="nl-NL"/>
        </w:rPr>
        <w:drawing>
          <wp:inline distT="0" distB="0" distL="0" distR="0" wp14:anchorId="729EAEA3" wp14:editId="4C9E91A9">
            <wp:extent cx="3660694" cy="1609725"/>
            <wp:effectExtent l="0" t="0" r="0" b="0"/>
            <wp:docPr id="327" name="Afbeelding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3"/>
                    <a:stretch>
                      <a:fillRect/>
                    </a:stretch>
                  </pic:blipFill>
                  <pic:spPr>
                    <a:xfrm>
                      <a:off x="0" y="0"/>
                      <a:ext cx="3660694" cy="1609725"/>
                    </a:xfrm>
                    <a:prstGeom prst="rect">
                      <a:avLst/>
                    </a:prstGeom>
                  </pic:spPr>
                </pic:pic>
              </a:graphicData>
            </a:graphic>
          </wp:inline>
        </w:drawing>
      </w:r>
    </w:p>
    <w:p w:rsidR="005208B6" w:rsidRDefault="005208B6" w:rsidP="005208B6">
      <w:pPr>
        <w:pStyle w:val="Onderschrift"/>
      </w:pPr>
      <w:bookmarkStart w:id="527" w:name="_Toc404942626"/>
      <w:r>
        <w:t xml:space="preserve">Figure </w:t>
      </w:r>
      <w:r w:rsidR="00F414EE">
        <w:fldChar w:fldCharType="begin"/>
      </w:r>
      <w:r w:rsidR="00F414EE">
        <w:instrText xml:space="preserve"> STYLEREF 1 \s </w:instrText>
      </w:r>
      <w:r w:rsidR="00F414EE">
        <w:fldChar w:fldCharType="separate"/>
      </w:r>
      <w:r w:rsidR="00B2370E">
        <w:rPr>
          <w:noProof/>
        </w:rPr>
        <w:t>5</w:t>
      </w:r>
      <w:r w:rsidR="00F414EE">
        <w:fldChar w:fldCharType="end"/>
      </w:r>
      <w:r w:rsidR="00F414EE">
        <w:noBreakHyphen/>
      </w:r>
      <w:r w:rsidR="00F414EE">
        <w:fldChar w:fldCharType="begin"/>
      </w:r>
      <w:r w:rsidR="00F414EE">
        <w:instrText xml:space="preserve"> SEQ Figure \* ARABIC \s 1 </w:instrText>
      </w:r>
      <w:r w:rsidR="00F414EE">
        <w:fldChar w:fldCharType="separate"/>
      </w:r>
      <w:r w:rsidR="00B2370E">
        <w:rPr>
          <w:noProof/>
        </w:rPr>
        <w:t>14</w:t>
      </w:r>
      <w:r w:rsidR="00F414EE">
        <w:fldChar w:fldCharType="end"/>
      </w:r>
      <w:r>
        <w:t>: Tune table</w:t>
      </w:r>
      <w:bookmarkEnd w:id="527"/>
    </w:p>
    <w:p w:rsidR="005208B6" w:rsidRDefault="005208B6" w:rsidP="005208B6">
      <w:r>
        <w:t>If you need an offset you can do that by using the Tune-table as well.</w:t>
      </w:r>
    </w:p>
    <w:p w:rsidR="005208B6" w:rsidRDefault="005208B6" w:rsidP="005208B6"/>
    <w:p w:rsidR="005208B6" w:rsidRDefault="005208B6" w:rsidP="005208B6">
      <w:r>
        <w:t xml:space="preserve">As shown in the x/y-matrix (see </w:t>
      </w:r>
      <w:r>
        <w:fldChar w:fldCharType="begin"/>
      </w:r>
      <w:r>
        <w:instrText xml:space="preserve"> REF _Ref404695230 \h </w:instrText>
      </w:r>
      <w:r>
        <w:fldChar w:fldCharType="separate"/>
      </w:r>
      <w:r w:rsidR="00B2370E">
        <w:t xml:space="preserve">Figure </w:t>
      </w:r>
      <w:r w:rsidR="00B2370E">
        <w:rPr>
          <w:noProof/>
        </w:rPr>
        <w:t>5</w:t>
      </w:r>
      <w:r w:rsidR="00B2370E">
        <w:noBreakHyphen/>
      </w:r>
      <w:r w:rsidR="00B2370E">
        <w:rPr>
          <w:noProof/>
        </w:rPr>
        <w:t>73</w:t>
      </w:r>
      <w:r>
        <w:fldChar w:fldCharType="end"/>
      </w:r>
      <w:r>
        <w:t xml:space="preserve">), it gives a linear line that is 0-output at 0-input and 1-output at 1-input. </w:t>
      </w:r>
    </w:p>
    <w:p w:rsidR="005208B6" w:rsidRDefault="005208B6" w:rsidP="005208B6"/>
    <w:p w:rsidR="005208B6" w:rsidRDefault="005208B6" w:rsidP="005208B6"/>
    <w:p w:rsidR="005208B6" w:rsidRDefault="005208B6" w:rsidP="005208B6">
      <w:r>
        <w:rPr>
          <w:noProof/>
          <w:lang w:val="nl-NL" w:eastAsia="nl-NL"/>
        </w:rPr>
        <w:lastRenderedPageBreak/>
        <w:drawing>
          <wp:inline distT="0" distB="0" distL="0" distR="0" wp14:anchorId="7A46D057" wp14:editId="09B3928B">
            <wp:extent cx="2924175" cy="3050398"/>
            <wp:effectExtent l="0" t="0" r="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2936872" cy="3063643"/>
                    </a:xfrm>
                    <a:prstGeom prst="rect">
                      <a:avLst/>
                    </a:prstGeom>
                  </pic:spPr>
                </pic:pic>
              </a:graphicData>
            </a:graphic>
          </wp:inline>
        </w:drawing>
      </w:r>
    </w:p>
    <w:p w:rsidR="005208B6" w:rsidRDefault="005208B6" w:rsidP="005208B6">
      <w:pPr>
        <w:pStyle w:val="Onderschrift"/>
      </w:pPr>
      <w:bookmarkStart w:id="528" w:name="_Toc404942627"/>
      <w:r>
        <w:t xml:space="preserve">Figure </w:t>
      </w:r>
      <w:r w:rsidR="00F414EE">
        <w:fldChar w:fldCharType="begin"/>
      </w:r>
      <w:r w:rsidR="00F414EE">
        <w:instrText xml:space="preserve"> STYLEREF 1 \s </w:instrText>
      </w:r>
      <w:r w:rsidR="00F414EE">
        <w:fldChar w:fldCharType="separate"/>
      </w:r>
      <w:r w:rsidR="00B2370E">
        <w:rPr>
          <w:noProof/>
        </w:rPr>
        <w:t>5</w:t>
      </w:r>
      <w:r w:rsidR="00F414EE">
        <w:fldChar w:fldCharType="end"/>
      </w:r>
      <w:r w:rsidR="00F414EE">
        <w:noBreakHyphen/>
      </w:r>
      <w:r w:rsidR="00F414EE">
        <w:fldChar w:fldCharType="begin"/>
      </w:r>
      <w:r w:rsidR="00F414EE">
        <w:instrText xml:space="preserve"> SEQ Figure \* ARABIC \s 1 </w:instrText>
      </w:r>
      <w:r w:rsidR="00F414EE">
        <w:fldChar w:fldCharType="separate"/>
      </w:r>
      <w:r w:rsidR="00B2370E">
        <w:rPr>
          <w:noProof/>
        </w:rPr>
        <w:t>15</w:t>
      </w:r>
      <w:r w:rsidR="00F414EE">
        <w:fldChar w:fldCharType="end"/>
      </w:r>
      <w:r>
        <w:t>: Tune Example 1</w:t>
      </w:r>
      <w:bookmarkEnd w:id="528"/>
    </w:p>
    <w:p w:rsidR="005208B6" w:rsidRDefault="005208B6" w:rsidP="005208B6">
      <w:r>
        <w:t xml:space="preserve">When you want to set an offset, you have to change at least 2 set-points to make the whole line go up and stay linear (see </w:t>
      </w:r>
      <w:r>
        <w:fldChar w:fldCharType="begin"/>
      </w:r>
      <w:r>
        <w:instrText xml:space="preserve"> REF _Ref346630843 \h </w:instrText>
      </w:r>
      <w:r>
        <w:fldChar w:fldCharType="separate"/>
      </w:r>
      <w:r w:rsidR="00B2370E">
        <w:t xml:space="preserve">Figure </w:t>
      </w:r>
      <w:r w:rsidR="00B2370E">
        <w:rPr>
          <w:noProof/>
        </w:rPr>
        <w:t>5</w:t>
      </w:r>
      <w:r w:rsidR="00B2370E">
        <w:noBreakHyphen/>
      </w:r>
      <w:r w:rsidR="00B2370E">
        <w:rPr>
          <w:noProof/>
        </w:rPr>
        <w:t>74</w:t>
      </w:r>
      <w:r>
        <w:fldChar w:fldCharType="end"/>
      </w:r>
      <w:r>
        <w:t xml:space="preserve">). If you change just 1 point it will skew in another direction. As soon as you set 2 new set-points in the tune-table, the line will move up- or downwards and will be linear adjusted (see </w:t>
      </w:r>
      <w:r>
        <w:fldChar w:fldCharType="begin"/>
      </w:r>
      <w:r>
        <w:instrText xml:space="preserve"> REF _Ref404695402 \h </w:instrText>
      </w:r>
      <w:r>
        <w:fldChar w:fldCharType="separate"/>
      </w:r>
      <w:r w:rsidR="00B2370E">
        <w:t xml:space="preserve">Figure </w:t>
      </w:r>
      <w:r w:rsidR="00B2370E">
        <w:rPr>
          <w:noProof/>
        </w:rPr>
        <w:t>5</w:t>
      </w:r>
      <w:r w:rsidR="00B2370E">
        <w:noBreakHyphen/>
      </w:r>
      <w:r w:rsidR="00B2370E">
        <w:rPr>
          <w:noProof/>
        </w:rPr>
        <w:t>75</w:t>
      </w:r>
      <w:r>
        <w:fldChar w:fldCharType="end"/>
      </w:r>
      <w:r>
        <w:t>).</w:t>
      </w:r>
    </w:p>
    <w:p w:rsidR="005208B6" w:rsidRDefault="005208B6" w:rsidP="005208B6"/>
    <w:p w:rsidR="005208B6" w:rsidRDefault="005208B6" w:rsidP="005208B6">
      <w:r>
        <w:rPr>
          <w:noProof/>
          <w:lang w:val="nl-NL" w:eastAsia="nl-NL"/>
        </w:rPr>
        <w:drawing>
          <wp:inline distT="0" distB="0" distL="0" distR="0" wp14:anchorId="49099891" wp14:editId="102EC3C0">
            <wp:extent cx="3654392" cy="1581150"/>
            <wp:effectExtent l="0" t="0" r="3810" b="0"/>
            <wp:docPr id="329" name="Afbeelding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5"/>
                    <a:stretch>
                      <a:fillRect/>
                    </a:stretch>
                  </pic:blipFill>
                  <pic:spPr>
                    <a:xfrm>
                      <a:off x="0" y="0"/>
                      <a:ext cx="3657600" cy="1582538"/>
                    </a:xfrm>
                    <a:prstGeom prst="rect">
                      <a:avLst/>
                    </a:prstGeom>
                  </pic:spPr>
                </pic:pic>
              </a:graphicData>
            </a:graphic>
          </wp:inline>
        </w:drawing>
      </w:r>
    </w:p>
    <w:p w:rsidR="005208B6" w:rsidRDefault="005208B6" w:rsidP="005208B6">
      <w:pPr>
        <w:pStyle w:val="Onderschrift"/>
      </w:pPr>
      <w:bookmarkStart w:id="529" w:name="_Toc404942628"/>
      <w:r>
        <w:t xml:space="preserve">Figure </w:t>
      </w:r>
      <w:r w:rsidR="00F414EE">
        <w:fldChar w:fldCharType="begin"/>
      </w:r>
      <w:r w:rsidR="00F414EE">
        <w:instrText xml:space="preserve"> STYLEREF 1 \s </w:instrText>
      </w:r>
      <w:r w:rsidR="00F414EE">
        <w:fldChar w:fldCharType="separate"/>
      </w:r>
      <w:r w:rsidR="00B2370E">
        <w:rPr>
          <w:noProof/>
        </w:rPr>
        <w:t>5</w:t>
      </w:r>
      <w:r w:rsidR="00F414EE">
        <w:fldChar w:fldCharType="end"/>
      </w:r>
      <w:r w:rsidR="00F414EE">
        <w:noBreakHyphen/>
      </w:r>
      <w:r w:rsidR="00F414EE">
        <w:fldChar w:fldCharType="begin"/>
      </w:r>
      <w:r w:rsidR="00F414EE">
        <w:instrText xml:space="preserve"> SEQ Figure \* ARABIC \s 1 </w:instrText>
      </w:r>
      <w:r w:rsidR="00F414EE">
        <w:fldChar w:fldCharType="separate"/>
      </w:r>
      <w:r w:rsidR="00B2370E">
        <w:rPr>
          <w:noProof/>
        </w:rPr>
        <w:t>16</w:t>
      </w:r>
      <w:r w:rsidR="00F414EE">
        <w:fldChar w:fldCharType="end"/>
      </w:r>
      <w:r>
        <w:t>: adjusted tune table</w:t>
      </w:r>
      <w:bookmarkEnd w:id="529"/>
    </w:p>
    <w:p w:rsidR="005208B6" w:rsidRDefault="005208B6" w:rsidP="005208B6"/>
    <w:p w:rsidR="005208B6" w:rsidRDefault="005208B6" w:rsidP="005208B6">
      <w:r>
        <w:rPr>
          <w:noProof/>
          <w:lang w:val="nl-NL" w:eastAsia="nl-NL"/>
        </w:rPr>
        <w:lastRenderedPageBreak/>
        <w:drawing>
          <wp:inline distT="0" distB="0" distL="0" distR="0" wp14:anchorId="6D1864C1" wp14:editId="5BDE2F4E">
            <wp:extent cx="2924175" cy="3034782"/>
            <wp:effectExtent l="0" t="0" r="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2935265" cy="3046291"/>
                    </a:xfrm>
                    <a:prstGeom prst="rect">
                      <a:avLst/>
                    </a:prstGeom>
                  </pic:spPr>
                </pic:pic>
              </a:graphicData>
            </a:graphic>
          </wp:inline>
        </w:drawing>
      </w:r>
    </w:p>
    <w:p w:rsidR="005208B6" w:rsidRDefault="005208B6" w:rsidP="005208B6">
      <w:pPr>
        <w:pStyle w:val="Onderschrift"/>
      </w:pPr>
      <w:bookmarkStart w:id="530" w:name="_Toc404942629"/>
      <w:r>
        <w:t xml:space="preserve">Figure </w:t>
      </w:r>
      <w:r w:rsidR="00F414EE">
        <w:fldChar w:fldCharType="begin"/>
      </w:r>
      <w:r w:rsidR="00F414EE">
        <w:instrText xml:space="preserve"> STYLEREF 1 \s </w:instrText>
      </w:r>
      <w:r w:rsidR="00F414EE">
        <w:fldChar w:fldCharType="separate"/>
      </w:r>
      <w:r w:rsidR="00B2370E">
        <w:rPr>
          <w:noProof/>
        </w:rPr>
        <w:t>5</w:t>
      </w:r>
      <w:r w:rsidR="00F414EE">
        <w:fldChar w:fldCharType="end"/>
      </w:r>
      <w:r w:rsidR="00F414EE">
        <w:noBreakHyphen/>
      </w:r>
      <w:r w:rsidR="00F414EE">
        <w:fldChar w:fldCharType="begin"/>
      </w:r>
      <w:r w:rsidR="00F414EE">
        <w:instrText xml:space="preserve"> SEQ Figure \* ARABIC \s 1 </w:instrText>
      </w:r>
      <w:r w:rsidR="00F414EE">
        <w:fldChar w:fldCharType="separate"/>
      </w:r>
      <w:r w:rsidR="00B2370E">
        <w:rPr>
          <w:noProof/>
        </w:rPr>
        <w:t>17</w:t>
      </w:r>
      <w:r w:rsidR="00F414EE">
        <w:fldChar w:fldCharType="end"/>
      </w:r>
      <w:r>
        <w:t>: Tune Example 2</w:t>
      </w:r>
      <w:bookmarkEnd w:id="530"/>
    </w:p>
    <w:p w:rsidR="00CE411F" w:rsidRDefault="00CE411F" w:rsidP="00CE411F">
      <w:pPr>
        <w:pStyle w:val="Heading4"/>
        <w:rPr>
          <w:lang w:val="en-US"/>
        </w:rPr>
      </w:pPr>
      <w:bookmarkStart w:id="531" w:name="_Toc404942441"/>
      <w:r w:rsidRPr="007F32A8">
        <w:rPr>
          <w:lang w:val="en-US"/>
        </w:rPr>
        <w:t>Result</w:t>
      </w:r>
      <w:bookmarkEnd w:id="526"/>
      <w:bookmarkEnd w:id="531"/>
    </w:p>
    <w:p w:rsidR="001018E2" w:rsidRPr="001018E2" w:rsidRDefault="001018E2" w:rsidP="001018E2">
      <w:pPr>
        <w:rPr>
          <w:lang w:val="en-US"/>
        </w:rPr>
      </w:pPr>
    </w:p>
    <w:p w:rsidR="00CE411F" w:rsidRDefault="00CE411F" w:rsidP="001018E2">
      <w:pPr>
        <w:rPr>
          <w:lang w:val="en-US"/>
        </w:rPr>
      </w:pPr>
      <w:r>
        <w:rPr>
          <w:lang w:val="en-US"/>
        </w:rPr>
        <w:t xml:space="preserve">The “Result” box displays the exact incoming measuring data. The second box displays this data </w:t>
      </w:r>
      <w:r w:rsidR="001018E2">
        <w:rPr>
          <w:lang w:val="en-US"/>
        </w:rPr>
        <w:t>as translated by NavVision</w:t>
      </w:r>
      <w:r>
        <w:rPr>
          <w:lang w:val="en-US"/>
        </w:rPr>
        <w:t xml:space="preserve">. </w:t>
      </w:r>
      <w:r>
        <w:rPr>
          <w:lang w:val="en-US"/>
        </w:rPr>
        <w:br/>
        <w:t xml:space="preserve">If for example the sensor gives a pressure (bar) output for every 20 mV, the real time result may read “100 </w:t>
      </w:r>
      <w:r>
        <w:rPr>
          <w:lang w:val="en-US"/>
        </w:rPr>
        <w:sym w:font="Symbol" w:char="F0AE"/>
      </w:r>
      <w:r>
        <w:rPr>
          <w:lang w:val="en-US"/>
        </w:rPr>
        <w:t xml:space="preserve"> 5 bar”</w:t>
      </w:r>
      <w:r w:rsidR="001018E2">
        <w:rPr>
          <w:lang w:val="en-US"/>
        </w:rPr>
        <w:t>.</w:t>
      </w:r>
      <w:r>
        <w:rPr>
          <w:lang w:val="en-US"/>
        </w:rPr>
        <w:t xml:space="preserve"> As a result the sensor reads “100 mV” and indicated as “5 bar” on the instrument. </w:t>
      </w:r>
    </w:p>
    <w:p w:rsidR="00CE411F" w:rsidRDefault="001018E2" w:rsidP="00CE411F">
      <w:pPr>
        <w:ind w:left="360"/>
        <w:rPr>
          <w:lang w:val="en-US"/>
        </w:rPr>
      </w:pPr>
      <w:r>
        <w:rPr>
          <w:noProof/>
          <w:lang w:val="nl-NL" w:eastAsia="nl-NL"/>
        </w:rPr>
        <w:drawing>
          <wp:anchor distT="0" distB="0" distL="114300" distR="114300" simplePos="0" relativeHeight="251715584" behindDoc="0" locked="0" layoutInCell="1" allowOverlap="1" wp14:anchorId="266BE99A" wp14:editId="14ED72B8">
            <wp:simplePos x="0" y="0"/>
            <wp:positionH relativeFrom="column">
              <wp:posOffset>0</wp:posOffset>
            </wp:positionH>
            <wp:positionV relativeFrom="paragraph">
              <wp:posOffset>151130</wp:posOffset>
            </wp:positionV>
            <wp:extent cx="449580" cy="449580"/>
            <wp:effectExtent l="19050" t="0" r="7620" b="0"/>
            <wp:wrapSquare wrapText="bothSides"/>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Warning.png"/>
                    <pic:cNvPicPr/>
                  </pic:nvPicPr>
                  <pic:blipFill>
                    <a:blip r:embed="rId10" cstate="print"/>
                    <a:stretch>
                      <a:fillRect/>
                    </a:stretch>
                  </pic:blipFill>
                  <pic:spPr>
                    <a:xfrm>
                      <a:off x="0" y="0"/>
                      <a:ext cx="449580" cy="449580"/>
                    </a:xfrm>
                    <a:prstGeom prst="rect">
                      <a:avLst/>
                    </a:prstGeom>
                  </pic:spPr>
                </pic:pic>
              </a:graphicData>
            </a:graphic>
          </wp:anchor>
        </w:drawing>
      </w:r>
    </w:p>
    <w:p w:rsidR="00CE411F" w:rsidRPr="000A50AD" w:rsidRDefault="00CE411F" w:rsidP="00CE411F">
      <w:pPr>
        <w:ind w:left="360"/>
        <w:rPr>
          <w:i/>
          <w:lang w:val="en-US"/>
        </w:rPr>
      </w:pPr>
    </w:p>
    <w:p w:rsidR="001018E2" w:rsidRDefault="001018E2" w:rsidP="00CE411F">
      <w:pPr>
        <w:ind w:left="360"/>
        <w:rPr>
          <w:i/>
          <w:lang w:val="en-US"/>
        </w:rPr>
      </w:pPr>
    </w:p>
    <w:p w:rsidR="00CE411F" w:rsidRDefault="00CE411F" w:rsidP="00CE411F">
      <w:pPr>
        <w:ind w:left="360"/>
        <w:rPr>
          <w:i/>
          <w:lang w:val="en-US"/>
        </w:rPr>
      </w:pPr>
      <w:r w:rsidRPr="000A50AD">
        <w:rPr>
          <w:i/>
          <w:lang w:val="en-US"/>
        </w:rPr>
        <w:t xml:space="preserve">Values </w:t>
      </w:r>
      <w:r>
        <w:rPr>
          <w:i/>
          <w:lang w:val="en-US"/>
        </w:rPr>
        <w:t xml:space="preserve">may </w:t>
      </w:r>
      <w:r w:rsidRPr="000A50AD">
        <w:rPr>
          <w:i/>
          <w:lang w:val="en-US"/>
        </w:rPr>
        <w:t>differ per sensor type.</w:t>
      </w:r>
    </w:p>
    <w:p w:rsidR="00CE411F" w:rsidRPr="000A50AD" w:rsidRDefault="00CE411F" w:rsidP="00CE411F">
      <w:pPr>
        <w:ind w:left="360"/>
        <w:jc w:val="center"/>
        <w:rPr>
          <w:lang w:val="en-US"/>
        </w:rPr>
      </w:pPr>
    </w:p>
    <w:p w:rsidR="00CE411F" w:rsidRDefault="00CE411F" w:rsidP="00CE411F">
      <w:pPr>
        <w:pStyle w:val="Heading4"/>
        <w:rPr>
          <w:lang w:val="en-US"/>
        </w:rPr>
      </w:pPr>
      <w:bookmarkStart w:id="532" w:name="_Toc372884099"/>
      <w:bookmarkStart w:id="533" w:name="_Toc404942442"/>
      <w:r w:rsidRPr="007F32A8">
        <w:rPr>
          <w:lang w:val="en-US"/>
        </w:rPr>
        <w:t>Sender</w:t>
      </w:r>
      <w:bookmarkEnd w:id="532"/>
      <w:bookmarkEnd w:id="533"/>
    </w:p>
    <w:p w:rsidR="001018E2" w:rsidRPr="001018E2" w:rsidRDefault="001018E2" w:rsidP="001018E2">
      <w:pPr>
        <w:rPr>
          <w:lang w:val="en-US"/>
        </w:rPr>
      </w:pPr>
    </w:p>
    <w:p w:rsidR="00CE411F" w:rsidRDefault="00CE411F" w:rsidP="001018E2">
      <w:pPr>
        <w:rPr>
          <w:lang w:val="en-US"/>
        </w:rPr>
      </w:pPr>
      <w:r>
        <w:rPr>
          <w:lang w:val="en-US"/>
        </w:rPr>
        <w:t xml:space="preserve">The “Sender” box (see </w:t>
      </w:r>
      <w:r>
        <w:rPr>
          <w:lang w:val="en-US"/>
        </w:rPr>
        <w:fldChar w:fldCharType="begin"/>
      </w:r>
      <w:r>
        <w:rPr>
          <w:lang w:val="en-US"/>
        </w:rPr>
        <w:instrText xml:space="preserve"> REF _Ref263409321 \h </w:instrText>
      </w:r>
      <w:r>
        <w:rPr>
          <w:lang w:val="en-US"/>
        </w:rPr>
      </w:r>
      <w:r>
        <w:rPr>
          <w:lang w:val="en-US"/>
        </w:rPr>
        <w:fldChar w:fldCharType="separate"/>
      </w:r>
      <w:r w:rsidR="00B2370E" w:rsidRPr="00D92197">
        <w:t xml:space="preserve">Figure </w:t>
      </w:r>
      <w:r w:rsidR="00B2370E">
        <w:rPr>
          <w:noProof/>
        </w:rPr>
        <w:t>5</w:t>
      </w:r>
      <w:r w:rsidR="00B2370E">
        <w:noBreakHyphen/>
      </w:r>
      <w:r w:rsidR="00B2370E">
        <w:rPr>
          <w:noProof/>
        </w:rPr>
        <w:t>18</w:t>
      </w:r>
      <w:r>
        <w:rPr>
          <w:lang w:val="en-US"/>
        </w:rPr>
        <w:fldChar w:fldCharType="end"/>
      </w:r>
      <w:r>
        <w:rPr>
          <w:lang w:val="en-US"/>
        </w:rPr>
        <w:t xml:space="preserve">) displays the </w:t>
      </w:r>
      <w:r w:rsidR="001018E2">
        <w:rPr>
          <w:lang w:val="en-US"/>
        </w:rPr>
        <w:t>interface</w:t>
      </w:r>
      <w:r>
        <w:rPr>
          <w:lang w:val="en-US"/>
        </w:rPr>
        <w:t xml:space="preserve"> where the data is coming from. If the sender field shows “Not available” the sensor isn’t giving any data (for a reason why it is not giving data, check the troubleshooting section). </w:t>
      </w:r>
      <w:r>
        <w:rPr>
          <w:lang w:val="en-US"/>
        </w:rPr>
        <w:br/>
      </w:r>
      <w:r w:rsidR="001018E2">
        <w:rPr>
          <w:lang w:val="en-US"/>
        </w:rPr>
        <w:t>I</w:t>
      </w:r>
      <w:r>
        <w:rPr>
          <w:lang w:val="en-US"/>
        </w:rPr>
        <w:t>tems you can see in the box “sender” are: NMEA, Wago</w:t>
      </w:r>
      <w:r>
        <w:rPr>
          <w:lang w:val="en-US"/>
        </w:rPr>
        <w:fldChar w:fldCharType="begin"/>
      </w:r>
      <w:r>
        <w:rPr>
          <w:lang w:val="en-US"/>
        </w:rPr>
        <w:instrText xml:space="preserve"> XE "</w:instrText>
      </w:r>
      <w:r w:rsidRPr="00CA46A0">
        <w:rPr>
          <w:lang w:val="en-US"/>
        </w:rPr>
        <w:instrText>Wago"</w:instrText>
      </w:r>
      <w:r>
        <w:rPr>
          <w:lang w:val="en-US"/>
        </w:rPr>
        <w:instrText xml:space="preserve"> </w:instrText>
      </w:r>
      <w:r>
        <w:rPr>
          <w:lang w:val="en-US"/>
        </w:rPr>
        <w:fldChar w:fldCharType="end"/>
      </w:r>
      <w:r>
        <w:rPr>
          <w:lang w:val="en-US"/>
        </w:rPr>
        <w:t>, Serial</w:t>
      </w:r>
      <w:r>
        <w:rPr>
          <w:lang w:val="en-US"/>
        </w:rPr>
        <w:fldChar w:fldCharType="begin"/>
      </w:r>
      <w:r>
        <w:rPr>
          <w:lang w:val="en-US"/>
        </w:rPr>
        <w:instrText xml:space="preserve"> XE "</w:instrText>
      </w:r>
      <w:r w:rsidRPr="00CA46A0">
        <w:rPr>
          <w:lang w:val="en-US"/>
        </w:rPr>
        <w:instrText>Serial"</w:instrText>
      </w:r>
      <w:r>
        <w:rPr>
          <w:lang w:val="en-US"/>
        </w:rPr>
        <w:instrText xml:space="preserve"> </w:instrText>
      </w:r>
      <w:r>
        <w:rPr>
          <w:lang w:val="en-US"/>
        </w:rPr>
        <w:fldChar w:fldCharType="end"/>
      </w:r>
      <w:r>
        <w:rPr>
          <w:lang w:val="en-US"/>
        </w:rPr>
        <w:t>, Modbus</w:t>
      </w:r>
      <w:r>
        <w:rPr>
          <w:lang w:val="en-US"/>
        </w:rPr>
        <w:fldChar w:fldCharType="begin"/>
      </w:r>
      <w:r>
        <w:rPr>
          <w:lang w:val="en-US"/>
        </w:rPr>
        <w:instrText xml:space="preserve"> XE "</w:instrText>
      </w:r>
      <w:r w:rsidRPr="00CA46A0">
        <w:rPr>
          <w:lang w:val="en-US"/>
        </w:rPr>
        <w:instrText>Modbus"</w:instrText>
      </w:r>
      <w:r>
        <w:rPr>
          <w:lang w:val="en-US"/>
        </w:rPr>
        <w:instrText xml:space="preserve"> </w:instrText>
      </w:r>
      <w:r>
        <w:rPr>
          <w:lang w:val="en-US"/>
        </w:rPr>
        <w:fldChar w:fldCharType="end"/>
      </w:r>
      <w:r>
        <w:rPr>
          <w:lang w:val="en-US"/>
        </w:rPr>
        <w:t>, Calculated in, etc. this gives you an indication where the signal is coming from.</w:t>
      </w:r>
    </w:p>
    <w:p w:rsidR="00CE411F" w:rsidRDefault="00CE411F" w:rsidP="00CE411F">
      <w:pPr>
        <w:rPr>
          <w:lang w:val="en-US"/>
        </w:rPr>
      </w:pPr>
    </w:p>
    <w:p w:rsidR="001018E2" w:rsidRDefault="001018E2" w:rsidP="00CE411F">
      <w:pPr>
        <w:rPr>
          <w:lang w:val="en-US"/>
        </w:rPr>
      </w:pPr>
    </w:p>
    <w:p w:rsidR="001018E2" w:rsidRDefault="001018E2" w:rsidP="00CE411F">
      <w:pPr>
        <w:rPr>
          <w:lang w:val="en-US"/>
        </w:rPr>
      </w:pPr>
    </w:p>
    <w:p w:rsidR="001018E2" w:rsidRDefault="001018E2" w:rsidP="00CE411F">
      <w:pPr>
        <w:rPr>
          <w:lang w:val="en-US"/>
        </w:rPr>
      </w:pPr>
    </w:p>
    <w:p w:rsidR="001018E2" w:rsidRDefault="001018E2" w:rsidP="00CE411F">
      <w:pPr>
        <w:rPr>
          <w:lang w:val="en-US"/>
        </w:rPr>
      </w:pPr>
    </w:p>
    <w:p w:rsidR="001018E2" w:rsidRDefault="001018E2" w:rsidP="00CE411F">
      <w:pPr>
        <w:rPr>
          <w:lang w:val="en-US"/>
        </w:rPr>
      </w:pPr>
    </w:p>
    <w:p w:rsidR="001018E2" w:rsidRDefault="001018E2" w:rsidP="00CE411F">
      <w:pPr>
        <w:rPr>
          <w:lang w:val="en-US"/>
        </w:rPr>
      </w:pPr>
    </w:p>
    <w:p w:rsidR="001018E2" w:rsidRDefault="001018E2" w:rsidP="00CE411F">
      <w:pPr>
        <w:rPr>
          <w:lang w:val="en-US"/>
        </w:rPr>
      </w:pPr>
    </w:p>
    <w:p w:rsidR="001018E2" w:rsidRDefault="001018E2" w:rsidP="00CE411F">
      <w:pPr>
        <w:rPr>
          <w:lang w:val="en-US"/>
        </w:rPr>
      </w:pPr>
    </w:p>
    <w:p w:rsidR="001018E2" w:rsidRDefault="001018E2" w:rsidP="00CE411F">
      <w:pPr>
        <w:rPr>
          <w:lang w:val="en-US"/>
        </w:rPr>
      </w:pPr>
    </w:p>
    <w:p w:rsidR="001018E2" w:rsidRDefault="001018E2" w:rsidP="00CE411F">
      <w:pPr>
        <w:rPr>
          <w:lang w:val="en-US"/>
        </w:rPr>
      </w:pPr>
    </w:p>
    <w:p w:rsidR="001018E2" w:rsidRDefault="001018E2" w:rsidP="00CE411F">
      <w:pPr>
        <w:rPr>
          <w:lang w:val="en-US"/>
        </w:rPr>
      </w:pPr>
    </w:p>
    <w:p w:rsidR="00CE411F" w:rsidRDefault="00CE411F" w:rsidP="00CE411F">
      <w:pPr>
        <w:keepNext/>
      </w:pPr>
      <w:r>
        <w:rPr>
          <w:noProof/>
          <w:lang w:val="nl-NL" w:eastAsia="nl-NL"/>
        </w:rPr>
        <w:drawing>
          <wp:inline distT="0" distB="0" distL="0" distR="0" wp14:anchorId="0B00952F" wp14:editId="3067D18A">
            <wp:extent cx="4819650" cy="2105025"/>
            <wp:effectExtent l="19050" t="0" r="0" b="0"/>
            <wp:docPr id="326" name="Afbeelding 40" descr="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ݱ°"/>
                    <pic:cNvPicPr>
                      <a:picLocks noChangeAspect="1" noChangeArrowheads="1"/>
                    </pic:cNvPicPr>
                  </pic:nvPicPr>
                  <pic:blipFill>
                    <a:blip r:embed="rId237" cstate="print"/>
                    <a:srcRect/>
                    <a:stretch>
                      <a:fillRect/>
                    </a:stretch>
                  </pic:blipFill>
                  <pic:spPr bwMode="auto">
                    <a:xfrm>
                      <a:off x="0" y="0"/>
                      <a:ext cx="4819650" cy="2105025"/>
                    </a:xfrm>
                    <a:prstGeom prst="rect">
                      <a:avLst/>
                    </a:prstGeom>
                    <a:noFill/>
                    <a:ln w="9525">
                      <a:noFill/>
                      <a:miter lim="800000"/>
                      <a:headEnd/>
                      <a:tailEnd/>
                    </a:ln>
                  </pic:spPr>
                </pic:pic>
              </a:graphicData>
            </a:graphic>
          </wp:inline>
        </w:drawing>
      </w:r>
    </w:p>
    <w:p w:rsidR="00CE411F" w:rsidRPr="00D92197" w:rsidRDefault="00CE411F" w:rsidP="00CE411F">
      <w:pPr>
        <w:pStyle w:val="Onderschrift"/>
      </w:pPr>
      <w:bookmarkStart w:id="534" w:name="_Ref263409321"/>
      <w:bookmarkStart w:id="535" w:name="_Toc372884331"/>
      <w:bookmarkStart w:id="536" w:name="_Toc404942630"/>
      <w:r w:rsidRPr="00D92197">
        <w:t xml:space="preserve">Figure </w:t>
      </w:r>
      <w:r w:rsidR="00F414EE">
        <w:fldChar w:fldCharType="begin"/>
      </w:r>
      <w:r w:rsidR="00F414EE">
        <w:instrText xml:space="preserve"> STYLEREF 1 \s </w:instrText>
      </w:r>
      <w:r w:rsidR="00F414EE">
        <w:fldChar w:fldCharType="separate"/>
      </w:r>
      <w:r w:rsidR="00B2370E">
        <w:rPr>
          <w:noProof/>
        </w:rPr>
        <w:t>5</w:t>
      </w:r>
      <w:r w:rsidR="00F414EE">
        <w:fldChar w:fldCharType="end"/>
      </w:r>
      <w:r w:rsidR="00F414EE">
        <w:noBreakHyphen/>
      </w:r>
      <w:r w:rsidR="00F414EE">
        <w:fldChar w:fldCharType="begin"/>
      </w:r>
      <w:r w:rsidR="00F414EE">
        <w:instrText xml:space="preserve"> SEQ Figure \* ARABIC \s 1 </w:instrText>
      </w:r>
      <w:r w:rsidR="00F414EE">
        <w:fldChar w:fldCharType="separate"/>
      </w:r>
      <w:r w:rsidR="00B2370E">
        <w:rPr>
          <w:noProof/>
        </w:rPr>
        <w:t>18</w:t>
      </w:r>
      <w:r w:rsidR="00F414EE">
        <w:fldChar w:fldCharType="end"/>
      </w:r>
      <w:bookmarkEnd w:id="534"/>
      <w:r w:rsidRPr="00D92197">
        <w:t>: Sender box</w:t>
      </w:r>
      <w:bookmarkEnd w:id="535"/>
      <w:bookmarkEnd w:id="536"/>
    </w:p>
    <w:p w:rsidR="007F79DD" w:rsidRDefault="007F79DD" w:rsidP="007F79DD">
      <w:pPr>
        <w:pStyle w:val="Heading3"/>
        <w:rPr>
          <w:lang w:val="en-US"/>
        </w:rPr>
      </w:pPr>
      <w:bookmarkStart w:id="537" w:name="_Toc372884100"/>
      <w:bookmarkStart w:id="538" w:name="_Toc404942443"/>
      <w:r>
        <w:rPr>
          <w:lang w:val="en-US"/>
        </w:rPr>
        <w:t>Comment</w:t>
      </w:r>
      <w:bookmarkEnd w:id="537"/>
      <w:bookmarkEnd w:id="538"/>
    </w:p>
    <w:p w:rsidR="007F79DD" w:rsidRPr="007F79DD" w:rsidRDefault="007F79DD" w:rsidP="007F79DD">
      <w:pPr>
        <w:rPr>
          <w:lang w:val="en-US"/>
        </w:rPr>
      </w:pPr>
    </w:p>
    <w:p w:rsidR="007F79DD" w:rsidRPr="004D1A43" w:rsidRDefault="007F79DD" w:rsidP="007F79DD">
      <w:pPr>
        <w:pStyle w:val="Text"/>
      </w:pPr>
      <w:r>
        <w:rPr>
          <w:rStyle w:val="TextChar"/>
        </w:rPr>
        <w:t>In the “C</w:t>
      </w:r>
      <w:r w:rsidRPr="002E7BC9">
        <w:rPr>
          <w:rStyle w:val="TextChar"/>
        </w:rPr>
        <w:t>omment</w:t>
      </w:r>
      <w:r>
        <w:rPr>
          <w:rStyle w:val="TextChar"/>
        </w:rPr>
        <w:t>”</w:t>
      </w:r>
      <w:r w:rsidRPr="002E7BC9">
        <w:rPr>
          <w:rStyle w:val="TextChar"/>
        </w:rPr>
        <w:t xml:space="preserve"> section you can change the names of different fields to get an overall clarity. These names can be changed for the clarity in an instrument or a logbook if the sensor has an explicit name. Sometimes you have t</w:t>
      </w:r>
      <w:r>
        <w:rPr>
          <w:rStyle w:val="TextChar"/>
        </w:rPr>
        <w:t>o use an auxiliary field when</w:t>
      </w:r>
      <w:r w:rsidRPr="002E7BC9">
        <w:rPr>
          <w:rStyle w:val="TextChar"/>
        </w:rPr>
        <w:t xml:space="preserve"> the name for that sensor is not availa</w:t>
      </w:r>
      <w:r>
        <w:rPr>
          <w:rStyle w:val="TextChar"/>
        </w:rPr>
        <w:t>ble.</w:t>
      </w:r>
      <w:r>
        <w:rPr>
          <w:lang w:val="en-US"/>
        </w:rPr>
        <w:br/>
      </w:r>
    </w:p>
    <w:p w:rsidR="007F79DD" w:rsidRDefault="007F79DD" w:rsidP="007F79DD">
      <w:pPr>
        <w:keepNext/>
      </w:pPr>
      <w:r>
        <w:rPr>
          <w:noProof/>
          <w:lang w:val="nl-NL" w:eastAsia="nl-NL"/>
        </w:rPr>
        <w:drawing>
          <wp:inline distT="0" distB="0" distL="0" distR="0" wp14:anchorId="5A8EF392" wp14:editId="392308EC">
            <wp:extent cx="5743575" cy="1828800"/>
            <wp:effectExtent l="19050" t="0" r="9525" b="0"/>
            <wp:docPr id="332"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4"/>
                    <pic:cNvPicPr>
                      <a:picLocks noChangeAspect="1" noChangeArrowheads="1"/>
                    </pic:cNvPicPr>
                  </pic:nvPicPr>
                  <pic:blipFill>
                    <a:blip r:embed="rId238" cstate="print"/>
                    <a:srcRect/>
                    <a:stretch>
                      <a:fillRect/>
                    </a:stretch>
                  </pic:blipFill>
                  <pic:spPr bwMode="auto">
                    <a:xfrm>
                      <a:off x="0" y="0"/>
                      <a:ext cx="5743575" cy="1828800"/>
                    </a:xfrm>
                    <a:prstGeom prst="rect">
                      <a:avLst/>
                    </a:prstGeom>
                    <a:noFill/>
                    <a:ln w="9525">
                      <a:noFill/>
                      <a:miter lim="800000"/>
                      <a:headEnd/>
                      <a:tailEnd/>
                    </a:ln>
                  </pic:spPr>
                </pic:pic>
              </a:graphicData>
            </a:graphic>
          </wp:inline>
        </w:drawing>
      </w:r>
    </w:p>
    <w:p w:rsidR="007F79DD" w:rsidRPr="00D92197" w:rsidRDefault="007F79DD" w:rsidP="007F79DD">
      <w:pPr>
        <w:pStyle w:val="Onderschrift"/>
      </w:pPr>
      <w:bookmarkStart w:id="539" w:name="_Toc372884332"/>
      <w:bookmarkStart w:id="540" w:name="_Toc404942631"/>
      <w:r w:rsidRPr="00D92197">
        <w:t xml:space="preserve">Figure </w:t>
      </w:r>
      <w:r w:rsidR="00F414EE">
        <w:fldChar w:fldCharType="begin"/>
      </w:r>
      <w:r w:rsidR="00F414EE">
        <w:instrText xml:space="preserve"> STYLEREF 1 \s </w:instrText>
      </w:r>
      <w:r w:rsidR="00F414EE">
        <w:fldChar w:fldCharType="separate"/>
      </w:r>
      <w:r w:rsidR="00B2370E">
        <w:rPr>
          <w:noProof/>
        </w:rPr>
        <w:t>5</w:t>
      </w:r>
      <w:r w:rsidR="00F414EE">
        <w:fldChar w:fldCharType="end"/>
      </w:r>
      <w:r w:rsidR="00F414EE">
        <w:noBreakHyphen/>
      </w:r>
      <w:r w:rsidR="00F414EE">
        <w:fldChar w:fldCharType="begin"/>
      </w:r>
      <w:r w:rsidR="00F414EE">
        <w:instrText xml:space="preserve"> SEQ Figure \* ARABIC \s 1 </w:instrText>
      </w:r>
      <w:r w:rsidR="00F414EE">
        <w:fldChar w:fldCharType="separate"/>
      </w:r>
      <w:r w:rsidR="00B2370E">
        <w:rPr>
          <w:noProof/>
        </w:rPr>
        <w:t>19</w:t>
      </w:r>
      <w:r w:rsidR="00F414EE">
        <w:fldChar w:fldCharType="end"/>
      </w:r>
      <w:r w:rsidRPr="00D92197">
        <w:t>: Comment</w:t>
      </w:r>
      <w:bookmarkEnd w:id="539"/>
      <w:bookmarkEnd w:id="540"/>
    </w:p>
    <w:p w:rsidR="007F79DD" w:rsidRPr="00E22AA8" w:rsidRDefault="007F79DD" w:rsidP="007F79DD">
      <w:pPr>
        <w:pStyle w:val="Heading4"/>
        <w:rPr>
          <w:lang w:val="en-US"/>
        </w:rPr>
      </w:pPr>
      <w:bookmarkStart w:id="541" w:name="_Toc372884101"/>
      <w:bookmarkStart w:id="542" w:name="_Toc404942444"/>
      <w:r w:rsidRPr="00AC0E7D">
        <w:rPr>
          <w:lang w:val="en-US"/>
        </w:rPr>
        <w:t>Group label</w:t>
      </w:r>
      <w:bookmarkEnd w:id="541"/>
      <w:bookmarkEnd w:id="542"/>
    </w:p>
    <w:p w:rsidR="007F79DD" w:rsidRPr="00FD654F" w:rsidRDefault="007F79DD" w:rsidP="007F79DD">
      <w:pPr>
        <w:ind w:left="720"/>
        <w:rPr>
          <w:lang w:val="en-US"/>
        </w:rPr>
      </w:pPr>
      <w:r>
        <w:rPr>
          <w:b/>
          <w:lang w:val="en-US"/>
        </w:rPr>
        <w:br/>
      </w:r>
      <w:r>
        <w:rPr>
          <w:lang w:val="en-US"/>
        </w:rPr>
        <w:t xml:space="preserve">Via “Group label” you can assigns a field to a specific “Alarm” group. The name is written in full so there will be no misunderstanding. It is especially handy if you have different sensors, which are arranged in different groups. Once grouped, you change them in “Group label”. </w:t>
      </w:r>
    </w:p>
    <w:p w:rsidR="007F79DD" w:rsidRPr="00E22AA8" w:rsidRDefault="007F79DD" w:rsidP="007F79DD">
      <w:pPr>
        <w:pStyle w:val="Heading4"/>
        <w:rPr>
          <w:lang w:val="en-US"/>
        </w:rPr>
      </w:pPr>
      <w:bookmarkStart w:id="543" w:name="_Toc372884102"/>
      <w:bookmarkStart w:id="544" w:name="_Toc404942445"/>
      <w:r w:rsidRPr="00A43DF1">
        <w:rPr>
          <w:lang w:val="en-US"/>
        </w:rPr>
        <w:t>Group label logbook</w:t>
      </w:r>
      <w:bookmarkEnd w:id="543"/>
      <w:bookmarkEnd w:id="544"/>
    </w:p>
    <w:p w:rsidR="007F79DD" w:rsidRDefault="007F79DD" w:rsidP="007F79DD">
      <w:pPr>
        <w:ind w:left="720"/>
        <w:rPr>
          <w:lang w:val="en-US"/>
        </w:rPr>
      </w:pPr>
      <w:r>
        <w:rPr>
          <w:lang w:val="en-US"/>
        </w:rPr>
        <w:br/>
      </w:r>
      <w:r w:rsidR="00A43EFC">
        <w:rPr>
          <w:lang w:val="en-US"/>
        </w:rPr>
        <w:t xml:space="preserve">This </w:t>
      </w:r>
      <w:r>
        <w:rPr>
          <w:lang w:val="en-US"/>
        </w:rPr>
        <w:t>is the label that is shown in the logbook (see chapter logbook). To save space you type an abbreviation of the group label. This is helpful to check in the logbook. All the alarms in the Logbook</w:t>
      </w:r>
      <w:r>
        <w:rPr>
          <w:lang w:val="en-US"/>
        </w:rPr>
        <w:fldChar w:fldCharType="begin"/>
      </w:r>
      <w:r>
        <w:rPr>
          <w:lang w:val="en-US"/>
        </w:rPr>
        <w:instrText xml:space="preserve"> XE "</w:instrText>
      </w:r>
      <w:r w:rsidRPr="00CA46A0">
        <w:rPr>
          <w:lang w:val="en-US"/>
        </w:rPr>
        <w:instrText>Logbook"</w:instrText>
      </w:r>
      <w:r>
        <w:rPr>
          <w:lang w:val="en-US"/>
        </w:rPr>
        <w:instrText xml:space="preserve"> </w:instrText>
      </w:r>
      <w:r>
        <w:rPr>
          <w:lang w:val="en-US"/>
        </w:rPr>
        <w:fldChar w:fldCharType="end"/>
      </w:r>
      <w:r>
        <w:rPr>
          <w:lang w:val="en-US"/>
        </w:rPr>
        <w:t xml:space="preserve"> will have a group available so it is distinct where to place the alarm.</w:t>
      </w:r>
    </w:p>
    <w:p w:rsidR="007F79DD" w:rsidRPr="00E22AA8" w:rsidRDefault="007F79DD" w:rsidP="007F79DD">
      <w:pPr>
        <w:pStyle w:val="Heading4"/>
        <w:rPr>
          <w:lang w:val="en-US"/>
        </w:rPr>
      </w:pPr>
      <w:bookmarkStart w:id="545" w:name="_Toc372884103"/>
      <w:bookmarkStart w:id="546" w:name="_Toc404942446"/>
      <w:r w:rsidRPr="002863B6">
        <w:rPr>
          <w:lang w:val="en-US"/>
        </w:rPr>
        <w:lastRenderedPageBreak/>
        <w:t>Field label</w:t>
      </w:r>
      <w:bookmarkEnd w:id="545"/>
      <w:bookmarkEnd w:id="546"/>
    </w:p>
    <w:p w:rsidR="007F79DD" w:rsidRDefault="007F79DD" w:rsidP="007F79DD">
      <w:pPr>
        <w:ind w:left="720"/>
        <w:rPr>
          <w:lang w:val="en-US"/>
        </w:rPr>
      </w:pPr>
      <w:r>
        <w:rPr>
          <w:b/>
          <w:lang w:val="en-US"/>
        </w:rPr>
        <w:br/>
      </w:r>
      <w:r>
        <w:rPr>
          <w:lang w:val="en-US"/>
        </w:rPr>
        <w:t xml:space="preserve">The field label is the exact indication of the sensor. For every sensor in </w:t>
      </w:r>
      <w:r w:rsidR="007F716E">
        <w:rPr>
          <w:lang w:val="en-US"/>
        </w:rPr>
        <w:t>NavVision you</w:t>
      </w:r>
      <w:r>
        <w:rPr>
          <w:lang w:val="en-US"/>
        </w:rPr>
        <w:t xml:space="preserve"> need a unique ID. That ID is the field label. Whether it is already preprogrammed or you rename an auxiliary field, that field label represents from then on the sensor. Knowing this, NavVision can connect this sensor to an instrument, calculate with it etc. mostly you will see the representation of this field label in the Wago</w:t>
      </w:r>
      <w:r>
        <w:rPr>
          <w:lang w:val="en-US"/>
        </w:rPr>
        <w:fldChar w:fldCharType="begin"/>
      </w:r>
      <w:r>
        <w:rPr>
          <w:lang w:val="en-US"/>
        </w:rPr>
        <w:instrText xml:space="preserve"> XE "</w:instrText>
      </w:r>
      <w:r w:rsidRPr="00CA46A0">
        <w:rPr>
          <w:lang w:val="en-US"/>
        </w:rPr>
        <w:instrText>Wago"</w:instrText>
      </w:r>
      <w:r>
        <w:rPr>
          <w:lang w:val="en-US"/>
        </w:rPr>
        <w:instrText xml:space="preserve"> </w:instrText>
      </w:r>
      <w:r>
        <w:rPr>
          <w:lang w:val="en-US"/>
        </w:rPr>
        <w:fldChar w:fldCharType="end"/>
      </w:r>
      <w:r w:rsidR="00A43EFC">
        <w:rPr>
          <w:lang w:val="en-US"/>
        </w:rPr>
        <w:t xml:space="preserve">, </w:t>
      </w:r>
      <w:r>
        <w:rPr>
          <w:lang w:val="en-US"/>
        </w:rPr>
        <w:t>but it is possible you find it in other, programming or calibration files.</w:t>
      </w:r>
    </w:p>
    <w:p w:rsidR="007F79DD" w:rsidRPr="00E22AA8" w:rsidRDefault="007F79DD" w:rsidP="007F79DD">
      <w:pPr>
        <w:pStyle w:val="Heading4"/>
        <w:rPr>
          <w:lang w:val="en-US"/>
        </w:rPr>
      </w:pPr>
      <w:bookmarkStart w:id="547" w:name="_Toc372884104"/>
      <w:bookmarkStart w:id="548" w:name="_Toc404942447"/>
      <w:r w:rsidRPr="00CB0194">
        <w:rPr>
          <w:lang w:val="en-US"/>
        </w:rPr>
        <w:t>Field label instrument</w:t>
      </w:r>
      <w:bookmarkEnd w:id="547"/>
      <w:bookmarkEnd w:id="548"/>
    </w:p>
    <w:p w:rsidR="007F79DD" w:rsidRDefault="007F79DD" w:rsidP="007F79DD">
      <w:pPr>
        <w:ind w:left="720"/>
        <w:rPr>
          <w:lang w:val="en-US"/>
        </w:rPr>
      </w:pPr>
      <w:r>
        <w:rPr>
          <w:b/>
          <w:lang w:val="en-US"/>
        </w:rPr>
        <w:br/>
      </w:r>
      <w:r w:rsidRPr="00D326A6">
        <w:rPr>
          <w:lang w:val="en-US"/>
        </w:rPr>
        <w:t>T</w:t>
      </w:r>
      <w:r w:rsidRPr="00527809">
        <w:rPr>
          <w:lang w:val="en-US"/>
        </w:rPr>
        <w:t xml:space="preserve">he name of the sensor </w:t>
      </w:r>
      <w:r>
        <w:rPr>
          <w:lang w:val="en-US"/>
        </w:rPr>
        <w:t xml:space="preserve">showed </w:t>
      </w:r>
      <w:r w:rsidRPr="00527809">
        <w:rPr>
          <w:lang w:val="en-US"/>
        </w:rPr>
        <w:t>in the instrument</w:t>
      </w:r>
      <w:r>
        <w:rPr>
          <w:lang w:val="en-US"/>
        </w:rPr>
        <w:t xml:space="preserve"> is set in the field label instrument. While there isn’t always that much space in an instrument, we use an abbreviation of the “Field label”. If you have to make up a name yourself be sure to choose a name that is representing the sensor and is clear, even in the abbreviation.</w:t>
      </w:r>
    </w:p>
    <w:p w:rsidR="007F79DD" w:rsidRDefault="00A43EFC" w:rsidP="007F79DD">
      <w:pPr>
        <w:ind w:left="720"/>
        <w:rPr>
          <w:lang w:val="en-US"/>
        </w:rPr>
      </w:pPr>
      <w:r>
        <w:rPr>
          <w:noProof/>
          <w:lang w:val="nl-NL" w:eastAsia="nl-NL"/>
        </w:rPr>
        <w:drawing>
          <wp:anchor distT="0" distB="0" distL="114300" distR="114300" simplePos="0" relativeHeight="251717632" behindDoc="0" locked="0" layoutInCell="1" allowOverlap="1" wp14:anchorId="2D8291C0" wp14:editId="051E32BE">
            <wp:simplePos x="0" y="0"/>
            <wp:positionH relativeFrom="column">
              <wp:posOffset>-66675</wp:posOffset>
            </wp:positionH>
            <wp:positionV relativeFrom="paragraph">
              <wp:posOffset>187325</wp:posOffset>
            </wp:positionV>
            <wp:extent cx="449580" cy="449580"/>
            <wp:effectExtent l="19050" t="0" r="7620" b="0"/>
            <wp:wrapSquare wrapText="bothSides"/>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Warning.png"/>
                    <pic:cNvPicPr/>
                  </pic:nvPicPr>
                  <pic:blipFill>
                    <a:blip r:embed="rId10" cstate="print"/>
                    <a:stretch>
                      <a:fillRect/>
                    </a:stretch>
                  </pic:blipFill>
                  <pic:spPr>
                    <a:xfrm>
                      <a:off x="0" y="0"/>
                      <a:ext cx="449580" cy="449580"/>
                    </a:xfrm>
                    <a:prstGeom prst="rect">
                      <a:avLst/>
                    </a:prstGeom>
                  </pic:spPr>
                </pic:pic>
              </a:graphicData>
            </a:graphic>
          </wp:anchor>
        </w:drawing>
      </w:r>
    </w:p>
    <w:p w:rsidR="007F79DD" w:rsidRDefault="007F79DD" w:rsidP="007F79DD">
      <w:pPr>
        <w:rPr>
          <w:lang w:val="en-US"/>
        </w:rPr>
      </w:pPr>
    </w:p>
    <w:p w:rsidR="00A43EFC" w:rsidRDefault="00A43EFC" w:rsidP="007F79DD">
      <w:pPr>
        <w:rPr>
          <w:i/>
          <w:lang w:val="en-US"/>
        </w:rPr>
      </w:pPr>
    </w:p>
    <w:p w:rsidR="007F79DD" w:rsidRPr="00F73E65" w:rsidRDefault="007F79DD" w:rsidP="007F79DD">
      <w:pPr>
        <w:rPr>
          <w:lang w:val="en-US"/>
        </w:rPr>
      </w:pPr>
      <w:r>
        <w:rPr>
          <w:i/>
          <w:lang w:val="en-US"/>
        </w:rPr>
        <w:t xml:space="preserve">To switch back to the old settings, just click on the arrow-button on the right side </w:t>
      </w:r>
    </w:p>
    <w:p w:rsidR="007F79DD" w:rsidRPr="00DC66F5" w:rsidRDefault="007F79DD" w:rsidP="007F79DD">
      <w:pPr>
        <w:rPr>
          <w:lang w:val="en-US"/>
        </w:rPr>
      </w:pPr>
    </w:p>
    <w:p w:rsidR="001018E2" w:rsidRDefault="001018E2" w:rsidP="00F66955">
      <w:pPr>
        <w:rPr>
          <w:lang w:val="en-US"/>
        </w:rPr>
      </w:pPr>
    </w:p>
    <w:p w:rsidR="001018E2" w:rsidRDefault="001018E2" w:rsidP="00F66955">
      <w:pPr>
        <w:rPr>
          <w:lang w:val="en-US"/>
        </w:rPr>
      </w:pPr>
    </w:p>
    <w:p w:rsidR="001018E2" w:rsidRDefault="001018E2" w:rsidP="00F66955">
      <w:pPr>
        <w:rPr>
          <w:lang w:val="en-US"/>
        </w:rPr>
      </w:pPr>
    </w:p>
    <w:p w:rsidR="001018E2" w:rsidRDefault="001018E2" w:rsidP="00F66955">
      <w:pPr>
        <w:rPr>
          <w:lang w:val="en-US"/>
        </w:rPr>
      </w:pPr>
    </w:p>
    <w:p w:rsidR="001018E2" w:rsidRDefault="001018E2" w:rsidP="00F66955">
      <w:pPr>
        <w:rPr>
          <w:lang w:val="en-US"/>
        </w:rPr>
      </w:pPr>
    </w:p>
    <w:p w:rsidR="001018E2" w:rsidRDefault="001018E2" w:rsidP="00F66955">
      <w:pPr>
        <w:rPr>
          <w:lang w:val="en-US"/>
        </w:rPr>
      </w:pPr>
    </w:p>
    <w:p w:rsidR="00A43EFC" w:rsidRDefault="00A43EFC" w:rsidP="00F66955">
      <w:pPr>
        <w:rPr>
          <w:lang w:val="en-US"/>
        </w:rPr>
      </w:pPr>
    </w:p>
    <w:p w:rsidR="00A43EFC" w:rsidRDefault="00A43EFC" w:rsidP="00F66955">
      <w:pPr>
        <w:rPr>
          <w:lang w:val="en-US"/>
        </w:rPr>
      </w:pPr>
    </w:p>
    <w:p w:rsidR="00A43EFC" w:rsidRDefault="00A43EFC" w:rsidP="00F66955">
      <w:pPr>
        <w:rPr>
          <w:lang w:val="en-US"/>
        </w:rPr>
      </w:pPr>
    </w:p>
    <w:p w:rsidR="00A43EFC" w:rsidRDefault="00A43EFC" w:rsidP="00F66955">
      <w:pPr>
        <w:rPr>
          <w:lang w:val="en-US"/>
        </w:rPr>
      </w:pPr>
    </w:p>
    <w:p w:rsidR="00A43EFC" w:rsidRDefault="00A43EFC" w:rsidP="00F66955">
      <w:pPr>
        <w:rPr>
          <w:lang w:val="en-US"/>
        </w:rPr>
      </w:pPr>
    </w:p>
    <w:p w:rsidR="00A43EFC" w:rsidRDefault="00A43EFC" w:rsidP="00F66955">
      <w:pPr>
        <w:rPr>
          <w:lang w:val="en-US"/>
        </w:rPr>
      </w:pPr>
    </w:p>
    <w:p w:rsidR="00A43EFC" w:rsidRDefault="00A43EFC" w:rsidP="00F66955">
      <w:pPr>
        <w:rPr>
          <w:lang w:val="en-US"/>
        </w:rPr>
      </w:pPr>
    </w:p>
    <w:p w:rsidR="00A43EFC" w:rsidRDefault="00A43EFC" w:rsidP="00F66955">
      <w:pPr>
        <w:rPr>
          <w:lang w:val="en-US"/>
        </w:rPr>
      </w:pPr>
    </w:p>
    <w:p w:rsidR="00A43EFC" w:rsidRDefault="00A43EFC" w:rsidP="00F66955">
      <w:pPr>
        <w:rPr>
          <w:lang w:val="en-US"/>
        </w:rPr>
      </w:pPr>
    </w:p>
    <w:p w:rsidR="00A43EFC" w:rsidRDefault="00A43EFC" w:rsidP="00F66955">
      <w:pPr>
        <w:rPr>
          <w:lang w:val="en-US"/>
        </w:rPr>
      </w:pPr>
    </w:p>
    <w:p w:rsidR="00A43EFC" w:rsidRDefault="00A43EFC" w:rsidP="00F66955">
      <w:pPr>
        <w:rPr>
          <w:lang w:val="en-US"/>
        </w:rPr>
      </w:pPr>
    </w:p>
    <w:p w:rsidR="00A43EFC" w:rsidRDefault="00A43EFC" w:rsidP="00F66955">
      <w:pPr>
        <w:rPr>
          <w:lang w:val="en-US"/>
        </w:rPr>
      </w:pPr>
    </w:p>
    <w:p w:rsidR="00A43EFC" w:rsidRDefault="00A43EFC" w:rsidP="00F66955">
      <w:pPr>
        <w:rPr>
          <w:lang w:val="en-US"/>
        </w:rPr>
      </w:pPr>
    </w:p>
    <w:p w:rsidR="00A43EFC" w:rsidRDefault="00A43EFC" w:rsidP="00F66955">
      <w:pPr>
        <w:rPr>
          <w:lang w:val="en-US"/>
        </w:rPr>
      </w:pPr>
    </w:p>
    <w:p w:rsidR="00A43EFC" w:rsidRDefault="00A43EFC" w:rsidP="00F66955">
      <w:pPr>
        <w:rPr>
          <w:lang w:val="en-US"/>
        </w:rPr>
      </w:pPr>
    </w:p>
    <w:p w:rsidR="00A43EFC" w:rsidRDefault="00A43EFC" w:rsidP="00F66955">
      <w:pPr>
        <w:rPr>
          <w:lang w:val="en-US"/>
        </w:rPr>
      </w:pPr>
    </w:p>
    <w:p w:rsidR="00A43EFC" w:rsidRDefault="00A43EFC" w:rsidP="00F66955">
      <w:pPr>
        <w:rPr>
          <w:lang w:val="en-US"/>
        </w:rPr>
      </w:pPr>
    </w:p>
    <w:p w:rsidR="00A43EFC" w:rsidRDefault="00A43EFC" w:rsidP="00F66955">
      <w:pPr>
        <w:rPr>
          <w:lang w:val="en-US"/>
        </w:rPr>
      </w:pPr>
    </w:p>
    <w:p w:rsidR="00A43EFC" w:rsidRDefault="00A43EFC" w:rsidP="00F66955">
      <w:pPr>
        <w:rPr>
          <w:lang w:val="en-US"/>
        </w:rPr>
      </w:pPr>
    </w:p>
    <w:p w:rsidR="00A43EFC" w:rsidRDefault="00A43EFC" w:rsidP="00F66955">
      <w:pPr>
        <w:rPr>
          <w:lang w:val="en-US"/>
        </w:rPr>
      </w:pPr>
    </w:p>
    <w:p w:rsidR="00A43EFC" w:rsidRDefault="00A43EFC" w:rsidP="00F66955">
      <w:pPr>
        <w:rPr>
          <w:lang w:val="en-US"/>
        </w:rPr>
      </w:pPr>
    </w:p>
    <w:p w:rsidR="00A43EFC" w:rsidRDefault="00A43EFC" w:rsidP="00F66955">
      <w:pPr>
        <w:rPr>
          <w:lang w:val="en-US"/>
        </w:rPr>
      </w:pPr>
    </w:p>
    <w:p w:rsidR="00A43EFC" w:rsidRDefault="00A43EFC" w:rsidP="00F66955">
      <w:pPr>
        <w:rPr>
          <w:lang w:val="en-US"/>
        </w:rPr>
      </w:pPr>
    </w:p>
    <w:p w:rsidR="00A43EFC" w:rsidRDefault="00A43EFC" w:rsidP="00F66955">
      <w:pPr>
        <w:rPr>
          <w:lang w:val="en-US"/>
        </w:rPr>
      </w:pPr>
    </w:p>
    <w:p w:rsidR="00A43EFC" w:rsidRDefault="00A43EFC" w:rsidP="00F66955">
      <w:pPr>
        <w:rPr>
          <w:lang w:val="en-US"/>
        </w:rPr>
      </w:pPr>
    </w:p>
    <w:p w:rsidR="00A43EFC" w:rsidRDefault="00A43EFC" w:rsidP="00F66955">
      <w:pPr>
        <w:rPr>
          <w:lang w:val="en-US"/>
        </w:rPr>
      </w:pPr>
    </w:p>
    <w:p w:rsidR="00A43EFC" w:rsidRDefault="00A43EFC" w:rsidP="00F66955">
      <w:pPr>
        <w:rPr>
          <w:lang w:val="en-US"/>
        </w:rPr>
      </w:pPr>
    </w:p>
    <w:p w:rsidR="00A43EFC" w:rsidRDefault="00A43EFC" w:rsidP="00F66955">
      <w:pPr>
        <w:rPr>
          <w:lang w:val="en-US"/>
        </w:rPr>
      </w:pPr>
    </w:p>
    <w:p w:rsidR="00A43EFC" w:rsidRDefault="00A43EFC" w:rsidP="00F66955">
      <w:pPr>
        <w:rPr>
          <w:lang w:val="en-US"/>
        </w:rPr>
      </w:pPr>
    </w:p>
    <w:p w:rsidR="007F716E" w:rsidRDefault="007F716E" w:rsidP="007F716E">
      <w:pPr>
        <w:pStyle w:val="Heading3"/>
        <w:rPr>
          <w:lang w:val="en-US"/>
        </w:rPr>
      </w:pPr>
      <w:bookmarkStart w:id="549" w:name="_Toc372884105"/>
      <w:bookmarkStart w:id="550" w:name="_Toc404942448"/>
      <w:r>
        <w:rPr>
          <w:lang w:val="en-US"/>
        </w:rPr>
        <w:t>Auto Switch</w:t>
      </w:r>
      <w:bookmarkEnd w:id="549"/>
      <w:bookmarkEnd w:id="550"/>
    </w:p>
    <w:p w:rsidR="007F716E" w:rsidRDefault="007F716E" w:rsidP="007F716E">
      <w:pPr>
        <w:pStyle w:val="Heading4"/>
        <w:rPr>
          <w:lang w:val="en-US"/>
        </w:rPr>
      </w:pPr>
      <w:bookmarkStart w:id="551" w:name="_Toc372884106"/>
      <w:bookmarkStart w:id="552" w:name="_Toc404942449"/>
      <w:r>
        <w:rPr>
          <w:lang w:val="en-US"/>
        </w:rPr>
        <w:t>General</w:t>
      </w:r>
      <w:bookmarkEnd w:id="551"/>
      <w:bookmarkEnd w:id="552"/>
    </w:p>
    <w:p w:rsidR="007F716E" w:rsidRDefault="007F716E" w:rsidP="007F716E">
      <w:pPr>
        <w:rPr>
          <w:lang w:val="en-US"/>
        </w:rPr>
      </w:pPr>
      <w:r>
        <w:rPr>
          <w:lang w:val="en-US"/>
        </w:rPr>
        <w:t>Under auto switch you can automate some of the actions of I/O in a decent easy manner, without knowledge of PLC</w:t>
      </w:r>
      <w:r>
        <w:rPr>
          <w:lang w:val="en-US"/>
        </w:rPr>
        <w:fldChar w:fldCharType="begin"/>
      </w:r>
      <w:r>
        <w:rPr>
          <w:lang w:val="en-US"/>
        </w:rPr>
        <w:instrText xml:space="preserve"> XE "</w:instrText>
      </w:r>
      <w:r w:rsidRPr="00CA46A0">
        <w:rPr>
          <w:lang w:val="en-US"/>
        </w:rPr>
        <w:instrText>PLC"</w:instrText>
      </w:r>
      <w:r>
        <w:rPr>
          <w:lang w:val="en-US"/>
        </w:rPr>
        <w:instrText xml:space="preserve"> </w:instrText>
      </w:r>
      <w:r>
        <w:rPr>
          <w:lang w:val="en-US"/>
        </w:rPr>
        <w:fldChar w:fldCharType="end"/>
      </w:r>
      <w:r>
        <w:rPr>
          <w:lang w:val="en-US"/>
        </w:rPr>
        <w:t xml:space="preserve"> programming. It is used to make small automations within the program.</w:t>
      </w:r>
    </w:p>
    <w:p w:rsidR="007F716E" w:rsidRDefault="007F716E" w:rsidP="007F716E">
      <w:pPr>
        <w:pStyle w:val="Heading4"/>
        <w:rPr>
          <w:lang w:val="en-US"/>
        </w:rPr>
      </w:pPr>
      <w:bookmarkStart w:id="553" w:name="_Toc372884107"/>
      <w:bookmarkStart w:id="554" w:name="_Toc404942450"/>
      <w:r>
        <w:rPr>
          <w:lang w:val="en-US"/>
        </w:rPr>
        <w:t>Autoswitch Method</w:t>
      </w:r>
      <w:bookmarkEnd w:id="553"/>
      <w:bookmarkEnd w:id="554"/>
    </w:p>
    <w:p w:rsidR="007F716E" w:rsidRPr="00632351" w:rsidRDefault="007F716E" w:rsidP="007F716E">
      <w:pPr>
        <w:rPr>
          <w:lang w:val="en-US"/>
        </w:rPr>
      </w:pPr>
    </w:p>
    <w:p w:rsidR="007F716E" w:rsidRDefault="007F716E" w:rsidP="007F716E">
      <w:pPr>
        <w:rPr>
          <w:lang w:val="en-US"/>
        </w:rPr>
      </w:pPr>
      <w:r>
        <w:rPr>
          <w:noProof/>
          <w:lang w:val="nl-NL" w:eastAsia="nl-NL"/>
        </w:rPr>
        <w:drawing>
          <wp:inline distT="0" distB="0" distL="0" distR="0" wp14:anchorId="41ED9D43" wp14:editId="53B6E59C">
            <wp:extent cx="3705225" cy="1066800"/>
            <wp:effectExtent l="0" t="0" r="9525" b="0"/>
            <wp:docPr id="336" name="Afbeelding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9"/>
                    <a:stretch>
                      <a:fillRect/>
                    </a:stretch>
                  </pic:blipFill>
                  <pic:spPr>
                    <a:xfrm>
                      <a:off x="0" y="0"/>
                      <a:ext cx="3705225" cy="1066800"/>
                    </a:xfrm>
                    <a:prstGeom prst="rect">
                      <a:avLst/>
                    </a:prstGeom>
                  </pic:spPr>
                </pic:pic>
              </a:graphicData>
            </a:graphic>
          </wp:inline>
        </w:drawing>
      </w:r>
    </w:p>
    <w:p w:rsidR="007F716E" w:rsidRDefault="007F716E" w:rsidP="007F716E">
      <w:pPr>
        <w:pStyle w:val="Onderschrift"/>
      </w:pPr>
      <w:bookmarkStart w:id="555" w:name="_Toc372884333"/>
      <w:bookmarkStart w:id="556" w:name="_Toc404942632"/>
      <w:r>
        <w:t xml:space="preserve">Figure </w:t>
      </w:r>
      <w:r w:rsidR="00F414EE">
        <w:fldChar w:fldCharType="begin"/>
      </w:r>
      <w:r w:rsidR="00F414EE">
        <w:instrText xml:space="preserve"> STYLEREF 1 \s </w:instrText>
      </w:r>
      <w:r w:rsidR="00F414EE">
        <w:fldChar w:fldCharType="separate"/>
      </w:r>
      <w:r w:rsidR="00B2370E">
        <w:rPr>
          <w:noProof/>
        </w:rPr>
        <w:t>5</w:t>
      </w:r>
      <w:r w:rsidR="00F414EE">
        <w:fldChar w:fldCharType="end"/>
      </w:r>
      <w:r w:rsidR="00F414EE">
        <w:noBreakHyphen/>
      </w:r>
      <w:r w:rsidR="00F414EE">
        <w:fldChar w:fldCharType="begin"/>
      </w:r>
      <w:r w:rsidR="00F414EE">
        <w:instrText xml:space="preserve"> SEQ Figure \* ARABIC \s 1 </w:instrText>
      </w:r>
      <w:r w:rsidR="00F414EE">
        <w:fldChar w:fldCharType="separate"/>
      </w:r>
      <w:r w:rsidR="00B2370E">
        <w:rPr>
          <w:noProof/>
        </w:rPr>
        <w:t>20</w:t>
      </w:r>
      <w:r w:rsidR="00F414EE">
        <w:fldChar w:fldCharType="end"/>
      </w:r>
      <w:r>
        <w:t>: Autoswitch</w:t>
      </w:r>
      <w:bookmarkEnd w:id="555"/>
      <w:bookmarkEnd w:id="556"/>
      <w:r>
        <w:t xml:space="preserve"> </w:t>
      </w:r>
      <w:r w:rsidRPr="00053426">
        <w:t xml:space="preserve"> </w:t>
      </w:r>
    </w:p>
    <w:p w:rsidR="007F716E" w:rsidRDefault="007F716E" w:rsidP="007F716E">
      <w:r>
        <w:rPr>
          <w:noProof/>
          <w:lang w:val="nl-NL" w:eastAsia="nl-NL"/>
        </w:rPr>
        <w:drawing>
          <wp:inline distT="0" distB="0" distL="0" distR="0" wp14:anchorId="22BDD0F5" wp14:editId="6ED3CAE9">
            <wp:extent cx="3409950" cy="1143000"/>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3409950" cy="1143000"/>
                    </a:xfrm>
                    <a:prstGeom prst="rect">
                      <a:avLst/>
                    </a:prstGeom>
                  </pic:spPr>
                </pic:pic>
              </a:graphicData>
            </a:graphic>
          </wp:inline>
        </w:drawing>
      </w:r>
    </w:p>
    <w:p w:rsidR="007F716E" w:rsidRDefault="007F716E" w:rsidP="007F716E">
      <w:pPr>
        <w:pStyle w:val="Onderschrift"/>
      </w:pPr>
      <w:bookmarkStart w:id="557" w:name="_Toc404942633"/>
      <w:r>
        <w:t xml:space="preserve">Figure </w:t>
      </w:r>
      <w:r w:rsidR="00F414EE">
        <w:fldChar w:fldCharType="begin"/>
      </w:r>
      <w:r w:rsidR="00F414EE">
        <w:instrText xml:space="preserve"> STYLEREF 1 \s </w:instrText>
      </w:r>
      <w:r w:rsidR="00F414EE">
        <w:fldChar w:fldCharType="separate"/>
      </w:r>
      <w:r w:rsidR="00B2370E">
        <w:rPr>
          <w:noProof/>
        </w:rPr>
        <w:t>5</w:t>
      </w:r>
      <w:r w:rsidR="00F414EE">
        <w:fldChar w:fldCharType="end"/>
      </w:r>
      <w:r w:rsidR="00F414EE">
        <w:noBreakHyphen/>
      </w:r>
      <w:r w:rsidR="00F414EE">
        <w:fldChar w:fldCharType="begin"/>
      </w:r>
      <w:r w:rsidR="00F414EE">
        <w:instrText xml:space="preserve"> SEQ Figure \* ARABIC \s 1 </w:instrText>
      </w:r>
      <w:r w:rsidR="00F414EE">
        <w:fldChar w:fldCharType="separate"/>
      </w:r>
      <w:r w:rsidR="00B2370E">
        <w:rPr>
          <w:noProof/>
        </w:rPr>
        <w:t>21</w:t>
      </w:r>
      <w:r w:rsidR="00F414EE">
        <w:fldChar w:fldCharType="end"/>
      </w:r>
      <w:r>
        <w:t>: Autoswitch choices</w:t>
      </w:r>
      <w:bookmarkEnd w:id="557"/>
    </w:p>
    <w:p w:rsidR="007F716E" w:rsidRPr="00053426" w:rsidRDefault="007F716E" w:rsidP="007F716E"/>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53"/>
        <w:gridCol w:w="6709"/>
      </w:tblGrid>
      <w:tr w:rsidR="007F716E" w:rsidRPr="00281C08" w:rsidTr="007F716E">
        <w:tc>
          <w:tcPr>
            <w:tcW w:w="2376" w:type="dxa"/>
            <w:shd w:val="clear" w:color="auto" w:fill="0C0C0C"/>
          </w:tcPr>
          <w:p w:rsidR="007F716E" w:rsidRPr="00281C08" w:rsidRDefault="007F716E" w:rsidP="007F716E">
            <w:pPr>
              <w:rPr>
                <w:b/>
                <w:lang w:val="en-US"/>
              </w:rPr>
            </w:pPr>
            <w:r>
              <w:rPr>
                <w:b/>
                <w:lang w:val="en-US"/>
              </w:rPr>
              <w:t>Autoswitch option</w:t>
            </w:r>
          </w:p>
        </w:tc>
        <w:tc>
          <w:tcPr>
            <w:tcW w:w="6836" w:type="dxa"/>
            <w:shd w:val="clear" w:color="auto" w:fill="0C0C0C"/>
          </w:tcPr>
          <w:p w:rsidR="007F716E" w:rsidRPr="00281C08" w:rsidRDefault="007F716E" w:rsidP="007F716E">
            <w:pPr>
              <w:rPr>
                <w:b/>
                <w:lang w:val="en-US"/>
              </w:rPr>
            </w:pPr>
            <w:r w:rsidRPr="00281C08">
              <w:rPr>
                <w:b/>
                <w:lang w:val="en-US"/>
              </w:rPr>
              <w:t xml:space="preserve">Explanation </w:t>
            </w:r>
          </w:p>
        </w:tc>
      </w:tr>
      <w:tr w:rsidR="007F716E" w:rsidRPr="000F200F" w:rsidTr="007F716E">
        <w:tc>
          <w:tcPr>
            <w:tcW w:w="2376" w:type="dxa"/>
          </w:tcPr>
          <w:p w:rsidR="007F716E" w:rsidRPr="009417AF" w:rsidRDefault="007F716E" w:rsidP="007F716E">
            <w:pPr>
              <w:rPr>
                <w:lang w:val="en-US"/>
              </w:rPr>
            </w:pPr>
            <w:r>
              <w:rPr>
                <w:lang w:val="en-US"/>
              </w:rPr>
              <w:t>Autoswitch Method</w:t>
            </w:r>
          </w:p>
        </w:tc>
        <w:tc>
          <w:tcPr>
            <w:tcW w:w="6836" w:type="dxa"/>
          </w:tcPr>
          <w:p w:rsidR="007F716E" w:rsidRDefault="007F716E" w:rsidP="007F716E">
            <w:pPr>
              <w:rPr>
                <w:lang w:val="en-US"/>
              </w:rPr>
            </w:pPr>
            <w:r>
              <w:rPr>
                <w:lang w:val="en-US"/>
              </w:rPr>
              <w:t>Here you choose how the switch works</w:t>
            </w:r>
          </w:p>
          <w:p w:rsidR="007F716E" w:rsidRDefault="007F716E" w:rsidP="007F716E">
            <w:pPr>
              <w:rPr>
                <w:lang w:val="en-US"/>
              </w:rPr>
            </w:pPr>
            <w:r>
              <w:rPr>
                <w:lang w:val="en-US"/>
              </w:rPr>
              <w:t>Disabled: not working</w:t>
            </w:r>
          </w:p>
          <w:p w:rsidR="007F716E" w:rsidRDefault="007F716E" w:rsidP="007F716E">
            <w:pPr>
              <w:rPr>
                <w:lang w:val="en-US"/>
              </w:rPr>
            </w:pPr>
            <w:r>
              <w:rPr>
                <w:lang w:val="en-US"/>
              </w:rPr>
              <w:t>Set over Reset: Set is standard position</w:t>
            </w:r>
          </w:p>
          <w:p w:rsidR="007F716E" w:rsidRDefault="007F716E" w:rsidP="007F716E">
            <w:pPr>
              <w:rPr>
                <w:lang w:val="en-US"/>
              </w:rPr>
            </w:pPr>
            <w:r>
              <w:rPr>
                <w:lang w:val="en-US"/>
              </w:rPr>
              <w:t>Reset over Set: Reset is standard position</w:t>
            </w:r>
          </w:p>
          <w:p w:rsidR="007F716E" w:rsidRPr="009417AF" w:rsidRDefault="007F716E" w:rsidP="007F716E">
            <w:pPr>
              <w:rPr>
                <w:lang w:val="en-US"/>
              </w:rPr>
            </w:pPr>
            <w:r>
              <w:rPr>
                <w:lang w:val="en-US"/>
              </w:rPr>
              <w:t>Mimic Switch: for use in a mimic without attached sensor</w:t>
            </w:r>
          </w:p>
        </w:tc>
      </w:tr>
      <w:tr w:rsidR="007F716E" w:rsidRPr="000F200F" w:rsidTr="007F716E">
        <w:tc>
          <w:tcPr>
            <w:tcW w:w="2376" w:type="dxa"/>
          </w:tcPr>
          <w:p w:rsidR="007F716E" w:rsidRPr="009417AF" w:rsidRDefault="007F716E" w:rsidP="007F716E">
            <w:pPr>
              <w:rPr>
                <w:lang w:val="en-US"/>
              </w:rPr>
            </w:pPr>
            <w:r>
              <w:rPr>
                <w:lang w:val="en-US"/>
              </w:rPr>
              <w:t>Set Delay</w:t>
            </w:r>
          </w:p>
        </w:tc>
        <w:tc>
          <w:tcPr>
            <w:tcW w:w="6836" w:type="dxa"/>
          </w:tcPr>
          <w:p w:rsidR="007F716E" w:rsidRPr="009417AF" w:rsidRDefault="007F716E" w:rsidP="007F716E">
            <w:pPr>
              <w:rPr>
                <w:lang w:val="en-US"/>
              </w:rPr>
            </w:pPr>
            <w:r>
              <w:rPr>
                <w:lang w:val="en-US"/>
              </w:rPr>
              <w:t>Delay time for Set condition</w:t>
            </w:r>
          </w:p>
        </w:tc>
      </w:tr>
      <w:tr w:rsidR="007F716E" w:rsidRPr="000F200F" w:rsidTr="007F716E">
        <w:tc>
          <w:tcPr>
            <w:tcW w:w="2376" w:type="dxa"/>
          </w:tcPr>
          <w:p w:rsidR="007F716E" w:rsidRPr="009417AF" w:rsidRDefault="007F716E" w:rsidP="007F716E">
            <w:pPr>
              <w:rPr>
                <w:lang w:val="en-US"/>
              </w:rPr>
            </w:pPr>
            <w:r>
              <w:rPr>
                <w:lang w:val="en-US"/>
              </w:rPr>
              <w:t>Reset Delay</w:t>
            </w:r>
          </w:p>
        </w:tc>
        <w:tc>
          <w:tcPr>
            <w:tcW w:w="6836" w:type="dxa"/>
          </w:tcPr>
          <w:p w:rsidR="007F716E" w:rsidRPr="009417AF" w:rsidRDefault="007F716E" w:rsidP="007F716E">
            <w:pPr>
              <w:rPr>
                <w:lang w:val="en-US"/>
              </w:rPr>
            </w:pPr>
            <w:r>
              <w:rPr>
                <w:lang w:val="en-US"/>
              </w:rPr>
              <w:t>Delay time for Reset condition</w:t>
            </w:r>
          </w:p>
        </w:tc>
      </w:tr>
      <w:tr w:rsidR="007F716E" w:rsidRPr="000F200F" w:rsidTr="007F716E">
        <w:tc>
          <w:tcPr>
            <w:tcW w:w="2376" w:type="dxa"/>
          </w:tcPr>
          <w:p w:rsidR="007F716E" w:rsidRPr="009417AF" w:rsidRDefault="007F716E" w:rsidP="007F716E">
            <w:pPr>
              <w:rPr>
                <w:lang w:val="en-US"/>
              </w:rPr>
            </w:pPr>
            <w:r>
              <w:rPr>
                <w:lang w:val="en-US"/>
              </w:rPr>
              <w:t>Set conditions</w:t>
            </w:r>
          </w:p>
        </w:tc>
        <w:tc>
          <w:tcPr>
            <w:tcW w:w="6836" w:type="dxa"/>
          </w:tcPr>
          <w:p w:rsidR="007F716E" w:rsidRPr="009417AF" w:rsidRDefault="007F716E" w:rsidP="007F716E">
            <w:pPr>
              <w:rPr>
                <w:lang w:val="en-US"/>
              </w:rPr>
            </w:pPr>
            <w:r>
              <w:rPr>
                <w:lang w:val="en-US"/>
              </w:rPr>
              <w:t xml:space="preserve">Set conditions on how to react (see </w:t>
            </w:r>
            <w:r>
              <w:rPr>
                <w:lang w:val="en-US"/>
              </w:rPr>
              <w:fldChar w:fldCharType="begin"/>
            </w:r>
            <w:r>
              <w:rPr>
                <w:lang w:val="en-US"/>
              </w:rPr>
              <w:instrText xml:space="preserve"> REF _Ref333590749 \h </w:instrText>
            </w:r>
            <w:r>
              <w:rPr>
                <w:lang w:val="en-US"/>
              </w:rPr>
            </w:r>
            <w:r>
              <w:rPr>
                <w:lang w:val="en-US"/>
              </w:rPr>
              <w:fldChar w:fldCharType="separate"/>
            </w:r>
            <w:r w:rsidR="00B2370E">
              <w:t xml:space="preserve">Figure </w:t>
            </w:r>
            <w:r w:rsidR="00B2370E">
              <w:rPr>
                <w:noProof/>
              </w:rPr>
              <w:t>5</w:t>
            </w:r>
            <w:r w:rsidR="00B2370E">
              <w:noBreakHyphen/>
            </w:r>
            <w:r w:rsidR="00B2370E">
              <w:rPr>
                <w:noProof/>
              </w:rPr>
              <w:t>22</w:t>
            </w:r>
            <w:r>
              <w:rPr>
                <w:lang w:val="en-US"/>
              </w:rPr>
              <w:fldChar w:fldCharType="end"/>
            </w:r>
            <w:r>
              <w:rPr>
                <w:lang w:val="en-US"/>
              </w:rPr>
              <w:t>)</w:t>
            </w:r>
          </w:p>
        </w:tc>
      </w:tr>
      <w:tr w:rsidR="007F716E" w:rsidRPr="000F200F" w:rsidTr="007F716E">
        <w:tc>
          <w:tcPr>
            <w:tcW w:w="2376" w:type="dxa"/>
          </w:tcPr>
          <w:p w:rsidR="007F716E" w:rsidRPr="009417AF" w:rsidRDefault="007F716E" w:rsidP="007F716E">
            <w:pPr>
              <w:rPr>
                <w:lang w:val="en-US"/>
              </w:rPr>
            </w:pPr>
            <w:r>
              <w:rPr>
                <w:lang w:val="en-US"/>
              </w:rPr>
              <w:t>Reset conditions</w:t>
            </w:r>
          </w:p>
        </w:tc>
        <w:tc>
          <w:tcPr>
            <w:tcW w:w="6836" w:type="dxa"/>
          </w:tcPr>
          <w:p w:rsidR="007F716E" w:rsidRPr="009417AF" w:rsidRDefault="007F716E" w:rsidP="007F716E">
            <w:pPr>
              <w:rPr>
                <w:lang w:val="en-US"/>
              </w:rPr>
            </w:pPr>
            <w:r>
              <w:rPr>
                <w:lang w:val="en-US"/>
              </w:rPr>
              <w:t xml:space="preserve">Set conditions on how to react (see </w:t>
            </w:r>
            <w:r>
              <w:rPr>
                <w:lang w:val="en-US"/>
              </w:rPr>
              <w:fldChar w:fldCharType="begin"/>
            </w:r>
            <w:r>
              <w:rPr>
                <w:lang w:val="en-US"/>
              </w:rPr>
              <w:instrText xml:space="preserve"> REF _Ref333590749 \h </w:instrText>
            </w:r>
            <w:r>
              <w:rPr>
                <w:lang w:val="en-US"/>
              </w:rPr>
            </w:r>
            <w:r>
              <w:rPr>
                <w:lang w:val="en-US"/>
              </w:rPr>
              <w:fldChar w:fldCharType="separate"/>
            </w:r>
            <w:r w:rsidR="00B2370E">
              <w:t xml:space="preserve">Figure </w:t>
            </w:r>
            <w:r w:rsidR="00B2370E">
              <w:rPr>
                <w:noProof/>
              </w:rPr>
              <w:t>5</w:t>
            </w:r>
            <w:r w:rsidR="00B2370E">
              <w:noBreakHyphen/>
            </w:r>
            <w:r w:rsidR="00B2370E">
              <w:rPr>
                <w:noProof/>
              </w:rPr>
              <w:t>22</w:t>
            </w:r>
            <w:r>
              <w:rPr>
                <w:lang w:val="en-US"/>
              </w:rPr>
              <w:fldChar w:fldCharType="end"/>
            </w:r>
            <w:r>
              <w:rPr>
                <w:lang w:val="en-US"/>
              </w:rPr>
              <w:t>)</w:t>
            </w:r>
          </w:p>
        </w:tc>
      </w:tr>
    </w:tbl>
    <w:p w:rsidR="007F716E" w:rsidRDefault="007F716E" w:rsidP="007F716E">
      <w:pPr>
        <w:rPr>
          <w:lang w:val="en-US"/>
        </w:rPr>
      </w:pPr>
    </w:p>
    <w:p w:rsidR="007F716E" w:rsidRDefault="007F716E" w:rsidP="007F716E">
      <w:pPr>
        <w:rPr>
          <w:lang w:val="en-US"/>
        </w:rPr>
      </w:pPr>
    </w:p>
    <w:p w:rsidR="007F716E" w:rsidRDefault="007F716E" w:rsidP="007F716E">
      <w:pPr>
        <w:rPr>
          <w:lang w:val="en-US"/>
        </w:rPr>
      </w:pPr>
    </w:p>
    <w:p w:rsidR="007F716E" w:rsidRDefault="007F716E" w:rsidP="007F716E">
      <w:pPr>
        <w:rPr>
          <w:lang w:val="en-US"/>
        </w:rPr>
      </w:pPr>
    </w:p>
    <w:p w:rsidR="007F716E" w:rsidRDefault="00F60CA5" w:rsidP="007F716E">
      <w:pPr>
        <w:rPr>
          <w:lang w:val="en-US"/>
        </w:rPr>
      </w:pPr>
      <w:r>
        <w:rPr>
          <w:noProof/>
          <w:lang w:val="nl-NL" w:eastAsia="nl-NL"/>
        </w:rPr>
        <w:drawing>
          <wp:anchor distT="0" distB="0" distL="114300" distR="114300" simplePos="0" relativeHeight="251719680" behindDoc="0" locked="0" layoutInCell="1" allowOverlap="1" wp14:anchorId="20B946D1" wp14:editId="7EDE750C">
            <wp:simplePos x="0" y="0"/>
            <wp:positionH relativeFrom="column">
              <wp:posOffset>0</wp:posOffset>
            </wp:positionH>
            <wp:positionV relativeFrom="paragraph">
              <wp:posOffset>151130</wp:posOffset>
            </wp:positionV>
            <wp:extent cx="449580" cy="449580"/>
            <wp:effectExtent l="19050" t="0" r="7620" b="0"/>
            <wp:wrapSquare wrapText="bothSides"/>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Warning.png"/>
                    <pic:cNvPicPr/>
                  </pic:nvPicPr>
                  <pic:blipFill>
                    <a:blip r:embed="rId10" cstate="print"/>
                    <a:stretch>
                      <a:fillRect/>
                    </a:stretch>
                  </pic:blipFill>
                  <pic:spPr>
                    <a:xfrm>
                      <a:off x="0" y="0"/>
                      <a:ext cx="449580" cy="449580"/>
                    </a:xfrm>
                    <a:prstGeom prst="rect">
                      <a:avLst/>
                    </a:prstGeom>
                  </pic:spPr>
                </pic:pic>
              </a:graphicData>
            </a:graphic>
          </wp:anchor>
        </w:drawing>
      </w:r>
    </w:p>
    <w:p w:rsidR="007F716E" w:rsidRDefault="007F716E" w:rsidP="007F716E">
      <w:pPr>
        <w:rPr>
          <w:i/>
          <w:lang w:val="en-US"/>
        </w:rPr>
      </w:pPr>
      <w:r>
        <w:rPr>
          <w:i/>
          <w:lang w:val="en-US"/>
        </w:rPr>
        <w:t>The mimic Switch function is important if you want to use a button in a mimic that isn’t attached to any field in NavVision. Here you can use it as a freely programmable button to trigger other events like “Harbor Mode” or others.</w:t>
      </w:r>
    </w:p>
    <w:p w:rsidR="00F60CA5" w:rsidRDefault="00F60CA5" w:rsidP="007F716E">
      <w:pPr>
        <w:rPr>
          <w:i/>
          <w:lang w:val="en-US"/>
        </w:rPr>
      </w:pPr>
    </w:p>
    <w:p w:rsidR="00F60CA5" w:rsidRDefault="00F60CA5" w:rsidP="007F716E">
      <w:pPr>
        <w:rPr>
          <w:lang w:val="en-US"/>
        </w:rPr>
      </w:pPr>
    </w:p>
    <w:p w:rsidR="00F60CA5" w:rsidRDefault="00F60CA5" w:rsidP="007F716E">
      <w:pPr>
        <w:rPr>
          <w:lang w:val="en-US"/>
        </w:rPr>
      </w:pPr>
    </w:p>
    <w:p w:rsidR="00F60CA5" w:rsidRPr="00F60CA5" w:rsidRDefault="00F60CA5" w:rsidP="007F716E">
      <w:pPr>
        <w:rPr>
          <w:lang w:val="en-US"/>
        </w:rPr>
      </w:pPr>
    </w:p>
    <w:p w:rsidR="007F716E" w:rsidRDefault="007F716E" w:rsidP="007F716E">
      <w:pPr>
        <w:rPr>
          <w:lang w:val="en-US"/>
        </w:rPr>
      </w:pPr>
      <w:r>
        <w:rPr>
          <w:noProof/>
          <w:lang w:val="nl-NL" w:eastAsia="nl-NL"/>
        </w:rPr>
        <w:drawing>
          <wp:inline distT="0" distB="0" distL="0" distR="0" wp14:anchorId="2A937C72" wp14:editId="7719F508">
            <wp:extent cx="5939790" cy="2512065"/>
            <wp:effectExtent l="0" t="0" r="3810" b="2540"/>
            <wp:docPr id="337" name="Afbeelding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1"/>
                    <a:stretch>
                      <a:fillRect/>
                    </a:stretch>
                  </pic:blipFill>
                  <pic:spPr>
                    <a:xfrm>
                      <a:off x="0" y="0"/>
                      <a:ext cx="5939790" cy="2512065"/>
                    </a:xfrm>
                    <a:prstGeom prst="rect">
                      <a:avLst/>
                    </a:prstGeom>
                  </pic:spPr>
                </pic:pic>
              </a:graphicData>
            </a:graphic>
          </wp:inline>
        </w:drawing>
      </w:r>
    </w:p>
    <w:p w:rsidR="007F716E" w:rsidRDefault="007F716E" w:rsidP="007F716E">
      <w:pPr>
        <w:pStyle w:val="Onderschrift"/>
      </w:pPr>
      <w:bookmarkStart w:id="558" w:name="_Ref333590749"/>
      <w:bookmarkStart w:id="559" w:name="_Toc372884334"/>
      <w:bookmarkStart w:id="560" w:name="_Toc404942634"/>
      <w:r>
        <w:t xml:space="preserve">Figure </w:t>
      </w:r>
      <w:r w:rsidR="00F414EE">
        <w:fldChar w:fldCharType="begin"/>
      </w:r>
      <w:r w:rsidR="00F414EE">
        <w:instrText xml:space="preserve"> STYLEREF 1 \s </w:instrText>
      </w:r>
      <w:r w:rsidR="00F414EE">
        <w:fldChar w:fldCharType="separate"/>
      </w:r>
      <w:r w:rsidR="00B2370E">
        <w:rPr>
          <w:noProof/>
        </w:rPr>
        <w:t>5</w:t>
      </w:r>
      <w:r w:rsidR="00F414EE">
        <w:fldChar w:fldCharType="end"/>
      </w:r>
      <w:r w:rsidR="00F414EE">
        <w:noBreakHyphen/>
      </w:r>
      <w:r w:rsidR="00F414EE">
        <w:fldChar w:fldCharType="begin"/>
      </w:r>
      <w:r w:rsidR="00F414EE">
        <w:instrText xml:space="preserve"> SEQ Figure \* ARABIC \s 1 </w:instrText>
      </w:r>
      <w:r w:rsidR="00F414EE">
        <w:fldChar w:fldCharType="separate"/>
      </w:r>
      <w:r w:rsidR="00B2370E">
        <w:rPr>
          <w:noProof/>
        </w:rPr>
        <w:t>22</w:t>
      </w:r>
      <w:r w:rsidR="00F414EE">
        <w:fldChar w:fldCharType="end"/>
      </w:r>
      <w:bookmarkEnd w:id="558"/>
      <w:r>
        <w:t>: Auto Switch Conditions</w:t>
      </w:r>
      <w:bookmarkEnd w:id="559"/>
      <w:bookmarkEnd w:id="560"/>
    </w:p>
    <w:p w:rsidR="007F716E" w:rsidRDefault="007F716E" w:rsidP="007F716E"/>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3045"/>
        <w:gridCol w:w="6017"/>
      </w:tblGrid>
      <w:tr w:rsidR="007F716E" w:rsidRPr="00281C08" w:rsidTr="007F716E">
        <w:tc>
          <w:tcPr>
            <w:tcW w:w="3085" w:type="dxa"/>
            <w:shd w:val="clear" w:color="auto" w:fill="0C0C0C"/>
          </w:tcPr>
          <w:p w:rsidR="007F716E" w:rsidRPr="00281C08" w:rsidRDefault="007F716E" w:rsidP="007F716E">
            <w:pPr>
              <w:rPr>
                <w:b/>
                <w:lang w:val="en-US"/>
              </w:rPr>
            </w:pPr>
            <w:r>
              <w:rPr>
                <w:b/>
                <w:lang w:val="en-US"/>
              </w:rPr>
              <w:t>Autoswitch conditions</w:t>
            </w:r>
          </w:p>
        </w:tc>
        <w:tc>
          <w:tcPr>
            <w:tcW w:w="6127" w:type="dxa"/>
            <w:shd w:val="clear" w:color="auto" w:fill="0C0C0C"/>
          </w:tcPr>
          <w:p w:rsidR="007F716E" w:rsidRPr="00281C08" w:rsidRDefault="007F716E" w:rsidP="007F716E">
            <w:pPr>
              <w:rPr>
                <w:b/>
                <w:lang w:val="en-US"/>
              </w:rPr>
            </w:pPr>
            <w:r w:rsidRPr="00281C08">
              <w:rPr>
                <w:b/>
                <w:lang w:val="en-US"/>
              </w:rPr>
              <w:t xml:space="preserve">Explanation </w:t>
            </w:r>
          </w:p>
        </w:tc>
      </w:tr>
      <w:tr w:rsidR="007F716E" w:rsidRPr="000F200F" w:rsidTr="007F716E">
        <w:tc>
          <w:tcPr>
            <w:tcW w:w="3085" w:type="dxa"/>
          </w:tcPr>
          <w:p w:rsidR="007F716E" w:rsidRPr="009417AF" w:rsidRDefault="007F716E" w:rsidP="007F716E">
            <w:pPr>
              <w:rPr>
                <w:lang w:val="en-US"/>
              </w:rPr>
            </w:pPr>
            <w:r>
              <w:rPr>
                <w:lang w:val="en-US"/>
              </w:rPr>
              <w:t>Always turn switch on</w:t>
            </w:r>
          </w:p>
        </w:tc>
        <w:tc>
          <w:tcPr>
            <w:tcW w:w="6127" w:type="dxa"/>
          </w:tcPr>
          <w:p w:rsidR="007F716E" w:rsidRPr="009417AF" w:rsidRDefault="007F716E" w:rsidP="007F716E">
            <w:pPr>
              <w:rPr>
                <w:lang w:val="en-US"/>
              </w:rPr>
            </w:pPr>
            <w:r>
              <w:rPr>
                <w:lang w:val="en-US"/>
              </w:rPr>
              <w:t>Switch is always on/visible</w:t>
            </w:r>
          </w:p>
        </w:tc>
      </w:tr>
      <w:tr w:rsidR="007F716E" w:rsidRPr="000F200F" w:rsidTr="007F716E">
        <w:tc>
          <w:tcPr>
            <w:tcW w:w="3085" w:type="dxa"/>
          </w:tcPr>
          <w:p w:rsidR="007F716E" w:rsidRPr="009417AF" w:rsidRDefault="007F716E" w:rsidP="007F716E">
            <w:pPr>
              <w:rPr>
                <w:lang w:val="en-US"/>
              </w:rPr>
            </w:pPr>
            <w:r>
              <w:rPr>
                <w:lang w:val="en-US"/>
              </w:rPr>
              <w:t>Never turn switch on</w:t>
            </w:r>
          </w:p>
        </w:tc>
        <w:tc>
          <w:tcPr>
            <w:tcW w:w="6127" w:type="dxa"/>
          </w:tcPr>
          <w:p w:rsidR="007F716E" w:rsidRPr="009417AF" w:rsidRDefault="007F716E" w:rsidP="007F716E">
            <w:pPr>
              <w:rPr>
                <w:lang w:val="en-US"/>
              </w:rPr>
            </w:pPr>
            <w:r>
              <w:rPr>
                <w:lang w:val="en-US"/>
              </w:rPr>
              <w:t>Switch is always off/</w:t>
            </w:r>
            <w:proofErr w:type="spellStart"/>
            <w:r>
              <w:rPr>
                <w:lang w:val="en-US"/>
              </w:rPr>
              <w:t>unvisible</w:t>
            </w:r>
            <w:proofErr w:type="spellEnd"/>
          </w:p>
        </w:tc>
      </w:tr>
      <w:tr w:rsidR="007F716E" w:rsidRPr="000F200F" w:rsidTr="007F716E">
        <w:tc>
          <w:tcPr>
            <w:tcW w:w="3085" w:type="dxa"/>
          </w:tcPr>
          <w:p w:rsidR="007F716E" w:rsidRPr="009417AF" w:rsidRDefault="007F716E" w:rsidP="007F716E">
            <w:pPr>
              <w:rPr>
                <w:lang w:val="en-US"/>
              </w:rPr>
            </w:pPr>
            <w:r>
              <w:rPr>
                <w:lang w:val="en-US"/>
              </w:rPr>
              <w:t>Turn switch on when</w:t>
            </w:r>
          </w:p>
        </w:tc>
        <w:tc>
          <w:tcPr>
            <w:tcW w:w="6127" w:type="dxa"/>
          </w:tcPr>
          <w:p w:rsidR="007F716E" w:rsidRPr="009417AF" w:rsidRDefault="007F716E" w:rsidP="007F716E">
            <w:pPr>
              <w:rPr>
                <w:lang w:val="en-US"/>
              </w:rPr>
            </w:pPr>
            <w:r>
              <w:rPr>
                <w:lang w:val="en-US"/>
              </w:rPr>
              <w:t>Let you add logic to turn a switch on</w:t>
            </w:r>
          </w:p>
        </w:tc>
      </w:tr>
      <w:tr w:rsidR="007F716E" w:rsidRPr="000F200F" w:rsidTr="007F716E">
        <w:tc>
          <w:tcPr>
            <w:tcW w:w="3085" w:type="dxa"/>
          </w:tcPr>
          <w:p w:rsidR="007F716E" w:rsidRPr="009417AF" w:rsidRDefault="007F716E" w:rsidP="007F716E">
            <w:pPr>
              <w:rPr>
                <w:lang w:val="en-US"/>
              </w:rPr>
            </w:pPr>
            <w:r>
              <w:rPr>
                <w:lang w:val="en-US"/>
              </w:rPr>
              <w:t>Add Condition</w:t>
            </w:r>
          </w:p>
        </w:tc>
        <w:tc>
          <w:tcPr>
            <w:tcW w:w="6127" w:type="dxa"/>
          </w:tcPr>
          <w:p w:rsidR="007F716E" w:rsidRPr="009417AF" w:rsidRDefault="007F716E" w:rsidP="007F716E">
            <w:pPr>
              <w:rPr>
                <w:lang w:val="en-US"/>
              </w:rPr>
            </w:pPr>
            <w:r>
              <w:rPr>
                <w:lang w:val="en-US"/>
              </w:rPr>
              <w:t>Alter the conditions that you need to make the switch work</w:t>
            </w:r>
          </w:p>
        </w:tc>
      </w:tr>
    </w:tbl>
    <w:p w:rsidR="007F716E" w:rsidRDefault="007F716E" w:rsidP="007F716E">
      <w:pPr>
        <w:pStyle w:val="Heading3"/>
        <w:numPr>
          <w:ilvl w:val="0"/>
          <w:numId w:val="0"/>
        </w:numPr>
      </w:pPr>
    </w:p>
    <w:p w:rsidR="007F716E" w:rsidRPr="00CA0364" w:rsidRDefault="007F716E" w:rsidP="007F716E">
      <w:pPr>
        <w:rPr>
          <w:lang w:val="en-US"/>
        </w:rPr>
      </w:pPr>
      <w:r w:rsidRPr="00CA0364">
        <w:rPr>
          <w:lang w:val="en-US"/>
        </w:rPr>
        <w:t xml:space="preserve">For example if you have a switch that turns on the bilge pump, you can also let it switch on when a certain event occur. So if you have a high alarm from that bilge, you can make the switch go on by saying so in the conditions field (see </w:t>
      </w:r>
      <w:r>
        <w:fldChar w:fldCharType="begin"/>
      </w:r>
      <w:r w:rsidRPr="00CA0364">
        <w:rPr>
          <w:lang w:val="en-US"/>
        </w:rPr>
        <w:instrText xml:space="preserve"> REF _Ref333591782 \h </w:instrText>
      </w:r>
      <w:r>
        <w:fldChar w:fldCharType="separate"/>
      </w:r>
      <w:r w:rsidR="00B2370E">
        <w:t xml:space="preserve">Figure </w:t>
      </w:r>
      <w:r w:rsidR="00B2370E">
        <w:rPr>
          <w:noProof/>
        </w:rPr>
        <w:t>5</w:t>
      </w:r>
      <w:r w:rsidR="00B2370E">
        <w:noBreakHyphen/>
      </w:r>
      <w:r w:rsidR="00B2370E">
        <w:rPr>
          <w:noProof/>
        </w:rPr>
        <w:t>23</w:t>
      </w:r>
      <w:r>
        <w:fldChar w:fldCharType="end"/>
      </w:r>
      <w:r w:rsidRPr="00CA0364">
        <w:rPr>
          <w:lang w:val="en-US"/>
        </w:rPr>
        <w:t>)</w:t>
      </w:r>
    </w:p>
    <w:p w:rsidR="007F716E" w:rsidRPr="00CA0364" w:rsidRDefault="007F716E" w:rsidP="007F716E">
      <w:pPr>
        <w:rPr>
          <w:lang w:val="en-US"/>
        </w:rPr>
      </w:pPr>
    </w:p>
    <w:p w:rsidR="007F716E" w:rsidRDefault="007F716E" w:rsidP="007F716E">
      <w:r>
        <w:rPr>
          <w:noProof/>
          <w:lang w:val="nl-NL" w:eastAsia="nl-NL"/>
        </w:rPr>
        <w:drawing>
          <wp:inline distT="0" distB="0" distL="0" distR="0" wp14:anchorId="39DA2905" wp14:editId="01647B10">
            <wp:extent cx="5939790" cy="2515854"/>
            <wp:effectExtent l="0" t="0" r="3810" b="0"/>
            <wp:docPr id="338" name="Afbeelding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2"/>
                    <a:stretch>
                      <a:fillRect/>
                    </a:stretch>
                  </pic:blipFill>
                  <pic:spPr>
                    <a:xfrm>
                      <a:off x="0" y="0"/>
                      <a:ext cx="5939790" cy="2515854"/>
                    </a:xfrm>
                    <a:prstGeom prst="rect">
                      <a:avLst/>
                    </a:prstGeom>
                  </pic:spPr>
                </pic:pic>
              </a:graphicData>
            </a:graphic>
          </wp:inline>
        </w:drawing>
      </w:r>
    </w:p>
    <w:p w:rsidR="007F716E" w:rsidRDefault="00F60CA5" w:rsidP="007F716E">
      <w:pPr>
        <w:pStyle w:val="Onderschrift"/>
      </w:pPr>
      <w:bookmarkStart w:id="561" w:name="_Ref333591782"/>
      <w:bookmarkStart w:id="562" w:name="_Toc372884335"/>
      <w:bookmarkStart w:id="563" w:name="_Toc404942635"/>
      <w:r>
        <w:rPr>
          <w:noProof/>
          <w:lang w:val="nl-NL" w:eastAsia="nl-NL"/>
        </w:rPr>
        <w:drawing>
          <wp:anchor distT="0" distB="0" distL="114300" distR="114300" simplePos="0" relativeHeight="251721728" behindDoc="0" locked="0" layoutInCell="1" allowOverlap="1" wp14:anchorId="02536766" wp14:editId="54B25ED6">
            <wp:simplePos x="0" y="0"/>
            <wp:positionH relativeFrom="column">
              <wp:posOffset>0</wp:posOffset>
            </wp:positionH>
            <wp:positionV relativeFrom="paragraph">
              <wp:posOffset>359410</wp:posOffset>
            </wp:positionV>
            <wp:extent cx="449580" cy="449580"/>
            <wp:effectExtent l="19050" t="0" r="7620" b="0"/>
            <wp:wrapSquare wrapText="bothSides"/>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Warning.png"/>
                    <pic:cNvPicPr/>
                  </pic:nvPicPr>
                  <pic:blipFill>
                    <a:blip r:embed="rId10" cstate="print"/>
                    <a:stretch>
                      <a:fillRect/>
                    </a:stretch>
                  </pic:blipFill>
                  <pic:spPr>
                    <a:xfrm>
                      <a:off x="0" y="0"/>
                      <a:ext cx="449580" cy="449580"/>
                    </a:xfrm>
                    <a:prstGeom prst="rect">
                      <a:avLst/>
                    </a:prstGeom>
                  </pic:spPr>
                </pic:pic>
              </a:graphicData>
            </a:graphic>
          </wp:anchor>
        </w:drawing>
      </w:r>
      <w:r w:rsidR="007F716E">
        <w:t xml:space="preserve">Figure </w:t>
      </w:r>
      <w:r w:rsidR="00F414EE">
        <w:fldChar w:fldCharType="begin"/>
      </w:r>
      <w:r w:rsidR="00F414EE">
        <w:instrText xml:space="preserve"> STYLEREF 1 \s </w:instrText>
      </w:r>
      <w:r w:rsidR="00F414EE">
        <w:fldChar w:fldCharType="separate"/>
      </w:r>
      <w:r w:rsidR="00B2370E">
        <w:rPr>
          <w:noProof/>
        </w:rPr>
        <w:t>5</w:t>
      </w:r>
      <w:r w:rsidR="00F414EE">
        <w:fldChar w:fldCharType="end"/>
      </w:r>
      <w:r w:rsidR="00F414EE">
        <w:noBreakHyphen/>
      </w:r>
      <w:r w:rsidR="00F414EE">
        <w:fldChar w:fldCharType="begin"/>
      </w:r>
      <w:r w:rsidR="00F414EE">
        <w:instrText xml:space="preserve"> SEQ Figure \* ARABIC \s 1 </w:instrText>
      </w:r>
      <w:r w:rsidR="00F414EE">
        <w:fldChar w:fldCharType="separate"/>
      </w:r>
      <w:r w:rsidR="00B2370E">
        <w:rPr>
          <w:noProof/>
        </w:rPr>
        <w:t>23</w:t>
      </w:r>
      <w:r w:rsidR="00F414EE">
        <w:fldChar w:fldCharType="end"/>
      </w:r>
      <w:bookmarkEnd w:id="561"/>
      <w:r w:rsidR="007F716E">
        <w:t>: Auto Switch condition</w:t>
      </w:r>
      <w:bookmarkEnd w:id="562"/>
      <w:bookmarkEnd w:id="563"/>
    </w:p>
    <w:p w:rsidR="00F60CA5" w:rsidRDefault="00F60CA5" w:rsidP="007F716E">
      <w:pPr>
        <w:rPr>
          <w:lang w:val="en-US"/>
        </w:rPr>
      </w:pPr>
    </w:p>
    <w:p w:rsidR="007F716E" w:rsidRPr="0024426C" w:rsidRDefault="00F60CA5" w:rsidP="007F716E">
      <w:pPr>
        <w:rPr>
          <w:lang w:val="en-US"/>
        </w:rPr>
      </w:pPr>
      <w:r w:rsidRPr="00CA0364">
        <w:rPr>
          <w:lang w:val="en-US"/>
        </w:rPr>
        <w:t>Under</w:t>
      </w:r>
      <w:r w:rsidR="007F716E" w:rsidRPr="00CA0364">
        <w:rPr>
          <w:lang w:val="en-US"/>
        </w:rPr>
        <w:t xml:space="preserve"> conditions you find a lot of </w:t>
      </w:r>
      <w:r>
        <w:rPr>
          <w:lang w:val="en-US"/>
        </w:rPr>
        <w:t xml:space="preserve">settings </w:t>
      </w:r>
      <w:proofErr w:type="spellStart"/>
      <w:r>
        <w:rPr>
          <w:lang w:val="en-US"/>
        </w:rPr>
        <w:t>tah</w:t>
      </w:r>
      <w:proofErr w:type="spellEnd"/>
      <w:r>
        <w:rPr>
          <w:lang w:val="en-US"/>
        </w:rPr>
        <w:t xml:space="preserve"> you can use in different situations. Y</w:t>
      </w:r>
      <w:r w:rsidR="007F716E" w:rsidRPr="00CA0364">
        <w:rPr>
          <w:lang w:val="en-US"/>
        </w:rPr>
        <w:t>ou can experiment to get the right adjustments you need</w:t>
      </w:r>
      <w:r w:rsidR="007F716E" w:rsidRPr="0024426C">
        <w:rPr>
          <w:lang w:val="en-US"/>
        </w:rPr>
        <w:t>.</w:t>
      </w:r>
    </w:p>
    <w:p w:rsidR="00A43EFC" w:rsidRDefault="007F716E" w:rsidP="007F716E">
      <w:pPr>
        <w:rPr>
          <w:lang w:val="en-US"/>
        </w:rPr>
      </w:pPr>
      <w:r w:rsidRPr="00CD1949">
        <w:br w:type="page"/>
      </w:r>
    </w:p>
    <w:p w:rsidR="001018E2" w:rsidRDefault="001018E2" w:rsidP="00F66955">
      <w:pPr>
        <w:rPr>
          <w:lang w:val="en-US"/>
        </w:rPr>
      </w:pPr>
    </w:p>
    <w:p w:rsidR="00B110A8" w:rsidRDefault="00B110A8" w:rsidP="00B110A8">
      <w:pPr>
        <w:pStyle w:val="Heading3"/>
      </w:pPr>
      <w:bookmarkStart w:id="564" w:name="_Toc372884108"/>
      <w:bookmarkStart w:id="565" w:name="_Toc404942451"/>
      <w:r w:rsidRPr="00CD1949">
        <w:t>Log</w:t>
      </w:r>
      <w:bookmarkEnd w:id="564"/>
      <w:bookmarkEnd w:id="565"/>
    </w:p>
    <w:p w:rsidR="00B110A8" w:rsidRPr="00B110A8" w:rsidRDefault="00B110A8" w:rsidP="00B110A8"/>
    <w:p w:rsidR="00B110A8" w:rsidRDefault="00B110A8" w:rsidP="00B110A8">
      <w:pPr>
        <w:rPr>
          <w:lang w:val="en-US"/>
        </w:rPr>
      </w:pPr>
      <w:r>
        <w:rPr>
          <w:lang w:val="en-US"/>
        </w:rPr>
        <w:t>For troubleshooting and examination purposes you can log all the fields. All the data coming in on each specific field can be saved to a log file.</w:t>
      </w:r>
    </w:p>
    <w:p w:rsidR="00B110A8" w:rsidRDefault="00B110A8" w:rsidP="00B110A8">
      <w:pPr>
        <w:rPr>
          <w:lang w:val="en-US"/>
        </w:rPr>
      </w:pPr>
      <w:r>
        <w:rPr>
          <w:lang w:val="en-US"/>
        </w:rPr>
        <w:t xml:space="preserve">Go to “Tools &gt; </w:t>
      </w:r>
      <w:r w:rsidRPr="00A87D5B">
        <w:rPr>
          <w:lang w:val="en-US"/>
        </w:rPr>
        <w:t>Field Settings</w:t>
      </w:r>
      <w:r>
        <w:rPr>
          <w:lang w:val="en-US"/>
        </w:rPr>
        <w:fldChar w:fldCharType="begin"/>
      </w:r>
      <w:r>
        <w:rPr>
          <w:lang w:val="en-US"/>
        </w:rPr>
        <w:instrText xml:space="preserve"> XE "</w:instrText>
      </w:r>
      <w:r w:rsidRPr="00CA46A0">
        <w:rPr>
          <w:lang w:val="en-US"/>
        </w:rPr>
        <w:instrText>Settings"</w:instrText>
      </w:r>
      <w:r>
        <w:rPr>
          <w:lang w:val="en-US"/>
        </w:rPr>
        <w:instrText xml:space="preserve"> </w:instrText>
      </w:r>
      <w:r>
        <w:rPr>
          <w:lang w:val="en-US"/>
        </w:rPr>
        <w:fldChar w:fldCharType="end"/>
      </w:r>
      <w:r>
        <w:rPr>
          <w:lang w:val="en-US"/>
        </w:rPr>
        <w:t xml:space="preserve"> </w:t>
      </w:r>
      <w:r w:rsidRPr="00A87D5B">
        <w:rPr>
          <w:lang w:val="en-US"/>
        </w:rPr>
        <w:t>&gt;</w:t>
      </w:r>
      <w:r>
        <w:rPr>
          <w:lang w:val="en-US"/>
        </w:rPr>
        <w:t xml:space="preserve"> </w:t>
      </w:r>
      <w:r w:rsidRPr="00A87D5B">
        <w:rPr>
          <w:lang w:val="en-US"/>
        </w:rPr>
        <w:t>Log</w:t>
      </w:r>
      <w:r>
        <w:rPr>
          <w:lang w:val="en-US"/>
        </w:rPr>
        <w:t>”</w:t>
      </w:r>
      <w:r w:rsidRPr="00A87D5B">
        <w:rPr>
          <w:lang w:val="en-US"/>
        </w:rPr>
        <w:t xml:space="preserve"> and choose the right field (</w:t>
      </w:r>
      <w:r>
        <w:rPr>
          <w:lang w:val="en-US"/>
        </w:rPr>
        <w:t>e.g.</w:t>
      </w:r>
      <w:r w:rsidRPr="00A87D5B">
        <w:rPr>
          <w:lang w:val="en-US"/>
        </w:rPr>
        <w:t xml:space="preserve"> Engine 1 Oil Pressure). </w:t>
      </w:r>
    </w:p>
    <w:p w:rsidR="00B110A8" w:rsidRDefault="00B110A8" w:rsidP="00B110A8">
      <w:pPr>
        <w:rPr>
          <w:lang w:val="en-US"/>
        </w:rPr>
      </w:pPr>
    </w:p>
    <w:p w:rsidR="00B110A8" w:rsidRDefault="00B110A8" w:rsidP="00B110A8">
      <w:pPr>
        <w:rPr>
          <w:lang w:val="en-US"/>
        </w:rPr>
      </w:pPr>
      <w:r>
        <w:rPr>
          <w:noProof/>
          <w:lang w:val="nl-NL" w:eastAsia="nl-NL"/>
        </w:rPr>
        <w:drawing>
          <wp:inline distT="0" distB="0" distL="0" distR="0" wp14:anchorId="71826178" wp14:editId="31E2381F">
            <wp:extent cx="5629275" cy="1295400"/>
            <wp:effectExtent l="19050" t="0" r="9525" b="0"/>
            <wp:docPr id="343"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
                    <pic:cNvPicPr>
                      <a:picLocks noChangeAspect="1" noChangeArrowheads="1"/>
                    </pic:cNvPicPr>
                  </pic:nvPicPr>
                  <pic:blipFill>
                    <a:blip r:embed="rId243" cstate="print"/>
                    <a:srcRect/>
                    <a:stretch>
                      <a:fillRect/>
                    </a:stretch>
                  </pic:blipFill>
                  <pic:spPr bwMode="auto">
                    <a:xfrm>
                      <a:off x="0" y="0"/>
                      <a:ext cx="5629275" cy="1295400"/>
                    </a:xfrm>
                    <a:prstGeom prst="rect">
                      <a:avLst/>
                    </a:prstGeom>
                    <a:noFill/>
                    <a:ln w="9525">
                      <a:noFill/>
                      <a:miter lim="800000"/>
                      <a:headEnd/>
                      <a:tailEnd/>
                    </a:ln>
                  </pic:spPr>
                </pic:pic>
              </a:graphicData>
            </a:graphic>
          </wp:inline>
        </w:drawing>
      </w:r>
    </w:p>
    <w:p w:rsidR="00B110A8" w:rsidRDefault="00B110A8" w:rsidP="00B110A8">
      <w:pPr>
        <w:pStyle w:val="Onderschrift"/>
      </w:pPr>
      <w:bookmarkStart w:id="566" w:name="_Toc372884336"/>
      <w:bookmarkStart w:id="567" w:name="_Toc404942636"/>
      <w:r>
        <w:t xml:space="preserve">Figure </w:t>
      </w:r>
      <w:r w:rsidR="00F414EE">
        <w:fldChar w:fldCharType="begin"/>
      </w:r>
      <w:r w:rsidR="00F414EE">
        <w:instrText xml:space="preserve"> STYLEREF 1 \s </w:instrText>
      </w:r>
      <w:r w:rsidR="00F414EE">
        <w:fldChar w:fldCharType="separate"/>
      </w:r>
      <w:r w:rsidR="00B2370E">
        <w:rPr>
          <w:noProof/>
        </w:rPr>
        <w:t>5</w:t>
      </w:r>
      <w:r w:rsidR="00F414EE">
        <w:fldChar w:fldCharType="end"/>
      </w:r>
      <w:r w:rsidR="00F414EE">
        <w:noBreakHyphen/>
      </w:r>
      <w:r w:rsidR="00F414EE">
        <w:fldChar w:fldCharType="begin"/>
      </w:r>
      <w:r w:rsidR="00F414EE">
        <w:instrText xml:space="preserve"> SEQ Figure \* ARABIC \s 1 </w:instrText>
      </w:r>
      <w:r w:rsidR="00F414EE">
        <w:fldChar w:fldCharType="separate"/>
      </w:r>
      <w:r w:rsidR="00B2370E">
        <w:rPr>
          <w:noProof/>
        </w:rPr>
        <w:t>24</w:t>
      </w:r>
      <w:r w:rsidR="00F414EE">
        <w:fldChar w:fldCharType="end"/>
      </w:r>
      <w:r>
        <w:t>: Logging</w:t>
      </w:r>
      <w:bookmarkEnd w:id="566"/>
      <w:bookmarkEnd w:id="567"/>
    </w:p>
    <w:p w:rsidR="00B110A8" w:rsidRPr="00E22AA8" w:rsidRDefault="00B110A8" w:rsidP="00B110A8">
      <w:pPr>
        <w:pStyle w:val="Heading4"/>
        <w:rPr>
          <w:lang w:val="en-US"/>
        </w:rPr>
      </w:pPr>
      <w:bookmarkStart w:id="568" w:name="_Toc372884109"/>
      <w:bookmarkStart w:id="569" w:name="_Toc404942452"/>
      <w:r>
        <w:rPr>
          <w:lang w:val="en-US"/>
        </w:rPr>
        <w:t>Logging</w:t>
      </w:r>
      <w:bookmarkEnd w:id="568"/>
      <w:bookmarkEnd w:id="569"/>
      <w:r>
        <w:rPr>
          <w:lang w:val="en-US"/>
        </w:rPr>
        <w:t xml:space="preserve"> </w:t>
      </w:r>
    </w:p>
    <w:p w:rsidR="00B110A8" w:rsidRDefault="00B110A8" w:rsidP="00B110A8">
      <w:pPr>
        <w:ind w:left="720"/>
        <w:rPr>
          <w:lang w:val="en-US"/>
        </w:rPr>
      </w:pPr>
      <w:r>
        <w:rPr>
          <w:b/>
          <w:lang w:val="en-US"/>
        </w:rPr>
        <w:br/>
      </w:r>
      <w:r>
        <w:rPr>
          <w:lang w:val="en-US"/>
        </w:rPr>
        <w:t>Choose whether to enable or disable the logging on this field.</w:t>
      </w:r>
    </w:p>
    <w:p w:rsidR="00B110A8" w:rsidRPr="00E22AA8" w:rsidRDefault="00B110A8" w:rsidP="00B110A8">
      <w:pPr>
        <w:pStyle w:val="Heading4"/>
        <w:rPr>
          <w:lang w:val="en-US"/>
        </w:rPr>
      </w:pPr>
      <w:bookmarkStart w:id="570" w:name="_Toc372884110"/>
      <w:bookmarkStart w:id="571" w:name="_Toc404942453"/>
      <w:r w:rsidRPr="00A87D5B">
        <w:rPr>
          <w:lang w:val="en-US"/>
        </w:rPr>
        <w:t>Interval</w:t>
      </w:r>
      <w:bookmarkEnd w:id="570"/>
      <w:bookmarkEnd w:id="571"/>
    </w:p>
    <w:p w:rsidR="00B110A8" w:rsidRDefault="00B110A8" w:rsidP="00B110A8">
      <w:pPr>
        <w:ind w:left="720"/>
        <w:rPr>
          <w:lang w:val="en-US"/>
        </w:rPr>
      </w:pPr>
      <w:r>
        <w:rPr>
          <w:lang w:val="en-US"/>
        </w:rPr>
        <w:t xml:space="preserve"> </w:t>
      </w:r>
      <w:r>
        <w:rPr>
          <w:lang w:val="en-US"/>
        </w:rPr>
        <w:br/>
        <w:t xml:space="preserve">Depending on the data on the field you can choose an interval her form 1 second to 2 hours. Useless to say that the log file is getting a lot bigger at an interval of 1 second. Be very precautious when using this. </w:t>
      </w:r>
    </w:p>
    <w:p w:rsidR="00B110A8" w:rsidRPr="00E22AA8" w:rsidRDefault="00B110A8" w:rsidP="00B110A8">
      <w:pPr>
        <w:pStyle w:val="Heading4"/>
        <w:rPr>
          <w:lang w:val="en-US"/>
        </w:rPr>
      </w:pPr>
      <w:bookmarkStart w:id="572" w:name="_Toc372884111"/>
      <w:bookmarkStart w:id="573" w:name="_Toc404942454"/>
      <w:r>
        <w:rPr>
          <w:lang w:val="en-US"/>
        </w:rPr>
        <w:t>Filename</w:t>
      </w:r>
      <w:bookmarkEnd w:id="572"/>
      <w:bookmarkEnd w:id="573"/>
      <w:r w:rsidRPr="00A87D5B">
        <w:rPr>
          <w:lang w:val="en-US"/>
        </w:rPr>
        <w:t xml:space="preserve"> </w:t>
      </w:r>
    </w:p>
    <w:p w:rsidR="00B110A8" w:rsidRDefault="00B110A8" w:rsidP="00B110A8">
      <w:pPr>
        <w:ind w:left="720"/>
        <w:rPr>
          <w:lang w:val="en-US"/>
        </w:rPr>
      </w:pPr>
      <w:r>
        <w:rPr>
          <w:b/>
          <w:lang w:val="en-US"/>
        </w:rPr>
        <w:br/>
      </w:r>
      <w:r>
        <w:rPr>
          <w:lang w:val="en-US"/>
        </w:rPr>
        <w:t xml:space="preserve">Here you can chose the name and place where you save the log file. </w:t>
      </w:r>
    </w:p>
    <w:p w:rsidR="00B110A8" w:rsidRDefault="00B110A8" w:rsidP="00B110A8">
      <w:pPr>
        <w:rPr>
          <w:lang w:val="en-US"/>
        </w:rPr>
      </w:pPr>
    </w:p>
    <w:p w:rsidR="00B110A8" w:rsidRDefault="00B110A8" w:rsidP="00B110A8">
      <w:pPr>
        <w:pStyle w:val="Heading3"/>
        <w:rPr>
          <w:lang w:val="en-US"/>
        </w:rPr>
      </w:pPr>
      <w:bookmarkStart w:id="574" w:name="_Toc349643330"/>
      <w:bookmarkStart w:id="575" w:name="_Toc372884112"/>
      <w:bookmarkStart w:id="576" w:name="_Toc404942455"/>
      <w:r>
        <w:rPr>
          <w:lang w:val="en-US"/>
        </w:rPr>
        <w:t>Logging with trending</w:t>
      </w:r>
      <w:bookmarkEnd w:id="574"/>
      <w:bookmarkEnd w:id="575"/>
      <w:bookmarkEnd w:id="576"/>
    </w:p>
    <w:p w:rsidR="00B110A8" w:rsidRPr="00B110A8" w:rsidRDefault="00B110A8" w:rsidP="00B110A8">
      <w:pPr>
        <w:rPr>
          <w:lang w:val="en-US"/>
        </w:rPr>
      </w:pPr>
    </w:p>
    <w:p w:rsidR="00B110A8" w:rsidRDefault="00B110A8" w:rsidP="00B110A8">
      <w:pPr>
        <w:rPr>
          <w:lang w:val="en-US"/>
        </w:rPr>
      </w:pPr>
      <w:r>
        <w:rPr>
          <w:lang w:val="en-US"/>
        </w:rPr>
        <w:t xml:space="preserve">When you have mimics available, you automatically have the possibility to make a trending mimic. Trending is very useful for troubleshooting and you can also use it to log activities. </w:t>
      </w:r>
    </w:p>
    <w:p w:rsidR="00B110A8" w:rsidRDefault="00B110A8" w:rsidP="00B110A8">
      <w:pPr>
        <w:rPr>
          <w:lang w:val="en-US"/>
        </w:rPr>
      </w:pPr>
    </w:p>
    <w:p w:rsidR="00B110A8" w:rsidRDefault="00B110A8" w:rsidP="00B110A8">
      <w:pPr>
        <w:rPr>
          <w:lang w:val="en-US"/>
        </w:rPr>
      </w:pPr>
      <w:r>
        <w:rPr>
          <w:lang w:val="en-US"/>
        </w:rPr>
        <w:t xml:space="preserve">In an empty mimic make a trending instrument. You will get the following instrument (see </w:t>
      </w:r>
      <w:r>
        <w:rPr>
          <w:lang w:val="en-US"/>
        </w:rPr>
        <w:fldChar w:fldCharType="begin"/>
      </w:r>
      <w:r>
        <w:rPr>
          <w:lang w:val="en-US"/>
        </w:rPr>
        <w:instrText xml:space="preserve"> REF _Ref349641893 \h </w:instrText>
      </w:r>
      <w:r>
        <w:rPr>
          <w:lang w:val="en-US"/>
        </w:rPr>
      </w:r>
      <w:r>
        <w:rPr>
          <w:lang w:val="en-US"/>
        </w:rPr>
        <w:fldChar w:fldCharType="separate"/>
      </w:r>
      <w:r w:rsidR="00B2370E">
        <w:t xml:space="preserve">Figure </w:t>
      </w:r>
      <w:r w:rsidR="00B2370E">
        <w:rPr>
          <w:noProof/>
        </w:rPr>
        <w:t>5</w:t>
      </w:r>
      <w:r w:rsidR="00B2370E">
        <w:noBreakHyphen/>
      </w:r>
      <w:r w:rsidR="00B2370E">
        <w:rPr>
          <w:noProof/>
        </w:rPr>
        <w:t>25</w:t>
      </w:r>
      <w:r>
        <w:rPr>
          <w:lang w:val="en-US"/>
        </w:rPr>
        <w:fldChar w:fldCharType="end"/>
      </w:r>
      <w:r>
        <w:rPr>
          <w:lang w:val="en-US"/>
        </w:rPr>
        <w:t xml:space="preserve">). At the right side you can choose the field that you want to see in your trend-instrument. </w:t>
      </w:r>
    </w:p>
    <w:p w:rsidR="00B110A8" w:rsidRDefault="00B110A8" w:rsidP="00B110A8">
      <w:pPr>
        <w:rPr>
          <w:lang w:val="en-US"/>
        </w:rPr>
      </w:pPr>
    </w:p>
    <w:p w:rsidR="00B110A8" w:rsidRDefault="00B110A8" w:rsidP="00B110A8">
      <w:pPr>
        <w:rPr>
          <w:lang w:val="en-US"/>
        </w:rPr>
      </w:pPr>
      <w:r>
        <w:rPr>
          <w:lang w:val="en-US"/>
        </w:rPr>
        <w:t xml:space="preserve">Click with your mouse on the box at the right side of the trending window. A dialog box will appear (see </w:t>
      </w:r>
      <w:r>
        <w:rPr>
          <w:lang w:val="en-US"/>
        </w:rPr>
        <w:fldChar w:fldCharType="begin"/>
      </w:r>
      <w:r>
        <w:rPr>
          <w:lang w:val="en-US"/>
        </w:rPr>
        <w:instrText xml:space="preserve"> REF _Ref349642308 \h </w:instrText>
      </w:r>
      <w:r>
        <w:rPr>
          <w:lang w:val="en-US"/>
        </w:rPr>
      </w:r>
      <w:r>
        <w:rPr>
          <w:lang w:val="en-US"/>
        </w:rPr>
        <w:fldChar w:fldCharType="separate"/>
      </w:r>
      <w:r w:rsidR="00B2370E">
        <w:t xml:space="preserve">Figure </w:t>
      </w:r>
      <w:r w:rsidR="00B2370E">
        <w:rPr>
          <w:noProof/>
        </w:rPr>
        <w:t>5</w:t>
      </w:r>
      <w:r w:rsidR="00B2370E">
        <w:noBreakHyphen/>
      </w:r>
      <w:r w:rsidR="00B2370E">
        <w:rPr>
          <w:noProof/>
        </w:rPr>
        <w:t>26</w:t>
      </w:r>
      <w:r>
        <w:rPr>
          <w:lang w:val="en-US"/>
        </w:rPr>
        <w:fldChar w:fldCharType="end"/>
      </w:r>
      <w:r>
        <w:rPr>
          <w:lang w:val="en-US"/>
        </w:rPr>
        <w:t xml:space="preserve">). Here now you can chose the field that you want to track. </w:t>
      </w:r>
    </w:p>
    <w:p w:rsidR="00B110A8" w:rsidRDefault="00B110A8" w:rsidP="00B110A8">
      <w:pPr>
        <w:rPr>
          <w:lang w:val="en-US"/>
        </w:rPr>
      </w:pPr>
    </w:p>
    <w:p w:rsidR="00B110A8" w:rsidRDefault="00B110A8" w:rsidP="00B110A8">
      <w:pPr>
        <w:rPr>
          <w:lang w:val="en-US"/>
        </w:rPr>
      </w:pPr>
      <w:r>
        <w:rPr>
          <w:lang w:val="en-US"/>
        </w:rPr>
        <w:t>Once you have chosen a field a new box will appear. Clicking on the colored line will take you to the color adjustment window, so you can give every trend a distinct color.</w:t>
      </w:r>
    </w:p>
    <w:p w:rsidR="00B110A8" w:rsidRDefault="00B110A8" w:rsidP="00B110A8">
      <w:pPr>
        <w:rPr>
          <w:lang w:val="en-US"/>
        </w:rPr>
      </w:pPr>
    </w:p>
    <w:p w:rsidR="00B110A8" w:rsidRDefault="00B110A8" w:rsidP="00B110A8">
      <w:pPr>
        <w:rPr>
          <w:lang w:val="en-US"/>
        </w:rPr>
      </w:pPr>
      <w:r>
        <w:rPr>
          <w:lang w:val="en-US"/>
        </w:rPr>
        <w:t xml:space="preserve">Moving your mouse over the trend-lines give you an exact date and time for every event on that line (see </w:t>
      </w:r>
      <w:r>
        <w:rPr>
          <w:lang w:val="en-US"/>
        </w:rPr>
        <w:fldChar w:fldCharType="begin"/>
      </w:r>
      <w:r>
        <w:rPr>
          <w:lang w:val="en-US"/>
        </w:rPr>
        <w:instrText xml:space="preserve"> REF _Ref349642629 \h </w:instrText>
      </w:r>
      <w:r>
        <w:rPr>
          <w:lang w:val="en-US"/>
        </w:rPr>
      </w:r>
      <w:r>
        <w:rPr>
          <w:lang w:val="en-US"/>
        </w:rPr>
        <w:fldChar w:fldCharType="separate"/>
      </w:r>
      <w:r w:rsidR="00B2370E">
        <w:t xml:space="preserve">Figure </w:t>
      </w:r>
      <w:r w:rsidR="00B2370E">
        <w:rPr>
          <w:noProof/>
        </w:rPr>
        <w:t>5</w:t>
      </w:r>
      <w:r w:rsidR="00B2370E">
        <w:noBreakHyphen/>
      </w:r>
      <w:r w:rsidR="00B2370E">
        <w:rPr>
          <w:noProof/>
        </w:rPr>
        <w:t>27</w:t>
      </w:r>
      <w:r>
        <w:rPr>
          <w:lang w:val="en-US"/>
        </w:rPr>
        <w:fldChar w:fldCharType="end"/>
      </w:r>
      <w:r>
        <w:rPr>
          <w:lang w:val="en-US"/>
        </w:rPr>
        <w:t>).</w:t>
      </w:r>
    </w:p>
    <w:p w:rsidR="00B110A8" w:rsidRDefault="00B110A8" w:rsidP="00B110A8">
      <w:pPr>
        <w:rPr>
          <w:lang w:val="en-US"/>
        </w:rPr>
      </w:pPr>
    </w:p>
    <w:p w:rsidR="00B110A8" w:rsidRDefault="00B110A8" w:rsidP="00B110A8">
      <w:pPr>
        <w:rPr>
          <w:lang w:val="en-US"/>
        </w:rPr>
      </w:pPr>
    </w:p>
    <w:p w:rsidR="00B110A8" w:rsidRDefault="00B110A8" w:rsidP="00B110A8">
      <w:pPr>
        <w:rPr>
          <w:lang w:val="en-US"/>
        </w:rPr>
      </w:pPr>
    </w:p>
    <w:p w:rsidR="00B110A8" w:rsidRDefault="00B110A8" w:rsidP="00B110A8">
      <w:pPr>
        <w:rPr>
          <w:lang w:val="en-US"/>
        </w:rPr>
      </w:pPr>
      <w:r>
        <w:rPr>
          <w:noProof/>
          <w:lang w:val="nl-NL" w:eastAsia="nl-NL"/>
        </w:rPr>
        <w:drawing>
          <wp:inline distT="0" distB="0" distL="0" distR="0" wp14:anchorId="4E8FDD18" wp14:editId="0021C7C6">
            <wp:extent cx="4067175" cy="2494096"/>
            <wp:effectExtent l="0" t="0" r="0" b="1905"/>
            <wp:docPr id="344" name="Afbeelding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4"/>
                    <a:stretch>
                      <a:fillRect/>
                    </a:stretch>
                  </pic:blipFill>
                  <pic:spPr>
                    <a:xfrm>
                      <a:off x="0" y="0"/>
                      <a:ext cx="4065847" cy="2493282"/>
                    </a:xfrm>
                    <a:prstGeom prst="rect">
                      <a:avLst/>
                    </a:prstGeom>
                  </pic:spPr>
                </pic:pic>
              </a:graphicData>
            </a:graphic>
          </wp:inline>
        </w:drawing>
      </w:r>
    </w:p>
    <w:p w:rsidR="00B110A8" w:rsidRDefault="00B110A8" w:rsidP="00B110A8">
      <w:pPr>
        <w:pStyle w:val="Onderschrift"/>
      </w:pPr>
      <w:bookmarkStart w:id="577" w:name="_Ref349641893"/>
      <w:bookmarkStart w:id="578" w:name="_Toc349643525"/>
      <w:bookmarkStart w:id="579" w:name="_Toc372884337"/>
      <w:bookmarkStart w:id="580" w:name="_Toc404942637"/>
      <w:r>
        <w:t xml:space="preserve">Figure </w:t>
      </w:r>
      <w:r w:rsidR="00F414EE">
        <w:fldChar w:fldCharType="begin"/>
      </w:r>
      <w:r w:rsidR="00F414EE">
        <w:instrText xml:space="preserve"> STYLEREF 1 \s </w:instrText>
      </w:r>
      <w:r w:rsidR="00F414EE">
        <w:fldChar w:fldCharType="separate"/>
      </w:r>
      <w:r w:rsidR="00B2370E">
        <w:rPr>
          <w:noProof/>
        </w:rPr>
        <w:t>5</w:t>
      </w:r>
      <w:r w:rsidR="00F414EE">
        <w:fldChar w:fldCharType="end"/>
      </w:r>
      <w:r w:rsidR="00F414EE">
        <w:noBreakHyphen/>
      </w:r>
      <w:r w:rsidR="00F414EE">
        <w:fldChar w:fldCharType="begin"/>
      </w:r>
      <w:r w:rsidR="00F414EE">
        <w:instrText xml:space="preserve"> SEQ Figure \* ARABIC \s 1 </w:instrText>
      </w:r>
      <w:r w:rsidR="00F414EE">
        <w:fldChar w:fldCharType="separate"/>
      </w:r>
      <w:r w:rsidR="00B2370E">
        <w:rPr>
          <w:noProof/>
        </w:rPr>
        <w:t>25</w:t>
      </w:r>
      <w:r w:rsidR="00F414EE">
        <w:fldChar w:fldCharType="end"/>
      </w:r>
      <w:bookmarkEnd w:id="577"/>
      <w:r>
        <w:t>: Trending instrument</w:t>
      </w:r>
      <w:bookmarkEnd w:id="578"/>
      <w:bookmarkEnd w:id="579"/>
      <w:bookmarkEnd w:id="580"/>
    </w:p>
    <w:p w:rsidR="00B110A8" w:rsidRDefault="00B110A8" w:rsidP="00B110A8">
      <w:r>
        <w:rPr>
          <w:noProof/>
          <w:lang w:val="nl-NL" w:eastAsia="nl-NL"/>
        </w:rPr>
        <w:drawing>
          <wp:inline distT="0" distB="0" distL="0" distR="0" wp14:anchorId="2AF9B98B" wp14:editId="494FCF55">
            <wp:extent cx="1819275" cy="2095500"/>
            <wp:effectExtent l="0" t="0" r="9525" b="0"/>
            <wp:docPr id="345" name="Afbeelding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5"/>
                    <a:stretch>
                      <a:fillRect/>
                    </a:stretch>
                  </pic:blipFill>
                  <pic:spPr>
                    <a:xfrm>
                      <a:off x="0" y="0"/>
                      <a:ext cx="1819275" cy="2095500"/>
                    </a:xfrm>
                    <a:prstGeom prst="rect">
                      <a:avLst/>
                    </a:prstGeom>
                  </pic:spPr>
                </pic:pic>
              </a:graphicData>
            </a:graphic>
          </wp:inline>
        </w:drawing>
      </w:r>
    </w:p>
    <w:p w:rsidR="00B110A8" w:rsidRDefault="00B110A8" w:rsidP="00B110A8">
      <w:pPr>
        <w:pStyle w:val="Onderschrift"/>
      </w:pPr>
      <w:bookmarkStart w:id="581" w:name="_Ref349642308"/>
      <w:bookmarkStart w:id="582" w:name="_Toc349643526"/>
      <w:bookmarkStart w:id="583" w:name="_Toc372884338"/>
      <w:bookmarkStart w:id="584" w:name="_Toc404942638"/>
      <w:r>
        <w:t xml:space="preserve">Figure </w:t>
      </w:r>
      <w:r w:rsidR="00F414EE">
        <w:fldChar w:fldCharType="begin"/>
      </w:r>
      <w:r w:rsidR="00F414EE">
        <w:instrText xml:space="preserve"> STYLEREF 1 \s </w:instrText>
      </w:r>
      <w:r w:rsidR="00F414EE">
        <w:fldChar w:fldCharType="separate"/>
      </w:r>
      <w:r w:rsidR="00B2370E">
        <w:rPr>
          <w:noProof/>
        </w:rPr>
        <w:t>5</w:t>
      </w:r>
      <w:r w:rsidR="00F414EE">
        <w:fldChar w:fldCharType="end"/>
      </w:r>
      <w:r w:rsidR="00F414EE">
        <w:noBreakHyphen/>
      </w:r>
      <w:r w:rsidR="00F414EE">
        <w:fldChar w:fldCharType="begin"/>
      </w:r>
      <w:r w:rsidR="00F414EE">
        <w:instrText xml:space="preserve"> SEQ Figure \* ARABIC \s 1 </w:instrText>
      </w:r>
      <w:r w:rsidR="00F414EE">
        <w:fldChar w:fldCharType="separate"/>
      </w:r>
      <w:r w:rsidR="00B2370E">
        <w:rPr>
          <w:noProof/>
        </w:rPr>
        <w:t>26</w:t>
      </w:r>
      <w:r w:rsidR="00F414EE">
        <w:fldChar w:fldCharType="end"/>
      </w:r>
      <w:bookmarkEnd w:id="581"/>
      <w:r>
        <w:t>: Selection boxes</w:t>
      </w:r>
      <w:bookmarkEnd w:id="582"/>
      <w:bookmarkEnd w:id="583"/>
      <w:bookmarkEnd w:id="584"/>
    </w:p>
    <w:p w:rsidR="00B110A8" w:rsidRDefault="00B110A8" w:rsidP="00B110A8">
      <w:r>
        <w:rPr>
          <w:noProof/>
          <w:lang w:val="nl-NL" w:eastAsia="nl-NL"/>
        </w:rPr>
        <w:drawing>
          <wp:inline distT="0" distB="0" distL="0" distR="0" wp14:anchorId="15D1BCD5" wp14:editId="2A45FFC3">
            <wp:extent cx="1285875" cy="2710764"/>
            <wp:effectExtent l="0" t="0" r="0" b="0"/>
            <wp:docPr id="346" name="Afbeelding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6"/>
                    <a:stretch>
                      <a:fillRect/>
                    </a:stretch>
                  </pic:blipFill>
                  <pic:spPr>
                    <a:xfrm>
                      <a:off x="0" y="0"/>
                      <a:ext cx="1285875" cy="2710764"/>
                    </a:xfrm>
                    <a:prstGeom prst="rect">
                      <a:avLst/>
                    </a:prstGeom>
                  </pic:spPr>
                </pic:pic>
              </a:graphicData>
            </a:graphic>
          </wp:inline>
        </w:drawing>
      </w:r>
    </w:p>
    <w:p w:rsidR="00B110A8" w:rsidRDefault="00B110A8" w:rsidP="00B110A8">
      <w:pPr>
        <w:pStyle w:val="Onderschrift"/>
      </w:pPr>
      <w:bookmarkStart w:id="585" w:name="_Ref349642629"/>
      <w:bookmarkStart w:id="586" w:name="_Toc349643527"/>
      <w:bookmarkStart w:id="587" w:name="_Toc372884339"/>
      <w:bookmarkStart w:id="588" w:name="_Toc404942639"/>
      <w:r>
        <w:t xml:space="preserve">Figure </w:t>
      </w:r>
      <w:r w:rsidR="00F414EE">
        <w:fldChar w:fldCharType="begin"/>
      </w:r>
      <w:r w:rsidR="00F414EE">
        <w:instrText xml:space="preserve"> STYLEREF 1 \s </w:instrText>
      </w:r>
      <w:r w:rsidR="00F414EE">
        <w:fldChar w:fldCharType="separate"/>
      </w:r>
      <w:r w:rsidR="00B2370E">
        <w:rPr>
          <w:noProof/>
        </w:rPr>
        <w:t>5</w:t>
      </w:r>
      <w:r w:rsidR="00F414EE">
        <w:fldChar w:fldCharType="end"/>
      </w:r>
      <w:r w:rsidR="00F414EE">
        <w:noBreakHyphen/>
      </w:r>
      <w:r w:rsidR="00F414EE">
        <w:fldChar w:fldCharType="begin"/>
      </w:r>
      <w:r w:rsidR="00F414EE">
        <w:instrText xml:space="preserve"> SEQ Figure \* ARABIC \s 1 </w:instrText>
      </w:r>
      <w:r w:rsidR="00F414EE">
        <w:fldChar w:fldCharType="separate"/>
      </w:r>
      <w:r w:rsidR="00B2370E">
        <w:rPr>
          <w:noProof/>
        </w:rPr>
        <w:t>27</w:t>
      </w:r>
      <w:r w:rsidR="00F414EE">
        <w:fldChar w:fldCharType="end"/>
      </w:r>
      <w:bookmarkEnd w:id="585"/>
      <w:r>
        <w:t>: time line</w:t>
      </w:r>
      <w:bookmarkEnd w:id="586"/>
      <w:bookmarkEnd w:id="587"/>
      <w:bookmarkEnd w:id="588"/>
    </w:p>
    <w:p w:rsidR="00CC7667" w:rsidRDefault="00CC7667" w:rsidP="00CC7667"/>
    <w:p w:rsidR="00B110A8" w:rsidRDefault="00B110A8" w:rsidP="00B110A8">
      <w:r>
        <w:br/>
        <w:t xml:space="preserve">The line underneath the trending page is adjustable. You can take one of the corners to adjust the length of the trend to the interval time that you like to use (see </w:t>
      </w:r>
      <w:r>
        <w:fldChar w:fldCharType="begin"/>
      </w:r>
      <w:r>
        <w:instrText xml:space="preserve"> REF _Ref349642896 \h </w:instrText>
      </w:r>
      <w:r>
        <w:fldChar w:fldCharType="separate"/>
      </w:r>
      <w:r w:rsidR="00B2370E">
        <w:t xml:space="preserve">Figure </w:t>
      </w:r>
      <w:r w:rsidR="00B2370E">
        <w:rPr>
          <w:noProof/>
        </w:rPr>
        <w:t>5</w:t>
      </w:r>
      <w:r w:rsidR="00B2370E">
        <w:noBreakHyphen/>
      </w:r>
      <w:r w:rsidR="00B2370E">
        <w:rPr>
          <w:noProof/>
        </w:rPr>
        <w:t>28</w:t>
      </w:r>
      <w:r>
        <w:fldChar w:fldCharType="end"/>
      </w:r>
      <w:r>
        <w:t>).</w:t>
      </w:r>
    </w:p>
    <w:p w:rsidR="00B110A8" w:rsidRDefault="00B110A8" w:rsidP="00B110A8"/>
    <w:p w:rsidR="00B110A8" w:rsidRDefault="00B110A8" w:rsidP="00B110A8">
      <w:r>
        <w:rPr>
          <w:noProof/>
          <w:lang w:val="nl-NL" w:eastAsia="nl-NL"/>
        </w:rPr>
        <w:drawing>
          <wp:inline distT="0" distB="0" distL="0" distR="0" wp14:anchorId="4029E97D" wp14:editId="22EF3ADA">
            <wp:extent cx="2962275" cy="1257300"/>
            <wp:effectExtent l="0" t="0" r="9525" b="0"/>
            <wp:docPr id="347" name="Afbeelding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7"/>
                    <a:stretch>
                      <a:fillRect/>
                    </a:stretch>
                  </pic:blipFill>
                  <pic:spPr>
                    <a:xfrm>
                      <a:off x="0" y="0"/>
                      <a:ext cx="2962275" cy="1257300"/>
                    </a:xfrm>
                    <a:prstGeom prst="rect">
                      <a:avLst/>
                    </a:prstGeom>
                  </pic:spPr>
                </pic:pic>
              </a:graphicData>
            </a:graphic>
          </wp:inline>
        </w:drawing>
      </w:r>
    </w:p>
    <w:p w:rsidR="00B110A8" w:rsidRDefault="00B110A8" w:rsidP="00B110A8">
      <w:pPr>
        <w:pStyle w:val="Onderschrift"/>
      </w:pPr>
      <w:bookmarkStart w:id="589" w:name="_Ref349642896"/>
      <w:bookmarkStart w:id="590" w:name="_Toc349643528"/>
      <w:bookmarkStart w:id="591" w:name="_Toc372884340"/>
      <w:bookmarkStart w:id="592" w:name="_Toc404942640"/>
      <w:r>
        <w:t xml:space="preserve">Figure </w:t>
      </w:r>
      <w:r w:rsidR="00F414EE">
        <w:fldChar w:fldCharType="begin"/>
      </w:r>
      <w:r w:rsidR="00F414EE">
        <w:instrText xml:space="preserve"> STYLEREF 1 \s </w:instrText>
      </w:r>
      <w:r w:rsidR="00F414EE">
        <w:fldChar w:fldCharType="separate"/>
      </w:r>
      <w:r w:rsidR="00B2370E">
        <w:rPr>
          <w:noProof/>
        </w:rPr>
        <w:t>5</w:t>
      </w:r>
      <w:r w:rsidR="00F414EE">
        <w:fldChar w:fldCharType="end"/>
      </w:r>
      <w:r w:rsidR="00F414EE">
        <w:noBreakHyphen/>
      </w:r>
      <w:r w:rsidR="00F414EE">
        <w:fldChar w:fldCharType="begin"/>
      </w:r>
      <w:r w:rsidR="00F414EE">
        <w:instrText xml:space="preserve"> SEQ Figure \* ARABIC \s 1 </w:instrText>
      </w:r>
      <w:r w:rsidR="00F414EE">
        <w:fldChar w:fldCharType="separate"/>
      </w:r>
      <w:r w:rsidR="00B2370E">
        <w:rPr>
          <w:noProof/>
        </w:rPr>
        <w:t>28</w:t>
      </w:r>
      <w:r w:rsidR="00F414EE">
        <w:fldChar w:fldCharType="end"/>
      </w:r>
      <w:bookmarkEnd w:id="589"/>
      <w:r>
        <w:t>: Trending adjustments</w:t>
      </w:r>
      <w:bookmarkEnd w:id="590"/>
      <w:bookmarkEnd w:id="591"/>
      <w:bookmarkEnd w:id="592"/>
    </w:p>
    <w:p w:rsidR="00B110A8" w:rsidRDefault="00B110A8" w:rsidP="00B110A8">
      <w:r>
        <w:t xml:space="preserve">Next to that line you can see a play button to make it interactive. You can play or pause the trending. Next to </w:t>
      </w:r>
      <w:r w:rsidR="00CC7667">
        <w:t>the play button</w:t>
      </w:r>
      <w:r>
        <w:t xml:space="preserve"> is a save-icon. If you want to save the trending, click on the icon, find a place to save and give the file a name NavVision will save it to a .csv file that you can open with Excel (see </w:t>
      </w:r>
      <w:r>
        <w:fldChar w:fldCharType="begin"/>
      </w:r>
      <w:r>
        <w:instrText xml:space="preserve"> REF _Ref349643223 \h </w:instrText>
      </w:r>
      <w:r>
        <w:fldChar w:fldCharType="separate"/>
      </w:r>
      <w:r w:rsidR="00B2370E">
        <w:t xml:space="preserve">Figure </w:t>
      </w:r>
      <w:r w:rsidR="00B2370E">
        <w:rPr>
          <w:noProof/>
        </w:rPr>
        <w:t>5</w:t>
      </w:r>
      <w:r w:rsidR="00B2370E">
        <w:noBreakHyphen/>
      </w:r>
      <w:r w:rsidR="00B2370E">
        <w:rPr>
          <w:noProof/>
        </w:rPr>
        <w:t>29</w:t>
      </w:r>
      <w:r>
        <w:fldChar w:fldCharType="end"/>
      </w:r>
      <w:r>
        <w:t>).</w:t>
      </w:r>
    </w:p>
    <w:p w:rsidR="00B110A8" w:rsidRDefault="00B110A8" w:rsidP="00B110A8"/>
    <w:p w:rsidR="00B110A8" w:rsidRDefault="00B110A8" w:rsidP="00B110A8">
      <w:r>
        <w:rPr>
          <w:noProof/>
          <w:lang w:val="nl-NL" w:eastAsia="nl-NL"/>
        </w:rPr>
        <w:drawing>
          <wp:inline distT="0" distB="0" distL="0" distR="0" wp14:anchorId="4EB179E3" wp14:editId="099DD841">
            <wp:extent cx="4905375" cy="2886075"/>
            <wp:effectExtent l="0" t="0" r="9525" b="9525"/>
            <wp:docPr id="348" name="Afbeelding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8"/>
                    <a:stretch>
                      <a:fillRect/>
                    </a:stretch>
                  </pic:blipFill>
                  <pic:spPr>
                    <a:xfrm>
                      <a:off x="0" y="0"/>
                      <a:ext cx="4905375" cy="2886075"/>
                    </a:xfrm>
                    <a:prstGeom prst="rect">
                      <a:avLst/>
                    </a:prstGeom>
                  </pic:spPr>
                </pic:pic>
              </a:graphicData>
            </a:graphic>
          </wp:inline>
        </w:drawing>
      </w:r>
    </w:p>
    <w:p w:rsidR="00B110A8" w:rsidRDefault="00B110A8" w:rsidP="00B110A8">
      <w:pPr>
        <w:pStyle w:val="Onderschrift"/>
      </w:pPr>
      <w:bookmarkStart w:id="593" w:name="_Ref349643223"/>
      <w:bookmarkStart w:id="594" w:name="_Toc349643529"/>
      <w:bookmarkStart w:id="595" w:name="_Toc372884341"/>
      <w:bookmarkStart w:id="596" w:name="_Toc404942641"/>
      <w:r>
        <w:t xml:space="preserve">Figure </w:t>
      </w:r>
      <w:r w:rsidR="00F414EE">
        <w:fldChar w:fldCharType="begin"/>
      </w:r>
      <w:r w:rsidR="00F414EE">
        <w:instrText xml:space="preserve"> STYLEREF 1 \s </w:instrText>
      </w:r>
      <w:r w:rsidR="00F414EE">
        <w:fldChar w:fldCharType="separate"/>
      </w:r>
      <w:r w:rsidR="00B2370E">
        <w:rPr>
          <w:noProof/>
        </w:rPr>
        <w:t>5</w:t>
      </w:r>
      <w:r w:rsidR="00F414EE">
        <w:fldChar w:fldCharType="end"/>
      </w:r>
      <w:r w:rsidR="00F414EE">
        <w:noBreakHyphen/>
      </w:r>
      <w:r w:rsidR="00F414EE">
        <w:fldChar w:fldCharType="begin"/>
      </w:r>
      <w:r w:rsidR="00F414EE">
        <w:instrText xml:space="preserve"> SEQ Figure \* ARABIC \s 1 </w:instrText>
      </w:r>
      <w:r w:rsidR="00F414EE">
        <w:fldChar w:fldCharType="separate"/>
      </w:r>
      <w:r w:rsidR="00B2370E">
        <w:rPr>
          <w:noProof/>
        </w:rPr>
        <w:t>29</w:t>
      </w:r>
      <w:r w:rsidR="00F414EE">
        <w:fldChar w:fldCharType="end"/>
      </w:r>
      <w:bookmarkEnd w:id="593"/>
      <w:r>
        <w:t>: Saved trending file</w:t>
      </w:r>
      <w:bookmarkEnd w:id="594"/>
      <w:bookmarkEnd w:id="595"/>
      <w:bookmarkEnd w:id="596"/>
    </w:p>
    <w:p w:rsidR="001018E2" w:rsidRDefault="001018E2" w:rsidP="00F66955">
      <w:pPr>
        <w:rPr>
          <w:lang w:val="en-US"/>
        </w:rPr>
      </w:pPr>
    </w:p>
    <w:p w:rsidR="001018E2" w:rsidRDefault="001018E2" w:rsidP="00F66955">
      <w:pPr>
        <w:rPr>
          <w:lang w:val="en-US"/>
        </w:rPr>
      </w:pPr>
    </w:p>
    <w:p w:rsidR="001018E2" w:rsidRDefault="001018E2" w:rsidP="00F66955">
      <w:pPr>
        <w:rPr>
          <w:lang w:val="en-US"/>
        </w:rPr>
      </w:pPr>
    </w:p>
    <w:p w:rsidR="001018E2" w:rsidRDefault="001018E2" w:rsidP="00F66955">
      <w:pPr>
        <w:rPr>
          <w:lang w:val="en-US"/>
        </w:rPr>
      </w:pPr>
    </w:p>
    <w:p w:rsidR="001018E2" w:rsidRDefault="001018E2" w:rsidP="00F66955">
      <w:pPr>
        <w:rPr>
          <w:lang w:val="en-US"/>
        </w:rPr>
      </w:pPr>
    </w:p>
    <w:p w:rsidR="001018E2" w:rsidRDefault="001018E2" w:rsidP="00F66955">
      <w:pPr>
        <w:rPr>
          <w:lang w:val="en-US"/>
        </w:rPr>
      </w:pPr>
    </w:p>
    <w:p w:rsidR="00F66955" w:rsidRDefault="00F66955" w:rsidP="00F66955">
      <w:pPr>
        <w:rPr>
          <w:lang w:val="en-US"/>
        </w:rPr>
      </w:pPr>
    </w:p>
    <w:p w:rsidR="00F66955" w:rsidRDefault="00F66955" w:rsidP="00F66955">
      <w:pPr>
        <w:rPr>
          <w:lang w:val="en-US"/>
        </w:rPr>
      </w:pPr>
    </w:p>
    <w:p w:rsidR="00CC7667" w:rsidRDefault="00CC7667" w:rsidP="00F66955">
      <w:pPr>
        <w:rPr>
          <w:lang w:val="en-US"/>
        </w:rPr>
      </w:pPr>
    </w:p>
    <w:p w:rsidR="00CC7667" w:rsidRDefault="00CC7667" w:rsidP="00F66955">
      <w:pPr>
        <w:rPr>
          <w:lang w:val="en-US"/>
        </w:rPr>
      </w:pPr>
    </w:p>
    <w:p w:rsidR="00CC7667" w:rsidRDefault="00CC7667" w:rsidP="00F66955">
      <w:pPr>
        <w:rPr>
          <w:lang w:val="en-US"/>
        </w:rPr>
      </w:pPr>
    </w:p>
    <w:p w:rsidR="00CC7667" w:rsidRDefault="00CC7667" w:rsidP="00F66955">
      <w:pPr>
        <w:rPr>
          <w:lang w:val="en-US"/>
        </w:rPr>
      </w:pPr>
    </w:p>
    <w:p w:rsidR="00CC7667" w:rsidRDefault="00CC7667" w:rsidP="00F66955">
      <w:pPr>
        <w:rPr>
          <w:lang w:val="en-US"/>
        </w:rPr>
      </w:pPr>
    </w:p>
    <w:p w:rsidR="00CC7667" w:rsidRDefault="00CC7667" w:rsidP="00F66955">
      <w:pPr>
        <w:rPr>
          <w:lang w:val="en-US"/>
        </w:rPr>
      </w:pPr>
    </w:p>
    <w:p w:rsidR="000B78FB" w:rsidRDefault="000B78FB" w:rsidP="000B78FB">
      <w:pPr>
        <w:pStyle w:val="Heading2"/>
        <w:rPr>
          <w:lang w:val="en-US"/>
        </w:rPr>
      </w:pPr>
      <w:bookmarkStart w:id="597" w:name="_Toc275956025"/>
      <w:bookmarkStart w:id="598" w:name="_Toc372884113"/>
      <w:bookmarkStart w:id="599" w:name="_Toc404942456"/>
      <w:r w:rsidRPr="00310C70">
        <w:rPr>
          <w:lang w:val="en-US"/>
        </w:rPr>
        <w:t>Alarm stations</w:t>
      </w:r>
      <w:bookmarkEnd w:id="597"/>
      <w:bookmarkEnd w:id="598"/>
      <w:bookmarkEnd w:id="599"/>
    </w:p>
    <w:p w:rsidR="000B78FB" w:rsidRPr="000B78FB" w:rsidRDefault="000B78FB" w:rsidP="000B78FB">
      <w:pPr>
        <w:rPr>
          <w:lang w:val="en-US"/>
        </w:rPr>
      </w:pPr>
    </w:p>
    <w:p w:rsidR="000B78FB" w:rsidRDefault="000B78FB" w:rsidP="000B78FB">
      <w:pPr>
        <w:rPr>
          <w:lang w:val="en-US"/>
        </w:rPr>
      </w:pPr>
      <w:r>
        <w:rPr>
          <w:lang w:val="en-US"/>
        </w:rPr>
        <w:t xml:space="preserve">The installation on board can be divided into different parts (alarm stations) which all can have different rights concerning the completion of alarms. Besides that it is proficient to have different rights for different groups onboard it is also prescribed by organizations such as Lloyds Register etc. there are preset names to choose from. </w:t>
      </w:r>
      <w:r>
        <w:rPr>
          <w:lang w:val="en-US"/>
        </w:rPr>
        <w:br/>
        <w:t>These groups can be setup with specific alarm-rights. You can understand that the crewmess has other rights on alarms as the Engine Room or the Wheelhouse. Also the same goes for many other stations around the ship as there are the captain’s cabin, Flybridge, etc.</w:t>
      </w:r>
    </w:p>
    <w:p w:rsidR="000B78FB" w:rsidRPr="00E41CC8" w:rsidRDefault="000B78FB" w:rsidP="000B78FB">
      <w:pPr>
        <w:rPr>
          <w:lang w:val="en-US"/>
        </w:rPr>
      </w:pPr>
    </w:p>
    <w:p w:rsidR="000B78FB" w:rsidRDefault="000B78FB" w:rsidP="000B78FB">
      <w:pPr>
        <w:pStyle w:val="Heading3"/>
        <w:rPr>
          <w:lang w:val="en-US"/>
        </w:rPr>
      </w:pPr>
      <w:bookmarkStart w:id="600" w:name="_Toc350866705"/>
      <w:bookmarkStart w:id="601" w:name="_Toc372884114"/>
      <w:bookmarkStart w:id="602" w:name="_Toc404942457"/>
      <w:r>
        <w:rPr>
          <w:lang w:val="en-US"/>
        </w:rPr>
        <w:t>Alarm Matrix</w:t>
      </w:r>
      <w:bookmarkEnd w:id="600"/>
      <w:bookmarkEnd w:id="601"/>
      <w:bookmarkEnd w:id="602"/>
    </w:p>
    <w:p w:rsidR="000B78FB" w:rsidRPr="000B78FB" w:rsidRDefault="000B78FB" w:rsidP="000B78FB">
      <w:pPr>
        <w:rPr>
          <w:lang w:val="en-US"/>
        </w:rPr>
      </w:pPr>
    </w:p>
    <w:p w:rsidR="000B78FB" w:rsidRDefault="000B78FB" w:rsidP="000B78FB">
      <w:pPr>
        <w:rPr>
          <w:lang w:val="en-US"/>
        </w:rPr>
      </w:pPr>
      <w:r>
        <w:rPr>
          <w:lang w:val="en-US"/>
        </w:rPr>
        <w:t xml:space="preserve">The alarm matrix defines which alarms get to which workstation or panel, what a workstation or panel is allowed to do and which rights workstations or panels have. This all in sequential order and within range of class rules. </w:t>
      </w:r>
    </w:p>
    <w:p w:rsidR="000B78FB" w:rsidRDefault="000B78FB" w:rsidP="000B78FB">
      <w:pPr>
        <w:rPr>
          <w:lang w:val="en-US"/>
        </w:rPr>
      </w:pPr>
    </w:p>
    <w:p w:rsidR="000B78FB" w:rsidRDefault="000B78FB" w:rsidP="000B78FB">
      <w:pPr>
        <w:rPr>
          <w:lang w:val="en-US"/>
        </w:rPr>
      </w:pPr>
      <w:r>
        <w:rPr>
          <w:lang w:val="en-US"/>
        </w:rPr>
        <w:t>If you start up the system the first time, the matrix will be set to standard. If this is not the case you can remove the “AlarmPanels.uc.ini” out of the network folder and restart. NavVision will start a new default matrix.</w:t>
      </w:r>
    </w:p>
    <w:p w:rsidR="000B78FB" w:rsidRDefault="000B78FB" w:rsidP="000B78FB">
      <w:pPr>
        <w:rPr>
          <w:i/>
          <w:lang w:val="en-US"/>
        </w:rPr>
      </w:pPr>
      <w:r>
        <w:rPr>
          <w:bCs/>
          <w:i/>
          <w:noProof/>
          <w:lang w:val="nl-NL" w:eastAsia="nl-NL"/>
        </w:rPr>
        <w:drawing>
          <wp:anchor distT="0" distB="0" distL="114300" distR="114300" simplePos="0" relativeHeight="251723776" behindDoc="0" locked="0" layoutInCell="1" allowOverlap="1" wp14:anchorId="077DE07A" wp14:editId="031957E7">
            <wp:simplePos x="0" y="0"/>
            <wp:positionH relativeFrom="column">
              <wp:posOffset>0</wp:posOffset>
            </wp:positionH>
            <wp:positionV relativeFrom="paragraph">
              <wp:posOffset>121920</wp:posOffset>
            </wp:positionV>
            <wp:extent cx="513715" cy="449580"/>
            <wp:effectExtent l="19050" t="0" r="635" b="0"/>
            <wp:wrapSquare wrapText="bothSides"/>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critical.png"/>
                    <pic:cNvPicPr/>
                  </pic:nvPicPr>
                  <pic:blipFill>
                    <a:blip r:embed="rId11" cstate="print"/>
                    <a:stretch>
                      <a:fillRect/>
                    </a:stretch>
                  </pic:blipFill>
                  <pic:spPr>
                    <a:xfrm>
                      <a:off x="0" y="0"/>
                      <a:ext cx="513715" cy="449580"/>
                    </a:xfrm>
                    <a:prstGeom prst="rect">
                      <a:avLst/>
                    </a:prstGeom>
                  </pic:spPr>
                </pic:pic>
              </a:graphicData>
            </a:graphic>
          </wp:anchor>
        </w:drawing>
      </w:r>
    </w:p>
    <w:p w:rsidR="000B78FB" w:rsidRDefault="000B78FB" w:rsidP="000B78FB">
      <w:pPr>
        <w:rPr>
          <w:i/>
          <w:lang w:val="en-US"/>
        </w:rPr>
      </w:pPr>
      <w:r>
        <w:rPr>
          <w:i/>
          <w:lang w:val="en-US"/>
        </w:rPr>
        <w:t xml:space="preserve"> Although an engineer or administrator can alter these settings, we at NavVision will deliver the system within class rules. Any alteration is solely the responsibility of the administrator.</w:t>
      </w:r>
    </w:p>
    <w:p w:rsidR="000B78FB" w:rsidRDefault="000B78FB" w:rsidP="000B78FB">
      <w:pPr>
        <w:rPr>
          <w:lang w:val="en-US"/>
        </w:rPr>
      </w:pPr>
    </w:p>
    <w:p w:rsidR="000B78FB" w:rsidRDefault="000B78FB" w:rsidP="000B78FB">
      <w:pPr>
        <w:rPr>
          <w:lang w:val="en-US"/>
        </w:rPr>
      </w:pPr>
    </w:p>
    <w:p w:rsidR="000B78FB" w:rsidRDefault="000B78FB" w:rsidP="000B78FB">
      <w:pPr>
        <w:rPr>
          <w:lang w:val="en-US"/>
        </w:rPr>
      </w:pPr>
    </w:p>
    <w:p w:rsidR="000B78FB" w:rsidRDefault="000B78FB" w:rsidP="000B78FB">
      <w:pPr>
        <w:rPr>
          <w:lang w:val="en-US"/>
        </w:rPr>
      </w:pPr>
    </w:p>
    <w:p w:rsidR="000B78FB" w:rsidRDefault="000B78FB" w:rsidP="000B78FB">
      <w:pPr>
        <w:rPr>
          <w:lang w:val="en-US"/>
        </w:rPr>
      </w:pPr>
    </w:p>
    <w:p w:rsidR="000B78FB" w:rsidRDefault="000B78FB" w:rsidP="000B78FB">
      <w:pPr>
        <w:rPr>
          <w:lang w:val="en-US"/>
        </w:rPr>
      </w:pPr>
    </w:p>
    <w:p w:rsidR="000B78FB" w:rsidRDefault="000B78FB" w:rsidP="000B78FB">
      <w:pPr>
        <w:rPr>
          <w:lang w:val="en-US"/>
        </w:rPr>
      </w:pPr>
    </w:p>
    <w:p w:rsidR="000B78FB" w:rsidRDefault="000B78FB" w:rsidP="000B78FB">
      <w:pPr>
        <w:rPr>
          <w:lang w:val="en-US"/>
        </w:rPr>
      </w:pPr>
    </w:p>
    <w:p w:rsidR="000B78FB" w:rsidRDefault="000B78FB" w:rsidP="000B78FB">
      <w:pPr>
        <w:rPr>
          <w:lang w:val="en-US"/>
        </w:rPr>
      </w:pPr>
    </w:p>
    <w:p w:rsidR="000B78FB" w:rsidRDefault="000B78FB" w:rsidP="000B78FB">
      <w:pPr>
        <w:rPr>
          <w:lang w:val="en-US"/>
        </w:rPr>
      </w:pPr>
    </w:p>
    <w:p w:rsidR="000B78FB" w:rsidRDefault="000B78FB" w:rsidP="000B78FB">
      <w:pPr>
        <w:rPr>
          <w:lang w:val="en-US"/>
        </w:rPr>
      </w:pPr>
    </w:p>
    <w:p w:rsidR="000B78FB" w:rsidRDefault="000B78FB" w:rsidP="000B78FB">
      <w:pPr>
        <w:rPr>
          <w:lang w:val="en-US"/>
        </w:rPr>
      </w:pPr>
    </w:p>
    <w:p w:rsidR="000B78FB" w:rsidRDefault="000B78FB" w:rsidP="000B78FB">
      <w:pPr>
        <w:rPr>
          <w:lang w:val="en-US"/>
        </w:rPr>
      </w:pPr>
    </w:p>
    <w:p w:rsidR="000B78FB" w:rsidRDefault="000B78FB" w:rsidP="000B78FB">
      <w:pPr>
        <w:rPr>
          <w:lang w:val="en-US"/>
        </w:rPr>
      </w:pPr>
    </w:p>
    <w:p w:rsidR="000B78FB" w:rsidRDefault="000B78FB" w:rsidP="000B78FB">
      <w:pPr>
        <w:rPr>
          <w:lang w:val="en-US"/>
        </w:rPr>
      </w:pPr>
    </w:p>
    <w:p w:rsidR="000B78FB" w:rsidRDefault="000B78FB" w:rsidP="000B78FB">
      <w:pPr>
        <w:rPr>
          <w:lang w:val="en-US"/>
        </w:rPr>
      </w:pPr>
    </w:p>
    <w:p w:rsidR="000B78FB" w:rsidRDefault="000B78FB" w:rsidP="000B78FB">
      <w:pPr>
        <w:rPr>
          <w:lang w:val="en-US"/>
        </w:rPr>
      </w:pPr>
    </w:p>
    <w:p w:rsidR="000B78FB" w:rsidRDefault="000B78FB" w:rsidP="000B78FB">
      <w:pPr>
        <w:rPr>
          <w:lang w:val="en-US"/>
        </w:rPr>
      </w:pPr>
    </w:p>
    <w:p w:rsidR="000B78FB" w:rsidRDefault="000B78FB" w:rsidP="000B78FB">
      <w:pPr>
        <w:rPr>
          <w:lang w:val="en-US"/>
        </w:rPr>
      </w:pPr>
    </w:p>
    <w:p w:rsidR="000B78FB" w:rsidRDefault="000B78FB" w:rsidP="000B78FB">
      <w:pPr>
        <w:rPr>
          <w:lang w:val="en-US"/>
        </w:rPr>
      </w:pPr>
    </w:p>
    <w:p w:rsidR="000B78FB" w:rsidRDefault="000B78FB" w:rsidP="000B78FB">
      <w:pPr>
        <w:rPr>
          <w:lang w:val="en-US"/>
        </w:rPr>
      </w:pPr>
    </w:p>
    <w:p w:rsidR="000B78FB" w:rsidRDefault="000B78FB" w:rsidP="000B78FB">
      <w:pPr>
        <w:rPr>
          <w:lang w:val="en-US"/>
        </w:rPr>
      </w:pPr>
    </w:p>
    <w:p w:rsidR="000B78FB" w:rsidRDefault="000B78FB" w:rsidP="000B78FB">
      <w:pPr>
        <w:rPr>
          <w:lang w:val="en-US"/>
        </w:rPr>
      </w:pPr>
    </w:p>
    <w:p w:rsidR="000B78FB" w:rsidRDefault="000B78FB" w:rsidP="000B78FB">
      <w:pPr>
        <w:rPr>
          <w:lang w:val="en-US"/>
        </w:rPr>
      </w:pPr>
    </w:p>
    <w:p w:rsidR="000B78FB" w:rsidRDefault="000B78FB" w:rsidP="000B78FB">
      <w:pPr>
        <w:rPr>
          <w:lang w:val="en-US"/>
        </w:rPr>
      </w:pPr>
    </w:p>
    <w:p w:rsidR="000B78FB" w:rsidRPr="000B78FB" w:rsidRDefault="000B78FB" w:rsidP="000B78FB">
      <w:pPr>
        <w:rPr>
          <w:lang w:val="en-US"/>
        </w:rPr>
      </w:pPr>
    </w:p>
    <w:p w:rsidR="000B78FB" w:rsidRDefault="000B78FB" w:rsidP="000B78FB">
      <w:pPr>
        <w:pStyle w:val="Heading3"/>
        <w:rPr>
          <w:lang w:val="en-US"/>
        </w:rPr>
      </w:pPr>
      <w:bookmarkStart w:id="603" w:name="_Toc350866707"/>
      <w:bookmarkStart w:id="604" w:name="_Toc372884116"/>
      <w:bookmarkStart w:id="605" w:name="_Toc404942458"/>
      <w:r>
        <w:rPr>
          <w:lang w:val="en-US"/>
        </w:rPr>
        <w:t>The matrix</w:t>
      </w:r>
      <w:bookmarkEnd w:id="603"/>
      <w:bookmarkEnd w:id="604"/>
      <w:bookmarkEnd w:id="605"/>
    </w:p>
    <w:p w:rsidR="000B78FB" w:rsidRDefault="000B78FB" w:rsidP="000B78FB">
      <w:pPr>
        <w:rPr>
          <w:lang w:val="en-US"/>
        </w:rPr>
      </w:pPr>
      <w:r>
        <w:rPr>
          <w:lang w:val="en-US"/>
        </w:rPr>
        <w:t xml:space="preserve">The matrix can be found in NavVision under Tools/Alarm Stations (see </w:t>
      </w:r>
      <w:r>
        <w:rPr>
          <w:lang w:val="en-US"/>
        </w:rPr>
        <w:fldChar w:fldCharType="begin"/>
      </w:r>
      <w:r>
        <w:rPr>
          <w:lang w:val="en-US"/>
        </w:rPr>
        <w:instrText xml:space="preserve"> REF _Ref350863603 \h </w:instrText>
      </w:r>
      <w:r>
        <w:rPr>
          <w:lang w:val="en-US"/>
        </w:rPr>
      </w:r>
      <w:r>
        <w:rPr>
          <w:lang w:val="en-US"/>
        </w:rPr>
        <w:fldChar w:fldCharType="separate"/>
      </w:r>
      <w:r w:rsidR="00B2370E">
        <w:t xml:space="preserve">Figure </w:t>
      </w:r>
      <w:r w:rsidR="00B2370E">
        <w:rPr>
          <w:noProof/>
        </w:rPr>
        <w:t>5</w:t>
      </w:r>
      <w:r w:rsidR="00B2370E">
        <w:noBreakHyphen/>
      </w:r>
      <w:r w:rsidR="00B2370E">
        <w:rPr>
          <w:noProof/>
        </w:rPr>
        <w:t>30</w:t>
      </w:r>
      <w:r>
        <w:rPr>
          <w:lang w:val="en-US"/>
        </w:rPr>
        <w:fldChar w:fldCharType="end"/>
      </w:r>
      <w:r>
        <w:rPr>
          <w:lang w:val="en-US"/>
        </w:rPr>
        <w:t>).</w:t>
      </w:r>
    </w:p>
    <w:p w:rsidR="000B78FB" w:rsidRDefault="000B78FB" w:rsidP="000B78FB">
      <w:pPr>
        <w:rPr>
          <w:lang w:val="en-US"/>
        </w:rPr>
      </w:pPr>
    </w:p>
    <w:p w:rsidR="000B78FB" w:rsidRDefault="000B78FB" w:rsidP="000B78FB">
      <w:pPr>
        <w:rPr>
          <w:lang w:val="en-US"/>
        </w:rPr>
      </w:pPr>
      <w:r>
        <w:rPr>
          <w:noProof/>
          <w:lang w:val="nl-NL" w:eastAsia="nl-NL"/>
        </w:rPr>
        <w:drawing>
          <wp:inline distT="0" distB="0" distL="0" distR="0" wp14:anchorId="7E4DF981" wp14:editId="1069B9BD">
            <wp:extent cx="4561368" cy="4379030"/>
            <wp:effectExtent l="0" t="0" r="0" b="2540"/>
            <wp:docPr id="350" name="Afbeelding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9"/>
                    <a:stretch>
                      <a:fillRect/>
                    </a:stretch>
                  </pic:blipFill>
                  <pic:spPr>
                    <a:xfrm>
                      <a:off x="0" y="0"/>
                      <a:ext cx="4562612" cy="4380224"/>
                    </a:xfrm>
                    <a:prstGeom prst="rect">
                      <a:avLst/>
                    </a:prstGeom>
                  </pic:spPr>
                </pic:pic>
              </a:graphicData>
            </a:graphic>
          </wp:inline>
        </w:drawing>
      </w:r>
    </w:p>
    <w:p w:rsidR="000B78FB" w:rsidRDefault="000B78FB" w:rsidP="000B78FB">
      <w:pPr>
        <w:pStyle w:val="Onderschrift"/>
      </w:pPr>
      <w:bookmarkStart w:id="606" w:name="_Ref350863603"/>
      <w:bookmarkStart w:id="607" w:name="_Toc350866742"/>
      <w:bookmarkStart w:id="608" w:name="_Toc372884342"/>
      <w:bookmarkStart w:id="609" w:name="_Toc404942642"/>
      <w:r>
        <w:t xml:space="preserve">Figure </w:t>
      </w:r>
      <w:r w:rsidR="00F414EE">
        <w:fldChar w:fldCharType="begin"/>
      </w:r>
      <w:r w:rsidR="00F414EE">
        <w:instrText xml:space="preserve"> STYLEREF 1 \s </w:instrText>
      </w:r>
      <w:r w:rsidR="00F414EE">
        <w:fldChar w:fldCharType="separate"/>
      </w:r>
      <w:r w:rsidR="00B2370E">
        <w:rPr>
          <w:noProof/>
        </w:rPr>
        <w:t>5</w:t>
      </w:r>
      <w:r w:rsidR="00F414EE">
        <w:fldChar w:fldCharType="end"/>
      </w:r>
      <w:r w:rsidR="00F414EE">
        <w:noBreakHyphen/>
      </w:r>
      <w:r w:rsidR="00F414EE">
        <w:fldChar w:fldCharType="begin"/>
      </w:r>
      <w:r w:rsidR="00F414EE">
        <w:instrText xml:space="preserve"> SEQ Figure \* ARABIC \s 1 </w:instrText>
      </w:r>
      <w:r w:rsidR="00F414EE">
        <w:fldChar w:fldCharType="separate"/>
      </w:r>
      <w:r w:rsidR="00B2370E">
        <w:rPr>
          <w:noProof/>
        </w:rPr>
        <w:t>30</w:t>
      </w:r>
      <w:r w:rsidR="00F414EE">
        <w:fldChar w:fldCharType="end"/>
      </w:r>
      <w:bookmarkEnd w:id="606"/>
      <w:r>
        <w:t>: Station Matrix</w:t>
      </w:r>
      <w:bookmarkEnd w:id="607"/>
      <w:bookmarkEnd w:id="608"/>
      <w:bookmarkEnd w:id="609"/>
    </w:p>
    <w:p w:rsidR="000B78FB" w:rsidRDefault="000B78FB" w:rsidP="000B78FB">
      <w:r>
        <w:t>As you can see the default settings are already in place. Things you cannot do are protected and will show a grey line. Additional settings that are allowed are shown with a red line.</w:t>
      </w:r>
    </w:p>
    <w:p w:rsidR="000B78FB" w:rsidRDefault="000B78FB" w:rsidP="000B78FB">
      <w:pPr>
        <w:pStyle w:val="Heading4"/>
        <w:rPr>
          <w:lang w:val="en-US"/>
        </w:rPr>
      </w:pPr>
      <w:bookmarkStart w:id="610" w:name="_Toc275956027"/>
      <w:bookmarkStart w:id="611" w:name="_Toc350866708"/>
      <w:bookmarkStart w:id="612" w:name="_Toc372884117"/>
      <w:bookmarkStart w:id="613" w:name="_Toc404942459"/>
      <w:r>
        <w:rPr>
          <w:lang w:val="en-US"/>
        </w:rPr>
        <w:t>This station</w:t>
      </w:r>
      <w:bookmarkEnd w:id="610"/>
      <w:bookmarkEnd w:id="611"/>
      <w:bookmarkEnd w:id="612"/>
      <w:bookmarkEnd w:id="613"/>
    </w:p>
    <w:p w:rsidR="000B78FB" w:rsidRPr="000B78FB" w:rsidRDefault="000B78FB" w:rsidP="000B78FB">
      <w:pPr>
        <w:rPr>
          <w:lang w:val="en-US"/>
        </w:rPr>
      </w:pPr>
    </w:p>
    <w:p w:rsidR="000B78FB" w:rsidRDefault="000B78FB" w:rsidP="000B78FB">
      <w:pPr>
        <w:rPr>
          <w:lang w:val="en-US"/>
        </w:rPr>
      </w:pPr>
      <w:r>
        <w:rPr>
          <w:lang w:val="en-US"/>
        </w:rPr>
        <w:t>Defines the station this computer is set on. All the alarm settings of that station are also valid for the PC screen you are working on. If set to “Not Assigned” no specific alarm restriction is set. All alarms will be visible and can be silenced or acknowledged.</w:t>
      </w:r>
    </w:p>
    <w:p w:rsidR="000B78FB" w:rsidRDefault="000B78FB" w:rsidP="000B78FB">
      <w:pPr>
        <w:pStyle w:val="Heading4"/>
        <w:rPr>
          <w:lang w:val="en-US"/>
        </w:rPr>
      </w:pPr>
      <w:bookmarkStart w:id="614" w:name="_Toc350866709"/>
      <w:bookmarkStart w:id="615" w:name="_Toc372884118"/>
      <w:bookmarkStart w:id="616" w:name="_Toc404942460"/>
      <w:r>
        <w:rPr>
          <w:lang w:val="en-US"/>
        </w:rPr>
        <w:t>Is fallback for</w:t>
      </w:r>
      <w:bookmarkEnd w:id="614"/>
      <w:bookmarkEnd w:id="615"/>
      <w:bookmarkEnd w:id="616"/>
    </w:p>
    <w:p w:rsidR="000B78FB" w:rsidRPr="000B78FB" w:rsidRDefault="000B78FB" w:rsidP="000B78FB">
      <w:pPr>
        <w:rPr>
          <w:lang w:val="en-US"/>
        </w:rPr>
      </w:pPr>
    </w:p>
    <w:p w:rsidR="000B78FB" w:rsidRDefault="000B78FB" w:rsidP="000B78FB">
      <w:pPr>
        <w:rPr>
          <w:lang w:val="en-US"/>
        </w:rPr>
      </w:pPr>
      <w:r>
        <w:rPr>
          <w:lang w:val="en-US"/>
        </w:rPr>
        <w:t>This defines which rights this computer will get once the station set in this box is not working. If this would be the wheelhouse pc it could be a fallback station for the engine room. When the engine room pc should be out for whatever reason, the wheelhouse station will take over the tasks and rights of the engine room pc. This way all the important tasks can still be handled.</w:t>
      </w:r>
    </w:p>
    <w:p w:rsidR="000B78FB" w:rsidRDefault="000B78FB" w:rsidP="000B78FB">
      <w:pPr>
        <w:pStyle w:val="Heading4"/>
        <w:rPr>
          <w:lang w:val="en-US"/>
        </w:rPr>
      </w:pPr>
      <w:bookmarkStart w:id="617" w:name="_Toc350866710"/>
      <w:bookmarkStart w:id="618" w:name="_Toc372884119"/>
      <w:bookmarkStart w:id="619" w:name="_Toc404942461"/>
      <w:r>
        <w:rPr>
          <w:lang w:val="en-US"/>
        </w:rPr>
        <w:lastRenderedPageBreak/>
        <w:t>Show all alarm stations</w:t>
      </w:r>
      <w:bookmarkEnd w:id="617"/>
      <w:bookmarkEnd w:id="618"/>
      <w:bookmarkEnd w:id="619"/>
    </w:p>
    <w:p w:rsidR="000B78FB" w:rsidRPr="000B78FB" w:rsidRDefault="000B78FB" w:rsidP="000B78FB">
      <w:pPr>
        <w:rPr>
          <w:lang w:val="en-US"/>
        </w:rPr>
      </w:pPr>
    </w:p>
    <w:p w:rsidR="000B78FB" w:rsidRDefault="000B78FB" w:rsidP="000B78FB">
      <w:pPr>
        <w:rPr>
          <w:lang w:val="en-US"/>
        </w:rPr>
      </w:pPr>
      <w:r>
        <w:rPr>
          <w:lang w:val="en-US"/>
        </w:rPr>
        <w:t>Ticking this box switches between showing all, or all available alarmstations.</w:t>
      </w:r>
    </w:p>
    <w:p w:rsidR="000B78FB" w:rsidRDefault="000B78FB" w:rsidP="000B78FB">
      <w:pPr>
        <w:pStyle w:val="Heading4"/>
        <w:rPr>
          <w:lang w:val="en-US"/>
        </w:rPr>
      </w:pPr>
      <w:bookmarkStart w:id="620" w:name="_Toc350866711"/>
      <w:bookmarkStart w:id="621" w:name="_Toc372884120"/>
      <w:bookmarkStart w:id="622" w:name="_Toc404942462"/>
      <w:r>
        <w:rPr>
          <w:lang w:val="en-US"/>
        </w:rPr>
        <w:t>Alarm group rights/Duty alarm rights</w:t>
      </w:r>
      <w:bookmarkEnd w:id="620"/>
      <w:bookmarkEnd w:id="621"/>
      <w:bookmarkEnd w:id="622"/>
    </w:p>
    <w:p w:rsidR="000B78FB" w:rsidRPr="000B78FB" w:rsidRDefault="000B78FB" w:rsidP="000B78FB">
      <w:pPr>
        <w:rPr>
          <w:lang w:val="en-US"/>
        </w:rPr>
      </w:pPr>
    </w:p>
    <w:p w:rsidR="000B78FB" w:rsidRPr="00977D95" w:rsidRDefault="000B78FB" w:rsidP="000B78FB">
      <w:pPr>
        <w:rPr>
          <w:lang w:val="en-US"/>
        </w:rPr>
      </w:pPr>
      <w:r>
        <w:rPr>
          <w:lang w:val="en-US"/>
        </w:rPr>
        <w:t>Choose either of these two to switch between changing alarm group rights or duty alarm rights.</w:t>
      </w:r>
    </w:p>
    <w:p w:rsidR="000B78FB" w:rsidRDefault="000B78FB" w:rsidP="000B78FB">
      <w:pPr>
        <w:pStyle w:val="Heading4"/>
        <w:rPr>
          <w:lang w:val="en-US"/>
        </w:rPr>
      </w:pPr>
      <w:bookmarkStart w:id="623" w:name="_Toc275956028"/>
      <w:bookmarkStart w:id="624" w:name="_Toc350866712"/>
      <w:bookmarkStart w:id="625" w:name="_Toc372884121"/>
      <w:bookmarkStart w:id="626" w:name="_Toc404942463"/>
      <w:r>
        <w:rPr>
          <w:lang w:val="en-US"/>
        </w:rPr>
        <w:t>Adjustments</w:t>
      </w:r>
      <w:bookmarkEnd w:id="623"/>
      <w:bookmarkEnd w:id="624"/>
      <w:bookmarkEnd w:id="625"/>
      <w:bookmarkEnd w:id="626"/>
    </w:p>
    <w:p w:rsidR="000B78FB" w:rsidRPr="000B78FB" w:rsidRDefault="000B78FB" w:rsidP="000B78FB">
      <w:pPr>
        <w:rPr>
          <w:lang w:val="en-US"/>
        </w:rPr>
      </w:pPr>
    </w:p>
    <w:p w:rsidR="000B78FB" w:rsidRDefault="000B78FB" w:rsidP="000B78FB">
      <w:pPr>
        <w:pStyle w:val="Text"/>
        <w:rPr>
          <w:lang w:val="en-US"/>
        </w:rPr>
      </w:pPr>
      <w:r>
        <w:rPr>
          <w:lang w:val="en-US"/>
        </w:rPr>
        <w:t>On the left pane you can choose the alarm station to be adjusted. The adjustments will only be valid for that particular station. When you choose to set this station (i.e. Alarm station bridge) on an alarm panel or another Server</w:t>
      </w:r>
      <w:r>
        <w:rPr>
          <w:lang w:val="en-US"/>
        </w:rPr>
        <w:fldChar w:fldCharType="begin"/>
      </w:r>
      <w:r>
        <w:rPr>
          <w:lang w:val="en-US"/>
        </w:rPr>
        <w:instrText xml:space="preserve"> XE "</w:instrText>
      </w:r>
      <w:r>
        <w:instrText>Server"</w:instrText>
      </w:r>
      <w:r>
        <w:rPr>
          <w:lang w:val="en-US"/>
        </w:rPr>
        <w:instrText xml:space="preserve"> </w:instrText>
      </w:r>
      <w:r>
        <w:rPr>
          <w:lang w:val="en-US"/>
        </w:rPr>
        <w:fldChar w:fldCharType="end"/>
      </w:r>
      <w:r>
        <w:rPr>
          <w:lang w:val="en-US"/>
        </w:rPr>
        <w:t xml:space="preserve"> or client, these will have the same settings automatically.</w:t>
      </w:r>
    </w:p>
    <w:p w:rsidR="000B78FB" w:rsidRDefault="000B78FB" w:rsidP="000B78FB">
      <w:pPr>
        <w:pStyle w:val="Text"/>
        <w:rPr>
          <w:b/>
          <w:lang w:val="en-US"/>
        </w:rPr>
      </w:pPr>
    </w:p>
    <w:p w:rsidR="000B78FB" w:rsidRPr="00CC6A63" w:rsidRDefault="000B78FB" w:rsidP="000B78FB">
      <w:pPr>
        <w:pStyle w:val="Text"/>
        <w:rPr>
          <w:i/>
          <w:lang w:val="en-US"/>
        </w:rPr>
      </w:pPr>
      <w:r>
        <w:rPr>
          <w:bCs/>
          <w:i/>
          <w:noProof/>
          <w:lang w:val="nl-NL" w:eastAsia="nl-NL"/>
        </w:rPr>
        <w:drawing>
          <wp:anchor distT="0" distB="0" distL="114300" distR="114300" simplePos="0" relativeHeight="251725824" behindDoc="0" locked="0" layoutInCell="1" allowOverlap="1" wp14:anchorId="4307330B" wp14:editId="063E0D5C">
            <wp:simplePos x="0" y="0"/>
            <wp:positionH relativeFrom="column">
              <wp:posOffset>0</wp:posOffset>
            </wp:positionH>
            <wp:positionV relativeFrom="paragraph">
              <wp:posOffset>161290</wp:posOffset>
            </wp:positionV>
            <wp:extent cx="513715" cy="449580"/>
            <wp:effectExtent l="19050" t="0" r="635" b="0"/>
            <wp:wrapSquare wrapText="bothSides"/>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critical.png"/>
                    <pic:cNvPicPr/>
                  </pic:nvPicPr>
                  <pic:blipFill>
                    <a:blip r:embed="rId11" cstate="print"/>
                    <a:stretch>
                      <a:fillRect/>
                    </a:stretch>
                  </pic:blipFill>
                  <pic:spPr>
                    <a:xfrm>
                      <a:off x="0" y="0"/>
                      <a:ext cx="513715" cy="449580"/>
                    </a:xfrm>
                    <a:prstGeom prst="rect">
                      <a:avLst/>
                    </a:prstGeom>
                  </pic:spPr>
                </pic:pic>
              </a:graphicData>
            </a:graphic>
          </wp:anchor>
        </w:drawing>
      </w:r>
    </w:p>
    <w:p w:rsidR="000B78FB" w:rsidRPr="00CC6A63" w:rsidRDefault="000B78FB" w:rsidP="000B78FB">
      <w:pPr>
        <w:pStyle w:val="Text"/>
        <w:rPr>
          <w:i/>
          <w:lang w:val="en-US"/>
        </w:rPr>
      </w:pPr>
      <w:r w:rsidRPr="00CC6A63">
        <w:rPr>
          <w:i/>
          <w:lang w:val="en-US"/>
        </w:rPr>
        <w:t xml:space="preserve">All the settings in the diverse </w:t>
      </w:r>
      <w:r>
        <w:rPr>
          <w:i/>
          <w:lang w:val="en-US"/>
        </w:rPr>
        <w:t>a</w:t>
      </w:r>
      <w:r w:rsidRPr="00CC6A63">
        <w:rPr>
          <w:i/>
          <w:lang w:val="en-US"/>
        </w:rPr>
        <w:t>larm stations will automatically be set in all the other pc’s (servers and clients) which are connected. Y</w:t>
      </w:r>
      <w:r>
        <w:rPr>
          <w:i/>
          <w:lang w:val="en-US"/>
        </w:rPr>
        <w:t>ou won’t have to change all PC’s</w:t>
      </w:r>
      <w:r w:rsidRPr="00CC6A63">
        <w:rPr>
          <w:i/>
          <w:lang w:val="en-US"/>
        </w:rPr>
        <w:t xml:space="preserve"> separately. </w:t>
      </w:r>
      <w:r>
        <w:rPr>
          <w:i/>
          <w:lang w:val="en-US"/>
        </w:rPr>
        <w:t>On</w:t>
      </w:r>
      <w:r w:rsidRPr="00CC6A63">
        <w:rPr>
          <w:i/>
          <w:lang w:val="en-US"/>
        </w:rPr>
        <w:t xml:space="preserve"> the left pane</w:t>
      </w:r>
      <w:r>
        <w:rPr>
          <w:i/>
          <w:lang w:val="en-US"/>
        </w:rPr>
        <w:t>l</w:t>
      </w:r>
      <w:r w:rsidRPr="00CC6A63">
        <w:rPr>
          <w:i/>
          <w:lang w:val="en-US"/>
        </w:rPr>
        <w:t xml:space="preserve"> you will find all the groups that are available in the system. Groups that are in </w:t>
      </w:r>
      <w:r>
        <w:rPr>
          <w:i/>
          <w:lang w:val="en-US"/>
        </w:rPr>
        <w:t>use by the system are shown</w:t>
      </w:r>
      <w:r w:rsidRPr="00CC6A63">
        <w:rPr>
          <w:i/>
          <w:lang w:val="en-US"/>
        </w:rPr>
        <w:t xml:space="preserve"> </w:t>
      </w:r>
      <w:r>
        <w:rPr>
          <w:i/>
          <w:lang w:val="en-US"/>
        </w:rPr>
        <w:t>in the right pane</w:t>
      </w:r>
      <w:r w:rsidRPr="00CC6A63">
        <w:rPr>
          <w:i/>
          <w:lang w:val="en-US"/>
        </w:rPr>
        <w:t>. Other gro</w:t>
      </w:r>
      <w:r>
        <w:rPr>
          <w:i/>
          <w:lang w:val="en-US"/>
        </w:rPr>
        <w:t>ups will not be available. Y</w:t>
      </w:r>
      <w:r w:rsidRPr="00CC6A63">
        <w:rPr>
          <w:i/>
          <w:lang w:val="en-US"/>
        </w:rPr>
        <w:t>ou can</w:t>
      </w:r>
      <w:r>
        <w:rPr>
          <w:i/>
          <w:lang w:val="en-US"/>
        </w:rPr>
        <w:t xml:space="preserve"> set the alarm options for each separate group.</w:t>
      </w:r>
    </w:p>
    <w:p w:rsidR="000B78FB" w:rsidRPr="00CC6A63" w:rsidRDefault="000B78FB" w:rsidP="000B78FB">
      <w:pPr>
        <w:pStyle w:val="Text"/>
        <w:rPr>
          <w:i/>
          <w:lang w:val="en-US"/>
        </w:rPr>
      </w:pPr>
      <w:r>
        <w:rPr>
          <w:i/>
          <w:lang w:val="en-US"/>
        </w:rPr>
        <w:t xml:space="preserve">When finished, all </w:t>
      </w:r>
      <w:r w:rsidRPr="00CC6A63">
        <w:rPr>
          <w:i/>
          <w:lang w:val="en-US"/>
        </w:rPr>
        <w:t xml:space="preserve">alarm options of each alarm group will be set within the specific </w:t>
      </w:r>
      <w:r>
        <w:rPr>
          <w:i/>
          <w:lang w:val="en-US"/>
        </w:rPr>
        <w:t>a</w:t>
      </w:r>
      <w:r w:rsidRPr="00CC6A63">
        <w:rPr>
          <w:i/>
          <w:lang w:val="en-US"/>
        </w:rPr>
        <w:t>larm</w:t>
      </w:r>
      <w:r>
        <w:rPr>
          <w:i/>
          <w:lang w:val="en-US"/>
        </w:rPr>
        <w:t xml:space="preserve"> </w:t>
      </w:r>
      <w:r w:rsidRPr="00CC6A63">
        <w:rPr>
          <w:i/>
          <w:lang w:val="en-US"/>
        </w:rPr>
        <w:t>stations.</w:t>
      </w:r>
    </w:p>
    <w:p w:rsidR="000B78FB" w:rsidRDefault="000B78FB" w:rsidP="000B78FB">
      <w:pPr>
        <w:rPr>
          <w:lang w:val="en-US"/>
        </w:rPr>
      </w:pPr>
    </w:p>
    <w:p w:rsidR="000B78FB" w:rsidRDefault="000B78FB" w:rsidP="000B78FB">
      <w:pPr>
        <w:rPr>
          <w:lang w:val="en-US"/>
        </w:rPr>
      </w:pPr>
      <w:r>
        <w:rPr>
          <w:lang w:val="en-US"/>
        </w:rPr>
        <w:t>The following options are available for Alarm Group Rights:</w:t>
      </w:r>
    </w:p>
    <w:p w:rsidR="000B78FB" w:rsidRDefault="000B78FB" w:rsidP="000B78FB">
      <w:pPr>
        <w:rPr>
          <w:lang w:val="en-US"/>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44"/>
        <w:gridCol w:w="6718"/>
      </w:tblGrid>
      <w:tr w:rsidR="000B78FB" w:rsidRPr="00281C08" w:rsidTr="000B78FB">
        <w:tc>
          <w:tcPr>
            <w:tcW w:w="2376" w:type="dxa"/>
            <w:shd w:val="clear" w:color="auto" w:fill="0C0C0C"/>
          </w:tcPr>
          <w:p w:rsidR="000B78FB" w:rsidRPr="00281C08" w:rsidRDefault="000B78FB" w:rsidP="000B78FB">
            <w:pPr>
              <w:rPr>
                <w:b/>
                <w:lang w:val="en-US"/>
              </w:rPr>
            </w:pPr>
            <w:r w:rsidRPr="00281C08">
              <w:rPr>
                <w:b/>
                <w:lang w:val="en-US"/>
              </w:rPr>
              <w:t>Alarm group option</w:t>
            </w:r>
          </w:p>
        </w:tc>
        <w:tc>
          <w:tcPr>
            <w:tcW w:w="6836" w:type="dxa"/>
            <w:shd w:val="clear" w:color="auto" w:fill="0C0C0C"/>
          </w:tcPr>
          <w:p w:rsidR="000B78FB" w:rsidRPr="00281C08" w:rsidRDefault="000B78FB" w:rsidP="000B78FB">
            <w:pPr>
              <w:rPr>
                <w:b/>
                <w:lang w:val="en-US"/>
              </w:rPr>
            </w:pPr>
            <w:r w:rsidRPr="00281C08">
              <w:rPr>
                <w:b/>
                <w:lang w:val="en-US"/>
              </w:rPr>
              <w:t xml:space="preserve">Explanation </w:t>
            </w:r>
          </w:p>
        </w:tc>
      </w:tr>
      <w:tr w:rsidR="000B78FB" w:rsidRPr="000F200F" w:rsidTr="000B78FB">
        <w:tc>
          <w:tcPr>
            <w:tcW w:w="2376" w:type="dxa"/>
          </w:tcPr>
          <w:p w:rsidR="000B78FB" w:rsidRPr="009417AF" w:rsidRDefault="000B78FB" w:rsidP="000B78FB">
            <w:pPr>
              <w:rPr>
                <w:lang w:val="en-US"/>
              </w:rPr>
            </w:pPr>
            <w:r w:rsidRPr="009417AF">
              <w:rPr>
                <w:lang w:val="en-US"/>
              </w:rPr>
              <w:t>Visual: status alarms</w:t>
            </w:r>
          </w:p>
        </w:tc>
        <w:tc>
          <w:tcPr>
            <w:tcW w:w="6836" w:type="dxa"/>
          </w:tcPr>
          <w:p w:rsidR="000B78FB" w:rsidRPr="009417AF" w:rsidRDefault="000B78FB" w:rsidP="000B78FB">
            <w:pPr>
              <w:rPr>
                <w:lang w:val="en-US"/>
              </w:rPr>
            </w:pPr>
            <w:r w:rsidRPr="009417AF">
              <w:rPr>
                <w:lang w:val="en-US"/>
              </w:rPr>
              <w:t>Shows any alarm even if it is acknowledged</w:t>
            </w:r>
          </w:p>
        </w:tc>
      </w:tr>
      <w:tr w:rsidR="000B78FB" w:rsidRPr="000F200F" w:rsidTr="000B78FB">
        <w:tc>
          <w:tcPr>
            <w:tcW w:w="2376" w:type="dxa"/>
          </w:tcPr>
          <w:p w:rsidR="000B78FB" w:rsidRPr="009417AF" w:rsidRDefault="000B78FB" w:rsidP="000B78FB">
            <w:pPr>
              <w:rPr>
                <w:lang w:val="en-US"/>
              </w:rPr>
            </w:pPr>
            <w:r w:rsidRPr="009417AF">
              <w:rPr>
                <w:lang w:val="en-US"/>
              </w:rPr>
              <w:t>Visual: new alarms</w:t>
            </w:r>
          </w:p>
        </w:tc>
        <w:tc>
          <w:tcPr>
            <w:tcW w:w="6836" w:type="dxa"/>
          </w:tcPr>
          <w:p w:rsidR="000B78FB" w:rsidRPr="009417AF" w:rsidRDefault="000B78FB" w:rsidP="000B78FB">
            <w:pPr>
              <w:rPr>
                <w:lang w:val="en-US"/>
              </w:rPr>
            </w:pPr>
            <w:r w:rsidRPr="009417AF">
              <w:rPr>
                <w:lang w:val="en-US"/>
              </w:rPr>
              <w:t>Shows new alarms for this group</w:t>
            </w:r>
          </w:p>
        </w:tc>
      </w:tr>
      <w:tr w:rsidR="000B78FB" w:rsidRPr="000F200F" w:rsidTr="000B78FB">
        <w:tc>
          <w:tcPr>
            <w:tcW w:w="2376" w:type="dxa"/>
          </w:tcPr>
          <w:p w:rsidR="000B78FB" w:rsidRPr="009417AF" w:rsidRDefault="000B78FB" w:rsidP="000B78FB">
            <w:pPr>
              <w:rPr>
                <w:lang w:val="en-US"/>
              </w:rPr>
            </w:pPr>
            <w:r w:rsidRPr="009417AF">
              <w:rPr>
                <w:lang w:val="en-US"/>
              </w:rPr>
              <w:t>Buzzer: new alarms</w:t>
            </w:r>
          </w:p>
        </w:tc>
        <w:tc>
          <w:tcPr>
            <w:tcW w:w="6836" w:type="dxa"/>
          </w:tcPr>
          <w:p w:rsidR="000B78FB" w:rsidRPr="009417AF" w:rsidRDefault="000B78FB" w:rsidP="000B78FB">
            <w:pPr>
              <w:rPr>
                <w:lang w:val="en-US"/>
              </w:rPr>
            </w:pPr>
            <w:r w:rsidRPr="009417AF">
              <w:rPr>
                <w:lang w:val="en-US"/>
              </w:rPr>
              <w:t>Sounds buzzer on new alarms for this group</w:t>
            </w:r>
          </w:p>
        </w:tc>
      </w:tr>
      <w:tr w:rsidR="000B78FB" w:rsidRPr="000F200F" w:rsidTr="000B78FB">
        <w:tc>
          <w:tcPr>
            <w:tcW w:w="2376" w:type="dxa"/>
          </w:tcPr>
          <w:p w:rsidR="000B78FB" w:rsidRPr="009417AF" w:rsidRDefault="000B78FB" w:rsidP="000B78FB">
            <w:pPr>
              <w:rPr>
                <w:lang w:val="en-US"/>
              </w:rPr>
            </w:pPr>
            <w:r w:rsidRPr="009417AF">
              <w:rPr>
                <w:lang w:val="en-US"/>
              </w:rPr>
              <w:t>Switch: silence alarms</w:t>
            </w:r>
          </w:p>
        </w:tc>
        <w:tc>
          <w:tcPr>
            <w:tcW w:w="6836" w:type="dxa"/>
          </w:tcPr>
          <w:p w:rsidR="000B78FB" w:rsidRPr="009417AF" w:rsidRDefault="000B78FB" w:rsidP="000B78FB">
            <w:pPr>
              <w:rPr>
                <w:lang w:val="en-US"/>
              </w:rPr>
            </w:pPr>
            <w:r w:rsidRPr="009417AF">
              <w:rPr>
                <w:lang w:val="en-US"/>
              </w:rPr>
              <w:t>Allows to silence the alarms for this group</w:t>
            </w:r>
          </w:p>
        </w:tc>
      </w:tr>
      <w:tr w:rsidR="000B78FB" w:rsidRPr="000F200F" w:rsidTr="000B78FB">
        <w:tc>
          <w:tcPr>
            <w:tcW w:w="2376" w:type="dxa"/>
          </w:tcPr>
          <w:p w:rsidR="000B78FB" w:rsidRPr="009417AF" w:rsidRDefault="000B78FB" w:rsidP="000B78FB">
            <w:pPr>
              <w:rPr>
                <w:lang w:val="en-US"/>
              </w:rPr>
            </w:pPr>
            <w:r w:rsidRPr="009417AF">
              <w:rPr>
                <w:lang w:val="en-US"/>
              </w:rPr>
              <w:t>Switch: reset alarms</w:t>
            </w:r>
          </w:p>
        </w:tc>
        <w:tc>
          <w:tcPr>
            <w:tcW w:w="6836" w:type="dxa"/>
          </w:tcPr>
          <w:p w:rsidR="000B78FB" w:rsidRPr="009417AF" w:rsidRDefault="000B78FB" w:rsidP="000B78FB">
            <w:pPr>
              <w:rPr>
                <w:lang w:val="en-US"/>
              </w:rPr>
            </w:pPr>
            <w:r w:rsidRPr="009417AF">
              <w:rPr>
                <w:lang w:val="en-US"/>
              </w:rPr>
              <w:t>Allows to acknowledge the alarms for this group</w:t>
            </w:r>
          </w:p>
        </w:tc>
      </w:tr>
      <w:tr w:rsidR="000B78FB" w:rsidRPr="000F200F" w:rsidTr="000B78FB">
        <w:tc>
          <w:tcPr>
            <w:tcW w:w="2376" w:type="dxa"/>
          </w:tcPr>
          <w:p w:rsidR="000B78FB" w:rsidRPr="009417AF" w:rsidRDefault="000B78FB" w:rsidP="000B78FB">
            <w:pPr>
              <w:rPr>
                <w:lang w:val="en-US"/>
              </w:rPr>
            </w:pPr>
            <w:r w:rsidRPr="009417AF">
              <w:rPr>
                <w:lang w:val="en-US"/>
              </w:rPr>
              <w:t>Switch: reset timers</w:t>
            </w:r>
          </w:p>
        </w:tc>
        <w:tc>
          <w:tcPr>
            <w:tcW w:w="6836" w:type="dxa"/>
          </w:tcPr>
          <w:p w:rsidR="000B78FB" w:rsidRPr="009417AF" w:rsidRDefault="000B78FB" w:rsidP="000B78FB">
            <w:pPr>
              <w:rPr>
                <w:lang w:val="en-US"/>
              </w:rPr>
            </w:pPr>
            <w:r w:rsidRPr="009417AF">
              <w:rPr>
                <w:lang w:val="en-US"/>
              </w:rPr>
              <w:t>Allows resetting of timers (i.e. dead man’s timer)</w:t>
            </w:r>
          </w:p>
        </w:tc>
      </w:tr>
    </w:tbl>
    <w:p w:rsidR="000B78FB" w:rsidRDefault="000B78FB" w:rsidP="000B78FB">
      <w:pPr>
        <w:pStyle w:val="Onderschrift"/>
      </w:pPr>
      <w:bookmarkStart w:id="627" w:name="_Toc350866747"/>
      <w:bookmarkStart w:id="628" w:name="_Toc404942733"/>
      <w:r>
        <w:t xml:space="preserve">Table </w:t>
      </w:r>
      <w:r>
        <w:fldChar w:fldCharType="begin"/>
      </w:r>
      <w:r>
        <w:instrText xml:space="preserve"> STYLEREF 1 \s </w:instrText>
      </w:r>
      <w:r>
        <w:fldChar w:fldCharType="separate"/>
      </w:r>
      <w:r w:rsidR="00B2370E">
        <w:rPr>
          <w:noProof/>
        </w:rPr>
        <w:t>5</w:t>
      </w:r>
      <w:r>
        <w:fldChar w:fldCharType="end"/>
      </w:r>
      <w:r>
        <w:noBreakHyphen/>
      </w:r>
      <w:r>
        <w:fldChar w:fldCharType="begin"/>
      </w:r>
      <w:r>
        <w:instrText xml:space="preserve"> SEQ Table \* ARABIC \s 1 </w:instrText>
      </w:r>
      <w:r>
        <w:fldChar w:fldCharType="separate"/>
      </w:r>
      <w:r w:rsidR="00B2370E">
        <w:rPr>
          <w:noProof/>
        </w:rPr>
        <w:t>1</w:t>
      </w:r>
      <w:r>
        <w:fldChar w:fldCharType="end"/>
      </w:r>
      <w:r>
        <w:t>: Alarm Group Rights</w:t>
      </w:r>
      <w:bookmarkEnd w:id="627"/>
      <w:bookmarkEnd w:id="628"/>
    </w:p>
    <w:p w:rsidR="000B78FB" w:rsidRDefault="000B78FB" w:rsidP="000B78FB">
      <w:pPr>
        <w:pStyle w:val="Heading4"/>
        <w:rPr>
          <w:lang w:val="en-US"/>
        </w:rPr>
      </w:pPr>
      <w:bookmarkStart w:id="629" w:name="_Toc275956029"/>
      <w:bookmarkStart w:id="630" w:name="_Toc350866713"/>
      <w:bookmarkStart w:id="631" w:name="_Toc372884122"/>
      <w:bookmarkStart w:id="632" w:name="_Toc404942464"/>
      <w:r>
        <w:rPr>
          <w:lang w:val="en-US"/>
        </w:rPr>
        <w:t>How to set</w:t>
      </w:r>
      <w:bookmarkEnd w:id="629"/>
      <w:r>
        <w:rPr>
          <w:lang w:val="en-US"/>
        </w:rPr>
        <w:t xml:space="preserve"> Alarm Group Rights</w:t>
      </w:r>
      <w:bookmarkEnd w:id="630"/>
      <w:bookmarkEnd w:id="631"/>
      <w:bookmarkEnd w:id="632"/>
    </w:p>
    <w:p w:rsidR="000B78FB" w:rsidRPr="000B78FB" w:rsidRDefault="000B78FB" w:rsidP="000B78FB">
      <w:pPr>
        <w:rPr>
          <w:lang w:val="en-US"/>
        </w:rPr>
      </w:pPr>
    </w:p>
    <w:p w:rsidR="000B78FB" w:rsidRDefault="000B78FB" w:rsidP="000B78FB">
      <w:pPr>
        <w:rPr>
          <w:lang w:val="en-US"/>
        </w:rPr>
      </w:pPr>
      <w:r>
        <w:rPr>
          <w:lang w:val="en-US"/>
        </w:rPr>
        <w:t xml:space="preserve">Fields are set separately by pointing the mouse onto that field and right click it. The “Reset” fields will turn to “+” and the other fields will turn to “0” which simultaneously means that the delay is set to “0” minutes. </w:t>
      </w:r>
    </w:p>
    <w:p w:rsidR="000B78FB" w:rsidRDefault="000B78FB" w:rsidP="000B78FB">
      <w:pPr>
        <w:rPr>
          <w:lang w:val="en-US"/>
        </w:rPr>
      </w:pPr>
    </w:p>
    <w:p w:rsidR="000B78FB" w:rsidRDefault="000B78FB" w:rsidP="000B78FB">
      <w:pPr>
        <w:rPr>
          <w:lang w:val="en-US"/>
        </w:rPr>
      </w:pPr>
    </w:p>
    <w:p w:rsidR="000B78FB" w:rsidRDefault="000B78FB" w:rsidP="000B78FB">
      <w:pPr>
        <w:rPr>
          <w:lang w:val="en-US"/>
        </w:rPr>
      </w:pPr>
    </w:p>
    <w:p w:rsidR="000B78FB" w:rsidRDefault="000B78FB" w:rsidP="000B78FB">
      <w:pPr>
        <w:rPr>
          <w:lang w:val="en-US"/>
        </w:rPr>
      </w:pPr>
    </w:p>
    <w:p w:rsidR="000B78FB" w:rsidRDefault="000B78FB" w:rsidP="000B78FB">
      <w:pPr>
        <w:rPr>
          <w:lang w:val="en-US"/>
        </w:rPr>
      </w:pPr>
    </w:p>
    <w:p w:rsidR="000B78FB" w:rsidRDefault="000B78FB" w:rsidP="000B78FB">
      <w:pPr>
        <w:rPr>
          <w:lang w:val="en-US"/>
        </w:rPr>
      </w:pPr>
    </w:p>
    <w:p w:rsidR="000B78FB" w:rsidRDefault="000B78FB" w:rsidP="000B78FB">
      <w:pPr>
        <w:rPr>
          <w:lang w:val="en-US"/>
        </w:rPr>
      </w:pPr>
    </w:p>
    <w:p w:rsidR="000B78FB" w:rsidRDefault="000B78FB" w:rsidP="000B78FB">
      <w:pPr>
        <w:rPr>
          <w:lang w:val="en-US"/>
        </w:rPr>
      </w:pPr>
    </w:p>
    <w:p w:rsidR="000B78FB" w:rsidRDefault="000B78FB" w:rsidP="000B78FB">
      <w:pPr>
        <w:rPr>
          <w:lang w:val="en-US"/>
        </w:rPr>
      </w:pPr>
    </w:p>
    <w:p w:rsidR="000B78FB" w:rsidRDefault="000B78FB" w:rsidP="000B78FB">
      <w:pPr>
        <w:rPr>
          <w:lang w:val="en-US"/>
        </w:rPr>
      </w:pPr>
    </w:p>
    <w:p w:rsidR="000B78FB" w:rsidRDefault="000B78FB" w:rsidP="000B78FB">
      <w:pPr>
        <w:rPr>
          <w:lang w:val="en-US"/>
        </w:rPr>
      </w:pPr>
    </w:p>
    <w:p w:rsidR="000B78FB" w:rsidRDefault="000B78FB" w:rsidP="000B78FB">
      <w:pPr>
        <w:rPr>
          <w:lang w:val="en-US"/>
        </w:rPr>
      </w:pPr>
      <w:r>
        <w:rPr>
          <w:noProof/>
          <w:lang w:val="nl-NL" w:eastAsia="nl-NL"/>
        </w:rPr>
        <w:drawing>
          <wp:inline distT="0" distB="0" distL="0" distR="0" wp14:anchorId="1593262A" wp14:editId="492BE562">
            <wp:extent cx="1695450" cy="1524000"/>
            <wp:effectExtent l="19050" t="0" r="0" b="0"/>
            <wp:docPr id="352"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0"/>
                    <pic:cNvPicPr>
                      <a:picLocks noChangeAspect="1" noChangeArrowheads="1"/>
                    </pic:cNvPicPr>
                  </pic:nvPicPr>
                  <pic:blipFill>
                    <a:blip r:embed="rId250" cstate="print"/>
                    <a:srcRect/>
                    <a:stretch>
                      <a:fillRect/>
                    </a:stretch>
                  </pic:blipFill>
                  <pic:spPr bwMode="auto">
                    <a:xfrm>
                      <a:off x="0" y="0"/>
                      <a:ext cx="1695450" cy="1524000"/>
                    </a:xfrm>
                    <a:prstGeom prst="rect">
                      <a:avLst/>
                    </a:prstGeom>
                    <a:noFill/>
                    <a:ln w="9525">
                      <a:noFill/>
                      <a:miter lim="800000"/>
                      <a:headEnd/>
                      <a:tailEnd/>
                    </a:ln>
                  </pic:spPr>
                </pic:pic>
              </a:graphicData>
            </a:graphic>
          </wp:inline>
        </w:drawing>
      </w:r>
      <w:r>
        <w:rPr>
          <w:lang w:val="en-US"/>
        </w:rPr>
        <w:t xml:space="preserve"> </w:t>
      </w:r>
    </w:p>
    <w:p w:rsidR="000B78FB" w:rsidRDefault="000B78FB" w:rsidP="000B78FB">
      <w:pPr>
        <w:pStyle w:val="Onderschrift"/>
      </w:pPr>
      <w:bookmarkStart w:id="633" w:name="_Toc404942643"/>
      <w:r>
        <w:t xml:space="preserve">Figure </w:t>
      </w:r>
      <w:r w:rsidR="00F414EE">
        <w:fldChar w:fldCharType="begin"/>
      </w:r>
      <w:r w:rsidR="00F414EE">
        <w:instrText xml:space="preserve"> STYLEREF 1 \s </w:instrText>
      </w:r>
      <w:r w:rsidR="00F414EE">
        <w:fldChar w:fldCharType="separate"/>
      </w:r>
      <w:r w:rsidR="00B2370E">
        <w:rPr>
          <w:noProof/>
        </w:rPr>
        <w:t>5</w:t>
      </w:r>
      <w:r w:rsidR="00F414EE">
        <w:fldChar w:fldCharType="end"/>
      </w:r>
      <w:r w:rsidR="00F414EE">
        <w:noBreakHyphen/>
      </w:r>
      <w:r w:rsidR="00F414EE">
        <w:fldChar w:fldCharType="begin"/>
      </w:r>
      <w:r w:rsidR="00F414EE">
        <w:instrText xml:space="preserve"> SEQ Figure \* ARABIC \s 1 </w:instrText>
      </w:r>
      <w:r w:rsidR="00F414EE">
        <w:fldChar w:fldCharType="separate"/>
      </w:r>
      <w:r w:rsidR="00B2370E">
        <w:rPr>
          <w:noProof/>
        </w:rPr>
        <w:t>31</w:t>
      </w:r>
      <w:r w:rsidR="00F414EE">
        <w:fldChar w:fldCharType="end"/>
      </w:r>
      <w:r>
        <w:t>: Settings example</w:t>
      </w:r>
      <w:bookmarkEnd w:id="633"/>
    </w:p>
    <w:p w:rsidR="000B78FB" w:rsidRDefault="000B78FB" w:rsidP="000B78FB">
      <w:pPr>
        <w:rPr>
          <w:lang w:val="en-US"/>
        </w:rPr>
      </w:pPr>
      <w:r>
        <w:rPr>
          <w:lang w:val="en-US"/>
        </w:rPr>
        <w:t xml:space="preserve">If you want to set a field to a higher delay (i.e. you want to silence an alarm for 3 minutes) you must left click the field. A menu will appear where you can change the settings including the delay time. Check “Enable the selected cells” and choose a delay time. You can choose the delay time in minutes or seconds by checking the appropriate box (see </w:t>
      </w:r>
      <w:r>
        <w:rPr>
          <w:lang w:val="en-US"/>
        </w:rPr>
        <w:fldChar w:fldCharType="begin"/>
      </w:r>
      <w:r>
        <w:rPr>
          <w:lang w:val="en-US"/>
        </w:rPr>
        <w:instrText xml:space="preserve"> REF _Ref333481090 \h </w:instrText>
      </w:r>
      <w:r>
        <w:rPr>
          <w:lang w:val="en-US"/>
        </w:rPr>
      </w:r>
      <w:r>
        <w:rPr>
          <w:lang w:val="en-US"/>
        </w:rPr>
        <w:fldChar w:fldCharType="separate"/>
      </w:r>
      <w:r w:rsidR="00B2370E" w:rsidRPr="00D92197">
        <w:t xml:space="preserve">Figure </w:t>
      </w:r>
      <w:r w:rsidR="00B2370E">
        <w:rPr>
          <w:noProof/>
        </w:rPr>
        <w:t>5</w:t>
      </w:r>
      <w:r w:rsidR="00B2370E">
        <w:noBreakHyphen/>
      </w:r>
      <w:r w:rsidR="00B2370E">
        <w:rPr>
          <w:noProof/>
        </w:rPr>
        <w:t>32</w:t>
      </w:r>
      <w:r>
        <w:rPr>
          <w:lang w:val="en-US"/>
        </w:rPr>
        <w:fldChar w:fldCharType="end"/>
      </w:r>
      <w:r>
        <w:rPr>
          <w:lang w:val="en-US"/>
        </w:rPr>
        <w:t>).</w:t>
      </w:r>
    </w:p>
    <w:p w:rsidR="00752B73" w:rsidRDefault="00752B73" w:rsidP="000B78FB">
      <w:pPr>
        <w:rPr>
          <w:lang w:val="en-US"/>
        </w:rPr>
      </w:pPr>
    </w:p>
    <w:p w:rsidR="000B78FB" w:rsidRDefault="000B78FB" w:rsidP="000B78FB">
      <w:pPr>
        <w:rPr>
          <w:lang w:val="en-US"/>
        </w:rPr>
      </w:pPr>
    </w:p>
    <w:p w:rsidR="000B78FB" w:rsidRDefault="000B78FB" w:rsidP="000B78FB">
      <w:pPr>
        <w:keepNext/>
      </w:pPr>
      <w:r>
        <w:rPr>
          <w:noProof/>
          <w:lang w:val="nl-NL" w:eastAsia="nl-NL"/>
        </w:rPr>
        <w:drawing>
          <wp:inline distT="0" distB="0" distL="0" distR="0" wp14:anchorId="340BCF6C" wp14:editId="44212E83">
            <wp:extent cx="5939790" cy="1676605"/>
            <wp:effectExtent l="0" t="0" r="3810" b="0"/>
            <wp:docPr id="353" name="Afbeelding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1"/>
                    <a:stretch>
                      <a:fillRect/>
                    </a:stretch>
                  </pic:blipFill>
                  <pic:spPr>
                    <a:xfrm>
                      <a:off x="0" y="0"/>
                      <a:ext cx="5939790" cy="1676605"/>
                    </a:xfrm>
                    <a:prstGeom prst="rect">
                      <a:avLst/>
                    </a:prstGeom>
                  </pic:spPr>
                </pic:pic>
              </a:graphicData>
            </a:graphic>
          </wp:inline>
        </w:drawing>
      </w:r>
    </w:p>
    <w:p w:rsidR="000B78FB" w:rsidRPr="00D92197" w:rsidRDefault="000B78FB" w:rsidP="000B78FB">
      <w:pPr>
        <w:pStyle w:val="Onderschrift"/>
      </w:pPr>
      <w:bookmarkStart w:id="634" w:name="_Ref333481090"/>
      <w:bookmarkStart w:id="635" w:name="_Toc350866743"/>
      <w:bookmarkStart w:id="636" w:name="_Toc372884343"/>
      <w:bookmarkStart w:id="637" w:name="_Toc404942644"/>
      <w:r w:rsidRPr="00D92197">
        <w:t xml:space="preserve">Figure </w:t>
      </w:r>
      <w:r w:rsidR="00F414EE">
        <w:fldChar w:fldCharType="begin"/>
      </w:r>
      <w:r w:rsidR="00F414EE">
        <w:instrText xml:space="preserve"> STYLEREF 1 \s </w:instrText>
      </w:r>
      <w:r w:rsidR="00F414EE">
        <w:fldChar w:fldCharType="separate"/>
      </w:r>
      <w:r w:rsidR="00B2370E">
        <w:rPr>
          <w:noProof/>
        </w:rPr>
        <w:t>5</w:t>
      </w:r>
      <w:r w:rsidR="00F414EE">
        <w:fldChar w:fldCharType="end"/>
      </w:r>
      <w:r w:rsidR="00F414EE">
        <w:noBreakHyphen/>
      </w:r>
      <w:r w:rsidR="00F414EE">
        <w:fldChar w:fldCharType="begin"/>
      </w:r>
      <w:r w:rsidR="00F414EE">
        <w:instrText xml:space="preserve"> SEQ Figure \* ARABIC \s 1 </w:instrText>
      </w:r>
      <w:r w:rsidR="00F414EE">
        <w:fldChar w:fldCharType="separate"/>
      </w:r>
      <w:r w:rsidR="00B2370E">
        <w:rPr>
          <w:noProof/>
        </w:rPr>
        <w:t>32</w:t>
      </w:r>
      <w:r w:rsidR="00F414EE">
        <w:fldChar w:fldCharType="end"/>
      </w:r>
      <w:bookmarkEnd w:id="634"/>
      <w:r w:rsidRPr="00D92197">
        <w:t>: Alarm station settings</w:t>
      </w:r>
      <w:bookmarkEnd w:id="635"/>
      <w:bookmarkEnd w:id="636"/>
      <w:bookmarkEnd w:id="637"/>
    </w:p>
    <w:p w:rsidR="000B78FB" w:rsidRDefault="000B78FB" w:rsidP="000B78FB">
      <w:pPr>
        <w:rPr>
          <w:lang w:val="en-US"/>
        </w:rPr>
      </w:pPr>
      <w:r>
        <w:rPr>
          <w:lang w:val="en-US"/>
        </w:rPr>
        <w:t xml:space="preserve">In addition, you can do this for different cells at the same time, by clicking and dragging the mouse over the preferred cells (see </w:t>
      </w:r>
      <w:r>
        <w:rPr>
          <w:lang w:val="en-US"/>
        </w:rPr>
        <w:fldChar w:fldCharType="begin"/>
      </w:r>
      <w:r>
        <w:rPr>
          <w:lang w:val="en-US"/>
        </w:rPr>
        <w:instrText xml:space="preserve"> REF _Ref333481116 \h </w:instrText>
      </w:r>
      <w:r>
        <w:rPr>
          <w:lang w:val="en-US"/>
        </w:rPr>
      </w:r>
      <w:r>
        <w:rPr>
          <w:lang w:val="en-US"/>
        </w:rPr>
        <w:fldChar w:fldCharType="separate"/>
      </w:r>
      <w:r w:rsidR="00B2370E" w:rsidRPr="00D92197">
        <w:t xml:space="preserve">Figure </w:t>
      </w:r>
      <w:r w:rsidR="00B2370E">
        <w:rPr>
          <w:noProof/>
        </w:rPr>
        <w:t>5</w:t>
      </w:r>
      <w:r w:rsidR="00B2370E">
        <w:noBreakHyphen/>
      </w:r>
      <w:r w:rsidR="00B2370E">
        <w:rPr>
          <w:noProof/>
        </w:rPr>
        <w:t>33</w:t>
      </w:r>
      <w:r>
        <w:rPr>
          <w:lang w:val="en-US"/>
        </w:rPr>
        <w:fldChar w:fldCharType="end"/>
      </w:r>
      <w:r>
        <w:rPr>
          <w:lang w:val="en-US"/>
        </w:rPr>
        <w:t>).</w:t>
      </w:r>
      <w:r>
        <w:rPr>
          <w:lang w:val="en-US"/>
        </w:rPr>
        <w:br/>
      </w:r>
    </w:p>
    <w:p w:rsidR="000B78FB" w:rsidRDefault="000B78FB" w:rsidP="000B78FB">
      <w:pPr>
        <w:keepNext/>
      </w:pPr>
      <w:r>
        <w:rPr>
          <w:noProof/>
          <w:lang w:val="nl-NL" w:eastAsia="nl-NL"/>
        </w:rPr>
        <w:drawing>
          <wp:inline distT="0" distB="0" distL="0" distR="0" wp14:anchorId="48022DFB" wp14:editId="16AAE096">
            <wp:extent cx="1571625" cy="1897176"/>
            <wp:effectExtent l="0" t="0" r="0" b="8255"/>
            <wp:docPr id="354" name="Afbeelding 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
                    <pic:cNvPicPr>
                      <a:picLocks noChangeAspect="1" noChangeArrowheads="1"/>
                    </pic:cNvPicPr>
                  </pic:nvPicPr>
                  <pic:blipFill>
                    <a:blip r:embed="rId252" cstate="print"/>
                    <a:srcRect/>
                    <a:stretch>
                      <a:fillRect/>
                    </a:stretch>
                  </pic:blipFill>
                  <pic:spPr bwMode="auto">
                    <a:xfrm>
                      <a:off x="0" y="0"/>
                      <a:ext cx="1572368" cy="1898073"/>
                    </a:xfrm>
                    <a:prstGeom prst="rect">
                      <a:avLst/>
                    </a:prstGeom>
                    <a:noFill/>
                    <a:ln w="9525">
                      <a:noFill/>
                      <a:miter lim="800000"/>
                      <a:headEnd/>
                      <a:tailEnd/>
                    </a:ln>
                  </pic:spPr>
                </pic:pic>
              </a:graphicData>
            </a:graphic>
          </wp:inline>
        </w:drawing>
      </w:r>
    </w:p>
    <w:p w:rsidR="000B78FB" w:rsidRPr="00D92197" w:rsidRDefault="000B78FB" w:rsidP="000B78FB">
      <w:pPr>
        <w:pStyle w:val="Onderschrift"/>
      </w:pPr>
      <w:bookmarkStart w:id="638" w:name="_Ref333481116"/>
      <w:bookmarkStart w:id="639" w:name="_Toc350866744"/>
      <w:bookmarkStart w:id="640" w:name="_Toc372884344"/>
      <w:bookmarkStart w:id="641" w:name="_Toc404942645"/>
      <w:r w:rsidRPr="00D92197">
        <w:t xml:space="preserve">Figure </w:t>
      </w:r>
      <w:r w:rsidR="00F414EE">
        <w:fldChar w:fldCharType="begin"/>
      </w:r>
      <w:r w:rsidR="00F414EE">
        <w:instrText xml:space="preserve"> STYLEREF 1 \s </w:instrText>
      </w:r>
      <w:r w:rsidR="00F414EE">
        <w:fldChar w:fldCharType="separate"/>
      </w:r>
      <w:r w:rsidR="00B2370E">
        <w:rPr>
          <w:noProof/>
        </w:rPr>
        <w:t>5</w:t>
      </w:r>
      <w:r w:rsidR="00F414EE">
        <w:fldChar w:fldCharType="end"/>
      </w:r>
      <w:r w:rsidR="00F414EE">
        <w:noBreakHyphen/>
      </w:r>
      <w:r w:rsidR="00F414EE">
        <w:fldChar w:fldCharType="begin"/>
      </w:r>
      <w:r w:rsidR="00F414EE">
        <w:instrText xml:space="preserve"> SEQ Figure \* ARABIC \s 1 </w:instrText>
      </w:r>
      <w:r w:rsidR="00F414EE">
        <w:fldChar w:fldCharType="separate"/>
      </w:r>
      <w:r w:rsidR="00B2370E">
        <w:rPr>
          <w:noProof/>
        </w:rPr>
        <w:t>33</w:t>
      </w:r>
      <w:r w:rsidR="00F414EE">
        <w:fldChar w:fldCharType="end"/>
      </w:r>
      <w:bookmarkEnd w:id="638"/>
      <w:r w:rsidRPr="00D92197">
        <w:t>: Select by dragging</w:t>
      </w:r>
      <w:bookmarkEnd w:id="639"/>
      <w:bookmarkEnd w:id="640"/>
      <w:bookmarkEnd w:id="641"/>
    </w:p>
    <w:p w:rsidR="000B78FB" w:rsidRDefault="000B78FB" w:rsidP="000B78FB">
      <w:pPr>
        <w:rPr>
          <w:lang w:val="en-US"/>
        </w:rPr>
      </w:pPr>
      <w:r>
        <w:rPr>
          <w:lang w:val="en-US"/>
        </w:rPr>
        <w:t>If you want to disable the alarm settings, deselect the checkbox “Enable the selected cells”.</w:t>
      </w:r>
    </w:p>
    <w:p w:rsidR="00752B73" w:rsidRDefault="00752B73" w:rsidP="000B78FB">
      <w:pPr>
        <w:rPr>
          <w:lang w:val="en-US"/>
        </w:rPr>
      </w:pPr>
    </w:p>
    <w:p w:rsidR="00752B73" w:rsidRDefault="00752B73" w:rsidP="000B78FB">
      <w:pPr>
        <w:rPr>
          <w:lang w:val="en-US"/>
        </w:rPr>
      </w:pPr>
    </w:p>
    <w:p w:rsidR="00752B73" w:rsidRDefault="00752B73" w:rsidP="000B78FB">
      <w:pPr>
        <w:rPr>
          <w:lang w:val="en-US"/>
        </w:rPr>
      </w:pPr>
    </w:p>
    <w:p w:rsidR="000B78FB" w:rsidRDefault="000B78FB" w:rsidP="000B78FB">
      <w:pPr>
        <w:rPr>
          <w:lang w:val="en-US"/>
        </w:rPr>
      </w:pPr>
    </w:p>
    <w:p w:rsidR="000B78FB" w:rsidRDefault="000B78FB" w:rsidP="000B78FB">
      <w:pPr>
        <w:rPr>
          <w:lang w:val="en-US"/>
        </w:rPr>
      </w:pPr>
      <w:r>
        <w:rPr>
          <w:lang w:val="en-US"/>
        </w:rPr>
        <w:t>The following options are available for Duty Alarm Rights:</w:t>
      </w:r>
    </w:p>
    <w:p w:rsidR="000B78FB" w:rsidRDefault="000B78FB" w:rsidP="000B78FB">
      <w:pPr>
        <w:rPr>
          <w:lang w:val="en-US"/>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45"/>
        <w:gridCol w:w="6717"/>
      </w:tblGrid>
      <w:tr w:rsidR="000B78FB" w:rsidRPr="00281C08" w:rsidTr="000B78FB">
        <w:tc>
          <w:tcPr>
            <w:tcW w:w="2376" w:type="dxa"/>
            <w:shd w:val="clear" w:color="auto" w:fill="0C0C0C"/>
          </w:tcPr>
          <w:p w:rsidR="000B78FB" w:rsidRPr="00281C08" w:rsidRDefault="000B78FB" w:rsidP="000B78FB">
            <w:pPr>
              <w:rPr>
                <w:b/>
                <w:lang w:val="en-US"/>
              </w:rPr>
            </w:pPr>
            <w:r w:rsidRPr="00281C08">
              <w:rPr>
                <w:b/>
                <w:lang w:val="en-US"/>
              </w:rPr>
              <w:t>Alarm group option</w:t>
            </w:r>
          </w:p>
        </w:tc>
        <w:tc>
          <w:tcPr>
            <w:tcW w:w="6836" w:type="dxa"/>
            <w:shd w:val="clear" w:color="auto" w:fill="0C0C0C"/>
          </w:tcPr>
          <w:p w:rsidR="000B78FB" w:rsidRPr="00281C08" w:rsidRDefault="000B78FB" w:rsidP="000B78FB">
            <w:pPr>
              <w:rPr>
                <w:b/>
                <w:lang w:val="en-US"/>
              </w:rPr>
            </w:pPr>
            <w:r w:rsidRPr="00281C08">
              <w:rPr>
                <w:b/>
                <w:lang w:val="en-US"/>
              </w:rPr>
              <w:t xml:space="preserve">Explanation </w:t>
            </w:r>
          </w:p>
        </w:tc>
      </w:tr>
      <w:tr w:rsidR="000B78FB" w:rsidRPr="000F200F" w:rsidTr="000B78FB">
        <w:tc>
          <w:tcPr>
            <w:tcW w:w="2376" w:type="dxa"/>
          </w:tcPr>
          <w:p w:rsidR="000B78FB" w:rsidRPr="009417AF" w:rsidRDefault="000B78FB" w:rsidP="000B78FB">
            <w:pPr>
              <w:rPr>
                <w:lang w:val="en-US"/>
              </w:rPr>
            </w:pPr>
            <w:r>
              <w:rPr>
                <w:lang w:val="en-US"/>
              </w:rPr>
              <w:t>Call Allowed</w:t>
            </w:r>
          </w:p>
        </w:tc>
        <w:tc>
          <w:tcPr>
            <w:tcW w:w="6836" w:type="dxa"/>
          </w:tcPr>
          <w:p w:rsidR="000B78FB" w:rsidRPr="009417AF" w:rsidRDefault="000B78FB" w:rsidP="000B78FB">
            <w:pPr>
              <w:rPr>
                <w:lang w:val="en-US"/>
              </w:rPr>
            </w:pPr>
            <w:r>
              <w:rPr>
                <w:lang w:val="en-US"/>
              </w:rPr>
              <w:t>Marks if other stations are allowed to call this station</w:t>
            </w:r>
          </w:p>
        </w:tc>
      </w:tr>
      <w:tr w:rsidR="000B78FB" w:rsidRPr="000F200F" w:rsidTr="000B78FB">
        <w:tc>
          <w:tcPr>
            <w:tcW w:w="2376" w:type="dxa"/>
          </w:tcPr>
          <w:p w:rsidR="000B78FB" w:rsidRPr="009417AF" w:rsidRDefault="000B78FB" w:rsidP="000B78FB">
            <w:pPr>
              <w:rPr>
                <w:lang w:val="en-US"/>
              </w:rPr>
            </w:pPr>
            <w:r>
              <w:rPr>
                <w:lang w:val="en-US"/>
              </w:rPr>
              <w:t>Bridge Duty</w:t>
            </w:r>
          </w:p>
        </w:tc>
        <w:tc>
          <w:tcPr>
            <w:tcW w:w="6836" w:type="dxa"/>
          </w:tcPr>
          <w:p w:rsidR="000B78FB" w:rsidRPr="009417AF" w:rsidRDefault="000B78FB" w:rsidP="000B78FB">
            <w:pPr>
              <w:rPr>
                <w:lang w:val="en-US"/>
              </w:rPr>
            </w:pPr>
            <w:r>
              <w:rPr>
                <w:lang w:val="en-US"/>
              </w:rPr>
              <w:t>Marks if station can be selected for Bridge Duty</w:t>
            </w:r>
          </w:p>
        </w:tc>
      </w:tr>
      <w:tr w:rsidR="000B78FB" w:rsidRPr="000F200F" w:rsidTr="000B78FB">
        <w:tc>
          <w:tcPr>
            <w:tcW w:w="2376" w:type="dxa"/>
          </w:tcPr>
          <w:p w:rsidR="000B78FB" w:rsidRPr="009417AF" w:rsidRDefault="000B78FB" w:rsidP="000B78FB">
            <w:pPr>
              <w:rPr>
                <w:lang w:val="en-US"/>
              </w:rPr>
            </w:pPr>
            <w:r>
              <w:rPr>
                <w:lang w:val="en-US"/>
              </w:rPr>
              <w:t>Bridge Duty Select</w:t>
            </w:r>
          </w:p>
        </w:tc>
        <w:tc>
          <w:tcPr>
            <w:tcW w:w="6836" w:type="dxa"/>
          </w:tcPr>
          <w:p w:rsidR="000B78FB" w:rsidRPr="009417AF" w:rsidRDefault="000B78FB" w:rsidP="000B78FB">
            <w:pPr>
              <w:rPr>
                <w:lang w:val="en-US"/>
              </w:rPr>
            </w:pPr>
            <w:r>
              <w:rPr>
                <w:lang w:val="en-US"/>
              </w:rPr>
              <w:t xml:space="preserve">Marks if station can select bridge duty </w:t>
            </w:r>
          </w:p>
        </w:tc>
      </w:tr>
      <w:tr w:rsidR="000B78FB" w:rsidRPr="000F200F" w:rsidTr="000B78FB">
        <w:tc>
          <w:tcPr>
            <w:tcW w:w="2376" w:type="dxa"/>
          </w:tcPr>
          <w:p w:rsidR="000B78FB" w:rsidRPr="009417AF" w:rsidRDefault="000B78FB" w:rsidP="000B78FB">
            <w:pPr>
              <w:rPr>
                <w:lang w:val="en-US"/>
              </w:rPr>
            </w:pPr>
            <w:r>
              <w:rPr>
                <w:lang w:val="en-US"/>
              </w:rPr>
              <w:t>ER Duty</w:t>
            </w:r>
          </w:p>
        </w:tc>
        <w:tc>
          <w:tcPr>
            <w:tcW w:w="6836" w:type="dxa"/>
          </w:tcPr>
          <w:p w:rsidR="000B78FB" w:rsidRPr="009417AF" w:rsidRDefault="000B78FB" w:rsidP="000B78FB">
            <w:pPr>
              <w:rPr>
                <w:lang w:val="en-US"/>
              </w:rPr>
            </w:pPr>
            <w:r>
              <w:rPr>
                <w:lang w:val="en-US"/>
              </w:rPr>
              <w:t>Marks if station can be selected for ER Duty</w:t>
            </w:r>
          </w:p>
        </w:tc>
      </w:tr>
      <w:tr w:rsidR="000B78FB" w:rsidRPr="000F200F" w:rsidTr="000B78FB">
        <w:tc>
          <w:tcPr>
            <w:tcW w:w="2376" w:type="dxa"/>
          </w:tcPr>
          <w:p w:rsidR="000B78FB" w:rsidRPr="009417AF" w:rsidRDefault="000B78FB" w:rsidP="000B78FB">
            <w:pPr>
              <w:rPr>
                <w:lang w:val="en-US"/>
              </w:rPr>
            </w:pPr>
            <w:r>
              <w:rPr>
                <w:lang w:val="en-US"/>
              </w:rPr>
              <w:t>ER Duty Select</w:t>
            </w:r>
          </w:p>
        </w:tc>
        <w:tc>
          <w:tcPr>
            <w:tcW w:w="6836" w:type="dxa"/>
          </w:tcPr>
          <w:p w:rsidR="000B78FB" w:rsidRPr="009417AF" w:rsidRDefault="000B78FB" w:rsidP="000B78FB">
            <w:pPr>
              <w:rPr>
                <w:lang w:val="en-US"/>
              </w:rPr>
            </w:pPr>
            <w:r>
              <w:rPr>
                <w:lang w:val="en-US"/>
              </w:rPr>
              <w:t xml:space="preserve">Marks if station can select ER duty </w:t>
            </w:r>
          </w:p>
        </w:tc>
      </w:tr>
      <w:tr w:rsidR="000B78FB" w:rsidRPr="000F200F" w:rsidTr="000B78FB">
        <w:tc>
          <w:tcPr>
            <w:tcW w:w="2376" w:type="dxa"/>
          </w:tcPr>
          <w:p w:rsidR="000B78FB" w:rsidRPr="009417AF" w:rsidRDefault="000B78FB" w:rsidP="000B78FB">
            <w:pPr>
              <w:rPr>
                <w:lang w:val="en-US"/>
              </w:rPr>
            </w:pPr>
            <w:r>
              <w:rPr>
                <w:lang w:val="en-US"/>
              </w:rPr>
              <w:t>Activate station</w:t>
            </w:r>
          </w:p>
        </w:tc>
        <w:tc>
          <w:tcPr>
            <w:tcW w:w="6836" w:type="dxa"/>
          </w:tcPr>
          <w:p w:rsidR="000B78FB" w:rsidRPr="009417AF" w:rsidRDefault="000B78FB" w:rsidP="000B78FB">
            <w:pPr>
              <w:rPr>
                <w:lang w:val="en-US"/>
              </w:rPr>
            </w:pPr>
            <w:r>
              <w:rPr>
                <w:lang w:val="en-US"/>
              </w:rPr>
              <w:t>Marks if station is allowed to switch on or off</w:t>
            </w:r>
          </w:p>
        </w:tc>
      </w:tr>
    </w:tbl>
    <w:p w:rsidR="000B78FB" w:rsidRDefault="000B78FB" w:rsidP="000B78FB">
      <w:pPr>
        <w:pStyle w:val="Onderschrift"/>
      </w:pPr>
      <w:bookmarkStart w:id="642" w:name="_Toc350866748"/>
      <w:bookmarkStart w:id="643" w:name="_Toc404942734"/>
      <w:r>
        <w:t xml:space="preserve">Table </w:t>
      </w:r>
      <w:r>
        <w:fldChar w:fldCharType="begin"/>
      </w:r>
      <w:r>
        <w:instrText xml:space="preserve"> STYLEREF 1 \s </w:instrText>
      </w:r>
      <w:r>
        <w:fldChar w:fldCharType="separate"/>
      </w:r>
      <w:r w:rsidR="00B2370E">
        <w:rPr>
          <w:noProof/>
        </w:rPr>
        <w:t>5</w:t>
      </w:r>
      <w:r>
        <w:fldChar w:fldCharType="end"/>
      </w:r>
      <w:r>
        <w:noBreakHyphen/>
      </w:r>
      <w:r>
        <w:fldChar w:fldCharType="begin"/>
      </w:r>
      <w:r>
        <w:instrText xml:space="preserve"> SEQ Table \* ARABIC \s 1 </w:instrText>
      </w:r>
      <w:r>
        <w:fldChar w:fldCharType="separate"/>
      </w:r>
      <w:r w:rsidR="00B2370E">
        <w:rPr>
          <w:noProof/>
        </w:rPr>
        <w:t>2</w:t>
      </w:r>
      <w:r>
        <w:fldChar w:fldCharType="end"/>
      </w:r>
      <w:r>
        <w:t>: Duty Alarm Rights</w:t>
      </w:r>
      <w:bookmarkEnd w:id="642"/>
      <w:bookmarkEnd w:id="643"/>
    </w:p>
    <w:p w:rsidR="000B78FB" w:rsidRDefault="000B78FB" w:rsidP="000B78FB">
      <w:r>
        <w:t xml:space="preserve">The “Call Allowed” and “Duty” is shown in the alarm mimic on the main workstations (see </w:t>
      </w:r>
      <w:r>
        <w:fldChar w:fldCharType="begin"/>
      </w:r>
      <w:r>
        <w:instrText xml:space="preserve"> REF _Ref350865558 \h </w:instrText>
      </w:r>
      <w:r>
        <w:fldChar w:fldCharType="separate"/>
      </w:r>
      <w:r w:rsidR="00B2370E">
        <w:t xml:space="preserve">Figure </w:t>
      </w:r>
      <w:r w:rsidR="00B2370E">
        <w:rPr>
          <w:noProof/>
        </w:rPr>
        <w:t>5</w:t>
      </w:r>
      <w:r w:rsidR="00B2370E">
        <w:noBreakHyphen/>
      </w:r>
      <w:r w:rsidR="00B2370E">
        <w:rPr>
          <w:noProof/>
        </w:rPr>
        <w:t>34</w:t>
      </w:r>
      <w:r>
        <w:fldChar w:fldCharType="end"/>
      </w:r>
      <w:r>
        <w:t xml:space="preserve"> and </w:t>
      </w:r>
      <w:r>
        <w:fldChar w:fldCharType="begin"/>
      </w:r>
      <w:r>
        <w:instrText xml:space="preserve"> REF _Ref350865569 \h </w:instrText>
      </w:r>
      <w:r>
        <w:fldChar w:fldCharType="separate"/>
      </w:r>
      <w:r w:rsidR="00B2370E">
        <w:t xml:space="preserve">Figure </w:t>
      </w:r>
      <w:r w:rsidR="00B2370E">
        <w:rPr>
          <w:noProof/>
        </w:rPr>
        <w:t>5</w:t>
      </w:r>
      <w:r w:rsidR="00B2370E">
        <w:noBreakHyphen/>
      </w:r>
      <w:r w:rsidR="00B2370E">
        <w:rPr>
          <w:noProof/>
        </w:rPr>
        <w:t>35</w:t>
      </w:r>
      <w:r>
        <w:fldChar w:fldCharType="end"/>
      </w:r>
      <w:r>
        <w:t>).</w:t>
      </w:r>
    </w:p>
    <w:p w:rsidR="000B78FB" w:rsidRDefault="000B78FB" w:rsidP="000B78FB"/>
    <w:p w:rsidR="000B78FB" w:rsidRDefault="000B78FB" w:rsidP="000B78FB">
      <w:r>
        <w:rPr>
          <w:noProof/>
          <w:lang w:val="nl-NL" w:eastAsia="nl-NL"/>
        </w:rPr>
        <w:drawing>
          <wp:inline distT="0" distB="0" distL="0" distR="0" wp14:anchorId="34768B46" wp14:editId="42C9B96C">
            <wp:extent cx="1857375" cy="3419475"/>
            <wp:effectExtent l="0" t="0" r="9525" b="9525"/>
            <wp:docPr id="192" name="Afbeelding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3"/>
                    <a:stretch>
                      <a:fillRect/>
                    </a:stretch>
                  </pic:blipFill>
                  <pic:spPr>
                    <a:xfrm>
                      <a:off x="0" y="0"/>
                      <a:ext cx="1857375" cy="3419475"/>
                    </a:xfrm>
                    <a:prstGeom prst="rect">
                      <a:avLst/>
                    </a:prstGeom>
                  </pic:spPr>
                </pic:pic>
              </a:graphicData>
            </a:graphic>
          </wp:inline>
        </w:drawing>
      </w:r>
    </w:p>
    <w:p w:rsidR="000B78FB" w:rsidRDefault="000B78FB" w:rsidP="000B78FB">
      <w:pPr>
        <w:pStyle w:val="Onderschrift"/>
      </w:pPr>
      <w:bookmarkStart w:id="644" w:name="_Ref350865558"/>
      <w:bookmarkStart w:id="645" w:name="_Toc350866745"/>
      <w:bookmarkStart w:id="646" w:name="_Toc372884345"/>
      <w:bookmarkStart w:id="647" w:name="_Toc404942646"/>
      <w:r>
        <w:t xml:space="preserve">Figure </w:t>
      </w:r>
      <w:r w:rsidR="00F414EE">
        <w:fldChar w:fldCharType="begin"/>
      </w:r>
      <w:r w:rsidR="00F414EE">
        <w:instrText xml:space="preserve"> STYLEREF 1 \s </w:instrText>
      </w:r>
      <w:r w:rsidR="00F414EE">
        <w:fldChar w:fldCharType="separate"/>
      </w:r>
      <w:r w:rsidR="00B2370E">
        <w:rPr>
          <w:noProof/>
        </w:rPr>
        <w:t>5</w:t>
      </w:r>
      <w:r w:rsidR="00F414EE">
        <w:fldChar w:fldCharType="end"/>
      </w:r>
      <w:r w:rsidR="00F414EE">
        <w:noBreakHyphen/>
      </w:r>
      <w:r w:rsidR="00F414EE">
        <w:fldChar w:fldCharType="begin"/>
      </w:r>
      <w:r w:rsidR="00F414EE">
        <w:instrText xml:space="preserve"> SEQ Figure \* ARABIC \s 1 </w:instrText>
      </w:r>
      <w:r w:rsidR="00F414EE">
        <w:fldChar w:fldCharType="separate"/>
      </w:r>
      <w:r w:rsidR="00B2370E">
        <w:rPr>
          <w:noProof/>
        </w:rPr>
        <w:t>34</w:t>
      </w:r>
      <w:r w:rsidR="00F414EE">
        <w:fldChar w:fldCharType="end"/>
      </w:r>
      <w:bookmarkEnd w:id="644"/>
      <w:r>
        <w:t>: Duty Select function</w:t>
      </w:r>
      <w:bookmarkEnd w:id="645"/>
      <w:bookmarkEnd w:id="646"/>
      <w:bookmarkEnd w:id="647"/>
    </w:p>
    <w:p w:rsidR="000B78FB" w:rsidRDefault="000B78FB" w:rsidP="000B78FB"/>
    <w:p w:rsidR="000B78FB" w:rsidRDefault="000B78FB" w:rsidP="000B78FB"/>
    <w:p w:rsidR="00752B73" w:rsidRDefault="00752B73" w:rsidP="000B78FB"/>
    <w:p w:rsidR="00752B73" w:rsidRDefault="00752B73" w:rsidP="000B78FB"/>
    <w:p w:rsidR="00752B73" w:rsidRDefault="00752B73" w:rsidP="000B78FB"/>
    <w:p w:rsidR="00752B73" w:rsidRDefault="00752B73" w:rsidP="000B78FB"/>
    <w:p w:rsidR="00752B73" w:rsidRDefault="00752B73" w:rsidP="000B78FB"/>
    <w:p w:rsidR="00752B73" w:rsidRDefault="00752B73" w:rsidP="000B78FB"/>
    <w:p w:rsidR="00752B73" w:rsidRDefault="00752B73" w:rsidP="000B78FB"/>
    <w:p w:rsidR="00752B73" w:rsidRDefault="00752B73" w:rsidP="000B78FB"/>
    <w:p w:rsidR="00752B73" w:rsidRDefault="00752B73" w:rsidP="000B78FB"/>
    <w:p w:rsidR="00752B73" w:rsidRDefault="00752B73" w:rsidP="000B78FB"/>
    <w:p w:rsidR="00752B73" w:rsidRDefault="00752B73" w:rsidP="000B78FB"/>
    <w:p w:rsidR="00752B73" w:rsidRDefault="00752B73" w:rsidP="000B78FB"/>
    <w:p w:rsidR="00752B73" w:rsidRDefault="00752B73" w:rsidP="000B78FB"/>
    <w:p w:rsidR="000B78FB" w:rsidRDefault="000B78FB" w:rsidP="000B78FB">
      <w:r>
        <w:rPr>
          <w:noProof/>
          <w:lang w:val="nl-NL" w:eastAsia="nl-NL"/>
        </w:rPr>
        <w:drawing>
          <wp:inline distT="0" distB="0" distL="0" distR="0" wp14:anchorId="4FDB3887" wp14:editId="28147A25">
            <wp:extent cx="1876425" cy="4171950"/>
            <wp:effectExtent l="0" t="0" r="9525" b="0"/>
            <wp:docPr id="355" name="Afbeelding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4"/>
                    <a:stretch>
                      <a:fillRect/>
                    </a:stretch>
                  </pic:blipFill>
                  <pic:spPr>
                    <a:xfrm>
                      <a:off x="0" y="0"/>
                      <a:ext cx="1876425" cy="4171950"/>
                    </a:xfrm>
                    <a:prstGeom prst="rect">
                      <a:avLst/>
                    </a:prstGeom>
                  </pic:spPr>
                </pic:pic>
              </a:graphicData>
            </a:graphic>
          </wp:inline>
        </w:drawing>
      </w:r>
    </w:p>
    <w:p w:rsidR="000B78FB" w:rsidRDefault="000B78FB" w:rsidP="000B78FB">
      <w:pPr>
        <w:pStyle w:val="Onderschrift"/>
      </w:pPr>
      <w:bookmarkStart w:id="648" w:name="_Ref350865569"/>
      <w:bookmarkStart w:id="649" w:name="_Toc350866746"/>
      <w:bookmarkStart w:id="650" w:name="_Toc372884346"/>
      <w:bookmarkStart w:id="651" w:name="_Toc404942647"/>
      <w:r>
        <w:t xml:space="preserve">Figure </w:t>
      </w:r>
      <w:r w:rsidR="00F414EE">
        <w:fldChar w:fldCharType="begin"/>
      </w:r>
      <w:r w:rsidR="00F414EE">
        <w:instrText xml:space="preserve"> STYLEREF 1 \s </w:instrText>
      </w:r>
      <w:r w:rsidR="00F414EE">
        <w:fldChar w:fldCharType="separate"/>
      </w:r>
      <w:r w:rsidR="00B2370E">
        <w:rPr>
          <w:noProof/>
        </w:rPr>
        <w:t>5</w:t>
      </w:r>
      <w:r w:rsidR="00F414EE">
        <w:fldChar w:fldCharType="end"/>
      </w:r>
      <w:r w:rsidR="00F414EE">
        <w:noBreakHyphen/>
      </w:r>
      <w:r w:rsidR="00F414EE">
        <w:fldChar w:fldCharType="begin"/>
      </w:r>
      <w:r w:rsidR="00F414EE">
        <w:instrText xml:space="preserve"> SEQ Figure \* ARABIC \s 1 </w:instrText>
      </w:r>
      <w:r w:rsidR="00F414EE">
        <w:fldChar w:fldCharType="separate"/>
      </w:r>
      <w:r w:rsidR="00B2370E">
        <w:rPr>
          <w:noProof/>
        </w:rPr>
        <w:t>35</w:t>
      </w:r>
      <w:r w:rsidR="00F414EE">
        <w:fldChar w:fldCharType="end"/>
      </w:r>
      <w:bookmarkEnd w:id="648"/>
      <w:r>
        <w:t>: Call Select function</w:t>
      </w:r>
      <w:bookmarkEnd w:id="649"/>
      <w:bookmarkEnd w:id="650"/>
      <w:bookmarkEnd w:id="651"/>
    </w:p>
    <w:p w:rsidR="000B78FB" w:rsidRDefault="000B78FB" w:rsidP="000B78FB"/>
    <w:p w:rsidR="00752B73" w:rsidRDefault="00752B73" w:rsidP="000B78FB">
      <w:pPr>
        <w:rPr>
          <w:i/>
          <w:lang w:val="en-US"/>
        </w:rPr>
      </w:pPr>
      <w:r>
        <w:rPr>
          <w:noProof/>
          <w:lang w:val="nl-NL" w:eastAsia="nl-NL"/>
        </w:rPr>
        <w:drawing>
          <wp:anchor distT="0" distB="0" distL="114300" distR="114300" simplePos="0" relativeHeight="251727872" behindDoc="0" locked="0" layoutInCell="1" allowOverlap="1" wp14:anchorId="349EB4E2" wp14:editId="478E1AF7">
            <wp:simplePos x="0" y="0"/>
            <wp:positionH relativeFrom="column">
              <wp:posOffset>0</wp:posOffset>
            </wp:positionH>
            <wp:positionV relativeFrom="paragraph">
              <wp:posOffset>8890</wp:posOffset>
            </wp:positionV>
            <wp:extent cx="449580" cy="449580"/>
            <wp:effectExtent l="19050" t="0" r="7620" b="0"/>
            <wp:wrapSquare wrapText="bothSides"/>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Warning.png"/>
                    <pic:cNvPicPr/>
                  </pic:nvPicPr>
                  <pic:blipFill>
                    <a:blip r:embed="rId10" cstate="print"/>
                    <a:stretch>
                      <a:fillRect/>
                    </a:stretch>
                  </pic:blipFill>
                  <pic:spPr>
                    <a:xfrm>
                      <a:off x="0" y="0"/>
                      <a:ext cx="449580" cy="449580"/>
                    </a:xfrm>
                    <a:prstGeom prst="rect">
                      <a:avLst/>
                    </a:prstGeom>
                  </pic:spPr>
                </pic:pic>
              </a:graphicData>
            </a:graphic>
          </wp:anchor>
        </w:drawing>
      </w:r>
    </w:p>
    <w:p w:rsidR="000B78FB" w:rsidRDefault="000B78FB" w:rsidP="000B78FB">
      <w:pPr>
        <w:rPr>
          <w:lang w:val="en-US"/>
        </w:rPr>
      </w:pPr>
      <w:r>
        <w:rPr>
          <w:i/>
          <w:lang w:val="en-US"/>
        </w:rPr>
        <w:t xml:space="preserve">The </w:t>
      </w:r>
      <w:r w:rsidR="00752B73">
        <w:rPr>
          <w:i/>
          <w:lang w:val="en-US"/>
        </w:rPr>
        <w:t>NavVision</w:t>
      </w:r>
      <w:r>
        <w:rPr>
          <w:i/>
          <w:lang w:val="en-US"/>
        </w:rPr>
        <w:t xml:space="preserve"> fields for call and duty select can be found under Field Settings/Alarm/Crew/Crew Alarms.</w:t>
      </w:r>
    </w:p>
    <w:p w:rsidR="000B78FB" w:rsidRDefault="000B78FB" w:rsidP="000B78FB">
      <w:pPr>
        <w:rPr>
          <w:lang w:val="en-US"/>
        </w:rPr>
      </w:pPr>
    </w:p>
    <w:p w:rsidR="000B78FB" w:rsidRDefault="000B78FB" w:rsidP="00752B73">
      <w:pPr>
        <w:pStyle w:val="Heading3"/>
        <w:rPr>
          <w:lang w:val="en-US"/>
        </w:rPr>
      </w:pPr>
      <w:bookmarkStart w:id="652" w:name="_Toc350866714"/>
      <w:bookmarkStart w:id="653" w:name="_Toc372884123"/>
      <w:bookmarkStart w:id="654" w:name="_Toc404942465"/>
      <w:r>
        <w:rPr>
          <w:lang w:val="en-US"/>
        </w:rPr>
        <w:t>Background</w:t>
      </w:r>
      <w:bookmarkEnd w:id="652"/>
      <w:bookmarkEnd w:id="653"/>
      <w:bookmarkEnd w:id="654"/>
    </w:p>
    <w:p w:rsidR="00752B73" w:rsidRPr="00752B73" w:rsidRDefault="00752B73" w:rsidP="00752B73">
      <w:pPr>
        <w:rPr>
          <w:lang w:val="en-US"/>
        </w:rPr>
      </w:pPr>
    </w:p>
    <w:p w:rsidR="000B78FB" w:rsidRDefault="000B78FB" w:rsidP="000B78FB">
      <w:pPr>
        <w:rPr>
          <w:lang w:val="en-US"/>
        </w:rPr>
      </w:pPr>
      <w:r>
        <w:rPr>
          <w:lang w:val="en-US"/>
        </w:rPr>
        <w:t xml:space="preserve">To elaborate a little bit further we will explain a bit more about the use of alarm stations. Each station will be in a particular part of the ship (i.e. wheelhouse, engine room, crewmess, chief engineer cabin etc.) All these stations have their own rights on which alarms they can hear or see and how they can act upon such an alarm. For example, the engine room is the place where all the alarms normally will be visible and almost always the only place where alarms can be acknowledged. This is because regulations require that alarms can only be acknowledged on that part of the ship where you can act upon the alarm and take precaution action on that alarm. Now in the crewmess (a public space) all kind of people have access to the workstation. It is not advisable that these people have rights to acknowledge the alarm. So in this space you can set the </w:t>
      </w:r>
      <w:r w:rsidR="00752B73">
        <w:rPr>
          <w:lang w:val="en-US"/>
        </w:rPr>
        <w:t>Alarmstations</w:t>
      </w:r>
      <w:r>
        <w:rPr>
          <w:lang w:val="en-US"/>
        </w:rPr>
        <w:t xml:space="preserve"> rights for the crewmess, so that they don’t have the rights to acknowledge.</w:t>
      </w:r>
    </w:p>
    <w:p w:rsidR="000B78FB" w:rsidRDefault="000B78FB" w:rsidP="000B78FB">
      <w:pPr>
        <w:rPr>
          <w:lang w:val="en-US"/>
        </w:rPr>
      </w:pPr>
    </w:p>
    <w:p w:rsidR="000B78FB" w:rsidRPr="00C71069" w:rsidRDefault="000B78FB" w:rsidP="000B78FB">
      <w:r>
        <w:rPr>
          <w:lang w:val="en-US"/>
        </w:rPr>
        <w:t>You can imagine that in the wheelhouse they do not want to see all the alarms concerning propulsion etc. merely navigational alarms are mostly enough on the bridge. Here you can set the alarm stations to only show navigational alarms and not propulsion alarms.</w:t>
      </w:r>
    </w:p>
    <w:p w:rsidR="000B78FB" w:rsidRPr="00FE388A" w:rsidRDefault="000B78FB" w:rsidP="000B78FB"/>
    <w:p w:rsidR="000B78FB" w:rsidRPr="00612520" w:rsidRDefault="000B78FB" w:rsidP="000B78FB"/>
    <w:p w:rsidR="00CC7667" w:rsidRPr="000B78FB" w:rsidRDefault="00CC7667" w:rsidP="00F66955"/>
    <w:p w:rsidR="00752B73" w:rsidRDefault="00752B73" w:rsidP="00752B73">
      <w:pPr>
        <w:pStyle w:val="Heading3"/>
        <w:rPr>
          <w:lang w:val="en-US"/>
        </w:rPr>
      </w:pPr>
      <w:bookmarkStart w:id="655" w:name="_Toc372884124"/>
      <w:bookmarkStart w:id="656" w:name="_Toc404942466"/>
      <w:r>
        <w:rPr>
          <w:lang w:val="en-US"/>
        </w:rPr>
        <w:t>Alarm Panels</w:t>
      </w:r>
      <w:bookmarkEnd w:id="655"/>
      <w:bookmarkEnd w:id="656"/>
    </w:p>
    <w:p w:rsidR="00752B73" w:rsidRDefault="00752B73" w:rsidP="00752B73">
      <w:pPr>
        <w:rPr>
          <w:lang w:val="en-US"/>
        </w:rPr>
      </w:pPr>
      <w:r>
        <w:rPr>
          <w:lang w:val="en-US"/>
        </w:rPr>
        <w:t>Often we use smaller panels as a workstation in diverse rooms (especially the smaller cabins and messroom) these panels are called DAP (Duty Alarm Panel</w:t>
      </w:r>
      <w:r>
        <w:rPr>
          <w:lang w:val="en-US"/>
        </w:rPr>
        <w:fldChar w:fldCharType="begin"/>
      </w:r>
      <w:r>
        <w:rPr>
          <w:lang w:val="en-US"/>
        </w:rPr>
        <w:instrText xml:space="preserve"> XE "</w:instrText>
      </w:r>
      <w:r w:rsidRPr="00CA46A0">
        <w:rPr>
          <w:lang w:val="en-US"/>
        </w:rPr>
        <w:instrText>DAP"</w:instrText>
      </w:r>
      <w:r>
        <w:rPr>
          <w:lang w:val="en-US"/>
        </w:rPr>
        <w:instrText xml:space="preserve"> </w:instrText>
      </w:r>
      <w:r>
        <w:rPr>
          <w:lang w:val="en-US"/>
        </w:rPr>
        <w:fldChar w:fldCharType="end"/>
      </w:r>
      <w:r>
        <w:rPr>
          <w:lang w:val="en-US"/>
        </w:rPr>
        <w:t xml:space="preserve">). These DAP’s have to be pointed out to the system. Under Alarm Stations&gt;Alarm Panels you can set these DAP’s (see </w:t>
      </w:r>
      <w:r>
        <w:rPr>
          <w:lang w:val="en-US"/>
        </w:rPr>
        <w:fldChar w:fldCharType="begin"/>
      </w:r>
      <w:r>
        <w:rPr>
          <w:lang w:val="en-US"/>
        </w:rPr>
        <w:instrText xml:space="preserve"> REF _Ref333483539 \h </w:instrText>
      </w:r>
      <w:r>
        <w:rPr>
          <w:lang w:val="en-US"/>
        </w:rPr>
      </w:r>
      <w:r>
        <w:rPr>
          <w:lang w:val="en-US"/>
        </w:rPr>
        <w:fldChar w:fldCharType="separate"/>
      </w:r>
      <w:r w:rsidR="00B2370E">
        <w:t xml:space="preserve">Figure </w:t>
      </w:r>
      <w:r w:rsidR="00B2370E">
        <w:rPr>
          <w:noProof/>
        </w:rPr>
        <w:t>5</w:t>
      </w:r>
      <w:r w:rsidR="00B2370E">
        <w:noBreakHyphen/>
      </w:r>
      <w:r w:rsidR="00B2370E">
        <w:rPr>
          <w:noProof/>
        </w:rPr>
        <w:t>36</w:t>
      </w:r>
      <w:r>
        <w:rPr>
          <w:lang w:val="en-US"/>
        </w:rPr>
        <w:fldChar w:fldCharType="end"/>
      </w:r>
      <w:r>
        <w:rPr>
          <w:lang w:val="en-US"/>
        </w:rPr>
        <w:t>).</w:t>
      </w:r>
    </w:p>
    <w:p w:rsidR="00752B73" w:rsidRDefault="00752B73" w:rsidP="00752B73">
      <w:pPr>
        <w:rPr>
          <w:lang w:val="en-US"/>
        </w:rPr>
      </w:pPr>
    </w:p>
    <w:p w:rsidR="00752B73" w:rsidRDefault="00752B73" w:rsidP="00752B73">
      <w:pPr>
        <w:rPr>
          <w:lang w:val="en-US"/>
        </w:rPr>
      </w:pPr>
      <w:r>
        <w:rPr>
          <w:noProof/>
          <w:lang w:val="nl-NL" w:eastAsia="nl-NL"/>
        </w:rPr>
        <w:drawing>
          <wp:inline distT="0" distB="0" distL="0" distR="0" wp14:anchorId="53E9AB7E" wp14:editId="4664D73E">
            <wp:extent cx="5286375" cy="1685925"/>
            <wp:effectExtent l="0" t="0" r="9525" b="9525"/>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286375" cy="1685925"/>
                    </a:xfrm>
                    <a:prstGeom prst="rect">
                      <a:avLst/>
                    </a:prstGeom>
                  </pic:spPr>
                </pic:pic>
              </a:graphicData>
            </a:graphic>
          </wp:inline>
        </w:drawing>
      </w:r>
    </w:p>
    <w:p w:rsidR="00752B73" w:rsidRPr="00514E0F" w:rsidRDefault="00752B73" w:rsidP="00752B73">
      <w:pPr>
        <w:pStyle w:val="Onderschrift"/>
      </w:pPr>
      <w:bookmarkStart w:id="657" w:name="_Ref333483539"/>
      <w:bookmarkStart w:id="658" w:name="_Toc372884347"/>
      <w:bookmarkStart w:id="659" w:name="_Toc404942648"/>
      <w:r>
        <w:t xml:space="preserve">Figure </w:t>
      </w:r>
      <w:r w:rsidR="00F414EE">
        <w:fldChar w:fldCharType="begin"/>
      </w:r>
      <w:r w:rsidR="00F414EE">
        <w:instrText xml:space="preserve"> STYLEREF 1 \s </w:instrText>
      </w:r>
      <w:r w:rsidR="00F414EE">
        <w:fldChar w:fldCharType="separate"/>
      </w:r>
      <w:r w:rsidR="00B2370E">
        <w:rPr>
          <w:noProof/>
        </w:rPr>
        <w:t>5</w:t>
      </w:r>
      <w:r w:rsidR="00F414EE">
        <w:fldChar w:fldCharType="end"/>
      </w:r>
      <w:r w:rsidR="00F414EE">
        <w:noBreakHyphen/>
      </w:r>
      <w:r w:rsidR="00F414EE">
        <w:fldChar w:fldCharType="begin"/>
      </w:r>
      <w:r w:rsidR="00F414EE">
        <w:instrText xml:space="preserve"> SEQ Figure \* ARABIC \s 1 </w:instrText>
      </w:r>
      <w:r w:rsidR="00F414EE">
        <w:fldChar w:fldCharType="separate"/>
      </w:r>
      <w:r w:rsidR="00B2370E">
        <w:rPr>
          <w:noProof/>
        </w:rPr>
        <w:t>36</w:t>
      </w:r>
      <w:r w:rsidR="00F414EE">
        <w:fldChar w:fldCharType="end"/>
      </w:r>
      <w:bookmarkEnd w:id="657"/>
      <w:r>
        <w:t>: Alarm Panels</w:t>
      </w:r>
      <w:bookmarkEnd w:id="658"/>
      <w:bookmarkEnd w:id="659"/>
      <w:r>
        <w:t xml:space="preserve"> </w:t>
      </w:r>
    </w:p>
    <w:p w:rsidR="00752B73" w:rsidRPr="00001CE4" w:rsidRDefault="00752B73" w:rsidP="00752B73">
      <w:pPr>
        <w:rPr>
          <w:lang w:val="en-US"/>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43"/>
        <w:gridCol w:w="6719"/>
      </w:tblGrid>
      <w:tr w:rsidR="00752B73" w:rsidRPr="00281C08" w:rsidTr="00752B73">
        <w:tc>
          <w:tcPr>
            <w:tcW w:w="2343" w:type="dxa"/>
            <w:shd w:val="clear" w:color="auto" w:fill="0C0C0C"/>
          </w:tcPr>
          <w:p w:rsidR="00752B73" w:rsidRPr="00281C08" w:rsidRDefault="00752B73" w:rsidP="001A0422">
            <w:pPr>
              <w:rPr>
                <w:b/>
                <w:lang w:val="en-US"/>
              </w:rPr>
            </w:pPr>
            <w:r w:rsidRPr="00281C08">
              <w:rPr>
                <w:b/>
                <w:lang w:val="en-US"/>
              </w:rPr>
              <w:t>Alarm group option</w:t>
            </w:r>
          </w:p>
        </w:tc>
        <w:tc>
          <w:tcPr>
            <w:tcW w:w="6719" w:type="dxa"/>
            <w:shd w:val="clear" w:color="auto" w:fill="0C0C0C"/>
          </w:tcPr>
          <w:p w:rsidR="00752B73" w:rsidRPr="00281C08" w:rsidRDefault="00752B73" w:rsidP="001A0422">
            <w:pPr>
              <w:rPr>
                <w:b/>
                <w:lang w:val="en-US"/>
              </w:rPr>
            </w:pPr>
            <w:r w:rsidRPr="00281C08">
              <w:rPr>
                <w:b/>
                <w:lang w:val="en-US"/>
              </w:rPr>
              <w:t xml:space="preserve">Explanation </w:t>
            </w:r>
          </w:p>
        </w:tc>
      </w:tr>
      <w:tr w:rsidR="00752B73" w:rsidRPr="000F200F" w:rsidTr="00752B73">
        <w:tc>
          <w:tcPr>
            <w:tcW w:w="2343" w:type="dxa"/>
          </w:tcPr>
          <w:p w:rsidR="00752B73" w:rsidRPr="009417AF" w:rsidRDefault="00752B73" w:rsidP="001A0422">
            <w:pPr>
              <w:rPr>
                <w:lang w:val="en-US"/>
              </w:rPr>
            </w:pPr>
            <w:r>
              <w:rPr>
                <w:lang w:val="en-US"/>
              </w:rPr>
              <w:t>Checkbox</w:t>
            </w:r>
          </w:p>
        </w:tc>
        <w:tc>
          <w:tcPr>
            <w:tcW w:w="6719" w:type="dxa"/>
          </w:tcPr>
          <w:p w:rsidR="00752B73" w:rsidRPr="009417AF" w:rsidRDefault="00752B73" w:rsidP="001A0422">
            <w:pPr>
              <w:rPr>
                <w:lang w:val="en-US"/>
              </w:rPr>
            </w:pPr>
            <w:r>
              <w:rPr>
                <w:lang w:val="en-US"/>
              </w:rPr>
              <w:t>Switch the particular DAP on or off</w:t>
            </w:r>
          </w:p>
        </w:tc>
      </w:tr>
      <w:tr w:rsidR="00752B73" w:rsidRPr="000F200F" w:rsidTr="001A0422">
        <w:tc>
          <w:tcPr>
            <w:tcW w:w="2343" w:type="dxa"/>
          </w:tcPr>
          <w:p w:rsidR="00752B73" w:rsidRPr="009417AF" w:rsidRDefault="00752B73" w:rsidP="00752B73">
            <w:pPr>
              <w:rPr>
                <w:lang w:val="en-US"/>
              </w:rPr>
            </w:pPr>
            <w:r>
              <w:rPr>
                <w:lang w:val="en-US"/>
              </w:rPr>
              <w:t>MAC</w:t>
            </w:r>
          </w:p>
        </w:tc>
        <w:tc>
          <w:tcPr>
            <w:tcW w:w="6719" w:type="dxa"/>
          </w:tcPr>
          <w:p w:rsidR="00752B73" w:rsidRPr="009417AF" w:rsidRDefault="00752B73" w:rsidP="00752B73">
            <w:pPr>
              <w:rPr>
                <w:lang w:val="en-US"/>
              </w:rPr>
            </w:pPr>
            <w:r>
              <w:rPr>
                <w:lang w:val="en-US"/>
              </w:rPr>
              <w:t>Type the MAC-address of the DAP here</w:t>
            </w:r>
          </w:p>
        </w:tc>
      </w:tr>
      <w:tr w:rsidR="00752B73" w:rsidRPr="000F200F" w:rsidTr="00752B73">
        <w:tc>
          <w:tcPr>
            <w:tcW w:w="2343" w:type="dxa"/>
          </w:tcPr>
          <w:p w:rsidR="00752B73" w:rsidRPr="009417AF" w:rsidRDefault="00752B73" w:rsidP="00752B73">
            <w:pPr>
              <w:rPr>
                <w:lang w:val="en-US"/>
              </w:rPr>
            </w:pPr>
            <w:r>
              <w:rPr>
                <w:lang w:val="en-US"/>
              </w:rPr>
              <w:t>IP</w:t>
            </w:r>
            <w:r>
              <w:rPr>
                <w:lang w:val="en-US"/>
              </w:rPr>
              <w:fldChar w:fldCharType="begin"/>
            </w:r>
            <w:r>
              <w:rPr>
                <w:lang w:val="en-US"/>
              </w:rPr>
              <w:instrText xml:space="preserve"> XE "</w:instrText>
            </w:r>
            <w:r>
              <w:instrText>IP"</w:instrText>
            </w:r>
            <w:r>
              <w:rPr>
                <w:lang w:val="en-US"/>
              </w:rPr>
              <w:instrText xml:space="preserve"> </w:instrText>
            </w:r>
            <w:r>
              <w:rPr>
                <w:lang w:val="en-US"/>
              </w:rPr>
              <w:fldChar w:fldCharType="end"/>
            </w:r>
          </w:p>
        </w:tc>
        <w:tc>
          <w:tcPr>
            <w:tcW w:w="6719" w:type="dxa"/>
          </w:tcPr>
          <w:p w:rsidR="00752B73" w:rsidRPr="009417AF" w:rsidRDefault="00752B73" w:rsidP="00752B73">
            <w:pPr>
              <w:rPr>
                <w:lang w:val="en-US"/>
              </w:rPr>
            </w:pPr>
            <w:r>
              <w:rPr>
                <w:lang w:val="en-US"/>
              </w:rPr>
              <w:t>IP</w:t>
            </w:r>
            <w:r>
              <w:rPr>
                <w:lang w:val="en-US"/>
              </w:rPr>
              <w:fldChar w:fldCharType="begin"/>
            </w:r>
            <w:r>
              <w:rPr>
                <w:lang w:val="en-US"/>
              </w:rPr>
              <w:instrText xml:space="preserve"> XE "</w:instrText>
            </w:r>
            <w:r w:rsidRPr="00CA46A0">
              <w:rPr>
                <w:lang w:val="en-US"/>
              </w:rPr>
              <w:instrText>IP"</w:instrText>
            </w:r>
            <w:r>
              <w:rPr>
                <w:lang w:val="en-US"/>
              </w:rPr>
              <w:instrText xml:space="preserve"> </w:instrText>
            </w:r>
            <w:r>
              <w:rPr>
                <w:lang w:val="en-US"/>
              </w:rPr>
              <w:fldChar w:fldCharType="end"/>
            </w:r>
            <w:r>
              <w:rPr>
                <w:lang w:val="en-US"/>
              </w:rPr>
              <w:t xml:space="preserve"> address in range 172.xx.0.81 and so on</w:t>
            </w:r>
          </w:p>
        </w:tc>
      </w:tr>
      <w:tr w:rsidR="00752B73" w:rsidRPr="000F200F" w:rsidTr="00752B73">
        <w:tc>
          <w:tcPr>
            <w:tcW w:w="2343" w:type="dxa"/>
          </w:tcPr>
          <w:p w:rsidR="00752B73" w:rsidRPr="009417AF" w:rsidRDefault="00752B73" w:rsidP="00752B73">
            <w:pPr>
              <w:rPr>
                <w:lang w:val="en-US"/>
              </w:rPr>
            </w:pPr>
            <w:r>
              <w:rPr>
                <w:lang w:val="en-US"/>
              </w:rPr>
              <w:t>Alarm Station</w:t>
            </w:r>
          </w:p>
        </w:tc>
        <w:tc>
          <w:tcPr>
            <w:tcW w:w="6719" w:type="dxa"/>
          </w:tcPr>
          <w:p w:rsidR="00752B73" w:rsidRPr="009417AF" w:rsidRDefault="00752B73" w:rsidP="00752B73">
            <w:pPr>
              <w:rPr>
                <w:lang w:val="en-US"/>
              </w:rPr>
            </w:pPr>
            <w:r>
              <w:rPr>
                <w:lang w:val="en-US"/>
              </w:rPr>
              <w:t>Choose which station it will represent (for alarm settings)</w:t>
            </w:r>
          </w:p>
        </w:tc>
      </w:tr>
    </w:tbl>
    <w:p w:rsidR="00752B73" w:rsidRPr="00CA0364" w:rsidRDefault="00752B73" w:rsidP="00752B73">
      <w:pPr>
        <w:rPr>
          <w:lang w:val="en-US"/>
        </w:rPr>
      </w:pPr>
      <w:r>
        <w:rPr>
          <w:noProof/>
          <w:lang w:val="nl-NL" w:eastAsia="nl-NL"/>
        </w:rPr>
        <w:drawing>
          <wp:anchor distT="0" distB="0" distL="114300" distR="114300" simplePos="0" relativeHeight="251729920" behindDoc="0" locked="0" layoutInCell="1" allowOverlap="1" wp14:anchorId="3028D027" wp14:editId="28C635CC">
            <wp:simplePos x="0" y="0"/>
            <wp:positionH relativeFrom="column">
              <wp:posOffset>0</wp:posOffset>
            </wp:positionH>
            <wp:positionV relativeFrom="paragraph">
              <wp:posOffset>158750</wp:posOffset>
            </wp:positionV>
            <wp:extent cx="449580" cy="449580"/>
            <wp:effectExtent l="19050" t="0" r="7620" b="0"/>
            <wp:wrapSquare wrapText="bothSides"/>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Warning.png"/>
                    <pic:cNvPicPr/>
                  </pic:nvPicPr>
                  <pic:blipFill>
                    <a:blip r:embed="rId10" cstate="print"/>
                    <a:stretch>
                      <a:fillRect/>
                    </a:stretch>
                  </pic:blipFill>
                  <pic:spPr>
                    <a:xfrm>
                      <a:off x="0" y="0"/>
                      <a:ext cx="449580" cy="449580"/>
                    </a:xfrm>
                    <a:prstGeom prst="rect">
                      <a:avLst/>
                    </a:prstGeom>
                  </pic:spPr>
                </pic:pic>
              </a:graphicData>
            </a:graphic>
          </wp:anchor>
        </w:drawing>
      </w:r>
    </w:p>
    <w:p w:rsidR="00752B73" w:rsidRDefault="00752B73" w:rsidP="00752B73">
      <w:pPr>
        <w:rPr>
          <w:i/>
          <w:lang w:val="en-US"/>
        </w:rPr>
      </w:pPr>
    </w:p>
    <w:p w:rsidR="00752B73" w:rsidRPr="00CA0364" w:rsidRDefault="00752B73" w:rsidP="00752B73">
      <w:pPr>
        <w:rPr>
          <w:i/>
          <w:lang w:val="en-US"/>
        </w:rPr>
      </w:pPr>
      <w:r>
        <w:rPr>
          <w:i/>
          <w:lang w:val="en-US"/>
        </w:rPr>
        <w:t>A</w:t>
      </w:r>
      <w:r w:rsidRPr="00CA0364">
        <w:rPr>
          <w:i/>
          <w:lang w:val="en-US"/>
        </w:rPr>
        <w:t>fter changing these settings choose “accept and restart communication” to activate the changes.</w:t>
      </w:r>
    </w:p>
    <w:p w:rsidR="00752B73" w:rsidRDefault="00752B73" w:rsidP="00752B73">
      <w:pPr>
        <w:pStyle w:val="Caption"/>
      </w:pPr>
    </w:p>
    <w:p w:rsidR="00B15A64" w:rsidRDefault="00B15A64" w:rsidP="00B15A64">
      <w:r>
        <w:t xml:space="preserve">There are a few items, shown as icons behind the lines, which give extra functionality to the station (see </w:t>
      </w:r>
      <w:r w:rsidR="00F414EE">
        <w:fldChar w:fldCharType="begin"/>
      </w:r>
      <w:r w:rsidR="00F414EE">
        <w:instrText xml:space="preserve"> REF _Ref404867511 \h </w:instrText>
      </w:r>
      <w:r w:rsidR="00F414EE">
        <w:fldChar w:fldCharType="separate"/>
      </w:r>
      <w:r w:rsidR="00B2370E">
        <w:t xml:space="preserve">Figure </w:t>
      </w:r>
      <w:r w:rsidR="00B2370E">
        <w:rPr>
          <w:noProof/>
        </w:rPr>
        <w:t>5</w:t>
      </w:r>
      <w:r w:rsidR="00B2370E">
        <w:noBreakHyphen/>
      </w:r>
      <w:r w:rsidR="00B2370E">
        <w:rPr>
          <w:noProof/>
        </w:rPr>
        <w:t>37</w:t>
      </w:r>
      <w:r w:rsidR="00F414EE">
        <w:fldChar w:fldCharType="end"/>
      </w:r>
      <w:r>
        <w:t>).</w:t>
      </w:r>
    </w:p>
    <w:p w:rsidR="00B15A64" w:rsidRDefault="00B15A64" w:rsidP="00B15A64"/>
    <w:p w:rsidR="006A2650" w:rsidRDefault="00F414EE" w:rsidP="00B15A64">
      <w:r>
        <w:rPr>
          <w:noProof/>
          <w:lang w:val="nl-NL" w:eastAsia="nl-NL"/>
        </w:rPr>
        <w:drawing>
          <wp:inline distT="0" distB="0" distL="0" distR="0" wp14:anchorId="5854CF5A" wp14:editId="48A38843">
            <wp:extent cx="863492" cy="863492"/>
            <wp:effectExtent l="0" t="0" r="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Mimic.png"/>
                    <pic:cNvPicPr/>
                  </pic:nvPicPr>
                  <pic:blipFill>
                    <a:blip r:embed="rId256">
                      <a:extLst>
                        <a:ext uri="{28A0092B-C50C-407E-A947-70E740481C1C}">
                          <a14:useLocalDpi xmlns:a14="http://schemas.microsoft.com/office/drawing/2010/main" val="0"/>
                        </a:ext>
                      </a:extLst>
                    </a:blip>
                    <a:stretch>
                      <a:fillRect/>
                    </a:stretch>
                  </pic:blipFill>
                  <pic:spPr>
                    <a:xfrm>
                      <a:off x="0" y="0"/>
                      <a:ext cx="863492" cy="863492"/>
                    </a:xfrm>
                    <a:prstGeom prst="rect">
                      <a:avLst/>
                    </a:prstGeom>
                  </pic:spPr>
                </pic:pic>
              </a:graphicData>
            </a:graphic>
          </wp:inline>
        </w:drawing>
      </w:r>
      <w:r>
        <w:rPr>
          <w:noProof/>
          <w:lang w:val="nl-NL" w:eastAsia="nl-NL"/>
        </w:rPr>
        <w:drawing>
          <wp:inline distT="0" distB="0" distL="0" distR="0" wp14:anchorId="44AF40A4" wp14:editId="124FA64D">
            <wp:extent cx="863492" cy="863492"/>
            <wp:effectExtent l="0" t="0" r="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VPN.png"/>
                    <pic:cNvPicPr/>
                  </pic:nvPicPr>
                  <pic:blipFill>
                    <a:blip r:embed="rId257">
                      <a:extLst>
                        <a:ext uri="{28A0092B-C50C-407E-A947-70E740481C1C}">
                          <a14:useLocalDpi xmlns:a14="http://schemas.microsoft.com/office/drawing/2010/main" val="0"/>
                        </a:ext>
                      </a:extLst>
                    </a:blip>
                    <a:stretch>
                      <a:fillRect/>
                    </a:stretch>
                  </pic:blipFill>
                  <pic:spPr>
                    <a:xfrm>
                      <a:off x="0" y="0"/>
                      <a:ext cx="863492" cy="863492"/>
                    </a:xfrm>
                    <a:prstGeom prst="rect">
                      <a:avLst/>
                    </a:prstGeom>
                  </pic:spPr>
                </pic:pic>
              </a:graphicData>
            </a:graphic>
          </wp:inline>
        </w:drawing>
      </w:r>
      <w:r>
        <w:rPr>
          <w:noProof/>
          <w:lang w:val="nl-NL" w:eastAsia="nl-NL"/>
        </w:rPr>
        <w:drawing>
          <wp:inline distT="0" distB="0" distL="0" distR="0" wp14:anchorId="14AB9FD5" wp14:editId="171F6946">
            <wp:extent cx="863492" cy="863492"/>
            <wp:effectExtent l="0" t="0" r="0"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BNWAS.png"/>
                    <pic:cNvPicPr/>
                  </pic:nvPicPr>
                  <pic:blipFill>
                    <a:blip r:embed="rId258">
                      <a:extLst>
                        <a:ext uri="{28A0092B-C50C-407E-A947-70E740481C1C}">
                          <a14:useLocalDpi xmlns:a14="http://schemas.microsoft.com/office/drawing/2010/main" val="0"/>
                        </a:ext>
                      </a:extLst>
                    </a:blip>
                    <a:stretch>
                      <a:fillRect/>
                    </a:stretch>
                  </pic:blipFill>
                  <pic:spPr>
                    <a:xfrm>
                      <a:off x="0" y="0"/>
                      <a:ext cx="863492" cy="863492"/>
                    </a:xfrm>
                    <a:prstGeom prst="rect">
                      <a:avLst/>
                    </a:prstGeom>
                  </pic:spPr>
                </pic:pic>
              </a:graphicData>
            </a:graphic>
          </wp:inline>
        </w:drawing>
      </w:r>
      <w:r>
        <w:rPr>
          <w:noProof/>
          <w:lang w:val="nl-NL" w:eastAsia="nl-NL"/>
        </w:rPr>
        <w:drawing>
          <wp:inline distT="0" distB="0" distL="0" distR="0" wp14:anchorId="2B16736E" wp14:editId="17570400">
            <wp:extent cx="863492" cy="863492"/>
            <wp:effectExtent l="0" t="0" r="0" b="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Wheelmark.png"/>
                    <pic:cNvPicPr/>
                  </pic:nvPicPr>
                  <pic:blipFill>
                    <a:blip r:embed="rId259">
                      <a:extLst>
                        <a:ext uri="{28A0092B-C50C-407E-A947-70E740481C1C}">
                          <a14:useLocalDpi xmlns:a14="http://schemas.microsoft.com/office/drawing/2010/main" val="0"/>
                        </a:ext>
                      </a:extLst>
                    </a:blip>
                    <a:stretch>
                      <a:fillRect/>
                    </a:stretch>
                  </pic:blipFill>
                  <pic:spPr>
                    <a:xfrm>
                      <a:off x="0" y="0"/>
                      <a:ext cx="863492" cy="863492"/>
                    </a:xfrm>
                    <a:prstGeom prst="rect">
                      <a:avLst/>
                    </a:prstGeom>
                  </pic:spPr>
                </pic:pic>
              </a:graphicData>
            </a:graphic>
          </wp:inline>
        </w:drawing>
      </w:r>
    </w:p>
    <w:p w:rsidR="00F414EE" w:rsidRDefault="00F414EE" w:rsidP="00F414EE">
      <w:pPr>
        <w:pStyle w:val="Onderschrift"/>
      </w:pPr>
      <w:bookmarkStart w:id="660" w:name="_Ref404867511"/>
      <w:bookmarkStart w:id="661" w:name="_Toc404942649"/>
      <w:r>
        <w:t xml:space="preserve">Figure </w:t>
      </w:r>
      <w:r>
        <w:fldChar w:fldCharType="begin"/>
      </w:r>
      <w:r>
        <w:instrText xml:space="preserve"> STYLEREF 1 \s </w:instrText>
      </w:r>
      <w:r>
        <w:fldChar w:fldCharType="separate"/>
      </w:r>
      <w:r w:rsidR="00B2370E">
        <w:rPr>
          <w:noProof/>
        </w:rPr>
        <w:t>5</w:t>
      </w:r>
      <w:r>
        <w:fldChar w:fldCharType="end"/>
      </w:r>
      <w:r>
        <w:noBreakHyphen/>
      </w:r>
      <w:r>
        <w:fldChar w:fldCharType="begin"/>
      </w:r>
      <w:r>
        <w:instrText xml:space="preserve"> SEQ Figure \* ARABIC \s 1 </w:instrText>
      </w:r>
      <w:r>
        <w:fldChar w:fldCharType="separate"/>
      </w:r>
      <w:r w:rsidR="00B2370E">
        <w:rPr>
          <w:noProof/>
        </w:rPr>
        <w:t>37</w:t>
      </w:r>
      <w:r>
        <w:fldChar w:fldCharType="end"/>
      </w:r>
      <w:bookmarkEnd w:id="660"/>
      <w:r>
        <w:t>: Alarmpanel icons (Settings)</w:t>
      </w:r>
      <w:bookmarkEnd w:id="661"/>
    </w:p>
    <w:p w:rsidR="006A2650" w:rsidRDefault="006A2650" w:rsidP="006A2650">
      <w:pPr>
        <w:pStyle w:val="Heading4"/>
      </w:pPr>
      <w:bookmarkStart w:id="662" w:name="_Toc404942467"/>
      <w:r>
        <w:t>Mimics</w:t>
      </w:r>
      <w:bookmarkEnd w:id="662"/>
    </w:p>
    <w:p w:rsidR="006A2650" w:rsidRDefault="00F84A2F" w:rsidP="00B15A64">
      <w:r>
        <w:rPr>
          <w:noProof/>
          <w:lang w:val="nl-NL" w:eastAsia="nl-NL"/>
        </w:rPr>
        <w:drawing>
          <wp:anchor distT="0" distB="0" distL="114300" distR="114300" simplePos="0" relativeHeight="251730944" behindDoc="1" locked="0" layoutInCell="1" allowOverlap="1" wp14:anchorId="76BA49F6" wp14:editId="63B4674A">
            <wp:simplePos x="0" y="0"/>
            <wp:positionH relativeFrom="column">
              <wp:posOffset>-4445</wp:posOffset>
            </wp:positionH>
            <wp:positionV relativeFrom="paragraph">
              <wp:posOffset>71120</wp:posOffset>
            </wp:positionV>
            <wp:extent cx="863492" cy="863492"/>
            <wp:effectExtent l="0" t="0" r="0" b="0"/>
            <wp:wrapTight wrapText="bothSides">
              <wp:wrapPolygon edited="0">
                <wp:start x="0" y="0"/>
                <wp:lineTo x="0" y="20980"/>
                <wp:lineTo x="20980" y="20980"/>
                <wp:lineTo x="20980" y="0"/>
                <wp:lineTo x="0" y="0"/>
              </wp:wrapPolygon>
            </wp:wrapTight>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Mimic.png"/>
                    <pic:cNvPicPr/>
                  </pic:nvPicPr>
                  <pic:blipFill>
                    <a:blip r:embed="rId256">
                      <a:extLst>
                        <a:ext uri="{28A0092B-C50C-407E-A947-70E740481C1C}">
                          <a14:useLocalDpi xmlns:a14="http://schemas.microsoft.com/office/drawing/2010/main" val="0"/>
                        </a:ext>
                      </a:extLst>
                    </a:blip>
                    <a:stretch>
                      <a:fillRect/>
                    </a:stretch>
                  </pic:blipFill>
                  <pic:spPr>
                    <a:xfrm>
                      <a:off x="0" y="0"/>
                      <a:ext cx="863492" cy="863492"/>
                    </a:xfrm>
                    <a:prstGeom prst="rect">
                      <a:avLst/>
                    </a:prstGeom>
                  </pic:spPr>
                </pic:pic>
              </a:graphicData>
            </a:graphic>
          </wp:anchor>
        </w:drawing>
      </w:r>
    </w:p>
    <w:p w:rsidR="00F84A2F" w:rsidRDefault="00F84A2F" w:rsidP="00B15A64"/>
    <w:p w:rsidR="00F84A2F" w:rsidRDefault="00F84A2F" w:rsidP="00B15A64"/>
    <w:p w:rsidR="006A2650" w:rsidRDefault="006A2650" w:rsidP="00B15A64">
      <w:r>
        <w:t xml:space="preserve">When switched on you can choose which mimics can be shown on the alarmpanel. By clicking on the mimic-icon behind the alarmpanel, you can choose which mimic will be available on that panel (see </w:t>
      </w:r>
      <w:r>
        <w:fldChar w:fldCharType="begin"/>
      </w:r>
      <w:r>
        <w:instrText xml:space="preserve"> REF _Ref404865723 \h </w:instrText>
      </w:r>
      <w:r>
        <w:fldChar w:fldCharType="separate"/>
      </w:r>
      <w:r w:rsidR="00B2370E">
        <w:t xml:space="preserve">Figure </w:t>
      </w:r>
      <w:r w:rsidR="00B2370E">
        <w:rPr>
          <w:noProof/>
        </w:rPr>
        <w:t>5</w:t>
      </w:r>
      <w:r w:rsidR="00B2370E">
        <w:noBreakHyphen/>
      </w:r>
      <w:r w:rsidR="00B2370E">
        <w:rPr>
          <w:noProof/>
        </w:rPr>
        <w:t>38</w:t>
      </w:r>
      <w:r>
        <w:fldChar w:fldCharType="end"/>
      </w:r>
      <w:r>
        <w:t>).</w:t>
      </w:r>
    </w:p>
    <w:p w:rsidR="006A2650" w:rsidRDefault="006A2650" w:rsidP="00B15A64"/>
    <w:p w:rsidR="006A2650" w:rsidRDefault="006A2650" w:rsidP="00B15A64"/>
    <w:p w:rsidR="006A2650" w:rsidRDefault="006A2650" w:rsidP="00B15A64"/>
    <w:p w:rsidR="006A2650" w:rsidRDefault="006A2650" w:rsidP="00B15A64">
      <w:r>
        <w:rPr>
          <w:noProof/>
          <w:lang w:val="nl-NL" w:eastAsia="nl-NL"/>
        </w:rPr>
        <w:drawing>
          <wp:inline distT="0" distB="0" distL="0" distR="0" wp14:anchorId="419C24A3" wp14:editId="1E365D4E">
            <wp:extent cx="5760720" cy="3582035"/>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760720" cy="3582035"/>
                    </a:xfrm>
                    <a:prstGeom prst="rect">
                      <a:avLst/>
                    </a:prstGeom>
                  </pic:spPr>
                </pic:pic>
              </a:graphicData>
            </a:graphic>
          </wp:inline>
        </w:drawing>
      </w:r>
    </w:p>
    <w:p w:rsidR="006A2650" w:rsidRDefault="006A2650" w:rsidP="006A2650">
      <w:pPr>
        <w:pStyle w:val="Onderschrift"/>
      </w:pPr>
      <w:bookmarkStart w:id="663" w:name="_Ref404865723"/>
      <w:bookmarkStart w:id="664" w:name="_Toc404942650"/>
      <w:r>
        <w:t xml:space="preserve">Figure </w:t>
      </w:r>
      <w:r w:rsidR="00F414EE">
        <w:fldChar w:fldCharType="begin"/>
      </w:r>
      <w:r w:rsidR="00F414EE">
        <w:instrText xml:space="preserve"> STYLEREF 1 \s </w:instrText>
      </w:r>
      <w:r w:rsidR="00F414EE">
        <w:fldChar w:fldCharType="separate"/>
      </w:r>
      <w:r w:rsidR="00B2370E">
        <w:rPr>
          <w:noProof/>
        </w:rPr>
        <w:t>5</w:t>
      </w:r>
      <w:r w:rsidR="00F414EE">
        <w:fldChar w:fldCharType="end"/>
      </w:r>
      <w:r w:rsidR="00F414EE">
        <w:noBreakHyphen/>
      </w:r>
      <w:r w:rsidR="00F414EE">
        <w:fldChar w:fldCharType="begin"/>
      </w:r>
      <w:r w:rsidR="00F414EE">
        <w:instrText xml:space="preserve"> SEQ Figure \* ARABIC \s 1 </w:instrText>
      </w:r>
      <w:r w:rsidR="00F414EE">
        <w:fldChar w:fldCharType="separate"/>
      </w:r>
      <w:r w:rsidR="00B2370E">
        <w:rPr>
          <w:noProof/>
        </w:rPr>
        <w:t>38</w:t>
      </w:r>
      <w:r w:rsidR="00F414EE">
        <w:fldChar w:fldCharType="end"/>
      </w:r>
      <w:bookmarkEnd w:id="663"/>
      <w:r>
        <w:t>: Select the mimics</w:t>
      </w:r>
      <w:bookmarkEnd w:id="664"/>
    </w:p>
    <w:p w:rsidR="006A2650" w:rsidRDefault="00F84A2F" w:rsidP="00F84A2F">
      <w:pPr>
        <w:pStyle w:val="Heading4"/>
      </w:pPr>
      <w:bookmarkStart w:id="665" w:name="_Toc404942468"/>
      <w:r>
        <w:t>VPN</w:t>
      </w:r>
      <w:bookmarkEnd w:id="665"/>
    </w:p>
    <w:p w:rsidR="00F84A2F" w:rsidRDefault="00F84A2F" w:rsidP="00F84A2F">
      <w:r>
        <w:rPr>
          <w:noProof/>
          <w:lang w:val="nl-NL" w:eastAsia="nl-NL"/>
        </w:rPr>
        <w:drawing>
          <wp:anchor distT="0" distB="0" distL="114300" distR="114300" simplePos="0" relativeHeight="251731968" behindDoc="1" locked="0" layoutInCell="1" allowOverlap="1" wp14:anchorId="0C15DEE1" wp14:editId="3E1423F2">
            <wp:simplePos x="0" y="0"/>
            <wp:positionH relativeFrom="column">
              <wp:posOffset>-4445</wp:posOffset>
            </wp:positionH>
            <wp:positionV relativeFrom="paragraph">
              <wp:posOffset>95885</wp:posOffset>
            </wp:positionV>
            <wp:extent cx="862965" cy="862965"/>
            <wp:effectExtent l="0" t="0" r="0" b="0"/>
            <wp:wrapTight wrapText="bothSides">
              <wp:wrapPolygon edited="0">
                <wp:start x="0" y="0"/>
                <wp:lineTo x="0" y="20980"/>
                <wp:lineTo x="20980" y="20980"/>
                <wp:lineTo x="20980" y="0"/>
                <wp:lineTo x="0" y="0"/>
              </wp:wrapPolygon>
            </wp:wrapTight>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VPN.png"/>
                    <pic:cNvPicPr/>
                  </pic:nvPicPr>
                  <pic:blipFill>
                    <a:blip r:embed="rId257">
                      <a:extLst>
                        <a:ext uri="{28A0092B-C50C-407E-A947-70E740481C1C}">
                          <a14:useLocalDpi xmlns:a14="http://schemas.microsoft.com/office/drawing/2010/main" val="0"/>
                        </a:ext>
                      </a:extLst>
                    </a:blip>
                    <a:stretch>
                      <a:fillRect/>
                    </a:stretch>
                  </pic:blipFill>
                  <pic:spPr>
                    <a:xfrm>
                      <a:off x="0" y="0"/>
                      <a:ext cx="862965" cy="862965"/>
                    </a:xfrm>
                    <a:prstGeom prst="rect">
                      <a:avLst/>
                    </a:prstGeom>
                  </pic:spPr>
                </pic:pic>
              </a:graphicData>
            </a:graphic>
          </wp:anchor>
        </w:drawing>
      </w:r>
    </w:p>
    <w:p w:rsidR="00F84A2F" w:rsidRDefault="00F84A2F" w:rsidP="00F84A2F"/>
    <w:p w:rsidR="00F84A2F" w:rsidRDefault="00F84A2F" w:rsidP="00F84A2F"/>
    <w:p w:rsidR="00F84A2F" w:rsidRPr="00F84A2F" w:rsidRDefault="00F84A2F" w:rsidP="00F84A2F">
      <w:r>
        <w:t>When you have an alarmpanel like a tablet which is connected to the ships network through VPN, you need to check the icon “VPN”. This prevents NavVision from pinging the station constantly.</w:t>
      </w:r>
    </w:p>
    <w:p w:rsidR="00CC7667" w:rsidRDefault="00F84A2F" w:rsidP="00F84A2F">
      <w:pPr>
        <w:pStyle w:val="Heading4"/>
        <w:rPr>
          <w:lang w:val="en-US"/>
        </w:rPr>
      </w:pPr>
      <w:bookmarkStart w:id="666" w:name="_Toc404942469"/>
      <w:r>
        <w:rPr>
          <w:lang w:val="en-US"/>
        </w:rPr>
        <w:t>BNWAS</w:t>
      </w:r>
      <w:bookmarkEnd w:id="666"/>
    </w:p>
    <w:p w:rsidR="00CC7667" w:rsidRDefault="00F84A2F" w:rsidP="00F66955">
      <w:pPr>
        <w:rPr>
          <w:lang w:val="en-US"/>
        </w:rPr>
      </w:pPr>
      <w:r>
        <w:rPr>
          <w:noProof/>
          <w:lang w:val="nl-NL" w:eastAsia="nl-NL"/>
        </w:rPr>
        <w:drawing>
          <wp:anchor distT="0" distB="0" distL="114300" distR="114300" simplePos="0" relativeHeight="251732992" behindDoc="1" locked="0" layoutInCell="1" allowOverlap="1" wp14:anchorId="2D04DA42" wp14:editId="2E35ED7F">
            <wp:simplePos x="0" y="0"/>
            <wp:positionH relativeFrom="column">
              <wp:posOffset>-4445</wp:posOffset>
            </wp:positionH>
            <wp:positionV relativeFrom="paragraph">
              <wp:posOffset>88900</wp:posOffset>
            </wp:positionV>
            <wp:extent cx="863492" cy="863492"/>
            <wp:effectExtent l="0" t="0" r="0" b="0"/>
            <wp:wrapTight wrapText="bothSides">
              <wp:wrapPolygon edited="0">
                <wp:start x="0" y="0"/>
                <wp:lineTo x="0" y="20980"/>
                <wp:lineTo x="20980" y="20980"/>
                <wp:lineTo x="20980" y="0"/>
                <wp:lineTo x="0" y="0"/>
              </wp:wrapPolygon>
            </wp:wrapTight>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BNWAS.png"/>
                    <pic:cNvPicPr/>
                  </pic:nvPicPr>
                  <pic:blipFill>
                    <a:blip r:embed="rId258">
                      <a:extLst>
                        <a:ext uri="{28A0092B-C50C-407E-A947-70E740481C1C}">
                          <a14:useLocalDpi xmlns:a14="http://schemas.microsoft.com/office/drawing/2010/main" val="0"/>
                        </a:ext>
                      </a:extLst>
                    </a:blip>
                    <a:stretch>
                      <a:fillRect/>
                    </a:stretch>
                  </pic:blipFill>
                  <pic:spPr>
                    <a:xfrm>
                      <a:off x="0" y="0"/>
                      <a:ext cx="863492" cy="863492"/>
                    </a:xfrm>
                    <a:prstGeom prst="rect">
                      <a:avLst/>
                    </a:prstGeom>
                  </pic:spPr>
                </pic:pic>
              </a:graphicData>
            </a:graphic>
          </wp:anchor>
        </w:drawing>
      </w:r>
    </w:p>
    <w:p w:rsidR="00F84A2F" w:rsidRDefault="00F84A2F" w:rsidP="00F66955">
      <w:pPr>
        <w:rPr>
          <w:lang w:val="en-US"/>
        </w:rPr>
      </w:pPr>
    </w:p>
    <w:p w:rsidR="00F84A2F" w:rsidRDefault="00F84A2F" w:rsidP="00F66955">
      <w:pPr>
        <w:rPr>
          <w:lang w:val="en-US"/>
        </w:rPr>
      </w:pPr>
    </w:p>
    <w:p w:rsidR="00CC7667" w:rsidRDefault="00F84A2F" w:rsidP="00F66955">
      <w:pPr>
        <w:rPr>
          <w:lang w:val="en-US"/>
        </w:rPr>
      </w:pPr>
      <w:r>
        <w:rPr>
          <w:lang w:val="en-US"/>
        </w:rPr>
        <w:t xml:space="preserve">When the panel needs to function as a BNWAS panel besides the other functions, you need to check this Icon. Upload button will appear with which you can set it. </w:t>
      </w:r>
    </w:p>
    <w:p w:rsidR="00CC7667" w:rsidRDefault="00F84A2F" w:rsidP="00F84A2F">
      <w:pPr>
        <w:pStyle w:val="Heading4"/>
        <w:rPr>
          <w:lang w:val="en-US"/>
        </w:rPr>
      </w:pPr>
      <w:bookmarkStart w:id="667" w:name="_Toc404942470"/>
      <w:r>
        <w:rPr>
          <w:lang w:val="en-US"/>
        </w:rPr>
        <w:t>Wheelmark</w:t>
      </w:r>
      <w:bookmarkEnd w:id="667"/>
    </w:p>
    <w:p w:rsidR="00F84A2F" w:rsidRDefault="00F84A2F" w:rsidP="00F84A2F">
      <w:pPr>
        <w:rPr>
          <w:lang w:val="en-US"/>
        </w:rPr>
      </w:pPr>
      <w:r>
        <w:rPr>
          <w:noProof/>
          <w:lang w:val="nl-NL" w:eastAsia="nl-NL"/>
        </w:rPr>
        <w:drawing>
          <wp:anchor distT="0" distB="0" distL="114300" distR="114300" simplePos="0" relativeHeight="251734016" behindDoc="1" locked="0" layoutInCell="1" allowOverlap="1" wp14:anchorId="739B7378" wp14:editId="2DA9B5D6">
            <wp:simplePos x="0" y="0"/>
            <wp:positionH relativeFrom="column">
              <wp:posOffset>-4445</wp:posOffset>
            </wp:positionH>
            <wp:positionV relativeFrom="paragraph">
              <wp:posOffset>109220</wp:posOffset>
            </wp:positionV>
            <wp:extent cx="863492" cy="863492"/>
            <wp:effectExtent l="0" t="0" r="0" b="0"/>
            <wp:wrapTight wrapText="bothSides">
              <wp:wrapPolygon edited="0">
                <wp:start x="0" y="0"/>
                <wp:lineTo x="0" y="20980"/>
                <wp:lineTo x="20980" y="20980"/>
                <wp:lineTo x="20980" y="0"/>
                <wp:lineTo x="0" y="0"/>
              </wp:wrapPolygon>
            </wp:wrapTight>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Wheelmark.png"/>
                    <pic:cNvPicPr/>
                  </pic:nvPicPr>
                  <pic:blipFill>
                    <a:blip r:embed="rId259">
                      <a:extLst>
                        <a:ext uri="{28A0092B-C50C-407E-A947-70E740481C1C}">
                          <a14:useLocalDpi xmlns:a14="http://schemas.microsoft.com/office/drawing/2010/main" val="0"/>
                        </a:ext>
                      </a:extLst>
                    </a:blip>
                    <a:stretch>
                      <a:fillRect/>
                    </a:stretch>
                  </pic:blipFill>
                  <pic:spPr>
                    <a:xfrm>
                      <a:off x="0" y="0"/>
                      <a:ext cx="863492" cy="863492"/>
                    </a:xfrm>
                    <a:prstGeom prst="rect">
                      <a:avLst/>
                    </a:prstGeom>
                  </pic:spPr>
                </pic:pic>
              </a:graphicData>
            </a:graphic>
          </wp:anchor>
        </w:drawing>
      </w:r>
    </w:p>
    <w:p w:rsidR="00F84A2F" w:rsidRDefault="00F84A2F" w:rsidP="00F84A2F">
      <w:pPr>
        <w:rPr>
          <w:lang w:val="en-US"/>
        </w:rPr>
      </w:pPr>
    </w:p>
    <w:p w:rsidR="00F84A2F" w:rsidRDefault="00F84A2F" w:rsidP="00F84A2F">
      <w:pPr>
        <w:rPr>
          <w:lang w:val="en-US"/>
        </w:rPr>
      </w:pPr>
    </w:p>
    <w:p w:rsidR="00F84A2F" w:rsidRDefault="00F84A2F" w:rsidP="00F84A2F">
      <w:pPr>
        <w:rPr>
          <w:lang w:val="en-US"/>
        </w:rPr>
      </w:pPr>
    </w:p>
    <w:p w:rsidR="00F84A2F" w:rsidRPr="00F84A2F" w:rsidRDefault="00F84A2F" w:rsidP="00F84A2F">
      <w:pPr>
        <w:rPr>
          <w:lang w:val="en-US"/>
        </w:rPr>
      </w:pPr>
      <w:r>
        <w:rPr>
          <w:lang w:val="en-US"/>
        </w:rPr>
        <w:t>When the wheelmark needs to be shown on the alarmpanel, you need to check this icon to enable the show wheelmark for the particular panel.</w:t>
      </w:r>
    </w:p>
    <w:p w:rsidR="00CC7667" w:rsidRDefault="00CC7667" w:rsidP="00F66955">
      <w:pPr>
        <w:rPr>
          <w:lang w:val="en-US"/>
        </w:rPr>
      </w:pPr>
    </w:p>
    <w:p w:rsidR="00CC7667" w:rsidRDefault="00CC7667" w:rsidP="00F66955">
      <w:pPr>
        <w:rPr>
          <w:lang w:val="en-US"/>
        </w:rPr>
      </w:pPr>
    </w:p>
    <w:p w:rsidR="00CC7667" w:rsidRDefault="00CC7667" w:rsidP="00F66955">
      <w:pPr>
        <w:rPr>
          <w:lang w:val="en-US"/>
        </w:rPr>
      </w:pPr>
    </w:p>
    <w:p w:rsidR="00205C8E" w:rsidRDefault="00205C8E" w:rsidP="00205C8E">
      <w:pPr>
        <w:pStyle w:val="Heading3"/>
        <w:rPr>
          <w:lang w:val="en-US"/>
        </w:rPr>
      </w:pPr>
      <w:bookmarkStart w:id="668" w:name="_Toc372884125"/>
      <w:bookmarkStart w:id="669" w:name="_Toc404942471"/>
      <w:r>
        <w:rPr>
          <w:lang w:val="en-US"/>
        </w:rPr>
        <w:lastRenderedPageBreak/>
        <w:t>Alarm groups</w:t>
      </w:r>
      <w:bookmarkEnd w:id="668"/>
      <w:bookmarkEnd w:id="669"/>
      <w:r>
        <w:rPr>
          <w:lang w:val="en-US"/>
        </w:rPr>
        <w:fldChar w:fldCharType="begin"/>
      </w:r>
      <w:r>
        <w:rPr>
          <w:lang w:val="en-US"/>
        </w:rPr>
        <w:instrText xml:space="preserve"> XE "</w:instrText>
      </w:r>
      <w:r>
        <w:instrText>Alarm groups"</w:instrText>
      </w:r>
      <w:r>
        <w:rPr>
          <w:lang w:val="en-US"/>
        </w:rPr>
        <w:instrText xml:space="preserve"> </w:instrText>
      </w:r>
      <w:r>
        <w:rPr>
          <w:lang w:val="en-US"/>
        </w:rPr>
        <w:fldChar w:fldCharType="end"/>
      </w:r>
    </w:p>
    <w:p w:rsidR="00205C8E" w:rsidRDefault="00205C8E" w:rsidP="00205C8E">
      <w:pPr>
        <w:rPr>
          <w:lang w:val="en-US"/>
        </w:rPr>
      </w:pPr>
      <w:r>
        <w:rPr>
          <w:lang w:val="en-US"/>
        </w:rPr>
        <w:t xml:space="preserve">In Alarm Groups you can define the looks of the DAP’s and the workstation it is running on (see </w:t>
      </w:r>
      <w:r>
        <w:rPr>
          <w:lang w:val="en-US"/>
        </w:rPr>
        <w:fldChar w:fldCharType="begin"/>
      </w:r>
      <w:r>
        <w:rPr>
          <w:lang w:val="en-US"/>
        </w:rPr>
        <w:instrText xml:space="preserve"> REF _Ref333484645 \h </w:instrText>
      </w:r>
      <w:r>
        <w:rPr>
          <w:lang w:val="en-US"/>
        </w:rPr>
      </w:r>
      <w:r>
        <w:rPr>
          <w:lang w:val="en-US"/>
        </w:rPr>
        <w:fldChar w:fldCharType="separate"/>
      </w:r>
      <w:r w:rsidR="00B2370E">
        <w:t xml:space="preserve">Figure </w:t>
      </w:r>
      <w:r w:rsidR="00B2370E">
        <w:rPr>
          <w:noProof/>
        </w:rPr>
        <w:t>5</w:t>
      </w:r>
      <w:r w:rsidR="00B2370E">
        <w:noBreakHyphen/>
      </w:r>
      <w:r w:rsidR="00B2370E">
        <w:rPr>
          <w:noProof/>
        </w:rPr>
        <w:t>39</w:t>
      </w:r>
      <w:r>
        <w:rPr>
          <w:lang w:val="en-US"/>
        </w:rPr>
        <w:fldChar w:fldCharType="end"/>
      </w:r>
      <w:r>
        <w:rPr>
          <w:lang w:val="en-US"/>
        </w:rPr>
        <w:t>).</w:t>
      </w:r>
    </w:p>
    <w:p w:rsidR="00205C8E" w:rsidRDefault="00205C8E" w:rsidP="00205C8E">
      <w:pPr>
        <w:rPr>
          <w:lang w:val="en-US"/>
        </w:rPr>
      </w:pPr>
    </w:p>
    <w:p w:rsidR="00205C8E" w:rsidRDefault="00205C8E" w:rsidP="00205C8E">
      <w:pPr>
        <w:rPr>
          <w:lang w:val="en-US"/>
        </w:rPr>
      </w:pPr>
      <w:r>
        <w:rPr>
          <w:lang w:val="en-US"/>
        </w:rPr>
        <w:t>Under “duty alarm panels” you can set the rows and columns that you want to see if they are in alarm. You can choose up to 2 rows and up to 5 columns. Under “assigned alarm groups” you can define which alarm group you will see. Just click on a field and choose the specific alarm Group.</w:t>
      </w:r>
    </w:p>
    <w:p w:rsidR="00205C8E" w:rsidRDefault="00205C8E" w:rsidP="00205C8E">
      <w:pPr>
        <w:rPr>
          <w:lang w:val="en-US"/>
        </w:rPr>
      </w:pPr>
    </w:p>
    <w:p w:rsidR="00205C8E" w:rsidRDefault="00205C8E" w:rsidP="00205C8E">
      <w:pPr>
        <w:rPr>
          <w:lang w:val="en-US"/>
        </w:rPr>
      </w:pPr>
      <w:r>
        <w:rPr>
          <w:lang w:val="en-US"/>
        </w:rPr>
        <w:t>“This Station” defines the look and feel of the OWS. In default mode you have the same layout as a standard alarm page. You can also choose to only see a list of alarms or a list of alarms with the controls for silencing etc.</w:t>
      </w:r>
    </w:p>
    <w:p w:rsidR="00205C8E" w:rsidRDefault="00205C8E" w:rsidP="00205C8E">
      <w:pPr>
        <w:rPr>
          <w:lang w:val="en-US"/>
        </w:rPr>
      </w:pPr>
    </w:p>
    <w:p w:rsidR="00205C8E" w:rsidRDefault="00205C8E" w:rsidP="00205C8E">
      <w:pPr>
        <w:rPr>
          <w:lang w:val="en-US"/>
        </w:rPr>
      </w:pPr>
      <w:r>
        <w:rPr>
          <w:noProof/>
          <w:lang w:val="nl-NL" w:eastAsia="nl-NL"/>
        </w:rPr>
        <w:drawing>
          <wp:inline distT="0" distB="0" distL="0" distR="0" wp14:anchorId="53551B9E" wp14:editId="03114F93">
            <wp:extent cx="4305300" cy="3019425"/>
            <wp:effectExtent l="0" t="0" r="0" b="9525"/>
            <wp:docPr id="33" name="Afbeelding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1"/>
                    <a:stretch>
                      <a:fillRect/>
                    </a:stretch>
                  </pic:blipFill>
                  <pic:spPr>
                    <a:xfrm>
                      <a:off x="0" y="0"/>
                      <a:ext cx="4305300" cy="3019425"/>
                    </a:xfrm>
                    <a:prstGeom prst="rect">
                      <a:avLst/>
                    </a:prstGeom>
                  </pic:spPr>
                </pic:pic>
              </a:graphicData>
            </a:graphic>
          </wp:inline>
        </w:drawing>
      </w:r>
    </w:p>
    <w:p w:rsidR="00205C8E" w:rsidRDefault="00205C8E" w:rsidP="00205C8E">
      <w:pPr>
        <w:pStyle w:val="Onderschrift"/>
      </w:pPr>
      <w:bookmarkStart w:id="670" w:name="_Ref333484645"/>
      <w:bookmarkStart w:id="671" w:name="_Toc372884348"/>
      <w:bookmarkStart w:id="672" w:name="_Toc404942651"/>
      <w:r>
        <w:t xml:space="preserve">Figure </w:t>
      </w:r>
      <w:r>
        <w:fldChar w:fldCharType="begin"/>
      </w:r>
      <w:r>
        <w:instrText xml:space="preserve"> STYLEREF 1 \s </w:instrText>
      </w:r>
      <w:r>
        <w:fldChar w:fldCharType="separate"/>
      </w:r>
      <w:r w:rsidR="00B2370E">
        <w:rPr>
          <w:noProof/>
        </w:rPr>
        <w:t>5</w:t>
      </w:r>
      <w:r>
        <w:fldChar w:fldCharType="end"/>
      </w:r>
      <w:r>
        <w:noBreakHyphen/>
      </w:r>
      <w:r>
        <w:fldChar w:fldCharType="begin"/>
      </w:r>
      <w:r>
        <w:instrText xml:space="preserve"> SEQ Figure \* ARABIC \s 1 </w:instrText>
      </w:r>
      <w:r>
        <w:fldChar w:fldCharType="separate"/>
      </w:r>
      <w:r w:rsidR="00B2370E">
        <w:rPr>
          <w:noProof/>
        </w:rPr>
        <w:t>39</w:t>
      </w:r>
      <w:r>
        <w:fldChar w:fldCharType="end"/>
      </w:r>
      <w:bookmarkEnd w:id="670"/>
      <w:r>
        <w:t>: Alarm Groups</w:t>
      </w:r>
      <w:bookmarkEnd w:id="671"/>
      <w:bookmarkEnd w:id="672"/>
    </w:p>
    <w:p w:rsidR="00205C8E" w:rsidRDefault="00205C8E" w:rsidP="00205C8E">
      <w:pPr>
        <w:rPr>
          <w:i/>
          <w:lang w:val="en-US"/>
        </w:rPr>
      </w:pPr>
      <w:r>
        <w:rPr>
          <w:i/>
          <w:noProof/>
          <w:lang w:val="nl-NL" w:eastAsia="nl-NL"/>
        </w:rPr>
        <w:drawing>
          <wp:anchor distT="0" distB="0" distL="114300" distR="114300" simplePos="0" relativeHeight="251736064" behindDoc="0" locked="0" layoutInCell="1" allowOverlap="1" wp14:anchorId="43676777" wp14:editId="70F912A6">
            <wp:simplePos x="0" y="0"/>
            <wp:positionH relativeFrom="column">
              <wp:posOffset>5080</wp:posOffset>
            </wp:positionH>
            <wp:positionV relativeFrom="paragraph">
              <wp:posOffset>0</wp:posOffset>
            </wp:positionV>
            <wp:extent cx="449580" cy="449580"/>
            <wp:effectExtent l="0" t="0" r="7620" b="7620"/>
            <wp:wrapSquare wrapText="bothSides"/>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Warning.png"/>
                    <pic:cNvPicPr/>
                  </pic:nvPicPr>
                  <pic:blipFill>
                    <a:blip r:embed="rId12" cstate="print"/>
                    <a:stretch>
                      <a:fillRect/>
                    </a:stretch>
                  </pic:blipFill>
                  <pic:spPr>
                    <a:xfrm>
                      <a:off x="0" y="0"/>
                      <a:ext cx="449580" cy="449580"/>
                    </a:xfrm>
                    <a:prstGeom prst="rect">
                      <a:avLst/>
                    </a:prstGeom>
                  </pic:spPr>
                </pic:pic>
              </a:graphicData>
            </a:graphic>
          </wp:anchor>
        </w:drawing>
      </w:r>
    </w:p>
    <w:p w:rsidR="00205C8E" w:rsidRDefault="00205C8E" w:rsidP="00205C8E">
      <w:pPr>
        <w:rPr>
          <w:i/>
          <w:lang w:val="en-US"/>
        </w:rPr>
      </w:pPr>
    </w:p>
    <w:p w:rsidR="00205C8E" w:rsidRPr="00CA0364" w:rsidRDefault="00205C8E" w:rsidP="00205C8E">
      <w:pPr>
        <w:rPr>
          <w:i/>
          <w:lang w:val="en-US"/>
        </w:rPr>
      </w:pPr>
      <w:r>
        <w:rPr>
          <w:i/>
          <w:lang w:val="en-US"/>
        </w:rPr>
        <w:t>A</w:t>
      </w:r>
      <w:r w:rsidRPr="00CA0364">
        <w:rPr>
          <w:i/>
          <w:lang w:val="en-US"/>
        </w:rPr>
        <w:t>fter changing these settings choose “accept changes” to activate the changes.</w:t>
      </w:r>
    </w:p>
    <w:p w:rsidR="00205C8E" w:rsidRPr="00CA0364" w:rsidRDefault="00205C8E" w:rsidP="00205C8E">
      <w:pPr>
        <w:rPr>
          <w:i/>
          <w:lang w:val="en-US"/>
        </w:rPr>
      </w:pPr>
    </w:p>
    <w:p w:rsidR="00205C8E" w:rsidRPr="00976C03" w:rsidRDefault="00205C8E" w:rsidP="00205C8E">
      <w:pPr>
        <w:rPr>
          <w:lang w:val="en-US"/>
        </w:rPr>
      </w:pPr>
    </w:p>
    <w:p w:rsidR="00CC7667" w:rsidRDefault="00CC7667" w:rsidP="00F66955">
      <w:pPr>
        <w:rPr>
          <w:lang w:val="en-US"/>
        </w:rPr>
      </w:pPr>
    </w:p>
    <w:p w:rsidR="00CC7667" w:rsidRDefault="00CC7667" w:rsidP="00F66955">
      <w:pPr>
        <w:rPr>
          <w:lang w:val="en-US"/>
        </w:rPr>
      </w:pPr>
    </w:p>
    <w:p w:rsidR="00CC7667" w:rsidRDefault="00CC7667" w:rsidP="00F66955">
      <w:pPr>
        <w:rPr>
          <w:lang w:val="en-US"/>
        </w:rPr>
      </w:pPr>
    </w:p>
    <w:p w:rsidR="00F84A2F" w:rsidRDefault="00F84A2F" w:rsidP="00F66955">
      <w:pPr>
        <w:rPr>
          <w:lang w:val="en-US"/>
        </w:rPr>
      </w:pPr>
    </w:p>
    <w:p w:rsidR="00F84A2F" w:rsidRDefault="00F84A2F" w:rsidP="00F66955">
      <w:pPr>
        <w:rPr>
          <w:lang w:val="en-US"/>
        </w:rPr>
      </w:pPr>
    </w:p>
    <w:p w:rsidR="00F84A2F" w:rsidRDefault="00F84A2F" w:rsidP="00F66955">
      <w:pPr>
        <w:rPr>
          <w:lang w:val="en-US"/>
        </w:rPr>
      </w:pPr>
    </w:p>
    <w:p w:rsidR="00F84A2F" w:rsidRDefault="00F84A2F" w:rsidP="00F66955">
      <w:pPr>
        <w:rPr>
          <w:lang w:val="en-US"/>
        </w:rPr>
      </w:pPr>
    </w:p>
    <w:p w:rsidR="00F84A2F" w:rsidRDefault="00F84A2F" w:rsidP="00F66955">
      <w:pPr>
        <w:rPr>
          <w:lang w:val="en-US"/>
        </w:rPr>
      </w:pPr>
    </w:p>
    <w:p w:rsidR="00F84A2F" w:rsidRDefault="00F84A2F" w:rsidP="00F66955">
      <w:pPr>
        <w:rPr>
          <w:lang w:val="en-US"/>
        </w:rPr>
      </w:pPr>
    </w:p>
    <w:p w:rsidR="00F84A2F" w:rsidRDefault="00F84A2F" w:rsidP="00F66955">
      <w:pPr>
        <w:rPr>
          <w:lang w:val="en-US"/>
        </w:rPr>
      </w:pPr>
    </w:p>
    <w:p w:rsidR="00F84A2F" w:rsidRDefault="00F84A2F" w:rsidP="00F66955">
      <w:pPr>
        <w:rPr>
          <w:lang w:val="en-US"/>
        </w:rPr>
      </w:pPr>
    </w:p>
    <w:p w:rsidR="00F84A2F" w:rsidRDefault="00F84A2F" w:rsidP="00F66955">
      <w:pPr>
        <w:rPr>
          <w:lang w:val="en-US"/>
        </w:rPr>
      </w:pPr>
    </w:p>
    <w:p w:rsidR="00F84A2F" w:rsidRDefault="00F84A2F" w:rsidP="00F66955">
      <w:pPr>
        <w:rPr>
          <w:lang w:val="en-US"/>
        </w:rPr>
      </w:pPr>
    </w:p>
    <w:p w:rsidR="00F84A2F" w:rsidRDefault="00F84A2F" w:rsidP="00F66955">
      <w:pPr>
        <w:rPr>
          <w:lang w:val="en-US"/>
        </w:rPr>
      </w:pPr>
    </w:p>
    <w:p w:rsidR="00F84A2F" w:rsidRDefault="00F84A2F" w:rsidP="00F66955">
      <w:pPr>
        <w:rPr>
          <w:lang w:val="en-US"/>
        </w:rPr>
      </w:pPr>
    </w:p>
    <w:p w:rsidR="00205C8E" w:rsidRDefault="00205C8E" w:rsidP="00205C8E">
      <w:pPr>
        <w:pStyle w:val="Heading3"/>
      </w:pPr>
      <w:bookmarkStart w:id="673" w:name="_Toc372884126"/>
      <w:bookmarkStart w:id="674" w:name="_Toc404942472"/>
      <w:r>
        <w:t>Alarm Settings</w:t>
      </w:r>
      <w:bookmarkEnd w:id="673"/>
      <w:bookmarkEnd w:id="674"/>
    </w:p>
    <w:p w:rsidR="00205C8E" w:rsidRDefault="00205C8E" w:rsidP="00205C8E">
      <w:r>
        <w:fldChar w:fldCharType="begin"/>
      </w:r>
      <w:r>
        <w:instrText xml:space="preserve"> XE "Settings" </w:instrText>
      </w:r>
      <w:r>
        <w:fldChar w:fldCharType="end"/>
      </w:r>
    </w:p>
    <w:p w:rsidR="00205C8E" w:rsidRPr="00CA0364" w:rsidRDefault="00205C8E" w:rsidP="00205C8E">
      <w:pPr>
        <w:rPr>
          <w:lang w:val="en-US"/>
        </w:rPr>
      </w:pPr>
      <w:r w:rsidRPr="00CA0364">
        <w:rPr>
          <w:lang w:val="en-US"/>
        </w:rPr>
        <w:t xml:space="preserve">Here you can specify different alarm settings. </w:t>
      </w:r>
    </w:p>
    <w:p w:rsidR="00205C8E" w:rsidRPr="00CA0364" w:rsidRDefault="00205C8E" w:rsidP="00205C8E">
      <w:pPr>
        <w:rPr>
          <w:lang w:val="en-US"/>
        </w:rPr>
      </w:pPr>
      <w:r w:rsidRPr="00CA0364">
        <w:rPr>
          <w:lang w:val="en-US"/>
        </w:rPr>
        <w:t>Under “Duty Alarm System</w:t>
      </w:r>
      <w:r>
        <w:rPr>
          <w:lang w:val="en-US"/>
        </w:rPr>
        <w:fldChar w:fldCharType="begin"/>
      </w:r>
      <w:r>
        <w:rPr>
          <w:lang w:val="en-US"/>
        </w:rPr>
        <w:instrText xml:space="preserve"> XE "</w:instrText>
      </w:r>
      <w:r w:rsidRPr="00CA46A0">
        <w:rPr>
          <w:lang w:val="en-US"/>
        </w:rPr>
        <w:instrText>System"</w:instrText>
      </w:r>
      <w:r>
        <w:rPr>
          <w:lang w:val="en-US"/>
        </w:rPr>
        <w:instrText xml:space="preserve"> </w:instrText>
      </w:r>
      <w:r>
        <w:rPr>
          <w:lang w:val="en-US"/>
        </w:rPr>
        <w:fldChar w:fldCharType="end"/>
      </w:r>
      <w:r w:rsidRPr="00CA0364">
        <w:rPr>
          <w:lang w:val="en-US"/>
        </w:rPr>
        <w:t>” you can choose the following:</w:t>
      </w:r>
    </w:p>
    <w:p w:rsidR="00205C8E" w:rsidRPr="00CA0364" w:rsidRDefault="00205C8E" w:rsidP="00205C8E">
      <w:pPr>
        <w:rPr>
          <w:lang w:val="en-US"/>
        </w:rPr>
      </w:pPr>
    </w:p>
    <w:p w:rsidR="00205C8E" w:rsidRPr="00CA0364" w:rsidRDefault="00205C8E" w:rsidP="00205C8E">
      <w:pPr>
        <w:rPr>
          <w:lang w:val="en-US"/>
        </w:rPr>
      </w:pPr>
      <w:r w:rsidRPr="00221BE2">
        <w:rPr>
          <w:b/>
          <w:lang w:val="en-US"/>
        </w:rPr>
        <w:t>Automatic deactivate of public space When ER attended:</w:t>
      </w:r>
      <w:r w:rsidRPr="00CA0364">
        <w:rPr>
          <w:lang w:val="en-US"/>
        </w:rPr>
        <w:t xml:space="preserve"> if you do not want the alarms to sound in all the public spaces when there is someone at watch in the ER</w:t>
      </w:r>
    </w:p>
    <w:p w:rsidR="00205C8E" w:rsidRPr="00CA0364" w:rsidRDefault="00205C8E" w:rsidP="00205C8E">
      <w:pPr>
        <w:rPr>
          <w:lang w:val="en-US"/>
        </w:rPr>
      </w:pPr>
    </w:p>
    <w:p w:rsidR="00205C8E" w:rsidRPr="00CA0364" w:rsidRDefault="00205C8E" w:rsidP="00205C8E">
      <w:pPr>
        <w:rPr>
          <w:lang w:val="en-US"/>
        </w:rPr>
      </w:pPr>
      <w:r w:rsidRPr="00221BE2">
        <w:rPr>
          <w:b/>
          <w:lang w:val="en-US"/>
        </w:rPr>
        <w:t>Alert duty Cabin When ER turns unattended:</w:t>
      </w:r>
      <w:r w:rsidRPr="00CA0364">
        <w:rPr>
          <w:lang w:val="en-US"/>
        </w:rPr>
        <w:t xml:space="preserve"> To notify the person on duty that there is nobody in the ER anymore and his watch begins.</w:t>
      </w:r>
    </w:p>
    <w:p w:rsidR="00205C8E" w:rsidRPr="00CA0364" w:rsidRDefault="00205C8E" w:rsidP="00205C8E">
      <w:pPr>
        <w:rPr>
          <w:lang w:val="en-US"/>
        </w:rPr>
      </w:pPr>
    </w:p>
    <w:p w:rsidR="00205C8E" w:rsidRDefault="00205C8E" w:rsidP="00205C8E">
      <w:pPr>
        <w:rPr>
          <w:lang w:val="en-US"/>
        </w:rPr>
      </w:pPr>
      <w:r w:rsidRPr="00221BE2">
        <w:rPr>
          <w:b/>
          <w:lang w:val="en-US"/>
        </w:rPr>
        <w:t>Alert Bridge when ER turns unattended:</w:t>
      </w:r>
      <w:r w:rsidRPr="00CA0364">
        <w:rPr>
          <w:lang w:val="en-US"/>
        </w:rPr>
        <w:t xml:space="preserve"> Just for convenience.</w:t>
      </w:r>
    </w:p>
    <w:p w:rsidR="00221BE2" w:rsidRPr="00CA0364" w:rsidRDefault="00221BE2" w:rsidP="00205C8E">
      <w:pPr>
        <w:rPr>
          <w:lang w:val="en-US"/>
        </w:rPr>
      </w:pPr>
    </w:p>
    <w:p w:rsidR="00205C8E" w:rsidRDefault="00205C8E" w:rsidP="00205C8E">
      <w:pPr>
        <w:rPr>
          <w:lang w:val="en-US"/>
        </w:rPr>
      </w:pPr>
      <w:r w:rsidRPr="00CA0364">
        <w:rPr>
          <w:lang w:val="en-US"/>
        </w:rPr>
        <w:t xml:space="preserve">Under </w:t>
      </w:r>
      <w:r w:rsidRPr="00221BE2">
        <w:rPr>
          <w:b/>
          <w:lang w:val="en-US"/>
        </w:rPr>
        <w:t>“Personal Alarm S</w:t>
      </w:r>
      <w:r w:rsidR="00221BE2" w:rsidRPr="00221BE2">
        <w:rPr>
          <w:b/>
          <w:lang w:val="en-US"/>
        </w:rPr>
        <w:t>ystem</w:t>
      </w:r>
      <w:r w:rsidRPr="00221BE2">
        <w:rPr>
          <w:b/>
          <w:lang w:val="en-US"/>
        </w:rPr>
        <w:fldChar w:fldCharType="begin"/>
      </w:r>
      <w:r w:rsidRPr="00221BE2">
        <w:rPr>
          <w:b/>
          <w:lang w:val="en-US"/>
        </w:rPr>
        <w:instrText xml:space="preserve"> XE "Settings" </w:instrText>
      </w:r>
      <w:r w:rsidRPr="00221BE2">
        <w:rPr>
          <w:b/>
          <w:lang w:val="en-US"/>
        </w:rPr>
        <w:fldChar w:fldCharType="end"/>
      </w:r>
      <w:r w:rsidRPr="00221BE2">
        <w:rPr>
          <w:b/>
          <w:lang w:val="en-US"/>
        </w:rPr>
        <w:t xml:space="preserve">” </w:t>
      </w:r>
      <w:r w:rsidRPr="00CA0364">
        <w:rPr>
          <w:lang w:val="en-US"/>
        </w:rPr>
        <w:t>you can choose if the Deadman timer st</w:t>
      </w:r>
      <w:r w:rsidR="00221BE2">
        <w:rPr>
          <w:lang w:val="en-US"/>
        </w:rPr>
        <w:t>arts again with every new alarm and if a mouse-movement will rest the timer of the BNWAS.</w:t>
      </w:r>
    </w:p>
    <w:p w:rsidR="00221BE2" w:rsidRPr="00CA0364" w:rsidRDefault="00221BE2" w:rsidP="00205C8E">
      <w:pPr>
        <w:rPr>
          <w:lang w:val="en-US"/>
        </w:rPr>
      </w:pPr>
    </w:p>
    <w:p w:rsidR="00221BE2" w:rsidRDefault="00221BE2" w:rsidP="00205C8E">
      <w:pPr>
        <w:rPr>
          <w:lang w:val="en-US"/>
        </w:rPr>
      </w:pPr>
      <w:r>
        <w:rPr>
          <w:lang w:val="en-US"/>
        </w:rPr>
        <w:t xml:space="preserve">Under </w:t>
      </w:r>
      <w:r w:rsidRPr="00221BE2">
        <w:rPr>
          <w:b/>
          <w:lang w:val="en-US"/>
        </w:rPr>
        <w:t>“BNWAS”</w:t>
      </w:r>
      <w:r>
        <w:rPr>
          <w:lang w:val="en-US"/>
        </w:rPr>
        <w:t xml:space="preserve"> you can choose whether to use the standard NavVision BNWAS or the dedicated external BNWAS which is the new standard for NavVision. If you choose the external BNWAS you can click the BNWAS Configuration button to configure the BNWAS. This will be explained in a separate topic and in the BNWAS Manual.</w:t>
      </w:r>
    </w:p>
    <w:p w:rsidR="00205C8E" w:rsidRPr="00CA0364" w:rsidRDefault="00221BE2" w:rsidP="00205C8E">
      <w:pPr>
        <w:rPr>
          <w:lang w:val="en-US"/>
        </w:rPr>
      </w:pPr>
      <w:r>
        <w:rPr>
          <w:lang w:val="en-US"/>
        </w:rPr>
        <w:t xml:space="preserve"> </w:t>
      </w:r>
    </w:p>
    <w:p w:rsidR="00205C8E" w:rsidRDefault="00205C8E" w:rsidP="00205C8E">
      <w:r>
        <w:rPr>
          <w:noProof/>
          <w:lang w:val="nl-NL" w:eastAsia="nl-NL"/>
        </w:rPr>
        <w:drawing>
          <wp:inline distT="0" distB="0" distL="0" distR="0" wp14:anchorId="3EE09503" wp14:editId="2930E428">
            <wp:extent cx="4381500" cy="3286125"/>
            <wp:effectExtent l="0" t="0" r="0" b="9525"/>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4381500" cy="3286125"/>
                    </a:xfrm>
                    <a:prstGeom prst="rect">
                      <a:avLst/>
                    </a:prstGeom>
                  </pic:spPr>
                </pic:pic>
              </a:graphicData>
            </a:graphic>
          </wp:inline>
        </w:drawing>
      </w:r>
    </w:p>
    <w:p w:rsidR="00205C8E" w:rsidRPr="0061743D" w:rsidRDefault="00205C8E" w:rsidP="00205C8E">
      <w:pPr>
        <w:pStyle w:val="Onderschrift"/>
      </w:pPr>
      <w:bookmarkStart w:id="675" w:name="_Toc372884349"/>
      <w:bookmarkStart w:id="676" w:name="_Toc404942652"/>
      <w:r>
        <w:t xml:space="preserve">Figure </w:t>
      </w:r>
      <w:r>
        <w:fldChar w:fldCharType="begin"/>
      </w:r>
      <w:r>
        <w:instrText xml:space="preserve"> STYLEREF 1 \s </w:instrText>
      </w:r>
      <w:r>
        <w:fldChar w:fldCharType="separate"/>
      </w:r>
      <w:r w:rsidR="00B2370E">
        <w:rPr>
          <w:noProof/>
        </w:rPr>
        <w:t>5</w:t>
      </w:r>
      <w:r>
        <w:fldChar w:fldCharType="end"/>
      </w:r>
      <w:r>
        <w:noBreakHyphen/>
      </w:r>
      <w:r>
        <w:fldChar w:fldCharType="begin"/>
      </w:r>
      <w:r>
        <w:instrText xml:space="preserve"> SEQ Figure \* ARABIC \s 1 </w:instrText>
      </w:r>
      <w:r>
        <w:fldChar w:fldCharType="separate"/>
      </w:r>
      <w:r w:rsidR="00B2370E">
        <w:rPr>
          <w:noProof/>
        </w:rPr>
        <w:t>40</w:t>
      </w:r>
      <w:r>
        <w:fldChar w:fldCharType="end"/>
      </w:r>
      <w:r>
        <w:t>: Alarm Settings</w:t>
      </w:r>
      <w:bookmarkEnd w:id="675"/>
      <w:bookmarkEnd w:id="676"/>
      <w:r>
        <w:fldChar w:fldCharType="begin"/>
      </w:r>
      <w:r>
        <w:instrText xml:space="preserve"> XE "Settings" </w:instrText>
      </w:r>
      <w:r>
        <w:fldChar w:fldCharType="end"/>
      </w:r>
    </w:p>
    <w:p w:rsidR="00205C8E" w:rsidRPr="006E3AFE" w:rsidRDefault="00205C8E" w:rsidP="00205C8E"/>
    <w:p w:rsidR="00221BE2" w:rsidRDefault="00221BE2" w:rsidP="00221BE2">
      <w:r>
        <w:rPr>
          <w:i/>
          <w:noProof/>
          <w:lang w:val="nl-NL" w:eastAsia="nl-NL"/>
        </w:rPr>
        <w:drawing>
          <wp:anchor distT="0" distB="0" distL="114300" distR="114300" simplePos="0" relativeHeight="251738112" behindDoc="0" locked="0" layoutInCell="1" allowOverlap="1" wp14:anchorId="2E8B924C" wp14:editId="3B7848DF">
            <wp:simplePos x="0" y="0"/>
            <wp:positionH relativeFrom="column">
              <wp:posOffset>5080</wp:posOffset>
            </wp:positionH>
            <wp:positionV relativeFrom="paragraph">
              <wp:posOffset>0</wp:posOffset>
            </wp:positionV>
            <wp:extent cx="449580" cy="449580"/>
            <wp:effectExtent l="0" t="0" r="7620" b="7620"/>
            <wp:wrapSquare wrapText="bothSides"/>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Warning.png"/>
                    <pic:cNvPicPr/>
                  </pic:nvPicPr>
                  <pic:blipFill>
                    <a:blip r:embed="rId12" cstate="print"/>
                    <a:stretch>
                      <a:fillRect/>
                    </a:stretch>
                  </pic:blipFill>
                  <pic:spPr>
                    <a:xfrm>
                      <a:off x="0" y="0"/>
                      <a:ext cx="449580" cy="449580"/>
                    </a:xfrm>
                    <a:prstGeom prst="rect">
                      <a:avLst/>
                    </a:prstGeom>
                  </pic:spPr>
                </pic:pic>
              </a:graphicData>
            </a:graphic>
          </wp:anchor>
        </w:drawing>
      </w:r>
    </w:p>
    <w:p w:rsidR="00221BE2" w:rsidRDefault="00221BE2" w:rsidP="00221BE2">
      <w:pPr>
        <w:rPr>
          <w:i/>
          <w:lang w:val="en-US"/>
        </w:rPr>
      </w:pPr>
    </w:p>
    <w:p w:rsidR="00221BE2" w:rsidRPr="00CA0364" w:rsidRDefault="00221BE2" w:rsidP="00221BE2">
      <w:pPr>
        <w:rPr>
          <w:i/>
          <w:lang w:val="en-US"/>
        </w:rPr>
      </w:pPr>
      <w:r>
        <w:rPr>
          <w:i/>
          <w:lang w:val="en-US"/>
        </w:rPr>
        <w:t>A</w:t>
      </w:r>
      <w:r w:rsidRPr="00CA0364">
        <w:rPr>
          <w:i/>
          <w:lang w:val="en-US"/>
        </w:rPr>
        <w:t>fter changing these settings choose “accept changes” to activate the changes.</w:t>
      </w:r>
    </w:p>
    <w:p w:rsidR="00F84A2F" w:rsidRDefault="00F84A2F" w:rsidP="00F66955">
      <w:pPr>
        <w:rPr>
          <w:lang w:val="en-US"/>
        </w:rPr>
      </w:pPr>
    </w:p>
    <w:p w:rsidR="00F84A2F" w:rsidRDefault="00F84A2F" w:rsidP="00F66955">
      <w:pPr>
        <w:rPr>
          <w:lang w:val="en-US"/>
        </w:rPr>
      </w:pPr>
    </w:p>
    <w:p w:rsidR="00F84A2F" w:rsidRDefault="00F84A2F" w:rsidP="00F66955">
      <w:pPr>
        <w:rPr>
          <w:lang w:val="en-US"/>
        </w:rPr>
      </w:pPr>
    </w:p>
    <w:p w:rsidR="00F84A2F" w:rsidRDefault="00F84A2F" w:rsidP="00F66955">
      <w:pPr>
        <w:rPr>
          <w:lang w:val="en-US"/>
        </w:rPr>
      </w:pPr>
    </w:p>
    <w:p w:rsidR="00F84A2F" w:rsidRDefault="00F84A2F" w:rsidP="00F66955">
      <w:pPr>
        <w:rPr>
          <w:lang w:val="en-US"/>
        </w:rPr>
      </w:pPr>
    </w:p>
    <w:p w:rsidR="00F84A2F" w:rsidRDefault="00221BE2" w:rsidP="00221BE2">
      <w:pPr>
        <w:pStyle w:val="Heading3"/>
        <w:rPr>
          <w:lang w:val="en-US"/>
        </w:rPr>
      </w:pPr>
      <w:bookmarkStart w:id="677" w:name="_Toc404942473"/>
      <w:r>
        <w:rPr>
          <w:lang w:val="en-US"/>
        </w:rPr>
        <w:t>Preferences</w:t>
      </w:r>
      <w:bookmarkEnd w:id="677"/>
    </w:p>
    <w:p w:rsidR="00221BE2" w:rsidRDefault="00221BE2" w:rsidP="00221BE2">
      <w:pPr>
        <w:rPr>
          <w:lang w:val="en-US"/>
        </w:rPr>
      </w:pPr>
    </w:p>
    <w:p w:rsidR="00221BE2" w:rsidRDefault="00221BE2" w:rsidP="00221BE2">
      <w:pPr>
        <w:rPr>
          <w:lang w:val="en-US"/>
        </w:rPr>
      </w:pPr>
      <w:r>
        <w:rPr>
          <w:lang w:val="en-US"/>
        </w:rPr>
        <w:t>This function is obsolete. It will be deleted in a future release.</w:t>
      </w:r>
    </w:p>
    <w:p w:rsidR="00221BE2" w:rsidRDefault="00221BE2" w:rsidP="00221BE2">
      <w:pPr>
        <w:rPr>
          <w:lang w:val="en-US"/>
        </w:rPr>
      </w:pPr>
    </w:p>
    <w:p w:rsidR="00221BE2" w:rsidRDefault="00221BE2" w:rsidP="00221BE2">
      <w:pPr>
        <w:pStyle w:val="Heading3"/>
        <w:rPr>
          <w:lang w:val="en-US"/>
        </w:rPr>
      </w:pPr>
      <w:bookmarkStart w:id="678" w:name="_Toc402443055"/>
      <w:bookmarkStart w:id="679" w:name="_Toc404942474"/>
      <w:r w:rsidRPr="00310C70">
        <w:rPr>
          <w:lang w:val="en-US"/>
        </w:rPr>
        <w:t>Taskbar</w:t>
      </w:r>
      <w:bookmarkEnd w:id="678"/>
      <w:bookmarkEnd w:id="679"/>
    </w:p>
    <w:p w:rsidR="006A7F58" w:rsidRPr="006A7F58" w:rsidRDefault="006A7F58" w:rsidP="006A7F58">
      <w:pPr>
        <w:rPr>
          <w:lang w:val="en-US"/>
        </w:rPr>
      </w:pPr>
    </w:p>
    <w:p w:rsidR="00221BE2" w:rsidRPr="00221BE2" w:rsidRDefault="00221BE2" w:rsidP="00221BE2">
      <w:pPr>
        <w:rPr>
          <w:rFonts w:cs="Arial"/>
          <w:szCs w:val="22"/>
          <w:lang w:val="en-US"/>
        </w:rPr>
      </w:pPr>
      <w:r w:rsidRPr="00221BE2">
        <w:rPr>
          <w:rFonts w:cs="Arial"/>
          <w:szCs w:val="22"/>
          <w:lang w:val="en-US"/>
        </w:rPr>
        <w:t>To open the NavVision taskbar menu, select “Tools &gt; Taskbar”.</w:t>
      </w:r>
    </w:p>
    <w:p w:rsidR="00221BE2" w:rsidRPr="00221BE2" w:rsidRDefault="00221BE2" w:rsidP="00221BE2">
      <w:pPr>
        <w:rPr>
          <w:rFonts w:cs="Arial"/>
          <w:szCs w:val="22"/>
          <w:lang w:val="en-US"/>
        </w:rPr>
      </w:pPr>
      <w:r w:rsidRPr="00221BE2">
        <w:rPr>
          <w:rFonts w:cs="Arial"/>
          <w:szCs w:val="22"/>
          <w:lang w:val="en-US"/>
        </w:rPr>
        <w:t xml:space="preserve">The taskbar menu is used to configure the taskbar. </w:t>
      </w:r>
    </w:p>
    <w:p w:rsidR="00221BE2" w:rsidRPr="00221BE2" w:rsidRDefault="00221BE2" w:rsidP="00221BE2">
      <w:pPr>
        <w:rPr>
          <w:rFonts w:cs="Arial"/>
          <w:szCs w:val="22"/>
          <w:lang w:val="en-US"/>
        </w:rPr>
      </w:pPr>
    </w:p>
    <w:p w:rsidR="00221BE2" w:rsidRDefault="00221BE2" w:rsidP="00221BE2">
      <w:pPr>
        <w:keepNext/>
      </w:pPr>
      <w:r>
        <w:rPr>
          <w:noProof/>
          <w:lang w:val="nl-NL" w:eastAsia="nl-NL"/>
        </w:rPr>
        <w:drawing>
          <wp:inline distT="0" distB="0" distL="0" distR="0" wp14:anchorId="2F956243" wp14:editId="10E7689A">
            <wp:extent cx="4419600" cy="5956851"/>
            <wp:effectExtent l="0" t="0" r="0" b="6350"/>
            <wp:docPr id="380" name="Afbeelding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3"/>
                    <a:stretch>
                      <a:fillRect/>
                    </a:stretch>
                  </pic:blipFill>
                  <pic:spPr>
                    <a:xfrm>
                      <a:off x="0" y="0"/>
                      <a:ext cx="4424739" cy="5963778"/>
                    </a:xfrm>
                    <a:prstGeom prst="rect">
                      <a:avLst/>
                    </a:prstGeom>
                  </pic:spPr>
                </pic:pic>
              </a:graphicData>
            </a:graphic>
          </wp:inline>
        </w:drawing>
      </w:r>
    </w:p>
    <w:p w:rsidR="00221BE2" w:rsidRDefault="00221BE2" w:rsidP="00221BE2">
      <w:pPr>
        <w:pStyle w:val="Onderschrift"/>
      </w:pPr>
      <w:bookmarkStart w:id="680" w:name="_Toc402443249"/>
      <w:bookmarkStart w:id="681" w:name="_Toc404942653"/>
      <w:r w:rsidRPr="00D92197">
        <w:t xml:space="preserve">Figure </w:t>
      </w:r>
      <w:r>
        <w:fldChar w:fldCharType="begin"/>
      </w:r>
      <w:r>
        <w:instrText xml:space="preserve"> STYLEREF 1 \s </w:instrText>
      </w:r>
      <w:r>
        <w:fldChar w:fldCharType="separate"/>
      </w:r>
      <w:r w:rsidR="00B2370E">
        <w:rPr>
          <w:noProof/>
        </w:rPr>
        <w:t>5</w:t>
      </w:r>
      <w:r>
        <w:fldChar w:fldCharType="end"/>
      </w:r>
      <w:r>
        <w:noBreakHyphen/>
      </w:r>
      <w:r>
        <w:fldChar w:fldCharType="begin"/>
      </w:r>
      <w:r>
        <w:instrText xml:space="preserve"> SEQ Figure \* ARABIC \s 1 </w:instrText>
      </w:r>
      <w:r>
        <w:fldChar w:fldCharType="separate"/>
      </w:r>
      <w:r w:rsidR="00B2370E">
        <w:rPr>
          <w:noProof/>
        </w:rPr>
        <w:t>41</w:t>
      </w:r>
      <w:r>
        <w:fldChar w:fldCharType="end"/>
      </w:r>
      <w:r w:rsidRPr="00D92197">
        <w:t>: Taskbar menu</w:t>
      </w:r>
      <w:bookmarkEnd w:id="680"/>
      <w:bookmarkEnd w:id="681"/>
    </w:p>
    <w:p w:rsidR="006A7F58" w:rsidRPr="00D92197" w:rsidRDefault="006A7F58" w:rsidP="006A7F58"/>
    <w:p w:rsidR="00221BE2" w:rsidRDefault="00221BE2" w:rsidP="00221BE2">
      <w:pPr>
        <w:rPr>
          <w:rFonts w:cs="Arial"/>
          <w:sz w:val="21"/>
          <w:szCs w:val="21"/>
          <w:lang w:val="en-US"/>
        </w:rPr>
      </w:pPr>
      <w:r>
        <w:rPr>
          <w:rFonts w:cs="Arial"/>
          <w:sz w:val="21"/>
          <w:szCs w:val="21"/>
          <w:lang w:val="en-US"/>
        </w:rPr>
        <w:t>The following taskbar settings are available:</w:t>
      </w:r>
    </w:p>
    <w:p w:rsidR="00221BE2" w:rsidRDefault="00221BE2" w:rsidP="00221BE2">
      <w:pPr>
        <w:rPr>
          <w:rFonts w:cs="Arial"/>
          <w:sz w:val="21"/>
          <w:szCs w:val="21"/>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29"/>
        <w:gridCol w:w="6333"/>
      </w:tblGrid>
      <w:tr w:rsidR="00221BE2" w:rsidRPr="00B1180C" w:rsidTr="0055234D">
        <w:tc>
          <w:tcPr>
            <w:tcW w:w="2858" w:type="dxa"/>
            <w:shd w:val="clear" w:color="auto" w:fill="0C0C0C"/>
          </w:tcPr>
          <w:p w:rsidR="00221BE2" w:rsidRPr="00B1180C" w:rsidRDefault="00221BE2" w:rsidP="0055234D">
            <w:pPr>
              <w:rPr>
                <w:rFonts w:cs="Arial"/>
                <w:b/>
                <w:sz w:val="21"/>
                <w:szCs w:val="21"/>
                <w:lang w:val="en-US"/>
              </w:rPr>
            </w:pPr>
            <w:r w:rsidRPr="00B1180C">
              <w:rPr>
                <w:rFonts w:cs="Arial"/>
                <w:b/>
                <w:sz w:val="21"/>
                <w:szCs w:val="21"/>
                <w:lang w:val="en-US"/>
              </w:rPr>
              <w:t>Setting</w:t>
            </w:r>
          </w:p>
        </w:tc>
        <w:tc>
          <w:tcPr>
            <w:tcW w:w="6712" w:type="dxa"/>
            <w:shd w:val="clear" w:color="auto" w:fill="0C0C0C"/>
          </w:tcPr>
          <w:p w:rsidR="00221BE2" w:rsidRPr="00B1180C" w:rsidRDefault="00221BE2" w:rsidP="0055234D">
            <w:pPr>
              <w:rPr>
                <w:rFonts w:cs="Arial"/>
                <w:b/>
                <w:sz w:val="21"/>
                <w:szCs w:val="21"/>
                <w:lang w:val="en-US"/>
              </w:rPr>
            </w:pPr>
            <w:r w:rsidRPr="00B1180C">
              <w:rPr>
                <w:rFonts w:cs="Arial"/>
                <w:b/>
                <w:sz w:val="21"/>
                <w:szCs w:val="21"/>
                <w:lang w:val="en-US"/>
              </w:rPr>
              <w:t>Description</w:t>
            </w:r>
          </w:p>
        </w:tc>
      </w:tr>
      <w:tr w:rsidR="00221BE2" w:rsidRPr="000F200F" w:rsidTr="0055234D">
        <w:tc>
          <w:tcPr>
            <w:tcW w:w="2858" w:type="dxa"/>
          </w:tcPr>
          <w:p w:rsidR="00221BE2" w:rsidRPr="00B1180C" w:rsidRDefault="00221BE2" w:rsidP="0055234D">
            <w:pPr>
              <w:rPr>
                <w:rFonts w:cs="Arial"/>
                <w:sz w:val="21"/>
                <w:szCs w:val="21"/>
                <w:lang w:val="en-US"/>
              </w:rPr>
            </w:pPr>
            <w:r w:rsidRPr="00B1180C">
              <w:rPr>
                <w:rFonts w:cs="Arial"/>
                <w:sz w:val="21"/>
                <w:szCs w:val="21"/>
                <w:lang w:val="en-US"/>
              </w:rPr>
              <w:t>Hide the taskbar when there is no viewer activated</w:t>
            </w:r>
          </w:p>
        </w:tc>
        <w:tc>
          <w:tcPr>
            <w:tcW w:w="6712" w:type="dxa"/>
          </w:tcPr>
          <w:p w:rsidR="00221BE2" w:rsidRPr="00B1180C" w:rsidRDefault="00221BE2" w:rsidP="0055234D">
            <w:pPr>
              <w:rPr>
                <w:rFonts w:cs="Arial"/>
                <w:sz w:val="21"/>
                <w:szCs w:val="21"/>
                <w:lang w:val="en-US"/>
              </w:rPr>
            </w:pPr>
            <w:r w:rsidRPr="00B1180C">
              <w:rPr>
                <w:rFonts w:cs="Arial"/>
                <w:sz w:val="21"/>
                <w:szCs w:val="21"/>
                <w:lang w:val="en-US"/>
              </w:rPr>
              <w:t>This option allows you to hide the taskbar, in case all viewers are inactive. This function can be disabled, by moving the mouse cursor to the top of the screen.</w:t>
            </w:r>
          </w:p>
        </w:tc>
      </w:tr>
      <w:tr w:rsidR="00221BE2" w:rsidRPr="00B1180C" w:rsidTr="0055234D">
        <w:tc>
          <w:tcPr>
            <w:tcW w:w="2858" w:type="dxa"/>
          </w:tcPr>
          <w:p w:rsidR="00221BE2" w:rsidRPr="00B1180C" w:rsidRDefault="00221BE2" w:rsidP="0055234D">
            <w:pPr>
              <w:rPr>
                <w:rFonts w:cs="Arial"/>
                <w:sz w:val="21"/>
                <w:szCs w:val="21"/>
                <w:lang w:val="en-US"/>
              </w:rPr>
            </w:pPr>
            <w:r w:rsidRPr="00B1180C">
              <w:rPr>
                <w:rFonts w:cs="Arial"/>
                <w:sz w:val="21"/>
                <w:szCs w:val="21"/>
                <w:lang w:val="en-US"/>
              </w:rPr>
              <w:t>Show the taskbar when there is an alarm</w:t>
            </w:r>
          </w:p>
        </w:tc>
        <w:tc>
          <w:tcPr>
            <w:tcW w:w="6712" w:type="dxa"/>
          </w:tcPr>
          <w:p w:rsidR="00221BE2" w:rsidRPr="00B1180C" w:rsidRDefault="00221BE2" w:rsidP="0055234D">
            <w:pPr>
              <w:rPr>
                <w:rFonts w:cs="Arial"/>
                <w:sz w:val="21"/>
                <w:szCs w:val="21"/>
                <w:lang w:val="en-US"/>
              </w:rPr>
            </w:pPr>
            <w:r w:rsidRPr="00B1180C">
              <w:rPr>
                <w:rFonts w:cs="Arial"/>
                <w:sz w:val="21"/>
                <w:szCs w:val="21"/>
                <w:lang w:val="en-US"/>
              </w:rPr>
              <w:t>This option allows the taskbar to appear whenever an alarm occurs. This overrides the previous setting of the hidden taskbar.</w:t>
            </w:r>
          </w:p>
        </w:tc>
      </w:tr>
      <w:tr w:rsidR="00221BE2" w:rsidRPr="000F200F" w:rsidTr="0055234D">
        <w:tc>
          <w:tcPr>
            <w:tcW w:w="2858" w:type="dxa"/>
          </w:tcPr>
          <w:p w:rsidR="00221BE2" w:rsidRPr="00B1180C" w:rsidRDefault="00221BE2" w:rsidP="0055234D">
            <w:pPr>
              <w:rPr>
                <w:rFonts w:cs="Arial"/>
                <w:sz w:val="21"/>
                <w:szCs w:val="21"/>
                <w:lang w:val="en-US"/>
              </w:rPr>
            </w:pPr>
            <w:r w:rsidRPr="00B1180C">
              <w:rPr>
                <w:rFonts w:cs="Arial"/>
                <w:sz w:val="21"/>
                <w:szCs w:val="21"/>
                <w:lang w:val="en-US"/>
              </w:rPr>
              <w:t>Visible</w:t>
            </w:r>
          </w:p>
        </w:tc>
        <w:tc>
          <w:tcPr>
            <w:tcW w:w="6712" w:type="dxa"/>
          </w:tcPr>
          <w:p w:rsidR="00221BE2" w:rsidRPr="00B1180C" w:rsidRDefault="00221BE2" w:rsidP="0055234D">
            <w:pPr>
              <w:rPr>
                <w:rFonts w:cs="Arial"/>
                <w:sz w:val="21"/>
                <w:szCs w:val="21"/>
                <w:lang w:val="en-US"/>
              </w:rPr>
            </w:pPr>
            <w:r w:rsidRPr="00B1180C">
              <w:rPr>
                <w:rFonts w:cs="Arial"/>
                <w:sz w:val="21"/>
                <w:szCs w:val="21"/>
                <w:lang w:val="en-US"/>
              </w:rPr>
              <w:t>This option allows you to select the availability of viewers. You can select the viewer that must be displayed and be accessible through the taskbar or not.</w:t>
            </w:r>
          </w:p>
        </w:tc>
      </w:tr>
      <w:tr w:rsidR="00221BE2" w:rsidRPr="000F200F" w:rsidTr="0055234D">
        <w:tc>
          <w:tcPr>
            <w:tcW w:w="2858" w:type="dxa"/>
          </w:tcPr>
          <w:p w:rsidR="00221BE2" w:rsidRPr="00B1180C" w:rsidRDefault="00221BE2" w:rsidP="0055234D">
            <w:pPr>
              <w:rPr>
                <w:rFonts w:cs="Arial"/>
                <w:sz w:val="21"/>
                <w:szCs w:val="21"/>
                <w:lang w:val="en-US"/>
              </w:rPr>
            </w:pPr>
            <w:proofErr w:type="spellStart"/>
            <w:r w:rsidRPr="00B1180C">
              <w:rPr>
                <w:rFonts w:cs="Arial"/>
                <w:sz w:val="21"/>
                <w:szCs w:val="21"/>
                <w:lang w:val="en-US"/>
              </w:rPr>
              <w:t>Autostart</w:t>
            </w:r>
            <w:proofErr w:type="spellEnd"/>
          </w:p>
        </w:tc>
        <w:tc>
          <w:tcPr>
            <w:tcW w:w="6712" w:type="dxa"/>
          </w:tcPr>
          <w:p w:rsidR="00221BE2" w:rsidRPr="00B1180C" w:rsidRDefault="00221BE2" w:rsidP="0055234D">
            <w:pPr>
              <w:rPr>
                <w:rFonts w:cs="Arial"/>
                <w:sz w:val="21"/>
                <w:szCs w:val="21"/>
                <w:lang w:val="en-US"/>
              </w:rPr>
            </w:pPr>
            <w:r w:rsidRPr="00B1180C">
              <w:rPr>
                <w:rFonts w:cs="Arial"/>
                <w:sz w:val="21"/>
                <w:szCs w:val="21"/>
                <w:lang w:val="en-US"/>
              </w:rPr>
              <w:t>The second option enables you to determine the viewers that automatically open at startup of the software.</w:t>
            </w:r>
          </w:p>
        </w:tc>
      </w:tr>
      <w:tr w:rsidR="00221BE2" w:rsidRPr="000F200F" w:rsidTr="0055234D">
        <w:tc>
          <w:tcPr>
            <w:tcW w:w="2858" w:type="dxa"/>
          </w:tcPr>
          <w:p w:rsidR="00221BE2" w:rsidRPr="00B1180C" w:rsidRDefault="00221BE2" w:rsidP="0055234D">
            <w:pPr>
              <w:rPr>
                <w:rFonts w:cs="Arial"/>
                <w:sz w:val="21"/>
                <w:szCs w:val="21"/>
                <w:lang w:val="en-US"/>
              </w:rPr>
            </w:pPr>
            <w:r>
              <w:rPr>
                <w:rFonts w:cs="Arial"/>
                <w:sz w:val="21"/>
                <w:szCs w:val="21"/>
                <w:lang w:val="en-US"/>
              </w:rPr>
              <w:t>Read Only</w:t>
            </w:r>
          </w:p>
        </w:tc>
        <w:tc>
          <w:tcPr>
            <w:tcW w:w="6712" w:type="dxa"/>
          </w:tcPr>
          <w:p w:rsidR="00221BE2" w:rsidRPr="00B1180C" w:rsidRDefault="00221BE2" w:rsidP="0055234D">
            <w:pPr>
              <w:rPr>
                <w:rFonts w:cs="Arial"/>
                <w:sz w:val="21"/>
                <w:szCs w:val="21"/>
                <w:lang w:val="en-US"/>
              </w:rPr>
            </w:pPr>
            <w:r>
              <w:rPr>
                <w:rFonts w:cs="Arial"/>
                <w:sz w:val="21"/>
                <w:szCs w:val="21"/>
                <w:lang w:val="en-US"/>
              </w:rPr>
              <w:t>This option prevents people to alter settings in the viewer or mimic</w:t>
            </w:r>
          </w:p>
        </w:tc>
      </w:tr>
      <w:tr w:rsidR="00221BE2" w:rsidRPr="000F200F" w:rsidTr="0055234D">
        <w:tc>
          <w:tcPr>
            <w:tcW w:w="2858" w:type="dxa"/>
          </w:tcPr>
          <w:p w:rsidR="00221BE2" w:rsidRPr="00B1180C" w:rsidRDefault="00221BE2" w:rsidP="0055234D">
            <w:pPr>
              <w:rPr>
                <w:rFonts w:cs="Arial"/>
                <w:sz w:val="21"/>
                <w:szCs w:val="21"/>
                <w:lang w:val="en-US"/>
              </w:rPr>
            </w:pPr>
            <w:r w:rsidRPr="00B1180C">
              <w:rPr>
                <w:rFonts w:cs="Arial"/>
                <w:sz w:val="21"/>
                <w:szCs w:val="21"/>
                <w:lang w:val="en-US"/>
              </w:rPr>
              <w:t>Display</w:t>
            </w:r>
          </w:p>
        </w:tc>
        <w:tc>
          <w:tcPr>
            <w:tcW w:w="6712" w:type="dxa"/>
          </w:tcPr>
          <w:p w:rsidR="00221BE2" w:rsidRPr="00B1180C" w:rsidRDefault="00221BE2" w:rsidP="0055234D">
            <w:pPr>
              <w:rPr>
                <w:rFonts w:cs="Arial"/>
                <w:sz w:val="21"/>
                <w:szCs w:val="21"/>
                <w:lang w:val="en-US"/>
              </w:rPr>
            </w:pPr>
            <w:r w:rsidRPr="00B1180C">
              <w:rPr>
                <w:rFonts w:cs="Arial"/>
                <w:sz w:val="21"/>
                <w:szCs w:val="21"/>
                <w:lang w:val="en-US"/>
              </w:rPr>
              <w:t>The display box defines the screen used for each viewer. The number shown symbolizes the displays as shown at the bottom of the screen.</w:t>
            </w:r>
            <w:r>
              <w:rPr>
                <w:rFonts w:cs="Arial"/>
                <w:sz w:val="21"/>
                <w:szCs w:val="21"/>
                <w:lang w:val="en-US"/>
              </w:rPr>
              <w:t xml:space="preserve"> “Auto” means that it will appear at the first free screen. If there is a number, the viewer will appear on that screen. Only available if you have more screens attached.</w:t>
            </w:r>
          </w:p>
        </w:tc>
      </w:tr>
      <w:tr w:rsidR="00221BE2" w:rsidRPr="000F200F" w:rsidTr="0055234D">
        <w:tc>
          <w:tcPr>
            <w:tcW w:w="2858" w:type="dxa"/>
          </w:tcPr>
          <w:p w:rsidR="00221BE2" w:rsidRPr="00B1180C" w:rsidRDefault="00221BE2" w:rsidP="0055234D">
            <w:pPr>
              <w:rPr>
                <w:rFonts w:cs="Arial"/>
                <w:sz w:val="21"/>
                <w:szCs w:val="21"/>
                <w:lang w:val="en-US"/>
              </w:rPr>
            </w:pPr>
            <w:r w:rsidRPr="00B1180C">
              <w:rPr>
                <w:rFonts w:cs="Arial"/>
                <w:sz w:val="21"/>
                <w:szCs w:val="21"/>
                <w:lang w:val="en-US"/>
              </w:rPr>
              <w:t>Layout</w:t>
            </w:r>
            <w:r>
              <w:rPr>
                <w:rFonts w:cs="Arial"/>
                <w:sz w:val="21"/>
                <w:szCs w:val="21"/>
                <w:lang w:val="en-US"/>
              </w:rPr>
              <w:fldChar w:fldCharType="begin"/>
            </w:r>
            <w:r>
              <w:rPr>
                <w:rFonts w:cs="Arial"/>
                <w:sz w:val="21"/>
                <w:szCs w:val="21"/>
                <w:lang w:val="en-US"/>
              </w:rPr>
              <w:instrText xml:space="preserve"> XE "</w:instrText>
            </w:r>
            <w:r w:rsidRPr="00CA46A0">
              <w:rPr>
                <w:lang w:val="en-US"/>
              </w:rPr>
              <w:instrText>Latout"</w:instrText>
            </w:r>
            <w:r>
              <w:rPr>
                <w:rFonts w:cs="Arial"/>
                <w:sz w:val="21"/>
                <w:szCs w:val="21"/>
                <w:lang w:val="en-US"/>
              </w:rPr>
              <w:instrText xml:space="preserve"> </w:instrText>
            </w:r>
            <w:r>
              <w:rPr>
                <w:rFonts w:cs="Arial"/>
                <w:sz w:val="21"/>
                <w:szCs w:val="21"/>
                <w:lang w:val="en-US"/>
              </w:rPr>
              <w:fldChar w:fldCharType="end"/>
            </w:r>
            <w:r w:rsidRPr="00B1180C">
              <w:rPr>
                <w:rFonts w:cs="Arial"/>
                <w:sz w:val="21"/>
                <w:szCs w:val="21"/>
                <w:lang w:val="en-US"/>
              </w:rPr>
              <w:t xml:space="preserve"> of the displays on the desktop</w:t>
            </w:r>
          </w:p>
        </w:tc>
        <w:tc>
          <w:tcPr>
            <w:tcW w:w="6712" w:type="dxa"/>
          </w:tcPr>
          <w:p w:rsidR="00221BE2" w:rsidRPr="00B1180C" w:rsidRDefault="00221BE2" w:rsidP="0055234D">
            <w:pPr>
              <w:rPr>
                <w:rFonts w:cs="Arial"/>
                <w:sz w:val="21"/>
                <w:szCs w:val="21"/>
                <w:lang w:val="en-US"/>
              </w:rPr>
            </w:pPr>
            <w:r w:rsidRPr="00B1180C">
              <w:rPr>
                <w:rFonts w:cs="Arial"/>
                <w:sz w:val="21"/>
                <w:szCs w:val="21"/>
                <w:lang w:val="en-US"/>
              </w:rPr>
              <w:t>This setting allows you to show the placement of the different screens connected to your system. The display order, size and the number available for display of viewers are shown.</w:t>
            </w:r>
          </w:p>
        </w:tc>
      </w:tr>
    </w:tbl>
    <w:p w:rsidR="00221BE2" w:rsidRDefault="006A7F58" w:rsidP="00221BE2">
      <w:pPr>
        <w:pStyle w:val="Heading4"/>
        <w:numPr>
          <w:ilvl w:val="0"/>
          <w:numId w:val="0"/>
        </w:numPr>
      </w:pPr>
      <w:bookmarkStart w:id="682" w:name="_Toc404942475"/>
      <w:r>
        <w:rPr>
          <w:noProof/>
          <w:lang w:val="nl-NL" w:eastAsia="nl-NL"/>
        </w:rPr>
        <w:drawing>
          <wp:anchor distT="0" distB="0" distL="114300" distR="114300" simplePos="0" relativeHeight="251740160" behindDoc="0" locked="0" layoutInCell="1" allowOverlap="1" wp14:anchorId="07AFC8EA" wp14:editId="7DBB741F">
            <wp:simplePos x="0" y="0"/>
            <wp:positionH relativeFrom="column">
              <wp:posOffset>0</wp:posOffset>
            </wp:positionH>
            <wp:positionV relativeFrom="paragraph">
              <wp:posOffset>317500</wp:posOffset>
            </wp:positionV>
            <wp:extent cx="449580" cy="449580"/>
            <wp:effectExtent l="19050" t="0" r="7620" b="0"/>
            <wp:wrapSquare wrapText="bothSides"/>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Warning.png"/>
                    <pic:cNvPicPr/>
                  </pic:nvPicPr>
                  <pic:blipFill>
                    <a:blip r:embed="rId10" cstate="print"/>
                    <a:stretch>
                      <a:fillRect/>
                    </a:stretch>
                  </pic:blipFill>
                  <pic:spPr>
                    <a:xfrm>
                      <a:off x="0" y="0"/>
                      <a:ext cx="449580" cy="449580"/>
                    </a:xfrm>
                    <a:prstGeom prst="rect">
                      <a:avLst/>
                    </a:prstGeom>
                  </pic:spPr>
                </pic:pic>
              </a:graphicData>
            </a:graphic>
          </wp:anchor>
        </w:drawing>
      </w:r>
      <w:bookmarkEnd w:id="682"/>
    </w:p>
    <w:p w:rsidR="00221BE2" w:rsidRPr="006C3F26" w:rsidRDefault="00221BE2" w:rsidP="00221BE2">
      <w:pPr>
        <w:rPr>
          <w:i/>
        </w:rPr>
      </w:pPr>
      <w:r>
        <w:rPr>
          <w:i/>
        </w:rPr>
        <w:t xml:space="preserve">As of release </w:t>
      </w:r>
      <w:r w:rsidR="006A7F58">
        <w:rPr>
          <w:i/>
        </w:rPr>
        <w:t>9.18.03.</w:t>
      </w:r>
      <w:r>
        <w:rPr>
          <w:i/>
        </w:rPr>
        <w:t>3522 it is possible to hide the “close” button to make sure people do not shutdown the program accidently. Just uncheck the checkmark box for the close button</w:t>
      </w:r>
    </w:p>
    <w:p w:rsidR="00221BE2" w:rsidRPr="000C2573" w:rsidRDefault="00221BE2" w:rsidP="00221BE2"/>
    <w:p w:rsidR="00221BE2" w:rsidRPr="00221BE2" w:rsidRDefault="00221BE2" w:rsidP="00221BE2">
      <w:pPr>
        <w:rPr>
          <w:lang w:val="en-US"/>
        </w:rPr>
      </w:pPr>
    </w:p>
    <w:p w:rsidR="00F84A2F" w:rsidRDefault="00F84A2F" w:rsidP="00F66955">
      <w:pPr>
        <w:rPr>
          <w:lang w:val="en-US"/>
        </w:rPr>
      </w:pPr>
    </w:p>
    <w:p w:rsidR="006A7F58" w:rsidRDefault="006A7F58" w:rsidP="00F66955">
      <w:pPr>
        <w:rPr>
          <w:lang w:val="en-US"/>
        </w:rPr>
      </w:pPr>
    </w:p>
    <w:p w:rsidR="006A7F58" w:rsidRDefault="006A7F58" w:rsidP="00F66955">
      <w:pPr>
        <w:rPr>
          <w:lang w:val="en-US"/>
        </w:rPr>
      </w:pPr>
    </w:p>
    <w:p w:rsidR="006A7F58" w:rsidRDefault="006A7F58" w:rsidP="00F66955">
      <w:pPr>
        <w:rPr>
          <w:lang w:val="en-US"/>
        </w:rPr>
      </w:pPr>
    </w:p>
    <w:p w:rsidR="006A7F58" w:rsidRDefault="006A7F58" w:rsidP="00F66955">
      <w:pPr>
        <w:rPr>
          <w:lang w:val="en-US"/>
        </w:rPr>
      </w:pPr>
    </w:p>
    <w:p w:rsidR="006A7F58" w:rsidRDefault="006A7F58" w:rsidP="00F66955">
      <w:pPr>
        <w:rPr>
          <w:lang w:val="en-US"/>
        </w:rPr>
      </w:pPr>
    </w:p>
    <w:p w:rsidR="006A7F58" w:rsidRDefault="006A7F58" w:rsidP="00F66955">
      <w:pPr>
        <w:rPr>
          <w:lang w:val="en-US"/>
        </w:rPr>
      </w:pPr>
    </w:p>
    <w:p w:rsidR="006A7F58" w:rsidRDefault="006A7F58" w:rsidP="00F66955">
      <w:pPr>
        <w:rPr>
          <w:lang w:val="en-US"/>
        </w:rPr>
      </w:pPr>
    </w:p>
    <w:p w:rsidR="006A7F58" w:rsidRDefault="006A7F58" w:rsidP="00F66955">
      <w:pPr>
        <w:rPr>
          <w:lang w:val="en-US"/>
        </w:rPr>
      </w:pPr>
    </w:p>
    <w:p w:rsidR="006A7F58" w:rsidRDefault="006A7F58" w:rsidP="00F66955">
      <w:pPr>
        <w:rPr>
          <w:lang w:val="en-US"/>
        </w:rPr>
      </w:pPr>
    </w:p>
    <w:p w:rsidR="006A7F58" w:rsidRDefault="006A7F58" w:rsidP="00F66955">
      <w:pPr>
        <w:rPr>
          <w:lang w:val="en-US"/>
        </w:rPr>
      </w:pPr>
    </w:p>
    <w:p w:rsidR="006A7F58" w:rsidRDefault="006A7F58" w:rsidP="00F66955">
      <w:pPr>
        <w:rPr>
          <w:lang w:val="en-US"/>
        </w:rPr>
      </w:pPr>
    </w:p>
    <w:p w:rsidR="006A7F58" w:rsidRDefault="006A7F58" w:rsidP="00F66955">
      <w:pPr>
        <w:rPr>
          <w:lang w:val="en-US"/>
        </w:rPr>
      </w:pPr>
    </w:p>
    <w:p w:rsidR="006A7F58" w:rsidRDefault="006A7F58" w:rsidP="00F66955">
      <w:pPr>
        <w:rPr>
          <w:lang w:val="en-US"/>
        </w:rPr>
      </w:pPr>
    </w:p>
    <w:p w:rsidR="006A7F58" w:rsidRDefault="006A7F58" w:rsidP="00F66955">
      <w:pPr>
        <w:rPr>
          <w:lang w:val="en-US"/>
        </w:rPr>
      </w:pPr>
    </w:p>
    <w:p w:rsidR="006A7F58" w:rsidRDefault="006A7F58" w:rsidP="00F66955">
      <w:pPr>
        <w:rPr>
          <w:lang w:val="en-US"/>
        </w:rPr>
      </w:pPr>
    </w:p>
    <w:p w:rsidR="006A7F58" w:rsidRDefault="006A7F58" w:rsidP="00F66955">
      <w:pPr>
        <w:rPr>
          <w:lang w:val="en-US"/>
        </w:rPr>
      </w:pPr>
    </w:p>
    <w:p w:rsidR="006A7F58" w:rsidRDefault="006A7F58" w:rsidP="00F66955">
      <w:pPr>
        <w:rPr>
          <w:lang w:val="en-US"/>
        </w:rPr>
      </w:pPr>
    </w:p>
    <w:p w:rsidR="006A7F58" w:rsidRDefault="006A7F58" w:rsidP="00F66955">
      <w:pPr>
        <w:rPr>
          <w:lang w:val="en-US"/>
        </w:rPr>
      </w:pPr>
    </w:p>
    <w:p w:rsidR="006A7F58" w:rsidRDefault="006A7F58" w:rsidP="00F66955">
      <w:pPr>
        <w:rPr>
          <w:lang w:val="en-US"/>
        </w:rPr>
      </w:pPr>
    </w:p>
    <w:p w:rsidR="006A7F58" w:rsidRDefault="006A7F58" w:rsidP="00F66955">
      <w:pPr>
        <w:rPr>
          <w:lang w:val="en-US"/>
        </w:rPr>
      </w:pPr>
    </w:p>
    <w:p w:rsidR="006A7F58" w:rsidRDefault="006A7F58" w:rsidP="00F66955">
      <w:pPr>
        <w:rPr>
          <w:lang w:val="en-US"/>
        </w:rPr>
      </w:pPr>
    </w:p>
    <w:p w:rsidR="006A7F58" w:rsidRDefault="006A7F58" w:rsidP="00F66955">
      <w:pPr>
        <w:rPr>
          <w:lang w:val="en-US"/>
        </w:rPr>
      </w:pPr>
    </w:p>
    <w:p w:rsidR="006A7F58" w:rsidRDefault="006A7F58" w:rsidP="00F66955">
      <w:pPr>
        <w:rPr>
          <w:lang w:val="en-US"/>
        </w:rPr>
      </w:pPr>
    </w:p>
    <w:p w:rsidR="0083666E" w:rsidRDefault="0083666E" w:rsidP="0083666E">
      <w:pPr>
        <w:pStyle w:val="Heading3"/>
        <w:rPr>
          <w:lang w:val="en-US"/>
        </w:rPr>
      </w:pPr>
      <w:bookmarkStart w:id="683" w:name="_Toc402443057"/>
      <w:bookmarkStart w:id="684" w:name="_Toc404942476"/>
      <w:r>
        <w:rPr>
          <w:lang w:val="en-US"/>
        </w:rPr>
        <w:t>GPS/NMEA</w:t>
      </w:r>
      <w:bookmarkEnd w:id="683"/>
      <w:bookmarkEnd w:id="684"/>
    </w:p>
    <w:p w:rsidR="0083666E" w:rsidRPr="0083666E" w:rsidRDefault="0083666E" w:rsidP="0083666E">
      <w:pPr>
        <w:rPr>
          <w:lang w:val="en-US"/>
        </w:rPr>
      </w:pPr>
    </w:p>
    <w:p w:rsidR="0083666E" w:rsidRDefault="0083666E" w:rsidP="0083666E">
      <w:pPr>
        <w:rPr>
          <w:lang w:val="en-US"/>
        </w:rPr>
      </w:pPr>
      <w:r>
        <w:rPr>
          <w:lang w:val="en-US"/>
        </w:rPr>
        <w:t>The GPS</w:t>
      </w:r>
      <w:r w:rsidRPr="00415FE3">
        <w:rPr>
          <w:lang w:val="en-US"/>
        </w:rPr>
        <w:t xml:space="preserve">/NMEA page is merely a reference </w:t>
      </w:r>
      <w:r>
        <w:rPr>
          <w:lang w:val="en-US"/>
        </w:rPr>
        <w:t>to check data. You can use it to see if data from GPS or NMEA devices is coming into the system and if the data is right.</w:t>
      </w:r>
    </w:p>
    <w:p w:rsidR="0083666E" w:rsidRDefault="0083666E" w:rsidP="0083666E">
      <w:pPr>
        <w:pStyle w:val="Heading3"/>
        <w:rPr>
          <w:lang w:val="en-US"/>
        </w:rPr>
      </w:pPr>
      <w:bookmarkStart w:id="685" w:name="_Toc402443059"/>
      <w:bookmarkStart w:id="686" w:name="_Toc404942477"/>
      <w:r>
        <w:rPr>
          <w:lang w:val="en-US"/>
        </w:rPr>
        <w:t>GPS calculates the position in/</w:t>
      </w:r>
      <w:proofErr w:type="gramStart"/>
      <w:r>
        <w:rPr>
          <w:lang w:val="en-US"/>
        </w:rPr>
        <w:t>The</w:t>
      </w:r>
      <w:proofErr w:type="gramEnd"/>
      <w:r>
        <w:rPr>
          <w:lang w:val="en-US"/>
        </w:rPr>
        <w:t xml:space="preserve"> position is shown in</w:t>
      </w:r>
      <w:bookmarkEnd w:id="685"/>
      <w:bookmarkEnd w:id="686"/>
    </w:p>
    <w:p w:rsidR="0083666E" w:rsidRDefault="0083666E" w:rsidP="0083666E">
      <w:pPr>
        <w:rPr>
          <w:lang w:val="en-US"/>
        </w:rPr>
      </w:pPr>
      <w:r>
        <w:rPr>
          <w:lang w:val="en-US"/>
        </w:rPr>
        <w:t>These two fields can be used to change the calculating method of the GPS sets. In almost any case you can leave them as they are.</w:t>
      </w:r>
    </w:p>
    <w:p w:rsidR="0083666E" w:rsidRDefault="0083666E" w:rsidP="0083666E">
      <w:pPr>
        <w:pStyle w:val="Heading3"/>
        <w:rPr>
          <w:lang w:val="en-US"/>
        </w:rPr>
      </w:pPr>
      <w:bookmarkStart w:id="687" w:name="_Toc402443060"/>
      <w:bookmarkStart w:id="688" w:name="_Toc404942478"/>
      <w:r>
        <w:rPr>
          <w:lang w:val="en-US"/>
        </w:rPr>
        <w:t>Trace of received NMEA data</w:t>
      </w:r>
      <w:bookmarkEnd w:id="687"/>
      <w:bookmarkEnd w:id="688"/>
    </w:p>
    <w:p w:rsidR="0083666E" w:rsidRDefault="0083666E" w:rsidP="0083666E">
      <w:pPr>
        <w:rPr>
          <w:lang w:val="en-US"/>
        </w:rPr>
      </w:pPr>
      <w:r>
        <w:rPr>
          <w:lang w:val="en-US"/>
        </w:rPr>
        <w:t>In the window below the text you will find all the NMEA data that is coming in. With the eraser you can clear the data from the window. By checking/unchecking the box from “Rx” or “</w:t>
      </w:r>
      <w:proofErr w:type="spellStart"/>
      <w:r>
        <w:rPr>
          <w:lang w:val="en-US"/>
        </w:rPr>
        <w:t>Tx</w:t>
      </w:r>
      <w:proofErr w:type="spellEnd"/>
      <w:r>
        <w:rPr>
          <w:lang w:val="en-US"/>
        </w:rPr>
        <w:t>” you get respectively only received, only transmitted or all data.</w:t>
      </w:r>
    </w:p>
    <w:p w:rsidR="0083666E" w:rsidRDefault="0083666E" w:rsidP="0083666E">
      <w:pPr>
        <w:rPr>
          <w:lang w:val="en-US"/>
        </w:rPr>
      </w:pPr>
    </w:p>
    <w:p w:rsidR="0083666E" w:rsidRDefault="0083666E" w:rsidP="0083666E">
      <w:pPr>
        <w:rPr>
          <w:lang w:val="en-US"/>
        </w:rPr>
      </w:pPr>
      <w:r>
        <w:rPr>
          <w:lang w:val="en-US"/>
        </w:rPr>
        <w:t>If the string you see in the window is green, the data is recognized by NavVision and can be processed. This doesn’t directly mean that the data is correct, but only that the string is sent in the right style. If the string is grey, it is no longer available or not in the correct style and won’t be processed by NavVision.</w:t>
      </w:r>
    </w:p>
    <w:p w:rsidR="0083666E" w:rsidRDefault="0083666E" w:rsidP="0083666E">
      <w:pPr>
        <w:rPr>
          <w:lang w:val="en-US"/>
        </w:rPr>
      </w:pPr>
    </w:p>
    <w:p w:rsidR="0083666E" w:rsidRDefault="00EA6065" w:rsidP="0083666E">
      <w:pPr>
        <w:rPr>
          <w:i/>
          <w:lang w:val="en-US"/>
        </w:rPr>
      </w:pPr>
      <w:r>
        <w:rPr>
          <w:noProof/>
          <w:lang w:val="nl-NL" w:eastAsia="nl-NL"/>
        </w:rPr>
        <w:drawing>
          <wp:anchor distT="0" distB="0" distL="114300" distR="114300" simplePos="0" relativeHeight="251742208" behindDoc="0" locked="0" layoutInCell="1" allowOverlap="1" wp14:anchorId="7B87AB4C" wp14:editId="1EC37B9F">
            <wp:simplePos x="0" y="0"/>
            <wp:positionH relativeFrom="column">
              <wp:posOffset>0</wp:posOffset>
            </wp:positionH>
            <wp:positionV relativeFrom="paragraph">
              <wp:posOffset>37465</wp:posOffset>
            </wp:positionV>
            <wp:extent cx="449580" cy="449580"/>
            <wp:effectExtent l="19050" t="0" r="7620" b="0"/>
            <wp:wrapSquare wrapText="bothSides"/>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Warning.png"/>
                    <pic:cNvPicPr/>
                  </pic:nvPicPr>
                  <pic:blipFill>
                    <a:blip r:embed="rId10" cstate="print"/>
                    <a:stretch>
                      <a:fillRect/>
                    </a:stretch>
                  </pic:blipFill>
                  <pic:spPr>
                    <a:xfrm>
                      <a:off x="0" y="0"/>
                      <a:ext cx="449580" cy="449580"/>
                    </a:xfrm>
                    <a:prstGeom prst="rect">
                      <a:avLst/>
                    </a:prstGeom>
                  </pic:spPr>
                </pic:pic>
              </a:graphicData>
            </a:graphic>
          </wp:anchor>
        </w:drawing>
      </w:r>
    </w:p>
    <w:p w:rsidR="0083666E" w:rsidRDefault="0083666E" w:rsidP="0083666E">
      <w:pPr>
        <w:rPr>
          <w:i/>
          <w:lang w:val="en-US"/>
        </w:rPr>
      </w:pPr>
      <w:r w:rsidRPr="00E10305">
        <w:rPr>
          <w:i/>
          <w:lang w:val="en-US"/>
        </w:rPr>
        <w:t xml:space="preserve">While </w:t>
      </w:r>
      <w:r>
        <w:rPr>
          <w:i/>
          <w:lang w:val="en-US"/>
        </w:rPr>
        <w:t xml:space="preserve">NavVision </w:t>
      </w:r>
      <w:r w:rsidRPr="00E10305">
        <w:rPr>
          <w:i/>
          <w:lang w:val="en-US"/>
        </w:rPr>
        <w:t>repeats a lot of NMEA data for multiple purposes, it is wise to uncheck the “</w:t>
      </w:r>
      <w:proofErr w:type="spellStart"/>
      <w:r w:rsidRPr="00E10305">
        <w:rPr>
          <w:i/>
          <w:lang w:val="en-US"/>
        </w:rPr>
        <w:t>Tx</w:t>
      </w:r>
      <w:proofErr w:type="spellEnd"/>
      <w:r w:rsidRPr="00E10305">
        <w:rPr>
          <w:i/>
          <w:lang w:val="en-US"/>
        </w:rPr>
        <w:t>” box when you are checking the incoming data.</w:t>
      </w:r>
    </w:p>
    <w:p w:rsidR="0083666E" w:rsidRPr="001A27C2" w:rsidRDefault="0083666E" w:rsidP="0083666E">
      <w:pPr>
        <w:rPr>
          <w:lang w:val="en-US"/>
        </w:rPr>
      </w:pPr>
    </w:p>
    <w:p w:rsidR="006A7F58" w:rsidRDefault="006A7F58" w:rsidP="00F66955">
      <w:pPr>
        <w:rPr>
          <w:lang w:val="en-US"/>
        </w:rPr>
      </w:pPr>
    </w:p>
    <w:p w:rsidR="00F84A2F" w:rsidRDefault="00F84A2F" w:rsidP="00F66955">
      <w:pPr>
        <w:rPr>
          <w:lang w:val="en-US"/>
        </w:rPr>
      </w:pPr>
    </w:p>
    <w:p w:rsidR="00F84A2F" w:rsidRDefault="00F84A2F" w:rsidP="00F66955">
      <w:pPr>
        <w:rPr>
          <w:lang w:val="en-US"/>
        </w:rPr>
      </w:pPr>
    </w:p>
    <w:p w:rsidR="0083666E" w:rsidRDefault="0083666E" w:rsidP="00F66955">
      <w:pPr>
        <w:rPr>
          <w:lang w:val="en-US"/>
        </w:rPr>
      </w:pPr>
    </w:p>
    <w:p w:rsidR="0083666E" w:rsidRDefault="0083666E" w:rsidP="00F66955">
      <w:pPr>
        <w:rPr>
          <w:lang w:val="en-US"/>
        </w:rPr>
      </w:pPr>
    </w:p>
    <w:p w:rsidR="0083666E" w:rsidRDefault="0083666E" w:rsidP="00F66955">
      <w:pPr>
        <w:rPr>
          <w:lang w:val="en-US"/>
        </w:rPr>
      </w:pPr>
    </w:p>
    <w:p w:rsidR="0083666E" w:rsidRDefault="0083666E" w:rsidP="00F66955">
      <w:pPr>
        <w:rPr>
          <w:lang w:val="en-US"/>
        </w:rPr>
      </w:pPr>
    </w:p>
    <w:p w:rsidR="0083666E" w:rsidRDefault="0083666E" w:rsidP="00F66955">
      <w:pPr>
        <w:rPr>
          <w:lang w:val="en-US"/>
        </w:rPr>
      </w:pPr>
    </w:p>
    <w:p w:rsidR="0083666E" w:rsidRDefault="0083666E" w:rsidP="00F66955">
      <w:pPr>
        <w:rPr>
          <w:lang w:val="en-US"/>
        </w:rPr>
      </w:pPr>
    </w:p>
    <w:p w:rsidR="0083666E" w:rsidRDefault="0083666E" w:rsidP="00F66955">
      <w:pPr>
        <w:rPr>
          <w:lang w:val="en-US"/>
        </w:rPr>
      </w:pPr>
    </w:p>
    <w:p w:rsidR="0083666E" w:rsidRDefault="0083666E" w:rsidP="00F66955">
      <w:pPr>
        <w:rPr>
          <w:lang w:val="en-US"/>
        </w:rPr>
      </w:pPr>
    </w:p>
    <w:p w:rsidR="0083666E" w:rsidRDefault="0083666E" w:rsidP="00F66955">
      <w:pPr>
        <w:rPr>
          <w:lang w:val="en-US"/>
        </w:rPr>
      </w:pPr>
    </w:p>
    <w:p w:rsidR="0083666E" w:rsidRDefault="0083666E" w:rsidP="00F66955">
      <w:pPr>
        <w:rPr>
          <w:lang w:val="en-US"/>
        </w:rPr>
      </w:pPr>
    </w:p>
    <w:p w:rsidR="0083666E" w:rsidRDefault="0083666E" w:rsidP="00F66955">
      <w:pPr>
        <w:rPr>
          <w:lang w:val="en-US"/>
        </w:rPr>
      </w:pPr>
    </w:p>
    <w:p w:rsidR="0083666E" w:rsidRDefault="0083666E" w:rsidP="00F66955">
      <w:pPr>
        <w:rPr>
          <w:lang w:val="en-US"/>
        </w:rPr>
      </w:pPr>
    </w:p>
    <w:p w:rsidR="0083666E" w:rsidRDefault="0083666E" w:rsidP="00F66955">
      <w:pPr>
        <w:rPr>
          <w:lang w:val="en-US"/>
        </w:rPr>
      </w:pPr>
    </w:p>
    <w:p w:rsidR="0083666E" w:rsidRDefault="0083666E" w:rsidP="00F66955">
      <w:pPr>
        <w:rPr>
          <w:lang w:val="en-US"/>
        </w:rPr>
      </w:pPr>
    </w:p>
    <w:p w:rsidR="0083666E" w:rsidRDefault="0083666E" w:rsidP="00F66955">
      <w:pPr>
        <w:rPr>
          <w:lang w:val="en-US"/>
        </w:rPr>
      </w:pPr>
    </w:p>
    <w:p w:rsidR="0083666E" w:rsidRDefault="0083666E" w:rsidP="00F66955">
      <w:pPr>
        <w:rPr>
          <w:lang w:val="en-US"/>
        </w:rPr>
      </w:pPr>
    </w:p>
    <w:p w:rsidR="0083666E" w:rsidRDefault="0083666E" w:rsidP="00F66955">
      <w:pPr>
        <w:rPr>
          <w:lang w:val="en-US"/>
        </w:rPr>
      </w:pPr>
    </w:p>
    <w:p w:rsidR="0083666E" w:rsidRDefault="0083666E" w:rsidP="00F66955">
      <w:pPr>
        <w:rPr>
          <w:lang w:val="en-US"/>
        </w:rPr>
      </w:pPr>
    </w:p>
    <w:p w:rsidR="0083666E" w:rsidRDefault="0083666E" w:rsidP="00F66955">
      <w:pPr>
        <w:rPr>
          <w:lang w:val="en-US"/>
        </w:rPr>
      </w:pPr>
    </w:p>
    <w:p w:rsidR="0083666E" w:rsidRDefault="0083666E" w:rsidP="00F66955">
      <w:pPr>
        <w:rPr>
          <w:lang w:val="en-US"/>
        </w:rPr>
      </w:pPr>
    </w:p>
    <w:p w:rsidR="00CC7667" w:rsidRDefault="00CC7667" w:rsidP="00F66955">
      <w:pPr>
        <w:rPr>
          <w:lang w:val="en-US"/>
        </w:rPr>
      </w:pPr>
    </w:p>
    <w:p w:rsidR="00CC7667" w:rsidRDefault="00CC7667" w:rsidP="00F66955">
      <w:pPr>
        <w:rPr>
          <w:lang w:val="en-US"/>
        </w:rPr>
      </w:pPr>
    </w:p>
    <w:p w:rsidR="00CC7667" w:rsidRDefault="00CC7667" w:rsidP="00F66955">
      <w:pPr>
        <w:rPr>
          <w:lang w:val="en-US"/>
        </w:rPr>
      </w:pPr>
    </w:p>
    <w:p w:rsidR="00CC7667" w:rsidRDefault="00CC7667" w:rsidP="00F66955">
      <w:pPr>
        <w:rPr>
          <w:lang w:val="en-US"/>
        </w:rPr>
      </w:pPr>
    </w:p>
    <w:p w:rsidR="00CC7667" w:rsidRPr="00F66955" w:rsidRDefault="00CC7667" w:rsidP="00F66955">
      <w:pPr>
        <w:rPr>
          <w:lang w:val="en-US"/>
        </w:rPr>
      </w:pPr>
    </w:p>
    <w:p w:rsidR="00DA5601" w:rsidRDefault="00A222E5" w:rsidP="00DA5601">
      <w:pPr>
        <w:pStyle w:val="Heading2"/>
        <w:numPr>
          <w:ilvl w:val="1"/>
          <w:numId w:val="3"/>
        </w:numPr>
        <w:rPr>
          <w:lang w:val="en-US"/>
        </w:rPr>
      </w:pPr>
      <w:bookmarkStart w:id="689" w:name="_Toc404942479"/>
      <w:r>
        <w:rPr>
          <w:lang w:val="en-US"/>
        </w:rPr>
        <w:t>C</w:t>
      </w:r>
      <w:r w:rsidR="00DA5601">
        <w:rPr>
          <w:lang w:val="en-US"/>
        </w:rPr>
        <w:t>onfiguration</w:t>
      </w:r>
      <w:bookmarkEnd w:id="689"/>
    </w:p>
    <w:p w:rsidR="00DA5601" w:rsidRDefault="00DA5601" w:rsidP="00DA5601">
      <w:pPr>
        <w:pStyle w:val="Heading3"/>
        <w:numPr>
          <w:ilvl w:val="2"/>
          <w:numId w:val="3"/>
        </w:numPr>
        <w:rPr>
          <w:lang w:val="en-US"/>
        </w:rPr>
      </w:pPr>
      <w:bookmarkStart w:id="690" w:name="_Toc404942480"/>
      <w:r>
        <w:rPr>
          <w:lang w:val="en-US"/>
        </w:rPr>
        <w:t>General</w:t>
      </w:r>
      <w:bookmarkEnd w:id="690"/>
    </w:p>
    <w:p w:rsidR="00DA5601" w:rsidRDefault="00DA5601" w:rsidP="000F200F">
      <w:pPr>
        <w:rPr>
          <w:lang w:val="en-US"/>
        </w:rPr>
      </w:pPr>
      <w:r>
        <w:rPr>
          <w:lang w:val="en-US"/>
        </w:rPr>
        <w:t xml:space="preserve">Under configuration you will find all the tabs that you can use to configure and fine-tune the </w:t>
      </w:r>
      <w:r w:rsidR="00A222E5">
        <w:rPr>
          <w:lang w:val="en-US"/>
        </w:rPr>
        <w:t>NavVision system</w:t>
      </w:r>
      <w:r>
        <w:rPr>
          <w:lang w:val="en-US"/>
        </w:rPr>
        <w:t xml:space="preserve">. </w:t>
      </w:r>
      <w:r w:rsidR="004C1BCF">
        <w:rPr>
          <w:lang w:val="en-US"/>
        </w:rPr>
        <w:t xml:space="preserve">These settings need to be done by the engineering department. Also commissioning engineers need to know how to work with these settings. </w:t>
      </w:r>
    </w:p>
    <w:p w:rsidR="004C1BCF" w:rsidRDefault="004C1BCF" w:rsidP="000F200F">
      <w:pPr>
        <w:rPr>
          <w:lang w:val="en-US"/>
        </w:rPr>
      </w:pPr>
    </w:p>
    <w:p w:rsidR="004C1BCF" w:rsidRDefault="004C1BCF" w:rsidP="004C1BCF">
      <w:pPr>
        <w:pStyle w:val="Heading2"/>
        <w:rPr>
          <w:lang w:val="en-US"/>
        </w:rPr>
      </w:pPr>
      <w:bookmarkStart w:id="691" w:name="_Toc404942481"/>
      <w:r>
        <w:rPr>
          <w:lang w:val="en-US"/>
        </w:rPr>
        <w:t>License</w:t>
      </w:r>
      <w:bookmarkEnd w:id="691"/>
      <w:r>
        <w:rPr>
          <w:lang w:val="en-US"/>
        </w:rPr>
        <w:fldChar w:fldCharType="begin"/>
      </w:r>
      <w:r>
        <w:rPr>
          <w:lang w:val="en-US"/>
        </w:rPr>
        <w:instrText xml:space="preserve"> XE "</w:instrText>
      </w:r>
      <w:r>
        <w:instrText>License"</w:instrText>
      </w:r>
      <w:r>
        <w:rPr>
          <w:lang w:val="en-US"/>
        </w:rPr>
        <w:instrText xml:space="preserve"> </w:instrText>
      </w:r>
      <w:r>
        <w:rPr>
          <w:lang w:val="en-US"/>
        </w:rPr>
        <w:fldChar w:fldCharType="end"/>
      </w:r>
    </w:p>
    <w:p w:rsidR="004C1BCF" w:rsidRDefault="004C1BCF" w:rsidP="004C1BCF">
      <w:pPr>
        <w:rPr>
          <w:lang w:val="en-US"/>
        </w:rPr>
      </w:pPr>
      <w:r>
        <w:rPr>
          <w:lang w:val="en-US"/>
        </w:rPr>
        <w:t xml:space="preserve">To give rights to use a specific part of the software, NavVision uses licenses to open up these parts of the software. Depending on which licenses are bought, viewers will be visible and strings will be processed (see </w:t>
      </w:r>
      <w:r>
        <w:rPr>
          <w:lang w:val="en-US"/>
        </w:rPr>
        <w:fldChar w:fldCharType="begin"/>
      </w:r>
      <w:r>
        <w:rPr>
          <w:lang w:val="en-US"/>
        </w:rPr>
        <w:instrText xml:space="preserve"> REF _Ref333580126 \h </w:instrText>
      </w:r>
      <w:r>
        <w:rPr>
          <w:lang w:val="en-US"/>
        </w:rPr>
      </w:r>
      <w:r>
        <w:rPr>
          <w:lang w:val="en-US"/>
        </w:rPr>
        <w:fldChar w:fldCharType="separate"/>
      </w:r>
      <w:r w:rsidR="00B2370E">
        <w:t xml:space="preserve">Figure </w:t>
      </w:r>
      <w:r w:rsidR="00B2370E">
        <w:rPr>
          <w:noProof/>
        </w:rPr>
        <w:t>5</w:t>
      </w:r>
      <w:r w:rsidR="00B2370E">
        <w:noBreakHyphen/>
      </w:r>
      <w:r w:rsidR="00B2370E">
        <w:rPr>
          <w:noProof/>
        </w:rPr>
        <w:t>42</w:t>
      </w:r>
      <w:r>
        <w:rPr>
          <w:lang w:val="en-US"/>
        </w:rPr>
        <w:fldChar w:fldCharType="end"/>
      </w:r>
      <w:r>
        <w:rPr>
          <w:lang w:val="en-US"/>
        </w:rPr>
        <w:t>).</w:t>
      </w:r>
    </w:p>
    <w:p w:rsidR="004C1BCF" w:rsidRDefault="004C1BCF" w:rsidP="004C1BCF">
      <w:pPr>
        <w:rPr>
          <w:lang w:val="en-US"/>
        </w:rPr>
      </w:pPr>
    </w:p>
    <w:p w:rsidR="004C1BCF" w:rsidRDefault="004C1BCF" w:rsidP="004C1BCF">
      <w:pPr>
        <w:rPr>
          <w:lang w:val="en-US"/>
        </w:rPr>
      </w:pPr>
      <w:r>
        <w:rPr>
          <w:lang w:val="en-US"/>
        </w:rPr>
        <w:t>Under “License</w:t>
      </w:r>
      <w:r>
        <w:rPr>
          <w:lang w:val="en-US"/>
        </w:rPr>
        <w:fldChar w:fldCharType="begin"/>
      </w:r>
      <w:r>
        <w:rPr>
          <w:lang w:val="en-US"/>
        </w:rPr>
        <w:instrText xml:space="preserve"> XE "</w:instrText>
      </w:r>
      <w:r w:rsidRPr="00CA46A0">
        <w:rPr>
          <w:lang w:val="en-US"/>
        </w:rPr>
        <w:instrText>License"</w:instrText>
      </w:r>
      <w:r>
        <w:rPr>
          <w:lang w:val="en-US"/>
        </w:rPr>
        <w:instrText xml:space="preserve"> </w:instrText>
      </w:r>
      <w:r>
        <w:rPr>
          <w:lang w:val="en-US"/>
        </w:rPr>
        <w:fldChar w:fldCharType="end"/>
      </w:r>
      <w:r>
        <w:rPr>
          <w:lang w:val="en-US"/>
        </w:rPr>
        <w:t>” you can see which viewers, communication etc. are opened in your version. If you see a license and it is green, this means that the license is valid. If the license is red it is not valid. If there is no license and the stripes in the box are green or red it means the same, only than the license is freed up by another license (i.e. Navigation Pro license will also open up NMEA, so the stripes under NMEA will be green).</w:t>
      </w:r>
    </w:p>
    <w:p w:rsidR="004C1BCF" w:rsidRDefault="004C1BCF" w:rsidP="004C1BCF">
      <w:pPr>
        <w:rPr>
          <w:lang w:val="en-US"/>
        </w:rPr>
      </w:pPr>
    </w:p>
    <w:p w:rsidR="004C1BCF" w:rsidRDefault="004C1BCF" w:rsidP="004C1BCF">
      <w:pPr>
        <w:rPr>
          <w:lang w:val="en-US"/>
        </w:rPr>
      </w:pPr>
      <w:r>
        <w:rPr>
          <w:lang w:val="en-US"/>
        </w:rPr>
        <w:t xml:space="preserve">Normally you won’t have to alter anything here. Free Technics will provide you with a “Key.uc.ini” with all the necessary licenses available. The program will read the licenses from the </w:t>
      </w:r>
      <w:proofErr w:type="spellStart"/>
      <w:r>
        <w:rPr>
          <w:lang w:val="en-US"/>
        </w:rPr>
        <w:t>ini</w:t>
      </w:r>
      <w:proofErr w:type="spellEnd"/>
      <w:r>
        <w:rPr>
          <w:lang w:val="en-US"/>
        </w:rPr>
        <w:t xml:space="preserve">-file and put them in place at startup. Sometimes however you can check here if you miss a certain viewer or if a communication protocol doesn’t seem to work. If you are missing a single license, you can fill it in here and it will be set in the </w:t>
      </w:r>
      <w:proofErr w:type="spellStart"/>
      <w:r>
        <w:rPr>
          <w:lang w:val="en-US"/>
        </w:rPr>
        <w:t>ini</w:t>
      </w:r>
      <w:proofErr w:type="spellEnd"/>
      <w:r>
        <w:rPr>
          <w:lang w:val="en-US"/>
        </w:rPr>
        <w:t>-file as well.</w:t>
      </w:r>
    </w:p>
    <w:p w:rsidR="004C1BCF" w:rsidRDefault="004C1BCF" w:rsidP="004C1BCF">
      <w:pPr>
        <w:rPr>
          <w:lang w:val="en-US"/>
        </w:rPr>
      </w:pPr>
    </w:p>
    <w:p w:rsidR="004C1BCF" w:rsidRDefault="004C1BCF" w:rsidP="004C1BCF">
      <w:pPr>
        <w:rPr>
          <w:i/>
          <w:lang w:val="en-US"/>
        </w:rPr>
      </w:pPr>
      <w:r>
        <w:rPr>
          <w:bCs/>
          <w:i/>
          <w:noProof/>
          <w:lang w:val="nl-NL" w:eastAsia="nl-NL"/>
        </w:rPr>
        <w:drawing>
          <wp:anchor distT="0" distB="0" distL="114300" distR="114300" simplePos="0" relativeHeight="251676672" behindDoc="0" locked="0" layoutInCell="1" allowOverlap="1" wp14:anchorId="26A635E1" wp14:editId="516DC996">
            <wp:simplePos x="0" y="0"/>
            <wp:positionH relativeFrom="column">
              <wp:posOffset>57150</wp:posOffset>
            </wp:positionH>
            <wp:positionV relativeFrom="paragraph">
              <wp:posOffset>151765</wp:posOffset>
            </wp:positionV>
            <wp:extent cx="513715" cy="449580"/>
            <wp:effectExtent l="19050" t="0" r="635"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critical.png"/>
                    <pic:cNvPicPr/>
                  </pic:nvPicPr>
                  <pic:blipFill>
                    <a:blip r:embed="rId11" cstate="print"/>
                    <a:stretch>
                      <a:fillRect/>
                    </a:stretch>
                  </pic:blipFill>
                  <pic:spPr>
                    <a:xfrm>
                      <a:off x="0" y="0"/>
                      <a:ext cx="513715" cy="449580"/>
                    </a:xfrm>
                    <a:prstGeom prst="rect">
                      <a:avLst/>
                    </a:prstGeom>
                  </pic:spPr>
                </pic:pic>
              </a:graphicData>
            </a:graphic>
          </wp:anchor>
        </w:drawing>
      </w:r>
    </w:p>
    <w:p w:rsidR="004C1BCF" w:rsidRDefault="004C1BCF" w:rsidP="004C1BCF">
      <w:pPr>
        <w:rPr>
          <w:i/>
          <w:lang w:val="en-US"/>
        </w:rPr>
      </w:pPr>
    </w:p>
    <w:p w:rsidR="004C1BCF" w:rsidRDefault="004C1BCF" w:rsidP="004C1BCF">
      <w:pPr>
        <w:rPr>
          <w:i/>
          <w:lang w:val="en-US"/>
        </w:rPr>
      </w:pPr>
      <w:r w:rsidRPr="008B4ABA">
        <w:rPr>
          <w:i/>
          <w:lang w:val="en-US"/>
        </w:rPr>
        <w:t>Missing licenses are also mentioned in the logbook. Please refer to the chapter “Logbook</w:t>
      </w:r>
      <w:r>
        <w:rPr>
          <w:i/>
          <w:lang w:val="en-US"/>
        </w:rPr>
        <w:fldChar w:fldCharType="begin"/>
      </w:r>
      <w:r>
        <w:rPr>
          <w:i/>
          <w:lang w:val="en-US"/>
        </w:rPr>
        <w:instrText xml:space="preserve"> XE "</w:instrText>
      </w:r>
      <w:r w:rsidRPr="00CA46A0">
        <w:rPr>
          <w:lang w:val="en-US"/>
        </w:rPr>
        <w:instrText>Logbook"</w:instrText>
      </w:r>
      <w:r>
        <w:rPr>
          <w:i/>
          <w:lang w:val="en-US"/>
        </w:rPr>
        <w:instrText xml:space="preserve"> </w:instrText>
      </w:r>
      <w:r>
        <w:rPr>
          <w:i/>
          <w:lang w:val="en-US"/>
        </w:rPr>
        <w:fldChar w:fldCharType="end"/>
      </w:r>
      <w:r w:rsidRPr="008B4ABA">
        <w:rPr>
          <w:i/>
          <w:lang w:val="en-US"/>
        </w:rPr>
        <w:t>” for more information.</w:t>
      </w:r>
    </w:p>
    <w:p w:rsidR="004C1BCF" w:rsidRDefault="004C1BCF" w:rsidP="004C1BCF">
      <w:pPr>
        <w:rPr>
          <w:i/>
          <w:lang w:val="en-US"/>
        </w:rPr>
      </w:pPr>
    </w:p>
    <w:p w:rsidR="004C1BCF" w:rsidRDefault="004C1BCF" w:rsidP="004C1BCF">
      <w:pPr>
        <w:rPr>
          <w:lang w:val="en-US"/>
        </w:rPr>
      </w:pPr>
      <w:r>
        <w:rPr>
          <w:noProof/>
          <w:lang w:val="nl-NL" w:eastAsia="nl-NL"/>
        </w:rPr>
        <w:drawing>
          <wp:inline distT="0" distB="0" distL="0" distR="0" wp14:anchorId="7BDB58F4" wp14:editId="28F08433">
            <wp:extent cx="5760720" cy="1361480"/>
            <wp:effectExtent l="0" t="0" r="0" b="0"/>
            <wp:docPr id="184" name="Afbeelding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4"/>
                    <a:stretch>
                      <a:fillRect/>
                    </a:stretch>
                  </pic:blipFill>
                  <pic:spPr>
                    <a:xfrm>
                      <a:off x="0" y="0"/>
                      <a:ext cx="5760720" cy="1361480"/>
                    </a:xfrm>
                    <a:prstGeom prst="rect">
                      <a:avLst/>
                    </a:prstGeom>
                  </pic:spPr>
                </pic:pic>
              </a:graphicData>
            </a:graphic>
          </wp:inline>
        </w:drawing>
      </w:r>
    </w:p>
    <w:p w:rsidR="004C1BCF" w:rsidRDefault="004C1BCF" w:rsidP="004C1BCF">
      <w:pPr>
        <w:pStyle w:val="Onderschrift"/>
      </w:pPr>
      <w:bookmarkStart w:id="692" w:name="_Ref333580126"/>
      <w:bookmarkStart w:id="693" w:name="_Toc404942654"/>
      <w:r>
        <w:t xml:space="preserve">Figure </w:t>
      </w:r>
      <w:r w:rsidR="00F414EE">
        <w:fldChar w:fldCharType="begin"/>
      </w:r>
      <w:r w:rsidR="00F414EE">
        <w:instrText xml:space="preserve"> STYLEREF 1 \s </w:instrText>
      </w:r>
      <w:r w:rsidR="00F414EE">
        <w:fldChar w:fldCharType="separate"/>
      </w:r>
      <w:r w:rsidR="00B2370E">
        <w:rPr>
          <w:noProof/>
        </w:rPr>
        <w:t>5</w:t>
      </w:r>
      <w:r w:rsidR="00F414EE">
        <w:fldChar w:fldCharType="end"/>
      </w:r>
      <w:r w:rsidR="00F414EE">
        <w:noBreakHyphen/>
      </w:r>
      <w:r w:rsidR="00F414EE">
        <w:fldChar w:fldCharType="begin"/>
      </w:r>
      <w:r w:rsidR="00F414EE">
        <w:instrText xml:space="preserve"> SEQ Figure \* ARABIC \s 1 </w:instrText>
      </w:r>
      <w:r w:rsidR="00F414EE">
        <w:fldChar w:fldCharType="separate"/>
      </w:r>
      <w:r w:rsidR="00B2370E">
        <w:rPr>
          <w:noProof/>
        </w:rPr>
        <w:t>42</w:t>
      </w:r>
      <w:r w:rsidR="00F414EE">
        <w:fldChar w:fldCharType="end"/>
      </w:r>
      <w:bookmarkEnd w:id="692"/>
      <w:r>
        <w:t>: License</w:t>
      </w:r>
      <w:bookmarkEnd w:id="693"/>
      <w:r>
        <w:fldChar w:fldCharType="begin"/>
      </w:r>
      <w:r>
        <w:instrText xml:space="preserve"> XE "License" </w:instrText>
      </w:r>
      <w:r>
        <w:fldChar w:fldCharType="end"/>
      </w:r>
    </w:p>
    <w:p w:rsidR="004C1BCF" w:rsidRDefault="004C1BCF" w:rsidP="000F200F">
      <w:pPr>
        <w:rPr>
          <w:lang w:val="en-US"/>
        </w:rPr>
      </w:pPr>
    </w:p>
    <w:p w:rsidR="00A31EB3" w:rsidRDefault="00A31EB3" w:rsidP="00A31EB3">
      <w:pPr>
        <w:pStyle w:val="Heading2"/>
        <w:numPr>
          <w:ilvl w:val="0"/>
          <w:numId w:val="0"/>
        </w:numPr>
      </w:pPr>
    </w:p>
    <w:p w:rsidR="00A31EB3" w:rsidRDefault="00A31EB3" w:rsidP="00A31EB3"/>
    <w:p w:rsidR="00A31EB3" w:rsidRDefault="00A31EB3" w:rsidP="00A31EB3"/>
    <w:p w:rsidR="00A31EB3" w:rsidRDefault="00A31EB3" w:rsidP="00A31EB3"/>
    <w:p w:rsidR="00A31EB3" w:rsidRDefault="00A31EB3" w:rsidP="00A31EB3"/>
    <w:p w:rsidR="00A31EB3" w:rsidRPr="00A31EB3" w:rsidRDefault="00A31EB3" w:rsidP="00A31EB3"/>
    <w:p w:rsidR="00A31EB3" w:rsidRPr="008B4ABA" w:rsidRDefault="00A31EB3" w:rsidP="00A31EB3">
      <w:pPr>
        <w:pStyle w:val="Heading2"/>
      </w:pPr>
      <w:bookmarkStart w:id="694" w:name="_Toc404942482"/>
      <w:r>
        <w:lastRenderedPageBreak/>
        <w:t>Serial</w:t>
      </w:r>
      <w:bookmarkEnd w:id="694"/>
      <w:r>
        <w:fldChar w:fldCharType="begin"/>
      </w:r>
      <w:r>
        <w:instrText xml:space="preserve"> XE "Serial" </w:instrText>
      </w:r>
      <w:r>
        <w:fldChar w:fldCharType="end"/>
      </w:r>
    </w:p>
    <w:p w:rsidR="00A31EB3" w:rsidRDefault="00A31EB3" w:rsidP="00A31EB3">
      <w:pPr>
        <w:pStyle w:val="Heading3"/>
        <w:rPr>
          <w:lang w:val="en-US"/>
        </w:rPr>
      </w:pPr>
      <w:bookmarkStart w:id="695" w:name="_Toc404942483"/>
      <w:r>
        <w:rPr>
          <w:lang w:val="en-US"/>
        </w:rPr>
        <w:t>General</w:t>
      </w:r>
      <w:bookmarkEnd w:id="695"/>
    </w:p>
    <w:p w:rsidR="00A31EB3" w:rsidRDefault="00A31EB3" w:rsidP="00A31EB3">
      <w:pPr>
        <w:rPr>
          <w:lang w:val="en-US"/>
        </w:rPr>
      </w:pPr>
      <w:r>
        <w:rPr>
          <w:lang w:val="en-US"/>
        </w:rPr>
        <w:t>Under “Tools &gt; Configuration &gt; Serial</w:t>
      </w:r>
      <w:r>
        <w:rPr>
          <w:lang w:val="en-US"/>
        </w:rPr>
        <w:fldChar w:fldCharType="begin"/>
      </w:r>
      <w:r>
        <w:rPr>
          <w:lang w:val="en-US"/>
        </w:rPr>
        <w:instrText xml:space="preserve"> XE "</w:instrText>
      </w:r>
      <w:r w:rsidRPr="00CA46A0">
        <w:rPr>
          <w:lang w:val="en-US"/>
        </w:rPr>
        <w:instrText>Serial"</w:instrText>
      </w:r>
      <w:r>
        <w:rPr>
          <w:lang w:val="en-US"/>
        </w:rPr>
        <w:instrText xml:space="preserve"> </w:instrText>
      </w:r>
      <w:r>
        <w:rPr>
          <w:lang w:val="en-US"/>
        </w:rPr>
        <w:fldChar w:fldCharType="end"/>
      </w:r>
      <w:r>
        <w:rPr>
          <w:lang w:val="en-US"/>
        </w:rPr>
        <w:t>” the following menus are available;</w:t>
      </w:r>
    </w:p>
    <w:p w:rsidR="00A31EB3" w:rsidRDefault="00A31EB3" w:rsidP="00A31EB3">
      <w:pPr>
        <w:numPr>
          <w:ilvl w:val="0"/>
          <w:numId w:val="22"/>
        </w:numPr>
        <w:rPr>
          <w:lang w:val="en-US"/>
        </w:rPr>
      </w:pPr>
      <w:r>
        <w:rPr>
          <w:lang w:val="en-US"/>
        </w:rPr>
        <w:t>COM ports</w:t>
      </w:r>
    </w:p>
    <w:p w:rsidR="00A31EB3" w:rsidRDefault="00A31EB3" w:rsidP="00A31EB3">
      <w:pPr>
        <w:numPr>
          <w:ilvl w:val="0"/>
          <w:numId w:val="22"/>
        </w:numPr>
        <w:rPr>
          <w:lang w:val="en-US"/>
        </w:rPr>
      </w:pPr>
      <w:r>
        <w:rPr>
          <w:lang w:val="en-US"/>
        </w:rPr>
        <w:t>Serial</w:t>
      </w:r>
      <w:r>
        <w:rPr>
          <w:lang w:val="en-US"/>
        </w:rPr>
        <w:fldChar w:fldCharType="begin"/>
      </w:r>
      <w:r>
        <w:rPr>
          <w:lang w:val="en-US"/>
        </w:rPr>
        <w:instrText xml:space="preserve"> XE "</w:instrText>
      </w:r>
      <w:r>
        <w:instrText>Serial"</w:instrText>
      </w:r>
      <w:r>
        <w:rPr>
          <w:lang w:val="en-US"/>
        </w:rPr>
        <w:instrText xml:space="preserve"> </w:instrText>
      </w:r>
      <w:r>
        <w:rPr>
          <w:lang w:val="en-US"/>
        </w:rPr>
        <w:fldChar w:fldCharType="end"/>
      </w:r>
      <w:r>
        <w:rPr>
          <w:lang w:val="en-US"/>
        </w:rPr>
        <w:t xml:space="preserve"> LAN</w:t>
      </w:r>
      <w:r>
        <w:rPr>
          <w:lang w:val="en-US"/>
        </w:rPr>
        <w:fldChar w:fldCharType="begin"/>
      </w:r>
      <w:r>
        <w:rPr>
          <w:lang w:val="en-US"/>
        </w:rPr>
        <w:instrText xml:space="preserve"> XE "</w:instrText>
      </w:r>
      <w:r>
        <w:instrText>LAN"</w:instrText>
      </w:r>
      <w:r>
        <w:rPr>
          <w:lang w:val="en-US"/>
        </w:rPr>
        <w:instrText xml:space="preserve"> </w:instrText>
      </w:r>
      <w:r>
        <w:rPr>
          <w:lang w:val="en-US"/>
        </w:rPr>
        <w:fldChar w:fldCharType="end"/>
      </w:r>
      <w:r>
        <w:rPr>
          <w:lang w:val="en-US"/>
        </w:rPr>
        <w:t xml:space="preserve"> ports</w:t>
      </w:r>
    </w:p>
    <w:p w:rsidR="00A31EB3" w:rsidRDefault="00A31EB3" w:rsidP="00A31EB3">
      <w:pPr>
        <w:numPr>
          <w:ilvl w:val="0"/>
          <w:numId w:val="22"/>
        </w:numPr>
        <w:rPr>
          <w:lang w:val="en-US"/>
        </w:rPr>
      </w:pPr>
      <w:r>
        <w:rPr>
          <w:lang w:val="en-US"/>
        </w:rPr>
        <w:t>CAN ports</w:t>
      </w:r>
    </w:p>
    <w:p w:rsidR="00A31EB3" w:rsidRDefault="00A31EB3" w:rsidP="00A31EB3">
      <w:pPr>
        <w:numPr>
          <w:ilvl w:val="0"/>
          <w:numId w:val="22"/>
        </w:numPr>
        <w:rPr>
          <w:lang w:val="en-US"/>
        </w:rPr>
      </w:pPr>
      <w:proofErr w:type="spellStart"/>
      <w:r>
        <w:rPr>
          <w:lang w:val="en-US"/>
        </w:rPr>
        <w:t>MasterBus</w:t>
      </w:r>
      <w:proofErr w:type="spellEnd"/>
      <w:r>
        <w:rPr>
          <w:lang w:val="en-US"/>
        </w:rPr>
        <w:t xml:space="preserve"> Devices</w:t>
      </w:r>
    </w:p>
    <w:p w:rsidR="00A31EB3" w:rsidRPr="00530D81" w:rsidRDefault="00A31EB3" w:rsidP="00A31EB3">
      <w:pPr>
        <w:numPr>
          <w:ilvl w:val="0"/>
          <w:numId w:val="22"/>
        </w:numPr>
        <w:rPr>
          <w:lang w:val="en-US"/>
        </w:rPr>
      </w:pPr>
      <w:r>
        <w:rPr>
          <w:lang w:val="en-US"/>
        </w:rPr>
        <w:t>Overview connected devices.</w:t>
      </w:r>
    </w:p>
    <w:p w:rsidR="00A31EB3" w:rsidRPr="005670B4" w:rsidRDefault="00A31EB3" w:rsidP="00A31EB3">
      <w:pPr>
        <w:pStyle w:val="Heading3"/>
        <w:rPr>
          <w:lang w:val="en-US"/>
        </w:rPr>
      </w:pPr>
      <w:bookmarkStart w:id="696" w:name="_Toc404942484"/>
      <w:r>
        <w:rPr>
          <w:lang w:val="en-US"/>
        </w:rPr>
        <w:t>COM ports</w:t>
      </w:r>
      <w:bookmarkEnd w:id="696"/>
    </w:p>
    <w:p w:rsidR="00A31EB3" w:rsidRDefault="00A31EB3" w:rsidP="00A31EB3">
      <w:pPr>
        <w:rPr>
          <w:lang w:val="en-US"/>
        </w:rPr>
      </w:pPr>
      <w:r>
        <w:rPr>
          <w:lang w:val="en-US"/>
        </w:rPr>
        <w:t>Under “Tools &gt; Configuration &gt; Serial</w:t>
      </w:r>
      <w:r>
        <w:rPr>
          <w:lang w:val="en-US"/>
        </w:rPr>
        <w:fldChar w:fldCharType="begin"/>
      </w:r>
      <w:r>
        <w:rPr>
          <w:lang w:val="en-US"/>
        </w:rPr>
        <w:instrText xml:space="preserve"> XE "</w:instrText>
      </w:r>
      <w:r w:rsidRPr="00CA46A0">
        <w:rPr>
          <w:lang w:val="en-US"/>
        </w:rPr>
        <w:instrText>Serial"</w:instrText>
      </w:r>
      <w:r>
        <w:rPr>
          <w:lang w:val="en-US"/>
        </w:rPr>
        <w:instrText xml:space="preserve"> </w:instrText>
      </w:r>
      <w:r>
        <w:rPr>
          <w:lang w:val="en-US"/>
        </w:rPr>
        <w:fldChar w:fldCharType="end"/>
      </w:r>
      <w:r>
        <w:rPr>
          <w:lang w:val="en-US"/>
        </w:rPr>
        <w:t xml:space="preserve"> &gt; COM ports” (see </w:t>
      </w:r>
      <w:r>
        <w:rPr>
          <w:lang w:val="en-US"/>
        </w:rPr>
        <w:fldChar w:fldCharType="begin"/>
      </w:r>
      <w:r>
        <w:rPr>
          <w:lang w:val="en-US"/>
        </w:rPr>
        <w:instrText xml:space="preserve"> REF _Ref261420154 \h </w:instrText>
      </w:r>
      <w:r>
        <w:rPr>
          <w:lang w:val="en-US"/>
        </w:rPr>
      </w:r>
      <w:r>
        <w:rPr>
          <w:lang w:val="en-US"/>
        </w:rPr>
        <w:fldChar w:fldCharType="separate"/>
      </w:r>
      <w:r w:rsidR="00B2370E" w:rsidRPr="00D92197">
        <w:t xml:space="preserve">Figure </w:t>
      </w:r>
      <w:r w:rsidR="00B2370E">
        <w:rPr>
          <w:noProof/>
        </w:rPr>
        <w:t>5</w:t>
      </w:r>
      <w:r w:rsidR="00B2370E">
        <w:noBreakHyphen/>
      </w:r>
      <w:r w:rsidR="00B2370E">
        <w:rPr>
          <w:noProof/>
        </w:rPr>
        <w:t>43</w:t>
      </w:r>
      <w:r>
        <w:rPr>
          <w:lang w:val="en-US"/>
        </w:rPr>
        <w:fldChar w:fldCharType="end"/>
      </w:r>
      <w:r>
        <w:rPr>
          <w:lang w:val="en-US"/>
        </w:rPr>
        <w:t xml:space="preserve">) all COM ports as found by NavVision </w:t>
      </w:r>
      <w:r w:rsidRPr="00B11034">
        <w:rPr>
          <w:rFonts w:cs="Arial"/>
          <w:vertAlign w:val="superscript"/>
          <w:lang w:val="en-US"/>
        </w:rPr>
        <w:t>®</w:t>
      </w:r>
      <w:r>
        <w:rPr>
          <w:rFonts w:cs="Arial"/>
          <w:lang w:val="en-US"/>
        </w:rPr>
        <w:t xml:space="preserve"> become visible</w:t>
      </w:r>
      <w:r>
        <w:rPr>
          <w:lang w:val="en-US"/>
        </w:rPr>
        <w:t>. At the first startup they are no COM port yet assigned (i.e. COM port menu does not show any COM port data).</w:t>
      </w:r>
      <w:r w:rsidRPr="00A646F0">
        <w:rPr>
          <w:lang w:val="en-US"/>
        </w:rPr>
        <w:t xml:space="preserve"> </w:t>
      </w:r>
    </w:p>
    <w:p w:rsidR="00A31EB3" w:rsidRDefault="00A31EB3" w:rsidP="00A31EB3">
      <w:pPr>
        <w:rPr>
          <w:lang w:val="en-US"/>
        </w:rPr>
      </w:pPr>
    </w:p>
    <w:p w:rsidR="00A31EB3" w:rsidRDefault="00A31EB3" w:rsidP="00A31EB3">
      <w:pPr>
        <w:keepNext/>
      </w:pPr>
      <w:r>
        <w:rPr>
          <w:noProof/>
          <w:lang w:val="nl-NL" w:eastAsia="nl-NL"/>
        </w:rPr>
        <w:drawing>
          <wp:inline distT="0" distB="0" distL="0" distR="0" wp14:anchorId="2E0C603C" wp14:editId="2BD4B11E">
            <wp:extent cx="5760720" cy="3308350"/>
            <wp:effectExtent l="0" t="0" r="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760720" cy="3308350"/>
                    </a:xfrm>
                    <a:prstGeom prst="rect">
                      <a:avLst/>
                    </a:prstGeom>
                  </pic:spPr>
                </pic:pic>
              </a:graphicData>
            </a:graphic>
          </wp:inline>
        </w:drawing>
      </w:r>
    </w:p>
    <w:p w:rsidR="00A31EB3" w:rsidRPr="00D92197" w:rsidRDefault="00A31EB3" w:rsidP="00A31EB3">
      <w:pPr>
        <w:pStyle w:val="Onderschrift"/>
      </w:pPr>
      <w:bookmarkStart w:id="697" w:name="_Ref261420154"/>
      <w:bookmarkStart w:id="698" w:name="_Toc404942655"/>
      <w:r w:rsidRPr="00D92197">
        <w:t xml:space="preserve">Figure </w:t>
      </w:r>
      <w:r w:rsidR="00F414EE">
        <w:fldChar w:fldCharType="begin"/>
      </w:r>
      <w:r w:rsidR="00F414EE">
        <w:instrText xml:space="preserve"> STYLEREF 1 \s </w:instrText>
      </w:r>
      <w:r w:rsidR="00F414EE">
        <w:fldChar w:fldCharType="separate"/>
      </w:r>
      <w:r w:rsidR="00B2370E">
        <w:rPr>
          <w:noProof/>
        </w:rPr>
        <w:t>5</w:t>
      </w:r>
      <w:r w:rsidR="00F414EE">
        <w:fldChar w:fldCharType="end"/>
      </w:r>
      <w:r w:rsidR="00F414EE">
        <w:noBreakHyphen/>
      </w:r>
      <w:r w:rsidR="00F414EE">
        <w:fldChar w:fldCharType="begin"/>
      </w:r>
      <w:r w:rsidR="00F414EE">
        <w:instrText xml:space="preserve"> SEQ Figure \* ARABIC \s 1 </w:instrText>
      </w:r>
      <w:r w:rsidR="00F414EE">
        <w:fldChar w:fldCharType="separate"/>
      </w:r>
      <w:r w:rsidR="00B2370E">
        <w:rPr>
          <w:noProof/>
        </w:rPr>
        <w:t>43</w:t>
      </w:r>
      <w:r w:rsidR="00F414EE">
        <w:fldChar w:fldCharType="end"/>
      </w:r>
      <w:bookmarkEnd w:id="697"/>
      <w:r w:rsidRPr="00D92197">
        <w:t>: COM ports</w:t>
      </w:r>
      <w:bookmarkEnd w:id="698"/>
    </w:p>
    <w:p w:rsidR="00A31EB3" w:rsidRDefault="00A31EB3" w:rsidP="00A31EB3">
      <w:pPr>
        <w:pStyle w:val="Heading4"/>
      </w:pPr>
      <w:r>
        <w:br w:type="page"/>
      </w:r>
      <w:bookmarkStart w:id="699" w:name="_Ref262725580"/>
      <w:bookmarkStart w:id="700" w:name="_Ref262725581"/>
      <w:bookmarkStart w:id="701" w:name="_Ref262726705"/>
      <w:bookmarkStart w:id="702" w:name="_Ref262729423"/>
      <w:bookmarkStart w:id="703" w:name="_Ref333581077"/>
      <w:bookmarkStart w:id="704" w:name="_Ref333581173"/>
      <w:bookmarkStart w:id="705" w:name="_Ref333581187"/>
      <w:bookmarkStart w:id="706" w:name="_Ref333581356"/>
      <w:bookmarkStart w:id="707" w:name="_Ref333581370"/>
      <w:bookmarkStart w:id="708" w:name="_Ref333581576"/>
      <w:bookmarkStart w:id="709" w:name="_Toc404942485"/>
      <w:r>
        <w:lastRenderedPageBreak/>
        <w:t xml:space="preserve">COM port </w:t>
      </w:r>
      <w:bookmarkEnd w:id="699"/>
      <w:bookmarkEnd w:id="700"/>
      <w:bookmarkEnd w:id="701"/>
      <w:bookmarkEnd w:id="702"/>
      <w:r>
        <w:t>assignment</w:t>
      </w:r>
      <w:bookmarkEnd w:id="703"/>
      <w:bookmarkEnd w:id="704"/>
      <w:bookmarkEnd w:id="705"/>
      <w:bookmarkEnd w:id="706"/>
      <w:bookmarkEnd w:id="707"/>
      <w:bookmarkEnd w:id="708"/>
      <w:bookmarkEnd w:id="709"/>
    </w:p>
    <w:p w:rsidR="00A31EB3" w:rsidRDefault="00A31EB3" w:rsidP="00A31EB3">
      <w:pPr>
        <w:rPr>
          <w:lang w:val="en-US"/>
        </w:rPr>
      </w:pPr>
    </w:p>
    <w:p w:rsidR="00A31EB3" w:rsidRDefault="00A31EB3" w:rsidP="00A31EB3">
      <w:pPr>
        <w:rPr>
          <w:i/>
          <w:noProof/>
          <w:lang w:val="en-US"/>
        </w:rPr>
      </w:pPr>
    </w:p>
    <w:p w:rsidR="00A31EB3" w:rsidRDefault="00EA6065" w:rsidP="00A31EB3">
      <w:pPr>
        <w:rPr>
          <w:i/>
          <w:noProof/>
          <w:lang w:val="en-US"/>
        </w:rPr>
      </w:pPr>
      <w:r>
        <w:rPr>
          <w:bCs/>
          <w:i/>
          <w:noProof/>
          <w:lang w:val="nl-NL" w:eastAsia="nl-NL"/>
        </w:rPr>
        <w:drawing>
          <wp:anchor distT="0" distB="0" distL="114300" distR="114300" simplePos="0" relativeHeight="251678720" behindDoc="0" locked="0" layoutInCell="1" allowOverlap="1" wp14:anchorId="3C2C9EFE" wp14:editId="16DC3EA8">
            <wp:simplePos x="0" y="0"/>
            <wp:positionH relativeFrom="column">
              <wp:posOffset>-4445</wp:posOffset>
            </wp:positionH>
            <wp:positionV relativeFrom="paragraph">
              <wp:posOffset>28575</wp:posOffset>
            </wp:positionV>
            <wp:extent cx="513715" cy="449580"/>
            <wp:effectExtent l="19050" t="0" r="635"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critical.png"/>
                    <pic:cNvPicPr/>
                  </pic:nvPicPr>
                  <pic:blipFill>
                    <a:blip r:embed="rId11" cstate="print"/>
                    <a:stretch>
                      <a:fillRect/>
                    </a:stretch>
                  </pic:blipFill>
                  <pic:spPr>
                    <a:xfrm>
                      <a:off x="0" y="0"/>
                      <a:ext cx="513715" cy="449580"/>
                    </a:xfrm>
                    <a:prstGeom prst="rect">
                      <a:avLst/>
                    </a:prstGeom>
                  </pic:spPr>
                </pic:pic>
              </a:graphicData>
            </a:graphic>
          </wp:anchor>
        </w:drawing>
      </w:r>
    </w:p>
    <w:p w:rsidR="00EA6065" w:rsidRDefault="00EA6065" w:rsidP="00A31EB3">
      <w:pPr>
        <w:rPr>
          <w:i/>
          <w:noProof/>
          <w:lang w:val="en-US"/>
        </w:rPr>
      </w:pPr>
    </w:p>
    <w:p w:rsidR="00A31EB3" w:rsidRPr="00ED4BCB" w:rsidRDefault="00A31EB3" w:rsidP="00A31EB3">
      <w:pPr>
        <w:rPr>
          <w:i/>
          <w:noProof/>
          <w:lang w:val="en-US"/>
        </w:rPr>
      </w:pPr>
      <w:r>
        <w:rPr>
          <w:i/>
          <w:noProof/>
          <w:lang w:val="en-US"/>
        </w:rPr>
        <w:t>U</w:t>
      </w:r>
      <w:r w:rsidRPr="00ED4BCB">
        <w:rPr>
          <w:i/>
          <w:noProof/>
          <w:lang w:val="en-US"/>
        </w:rPr>
        <w:t xml:space="preserve">se the right </w:t>
      </w:r>
      <w:r>
        <w:rPr>
          <w:i/>
          <w:noProof/>
          <w:lang w:val="en-US"/>
        </w:rPr>
        <w:t>device interface (</w:t>
      </w:r>
      <w:r w:rsidRPr="00ED4BCB">
        <w:rPr>
          <w:i/>
          <w:noProof/>
          <w:lang w:val="en-US"/>
        </w:rPr>
        <w:t>protocol</w:t>
      </w:r>
      <w:r>
        <w:rPr>
          <w:i/>
          <w:noProof/>
          <w:lang w:val="en-US"/>
        </w:rPr>
        <w:t xml:space="preserve">) and verify the </w:t>
      </w:r>
      <w:r w:rsidRPr="00ED4BCB">
        <w:rPr>
          <w:i/>
          <w:noProof/>
          <w:lang w:val="en-US"/>
        </w:rPr>
        <w:t>baudrate etc.</w:t>
      </w:r>
    </w:p>
    <w:p w:rsidR="00A31EB3" w:rsidRPr="00536886" w:rsidRDefault="00A31EB3" w:rsidP="00A31EB3">
      <w:pPr>
        <w:rPr>
          <w:lang w:val="en-US"/>
        </w:rPr>
      </w:pPr>
    </w:p>
    <w:p w:rsidR="00A31EB3" w:rsidRDefault="00A31EB3" w:rsidP="00A31EB3">
      <w:pPr>
        <w:rPr>
          <w:noProof/>
          <w:lang w:val="en-US"/>
        </w:rPr>
      </w:pPr>
      <w:r>
        <w:rPr>
          <w:lang w:val="en-US"/>
        </w:rPr>
        <w:t xml:space="preserve">Check the respective wiring schematics to determine the COM port arrangement and assignment. Tick off the relevant COM port (1, 2, 3, etc.) and select the required device interface (protocol) by means of the drop-down menu (see </w:t>
      </w:r>
      <w:r>
        <w:rPr>
          <w:lang w:val="en-US"/>
        </w:rPr>
        <w:fldChar w:fldCharType="begin"/>
      </w:r>
      <w:r>
        <w:rPr>
          <w:lang w:val="en-US"/>
        </w:rPr>
        <w:instrText xml:space="preserve"> REF _Ref261421099 \h </w:instrText>
      </w:r>
      <w:r>
        <w:rPr>
          <w:lang w:val="en-US"/>
        </w:rPr>
      </w:r>
      <w:r>
        <w:rPr>
          <w:lang w:val="en-US"/>
        </w:rPr>
        <w:fldChar w:fldCharType="separate"/>
      </w:r>
      <w:r w:rsidR="00B2370E" w:rsidRPr="00D92197">
        <w:t xml:space="preserve">Figure </w:t>
      </w:r>
      <w:r w:rsidR="00B2370E">
        <w:rPr>
          <w:noProof/>
        </w:rPr>
        <w:t>5</w:t>
      </w:r>
      <w:r w:rsidR="00B2370E">
        <w:noBreakHyphen/>
      </w:r>
      <w:r w:rsidR="00B2370E">
        <w:rPr>
          <w:noProof/>
        </w:rPr>
        <w:t>44</w:t>
      </w:r>
      <w:r>
        <w:rPr>
          <w:lang w:val="en-US"/>
        </w:rPr>
        <w:fldChar w:fldCharType="end"/>
      </w:r>
      <w:r w:rsidR="0083469C">
        <w:rPr>
          <w:lang w:val="en-US"/>
        </w:rPr>
        <w:t xml:space="preserve"> and </w:t>
      </w:r>
      <w:r w:rsidR="0083469C">
        <w:rPr>
          <w:lang w:val="en-US"/>
        </w:rPr>
        <w:fldChar w:fldCharType="begin"/>
      </w:r>
      <w:r w:rsidR="0083469C">
        <w:rPr>
          <w:lang w:val="en-US"/>
        </w:rPr>
        <w:instrText xml:space="preserve"> REF _Ref262807031 \h </w:instrText>
      </w:r>
      <w:r w:rsidR="0083469C">
        <w:rPr>
          <w:lang w:val="en-US"/>
        </w:rPr>
      </w:r>
      <w:r w:rsidR="0083469C">
        <w:rPr>
          <w:lang w:val="en-US"/>
        </w:rPr>
        <w:fldChar w:fldCharType="separate"/>
      </w:r>
      <w:r w:rsidR="00B2370E" w:rsidRPr="00D92197">
        <w:t xml:space="preserve">Figure </w:t>
      </w:r>
      <w:r w:rsidR="00B2370E">
        <w:rPr>
          <w:noProof/>
        </w:rPr>
        <w:t>5</w:t>
      </w:r>
      <w:r w:rsidR="00B2370E">
        <w:noBreakHyphen/>
      </w:r>
      <w:r w:rsidR="00B2370E">
        <w:rPr>
          <w:noProof/>
        </w:rPr>
        <w:t>45</w:t>
      </w:r>
      <w:r w:rsidR="0083469C">
        <w:rPr>
          <w:lang w:val="en-US"/>
        </w:rPr>
        <w:fldChar w:fldCharType="end"/>
      </w:r>
      <w:r>
        <w:rPr>
          <w:lang w:val="en-US"/>
        </w:rPr>
        <w:t xml:space="preserve">). </w:t>
      </w:r>
    </w:p>
    <w:p w:rsidR="00A31EB3" w:rsidRDefault="00A31EB3" w:rsidP="00A31EB3">
      <w:pPr>
        <w:rPr>
          <w:noProof/>
          <w:lang w:val="en-US"/>
        </w:rPr>
      </w:pPr>
    </w:p>
    <w:p w:rsidR="00A31EB3" w:rsidRDefault="0083469C" w:rsidP="00A31EB3">
      <w:pPr>
        <w:keepNext/>
      </w:pPr>
      <w:r>
        <w:rPr>
          <w:noProof/>
          <w:lang w:val="nl-NL" w:eastAsia="nl-NL"/>
        </w:rPr>
        <w:drawing>
          <wp:inline distT="0" distB="0" distL="0" distR="0" wp14:anchorId="4135E825" wp14:editId="4C179EAC">
            <wp:extent cx="5760720" cy="369887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760720" cy="3698875"/>
                    </a:xfrm>
                    <a:prstGeom prst="rect">
                      <a:avLst/>
                    </a:prstGeom>
                  </pic:spPr>
                </pic:pic>
              </a:graphicData>
            </a:graphic>
          </wp:inline>
        </w:drawing>
      </w:r>
    </w:p>
    <w:p w:rsidR="00A31EB3" w:rsidRPr="00D92197" w:rsidRDefault="00A31EB3" w:rsidP="00A31EB3">
      <w:pPr>
        <w:pStyle w:val="Onderschrift"/>
      </w:pPr>
      <w:bookmarkStart w:id="710" w:name="_Ref261421099"/>
      <w:bookmarkStart w:id="711" w:name="_Ref262720752"/>
      <w:bookmarkStart w:id="712" w:name="_Toc404942656"/>
      <w:r w:rsidRPr="00D92197">
        <w:t xml:space="preserve">Figure </w:t>
      </w:r>
      <w:r w:rsidR="00F414EE">
        <w:fldChar w:fldCharType="begin"/>
      </w:r>
      <w:r w:rsidR="00F414EE">
        <w:instrText xml:space="preserve"> STYLEREF 1 \s </w:instrText>
      </w:r>
      <w:r w:rsidR="00F414EE">
        <w:fldChar w:fldCharType="separate"/>
      </w:r>
      <w:r w:rsidR="00B2370E">
        <w:rPr>
          <w:noProof/>
        </w:rPr>
        <w:t>5</w:t>
      </w:r>
      <w:r w:rsidR="00F414EE">
        <w:fldChar w:fldCharType="end"/>
      </w:r>
      <w:r w:rsidR="00F414EE">
        <w:noBreakHyphen/>
      </w:r>
      <w:r w:rsidR="00F414EE">
        <w:fldChar w:fldCharType="begin"/>
      </w:r>
      <w:r w:rsidR="00F414EE">
        <w:instrText xml:space="preserve"> SEQ Figure \* ARABIC \s 1 </w:instrText>
      </w:r>
      <w:r w:rsidR="00F414EE">
        <w:fldChar w:fldCharType="separate"/>
      </w:r>
      <w:r w:rsidR="00B2370E">
        <w:rPr>
          <w:noProof/>
        </w:rPr>
        <w:t>44</w:t>
      </w:r>
      <w:r w:rsidR="00F414EE">
        <w:fldChar w:fldCharType="end"/>
      </w:r>
      <w:bookmarkEnd w:id="710"/>
      <w:r w:rsidRPr="00D92197">
        <w:t>: Drop-down menu</w:t>
      </w:r>
      <w:bookmarkEnd w:id="711"/>
      <w:r w:rsidRPr="00D92197">
        <w:t xml:space="preserve"> (device interfaces)</w:t>
      </w:r>
      <w:bookmarkEnd w:id="712"/>
    </w:p>
    <w:p w:rsidR="00A31EB3" w:rsidRDefault="00A31EB3" w:rsidP="00A31EB3">
      <w:pPr>
        <w:rPr>
          <w:noProof/>
          <w:lang w:val="en-US"/>
        </w:rPr>
      </w:pPr>
      <w:r>
        <w:rPr>
          <w:noProof/>
          <w:lang w:val="en-US"/>
        </w:rPr>
        <w:t xml:space="preserve">At completion, confirm the settings by clicking “Accept and restart communication” (see </w:t>
      </w:r>
      <w:r>
        <w:rPr>
          <w:noProof/>
          <w:lang w:val="en-US"/>
        </w:rPr>
        <w:fldChar w:fldCharType="begin"/>
      </w:r>
      <w:r>
        <w:rPr>
          <w:noProof/>
          <w:lang w:val="en-US"/>
        </w:rPr>
        <w:instrText xml:space="preserve"> REF _Ref261421099 \h </w:instrText>
      </w:r>
      <w:r>
        <w:rPr>
          <w:noProof/>
          <w:lang w:val="en-US"/>
        </w:rPr>
      </w:r>
      <w:r>
        <w:rPr>
          <w:noProof/>
          <w:lang w:val="en-US"/>
        </w:rPr>
        <w:fldChar w:fldCharType="separate"/>
      </w:r>
      <w:r w:rsidR="00B2370E" w:rsidRPr="00D92197">
        <w:t xml:space="preserve">Figure </w:t>
      </w:r>
      <w:r w:rsidR="00B2370E">
        <w:rPr>
          <w:noProof/>
        </w:rPr>
        <w:t>5</w:t>
      </w:r>
      <w:r w:rsidR="00B2370E">
        <w:noBreakHyphen/>
      </w:r>
      <w:r w:rsidR="00B2370E">
        <w:rPr>
          <w:noProof/>
        </w:rPr>
        <w:t>44</w:t>
      </w:r>
      <w:r>
        <w:rPr>
          <w:noProof/>
          <w:lang w:val="en-US"/>
        </w:rPr>
        <w:fldChar w:fldCharType="end"/>
      </w:r>
      <w:r>
        <w:rPr>
          <w:noProof/>
          <w:lang w:val="en-US"/>
        </w:rPr>
        <w:t>).</w:t>
      </w:r>
    </w:p>
    <w:p w:rsidR="00A31EB3" w:rsidRDefault="00A31EB3" w:rsidP="00A31EB3">
      <w:pPr>
        <w:rPr>
          <w:noProof/>
          <w:lang w:val="en-US"/>
        </w:rPr>
      </w:pPr>
    </w:p>
    <w:p w:rsidR="00A31EB3" w:rsidRPr="00A646F0" w:rsidRDefault="00A31EB3" w:rsidP="00A31EB3">
      <w:pPr>
        <w:rPr>
          <w:lang w:val="en-US"/>
        </w:rPr>
      </w:pPr>
      <w:r>
        <w:rPr>
          <w:lang w:val="en-US"/>
        </w:rPr>
        <w:t>Check the appropriate NavVision</w:t>
      </w:r>
      <w:r w:rsidR="0083469C">
        <w:rPr>
          <w:lang w:val="en-US"/>
        </w:rPr>
        <w:t xml:space="preserve"> </w:t>
      </w:r>
      <w:r>
        <w:rPr>
          <w:lang w:val="en-US"/>
        </w:rPr>
        <w:t xml:space="preserve">viewer to verify if the COM-port is correct and if there is any data communication. </w:t>
      </w:r>
    </w:p>
    <w:p w:rsidR="00A31EB3" w:rsidRDefault="0083469C" w:rsidP="00A31EB3">
      <w:pPr>
        <w:keepNext/>
      </w:pPr>
      <w:r>
        <w:rPr>
          <w:noProof/>
          <w:lang w:val="nl-NL" w:eastAsia="nl-NL"/>
        </w:rPr>
        <w:lastRenderedPageBreak/>
        <w:drawing>
          <wp:inline distT="0" distB="0" distL="0" distR="0" wp14:anchorId="412F050D" wp14:editId="43E19206">
            <wp:extent cx="5743575" cy="3733800"/>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743575" cy="3733800"/>
                    </a:xfrm>
                    <a:prstGeom prst="rect">
                      <a:avLst/>
                    </a:prstGeom>
                  </pic:spPr>
                </pic:pic>
              </a:graphicData>
            </a:graphic>
          </wp:inline>
        </w:drawing>
      </w:r>
    </w:p>
    <w:p w:rsidR="00A31EB3" w:rsidRPr="00D92197" w:rsidRDefault="00A31EB3" w:rsidP="00A31EB3">
      <w:pPr>
        <w:pStyle w:val="Onderschrift"/>
      </w:pPr>
      <w:bookmarkStart w:id="713" w:name="_Ref262807031"/>
      <w:bookmarkStart w:id="714" w:name="_Toc404942657"/>
      <w:r w:rsidRPr="00D92197">
        <w:t xml:space="preserve">Figure </w:t>
      </w:r>
      <w:r w:rsidR="00F414EE">
        <w:fldChar w:fldCharType="begin"/>
      </w:r>
      <w:r w:rsidR="00F414EE">
        <w:instrText xml:space="preserve"> STYLEREF 1 \s </w:instrText>
      </w:r>
      <w:r w:rsidR="00F414EE">
        <w:fldChar w:fldCharType="separate"/>
      </w:r>
      <w:r w:rsidR="00B2370E">
        <w:rPr>
          <w:noProof/>
        </w:rPr>
        <w:t>5</w:t>
      </w:r>
      <w:r w:rsidR="00F414EE">
        <w:fldChar w:fldCharType="end"/>
      </w:r>
      <w:r w:rsidR="00F414EE">
        <w:noBreakHyphen/>
      </w:r>
      <w:r w:rsidR="00F414EE">
        <w:fldChar w:fldCharType="begin"/>
      </w:r>
      <w:r w:rsidR="00F414EE">
        <w:instrText xml:space="preserve"> SEQ Figure \* ARABIC \s 1 </w:instrText>
      </w:r>
      <w:r w:rsidR="00F414EE">
        <w:fldChar w:fldCharType="separate"/>
      </w:r>
      <w:r w:rsidR="00B2370E">
        <w:rPr>
          <w:noProof/>
        </w:rPr>
        <w:t>45</w:t>
      </w:r>
      <w:r w:rsidR="00F414EE">
        <w:fldChar w:fldCharType="end"/>
      </w:r>
      <w:bookmarkEnd w:id="713"/>
      <w:r w:rsidRPr="00D92197">
        <w:t>: COM port assignment</w:t>
      </w:r>
      <w:bookmarkStart w:id="715" w:name="_Toc275955967"/>
      <w:bookmarkEnd w:id="714"/>
    </w:p>
    <w:p w:rsidR="00A31EB3" w:rsidRPr="00AA4AE2" w:rsidRDefault="00A31EB3" w:rsidP="00A31EB3">
      <w:pPr>
        <w:rPr>
          <w:lang w:val="en-US"/>
        </w:rPr>
      </w:pPr>
      <w:r w:rsidRPr="00CA0364">
        <w:rPr>
          <w:lang w:val="en-US"/>
        </w:rPr>
        <w:t xml:space="preserve">Additional information on the selected port can be configured by clicking on the sign behind the drop-down menu (see </w:t>
      </w:r>
      <w:r>
        <w:fldChar w:fldCharType="begin"/>
      </w:r>
      <w:r w:rsidRPr="00CA0364">
        <w:rPr>
          <w:lang w:val="en-US"/>
        </w:rPr>
        <w:instrText xml:space="preserve"> REF _Ref330820306 \h  \* MERGEFORMAT </w:instrText>
      </w:r>
      <w:r>
        <w:fldChar w:fldCharType="separate"/>
      </w:r>
      <w:r w:rsidR="00B2370E" w:rsidRPr="00B2370E">
        <w:rPr>
          <w:lang w:val="en-US"/>
        </w:rPr>
        <w:t xml:space="preserve">Figure </w:t>
      </w:r>
      <w:r w:rsidR="00B2370E" w:rsidRPr="00B2370E">
        <w:rPr>
          <w:noProof/>
          <w:lang w:val="en-US"/>
        </w:rPr>
        <w:t>5</w:t>
      </w:r>
      <w:r w:rsidR="00B2370E" w:rsidRPr="00B2370E">
        <w:rPr>
          <w:noProof/>
          <w:lang w:val="en-US"/>
        </w:rPr>
        <w:noBreakHyphen/>
        <w:t>46</w:t>
      </w:r>
      <w:r>
        <w:fldChar w:fldCharType="end"/>
      </w:r>
      <w:r w:rsidRPr="00CA0364">
        <w:rPr>
          <w:lang w:val="en-US"/>
        </w:rPr>
        <w:t xml:space="preserve">). </w:t>
      </w:r>
      <w:r w:rsidRPr="00AA4AE2">
        <w:rPr>
          <w:lang w:val="en-US"/>
        </w:rPr>
        <w:t>A new box will open.</w:t>
      </w:r>
    </w:p>
    <w:p w:rsidR="00A31EB3" w:rsidRPr="00AA4AE2" w:rsidRDefault="00A31EB3" w:rsidP="00A31EB3">
      <w:pPr>
        <w:rPr>
          <w:lang w:val="en-US"/>
        </w:rPr>
      </w:pPr>
    </w:p>
    <w:p w:rsidR="00A31EB3" w:rsidRPr="00D92197" w:rsidRDefault="0083469C" w:rsidP="00A31EB3">
      <w:pPr>
        <w:rPr>
          <w:ins w:id="716" w:author="Unknown"/>
        </w:rPr>
      </w:pPr>
      <w:r>
        <w:rPr>
          <w:noProof/>
          <w:lang w:val="nl-NL" w:eastAsia="nl-NL"/>
        </w:rPr>
        <w:drawing>
          <wp:inline distT="0" distB="0" distL="0" distR="0" wp14:anchorId="3FABC2E7" wp14:editId="3B60DFC6">
            <wp:extent cx="5760720" cy="370395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760720" cy="3703955"/>
                    </a:xfrm>
                    <a:prstGeom prst="rect">
                      <a:avLst/>
                    </a:prstGeom>
                  </pic:spPr>
                </pic:pic>
              </a:graphicData>
            </a:graphic>
          </wp:inline>
        </w:drawing>
      </w:r>
    </w:p>
    <w:p w:rsidR="00A31EB3" w:rsidRPr="00D92197" w:rsidRDefault="00A31EB3" w:rsidP="00A31EB3">
      <w:pPr>
        <w:pStyle w:val="Onderschrift"/>
        <w:rPr>
          <w:szCs w:val="18"/>
        </w:rPr>
      </w:pPr>
      <w:bookmarkStart w:id="717" w:name="_Ref330820306"/>
      <w:bookmarkStart w:id="718" w:name="_Toc404942658"/>
      <w:r w:rsidRPr="00D92197">
        <w:t xml:space="preserve">Figure </w:t>
      </w:r>
      <w:r w:rsidR="00F414EE">
        <w:fldChar w:fldCharType="begin"/>
      </w:r>
      <w:r w:rsidR="00F414EE">
        <w:instrText xml:space="preserve"> STYLEREF 1 \s </w:instrText>
      </w:r>
      <w:r w:rsidR="00F414EE">
        <w:fldChar w:fldCharType="separate"/>
      </w:r>
      <w:r w:rsidR="00B2370E">
        <w:rPr>
          <w:noProof/>
        </w:rPr>
        <w:t>5</w:t>
      </w:r>
      <w:r w:rsidR="00F414EE">
        <w:fldChar w:fldCharType="end"/>
      </w:r>
      <w:r w:rsidR="00F414EE">
        <w:noBreakHyphen/>
      </w:r>
      <w:r w:rsidR="00F414EE">
        <w:fldChar w:fldCharType="begin"/>
      </w:r>
      <w:r w:rsidR="00F414EE">
        <w:instrText xml:space="preserve"> SEQ Figure \* ARABIC \s 1 </w:instrText>
      </w:r>
      <w:r w:rsidR="00F414EE">
        <w:fldChar w:fldCharType="separate"/>
      </w:r>
      <w:r w:rsidR="00B2370E">
        <w:rPr>
          <w:noProof/>
        </w:rPr>
        <w:t>46</w:t>
      </w:r>
      <w:r w:rsidR="00F414EE">
        <w:fldChar w:fldCharType="end"/>
      </w:r>
      <w:bookmarkEnd w:id="717"/>
      <w:r w:rsidRPr="00D92197">
        <w:t>: additional configuration</w:t>
      </w:r>
      <w:bookmarkEnd w:id="718"/>
    </w:p>
    <w:p w:rsidR="00A31EB3" w:rsidRPr="00D92197" w:rsidRDefault="00A31EB3" w:rsidP="00A31EB3">
      <w:pPr>
        <w:pStyle w:val="Onderschrift"/>
      </w:pPr>
    </w:p>
    <w:p w:rsidR="00A31EB3" w:rsidRDefault="0083469C" w:rsidP="00A31EB3">
      <w:pPr>
        <w:pStyle w:val="Caption"/>
      </w:pPr>
      <w:r>
        <w:rPr>
          <w:noProof/>
          <w:lang w:val="nl-NL" w:eastAsia="nl-NL"/>
        </w:rPr>
        <w:drawing>
          <wp:inline distT="0" distB="0" distL="0" distR="0" wp14:anchorId="0E759031" wp14:editId="4F29526F">
            <wp:extent cx="5760720" cy="314769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760720" cy="3147695"/>
                    </a:xfrm>
                    <a:prstGeom prst="rect">
                      <a:avLst/>
                    </a:prstGeom>
                  </pic:spPr>
                </pic:pic>
              </a:graphicData>
            </a:graphic>
          </wp:inline>
        </w:drawing>
      </w:r>
    </w:p>
    <w:p w:rsidR="00A31EB3" w:rsidRPr="00D92197" w:rsidRDefault="00A31EB3" w:rsidP="00A31EB3">
      <w:pPr>
        <w:pStyle w:val="Onderschrift"/>
      </w:pPr>
      <w:bookmarkStart w:id="719" w:name="_Ref330820391"/>
      <w:bookmarkStart w:id="720" w:name="_Toc404942659"/>
      <w:r w:rsidRPr="00D92197">
        <w:t xml:space="preserve">Figure </w:t>
      </w:r>
      <w:r w:rsidR="00F414EE">
        <w:fldChar w:fldCharType="begin"/>
      </w:r>
      <w:r w:rsidR="00F414EE">
        <w:instrText xml:space="preserve"> STYLEREF 1 \s </w:instrText>
      </w:r>
      <w:r w:rsidR="00F414EE">
        <w:fldChar w:fldCharType="separate"/>
      </w:r>
      <w:r w:rsidR="00B2370E">
        <w:rPr>
          <w:noProof/>
        </w:rPr>
        <w:t>5</w:t>
      </w:r>
      <w:r w:rsidR="00F414EE">
        <w:fldChar w:fldCharType="end"/>
      </w:r>
      <w:r w:rsidR="00F414EE">
        <w:noBreakHyphen/>
      </w:r>
      <w:r w:rsidR="00F414EE">
        <w:fldChar w:fldCharType="begin"/>
      </w:r>
      <w:r w:rsidR="00F414EE">
        <w:instrText xml:space="preserve"> SEQ Figure \* ARABIC \s 1 </w:instrText>
      </w:r>
      <w:r w:rsidR="00F414EE">
        <w:fldChar w:fldCharType="separate"/>
      </w:r>
      <w:r w:rsidR="00B2370E">
        <w:rPr>
          <w:noProof/>
        </w:rPr>
        <w:t>47</w:t>
      </w:r>
      <w:r w:rsidR="00F414EE">
        <w:fldChar w:fldCharType="end"/>
      </w:r>
      <w:bookmarkEnd w:id="719"/>
      <w:r w:rsidRPr="00D92197">
        <w:t xml:space="preserve">: </w:t>
      </w:r>
      <w:proofErr w:type="spellStart"/>
      <w:r w:rsidRPr="00D92197">
        <w:t>Comm</w:t>
      </w:r>
      <w:proofErr w:type="spellEnd"/>
      <w:r w:rsidRPr="00D92197">
        <w:t xml:space="preserve"> Port Settings</w:t>
      </w:r>
      <w:bookmarkEnd w:id="720"/>
      <w:r>
        <w:fldChar w:fldCharType="begin"/>
      </w:r>
      <w:r>
        <w:instrText xml:space="preserve"> XE "Settings" </w:instrText>
      </w:r>
      <w:r>
        <w:fldChar w:fldCharType="end"/>
      </w:r>
    </w:p>
    <w:p w:rsidR="00A31EB3" w:rsidRDefault="00A31EB3" w:rsidP="00A31EB3">
      <w:pPr>
        <w:pStyle w:val="Caption"/>
        <w:rPr>
          <w:sz w:val="18"/>
          <w:szCs w:val="18"/>
        </w:rPr>
      </w:pPr>
    </w:p>
    <w:p w:rsidR="00A31EB3" w:rsidRDefault="00A31EB3" w:rsidP="00A31EB3">
      <w:pPr>
        <w:pStyle w:val="Caption"/>
        <w:rPr>
          <w:sz w:val="18"/>
          <w:szCs w:val="18"/>
        </w:rPr>
      </w:pPr>
    </w:p>
    <w:p w:rsidR="00A31EB3" w:rsidRPr="00AA4AE2" w:rsidRDefault="00A31EB3" w:rsidP="00A31EB3">
      <w:pPr>
        <w:rPr>
          <w:lang w:val="en-US"/>
        </w:rPr>
      </w:pPr>
      <w:r w:rsidRPr="00CA0364">
        <w:rPr>
          <w:lang w:val="en-US"/>
        </w:rPr>
        <w:t xml:space="preserve">In this additional configuration menu (see </w:t>
      </w:r>
      <w:r>
        <w:fldChar w:fldCharType="begin"/>
      </w:r>
      <w:r w:rsidRPr="00CA0364">
        <w:rPr>
          <w:lang w:val="en-US"/>
        </w:rPr>
        <w:instrText xml:space="preserve"> REF _Ref330820391 \h </w:instrText>
      </w:r>
      <w:r>
        <w:fldChar w:fldCharType="separate"/>
      </w:r>
      <w:r w:rsidR="00B2370E" w:rsidRPr="00D92197">
        <w:t xml:space="preserve">Figure </w:t>
      </w:r>
      <w:r w:rsidR="00B2370E">
        <w:rPr>
          <w:noProof/>
        </w:rPr>
        <w:t>5</w:t>
      </w:r>
      <w:r w:rsidR="00B2370E">
        <w:noBreakHyphen/>
      </w:r>
      <w:r w:rsidR="00B2370E">
        <w:rPr>
          <w:noProof/>
        </w:rPr>
        <w:t>47</w:t>
      </w:r>
      <w:r>
        <w:fldChar w:fldCharType="end"/>
      </w:r>
      <w:r w:rsidRPr="00CA0364">
        <w:rPr>
          <w:lang w:val="en-US"/>
        </w:rPr>
        <w:t>) you can force all the settings for the regarding Comm</w:t>
      </w:r>
      <w:r w:rsidR="0083469C">
        <w:rPr>
          <w:lang w:val="en-US"/>
        </w:rPr>
        <w:t xml:space="preserve">unication </w:t>
      </w:r>
      <w:r w:rsidRPr="00CA0364">
        <w:rPr>
          <w:lang w:val="en-US"/>
        </w:rPr>
        <w:t xml:space="preserve">port. </w:t>
      </w:r>
      <w:r w:rsidRPr="00AA4AE2">
        <w:rPr>
          <w:lang w:val="en-US"/>
        </w:rPr>
        <w:t>The following fields apply:</w:t>
      </w:r>
    </w:p>
    <w:p w:rsidR="00A31EB3" w:rsidRPr="009E447E" w:rsidRDefault="00A31EB3" w:rsidP="00A31EB3">
      <w:pPr>
        <w:pStyle w:val="Caption"/>
        <w:numPr>
          <w:ilvl w:val="0"/>
          <w:numId w:val="24"/>
        </w:numPr>
        <w:rPr>
          <w:b w:val="0"/>
          <w:szCs w:val="22"/>
        </w:rPr>
      </w:pPr>
      <w:r w:rsidRPr="00B81B30">
        <w:rPr>
          <w:szCs w:val="22"/>
        </w:rPr>
        <w:t>Baud Rate:</w:t>
      </w:r>
      <w:r>
        <w:rPr>
          <w:b w:val="0"/>
          <w:szCs w:val="22"/>
        </w:rPr>
        <w:t xml:space="preserve"> Set the appropriate </w:t>
      </w:r>
      <w:proofErr w:type="spellStart"/>
      <w:r>
        <w:rPr>
          <w:b w:val="0"/>
          <w:szCs w:val="22"/>
        </w:rPr>
        <w:t>baudrate</w:t>
      </w:r>
      <w:proofErr w:type="spellEnd"/>
      <w:r>
        <w:rPr>
          <w:b w:val="0"/>
          <w:szCs w:val="22"/>
        </w:rPr>
        <w:t xml:space="preserve"> (see manual attached device)</w:t>
      </w:r>
    </w:p>
    <w:p w:rsidR="00A31EB3" w:rsidRDefault="00A31EB3" w:rsidP="00A31EB3">
      <w:pPr>
        <w:pStyle w:val="Caption"/>
        <w:numPr>
          <w:ilvl w:val="0"/>
          <w:numId w:val="24"/>
        </w:numPr>
        <w:rPr>
          <w:b w:val="0"/>
          <w:szCs w:val="22"/>
        </w:rPr>
      </w:pPr>
      <w:r w:rsidRPr="00B81B30">
        <w:rPr>
          <w:szCs w:val="22"/>
        </w:rPr>
        <w:t>Data Bits:</w:t>
      </w:r>
      <w:r>
        <w:rPr>
          <w:b w:val="0"/>
          <w:szCs w:val="22"/>
        </w:rPr>
        <w:t xml:space="preserve"> </w:t>
      </w:r>
      <w:r w:rsidRPr="00B81B30">
        <w:rPr>
          <w:b w:val="0"/>
          <w:szCs w:val="22"/>
        </w:rPr>
        <w:t xml:space="preserve">The number of data bits in each character can be 5 (for </w:t>
      </w:r>
      <w:proofErr w:type="spellStart"/>
      <w:r w:rsidRPr="00B81B30">
        <w:rPr>
          <w:b w:val="0"/>
          <w:szCs w:val="22"/>
        </w:rPr>
        <w:t>Baudot</w:t>
      </w:r>
      <w:proofErr w:type="spellEnd"/>
      <w:r w:rsidRPr="00B81B30">
        <w:rPr>
          <w:b w:val="0"/>
          <w:szCs w:val="22"/>
        </w:rPr>
        <w:t xml:space="preserve"> code), 6 (rarely used), 7 (for true ASCII), 8 (for any kind of data, as this matches the size of a byte), or 9 (rarely used). 8 data bits are almost universally used in newer applications. 5 or 7 bits generally only make sense with older equipment such as </w:t>
      </w:r>
      <w:proofErr w:type="spellStart"/>
      <w:r w:rsidRPr="00B81B30">
        <w:rPr>
          <w:b w:val="0"/>
          <w:szCs w:val="22"/>
        </w:rPr>
        <w:t>teleprinters</w:t>
      </w:r>
      <w:proofErr w:type="spellEnd"/>
      <w:r w:rsidRPr="00B81B30">
        <w:rPr>
          <w:b w:val="0"/>
          <w:szCs w:val="22"/>
        </w:rPr>
        <w:t>.</w:t>
      </w:r>
    </w:p>
    <w:p w:rsidR="00A31EB3" w:rsidRPr="00B81B30" w:rsidRDefault="00A31EB3" w:rsidP="00A31EB3">
      <w:pPr>
        <w:pStyle w:val="Caption"/>
        <w:numPr>
          <w:ilvl w:val="0"/>
          <w:numId w:val="24"/>
        </w:numPr>
        <w:rPr>
          <w:szCs w:val="22"/>
        </w:rPr>
      </w:pPr>
      <w:r w:rsidRPr="00B81B30">
        <w:rPr>
          <w:szCs w:val="22"/>
        </w:rPr>
        <w:t>Parity:</w:t>
      </w:r>
      <w:r>
        <w:rPr>
          <w:szCs w:val="22"/>
        </w:rPr>
        <w:t xml:space="preserve"> </w:t>
      </w:r>
      <w:r w:rsidRPr="00B81B30">
        <w:rPr>
          <w:b w:val="0"/>
          <w:szCs w:val="22"/>
        </w:rPr>
        <w:t>The parity bit in each character can be set to none (N), odd (O), even (E), mark (M), or space (S). None means that no parity bit is sent at all. Mark parity means that the parity bit is always set to the mark signal condition (logical 1) and likewise space parity always sends the parity bit in the space signal condition. Aside from uncommon applications that use the 9th (parity) bit for some form of addressing or special signalling, mark or space parity is uncommon, as it adds no error detection information. Odd parity is more common than even, since it ensures that at least one state transition occurs in each character, which makes it more reliable. The most common parity setting, however, is "none", with error detection handled by a communication protocol.</w:t>
      </w:r>
    </w:p>
    <w:p w:rsidR="00A31EB3" w:rsidRDefault="00A31EB3" w:rsidP="00A31EB3">
      <w:pPr>
        <w:pStyle w:val="Caption"/>
        <w:numPr>
          <w:ilvl w:val="0"/>
          <w:numId w:val="24"/>
        </w:numPr>
        <w:rPr>
          <w:b w:val="0"/>
          <w:szCs w:val="22"/>
        </w:rPr>
      </w:pPr>
      <w:r w:rsidRPr="00B81B30">
        <w:rPr>
          <w:szCs w:val="22"/>
        </w:rPr>
        <w:t>Stop Bits:</w:t>
      </w:r>
      <w:r>
        <w:rPr>
          <w:szCs w:val="22"/>
        </w:rPr>
        <w:t xml:space="preserve"> </w:t>
      </w:r>
      <w:r w:rsidRPr="00B81B30">
        <w:rPr>
          <w:b w:val="0"/>
          <w:szCs w:val="22"/>
        </w:rPr>
        <w:t>Stop bits sent at the end of every character allow the receiving signal hardware to detect the end of a character and to resynchronise with the character stream. Electronic devices usually use one stop bit.</w:t>
      </w:r>
    </w:p>
    <w:p w:rsidR="00EE1F32" w:rsidRDefault="00EE1F32" w:rsidP="00EE1F32"/>
    <w:p w:rsidR="00EE1F32" w:rsidRPr="00EE1F32" w:rsidRDefault="00EE1F32" w:rsidP="00EE1F32"/>
    <w:p w:rsidR="00A31EB3" w:rsidRPr="00B81B30" w:rsidRDefault="00A31EB3" w:rsidP="00A31EB3">
      <w:pPr>
        <w:pStyle w:val="Caption"/>
        <w:numPr>
          <w:ilvl w:val="0"/>
          <w:numId w:val="24"/>
        </w:numPr>
        <w:rPr>
          <w:szCs w:val="22"/>
        </w:rPr>
      </w:pPr>
      <w:r w:rsidRPr="00B81B30">
        <w:rPr>
          <w:szCs w:val="22"/>
        </w:rPr>
        <w:t>Mode:</w:t>
      </w:r>
      <w:r>
        <w:rPr>
          <w:szCs w:val="22"/>
        </w:rPr>
        <w:t xml:space="preserve"> </w:t>
      </w:r>
      <w:r>
        <w:rPr>
          <w:b w:val="0"/>
          <w:szCs w:val="22"/>
        </w:rPr>
        <w:t xml:space="preserve">In mode you can set the protocol that the serial port is using to communicate. Refer to your device for the proper protocol. You can choose between RS232, RS422 and RS485. In some occasions you can’t choose Mode </w:t>
      </w:r>
      <w:r w:rsidR="0083469C">
        <w:rPr>
          <w:b w:val="0"/>
          <w:szCs w:val="22"/>
        </w:rPr>
        <w:t>because</w:t>
      </w:r>
      <w:r>
        <w:rPr>
          <w:b w:val="0"/>
          <w:szCs w:val="22"/>
        </w:rPr>
        <w:t xml:space="preserve"> the interface protocol can only work in a predefined Mode (</w:t>
      </w:r>
      <w:r w:rsidR="0083469C">
        <w:rPr>
          <w:b w:val="0"/>
          <w:szCs w:val="22"/>
        </w:rPr>
        <w:t>i.e.</w:t>
      </w:r>
      <w:r>
        <w:rPr>
          <w:b w:val="0"/>
          <w:szCs w:val="22"/>
        </w:rPr>
        <w:t xml:space="preserve"> NMEA is always RS232).</w:t>
      </w:r>
    </w:p>
    <w:p w:rsidR="00A31EB3" w:rsidRPr="00B81B30" w:rsidRDefault="00A31EB3" w:rsidP="00A31EB3">
      <w:pPr>
        <w:pStyle w:val="Caption"/>
        <w:numPr>
          <w:ilvl w:val="0"/>
          <w:numId w:val="24"/>
        </w:numPr>
        <w:rPr>
          <w:szCs w:val="22"/>
        </w:rPr>
      </w:pPr>
      <w:r w:rsidRPr="00B81B30">
        <w:rPr>
          <w:szCs w:val="22"/>
        </w:rPr>
        <w:t>DTR:</w:t>
      </w:r>
      <w:r>
        <w:rPr>
          <w:szCs w:val="22"/>
        </w:rPr>
        <w:t xml:space="preserve"> </w:t>
      </w:r>
      <w:r>
        <w:rPr>
          <w:b w:val="0"/>
          <w:szCs w:val="22"/>
        </w:rPr>
        <w:t>Data Terminal Ready, indicates presence of DTE to DCE (set high or low)</w:t>
      </w:r>
    </w:p>
    <w:p w:rsidR="00A31EB3" w:rsidRPr="00B81B30" w:rsidRDefault="00A31EB3" w:rsidP="00A31EB3">
      <w:pPr>
        <w:pStyle w:val="Caption"/>
        <w:numPr>
          <w:ilvl w:val="0"/>
          <w:numId w:val="24"/>
        </w:numPr>
        <w:rPr>
          <w:szCs w:val="22"/>
        </w:rPr>
      </w:pPr>
      <w:r w:rsidRPr="00B81B30">
        <w:rPr>
          <w:szCs w:val="22"/>
        </w:rPr>
        <w:t>RTS:</w:t>
      </w:r>
      <w:r>
        <w:rPr>
          <w:szCs w:val="22"/>
        </w:rPr>
        <w:t xml:space="preserve"> </w:t>
      </w:r>
      <w:r>
        <w:rPr>
          <w:b w:val="0"/>
          <w:szCs w:val="22"/>
        </w:rPr>
        <w:t xml:space="preserve">Request to send, </w:t>
      </w:r>
      <w:r w:rsidRPr="00A513C2">
        <w:rPr>
          <w:b w:val="0"/>
          <w:szCs w:val="22"/>
        </w:rPr>
        <w:t>DTE requests the DCE prepare to receive data</w:t>
      </w:r>
      <w:r>
        <w:rPr>
          <w:b w:val="0"/>
          <w:szCs w:val="22"/>
        </w:rPr>
        <w:t xml:space="preserve"> (set high or low)</w:t>
      </w:r>
    </w:p>
    <w:p w:rsidR="00A31EB3" w:rsidRPr="00B81B30" w:rsidRDefault="00A31EB3" w:rsidP="00A31EB3">
      <w:pPr>
        <w:pStyle w:val="Caption"/>
        <w:numPr>
          <w:ilvl w:val="0"/>
          <w:numId w:val="24"/>
        </w:numPr>
        <w:rPr>
          <w:szCs w:val="22"/>
        </w:rPr>
      </w:pPr>
      <w:r w:rsidRPr="00B81B30">
        <w:rPr>
          <w:szCs w:val="22"/>
        </w:rPr>
        <w:t>Alarm on no data:</w:t>
      </w:r>
      <w:r>
        <w:rPr>
          <w:szCs w:val="22"/>
        </w:rPr>
        <w:t xml:space="preserve"> </w:t>
      </w:r>
      <w:r w:rsidRPr="0018010C">
        <w:rPr>
          <w:b w:val="0"/>
          <w:szCs w:val="22"/>
        </w:rPr>
        <w:t xml:space="preserve">Gives an alarm when there is no data on the </w:t>
      </w:r>
      <w:proofErr w:type="spellStart"/>
      <w:r w:rsidRPr="0018010C">
        <w:rPr>
          <w:b w:val="0"/>
          <w:szCs w:val="22"/>
        </w:rPr>
        <w:t>Comm</w:t>
      </w:r>
      <w:proofErr w:type="spellEnd"/>
      <w:r w:rsidRPr="0018010C">
        <w:rPr>
          <w:b w:val="0"/>
          <w:szCs w:val="22"/>
        </w:rPr>
        <w:t xml:space="preserve"> port</w:t>
      </w:r>
    </w:p>
    <w:p w:rsidR="00A31EB3" w:rsidRDefault="00A31EB3" w:rsidP="00A31EB3">
      <w:pPr>
        <w:pStyle w:val="Caption"/>
        <w:numPr>
          <w:ilvl w:val="0"/>
          <w:numId w:val="24"/>
        </w:numPr>
        <w:rPr>
          <w:b w:val="0"/>
          <w:szCs w:val="22"/>
        </w:rPr>
      </w:pPr>
      <w:r w:rsidRPr="00B81B30">
        <w:rPr>
          <w:szCs w:val="22"/>
        </w:rPr>
        <w:t>Reset to protocol default:</w:t>
      </w:r>
      <w:r>
        <w:rPr>
          <w:szCs w:val="22"/>
        </w:rPr>
        <w:t xml:space="preserve"> </w:t>
      </w:r>
      <w:r>
        <w:rPr>
          <w:b w:val="0"/>
          <w:szCs w:val="22"/>
        </w:rPr>
        <w:t>Resets standard configuration for chosen protocol</w:t>
      </w:r>
    </w:p>
    <w:p w:rsidR="00A31EB3" w:rsidRDefault="00A31EB3" w:rsidP="00A31EB3"/>
    <w:p w:rsidR="00A31EB3" w:rsidRDefault="00A31EB3" w:rsidP="00A31EB3">
      <w:pPr>
        <w:pStyle w:val="Heading4"/>
      </w:pPr>
      <w:bookmarkStart w:id="721" w:name="_Toc372632668"/>
      <w:bookmarkStart w:id="722" w:name="_Toc404942486"/>
      <w:r>
        <w:t>Special note on printers</w:t>
      </w:r>
      <w:bookmarkEnd w:id="721"/>
      <w:bookmarkEnd w:id="722"/>
    </w:p>
    <w:p w:rsidR="00A31EB3" w:rsidRDefault="00A31EB3" w:rsidP="00A31EB3">
      <w:r>
        <w:t xml:space="preserve">Under the Com port assignment, if you choose “printer” there will be an additional configuration part. You can set which data you want to be printed by checking the appropriate checkmark (see </w:t>
      </w:r>
      <w:r>
        <w:fldChar w:fldCharType="begin"/>
      </w:r>
      <w:r>
        <w:instrText xml:space="preserve"> REF _Ref372632520 \h </w:instrText>
      </w:r>
      <w:r>
        <w:fldChar w:fldCharType="separate"/>
      </w:r>
      <w:r w:rsidR="00B2370E">
        <w:t xml:space="preserve">Figure </w:t>
      </w:r>
      <w:r w:rsidR="00B2370E">
        <w:rPr>
          <w:noProof/>
        </w:rPr>
        <w:t>5</w:t>
      </w:r>
      <w:r w:rsidR="00B2370E">
        <w:noBreakHyphen/>
      </w:r>
      <w:r w:rsidR="00B2370E">
        <w:rPr>
          <w:noProof/>
        </w:rPr>
        <w:t>48</w:t>
      </w:r>
      <w:r>
        <w:fldChar w:fldCharType="end"/>
      </w:r>
      <w:r>
        <w:t>). While NavVision supports two printers, you can add different data to the separate printers.</w:t>
      </w:r>
    </w:p>
    <w:p w:rsidR="0083469C" w:rsidRDefault="0083469C" w:rsidP="00A31EB3"/>
    <w:p w:rsidR="0083469C" w:rsidRDefault="0083469C" w:rsidP="00A31EB3">
      <w:r>
        <w:rPr>
          <w:noProof/>
          <w:lang w:val="nl-NL" w:eastAsia="nl-NL"/>
        </w:rPr>
        <w:drawing>
          <wp:inline distT="0" distB="0" distL="0" distR="0" wp14:anchorId="7F4C53B9" wp14:editId="2E34D386">
            <wp:extent cx="5760720" cy="3178810"/>
            <wp:effectExtent l="0" t="0" r="0"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760720" cy="3178810"/>
                    </a:xfrm>
                    <a:prstGeom prst="rect">
                      <a:avLst/>
                    </a:prstGeom>
                  </pic:spPr>
                </pic:pic>
              </a:graphicData>
            </a:graphic>
          </wp:inline>
        </w:drawing>
      </w:r>
    </w:p>
    <w:p w:rsidR="00A31EB3" w:rsidRPr="00776CE0" w:rsidRDefault="00A31EB3" w:rsidP="00A31EB3">
      <w:pPr>
        <w:pStyle w:val="Onderschrift"/>
      </w:pPr>
      <w:bookmarkStart w:id="723" w:name="_Ref372632520"/>
      <w:bookmarkStart w:id="724" w:name="_Toc372632852"/>
      <w:bookmarkStart w:id="725" w:name="_Toc404942660"/>
      <w:r>
        <w:t xml:space="preserve">Figure </w:t>
      </w:r>
      <w:r w:rsidR="00F414EE">
        <w:fldChar w:fldCharType="begin"/>
      </w:r>
      <w:r w:rsidR="00F414EE">
        <w:instrText xml:space="preserve"> STYLEREF 1 \s </w:instrText>
      </w:r>
      <w:r w:rsidR="00F414EE">
        <w:fldChar w:fldCharType="separate"/>
      </w:r>
      <w:r w:rsidR="00B2370E">
        <w:rPr>
          <w:noProof/>
        </w:rPr>
        <w:t>5</w:t>
      </w:r>
      <w:r w:rsidR="00F414EE">
        <w:fldChar w:fldCharType="end"/>
      </w:r>
      <w:r w:rsidR="00F414EE">
        <w:noBreakHyphen/>
      </w:r>
      <w:r w:rsidR="00F414EE">
        <w:fldChar w:fldCharType="begin"/>
      </w:r>
      <w:r w:rsidR="00F414EE">
        <w:instrText xml:space="preserve"> SEQ Figure \* ARABIC \s 1 </w:instrText>
      </w:r>
      <w:r w:rsidR="00F414EE">
        <w:fldChar w:fldCharType="separate"/>
      </w:r>
      <w:r w:rsidR="00B2370E">
        <w:rPr>
          <w:noProof/>
        </w:rPr>
        <w:t>48</w:t>
      </w:r>
      <w:r w:rsidR="00F414EE">
        <w:fldChar w:fldCharType="end"/>
      </w:r>
      <w:bookmarkEnd w:id="723"/>
      <w:r>
        <w:t>: Printer settings</w:t>
      </w:r>
      <w:bookmarkEnd w:id="724"/>
      <w:bookmarkEnd w:id="725"/>
    </w:p>
    <w:p w:rsidR="00A31EB3" w:rsidRDefault="00A31EB3" w:rsidP="00A31EB3"/>
    <w:p w:rsidR="00EE1F32" w:rsidRDefault="00EE1F32" w:rsidP="00A31EB3"/>
    <w:p w:rsidR="00EE1F32" w:rsidRDefault="00EE1F32" w:rsidP="00A31EB3"/>
    <w:p w:rsidR="00EE1F32" w:rsidRDefault="00EE1F32" w:rsidP="00A31EB3"/>
    <w:p w:rsidR="00EE1F32" w:rsidRDefault="00EE1F32" w:rsidP="00A31EB3"/>
    <w:p w:rsidR="00EE1F32" w:rsidRDefault="00EE1F32" w:rsidP="00A31EB3"/>
    <w:p w:rsidR="00EE1F32" w:rsidRDefault="00EE1F32" w:rsidP="00A31EB3"/>
    <w:p w:rsidR="00EE1F32" w:rsidRPr="006909B3" w:rsidRDefault="00EE1F32" w:rsidP="00A31EB3"/>
    <w:p w:rsidR="00A31EB3" w:rsidRPr="00B81B30" w:rsidRDefault="00A31EB3" w:rsidP="00A31EB3">
      <w:pPr>
        <w:pStyle w:val="Heading3"/>
        <w:rPr>
          <w:noProof/>
          <w:lang w:eastAsia="nl-NL"/>
        </w:rPr>
      </w:pPr>
      <w:ins w:id="726" w:author="Unknown">
        <w:r>
          <w:rPr>
            <w:szCs w:val="22"/>
          </w:rPr>
          <w:t xml:space="preserve"> </w:t>
        </w:r>
      </w:ins>
      <w:bookmarkStart w:id="727" w:name="_Toc404942487"/>
      <w:r w:rsidRPr="00B81B30">
        <w:t>Serial</w:t>
      </w:r>
      <w:r>
        <w:fldChar w:fldCharType="begin"/>
      </w:r>
      <w:r>
        <w:instrText xml:space="preserve"> XE "Serial" </w:instrText>
      </w:r>
      <w:r>
        <w:fldChar w:fldCharType="end"/>
      </w:r>
      <w:r w:rsidRPr="00B81B30">
        <w:t xml:space="preserve"> LAN</w:t>
      </w:r>
      <w:r>
        <w:fldChar w:fldCharType="begin"/>
      </w:r>
      <w:r>
        <w:instrText xml:space="preserve"> XE "LAN" </w:instrText>
      </w:r>
      <w:r>
        <w:fldChar w:fldCharType="end"/>
      </w:r>
      <w:r w:rsidRPr="00B81B30">
        <w:t xml:space="preserve"> ports</w:t>
      </w:r>
      <w:bookmarkEnd w:id="715"/>
      <w:bookmarkEnd w:id="727"/>
    </w:p>
    <w:p w:rsidR="00A31EB3" w:rsidRDefault="00A31EB3" w:rsidP="00A31EB3">
      <w:pPr>
        <w:rPr>
          <w:lang w:val="en-US"/>
        </w:rPr>
      </w:pPr>
      <w:r>
        <w:rPr>
          <w:lang w:val="en-US"/>
        </w:rPr>
        <w:t>Under “Serial</w:t>
      </w:r>
      <w:r>
        <w:rPr>
          <w:lang w:val="en-US"/>
        </w:rPr>
        <w:fldChar w:fldCharType="begin"/>
      </w:r>
      <w:r>
        <w:rPr>
          <w:lang w:val="en-US"/>
        </w:rPr>
        <w:instrText xml:space="preserve"> XE "</w:instrText>
      </w:r>
      <w:r w:rsidRPr="00CA46A0">
        <w:rPr>
          <w:lang w:val="en-US"/>
        </w:rPr>
        <w:instrText>Serial"</w:instrText>
      </w:r>
      <w:r>
        <w:rPr>
          <w:lang w:val="en-US"/>
        </w:rPr>
        <w:instrText xml:space="preserve"> </w:instrText>
      </w:r>
      <w:r>
        <w:rPr>
          <w:lang w:val="en-US"/>
        </w:rPr>
        <w:fldChar w:fldCharType="end"/>
      </w:r>
      <w:r>
        <w:rPr>
          <w:lang w:val="en-US"/>
        </w:rPr>
        <w:t xml:space="preserve"> LAN</w:t>
      </w:r>
      <w:r>
        <w:rPr>
          <w:lang w:val="en-US"/>
        </w:rPr>
        <w:fldChar w:fldCharType="begin"/>
      </w:r>
      <w:r>
        <w:rPr>
          <w:lang w:val="en-US"/>
        </w:rPr>
        <w:instrText xml:space="preserve"> XE "</w:instrText>
      </w:r>
      <w:r w:rsidRPr="00CA46A0">
        <w:rPr>
          <w:lang w:val="en-US"/>
        </w:rPr>
        <w:instrText>LAN"</w:instrText>
      </w:r>
      <w:r>
        <w:rPr>
          <w:lang w:val="en-US"/>
        </w:rPr>
        <w:instrText xml:space="preserve"> </w:instrText>
      </w:r>
      <w:r>
        <w:rPr>
          <w:lang w:val="en-US"/>
        </w:rPr>
        <w:fldChar w:fldCharType="end"/>
      </w:r>
      <w:r>
        <w:rPr>
          <w:lang w:val="en-US"/>
        </w:rPr>
        <w:t xml:space="preserve"> ports” (see </w:t>
      </w:r>
      <w:r>
        <w:rPr>
          <w:lang w:val="en-US"/>
        </w:rPr>
        <w:fldChar w:fldCharType="begin"/>
      </w:r>
      <w:r>
        <w:rPr>
          <w:lang w:val="en-US"/>
        </w:rPr>
        <w:instrText xml:space="preserve"> REF _Ref261423403 \h </w:instrText>
      </w:r>
      <w:r>
        <w:rPr>
          <w:lang w:val="en-US"/>
        </w:rPr>
      </w:r>
      <w:r>
        <w:rPr>
          <w:lang w:val="en-US"/>
        </w:rPr>
        <w:fldChar w:fldCharType="separate"/>
      </w:r>
      <w:r w:rsidR="00B2370E" w:rsidRPr="00D92197">
        <w:t xml:space="preserve">Figure </w:t>
      </w:r>
      <w:r w:rsidR="00B2370E">
        <w:rPr>
          <w:noProof/>
        </w:rPr>
        <w:t>5</w:t>
      </w:r>
      <w:r w:rsidR="00B2370E">
        <w:noBreakHyphen/>
      </w:r>
      <w:r w:rsidR="00B2370E">
        <w:rPr>
          <w:noProof/>
        </w:rPr>
        <w:t>49</w:t>
      </w:r>
      <w:r>
        <w:rPr>
          <w:lang w:val="en-US"/>
        </w:rPr>
        <w:fldChar w:fldCharType="end"/>
      </w:r>
      <w:r>
        <w:rPr>
          <w:lang w:val="en-US"/>
        </w:rPr>
        <w:t xml:space="preserve">) the attached serial LAN device can be addressed and when necessary be calibrated. </w:t>
      </w:r>
    </w:p>
    <w:p w:rsidR="00A31EB3" w:rsidRDefault="00A31EB3" w:rsidP="00A31EB3">
      <w:pPr>
        <w:rPr>
          <w:lang w:val="en-US"/>
        </w:rPr>
      </w:pPr>
      <w:r>
        <w:rPr>
          <w:lang w:val="en-US"/>
        </w:rPr>
        <w:t>The following fields are available;</w:t>
      </w:r>
    </w:p>
    <w:p w:rsidR="00A31EB3" w:rsidRDefault="00A31EB3" w:rsidP="00A31EB3">
      <w:pPr>
        <w:numPr>
          <w:ilvl w:val="0"/>
          <w:numId w:val="23"/>
        </w:numPr>
        <w:rPr>
          <w:noProof/>
          <w:lang w:val="en-US"/>
        </w:rPr>
      </w:pPr>
      <w:r>
        <w:rPr>
          <w:lang w:val="en-US"/>
        </w:rPr>
        <w:t>Serial</w:t>
      </w:r>
      <w:r>
        <w:rPr>
          <w:lang w:val="en-US"/>
        </w:rPr>
        <w:fldChar w:fldCharType="begin"/>
      </w:r>
      <w:r>
        <w:rPr>
          <w:lang w:val="en-US"/>
        </w:rPr>
        <w:instrText xml:space="preserve"> XE "</w:instrText>
      </w:r>
      <w:r>
        <w:instrText>Serial"</w:instrText>
      </w:r>
      <w:r>
        <w:rPr>
          <w:lang w:val="en-US"/>
        </w:rPr>
        <w:instrText xml:space="preserve"> </w:instrText>
      </w:r>
      <w:r>
        <w:rPr>
          <w:lang w:val="en-US"/>
        </w:rPr>
        <w:fldChar w:fldCharType="end"/>
      </w:r>
      <w:r>
        <w:rPr>
          <w:lang w:val="en-US"/>
        </w:rPr>
        <w:t xml:space="preserve"> LAN</w:t>
      </w:r>
      <w:r>
        <w:rPr>
          <w:lang w:val="en-US"/>
        </w:rPr>
        <w:fldChar w:fldCharType="begin"/>
      </w:r>
      <w:r>
        <w:rPr>
          <w:lang w:val="en-US"/>
        </w:rPr>
        <w:instrText xml:space="preserve"> XE "</w:instrText>
      </w:r>
      <w:r>
        <w:instrText>LAN"</w:instrText>
      </w:r>
      <w:r>
        <w:rPr>
          <w:lang w:val="en-US"/>
        </w:rPr>
        <w:instrText xml:space="preserve"> </w:instrText>
      </w:r>
      <w:r>
        <w:rPr>
          <w:lang w:val="en-US"/>
        </w:rPr>
        <w:fldChar w:fldCharType="end"/>
      </w:r>
      <w:r>
        <w:rPr>
          <w:lang w:val="en-US"/>
        </w:rPr>
        <w:t xml:space="preserve"> server</w:t>
      </w:r>
    </w:p>
    <w:p w:rsidR="00A31EB3" w:rsidRDefault="00A31EB3" w:rsidP="00A31EB3">
      <w:pPr>
        <w:numPr>
          <w:ilvl w:val="0"/>
          <w:numId w:val="23"/>
        </w:numPr>
        <w:rPr>
          <w:noProof/>
          <w:lang w:val="en-US"/>
        </w:rPr>
      </w:pPr>
      <w:r>
        <w:rPr>
          <w:lang w:val="en-US"/>
        </w:rPr>
        <w:t>Type (serial LAN</w:t>
      </w:r>
      <w:r>
        <w:rPr>
          <w:lang w:val="en-US"/>
        </w:rPr>
        <w:fldChar w:fldCharType="begin"/>
      </w:r>
      <w:r>
        <w:rPr>
          <w:lang w:val="en-US"/>
        </w:rPr>
        <w:instrText xml:space="preserve"> XE "</w:instrText>
      </w:r>
      <w:r>
        <w:instrText>LAN"</w:instrText>
      </w:r>
      <w:r>
        <w:rPr>
          <w:lang w:val="en-US"/>
        </w:rPr>
        <w:instrText xml:space="preserve"> </w:instrText>
      </w:r>
      <w:r>
        <w:rPr>
          <w:lang w:val="en-US"/>
        </w:rPr>
        <w:fldChar w:fldCharType="end"/>
      </w:r>
      <w:r>
        <w:rPr>
          <w:lang w:val="en-US"/>
        </w:rPr>
        <w:t xml:space="preserve"> server)</w:t>
      </w:r>
    </w:p>
    <w:p w:rsidR="00A31EB3" w:rsidRDefault="00A31EB3" w:rsidP="00A31EB3">
      <w:pPr>
        <w:numPr>
          <w:ilvl w:val="0"/>
          <w:numId w:val="23"/>
        </w:numPr>
        <w:rPr>
          <w:noProof/>
          <w:lang w:val="en-US"/>
        </w:rPr>
      </w:pPr>
      <w:r>
        <w:rPr>
          <w:noProof/>
          <w:lang w:val="en-US"/>
        </w:rPr>
        <w:t>IP</w:t>
      </w:r>
      <w:r>
        <w:rPr>
          <w:noProof/>
          <w:lang w:val="en-US"/>
        </w:rPr>
        <w:fldChar w:fldCharType="begin"/>
      </w:r>
      <w:r>
        <w:rPr>
          <w:noProof/>
          <w:lang w:val="en-US"/>
        </w:rPr>
        <w:instrText xml:space="preserve"> XE "</w:instrText>
      </w:r>
      <w:r>
        <w:instrText>IP"</w:instrText>
      </w:r>
      <w:r>
        <w:rPr>
          <w:noProof/>
          <w:lang w:val="en-US"/>
        </w:rPr>
        <w:instrText xml:space="preserve"> </w:instrText>
      </w:r>
      <w:r>
        <w:rPr>
          <w:noProof/>
          <w:lang w:val="en-US"/>
        </w:rPr>
        <w:fldChar w:fldCharType="end"/>
      </w:r>
      <w:r>
        <w:rPr>
          <w:noProof/>
          <w:lang w:val="en-US"/>
        </w:rPr>
        <w:t xml:space="preserve"> address</w:t>
      </w:r>
    </w:p>
    <w:p w:rsidR="00A31EB3" w:rsidRDefault="00A31EB3" w:rsidP="00A31EB3">
      <w:pPr>
        <w:numPr>
          <w:ilvl w:val="0"/>
          <w:numId w:val="23"/>
        </w:numPr>
        <w:rPr>
          <w:noProof/>
          <w:lang w:val="en-US"/>
        </w:rPr>
      </w:pPr>
      <w:r>
        <w:rPr>
          <w:noProof/>
          <w:lang w:val="en-US"/>
        </w:rPr>
        <w:t>MAC address</w:t>
      </w:r>
    </w:p>
    <w:p w:rsidR="00A31EB3" w:rsidRDefault="00A31EB3" w:rsidP="00A31EB3">
      <w:pPr>
        <w:numPr>
          <w:ilvl w:val="0"/>
          <w:numId w:val="23"/>
        </w:numPr>
        <w:rPr>
          <w:noProof/>
          <w:lang w:val="en-US"/>
        </w:rPr>
      </w:pPr>
      <w:r>
        <w:rPr>
          <w:noProof/>
          <w:lang w:val="en-US"/>
        </w:rPr>
        <w:t>Data/control port</w:t>
      </w:r>
    </w:p>
    <w:p w:rsidR="00A31EB3" w:rsidRDefault="00A31EB3" w:rsidP="00A31EB3">
      <w:pPr>
        <w:numPr>
          <w:ilvl w:val="0"/>
          <w:numId w:val="23"/>
        </w:numPr>
        <w:rPr>
          <w:noProof/>
          <w:lang w:val="en-US"/>
        </w:rPr>
      </w:pPr>
      <w:r>
        <w:rPr>
          <w:noProof/>
          <w:lang w:val="en-US"/>
        </w:rPr>
        <w:t>LAN1 and LAN2</w:t>
      </w:r>
    </w:p>
    <w:p w:rsidR="00A31EB3" w:rsidRDefault="00A31EB3" w:rsidP="00A31EB3">
      <w:pPr>
        <w:rPr>
          <w:noProof/>
          <w:lang w:val="en-US"/>
        </w:rPr>
      </w:pPr>
      <w:r>
        <w:rPr>
          <w:lang w:val="en-US"/>
        </w:rPr>
        <w:t>After installation a calibration procedure must follow, to ensure that the LAN</w:t>
      </w:r>
      <w:r>
        <w:rPr>
          <w:lang w:val="en-US"/>
        </w:rPr>
        <w:fldChar w:fldCharType="begin"/>
      </w:r>
      <w:r>
        <w:rPr>
          <w:lang w:val="en-US"/>
        </w:rPr>
        <w:instrText xml:space="preserve"> XE "</w:instrText>
      </w:r>
      <w:r w:rsidRPr="00CA46A0">
        <w:rPr>
          <w:lang w:val="en-US"/>
        </w:rPr>
        <w:instrText>LAN"</w:instrText>
      </w:r>
      <w:r>
        <w:rPr>
          <w:lang w:val="en-US"/>
        </w:rPr>
        <w:instrText xml:space="preserve"> </w:instrText>
      </w:r>
      <w:r>
        <w:rPr>
          <w:lang w:val="en-US"/>
        </w:rPr>
        <w:fldChar w:fldCharType="end"/>
      </w:r>
      <w:r>
        <w:rPr>
          <w:lang w:val="en-US"/>
        </w:rPr>
        <w:t xml:space="preserve"> device will function properly.</w:t>
      </w:r>
      <w:r w:rsidRPr="007D5F04">
        <w:rPr>
          <w:noProof/>
          <w:lang w:val="en-US"/>
        </w:rPr>
        <w:t xml:space="preserve"> </w:t>
      </w:r>
    </w:p>
    <w:p w:rsidR="00A31EB3" w:rsidRDefault="00A31EB3" w:rsidP="00A31EB3">
      <w:pPr>
        <w:rPr>
          <w:noProof/>
          <w:lang w:val="en-US"/>
        </w:rPr>
      </w:pPr>
    </w:p>
    <w:p w:rsidR="00A31EB3" w:rsidRDefault="009B65A7" w:rsidP="00A31EB3">
      <w:pPr>
        <w:keepNext/>
      </w:pPr>
      <w:r>
        <w:rPr>
          <w:noProof/>
          <w:lang w:val="nl-NL" w:eastAsia="nl-NL"/>
        </w:rPr>
        <w:drawing>
          <wp:inline distT="0" distB="0" distL="0" distR="0" wp14:anchorId="3BA38423" wp14:editId="0B10FEFF">
            <wp:extent cx="5760720" cy="324421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760720" cy="3244215"/>
                    </a:xfrm>
                    <a:prstGeom prst="rect">
                      <a:avLst/>
                    </a:prstGeom>
                  </pic:spPr>
                </pic:pic>
              </a:graphicData>
            </a:graphic>
          </wp:inline>
        </w:drawing>
      </w:r>
    </w:p>
    <w:p w:rsidR="00A31EB3" w:rsidRPr="00D92197" w:rsidRDefault="00A31EB3" w:rsidP="00A31EB3">
      <w:pPr>
        <w:pStyle w:val="Onderschrift"/>
      </w:pPr>
      <w:bookmarkStart w:id="728" w:name="_Ref261423403"/>
      <w:bookmarkStart w:id="729" w:name="_Toc404942661"/>
      <w:r w:rsidRPr="00D92197">
        <w:t xml:space="preserve">Figure </w:t>
      </w:r>
      <w:r w:rsidR="00F414EE">
        <w:fldChar w:fldCharType="begin"/>
      </w:r>
      <w:r w:rsidR="00F414EE">
        <w:instrText xml:space="preserve"> STYLEREF 1 \s </w:instrText>
      </w:r>
      <w:r w:rsidR="00F414EE">
        <w:fldChar w:fldCharType="separate"/>
      </w:r>
      <w:r w:rsidR="00B2370E">
        <w:rPr>
          <w:noProof/>
        </w:rPr>
        <w:t>5</w:t>
      </w:r>
      <w:r w:rsidR="00F414EE">
        <w:fldChar w:fldCharType="end"/>
      </w:r>
      <w:r w:rsidR="00F414EE">
        <w:noBreakHyphen/>
      </w:r>
      <w:r w:rsidR="00F414EE">
        <w:fldChar w:fldCharType="begin"/>
      </w:r>
      <w:r w:rsidR="00F414EE">
        <w:instrText xml:space="preserve"> SEQ Figure \* ARABIC \s 1 </w:instrText>
      </w:r>
      <w:r w:rsidR="00F414EE">
        <w:fldChar w:fldCharType="separate"/>
      </w:r>
      <w:r w:rsidR="00B2370E">
        <w:rPr>
          <w:noProof/>
        </w:rPr>
        <w:t>49</w:t>
      </w:r>
      <w:r w:rsidR="00F414EE">
        <w:fldChar w:fldCharType="end"/>
      </w:r>
      <w:bookmarkEnd w:id="728"/>
      <w:r w:rsidRPr="00D92197">
        <w:t>: Serial</w:t>
      </w:r>
      <w:r>
        <w:fldChar w:fldCharType="begin"/>
      </w:r>
      <w:r>
        <w:instrText xml:space="preserve"> XE "Serial" </w:instrText>
      </w:r>
      <w:r>
        <w:fldChar w:fldCharType="end"/>
      </w:r>
      <w:r w:rsidRPr="00D92197">
        <w:t xml:space="preserve"> LAN</w:t>
      </w:r>
      <w:r>
        <w:fldChar w:fldCharType="begin"/>
      </w:r>
      <w:r>
        <w:instrText xml:space="preserve"> XE "LAN" </w:instrText>
      </w:r>
      <w:r>
        <w:fldChar w:fldCharType="end"/>
      </w:r>
      <w:r w:rsidRPr="00D92197">
        <w:t xml:space="preserve"> ports</w:t>
      </w:r>
      <w:bookmarkEnd w:id="729"/>
    </w:p>
    <w:p w:rsidR="00A31EB3" w:rsidRDefault="00A31EB3" w:rsidP="00A31EB3">
      <w:pPr>
        <w:pStyle w:val="Heading4"/>
        <w:rPr>
          <w:noProof/>
          <w:lang w:eastAsia="nl-NL"/>
        </w:rPr>
      </w:pPr>
      <w:bookmarkStart w:id="730" w:name="_Toc275955969"/>
      <w:bookmarkStart w:id="731" w:name="_Toc404942488"/>
      <w:r>
        <w:rPr>
          <w:noProof/>
          <w:lang w:eastAsia="nl-NL"/>
        </w:rPr>
        <w:t>Serial</w:t>
      </w:r>
      <w:r>
        <w:rPr>
          <w:noProof/>
          <w:lang w:eastAsia="nl-NL"/>
        </w:rPr>
        <w:fldChar w:fldCharType="begin"/>
      </w:r>
      <w:r>
        <w:rPr>
          <w:noProof/>
          <w:lang w:eastAsia="nl-NL"/>
        </w:rPr>
        <w:instrText xml:space="preserve"> XE "</w:instrText>
      </w:r>
      <w:r>
        <w:instrText>Serial"</w:instrText>
      </w:r>
      <w:r>
        <w:rPr>
          <w:noProof/>
          <w:lang w:eastAsia="nl-NL"/>
        </w:rPr>
        <w:instrText xml:space="preserve"> </w:instrText>
      </w:r>
      <w:r>
        <w:rPr>
          <w:noProof/>
          <w:lang w:eastAsia="nl-NL"/>
        </w:rPr>
        <w:fldChar w:fldCharType="end"/>
      </w:r>
      <w:r>
        <w:rPr>
          <w:noProof/>
          <w:lang w:eastAsia="nl-NL"/>
        </w:rPr>
        <w:t xml:space="preserve"> LAN</w:t>
      </w:r>
      <w:r>
        <w:rPr>
          <w:noProof/>
          <w:lang w:eastAsia="nl-NL"/>
        </w:rPr>
        <w:fldChar w:fldCharType="begin"/>
      </w:r>
      <w:r>
        <w:rPr>
          <w:noProof/>
          <w:lang w:eastAsia="nl-NL"/>
        </w:rPr>
        <w:instrText xml:space="preserve"> XE "</w:instrText>
      </w:r>
      <w:r>
        <w:instrText>LAN"</w:instrText>
      </w:r>
      <w:r>
        <w:rPr>
          <w:noProof/>
          <w:lang w:eastAsia="nl-NL"/>
        </w:rPr>
        <w:instrText xml:space="preserve"> </w:instrText>
      </w:r>
      <w:r>
        <w:rPr>
          <w:noProof/>
          <w:lang w:eastAsia="nl-NL"/>
        </w:rPr>
        <w:fldChar w:fldCharType="end"/>
      </w:r>
      <w:r>
        <w:rPr>
          <w:noProof/>
          <w:lang w:eastAsia="nl-NL"/>
        </w:rPr>
        <w:t xml:space="preserve"> server</w:t>
      </w:r>
      <w:bookmarkEnd w:id="730"/>
      <w:bookmarkEnd w:id="731"/>
    </w:p>
    <w:p w:rsidR="00A31EB3" w:rsidRDefault="00A31EB3" w:rsidP="00A31EB3">
      <w:pPr>
        <w:rPr>
          <w:noProof/>
          <w:lang w:val="en-US"/>
        </w:rPr>
      </w:pPr>
      <w:r>
        <w:rPr>
          <w:lang w:val="en-US"/>
        </w:rPr>
        <w:t>Under “Serial</w:t>
      </w:r>
      <w:r>
        <w:rPr>
          <w:lang w:val="en-US"/>
        </w:rPr>
        <w:fldChar w:fldCharType="begin"/>
      </w:r>
      <w:r>
        <w:rPr>
          <w:lang w:val="en-US"/>
        </w:rPr>
        <w:instrText xml:space="preserve"> XE "</w:instrText>
      </w:r>
      <w:r w:rsidRPr="00CA46A0">
        <w:rPr>
          <w:lang w:val="en-US"/>
        </w:rPr>
        <w:instrText>Serial"</w:instrText>
      </w:r>
      <w:r>
        <w:rPr>
          <w:lang w:val="en-US"/>
        </w:rPr>
        <w:instrText xml:space="preserve"> </w:instrText>
      </w:r>
      <w:r>
        <w:rPr>
          <w:lang w:val="en-US"/>
        </w:rPr>
        <w:fldChar w:fldCharType="end"/>
      </w:r>
      <w:r>
        <w:rPr>
          <w:lang w:val="en-US"/>
        </w:rPr>
        <w:t xml:space="preserve"> LAN</w:t>
      </w:r>
      <w:r>
        <w:rPr>
          <w:lang w:val="en-US"/>
        </w:rPr>
        <w:fldChar w:fldCharType="begin"/>
      </w:r>
      <w:r>
        <w:rPr>
          <w:lang w:val="en-US"/>
        </w:rPr>
        <w:instrText xml:space="preserve"> XE "</w:instrText>
      </w:r>
      <w:r w:rsidRPr="00CA46A0">
        <w:rPr>
          <w:lang w:val="en-US"/>
        </w:rPr>
        <w:instrText>LAN"</w:instrText>
      </w:r>
      <w:r>
        <w:rPr>
          <w:lang w:val="en-US"/>
        </w:rPr>
        <w:instrText xml:space="preserve"> </w:instrText>
      </w:r>
      <w:r>
        <w:rPr>
          <w:lang w:val="en-US"/>
        </w:rPr>
        <w:fldChar w:fldCharType="end"/>
      </w:r>
      <w:r>
        <w:rPr>
          <w:lang w:val="en-US"/>
        </w:rPr>
        <w:t xml:space="preserve"> ports &gt; Serial LAN server” (see </w:t>
      </w:r>
      <w:r>
        <w:rPr>
          <w:lang w:val="en-US"/>
        </w:rPr>
        <w:fldChar w:fldCharType="begin"/>
      </w:r>
      <w:r>
        <w:rPr>
          <w:lang w:val="en-US"/>
        </w:rPr>
        <w:instrText xml:space="preserve"> REF _Ref330820529 \h </w:instrText>
      </w:r>
      <w:r>
        <w:rPr>
          <w:lang w:val="en-US"/>
        </w:rPr>
      </w:r>
      <w:r>
        <w:rPr>
          <w:lang w:val="en-US"/>
        </w:rPr>
        <w:fldChar w:fldCharType="separate"/>
      </w:r>
      <w:r w:rsidR="00B2370E" w:rsidRPr="00D92197">
        <w:t xml:space="preserve">Figure </w:t>
      </w:r>
      <w:r w:rsidR="00B2370E">
        <w:rPr>
          <w:noProof/>
        </w:rPr>
        <w:t>5</w:t>
      </w:r>
      <w:r w:rsidR="00B2370E">
        <w:noBreakHyphen/>
      </w:r>
      <w:r w:rsidR="00B2370E">
        <w:rPr>
          <w:noProof/>
        </w:rPr>
        <w:t>50</w:t>
      </w:r>
      <w:r>
        <w:rPr>
          <w:lang w:val="en-US"/>
        </w:rPr>
        <w:fldChar w:fldCharType="end"/>
      </w:r>
      <w:r>
        <w:rPr>
          <w:lang w:val="en-US"/>
        </w:rPr>
        <w:t>) the server to be assigned can be selected. In addition under “Type” the LAN server type can be selected.</w:t>
      </w:r>
    </w:p>
    <w:p w:rsidR="00A31EB3" w:rsidRDefault="00A31EB3" w:rsidP="00A31EB3">
      <w:pPr>
        <w:rPr>
          <w:noProof/>
          <w:lang w:val="en-US"/>
        </w:rPr>
      </w:pPr>
    </w:p>
    <w:p w:rsidR="00EE1F32" w:rsidRDefault="00EE1F32" w:rsidP="00A31EB3">
      <w:pPr>
        <w:rPr>
          <w:noProof/>
          <w:lang w:val="en-US"/>
        </w:rPr>
      </w:pPr>
    </w:p>
    <w:p w:rsidR="00EE1F32" w:rsidRDefault="00EE1F32" w:rsidP="00A31EB3">
      <w:pPr>
        <w:rPr>
          <w:noProof/>
          <w:lang w:val="en-US"/>
        </w:rPr>
      </w:pPr>
    </w:p>
    <w:p w:rsidR="00EE1F32" w:rsidRDefault="00EE1F32" w:rsidP="00A31EB3">
      <w:pPr>
        <w:rPr>
          <w:noProof/>
          <w:lang w:val="en-US"/>
        </w:rPr>
      </w:pPr>
    </w:p>
    <w:p w:rsidR="00EE1F32" w:rsidRDefault="00EE1F32" w:rsidP="00A31EB3">
      <w:pPr>
        <w:rPr>
          <w:noProof/>
          <w:lang w:val="en-US"/>
        </w:rPr>
      </w:pPr>
    </w:p>
    <w:p w:rsidR="00EE1F32" w:rsidRDefault="00EE1F32" w:rsidP="00A31EB3">
      <w:pPr>
        <w:rPr>
          <w:noProof/>
          <w:lang w:val="en-US"/>
        </w:rPr>
      </w:pPr>
    </w:p>
    <w:p w:rsidR="00EE1F32" w:rsidRDefault="00EE1F32" w:rsidP="00A31EB3">
      <w:pPr>
        <w:rPr>
          <w:noProof/>
          <w:lang w:val="en-US"/>
        </w:rPr>
      </w:pPr>
    </w:p>
    <w:p w:rsidR="00EE1F32" w:rsidRDefault="00EE1F32" w:rsidP="00A31EB3">
      <w:pPr>
        <w:rPr>
          <w:noProof/>
          <w:lang w:val="en-US"/>
        </w:rPr>
      </w:pPr>
    </w:p>
    <w:p w:rsidR="00EE1F32" w:rsidRDefault="00EE1F32" w:rsidP="00A31EB3">
      <w:pPr>
        <w:rPr>
          <w:noProof/>
          <w:lang w:val="en-US"/>
        </w:rPr>
      </w:pPr>
    </w:p>
    <w:p w:rsidR="00EE1F32" w:rsidRDefault="00EE1F32" w:rsidP="00A31EB3">
      <w:pPr>
        <w:rPr>
          <w:noProof/>
          <w:lang w:val="en-US"/>
        </w:rPr>
      </w:pPr>
    </w:p>
    <w:p w:rsidR="00EE1F32" w:rsidRDefault="00EE1F32" w:rsidP="00A31EB3">
      <w:pPr>
        <w:rPr>
          <w:noProof/>
          <w:lang w:val="en-US"/>
        </w:rPr>
      </w:pPr>
    </w:p>
    <w:p w:rsidR="00EE1F32" w:rsidRDefault="00EE1F32" w:rsidP="00A31EB3">
      <w:pPr>
        <w:rPr>
          <w:noProof/>
          <w:lang w:val="en-US"/>
        </w:rPr>
      </w:pPr>
    </w:p>
    <w:p w:rsidR="00EE1F32" w:rsidRDefault="00EE1F32" w:rsidP="00A31EB3">
      <w:pPr>
        <w:rPr>
          <w:noProof/>
          <w:lang w:val="en-US"/>
        </w:rPr>
      </w:pPr>
    </w:p>
    <w:p w:rsidR="00A31EB3" w:rsidRDefault="009B65A7" w:rsidP="00A31EB3">
      <w:pPr>
        <w:keepNext/>
      </w:pPr>
      <w:r>
        <w:rPr>
          <w:noProof/>
          <w:lang w:val="nl-NL" w:eastAsia="nl-NL"/>
        </w:rPr>
        <w:drawing>
          <wp:inline distT="0" distB="0" distL="0" distR="0" wp14:anchorId="26132CAB" wp14:editId="48A56028">
            <wp:extent cx="5760720" cy="3256280"/>
            <wp:effectExtent l="0" t="0" r="0" b="1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760720" cy="3256280"/>
                    </a:xfrm>
                    <a:prstGeom prst="rect">
                      <a:avLst/>
                    </a:prstGeom>
                  </pic:spPr>
                </pic:pic>
              </a:graphicData>
            </a:graphic>
          </wp:inline>
        </w:drawing>
      </w:r>
    </w:p>
    <w:p w:rsidR="00A31EB3" w:rsidRPr="00D92197" w:rsidRDefault="00A31EB3" w:rsidP="00A31EB3">
      <w:pPr>
        <w:pStyle w:val="Onderschrift"/>
      </w:pPr>
      <w:bookmarkStart w:id="732" w:name="_Ref330820529"/>
      <w:bookmarkStart w:id="733" w:name="_Toc404942662"/>
      <w:r w:rsidRPr="00D92197">
        <w:t xml:space="preserve">Figure </w:t>
      </w:r>
      <w:r w:rsidR="00F414EE">
        <w:fldChar w:fldCharType="begin"/>
      </w:r>
      <w:r w:rsidR="00F414EE">
        <w:instrText xml:space="preserve"> STYLEREF 1 \s </w:instrText>
      </w:r>
      <w:r w:rsidR="00F414EE">
        <w:fldChar w:fldCharType="separate"/>
      </w:r>
      <w:r w:rsidR="00B2370E">
        <w:rPr>
          <w:noProof/>
        </w:rPr>
        <w:t>5</w:t>
      </w:r>
      <w:r w:rsidR="00F414EE">
        <w:fldChar w:fldCharType="end"/>
      </w:r>
      <w:r w:rsidR="00F414EE">
        <w:noBreakHyphen/>
      </w:r>
      <w:r w:rsidR="00F414EE">
        <w:fldChar w:fldCharType="begin"/>
      </w:r>
      <w:r w:rsidR="00F414EE">
        <w:instrText xml:space="preserve"> SEQ Figure \* ARABIC \s 1 </w:instrText>
      </w:r>
      <w:r w:rsidR="00F414EE">
        <w:fldChar w:fldCharType="separate"/>
      </w:r>
      <w:r w:rsidR="00B2370E">
        <w:rPr>
          <w:noProof/>
        </w:rPr>
        <w:t>50</w:t>
      </w:r>
      <w:r w:rsidR="00F414EE">
        <w:fldChar w:fldCharType="end"/>
      </w:r>
      <w:bookmarkEnd w:id="732"/>
      <w:r w:rsidRPr="00D92197">
        <w:t>: Type (Moxa</w:t>
      </w:r>
      <w:r>
        <w:fldChar w:fldCharType="begin"/>
      </w:r>
      <w:r>
        <w:instrText xml:space="preserve"> XE "Moxa" </w:instrText>
      </w:r>
      <w:r>
        <w:fldChar w:fldCharType="end"/>
      </w:r>
      <w:r w:rsidRPr="00D92197">
        <w:t>)</w:t>
      </w:r>
      <w:bookmarkEnd w:id="733"/>
    </w:p>
    <w:p w:rsidR="00A31EB3" w:rsidRDefault="00A31EB3" w:rsidP="00A31EB3">
      <w:pPr>
        <w:pStyle w:val="Heading4"/>
        <w:rPr>
          <w:lang w:eastAsia="nl-NL"/>
        </w:rPr>
      </w:pPr>
      <w:bookmarkStart w:id="734" w:name="_Toc404942489"/>
      <w:r>
        <w:rPr>
          <w:lang w:eastAsia="nl-NL"/>
        </w:rPr>
        <w:t>Type (Moxa</w:t>
      </w:r>
      <w:r>
        <w:rPr>
          <w:lang w:eastAsia="nl-NL"/>
        </w:rPr>
        <w:fldChar w:fldCharType="begin"/>
      </w:r>
      <w:r>
        <w:rPr>
          <w:lang w:eastAsia="nl-NL"/>
        </w:rPr>
        <w:instrText xml:space="preserve"> XE "</w:instrText>
      </w:r>
      <w:r>
        <w:instrText>Moxa"</w:instrText>
      </w:r>
      <w:r>
        <w:rPr>
          <w:lang w:eastAsia="nl-NL"/>
        </w:rPr>
        <w:instrText xml:space="preserve"> </w:instrText>
      </w:r>
      <w:r>
        <w:rPr>
          <w:lang w:eastAsia="nl-NL"/>
        </w:rPr>
        <w:fldChar w:fldCharType="end"/>
      </w:r>
      <w:r>
        <w:rPr>
          <w:lang w:eastAsia="nl-NL"/>
        </w:rPr>
        <w:t xml:space="preserve"> UC-711X)</w:t>
      </w:r>
      <w:bookmarkEnd w:id="734"/>
    </w:p>
    <w:p w:rsidR="00A31EB3" w:rsidRDefault="00A31EB3" w:rsidP="00A31EB3">
      <w:pPr>
        <w:rPr>
          <w:lang w:val="en-US"/>
        </w:rPr>
      </w:pPr>
      <w:r>
        <w:rPr>
          <w:lang w:val="en-US"/>
        </w:rPr>
        <w:t>The Moxa</w:t>
      </w:r>
      <w:r>
        <w:rPr>
          <w:lang w:val="en-US"/>
        </w:rPr>
        <w:fldChar w:fldCharType="begin"/>
      </w:r>
      <w:r>
        <w:rPr>
          <w:lang w:val="en-US"/>
        </w:rPr>
        <w:instrText xml:space="preserve"> XE "</w:instrText>
      </w:r>
      <w:r w:rsidRPr="00CA46A0">
        <w:rPr>
          <w:lang w:val="en-US"/>
        </w:rPr>
        <w:instrText>Moxa"</w:instrText>
      </w:r>
      <w:r>
        <w:rPr>
          <w:lang w:val="en-US"/>
        </w:rPr>
        <w:instrText xml:space="preserve"> </w:instrText>
      </w:r>
      <w:r>
        <w:rPr>
          <w:lang w:val="en-US"/>
        </w:rPr>
        <w:fldChar w:fldCharType="end"/>
      </w:r>
      <w:r>
        <w:rPr>
          <w:lang w:val="en-US"/>
        </w:rPr>
        <w:t xml:space="preserve"> is found under “Type” &gt; “Moxa UC-711X” (see </w:t>
      </w:r>
      <w:r>
        <w:rPr>
          <w:lang w:val="en-US"/>
        </w:rPr>
        <w:fldChar w:fldCharType="begin"/>
      </w:r>
      <w:r>
        <w:rPr>
          <w:lang w:val="en-US"/>
        </w:rPr>
        <w:instrText xml:space="preserve"> REF _Ref330820529 \h </w:instrText>
      </w:r>
      <w:r>
        <w:rPr>
          <w:lang w:val="en-US"/>
        </w:rPr>
      </w:r>
      <w:r>
        <w:rPr>
          <w:lang w:val="en-US"/>
        </w:rPr>
        <w:fldChar w:fldCharType="separate"/>
      </w:r>
      <w:r w:rsidR="00B2370E" w:rsidRPr="00D92197">
        <w:t xml:space="preserve">Figure </w:t>
      </w:r>
      <w:r w:rsidR="00B2370E">
        <w:rPr>
          <w:noProof/>
        </w:rPr>
        <w:t>5</w:t>
      </w:r>
      <w:r w:rsidR="00B2370E">
        <w:noBreakHyphen/>
      </w:r>
      <w:r w:rsidR="00B2370E">
        <w:rPr>
          <w:noProof/>
        </w:rPr>
        <w:t>50</w:t>
      </w:r>
      <w:r>
        <w:rPr>
          <w:lang w:val="en-US"/>
        </w:rPr>
        <w:fldChar w:fldCharType="end"/>
      </w:r>
      <w:r>
        <w:rPr>
          <w:lang w:val="en-US"/>
        </w:rPr>
        <w:t xml:space="preserve">). </w:t>
      </w:r>
      <w:r>
        <w:rPr>
          <w:lang w:val="en-US"/>
        </w:rPr>
        <w:br/>
        <w:t>Fill in the IP</w:t>
      </w:r>
      <w:r>
        <w:rPr>
          <w:lang w:val="en-US"/>
        </w:rPr>
        <w:fldChar w:fldCharType="begin"/>
      </w:r>
      <w:r>
        <w:rPr>
          <w:lang w:val="en-US"/>
        </w:rPr>
        <w:instrText xml:space="preserve"> XE "</w:instrText>
      </w:r>
      <w:r w:rsidRPr="00CA46A0">
        <w:rPr>
          <w:lang w:val="en-US"/>
        </w:rPr>
        <w:instrText>IP"</w:instrText>
      </w:r>
      <w:r>
        <w:rPr>
          <w:lang w:val="en-US"/>
        </w:rPr>
        <w:instrText xml:space="preserve"> </w:instrText>
      </w:r>
      <w:r>
        <w:rPr>
          <w:lang w:val="en-US"/>
        </w:rPr>
        <w:fldChar w:fldCharType="end"/>
      </w:r>
      <w:r>
        <w:rPr>
          <w:lang w:val="en-US"/>
        </w:rPr>
        <w:t xml:space="preserve"> address of the Moxa unit under “IP Address” (use same range as the PC i.e. 172.16.x.x, for Moxa the last digits are in the 40 range). </w:t>
      </w:r>
      <w:r>
        <w:rPr>
          <w:lang w:val="en-US"/>
        </w:rPr>
        <w:br/>
        <w:t>The very first connected Moxa unit is set to IP address 172.16.1.41 and the next available to 172.16.1.42 etc.</w:t>
      </w:r>
    </w:p>
    <w:p w:rsidR="00A31EB3" w:rsidRDefault="00A31EB3" w:rsidP="00A31EB3">
      <w:pPr>
        <w:rPr>
          <w:lang w:val="en-US"/>
        </w:rPr>
      </w:pPr>
    </w:p>
    <w:p w:rsidR="009B65A7" w:rsidRDefault="009B65A7" w:rsidP="00A31EB3">
      <w:pPr>
        <w:rPr>
          <w:i/>
          <w:lang w:val="en-US"/>
        </w:rPr>
      </w:pPr>
    </w:p>
    <w:p w:rsidR="009B65A7" w:rsidRDefault="00EA6065" w:rsidP="00A31EB3">
      <w:pPr>
        <w:rPr>
          <w:i/>
          <w:lang w:val="en-US"/>
        </w:rPr>
      </w:pPr>
      <w:r>
        <w:rPr>
          <w:noProof/>
          <w:lang w:val="nl-NL" w:eastAsia="nl-NL"/>
        </w:rPr>
        <w:drawing>
          <wp:anchor distT="0" distB="0" distL="114300" distR="114300" simplePos="0" relativeHeight="251680768" behindDoc="0" locked="0" layoutInCell="1" allowOverlap="1" wp14:anchorId="6ED08816" wp14:editId="5101A2E3">
            <wp:simplePos x="0" y="0"/>
            <wp:positionH relativeFrom="column">
              <wp:posOffset>0</wp:posOffset>
            </wp:positionH>
            <wp:positionV relativeFrom="paragraph">
              <wp:posOffset>25400</wp:posOffset>
            </wp:positionV>
            <wp:extent cx="449580" cy="449580"/>
            <wp:effectExtent l="19050" t="0" r="7620" b="0"/>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Warning.png"/>
                    <pic:cNvPicPr/>
                  </pic:nvPicPr>
                  <pic:blipFill>
                    <a:blip r:embed="rId10" cstate="print"/>
                    <a:stretch>
                      <a:fillRect/>
                    </a:stretch>
                  </pic:blipFill>
                  <pic:spPr>
                    <a:xfrm>
                      <a:off x="0" y="0"/>
                      <a:ext cx="449580" cy="449580"/>
                    </a:xfrm>
                    <a:prstGeom prst="rect">
                      <a:avLst/>
                    </a:prstGeom>
                  </pic:spPr>
                </pic:pic>
              </a:graphicData>
            </a:graphic>
          </wp:anchor>
        </w:drawing>
      </w:r>
      <w:r w:rsidR="009B65A7">
        <w:rPr>
          <w:i/>
          <w:lang w:val="en-US"/>
        </w:rPr>
        <w:t xml:space="preserve">               </w:t>
      </w:r>
    </w:p>
    <w:p w:rsidR="009B65A7" w:rsidRDefault="009B65A7" w:rsidP="00A31EB3">
      <w:pPr>
        <w:rPr>
          <w:i/>
          <w:lang w:val="en-US"/>
        </w:rPr>
      </w:pPr>
    </w:p>
    <w:p w:rsidR="00A31EB3" w:rsidRPr="00E1041F" w:rsidRDefault="009B65A7" w:rsidP="00A31EB3">
      <w:pPr>
        <w:rPr>
          <w:i/>
          <w:lang w:val="en-US"/>
        </w:rPr>
      </w:pPr>
      <w:r w:rsidRPr="00E1041F">
        <w:rPr>
          <w:i/>
          <w:lang w:val="en-US"/>
        </w:rPr>
        <w:t>The</w:t>
      </w:r>
      <w:r w:rsidR="00A31EB3" w:rsidRPr="00E1041F">
        <w:rPr>
          <w:i/>
          <w:lang w:val="en-US"/>
        </w:rPr>
        <w:t xml:space="preserve"> MAC address can be found on the sticker underneath the unit.</w:t>
      </w:r>
    </w:p>
    <w:p w:rsidR="00A31EB3" w:rsidRDefault="00A31EB3" w:rsidP="00A31EB3">
      <w:pPr>
        <w:rPr>
          <w:lang w:val="en-US"/>
        </w:rPr>
      </w:pPr>
    </w:p>
    <w:p w:rsidR="00A31EB3" w:rsidRDefault="00A31EB3" w:rsidP="00A31EB3">
      <w:pPr>
        <w:rPr>
          <w:lang w:val="en-US"/>
        </w:rPr>
      </w:pPr>
      <w:r>
        <w:rPr>
          <w:lang w:val="en-US"/>
        </w:rPr>
        <w:t>For the Moxa</w:t>
      </w:r>
      <w:r>
        <w:rPr>
          <w:lang w:val="en-US"/>
        </w:rPr>
        <w:fldChar w:fldCharType="begin"/>
      </w:r>
      <w:r>
        <w:rPr>
          <w:lang w:val="en-US"/>
        </w:rPr>
        <w:instrText xml:space="preserve"> XE "</w:instrText>
      </w:r>
      <w:r w:rsidRPr="00CA46A0">
        <w:rPr>
          <w:lang w:val="en-US"/>
        </w:rPr>
        <w:instrText>Moxa"</w:instrText>
      </w:r>
      <w:r>
        <w:rPr>
          <w:lang w:val="en-US"/>
        </w:rPr>
        <w:instrText xml:space="preserve"> </w:instrText>
      </w:r>
      <w:r>
        <w:rPr>
          <w:lang w:val="en-US"/>
        </w:rPr>
        <w:fldChar w:fldCharType="end"/>
      </w:r>
      <w:r>
        <w:rPr>
          <w:lang w:val="en-US"/>
        </w:rPr>
        <w:t xml:space="preserve"> unit it is necessary to use a MAC address specified under “MAC Address”. </w:t>
      </w:r>
    </w:p>
    <w:p w:rsidR="00A31EB3" w:rsidRDefault="00A31EB3" w:rsidP="00A31EB3">
      <w:pPr>
        <w:rPr>
          <w:lang w:val="en-US"/>
        </w:rPr>
      </w:pPr>
      <w:r>
        <w:rPr>
          <w:lang w:val="en-US"/>
        </w:rPr>
        <w:t>If necessary, verify the LAN1 and/or LAN2 settings and choose the appropri</w:t>
      </w:r>
      <w:r w:rsidR="009B65A7">
        <w:rPr>
          <w:lang w:val="en-US"/>
        </w:rPr>
        <w:t>ate device interface / protocol.</w:t>
      </w:r>
    </w:p>
    <w:p w:rsidR="00A31EB3" w:rsidRDefault="00A31EB3" w:rsidP="00A31EB3">
      <w:pPr>
        <w:rPr>
          <w:lang w:val="en-US"/>
        </w:rPr>
      </w:pPr>
      <w:r>
        <w:rPr>
          <w:lang w:val="en-US"/>
        </w:rPr>
        <w:t>To confirm the settings, click “Accept and restart communication” and verify if the serial d</w:t>
      </w:r>
      <w:r w:rsidR="009B65A7">
        <w:rPr>
          <w:lang w:val="en-US"/>
        </w:rPr>
        <w:t>ata is working within NavVision</w:t>
      </w:r>
      <w:r>
        <w:rPr>
          <w:lang w:val="en-US"/>
        </w:rPr>
        <w:t>.</w:t>
      </w:r>
    </w:p>
    <w:p w:rsidR="009B65A7" w:rsidRDefault="009B65A7" w:rsidP="00A31EB3">
      <w:pPr>
        <w:rPr>
          <w:lang w:val="en-US"/>
        </w:rPr>
      </w:pPr>
    </w:p>
    <w:p w:rsidR="009B65A7" w:rsidRDefault="009B65A7" w:rsidP="00A31EB3">
      <w:pPr>
        <w:rPr>
          <w:lang w:val="en-US"/>
        </w:rPr>
      </w:pPr>
      <w:r>
        <w:rPr>
          <w:lang w:val="en-US"/>
        </w:rPr>
        <w:t xml:space="preserve">Other possibilities </w:t>
      </w:r>
      <w:r w:rsidR="00B53C2A">
        <w:rPr>
          <w:lang w:val="en-US"/>
        </w:rPr>
        <w:t xml:space="preserve">can be chosen in the port-assignment drop-down. These refer to the different protocols that can be set here. You can find these protocols as catalogue in </w:t>
      </w:r>
      <w:r w:rsidR="00B53C2A">
        <w:rPr>
          <w:lang w:val="en-US"/>
        </w:rPr>
        <w:fldChar w:fldCharType="begin"/>
      </w:r>
      <w:r w:rsidR="00B53C2A">
        <w:rPr>
          <w:lang w:val="en-US"/>
        </w:rPr>
        <w:instrText xml:space="preserve"> REF _Ref404608493 \h </w:instrText>
      </w:r>
      <w:r w:rsidR="00B53C2A">
        <w:rPr>
          <w:lang w:val="en-US"/>
        </w:rPr>
      </w:r>
      <w:r w:rsidR="00B53C2A">
        <w:rPr>
          <w:lang w:val="en-US"/>
        </w:rPr>
        <w:fldChar w:fldCharType="separate"/>
      </w:r>
      <w:r w:rsidR="00B2370E">
        <w:t xml:space="preserve">Table </w:t>
      </w:r>
      <w:r w:rsidR="00B2370E">
        <w:rPr>
          <w:noProof/>
        </w:rPr>
        <w:t>5</w:t>
      </w:r>
      <w:r w:rsidR="00B2370E">
        <w:noBreakHyphen/>
      </w:r>
      <w:r w:rsidR="00B2370E">
        <w:rPr>
          <w:noProof/>
        </w:rPr>
        <w:t>3</w:t>
      </w:r>
      <w:r w:rsidR="00B53C2A">
        <w:rPr>
          <w:lang w:val="en-US"/>
        </w:rPr>
        <w:fldChar w:fldCharType="end"/>
      </w:r>
      <w:r w:rsidR="00EE1F32">
        <w:rPr>
          <w:lang w:val="en-US"/>
        </w:rPr>
        <w:t>.</w:t>
      </w:r>
    </w:p>
    <w:p w:rsidR="00EE1F32" w:rsidRDefault="00EE1F32" w:rsidP="00A31EB3">
      <w:pPr>
        <w:rPr>
          <w:lang w:val="en-US"/>
        </w:rPr>
      </w:pPr>
    </w:p>
    <w:p w:rsidR="00EE1F32" w:rsidRDefault="00EE1F32" w:rsidP="00A31EB3">
      <w:pPr>
        <w:rPr>
          <w:lang w:val="en-US"/>
        </w:rPr>
      </w:pPr>
    </w:p>
    <w:p w:rsidR="00EE1F32" w:rsidRDefault="00EE1F32" w:rsidP="00A31EB3">
      <w:pPr>
        <w:rPr>
          <w:lang w:val="en-US"/>
        </w:rPr>
      </w:pPr>
    </w:p>
    <w:p w:rsidR="00EE1F32" w:rsidRDefault="00EE1F32" w:rsidP="00A31EB3">
      <w:pPr>
        <w:rPr>
          <w:lang w:val="en-US"/>
        </w:rPr>
      </w:pPr>
    </w:p>
    <w:p w:rsidR="00EE1F32" w:rsidRDefault="00EE1F32" w:rsidP="00A31EB3">
      <w:pPr>
        <w:rPr>
          <w:lang w:val="en-US"/>
        </w:rPr>
      </w:pPr>
    </w:p>
    <w:p w:rsidR="00EE1F32" w:rsidRDefault="00EE1F32" w:rsidP="00A31EB3">
      <w:pPr>
        <w:rPr>
          <w:lang w:val="en-US"/>
        </w:rPr>
      </w:pPr>
    </w:p>
    <w:p w:rsidR="00EE1F32" w:rsidRDefault="00EE1F32" w:rsidP="00A31EB3">
      <w:pPr>
        <w:rPr>
          <w:lang w:val="en-US"/>
        </w:rPr>
      </w:pPr>
    </w:p>
    <w:p w:rsidR="00EE1F32" w:rsidRDefault="00EE1F32" w:rsidP="00A31EB3">
      <w:pPr>
        <w:rPr>
          <w:lang w:val="en-US"/>
        </w:rPr>
      </w:pPr>
    </w:p>
    <w:p w:rsidR="009B65A7" w:rsidRDefault="009B65A7" w:rsidP="00A31EB3">
      <w:pPr>
        <w:rPr>
          <w:lang w:val="en-US"/>
        </w:rPr>
      </w:pPr>
    </w:p>
    <w:tbl>
      <w:tblPr>
        <w:tblW w:w="0" w:type="auto"/>
        <w:tblInd w:w="10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0A0" w:firstRow="1" w:lastRow="0" w:firstColumn="1" w:lastColumn="0" w:noHBand="0" w:noVBand="0"/>
      </w:tblPr>
      <w:tblGrid>
        <w:gridCol w:w="2009"/>
        <w:gridCol w:w="2409"/>
        <w:gridCol w:w="2268"/>
        <w:gridCol w:w="2258"/>
      </w:tblGrid>
      <w:tr w:rsidR="00B53C2A" w:rsidRPr="00A00367" w:rsidTr="00B53C2A">
        <w:tc>
          <w:tcPr>
            <w:tcW w:w="2009" w:type="dxa"/>
            <w:shd w:val="clear" w:color="auto" w:fill="333333"/>
          </w:tcPr>
          <w:p w:rsidR="00B53C2A" w:rsidRPr="00A00367" w:rsidRDefault="00B53C2A" w:rsidP="00A94C0F">
            <w:pPr>
              <w:rPr>
                <w:b/>
              </w:rPr>
            </w:pPr>
            <w:r>
              <w:rPr>
                <w:b/>
              </w:rPr>
              <w:t>Protocols</w:t>
            </w:r>
          </w:p>
        </w:tc>
        <w:tc>
          <w:tcPr>
            <w:tcW w:w="2409" w:type="dxa"/>
            <w:shd w:val="clear" w:color="auto" w:fill="333333"/>
          </w:tcPr>
          <w:p w:rsidR="00B53C2A" w:rsidRDefault="00B53C2A" w:rsidP="00A94C0F">
            <w:pPr>
              <w:rPr>
                <w:b/>
              </w:rPr>
            </w:pPr>
          </w:p>
        </w:tc>
        <w:tc>
          <w:tcPr>
            <w:tcW w:w="2268" w:type="dxa"/>
            <w:shd w:val="clear" w:color="auto" w:fill="333333"/>
          </w:tcPr>
          <w:p w:rsidR="00B53C2A" w:rsidRDefault="00B53C2A" w:rsidP="00A94C0F">
            <w:pPr>
              <w:rPr>
                <w:b/>
              </w:rPr>
            </w:pPr>
          </w:p>
        </w:tc>
        <w:tc>
          <w:tcPr>
            <w:tcW w:w="2258" w:type="dxa"/>
            <w:shd w:val="clear" w:color="auto" w:fill="333333"/>
          </w:tcPr>
          <w:p w:rsidR="00B53C2A" w:rsidRPr="00A00367" w:rsidRDefault="00B53C2A" w:rsidP="00A94C0F">
            <w:pPr>
              <w:rPr>
                <w:b/>
              </w:rPr>
            </w:pPr>
          </w:p>
        </w:tc>
      </w:tr>
      <w:tr w:rsidR="00B53C2A" w:rsidRPr="000F200F" w:rsidTr="00A94C0F">
        <w:tc>
          <w:tcPr>
            <w:tcW w:w="2009" w:type="dxa"/>
            <w:shd w:val="clear" w:color="auto" w:fill="auto"/>
            <w:vAlign w:val="bottom"/>
          </w:tcPr>
          <w:p w:rsidR="00B53C2A" w:rsidRDefault="00B53C2A" w:rsidP="00B53C2A">
            <w:pPr>
              <w:overflowPunct/>
              <w:autoSpaceDE/>
              <w:autoSpaceDN/>
              <w:adjustRightInd/>
              <w:textAlignment w:val="auto"/>
              <w:rPr>
                <w:rFonts w:cs="Arial"/>
                <w:color w:val="000000"/>
                <w:sz w:val="20"/>
                <w:lang w:val="nl-NL" w:eastAsia="nl-NL"/>
              </w:rPr>
            </w:pPr>
            <w:r>
              <w:rPr>
                <w:rFonts w:cs="Arial"/>
                <w:color w:val="000000"/>
                <w:sz w:val="20"/>
              </w:rPr>
              <w:t>Adam</w:t>
            </w:r>
          </w:p>
        </w:tc>
        <w:tc>
          <w:tcPr>
            <w:tcW w:w="2409" w:type="dxa"/>
            <w:vAlign w:val="bottom"/>
          </w:tcPr>
          <w:p w:rsidR="00B53C2A" w:rsidRDefault="00B53C2A" w:rsidP="00B53C2A">
            <w:pPr>
              <w:overflowPunct/>
              <w:autoSpaceDE/>
              <w:autoSpaceDN/>
              <w:adjustRightInd/>
              <w:textAlignment w:val="auto"/>
              <w:rPr>
                <w:rFonts w:cs="Arial"/>
                <w:color w:val="000000"/>
                <w:sz w:val="20"/>
                <w:lang w:val="nl-NL" w:eastAsia="nl-NL"/>
              </w:rPr>
            </w:pPr>
            <w:r>
              <w:rPr>
                <w:rFonts w:cs="Arial"/>
                <w:color w:val="000000"/>
                <w:sz w:val="20"/>
              </w:rPr>
              <w:t>Frigomar_626C</w:t>
            </w:r>
          </w:p>
        </w:tc>
        <w:tc>
          <w:tcPr>
            <w:tcW w:w="2268" w:type="dxa"/>
            <w:vAlign w:val="bottom"/>
          </w:tcPr>
          <w:p w:rsidR="00B53C2A" w:rsidRDefault="00B53C2A" w:rsidP="00B53C2A">
            <w:pPr>
              <w:overflowPunct/>
              <w:autoSpaceDE/>
              <w:autoSpaceDN/>
              <w:adjustRightInd/>
              <w:textAlignment w:val="auto"/>
              <w:rPr>
                <w:rFonts w:cs="Arial"/>
                <w:color w:val="000000"/>
                <w:sz w:val="20"/>
                <w:lang w:val="nl-NL" w:eastAsia="nl-NL"/>
              </w:rPr>
            </w:pPr>
            <w:r>
              <w:rPr>
                <w:rFonts w:cs="Arial"/>
                <w:color w:val="000000"/>
                <w:sz w:val="20"/>
              </w:rPr>
              <w:t>MTU</w:t>
            </w:r>
          </w:p>
        </w:tc>
        <w:tc>
          <w:tcPr>
            <w:tcW w:w="2258" w:type="dxa"/>
            <w:shd w:val="clear" w:color="auto" w:fill="auto"/>
            <w:vAlign w:val="bottom"/>
          </w:tcPr>
          <w:p w:rsidR="00B53C2A" w:rsidRDefault="00B53C2A" w:rsidP="00B53C2A">
            <w:pPr>
              <w:overflowPunct/>
              <w:autoSpaceDE/>
              <w:autoSpaceDN/>
              <w:adjustRightInd/>
              <w:textAlignment w:val="auto"/>
              <w:rPr>
                <w:rFonts w:cs="Arial"/>
                <w:color w:val="000000"/>
                <w:sz w:val="20"/>
                <w:lang w:val="nl-NL" w:eastAsia="nl-NL"/>
              </w:rPr>
            </w:pPr>
            <w:r>
              <w:rPr>
                <w:rFonts w:cs="Arial"/>
                <w:color w:val="000000"/>
                <w:sz w:val="20"/>
              </w:rPr>
              <w:t>Soft PLC</w:t>
            </w:r>
          </w:p>
        </w:tc>
      </w:tr>
      <w:tr w:rsidR="00B53C2A" w:rsidRPr="000F200F" w:rsidTr="00A94C0F">
        <w:tc>
          <w:tcPr>
            <w:tcW w:w="2009" w:type="dxa"/>
            <w:shd w:val="clear" w:color="auto" w:fill="auto"/>
            <w:vAlign w:val="bottom"/>
          </w:tcPr>
          <w:p w:rsidR="00B53C2A" w:rsidRDefault="00B53C2A" w:rsidP="00B53C2A">
            <w:pPr>
              <w:rPr>
                <w:rFonts w:cs="Arial"/>
                <w:color w:val="000000"/>
                <w:sz w:val="20"/>
              </w:rPr>
            </w:pPr>
            <w:r>
              <w:rPr>
                <w:rFonts w:cs="Arial"/>
                <w:color w:val="000000"/>
                <w:sz w:val="20"/>
              </w:rPr>
              <w:t>AIS</w:t>
            </w:r>
          </w:p>
        </w:tc>
        <w:tc>
          <w:tcPr>
            <w:tcW w:w="2409" w:type="dxa"/>
            <w:vAlign w:val="bottom"/>
          </w:tcPr>
          <w:p w:rsidR="00B53C2A" w:rsidRDefault="00B53C2A" w:rsidP="00B53C2A">
            <w:pPr>
              <w:rPr>
                <w:rFonts w:cs="Arial"/>
                <w:color w:val="000000"/>
                <w:sz w:val="20"/>
              </w:rPr>
            </w:pPr>
            <w:r>
              <w:rPr>
                <w:rFonts w:cs="Arial"/>
                <w:color w:val="000000"/>
                <w:sz w:val="20"/>
              </w:rPr>
              <w:t>FSI_2DACM</w:t>
            </w:r>
          </w:p>
        </w:tc>
        <w:tc>
          <w:tcPr>
            <w:tcW w:w="2268" w:type="dxa"/>
            <w:vAlign w:val="bottom"/>
          </w:tcPr>
          <w:p w:rsidR="00B53C2A" w:rsidRDefault="00B53C2A" w:rsidP="00B53C2A">
            <w:pPr>
              <w:rPr>
                <w:rFonts w:cs="Arial"/>
                <w:color w:val="000000"/>
                <w:sz w:val="20"/>
              </w:rPr>
            </w:pPr>
            <w:r>
              <w:rPr>
                <w:rFonts w:cs="Arial"/>
                <w:color w:val="000000"/>
                <w:sz w:val="20"/>
              </w:rPr>
              <w:t>MVECP</w:t>
            </w:r>
          </w:p>
        </w:tc>
        <w:tc>
          <w:tcPr>
            <w:tcW w:w="2258" w:type="dxa"/>
            <w:shd w:val="clear" w:color="auto" w:fill="auto"/>
            <w:vAlign w:val="bottom"/>
          </w:tcPr>
          <w:p w:rsidR="00B53C2A" w:rsidRDefault="00B53C2A" w:rsidP="00B53C2A">
            <w:pPr>
              <w:rPr>
                <w:rFonts w:cs="Arial"/>
                <w:color w:val="000000"/>
                <w:sz w:val="20"/>
              </w:rPr>
            </w:pPr>
            <w:r>
              <w:rPr>
                <w:rFonts w:cs="Arial"/>
                <w:color w:val="000000"/>
                <w:sz w:val="20"/>
              </w:rPr>
              <w:t>Sounder</w:t>
            </w:r>
          </w:p>
        </w:tc>
      </w:tr>
      <w:tr w:rsidR="00B53C2A" w:rsidRPr="000F200F" w:rsidTr="00A94C0F">
        <w:tc>
          <w:tcPr>
            <w:tcW w:w="2009" w:type="dxa"/>
            <w:shd w:val="clear" w:color="auto" w:fill="auto"/>
            <w:vAlign w:val="bottom"/>
          </w:tcPr>
          <w:p w:rsidR="00B53C2A" w:rsidRDefault="00B53C2A" w:rsidP="00B53C2A">
            <w:pPr>
              <w:rPr>
                <w:rFonts w:cs="Arial"/>
                <w:color w:val="000000"/>
                <w:sz w:val="20"/>
              </w:rPr>
            </w:pPr>
            <w:proofErr w:type="spellStart"/>
            <w:r>
              <w:rPr>
                <w:rFonts w:cs="Arial"/>
                <w:color w:val="000000"/>
                <w:sz w:val="20"/>
              </w:rPr>
              <w:t>Algodue</w:t>
            </w:r>
            <w:proofErr w:type="spellEnd"/>
          </w:p>
        </w:tc>
        <w:tc>
          <w:tcPr>
            <w:tcW w:w="2409" w:type="dxa"/>
            <w:vAlign w:val="bottom"/>
          </w:tcPr>
          <w:p w:rsidR="00B53C2A" w:rsidRDefault="00B53C2A" w:rsidP="00B53C2A">
            <w:pPr>
              <w:rPr>
                <w:rFonts w:cs="Arial"/>
                <w:color w:val="000000"/>
                <w:sz w:val="20"/>
              </w:rPr>
            </w:pPr>
            <w:r>
              <w:rPr>
                <w:rFonts w:cs="Arial"/>
                <w:color w:val="000000"/>
                <w:sz w:val="20"/>
              </w:rPr>
              <w:t>Generic</w:t>
            </w:r>
          </w:p>
        </w:tc>
        <w:tc>
          <w:tcPr>
            <w:tcW w:w="2268" w:type="dxa"/>
            <w:vAlign w:val="bottom"/>
          </w:tcPr>
          <w:p w:rsidR="00B53C2A" w:rsidRDefault="00B53C2A" w:rsidP="00B53C2A">
            <w:pPr>
              <w:rPr>
                <w:rFonts w:cs="Arial"/>
                <w:color w:val="000000"/>
                <w:sz w:val="20"/>
              </w:rPr>
            </w:pPr>
            <w:proofErr w:type="spellStart"/>
            <w:r>
              <w:rPr>
                <w:rFonts w:cs="Arial"/>
                <w:color w:val="000000"/>
                <w:sz w:val="20"/>
              </w:rPr>
              <w:t>Nke</w:t>
            </w:r>
            <w:proofErr w:type="spellEnd"/>
          </w:p>
        </w:tc>
        <w:tc>
          <w:tcPr>
            <w:tcW w:w="2258" w:type="dxa"/>
            <w:shd w:val="clear" w:color="auto" w:fill="auto"/>
            <w:vAlign w:val="bottom"/>
          </w:tcPr>
          <w:p w:rsidR="00B53C2A" w:rsidRDefault="00B53C2A" w:rsidP="00B53C2A">
            <w:pPr>
              <w:rPr>
                <w:rFonts w:cs="Arial"/>
                <w:color w:val="000000"/>
                <w:sz w:val="20"/>
              </w:rPr>
            </w:pPr>
            <w:r>
              <w:rPr>
                <w:rFonts w:cs="Arial"/>
                <w:color w:val="000000"/>
                <w:sz w:val="20"/>
              </w:rPr>
              <w:t>Switch</w:t>
            </w:r>
          </w:p>
        </w:tc>
      </w:tr>
      <w:tr w:rsidR="00B53C2A" w:rsidRPr="000F200F" w:rsidTr="00A94C0F">
        <w:tc>
          <w:tcPr>
            <w:tcW w:w="2009" w:type="dxa"/>
            <w:shd w:val="clear" w:color="auto" w:fill="auto"/>
            <w:vAlign w:val="bottom"/>
          </w:tcPr>
          <w:p w:rsidR="00B53C2A" w:rsidRDefault="00B53C2A" w:rsidP="00B53C2A">
            <w:pPr>
              <w:rPr>
                <w:rFonts w:cs="Arial"/>
                <w:color w:val="000000"/>
                <w:sz w:val="20"/>
              </w:rPr>
            </w:pPr>
            <w:proofErr w:type="spellStart"/>
            <w:r>
              <w:rPr>
                <w:rFonts w:cs="Arial"/>
                <w:color w:val="000000"/>
                <w:sz w:val="20"/>
              </w:rPr>
              <w:t>Asea</w:t>
            </w:r>
            <w:proofErr w:type="spellEnd"/>
          </w:p>
        </w:tc>
        <w:tc>
          <w:tcPr>
            <w:tcW w:w="2409" w:type="dxa"/>
            <w:vAlign w:val="bottom"/>
          </w:tcPr>
          <w:p w:rsidR="00B53C2A" w:rsidRDefault="00B53C2A" w:rsidP="00B53C2A">
            <w:pPr>
              <w:rPr>
                <w:rFonts w:cs="Arial"/>
                <w:color w:val="000000"/>
                <w:sz w:val="20"/>
              </w:rPr>
            </w:pPr>
            <w:proofErr w:type="spellStart"/>
            <w:r>
              <w:rPr>
                <w:rFonts w:cs="Arial"/>
                <w:color w:val="000000"/>
                <w:sz w:val="20"/>
              </w:rPr>
              <w:t>Gensys</w:t>
            </w:r>
            <w:proofErr w:type="spellEnd"/>
          </w:p>
        </w:tc>
        <w:tc>
          <w:tcPr>
            <w:tcW w:w="2268" w:type="dxa"/>
            <w:vAlign w:val="bottom"/>
          </w:tcPr>
          <w:p w:rsidR="00B53C2A" w:rsidRDefault="00B53C2A" w:rsidP="00B53C2A">
            <w:pPr>
              <w:rPr>
                <w:rFonts w:cs="Arial"/>
                <w:color w:val="000000"/>
                <w:sz w:val="20"/>
              </w:rPr>
            </w:pPr>
            <w:proofErr w:type="spellStart"/>
            <w:r>
              <w:rPr>
                <w:rFonts w:cs="Arial"/>
                <w:color w:val="000000"/>
                <w:sz w:val="20"/>
              </w:rPr>
              <w:t>Nmea</w:t>
            </w:r>
            <w:proofErr w:type="spellEnd"/>
          </w:p>
        </w:tc>
        <w:tc>
          <w:tcPr>
            <w:tcW w:w="2258" w:type="dxa"/>
            <w:shd w:val="clear" w:color="auto" w:fill="auto"/>
            <w:vAlign w:val="bottom"/>
          </w:tcPr>
          <w:p w:rsidR="00B53C2A" w:rsidRDefault="00B53C2A" w:rsidP="00B53C2A">
            <w:pPr>
              <w:rPr>
                <w:rFonts w:cs="Arial"/>
                <w:color w:val="000000"/>
                <w:sz w:val="20"/>
              </w:rPr>
            </w:pPr>
            <w:proofErr w:type="spellStart"/>
            <w:r>
              <w:rPr>
                <w:rFonts w:cs="Arial"/>
                <w:color w:val="000000"/>
                <w:sz w:val="20"/>
              </w:rPr>
              <w:t>SygoDraft</w:t>
            </w:r>
            <w:proofErr w:type="spellEnd"/>
          </w:p>
        </w:tc>
      </w:tr>
      <w:tr w:rsidR="00B53C2A" w:rsidRPr="002C5A3C" w:rsidTr="00A94C0F">
        <w:tc>
          <w:tcPr>
            <w:tcW w:w="2009" w:type="dxa"/>
            <w:shd w:val="clear" w:color="auto" w:fill="auto"/>
            <w:vAlign w:val="bottom"/>
          </w:tcPr>
          <w:p w:rsidR="00B53C2A" w:rsidRDefault="00B53C2A" w:rsidP="00B53C2A">
            <w:pPr>
              <w:rPr>
                <w:rFonts w:cs="Arial"/>
                <w:color w:val="000000"/>
                <w:sz w:val="20"/>
              </w:rPr>
            </w:pPr>
            <w:r>
              <w:rPr>
                <w:rFonts w:cs="Arial"/>
                <w:color w:val="000000"/>
                <w:sz w:val="20"/>
              </w:rPr>
              <w:t>AutoAnchor601</w:t>
            </w:r>
          </w:p>
        </w:tc>
        <w:tc>
          <w:tcPr>
            <w:tcW w:w="2409" w:type="dxa"/>
            <w:vAlign w:val="bottom"/>
          </w:tcPr>
          <w:p w:rsidR="00B53C2A" w:rsidRDefault="00B53C2A" w:rsidP="00B53C2A">
            <w:pPr>
              <w:rPr>
                <w:rFonts w:cs="Arial"/>
                <w:color w:val="000000"/>
                <w:sz w:val="20"/>
              </w:rPr>
            </w:pPr>
            <w:r>
              <w:rPr>
                <w:rFonts w:cs="Arial"/>
                <w:color w:val="000000"/>
                <w:sz w:val="20"/>
              </w:rPr>
              <w:t>J1708</w:t>
            </w:r>
          </w:p>
        </w:tc>
        <w:tc>
          <w:tcPr>
            <w:tcW w:w="2268" w:type="dxa"/>
            <w:vAlign w:val="bottom"/>
          </w:tcPr>
          <w:p w:rsidR="00B53C2A" w:rsidRDefault="00B53C2A" w:rsidP="00B53C2A">
            <w:pPr>
              <w:rPr>
                <w:rFonts w:cs="Arial"/>
                <w:color w:val="000000"/>
                <w:sz w:val="20"/>
              </w:rPr>
            </w:pPr>
            <w:proofErr w:type="spellStart"/>
            <w:r>
              <w:rPr>
                <w:rFonts w:cs="Arial"/>
                <w:color w:val="000000"/>
                <w:sz w:val="20"/>
              </w:rPr>
              <w:t>Nmea</w:t>
            </w:r>
            <w:proofErr w:type="spellEnd"/>
            <w:r>
              <w:rPr>
                <w:rFonts w:cs="Arial"/>
                <w:color w:val="000000"/>
                <w:sz w:val="20"/>
              </w:rPr>
              <w:t xml:space="preserve"> </w:t>
            </w:r>
            <w:proofErr w:type="spellStart"/>
            <w:r>
              <w:rPr>
                <w:rFonts w:cs="Arial"/>
                <w:color w:val="000000"/>
                <w:sz w:val="20"/>
              </w:rPr>
              <w:t>Mecmar</w:t>
            </w:r>
            <w:proofErr w:type="spellEnd"/>
          </w:p>
        </w:tc>
        <w:tc>
          <w:tcPr>
            <w:tcW w:w="2258" w:type="dxa"/>
            <w:shd w:val="clear" w:color="auto" w:fill="auto"/>
            <w:vAlign w:val="bottom"/>
          </w:tcPr>
          <w:p w:rsidR="00B53C2A" w:rsidRDefault="00B53C2A" w:rsidP="00B53C2A">
            <w:pPr>
              <w:rPr>
                <w:rFonts w:cs="Arial"/>
                <w:color w:val="000000"/>
                <w:sz w:val="20"/>
              </w:rPr>
            </w:pPr>
            <w:r>
              <w:rPr>
                <w:rFonts w:cs="Arial"/>
                <w:color w:val="000000"/>
                <w:sz w:val="20"/>
              </w:rPr>
              <w:t>TMA4S</w:t>
            </w:r>
          </w:p>
        </w:tc>
      </w:tr>
      <w:tr w:rsidR="00B53C2A" w:rsidRPr="002C5A3C" w:rsidTr="00A94C0F">
        <w:tc>
          <w:tcPr>
            <w:tcW w:w="2009" w:type="dxa"/>
            <w:shd w:val="clear" w:color="auto" w:fill="auto"/>
            <w:vAlign w:val="bottom"/>
          </w:tcPr>
          <w:p w:rsidR="00B53C2A" w:rsidRDefault="00B53C2A" w:rsidP="00B53C2A">
            <w:pPr>
              <w:rPr>
                <w:rFonts w:cs="Arial"/>
                <w:color w:val="000000"/>
                <w:sz w:val="20"/>
              </w:rPr>
            </w:pPr>
            <w:r>
              <w:rPr>
                <w:rFonts w:cs="Arial"/>
                <w:color w:val="000000"/>
                <w:sz w:val="20"/>
              </w:rPr>
              <w:t>BMV501</w:t>
            </w:r>
          </w:p>
        </w:tc>
        <w:tc>
          <w:tcPr>
            <w:tcW w:w="2409" w:type="dxa"/>
            <w:vAlign w:val="bottom"/>
          </w:tcPr>
          <w:p w:rsidR="00B53C2A" w:rsidRDefault="00B53C2A" w:rsidP="00B53C2A">
            <w:pPr>
              <w:rPr>
                <w:rFonts w:cs="Arial"/>
                <w:color w:val="000000"/>
                <w:sz w:val="20"/>
              </w:rPr>
            </w:pPr>
            <w:r>
              <w:rPr>
                <w:rFonts w:cs="Arial"/>
                <w:color w:val="000000"/>
                <w:sz w:val="20"/>
              </w:rPr>
              <w:t>J1939</w:t>
            </w:r>
          </w:p>
        </w:tc>
        <w:tc>
          <w:tcPr>
            <w:tcW w:w="2268" w:type="dxa"/>
            <w:vAlign w:val="bottom"/>
          </w:tcPr>
          <w:p w:rsidR="00B53C2A" w:rsidRDefault="00B53C2A" w:rsidP="00B53C2A">
            <w:pPr>
              <w:rPr>
                <w:rFonts w:cs="Arial"/>
                <w:color w:val="000000"/>
                <w:sz w:val="20"/>
              </w:rPr>
            </w:pPr>
            <w:proofErr w:type="spellStart"/>
            <w:r>
              <w:rPr>
                <w:rFonts w:cs="Arial"/>
                <w:color w:val="000000"/>
                <w:sz w:val="20"/>
              </w:rPr>
              <w:t>Nmea</w:t>
            </w:r>
            <w:proofErr w:type="spellEnd"/>
            <w:r>
              <w:rPr>
                <w:rFonts w:cs="Arial"/>
                <w:color w:val="000000"/>
                <w:sz w:val="20"/>
              </w:rPr>
              <w:t xml:space="preserve"> </w:t>
            </w:r>
            <w:proofErr w:type="spellStart"/>
            <w:r>
              <w:rPr>
                <w:rFonts w:cs="Arial"/>
                <w:color w:val="000000"/>
                <w:sz w:val="20"/>
              </w:rPr>
              <w:t>Nacos</w:t>
            </w:r>
            <w:proofErr w:type="spellEnd"/>
          </w:p>
        </w:tc>
        <w:tc>
          <w:tcPr>
            <w:tcW w:w="2258" w:type="dxa"/>
            <w:shd w:val="clear" w:color="auto" w:fill="auto"/>
            <w:vAlign w:val="bottom"/>
          </w:tcPr>
          <w:p w:rsidR="00B53C2A" w:rsidRDefault="00B53C2A" w:rsidP="00B53C2A">
            <w:pPr>
              <w:rPr>
                <w:rFonts w:cs="Arial"/>
                <w:color w:val="000000"/>
                <w:sz w:val="20"/>
              </w:rPr>
            </w:pPr>
            <w:r>
              <w:rPr>
                <w:rFonts w:cs="Arial"/>
                <w:color w:val="000000"/>
                <w:sz w:val="20"/>
              </w:rPr>
              <w:t>Vaisala_CL31</w:t>
            </w:r>
          </w:p>
        </w:tc>
      </w:tr>
      <w:tr w:rsidR="00B53C2A" w:rsidRPr="002C5A3C" w:rsidTr="00A94C0F">
        <w:tc>
          <w:tcPr>
            <w:tcW w:w="2009" w:type="dxa"/>
            <w:shd w:val="clear" w:color="auto" w:fill="auto"/>
            <w:vAlign w:val="bottom"/>
          </w:tcPr>
          <w:p w:rsidR="00B53C2A" w:rsidRDefault="00B53C2A" w:rsidP="00B53C2A">
            <w:pPr>
              <w:rPr>
                <w:rFonts w:cs="Arial"/>
                <w:color w:val="000000"/>
                <w:sz w:val="20"/>
              </w:rPr>
            </w:pPr>
            <w:r>
              <w:rPr>
                <w:rFonts w:cs="Arial"/>
                <w:color w:val="000000"/>
                <w:sz w:val="20"/>
              </w:rPr>
              <w:t>BMV602</w:t>
            </w:r>
          </w:p>
        </w:tc>
        <w:tc>
          <w:tcPr>
            <w:tcW w:w="2409" w:type="dxa"/>
            <w:vAlign w:val="bottom"/>
          </w:tcPr>
          <w:p w:rsidR="00B53C2A" w:rsidRDefault="00B53C2A" w:rsidP="00B53C2A">
            <w:pPr>
              <w:rPr>
                <w:rFonts w:cs="Arial"/>
                <w:color w:val="000000"/>
                <w:sz w:val="20"/>
              </w:rPr>
            </w:pPr>
            <w:proofErr w:type="spellStart"/>
            <w:r>
              <w:rPr>
                <w:rFonts w:cs="Arial"/>
                <w:color w:val="000000"/>
                <w:sz w:val="20"/>
              </w:rPr>
              <w:t>KiloPakIguard</w:t>
            </w:r>
            <w:proofErr w:type="spellEnd"/>
          </w:p>
        </w:tc>
        <w:tc>
          <w:tcPr>
            <w:tcW w:w="2268" w:type="dxa"/>
            <w:vAlign w:val="bottom"/>
          </w:tcPr>
          <w:p w:rsidR="00B53C2A" w:rsidRDefault="00B53C2A" w:rsidP="00B53C2A">
            <w:pPr>
              <w:rPr>
                <w:rFonts w:cs="Arial"/>
                <w:color w:val="000000"/>
                <w:sz w:val="20"/>
              </w:rPr>
            </w:pPr>
            <w:proofErr w:type="spellStart"/>
            <w:r>
              <w:rPr>
                <w:rFonts w:cs="Arial"/>
                <w:color w:val="000000"/>
                <w:sz w:val="20"/>
              </w:rPr>
              <w:t>Nmea</w:t>
            </w:r>
            <w:proofErr w:type="spellEnd"/>
            <w:r>
              <w:rPr>
                <w:rFonts w:cs="Arial"/>
                <w:color w:val="000000"/>
                <w:sz w:val="20"/>
              </w:rPr>
              <w:t xml:space="preserve"> Quantum</w:t>
            </w:r>
          </w:p>
        </w:tc>
        <w:tc>
          <w:tcPr>
            <w:tcW w:w="2258" w:type="dxa"/>
            <w:shd w:val="clear" w:color="auto" w:fill="auto"/>
            <w:vAlign w:val="bottom"/>
          </w:tcPr>
          <w:p w:rsidR="00B53C2A" w:rsidRDefault="00B53C2A" w:rsidP="00B53C2A">
            <w:pPr>
              <w:rPr>
                <w:rFonts w:cs="Arial"/>
                <w:color w:val="000000"/>
                <w:sz w:val="20"/>
              </w:rPr>
            </w:pPr>
            <w:r>
              <w:rPr>
                <w:rFonts w:cs="Arial"/>
                <w:color w:val="000000"/>
                <w:sz w:val="20"/>
              </w:rPr>
              <w:t>Vaisala_LT31</w:t>
            </w:r>
          </w:p>
        </w:tc>
      </w:tr>
      <w:tr w:rsidR="00B53C2A" w:rsidRPr="002C5A3C" w:rsidTr="00A94C0F">
        <w:tc>
          <w:tcPr>
            <w:tcW w:w="2009" w:type="dxa"/>
            <w:shd w:val="clear" w:color="auto" w:fill="auto"/>
            <w:vAlign w:val="bottom"/>
          </w:tcPr>
          <w:p w:rsidR="00B53C2A" w:rsidRDefault="00B53C2A" w:rsidP="00B53C2A">
            <w:pPr>
              <w:rPr>
                <w:rFonts w:cs="Arial"/>
                <w:color w:val="000000"/>
                <w:sz w:val="20"/>
              </w:rPr>
            </w:pPr>
            <w:r>
              <w:rPr>
                <w:rFonts w:cs="Arial"/>
                <w:color w:val="000000"/>
                <w:sz w:val="20"/>
              </w:rPr>
              <w:t>BTM1</w:t>
            </w:r>
          </w:p>
        </w:tc>
        <w:tc>
          <w:tcPr>
            <w:tcW w:w="2409" w:type="dxa"/>
            <w:vAlign w:val="bottom"/>
          </w:tcPr>
          <w:p w:rsidR="00B53C2A" w:rsidRDefault="00B53C2A" w:rsidP="00B53C2A">
            <w:pPr>
              <w:rPr>
                <w:rFonts w:cs="Arial"/>
                <w:color w:val="000000"/>
                <w:sz w:val="20"/>
              </w:rPr>
            </w:pPr>
            <w:proofErr w:type="spellStart"/>
            <w:r>
              <w:rPr>
                <w:rFonts w:cs="Arial"/>
                <w:color w:val="000000"/>
                <w:sz w:val="20"/>
              </w:rPr>
              <w:t>Littau</w:t>
            </w:r>
            <w:proofErr w:type="spellEnd"/>
            <w:r>
              <w:rPr>
                <w:rFonts w:cs="Arial"/>
                <w:color w:val="000000"/>
                <w:sz w:val="20"/>
              </w:rPr>
              <w:t xml:space="preserve"> Anchor</w:t>
            </w:r>
          </w:p>
        </w:tc>
        <w:tc>
          <w:tcPr>
            <w:tcW w:w="2268" w:type="dxa"/>
            <w:vAlign w:val="bottom"/>
          </w:tcPr>
          <w:p w:rsidR="00B53C2A" w:rsidRDefault="00B53C2A" w:rsidP="00B53C2A">
            <w:pPr>
              <w:rPr>
                <w:rFonts w:cs="Arial"/>
                <w:color w:val="000000"/>
                <w:sz w:val="20"/>
              </w:rPr>
            </w:pPr>
            <w:r>
              <w:rPr>
                <w:rFonts w:cs="Arial"/>
                <w:color w:val="000000"/>
                <w:sz w:val="20"/>
              </w:rPr>
              <w:t>Nmea2000</w:t>
            </w:r>
          </w:p>
        </w:tc>
        <w:tc>
          <w:tcPr>
            <w:tcW w:w="2258" w:type="dxa"/>
            <w:shd w:val="clear" w:color="auto" w:fill="auto"/>
            <w:vAlign w:val="bottom"/>
          </w:tcPr>
          <w:p w:rsidR="00B53C2A" w:rsidRDefault="00B53C2A" w:rsidP="00B53C2A">
            <w:pPr>
              <w:rPr>
                <w:rFonts w:cs="Arial"/>
                <w:color w:val="000000"/>
                <w:sz w:val="20"/>
              </w:rPr>
            </w:pPr>
            <w:r>
              <w:rPr>
                <w:rFonts w:cs="Arial"/>
                <w:color w:val="000000"/>
                <w:sz w:val="20"/>
              </w:rPr>
              <w:t>Vaisala_PTB330</w:t>
            </w:r>
          </w:p>
        </w:tc>
      </w:tr>
      <w:tr w:rsidR="00B53C2A" w:rsidRPr="002C5A3C" w:rsidTr="00A94C0F">
        <w:tc>
          <w:tcPr>
            <w:tcW w:w="2009" w:type="dxa"/>
            <w:shd w:val="clear" w:color="auto" w:fill="auto"/>
            <w:vAlign w:val="bottom"/>
          </w:tcPr>
          <w:p w:rsidR="00B53C2A" w:rsidRDefault="00B53C2A" w:rsidP="00B53C2A">
            <w:pPr>
              <w:rPr>
                <w:rFonts w:cs="Arial"/>
                <w:color w:val="000000"/>
                <w:sz w:val="20"/>
              </w:rPr>
            </w:pPr>
            <w:r>
              <w:rPr>
                <w:rFonts w:cs="Arial"/>
                <w:color w:val="000000"/>
                <w:sz w:val="20"/>
              </w:rPr>
              <w:t>Camera</w:t>
            </w:r>
          </w:p>
        </w:tc>
        <w:tc>
          <w:tcPr>
            <w:tcW w:w="2409" w:type="dxa"/>
            <w:vAlign w:val="bottom"/>
          </w:tcPr>
          <w:p w:rsidR="00B53C2A" w:rsidRDefault="00B53C2A" w:rsidP="00B53C2A">
            <w:pPr>
              <w:rPr>
                <w:rFonts w:cs="Arial"/>
                <w:color w:val="000000"/>
                <w:sz w:val="20"/>
              </w:rPr>
            </w:pPr>
            <w:r>
              <w:rPr>
                <w:rFonts w:cs="Arial"/>
                <w:color w:val="000000"/>
                <w:sz w:val="20"/>
              </w:rPr>
              <w:t>Lutron</w:t>
            </w:r>
          </w:p>
        </w:tc>
        <w:tc>
          <w:tcPr>
            <w:tcW w:w="2268" w:type="dxa"/>
            <w:vAlign w:val="bottom"/>
          </w:tcPr>
          <w:p w:rsidR="00B53C2A" w:rsidRDefault="00B53C2A" w:rsidP="00B53C2A">
            <w:pPr>
              <w:rPr>
                <w:rFonts w:cs="Arial"/>
                <w:color w:val="000000"/>
                <w:sz w:val="20"/>
              </w:rPr>
            </w:pPr>
            <w:r>
              <w:rPr>
                <w:rFonts w:cs="Arial"/>
                <w:color w:val="000000"/>
                <w:sz w:val="20"/>
              </w:rPr>
              <w:t>OPC Client</w:t>
            </w:r>
          </w:p>
        </w:tc>
        <w:tc>
          <w:tcPr>
            <w:tcW w:w="2258" w:type="dxa"/>
            <w:shd w:val="clear" w:color="auto" w:fill="auto"/>
            <w:vAlign w:val="bottom"/>
          </w:tcPr>
          <w:p w:rsidR="00B53C2A" w:rsidRDefault="00B53C2A" w:rsidP="00B53C2A">
            <w:pPr>
              <w:rPr>
                <w:rFonts w:cs="Arial"/>
                <w:color w:val="000000"/>
                <w:sz w:val="20"/>
              </w:rPr>
            </w:pPr>
            <w:proofErr w:type="spellStart"/>
            <w:r>
              <w:rPr>
                <w:rFonts w:cs="Arial"/>
                <w:color w:val="000000"/>
                <w:sz w:val="20"/>
              </w:rPr>
              <w:t>Vaisala_PW</w:t>
            </w:r>
            <w:proofErr w:type="spellEnd"/>
          </w:p>
        </w:tc>
      </w:tr>
      <w:tr w:rsidR="00B53C2A" w:rsidRPr="002C5A3C" w:rsidTr="00A94C0F">
        <w:tc>
          <w:tcPr>
            <w:tcW w:w="2009" w:type="dxa"/>
            <w:shd w:val="clear" w:color="auto" w:fill="auto"/>
            <w:vAlign w:val="bottom"/>
          </w:tcPr>
          <w:p w:rsidR="00B53C2A" w:rsidRDefault="00B53C2A" w:rsidP="00B53C2A">
            <w:pPr>
              <w:rPr>
                <w:rFonts w:cs="Arial"/>
                <w:color w:val="000000"/>
                <w:sz w:val="20"/>
              </w:rPr>
            </w:pPr>
            <w:r>
              <w:rPr>
                <w:rFonts w:cs="Arial"/>
                <w:color w:val="000000"/>
                <w:sz w:val="20"/>
              </w:rPr>
              <w:t>Can</w:t>
            </w:r>
          </w:p>
        </w:tc>
        <w:tc>
          <w:tcPr>
            <w:tcW w:w="2409" w:type="dxa"/>
            <w:vAlign w:val="bottom"/>
          </w:tcPr>
          <w:p w:rsidR="00B53C2A" w:rsidRDefault="00B53C2A" w:rsidP="00B53C2A">
            <w:pPr>
              <w:rPr>
                <w:rFonts w:cs="Arial"/>
                <w:color w:val="000000"/>
                <w:sz w:val="20"/>
              </w:rPr>
            </w:pPr>
            <w:proofErr w:type="spellStart"/>
            <w:r>
              <w:rPr>
                <w:rFonts w:cs="Arial"/>
                <w:color w:val="000000"/>
                <w:sz w:val="20"/>
              </w:rPr>
              <w:t>MalinDraught</w:t>
            </w:r>
            <w:proofErr w:type="spellEnd"/>
          </w:p>
        </w:tc>
        <w:tc>
          <w:tcPr>
            <w:tcW w:w="2268" w:type="dxa"/>
            <w:vAlign w:val="bottom"/>
          </w:tcPr>
          <w:p w:rsidR="00B53C2A" w:rsidRDefault="00B53C2A" w:rsidP="00B53C2A">
            <w:pPr>
              <w:rPr>
                <w:rFonts w:cs="Arial"/>
                <w:color w:val="000000"/>
                <w:sz w:val="20"/>
              </w:rPr>
            </w:pPr>
            <w:r>
              <w:rPr>
                <w:rFonts w:cs="Arial"/>
                <w:color w:val="000000"/>
                <w:sz w:val="20"/>
              </w:rPr>
              <w:t>PC</w:t>
            </w:r>
          </w:p>
        </w:tc>
        <w:tc>
          <w:tcPr>
            <w:tcW w:w="2258" w:type="dxa"/>
            <w:shd w:val="clear" w:color="auto" w:fill="auto"/>
            <w:vAlign w:val="bottom"/>
          </w:tcPr>
          <w:p w:rsidR="00B53C2A" w:rsidRDefault="00B53C2A" w:rsidP="00B53C2A">
            <w:pPr>
              <w:rPr>
                <w:rFonts w:cs="Arial"/>
                <w:color w:val="000000"/>
                <w:sz w:val="20"/>
              </w:rPr>
            </w:pPr>
            <w:r>
              <w:rPr>
                <w:rFonts w:cs="Arial"/>
                <w:color w:val="000000"/>
                <w:sz w:val="20"/>
              </w:rPr>
              <w:t>VDR</w:t>
            </w:r>
          </w:p>
        </w:tc>
      </w:tr>
      <w:tr w:rsidR="00B53C2A" w:rsidRPr="002C5A3C" w:rsidTr="00A94C0F">
        <w:tc>
          <w:tcPr>
            <w:tcW w:w="2009" w:type="dxa"/>
            <w:shd w:val="clear" w:color="auto" w:fill="auto"/>
            <w:vAlign w:val="bottom"/>
          </w:tcPr>
          <w:p w:rsidR="00B53C2A" w:rsidRDefault="00B53C2A" w:rsidP="00B53C2A">
            <w:pPr>
              <w:rPr>
                <w:rFonts w:cs="Arial"/>
                <w:color w:val="000000"/>
                <w:sz w:val="20"/>
              </w:rPr>
            </w:pPr>
            <w:r>
              <w:rPr>
                <w:rFonts w:cs="Arial"/>
                <w:color w:val="000000"/>
                <w:sz w:val="20"/>
              </w:rPr>
              <w:t>Cat</w:t>
            </w:r>
          </w:p>
        </w:tc>
        <w:tc>
          <w:tcPr>
            <w:tcW w:w="2409" w:type="dxa"/>
            <w:vAlign w:val="bottom"/>
          </w:tcPr>
          <w:p w:rsidR="00B53C2A" w:rsidRDefault="00B53C2A" w:rsidP="00B53C2A">
            <w:pPr>
              <w:rPr>
                <w:rFonts w:cs="Arial"/>
                <w:color w:val="000000"/>
                <w:sz w:val="20"/>
              </w:rPr>
            </w:pPr>
            <w:proofErr w:type="spellStart"/>
            <w:r>
              <w:rPr>
                <w:rFonts w:cs="Arial"/>
                <w:color w:val="000000"/>
                <w:sz w:val="20"/>
              </w:rPr>
              <w:t>Masterbus</w:t>
            </w:r>
            <w:proofErr w:type="spellEnd"/>
            <w:r>
              <w:rPr>
                <w:rFonts w:cs="Arial"/>
                <w:color w:val="000000"/>
                <w:sz w:val="20"/>
              </w:rPr>
              <w:t xml:space="preserve"> Modbus</w:t>
            </w:r>
          </w:p>
        </w:tc>
        <w:tc>
          <w:tcPr>
            <w:tcW w:w="2268" w:type="dxa"/>
            <w:vAlign w:val="bottom"/>
          </w:tcPr>
          <w:p w:rsidR="00B53C2A" w:rsidRDefault="00B53C2A" w:rsidP="00B53C2A">
            <w:pPr>
              <w:rPr>
                <w:rFonts w:cs="Arial"/>
                <w:color w:val="000000"/>
                <w:sz w:val="20"/>
              </w:rPr>
            </w:pPr>
            <w:r>
              <w:rPr>
                <w:rFonts w:cs="Arial"/>
                <w:color w:val="000000"/>
                <w:sz w:val="20"/>
              </w:rPr>
              <w:t>PPM3</w:t>
            </w:r>
          </w:p>
        </w:tc>
        <w:tc>
          <w:tcPr>
            <w:tcW w:w="2258" w:type="dxa"/>
            <w:shd w:val="clear" w:color="auto" w:fill="auto"/>
            <w:vAlign w:val="bottom"/>
          </w:tcPr>
          <w:p w:rsidR="00B53C2A" w:rsidRDefault="00B53C2A" w:rsidP="00B53C2A">
            <w:pPr>
              <w:rPr>
                <w:rFonts w:cs="Arial"/>
                <w:color w:val="000000"/>
                <w:sz w:val="20"/>
              </w:rPr>
            </w:pPr>
            <w:proofErr w:type="spellStart"/>
            <w:r>
              <w:rPr>
                <w:rFonts w:cs="Arial"/>
                <w:color w:val="000000"/>
                <w:sz w:val="20"/>
              </w:rPr>
              <w:t>Victron</w:t>
            </w:r>
            <w:proofErr w:type="spellEnd"/>
          </w:p>
        </w:tc>
      </w:tr>
      <w:tr w:rsidR="00B53C2A" w:rsidRPr="002C5A3C" w:rsidTr="00A94C0F">
        <w:tc>
          <w:tcPr>
            <w:tcW w:w="2009" w:type="dxa"/>
            <w:shd w:val="clear" w:color="auto" w:fill="auto"/>
            <w:vAlign w:val="bottom"/>
          </w:tcPr>
          <w:p w:rsidR="00B53C2A" w:rsidRDefault="00B53C2A" w:rsidP="00B53C2A">
            <w:pPr>
              <w:rPr>
                <w:rFonts w:cs="Arial"/>
                <w:color w:val="000000"/>
                <w:sz w:val="20"/>
              </w:rPr>
            </w:pPr>
            <w:r>
              <w:rPr>
                <w:rFonts w:cs="Arial"/>
                <w:color w:val="000000"/>
                <w:sz w:val="20"/>
              </w:rPr>
              <w:t xml:space="preserve">CF </w:t>
            </w:r>
            <w:proofErr w:type="spellStart"/>
            <w:r>
              <w:rPr>
                <w:rFonts w:cs="Arial"/>
                <w:color w:val="000000"/>
                <w:sz w:val="20"/>
              </w:rPr>
              <w:t>Smartview</w:t>
            </w:r>
            <w:proofErr w:type="spellEnd"/>
          </w:p>
        </w:tc>
        <w:tc>
          <w:tcPr>
            <w:tcW w:w="2409" w:type="dxa"/>
            <w:vAlign w:val="bottom"/>
          </w:tcPr>
          <w:p w:rsidR="00B53C2A" w:rsidRDefault="00B53C2A" w:rsidP="00B53C2A">
            <w:pPr>
              <w:rPr>
                <w:rFonts w:cs="Arial"/>
                <w:color w:val="000000"/>
                <w:sz w:val="20"/>
              </w:rPr>
            </w:pPr>
            <w:proofErr w:type="spellStart"/>
            <w:r>
              <w:rPr>
                <w:rFonts w:cs="Arial"/>
                <w:color w:val="000000"/>
                <w:sz w:val="20"/>
              </w:rPr>
              <w:t>Mastervolt</w:t>
            </w:r>
            <w:proofErr w:type="spellEnd"/>
          </w:p>
        </w:tc>
        <w:tc>
          <w:tcPr>
            <w:tcW w:w="2268" w:type="dxa"/>
            <w:vAlign w:val="bottom"/>
          </w:tcPr>
          <w:p w:rsidR="00B53C2A" w:rsidRDefault="00B53C2A" w:rsidP="00B53C2A">
            <w:pPr>
              <w:rPr>
                <w:rFonts w:cs="Arial"/>
                <w:color w:val="000000"/>
                <w:sz w:val="20"/>
              </w:rPr>
            </w:pPr>
            <w:r>
              <w:rPr>
                <w:rFonts w:cs="Arial"/>
                <w:color w:val="000000"/>
                <w:sz w:val="20"/>
              </w:rPr>
              <w:t>Printer</w:t>
            </w:r>
          </w:p>
        </w:tc>
        <w:tc>
          <w:tcPr>
            <w:tcW w:w="2258" w:type="dxa"/>
            <w:shd w:val="clear" w:color="auto" w:fill="auto"/>
            <w:vAlign w:val="bottom"/>
          </w:tcPr>
          <w:p w:rsidR="00B53C2A" w:rsidRDefault="00B53C2A" w:rsidP="00B53C2A">
            <w:pPr>
              <w:rPr>
                <w:rFonts w:cs="Arial"/>
                <w:color w:val="000000"/>
                <w:sz w:val="20"/>
              </w:rPr>
            </w:pPr>
            <w:proofErr w:type="spellStart"/>
            <w:r>
              <w:rPr>
                <w:rFonts w:cs="Arial"/>
                <w:color w:val="000000"/>
                <w:sz w:val="20"/>
              </w:rPr>
              <w:t>VictronVEBus</w:t>
            </w:r>
            <w:proofErr w:type="spellEnd"/>
          </w:p>
        </w:tc>
      </w:tr>
      <w:tr w:rsidR="00B53C2A" w:rsidRPr="002C5A3C" w:rsidTr="00A94C0F">
        <w:tc>
          <w:tcPr>
            <w:tcW w:w="2009" w:type="dxa"/>
            <w:shd w:val="clear" w:color="auto" w:fill="auto"/>
            <w:vAlign w:val="bottom"/>
          </w:tcPr>
          <w:p w:rsidR="00B53C2A" w:rsidRDefault="00B53C2A" w:rsidP="00B53C2A">
            <w:pPr>
              <w:rPr>
                <w:rFonts w:cs="Arial"/>
                <w:color w:val="000000"/>
                <w:sz w:val="20"/>
              </w:rPr>
            </w:pPr>
            <w:r>
              <w:rPr>
                <w:rFonts w:cs="Arial"/>
                <w:color w:val="000000"/>
                <w:sz w:val="20"/>
              </w:rPr>
              <w:t>Crompton</w:t>
            </w:r>
          </w:p>
        </w:tc>
        <w:tc>
          <w:tcPr>
            <w:tcW w:w="2409" w:type="dxa"/>
            <w:vAlign w:val="bottom"/>
          </w:tcPr>
          <w:p w:rsidR="00B53C2A" w:rsidRDefault="00B53C2A" w:rsidP="00B53C2A">
            <w:pPr>
              <w:rPr>
                <w:rFonts w:cs="Arial"/>
                <w:color w:val="000000"/>
                <w:sz w:val="20"/>
              </w:rPr>
            </w:pPr>
            <w:proofErr w:type="spellStart"/>
            <w:r>
              <w:rPr>
                <w:rFonts w:cs="Arial"/>
                <w:color w:val="000000"/>
                <w:sz w:val="20"/>
              </w:rPr>
              <w:t>Mitsubishi_DMS_II</w:t>
            </w:r>
            <w:proofErr w:type="spellEnd"/>
          </w:p>
        </w:tc>
        <w:tc>
          <w:tcPr>
            <w:tcW w:w="2268" w:type="dxa"/>
            <w:vAlign w:val="bottom"/>
          </w:tcPr>
          <w:p w:rsidR="00B53C2A" w:rsidRDefault="00B53C2A" w:rsidP="00B53C2A">
            <w:pPr>
              <w:rPr>
                <w:rFonts w:cs="Arial"/>
                <w:color w:val="000000"/>
                <w:sz w:val="20"/>
              </w:rPr>
            </w:pPr>
            <w:r>
              <w:rPr>
                <w:rFonts w:cs="Arial"/>
                <w:color w:val="000000"/>
                <w:sz w:val="20"/>
              </w:rPr>
              <w:t>Remote Monitoring</w:t>
            </w:r>
          </w:p>
        </w:tc>
        <w:tc>
          <w:tcPr>
            <w:tcW w:w="2258" w:type="dxa"/>
            <w:shd w:val="clear" w:color="auto" w:fill="auto"/>
            <w:vAlign w:val="bottom"/>
          </w:tcPr>
          <w:p w:rsidR="00B53C2A" w:rsidRDefault="00B53C2A" w:rsidP="00B53C2A">
            <w:pPr>
              <w:rPr>
                <w:rFonts w:cs="Arial"/>
                <w:color w:val="000000"/>
                <w:sz w:val="20"/>
              </w:rPr>
            </w:pPr>
            <w:proofErr w:type="spellStart"/>
            <w:r>
              <w:rPr>
                <w:rFonts w:cs="Arial"/>
                <w:color w:val="000000"/>
                <w:sz w:val="20"/>
              </w:rPr>
              <w:t>VisiplexPaging</w:t>
            </w:r>
            <w:proofErr w:type="spellEnd"/>
          </w:p>
        </w:tc>
      </w:tr>
      <w:tr w:rsidR="00B53C2A" w:rsidRPr="002C5A3C" w:rsidTr="00A94C0F">
        <w:tc>
          <w:tcPr>
            <w:tcW w:w="2009" w:type="dxa"/>
            <w:shd w:val="clear" w:color="auto" w:fill="auto"/>
            <w:vAlign w:val="bottom"/>
          </w:tcPr>
          <w:p w:rsidR="00B53C2A" w:rsidRDefault="00B53C2A" w:rsidP="00B53C2A">
            <w:pPr>
              <w:rPr>
                <w:rFonts w:cs="Arial"/>
                <w:color w:val="000000"/>
                <w:sz w:val="20"/>
              </w:rPr>
            </w:pPr>
            <w:proofErr w:type="spellStart"/>
            <w:r>
              <w:rPr>
                <w:rFonts w:cs="Arial"/>
                <w:color w:val="000000"/>
                <w:sz w:val="20"/>
              </w:rPr>
              <w:t>DssKeypad</w:t>
            </w:r>
            <w:proofErr w:type="spellEnd"/>
          </w:p>
        </w:tc>
        <w:tc>
          <w:tcPr>
            <w:tcW w:w="2409" w:type="dxa"/>
            <w:vAlign w:val="bottom"/>
          </w:tcPr>
          <w:p w:rsidR="00B53C2A" w:rsidRDefault="00B53C2A" w:rsidP="00B53C2A">
            <w:pPr>
              <w:rPr>
                <w:rFonts w:cs="Arial"/>
                <w:color w:val="000000"/>
                <w:sz w:val="20"/>
              </w:rPr>
            </w:pPr>
            <w:proofErr w:type="spellStart"/>
            <w:r>
              <w:rPr>
                <w:rFonts w:cs="Arial"/>
                <w:color w:val="000000"/>
                <w:sz w:val="20"/>
              </w:rPr>
              <w:t>ModBus</w:t>
            </w:r>
            <w:proofErr w:type="spellEnd"/>
          </w:p>
        </w:tc>
        <w:tc>
          <w:tcPr>
            <w:tcW w:w="2268" w:type="dxa"/>
            <w:vAlign w:val="bottom"/>
          </w:tcPr>
          <w:p w:rsidR="00B53C2A" w:rsidRDefault="00B53C2A" w:rsidP="00B53C2A">
            <w:pPr>
              <w:rPr>
                <w:rFonts w:cs="Arial"/>
                <w:color w:val="000000"/>
                <w:sz w:val="20"/>
              </w:rPr>
            </w:pPr>
            <w:r>
              <w:rPr>
                <w:rFonts w:cs="Arial"/>
                <w:color w:val="000000"/>
                <w:sz w:val="20"/>
              </w:rPr>
              <w:t>Sae</w:t>
            </w:r>
          </w:p>
        </w:tc>
        <w:tc>
          <w:tcPr>
            <w:tcW w:w="2258" w:type="dxa"/>
            <w:shd w:val="clear" w:color="auto" w:fill="auto"/>
            <w:vAlign w:val="bottom"/>
          </w:tcPr>
          <w:p w:rsidR="00B53C2A" w:rsidRDefault="00B53C2A" w:rsidP="00B53C2A">
            <w:pPr>
              <w:rPr>
                <w:rFonts w:cs="Arial"/>
                <w:color w:val="000000"/>
                <w:sz w:val="20"/>
              </w:rPr>
            </w:pPr>
            <w:r>
              <w:rPr>
                <w:rFonts w:cs="Arial"/>
                <w:color w:val="000000"/>
                <w:sz w:val="20"/>
              </w:rPr>
              <w:t>Wago</w:t>
            </w:r>
          </w:p>
        </w:tc>
      </w:tr>
      <w:tr w:rsidR="00B53C2A" w:rsidRPr="002C5A3C" w:rsidTr="00A94C0F">
        <w:tc>
          <w:tcPr>
            <w:tcW w:w="2009" w:type="dxa"/>
            <w:shd w:val="clear" w:color="auto" w:fill="auto"/>
            <w:vAlign w:val="bottom"/>
          </w:tcPr>
          <w:p w:rsidR="00B53C2A" w:rsidRDefault="00B53C2A" w:rsidP="00B53C2A">
            <w:pPr>
              <w:rPr>
                <w:rFonts w:cs="Arial"/>
                <w:color w:val="000000"/>
                <w:sz w:val="20"/>
              </w:rPr>
            </w:pPr>
            <w:r>
              <w:rPr>
                <w:rFonts w:cs="Arial"/>
                <w:color w:val="000000"/>
                <w:sz w:val="20"/>
              </w:rPr>
              <w:t>EM4000</w:t>
            </w:r>
          </w:p>
        </w:tc>
        <w:tc>
          <w:tcPr>
            <w:tcW w:w="2409" w:type="dxa"/>
            <w:vAlign w:val="bottom"/>
          </w:tcPr>
          <w:p w:rsidR="00B53C2A" w:rsidRDefault="00B53C2A" w:rsidP="00B53C2A">
            <w:pPr>
              <w:rPr>
                <w:rFonts w:cs="Arial"/>
                <w:color w:val="000000"/>
                <w:sz w:val="20"/>
              </w:rPr>
            </w:pPr>
            <w:proofErr w:type="spellStart"/>
            <w:r>
              <w:rPr>
                <w:rFonts w:cs="Arial"/>
                <w:color w:val="000000"/>
                <w:sz w:val="20"/>
              </w:rPr>
              <w:t>ModBus</w:t>
            </w:r>
            <w:proofErr w:type="spellEnd"/>
            <w:r>
              <w:rPr>
                <w:rFonts w:cs="Arial"/>
                <w:color w:val="000000"/>
                <w:sz w:val="20"/>
              </w:rPr>
              <w:t xml:space="preserve"> Slave</w:t>
            </w:r>
          </w:p>
        </w:tc>
        <w:tc>
          <w:tcPr>
            <w:tcW w:w="2268" w:type="dxa"/>
            <w:vAlign w:val="bottom"/>
          </w:tcPr>
          <w:p w:rsidR="00B53C2A" w:rsidRDefault="00B53C2A" w:rsidP="00B53C2A">
            <w:pPr>
              <w:rPr>
                <w:rFonts w:cs="Arial"/>
                <w:color w:val="000000"/>
                <w:sz w:val="20"/>
              </w:rPr>
            </w:pPr>
            <w:r>
              <w:rPr>
                <w:rFonts w:cs="Arial"/>
                <w:color w:val="000000"/>
                <w:sz w:val="20"/>
              </w:rPr>
              <w:t>SD41</w:t>
            </w:r>
          </w:p>
        </w:tc>
        <w:tc>
          <w:tcPr>
            <w:tcW w:w="2258" w:type="dxa"/>
            <w:shd w:val="clear" w:color="auto" w:fill="auto"/>
            <w:vAlign w:val="bottom"/>
          </w:tcPr>
          <w:p w:rsidR="00B53C2A" w:rsidRDefault="00B53C2A" w:rsidP="00B53C2A">
            <w:pPr>
              <w:rPr>
                <w:rFonts w:cs="Arial"/>
                <w:color w:val="000000"/>
                <w:sz w:val="20"/>
              </w:rPr>
            </w:pPr>
            <w:r>
              <w:rPr>
                <w:rFonts w:cs="Arial"/>
                <w:color w:val="000000"/>
                <w:sz w:val="20"/>
              </w:rPr>
              <w:t>WatchIO</w:t>
            </w:r>
          </w:p>
        </w:tc>
      </w:tr>
      <w:tr w:rsidR="00B53C2A" w:rsidRPr="002C5A3C" w:rsidTr="00A94C0F">
        <w:tc>
          <w:tcPr>
            <w:tcW w:w="2009" w:type="dxa"/>
            <w:shd w:val="clear" w:color="auto" w:fill="auto"/>
            <w:vAlign w:val="bottom"/>
          </w:tcPr>
          <w:p w:rsidR="00B53C2A" w:rsidRDefault="00B53C2A" w:rsidP="00B53C2A">
            <w:pPr>
              <w:rPr>
                <w:rFonts w:cs="Arial"/>
                <w:color w:val="000000"/>
                <w:sz w:val="20"/>
              </w:rPr>
            </w:pPr>
            <w:proofErr w:type="spellStart"/>
            <w:r>
              <w:rPr>
                <w:rFonts w:cs="Arial"/>
                <w:color w:val="000000"/>
                <w:sz w:val="20"/>
              </w:rPr>
              <w:t>EmpirBus</w:t>
            </w:r>
            <w:proofErr w:type="spellEnd"/>
          </w:p>
        </w:tc>
        <w:tc>
          <w:tcPr>
            <w:tcW w:w="2409" w:type="dxa"/>
            <w:vAlign w:val="bottom"/>
          </w:tcPr>
          <w:p w:rsidR="00B53C2A" w:rsidRDefault="00B53C2A" w:rsidP="00B53C2A">
            <w:pPr>
              <w:rPr>
                <w:rFonts w:cs="Arial"/>
                <w:color w:val="000000"/>
                <w:sz w:val="20"/>
              </w:rPr>
            </w:pPr>
            <w:r>
              <w:rPr>
                <w:rFonts w:cs="Arial"/>
                <w:color w:val="000000"/>
                <w:sz w:val="20"/>
              </w:rPr>
              <w:t>MPC30</w:t>
            </w:r>
          </w:p>
        </w:tc>
        <w:tc>
          <w:tcPr>
            <w:tcW w:w="2268" w:type="dxa"/>
            <w:vAlign w:val="bottom"/>
          </w:tcPr>
          <w:p w:rsidR="00B53C2A" w:rsidRDefault="00B53C2A" w:rsidP="00B53C2A">
            <w:pPr>
              <w:rPr>
                <w:rFonts w:cs="Arial"/>
                <w:color w:val="000000"/>
                <w:sz w:val="20"/>
              </w:rPr>
            </w:pPr>
            <w:r>
              <w:rPr>
                <w:rFonts w:cs="Arial"/>
                <w:color w:val="000000"/>
                <w:sz w:val="20"/>
              </w:rPr>
              <w:t>SMS</w:t>
            </w:r>
          </w:p>
        </w:tc>
        <w:tc>
          <w:tcPr>
            <w:tcW w:w="2258" w:type="dxa"/>
            <w:shd w:val="clear" w:color="auto" w:fill="auto"/>
          </w:tcPr>
          <w:p w:rsidR="00B53C2A" w:rsidRPr="002C5A3C" w:rsidRDefault="00B53C2A" w:rsidP="00B53C2A"/>
        </w:tc>
      </w:tr>
    </w:tbl>
    <w:p w:rsidR="009B65A7" w:rsidRDefault="009B65A7" w:rsidP="009B65A7">
      <w:pPr>
        <w:pStyle w:val="Onderschrift"/>
      </w:pPr>
      <w:bookmarkStart w:id="735" w:name="_Ref404608493"/>
      <w:bookmarkStart w:id="736" w:name="_Toc404942735"/>
      <w:r>
        <w:t xml:space="preserve">Table </w:t>
      </w:r>
      <w:r>
        <w:fldChar w:fldCharType="begin"/>
      </w:r>
      <w:r>
        <w:instrText xml:space="preserve"> STYLEREF 1 \s </w:instrText>
      </w:r>
      <w:r>
        <w:fldChar w:fldCharType="separate"/>
      </w:r>
      <w:r w:rsidR="00B2370E">
        <w:rPr>
          <w:noProof/>
        </w:rPr>
        <w:t>5</w:t>
      </w:r>
      <w:r>
        <w:fldChar w:fldCharType="end"/>
      </w:r>
      <w:r>
        <w:noBreakHyphen/>
      </w:r>
      <w:r>
        <w:fldChar w:fldCharType="begin"/>
      </w:r>
      <w:r>
        <w:instrText xml:space="preserve"> SEQ Table \* ARABIC \s 1 </w:instrText>
      </w:r>
      <w:r>
        <w:fldChar w:fldCharType="separate"/>
      </w:r>
      <w:r w:rsidR="00B2370E">
        <w:rPr>
          <w:noProof/>
        </w:rPr>
        <w:t>3</w:t>
      </w:r>
      <w:r>
        <w:fldChar w:fldCharType="end"/>
      </w:r>
      <w:bookmarkEnd w:id="735"/>
      <w:r>
        <w:t>: Port assignments</w:t>
      </w:r>
      <w:bookmarkEnd w:id="736"/>
    </w:p>
    <w:p w:rsidR="00A31EB3" w:rsidRPr="00E76B6F" w:rsidRDefault="00A31EB3" w:rsidP="00A31EB3">
      <w:pPr>
        <w:pStyle w:val="Heading3"/>
        <w:rPr>
          <w:lang w:val="en-US"/>
        </w:rPr>
      </w:pPr>
      <w:bookmarkStart w:id="737" w:name="_Toc275955973"/>
      <w:bookmarkStart w:id="738" w:name="_Toc404942490"/>
      <w:r w:rsidRPr="00E76B6F">
        <w:rPr>
          <w:lang w:val="en-US"/>
        </w:rPr>
        <w:t>CAN ports</w:t>
      </w:r>
      <w:bookmarkEnd w:id="738"/>
    </w:p>
    <w:p w:rsidR="00A31EB3" w:rsidRPr="00E76B6F" w:rsidRDefault="00A31EB3" w:rsidP="00A31EB3">
      <w:pPr>
        <w:rPr>
          <w:lang w:val="en-US"/>
        </w:rPr>
      </w:pPr>
      <w:r w:rsidRPr="00E76B6F">
        <w:rPr>
          <w:lang w:val="en-US"/>
        </w:rPr>
        <w:t>Under “Serial</w:t>
      </w:r>
      <w:r>
        <w:rPr>
          <w:lang w:val="en-US"/>
        </w:rPr>
        <w:fldChar w:fldCharType="begin"/>
      </w:r>
      <w:r>
        <w:rPr>
          <w:lang w:val="en-US"/>
        </w:rPr>
        <w:instrText xml:space="preserve"> XE "</w:instrText>
      </w:r>
      <w:r w:rsidRPr="00CA46A0">
        <w:rPr>
          <w:lang w:val="en-US"/>
        </w:rPr>
        <w:instrText>Serial"</w:instrText>
      </w:r>
      <w:r>
        <w:rPr>
          <w:lang w:val="en-US"/>
        </w:rPr>
        <w:instrText xml:space="preserve"> </w:instrText>
      </w:r>
      <w:r>
        <w:rPr>
          <w:lang w:val="en-US"/>
        </w:rPr>
        <w:fldChar w:fldCharType="end"/>
      </w:r>
      <w:r w:rsidRPr="00E76B6F">
        <w:rPr>
          <w:lang w:val="en-US"/>
        </w:rPr>
        <w:t xml:space="preserve"> &gt; CAN ports” the following menus are available:</w:t>
      </w:r>
    </w:p>
    <w:p w:rsidR="00A31EB3" w:rsidRPr="00E76B6F" w:rsidRDefault="00A31EB3" w:rsidP="00A31EB3">
      <w:pPr>
        <w:numPr>
          <w:ilvl w:val="0"/>
          <w:numId w:val="25"/>
        </w:numPr>
        <w:rPr>
          <w:lang w:val="en-US"/>
        </w:rPr>
      </w:pPr>
      <w:r w:rsidRPr="00E76B6F">
        <w:rPr>
          <w:lang w:val="en-US"/>
        </w:rPr>
        <w:t>Interface</w:t>
      </w:r>
    </w:p>
    <w:p w:rsidR="00A31EB3" w:rsidRPr="00E76B6F" w:rsidRDefault="00A31EB3" w:rsidP="00A31EB3">
      <w:pPr>
        <w:numPr>
          <w:ilvl w:val="0"/>
          <w:numId w:val="25"/>
        </w:numPr>
        <w:rPr>
          <w:lang w:val="en-US"/>
        </w:rPr>
      </w:pPr>
      <w:r w:rsidRPr="00E76B6F">
        <w:rPr>
          <w:lang w:val="en-US"/>
        </w:rPr>
        <w:t>Standard</w:t>
      </w:r>
    </w:p>
    <w:p w:rsidR="00A31EB3" w:rsidRPr="00E76B6F" w:rsidRDefault="00A31EB3" w:rsidP="00A31EB3">
      <w:pPr>
        <w:numPr>
          <w:ilvl w:val="0"/>
          <w:numId w:val="25"/>
        </w:numPr>
        <w:rPr>
          <w:lang w:val="en-US"/>
        </w:rPr>
      </w:pPr>
      <w:r w:rsidRPr="00E76B6F">
        <w:rPr>
          <w:lang w:val="en-US"/>
        </w:rPr>
        <w:t>IP</w:t>
      </w:r>
      <w:r>
        <w:rPr>
          <w:lang w:val="en-US"/>
        </w:rPr>
        <w:fldChar w:fldCharType="begin"/>
      </w:r>
      <w:r>
        <w:rPr>
          <w:lang w:val="en-US"/>
        </w:rPr>
        <w:instrText xml:space="preserve"> XE "</w:instrText>
      </w:r>
      <w:r>
        <w:instrText>IP"</w:instrText>
      </w:r>
      <w:r>
        <w:rPr>
          <w:lang w:val="en-US"/>
        </w:rPr>
        <w:instrText xml:space="preserve"> </w:instrText>
      </w:r>
      <w:r>
        <w:rPr>
          <w:lang w:val="en-US"/>
        </w:rPr>
        <w:fldChar w:fldCharType="end"/>
      </w:r>
    </w:p>
    <w:p w:rsidR="00A31EB3" w:rsidRPr="00E76B6F" w:rsidRDefault="00A31EB3" w:rsidP="00A31EB3">
      <w:pPr>
        <w:numPr>
          <w:ilvl w:val="0"/>
          <w:numId w:val="25"/>
        </w:numPr>
        <w:rPr>
          <w:lang w:val="en-US"/>
        </w:rPr>
      </w:pPr>
      <w:r w:rsidRPr="00E76B6F">
        <w:rPr>
          <w:lang w:val="en-US"/>
        </w:rPr>
        <w:t>Group.</w:t>
      </w:r>
    </w:p>
    <w:p w:rsidR="00A31EB3" w:rsidRPr="00E76B6F" w:rsidRDefault="00A31EB3" w:rsidP="00A31EB3">
      <w:pPr>
        <w:rPr>
          <w:rFonts w:cs="Arial"/>
          <w:b/>
          <w:sz w:val="18"/>
          <w:lang w:val="en-US"/>
        </w:rPr>
      </w:pPr>
    </w:p>
    <w:p w:rsidR="00A31EB3" w:rsidRPr="00E76B6F" w:rsidRDefault="00A31EB3" w:rsidP="00A31EB3">
      <w:pPr>
        <w:rPr>
          <w:rFonts w:cs="Arial"/>
          <w:b/>
          <w:sz w:val="18"/>
          <w:lang w:val="en-US"/>
        </w:rPr>
      </w:pPr>
    </w:p>
    <w:p w:rsidR="00A31EB3" w:rsidRPr="00E76B6F" w:rsidRDefault="00682374" w:rsidP="00A31EB3">
      <w:pPr>
        <w:keepNext/>
        <w:rPr>
          <w:rFonts w:cs="Arial"/>
          <w:b/>
          <w:sz w:val="18"/>
          <w:lang w:val="en-US"/>
        </w:rPr>
      </w:pPr>
      <w:r>
        <w:rPr>
          <w:noProof/>
          <w:lang w:val="nl-NL" w:eastAsia="nl-NL"/>
        </w:rPr>
        <w:drawing>
          <wp:inline distT="0" distB="0" distL="0" distR="0" wp14:anchorId="07938E67" wp14:editId="42CAC63B">
            <wp:extent cx="5760720" cy="324675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760720" cy="3246755"/>
                    </a:xfrm>
                    <a:prstGeom prst="rect">
                      <a:avLst/>
                    </a:prstGeom>
                  </pic:spPr>
                </pic:pic>
              </a:graphicData>
            </a:graphic>
          </wp:inline>
        </w:drawing>
      </w:r>
    </w:p>
    <w:p w:rsidR="00A31EB3" w:rsidRPr="00D92197" w:rsidRDefault="00A31EB3" w:rsidP="00A31EB3">
      <w:pPr>
        <w:pStyle w:val="Onderschrift"/>
      </w:pPr>
      <w:bookmarkStart w:id="739" w:name="_Ref330820689"/>
      <w:bookmarkStart w:id="740" w:name="_Toc404942663"/>
      <w:r w:rsidRPr="00D92197">
        <w:t xml:space="preserve">Figure </w:t>
      </w:r>
      <w:r w:rsidR="00F414EE">
        <w:fldChar w:fldCharType="begin"/>
      </w:r>
      <w:r w:rsidR="00F414EE">
        <w:instrText xml:space="preserve"> STYLEREF 1 \s </w:instrText>
      </w:r>
      <w:r w:rsidR="00F414EE">
        <w:fldChar w:fldCharType="separate"/>
      </w:r>
      <w:r w:rsidR="00B2370E">
        <w:rPr>
          <w:noProof/>
        </w:rPr>
        <w:t>5</w:t>
      </w:r>
      <w:r w:rsidR="00F414EE">
        <w:fldChar w:fldCharType="end"/>
      </w:r>
      <w:r w:rsidR="00F414EE">
        <w:noBreakHyphen/>
      </w:r>
      <w:r w:rsidR="00F414EE">
        <w:fldChar w:fldCharType="begin"/>
      </w:r>
      <w:r w:rsidR="00F414EE">
        <w:instrText xml:space="preserve"> SEQ Figure \* ARABIC \s 1 </w:instrText>
      </w:r>
      <w:r w:rsidR="00F414EE">
        <w:fldChar w:fldCharType="separate"/>
      </w:r>
      <w:r w:rsidR="00B2370E">
        <w:rPr>
          <w:noProof/>
        </w:rPr>
        <w:t>51</w:t>
      </w:r>
      <w:r w:rsidR="00F414EE">
        <w:fldChar w:fldCharType="end"/>
      </w:r>
      <w:bookmarkEnd w:id="739"/>
      <w:r w:rsidRPr="00D92197">
        <w:t xml:space="preserve">: </w:t>
      </w:r>
      <w:r>
        <w:t>Interface</w:t>
      </w:r>
      <w:bookmarkEnd w:id="740"/>
    </w:p>
    <w:p w:rsidR="00A31EB3" w:rsidRDefault="00A31EB3" w:rsidP="00A31EB3">
      <w:pPr>
        <w:rPr>
          <w:lang w:val="en-US"/>
        </w:rPr>
      </w:pPr>
      <w:r>
        <w:rPr>
          <w:lang w:val="en-US"/>
        </w:rPr>
        <w:t>Under interface you can choose different kinds of Can</w:t>
      </w:r>
      <w:r>
        <w:rPr>
          <w:lang w:val="en-US"/>
        </w:rPr>
        <w:fldChar w:fldCharType="begin"/>
      </w:r>
      <w:r>
        <w:rPr>
          <w:lang w:val="en-US"/>
        </w:rPr>
        <w:instrText xml:space="preserve"> XE "</w:instrText>
      </w:r>
      <w:r w:rsidRPr="00CA46A0">
        <w:rPr>
          <w:lang w:val="en-US"/>
        </w:rPr>
        <w:instrText>Can"</w:instrText>
      </w:r>
      <w:r>
        <w:rPr>
          <w:lang w:val="en-US"/>
        </w:rPr>
        <w:instrText xml:space="preserve"> </w:instrText>
      </w:r>
      <w:r>
        <w:rPr>
          <w:lang w:val="en-US"/>
        </w:rPr>
        <w:fldChar w:fldCharType="end"/>
      </w:r>
      <w:r>
        <w:rPr>
          <w:lang w:val="en-US"/>
        </w:rPr>
        <w:t>-interfaces. The most used one is the ICP</w:t>
      </w:r>
      <w:r>
        <w:rPr>
          <w:lang w:val="en-US"/>
        </w:rPr>
        <w:fldChar w:fldCharType="begin"/>
      </w:r>
      <w:r>
        <w:rPr>
          <w:lang w:val="en-US"/>
        </w:rPr>
        <w:instrText xml:space="preserve"> XE "</w:instrText>
      </w:r>
      <w:r w:rsidRPr="00CA46A0">
        <w:rPr>
          <w:lang w:val="en-US"/>
        </w:rPr>
        <w:instrText>ICP"</w:instrText>
      </w:r>
      <w:r>
        <w:rPr>
          <w:lang w:val="en-US"/>
        </w:rPr>
        <w:instrText xml:space="preserve"> </w:instrText>
      </w:r>
      <w:r>
        <w:rPr>
          <w:lang w:val="en-US"/>
        </w:rPr>
        <w:fldChar w:fldCharType="end"/>
      </w:r>
      <w:r>
        <w:rPr>
          <w:lang w:val="en-US"/>
        </w:rPr>
        <w:t>. If you come across an older v</w:t>
      </w:r>
      <w:r w:rsidR="00EE1F32">
        <w:rPr>
          <w:lang w:val="en-US"/>
        </w:rPr>
        <w:t xml:space="preserve">ersion, you can choose it here </w:t>
      </w:r>
      <w:r>
        <w:rPr>
          <w:lang w:val="en-US"/>
        </w:rPr>
        <w:t>(</w:t>
      </w:r>
      <w:r w:rsidR="00EE1F32">
        <w:rPr>
          <w:lang w:val="en-US"/>
        </w:rPr>
        <w:t>see</w:t>
      </w:r>
      <w:r>
        <w:t xml:space="preserve"> </w:t>
      </w:r>
      <w:r>
        <w:fldChar w:fldCharType="begin"/>
      </w:r>
      <w:r>
        <w:instrText xml:space="preserve"> REF _Ref330820689 \h </w:instrText>
      </w:r>
      <w:r>
        <w:fldChar w:fldCharType="separate"/>
      </w:r>
      <w:r w:rsidR="00B2370E" w:rsidRPr="00D92197">
        <w:t xml:space="preserve">Figure </w:t>
      </w:r>
      <w:r w:rsidR="00B2370E">
        <w:rPr>
          <w:noProof/>
        </w:rPr>
        <w:t>5</w:t>
      </w:r>
      <w:r w:rsidR="00B2370E">
        <w:noBreakHyphen/>
      </w:r>
      <w:r w:rsidR="00B2370E">
        <w:rPr>
          <w:noProof/>
        </w:rPr>
        <w:t>51</w:t>
      </w:r>
      <w:r>
        <w:fldChar w:fldCharType="end"/>
      </w:r>
      <w:r>
        <w:rPr>
          <w:lang w:val="en-US"/>
        </w:rPr>
        <w:t>).</w:t>
      </w:r>
    </w:p>
    <w:p w:rsidR="00EE1F32" w:rsidRDefault="00EE1F32" w:rsidP="00A31EB3">
      <w:pPr>
        <w:rPr>
          <w:lang w:val="en-US"/>
        </w:rPr>
      </w:pPr>
    </w:p>
    <w:p w:rsidR="00A31EB3" w:rsidRDefault="00682374" w:rsidP="00A31EB3">
      <w:pPr>
        <w:pStyle w:val="Caption"/>
        <w:rPr>
          <w:b w:val="0"/>
          <w:lang w:val="en-US" w:eastAsia="nl-NL"/>
        </w:rPr>
      </w:pPr>
      <w:r>
        <w:rPr>
          <w:noProof/>
          <w:lang w:val="nl-NL" w:eastAsia="nl-NL"/>
        </w:rPr>
        <w:drawing>
          <wp:inline distT="0" distB="0" distL="0" distR="0" wp14:anchorId="7823A3D7" wp14:editId="0A516A37">
            <wp:extent cx="5760720" cy="3251200"/>
            <wp:effectExtent l="0" t="0" r="0"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760720" cy="3251200"/>
                    </a:xfrm>
                    <a:prstGeom prst="rect">
                      <a:avLst/>
                    </a:prstGeom>
                  </pic:spPr>
                </pic:pic>
              </a:graphicData>
            </a:graphic>
          </wp:inline>
        </w:drawing>
      </w:r>
    </w:p>
    <w:p w:rsidR="00A31EB3" w:rsidRPr="00D92197" w:rsidRDefault="00A31EB3" w:rsidP="00A31EB3">
      <w:pPr>
        <w:pStyle w:val="Onderschrift"/>
      </w:pPr>
      <w:bookmarkStart w:id="741" w:name="_Ref330820720"/>
      <w:bookmarkStart w:id="742" w:name="_Toc404942664"/>
      <w:r w:rsidRPr="00D92197">
        <w:t xml:space="preserve">Figure </w:t>
      </w:r>
      <w:r w:rsidR="00F414EE">
        <w:fldChar w:fldCharType="begin"/>
      </w:r>
      <w:r w:rsidR="00F414EE">
        <w:instrText xml:space="preserve"> STYLEREF 1 \s </w:instrText>
      </w:r>
      <w:r w:rsidR="00F414EE">
        <w:fldChar w:fldCharType="separate"/>
      </w:r>
      <w:r w:rsidR="00B2370E">
        <w:rPr>
          <w:noProof/>
        </w:rPr>
        <w:t>5</w:t>
      </w:r>
      <w:r w:rsidR="00F414EE">
        <w:fldChar w:fldCharType="end"/>
      </w:r>
      <w:r w:rsidR="00F414EE">
        <w:noBreakHyphen/>
      </w:r>
      <w:r w:rsidR="00F414EE">
        <w:fldChar w:fldCharType="begin"/>
      </w:r>
      <w:r w:rsidR="00F414EE">
        <w:instrText xml:space="preserve"> SEQ Figure \* ARABIC \s 1 </w:instrText>
      </w:r>
      <w:r w:rsidR="00F414EE">
        <w:fldChar w:fldCharType="separate"/>
      </w:r>
      <w:r w:rsidR="00B2370E">
        <w:rPr>
          <w:noProof/>
        </w:rPr>
        <w:t>52</w:t>
      </w:r>
      <w:r w:rsidR="00F414EE">
        <w:fldChar w:fldCharType="end"/>
      </w:r>
      <w:bookmarkEnd w:id="741"/>
      <w:r w:rsidRPr="00D92197">
        <w:t xml:space="preserve">: </w:t>
      </w:r>
      <w:r>
        <w:t>Standard</w:t>
      </w:r>
      <w:bookmarkEnd w:id="742"/>
    </w:p>
    <w:p w:rsidR="00A31EB3" w:rsidRDefault="00A31EB3" w:rsidP="00A31EB3">
      <w:pPr>
        <w:rPr>
          <w:lang w:val="en-US"/>
        </w:rPr>
      </w:pPr>
      <w:r>
        <w:rPr>
          <w:lang w:val="en-US"/>
        </w:rPr>
        <w:t>Under Standard you choose the protocol you want to use with the interface (see</w:t>
      </w:r>
      <w:r w:rsidRPr="00CA0364">
        <w:rPr>
          <w:lang w:val="en-US"/>
        </w:rPr>
        <w:t xml:space="preserve"> </w:t>
      </w:r>
      <w:r>
        <w:fldChar w:fldCharType="begin"/>
      </w:r>
      <w:r w:rsidRPr="00CA0364">
        <w:rPr>
          <w:lang w:val="en-US"/>
        </w:rPr>
        <w:instrText xml:space="preserve"> REF _Ref330820720 \h </w:instrText>
      </w:r>
      <w:r>
        <w:fldChar w:fldCharType="separate"/>
      </w:r>
      <w:r w:rsidR="00B2370E" w:rsidRPr="00D92197">
        <w:t xml:space="preserve">Figure </w:t>
      </w:r>
      <w:r w:rsidR="00B2370E">
        <w:rPr>
          <w:noProof/>
        </w:rPr>
        <w:t>5</w:t>
      </w:r>
      <w:r w:rsidR="00B2370E">
        <w:noBreakHyphen/>
      </w:r>
      <w:r w:rsidR="00B2370E">
        <w:rPr>
          <w:noProof/>
        </w:rPr>
        <w:t>52</w:t>
      </w:r>
      <w:r>
        <w:fldChar w:fldCharType="end"/>
      </w:r>
      <w:r>
        <w:rPr>
          <w:lang w:val="en-US"/>
        </w:rPr>
        <w:t>). Most widely used are the NMEA 2000 and the SAE J1939</w:t>
      </w:r>
      <w:r>
        <w:rPr>
          <w:lang w:val="en-US"/>
        </w:rPr>
        <w:fldChar w:fldCharType="begin"/>
      </w:r>
      <w:r>
        <w:rPr>
          <w:lang w:val="en-US"/>
        </w:rPr>
        <w:instrText xml:space="preserve"> XE "</w:instrText>
      </w:r>
      <w:r w:rsidRPr="00CA46A0">
        <w:rPr>
          <w:lang w:val="en-US"/>
        </w:rPr>
        <w:instrText>J1939"</w:instrText>
      </w:r>
      <w:r>
        <w:rPr>
          <w:lang w:val="en-US"/>
        </w:rPr>
        <w:instrText xml:space="preserve"> </w:instrText>
      </w:r>
      <w:r>
        <w:rPr>
          <w:lang w:val="en-US"/>
        </w:rPr>
        <w:fldChar w:fldCharType="end"/>
      </w:r>
      <w:r>
        <w:rPr>
          <w:lang w:val="en-US"/>
        </w:rPr>
        <w:t>. Which to use is depending on your attached protocol.</w:t>
      </w:r>
    </w:p>
    <w:p w:rsidR="00A31EB3" w:rsidRDefault="00A31EB3" w:rsidP="00A31EB3">
      <w:pPr>
        <w:pStyle w:val="Caption"/>
        <w:rPr>
          <w:b w:val="0"/>
          <w:lang w:val="en-US" w:eastAsia="nl-NL"/>
        </w:rPr>
      </w:pPr>
      <w:r>
        <w:rPr>
          <w:b w:val="0"/>
          <w:lang w:val="en-US" w:eastAsia="nl-NL"/>
        </w:rPr>
        <w:t>Under IP</w:t>
      </w:r>
      <w:r>
        <w:rPr>
          <w:b w:val="0"/>
          <w:lang w:val="en-US" w:eastAsia="nl-NL"/>
        </w:rPr>
        <w:fldChar w:fldCharType="begin"/>
      </w:r>
      <w:r>
        <w:rPr>
          <w:b w:val="0"/>
          <w:lang w:val="en-US" w:eastAsia="nl-NL"/>
        </w:rPr>
        <w:instrText xml:space="preserve"> XE "</w:instrText>
      </w:r>
      <w:r>
        <w:instrText>IP"</w:instrText>
      </w:r>
      <w:r>
        <w:rPr>
          <w:b w:val="0"/>
          <w:lang w:val="en-US" w:eastAsia="nl-NL"/>
        </w:rPr>
        <w:instrText xml:space="preserve"> </w:instrText>
      </w:r>
      <w:r>
        <w:rPr>
          <w:b w:val="0"/>
          <w:lang w:val="en-US" w:eastAsia="nl-NL"/>
        </w:rPr>
        <w:fldChar w:fldCharType="end"/>
      </w:r>
      <w:r>
        <w:rPr>
          <w:b w:val="0"/>
          <w:lang w:val="en-US" w:eastAsia="nl-NL"/>
        </w:rPr>
        <w:t xml:space="preserve"> you can select the right IP address that reflects the connected ICP</w:t>
      </w:r>
      <w:r>
        <w:rPr>
          <w:b w:val="0"/>
          <w:lang w:val="en-US" w:eastAsia="nl-NL"/>
        </w:rPr>
        <w:fldChar w:fldCharType="begin"/>
      </w:r>
      <w:r>
        <w:rPr>
          <w:b w:val="0"/>
          <w:lang w:val="en-US" w:eastAsia="nl-NL"/>
        </w:rPr>
        <w:instrText xml:space="preserve"> XE "</w:instrText>
      </w:r>
      <w:r>
        <w:instrText>ICP"</w:instrText>
      </w:r>
      <w:r>
        <w:rPr>
          <w:b w:val="0"/>
          <w:lang w:val="en-US" w:eastAsia="nl-NL"/>
        </w:rPr>
        <w:instrText xml:space="preserve"> </w:instrText>
      </w:r>
      <w:r>
        <w:rPr>
          <w:b w:val="0"/>
          <w:lang w:val="en-US" w:eastAsia="nl-NL"/>
        </w:rPr>
        <w:fldChar w:fldCharType="end"/>
      </w:r>
      <w:r>
        <w:rPr>
          <w:b w:val="0"/>
          <w:lang w:val="en-US" w:eastAsia="nl-NL"/>
        </w:rPr>
        <w:t xml:space="preserve"> for example. You can best leave it as it is by default (which will become the 172.16.1.x range). For information on how to set the right IP-address in the ICP, please refer to the ICP installation manual.</w:t>
      </w:r>
    </w:p>
    <w:p w:rsidR="00A31EB3" w:rsidRDefault="00A31EB3" w:rsidP="00A31EB3">
      <w:pPr>
        <w:rPr>
          <w:lang w:val="en-US"/>
        </w:rPr>
      </w:pPr>
      <w:r>
        <w:rPr>
          <w:lang w:val="en-US"/>
        </w:rPr>
        <w:t>The group you choose reflects under which group the information will be stored in NavVision. If you, for example, want the information from the interface to show up under Engine Port, you select that under Group (see</w:t>
      </w:r>
      <w:r w:rsidRPr="00CA0364">
        <w:rPr>
          <w:lang w:val="en-US"/>
        </w:rPr>
        <w:t xml:space="preserve"> </w:t>
      </w:r>
      <w:r>
        <w:fldChar w:fldCharType="begin"/>
      </w:r>
      <w:r w:rsidRPr="00CA0364">
        <w:rPr>
          <w:lang w:val="en-US"/>
        </w:rPr>
        <w:instrText xml:space="preserve"> REF _Ref330820720 \h </w:instrText>
      </w:r>
      <w:r>
        <w:fldChar w:fldCharType="separate"/>
      </w:r>
      <w:r w:rsidR="00B2370E" w:rsidRPr="00D92197">
        <w:t xml:space="preserve">Figure </w:t>
      </w:r>
      <w:r w:rsidR="00B2370E">
        <w:rPr>
          <w:noProof/>
        </w:rPr>
        <w:t>5</w:t>
      </w:r>
      <w:r w:rsidR="00B2370E">
        <w:noBreakHyphen/>
      </w:r>
      <w:r w:rsidR="00B2370E">
        <w:rPr>
          <w:noProof/>
        </w:rPr>
        <w:t>52</w:t>
      </w:r>
      <w:r>
        <w:fldChar w:fldCharType="end"/>
      </w:r>
      <w:r>
        <w:rPr>
          <w:lang w:val="en-US"/>
        </w:rPr>
        <w:t>).</w:t>
      </w:r>
    </w:p>
    <w:p w:rsidR="00A31EB3" w:rsidRDefault="00A31EB3" w:rsidP="00A31EB3">
      <w:pPr>
        <w:pStyle w:val="Caption"/>
        <w:rPr>
          <w:b w:val="0"/>
          <w:lang w:val="en-US" w:eastAsia="nl-NL"/>
        </w:rPr>
      </w:pPr>
      <w:r>
        <w:rPr>
          <w:b w:val="0"/>
          <w:lang w:val="en-US" w:eastAsia="nl-NL"/>
        </w:rPr>
        <w:t>After each change you need to hit “Accept and restart communication” to save it to the system.</w:t>
      </w:r>
    </w:p>
    <w:p w:rsidR="00A31EB3" w:rsidRDefault="00A31EB3" w:rsidP="00A31EB3">
      <w:pPr>
        <w:pStyle w:val="Heading3"/>
        <w:rPr>
          <w:lang w:val="en-US" w:eastAsia="nl-NL"/>
        </w:rPr>
      </w:pPr>
      <w:bookmarkStart w:id="743" w:name="_Toc404942491"/>
      <w:bookmarkEnd w:id="737"/>
      <w:r>
        <w:rPr>
          <w:lang w:val="en-US" w:eastAsia="nl-NL"/>
        </w:rPr>
        <w:t>Overview connected devices</w:t>
      </w:r>
      <w:bookmarkEnd w:id="743"/>
    </w:p>
    <w:p w:rsidR="00A31EB3" w:rsidRDefault="00A31EB3" w:rsidP="00A31EB3">
      <w:pPr>
        <w:rPr>
          <w:lang w:val="en-US"/>
        </w:rPr>
      </w:pPr>
    </w:p>
    <w:p w:rsidR="00A31EB3" w:rsidRPr="00CA0364" w:rsidRDefault="00A31EB3" w:rsidP="00A31EB3">
      <w:pPr>
        <w:rPr>
          <w:noProof/>
          <w:lang w:val="en-US"/>
        </w:rPr>
      </w:pPr>
      <w:r>
        <w:rPr>
          <w:lang w:val="en-US"/>
        </w:rPr>
        <w:t>Under “Serial</w:t>
      </w:r>
      <w:r>
        <w:rPr>
          <w:lang w:val="en-US"/>
        </w:rPr>
        <w:fldChar w:fldCharType="begin"/>
      </w:r>
      <w:r>
        <w:rPr>
          <w:lang w:val="en-US"/>
        </w:rPr>
        <w:instrText xml:space="preserve"> XE "</w:instrText>
      </w:r>
      <w:r w:rsidRPr="00CA46A0">
        <w:rPr>
          <w:lang w:val="en-US"/>
        </w:rPr>
        <w:instrText>Serial"</w:instrText>
      </w:r>
      <w:r>
        <w:rPr>
          <w:lang w:val="en-US"/>
        </w:rPr>
        <w:instrText xml:space="preserve"> </w:instrText>
      </w:r>
      <w:r>
        <w:rPr>
          <w:lang w:val="en-US"/>
        </w:rPr>
        <w:fldChar w:fldCharType="end"/>
      </w:r>
      <w:r>
        <w:rPr>
          <w:lang w:val="en-US"/>
        </w:rPr>
        <w:t xml:space="preserve"> &gt; Overview Connected Devices” (see </w:t>
      </w:r>
      <w:r>
        <w:rPr>
          <w:lang w:val="en-US"/>
        </w:rPr>
        <w:fldChar w:fldCharType="begin"/>
      </w:r>
      <w:r>
        <w:rPr>
          <w:lang w:val="en-US"/>
        </w:rPr>
        <w:instrText xml:space="preserve"> REF _Ref330820764 \h </w:instrText>
      </w:r>
      <w:r>
        <w:rPr>
          <w:lang w:val="en-US"/>
        </w:rPr>
      </w:r>
      <w:r>
        <w:rPr>
          <w:lang w:val="en-US"/>
        </w:rPr>
        <w:fldChar w:fldCharType="separate"/>
      </w:r>
      <w:r w:rsidR="00B2370E" w:rsidRPr="00D92197">
        <w:t xml:space="preserve">Figure </w:t>
      </w:r>
      <w:r w:rsidR="00B2370E">
        <w:rPr>
          <w:noProof/>
        </w:rPr>
        <w:t>5</w:t>
      </w:r>
      <w:r w:rsidR="00B2370E">
        <w:noBreakHyphen/>
      </w:r>
      <w:r w:rsidR="00B2370E">
        <w:rPr>
          <w:noProof/>
        </w:rPr>
        <w:t>53</w:t>
      </w:r>
      <w:r>
        <w:rPr>
          <w:lang w:val="en-US"/>
        </w:rPr>
        <w:fldChar w:fldCharType="end"/>
      </w:r>
      <w:r>
        <w:rPr>
          <w:lang w:val="en-US"/>
        </w:rPr>
        <w:t xml:space="preserve">) an overview of the connected devices is shown. </w:t>
      </w:r>
    </w:p>
    <w:p w:rsidR="00A31EB3" w:rsidRDefault="00A31EB3" w:rsidP="00A31EB3">
      <w:pPr>
        <w:rPr>
          <w:noProof/>
          <w:lang w:val="en-US"/>
        </w:rPr>
      </w:pPr>
    </w:p>
    <w:p w:rsidR="00EE1F32" w:rsidRDefault="00EE1F32" w:rsidP="00A31EB3">
      <w:pPr>
        <w:rPr>
          <w:noProof/>
          <w:lang w:val="en-US"/>
        </w:rPr>
      </w:pPr>
    </w:p>
    <w:p w:rsidR="00EE1F32" w:rsidRDefault="00EE1F32" w:rsidP="00A31EB3">
      <w:pPr>
        <w:rPr>
          <w:noProof/>
          <w:lang w:val="en-US"/>
        </w:rPr>
      </w:pPr>
    </w:p>
    <w:p w:rsidR="00EE1F32" w:rsidRDefault="00EE1F32" w:rsidP="00A31EB3">
      <w:pPr>
        <w:rPr>
          <w:noProof/>
          <w:lang w:val="en-US"/>
        </w:rPr>
      </w:pPr>
    </w:p>
    <w:p w:rsidR="00EE1F32" w:rsidRDefault="00EE1F32" w:rsidP="00A31EB3">
      <w:pPr>
        <w:rPr>
          <w:noProof/>
          <w:lang w:val="en-US"/>
        </w:rPr>
      </w:pPr>
    </w:p>
    <w:p w:rsidR="00EE1F32" w:rsidRDefault="00EE1F32" w:rsidP="00A31EB3">
      <w:pPr>
        <w:rPr>
          <w:noProof/>
          <w:lang w:val="en-US"/>
        </w:rPr>
      </w:pPr>
    </w:p>
    <w:p w:rsidR="00EE1F32" w:rsidRDefault="00EE1F32" w:rsidP="00A31EB3">
      <w:pPr>
        <w:rPr>
          <w:noProof/>
          <w:lang w:val="en-US"/>
        </w:rPr>
      </w:pPr>
    </w:p>
    <w:p w:rsidR="00EE1F32" w:rsidRDefault="00EE1F32" w:rsidP="00A31EB3">
      <w:pPr>
        <w:rPr>
          <w:noProof/>
          <w:lang w:val="en-US"/>
        </w:rPr>
      </w:pPr>
    </w:p>
    <w:p w:rsidR="00EE1F32" w:rsidRDefault="00EE1F32" w:rsidP="00A31EB3">
      <w:pPr>
        <w:rPr>
          <w:noProof/>
          <w:lang w:val="en-US"/>
        </w:rPr>
      </w:pPr>
    </w:p>
    <w:p w:rsidR="00EE1F32" w:rsidRPr="00CA0364" w:rsidRDefault="00EE1F32" w:rsidP="00A31EB3">
      <w:pPr>
        <w:rPr>
          <w:noProof/>
          <w:lang w:val="en-US"/>
        </w:rPr>
      </w:pPr>
    </w:p>
    <w:p w:rsidR="00A31EB3" w:rsidRPr="00682374" w:rsidRDefault="00682374" w:rsidP="00A31EB3">
      <w:pPr>
        <w:keepNext/>
        <w:rPr>
          <w:lang w:val="en-US"/>
        </w:rPr>
      </w:pPr>
      <w:r>
        <w:rPr>
          <w:noProof/>
          <w:lang w:val="nl-NL" w:eastAsia="nl-NL"/>
        </w:rPr>
        <w:drawing>
          <wp:inline distT="0" distB="0" distL="0" distR="0" wp14:anchorId="7064843D" wp14:editId="5B320435">
            <wp:extent cx="5760720" cy="326072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760720" cy="3260725"/>
                    </a:xfrm>
                    <a:prstGeom prst="rect">
                      <a:avLst/>
                    </a:prstGeom>
                  </pic:spPr>
                </pic:pic>
              </a:graphicData>
            </a:graphic>
          </wp:inline>
        </w:drawing>
      </w:r>
    </w:p>
    <w:p w:rsidR="00A31EB3" w:rsidRPr="00D92197" w:rsidRDefault="00A31EB3" w:rsidP="00A31EB3">
      <w:pPr>
        <w:pStyle w:val="Onderschrift"/>
      </w:pPr>
      <w:bookmarkStart w:id="744" w:name="_Ref330820764"/>
      <w:bookmarkStart w:id="745" w:name="_Toc404942665"/>
      <w:r w:rsidRPr="00D92197">
        <w:t xml:space="preserve">Figure </w:t>
      </w:r>
      <w:r w:rsidR="00F414EE">
        <w:fldChar w:fldCharType="begin"/>
      </w:r>
      <w:r w:rsidR="00F414EE">
        <w:instrText xml:space="preserve"> STYLEREF 1 \s </w:instrText>
      </w:r>
      <w:r w:rsidR="00F414EE">
        <w:fldChar w:fldCharType="separate"/>
      </w:r>
      <w:r w:rsidR="00B2370E">
        <w:rPr>
          <w:noProof/>
        </w:rPr>
        <w:t>5</w:t>
      </w:r>
      <w:r w:rsidR="00F414EE">
        <w:fldChar w:fldCharType="end"/>
      </w:r>
      <w:r w:rsidR="00F414EE">
        <w:noBreakHyphen/>
      </w:r>
      <w:r w:rsidR="00F414EE">
        <w:fldChar w:fldCharType="begin"/>
      </w:r>
      <w:r w:rsidR="00F414EE">
        <w:instrText xml:space="preserve"> SEQ Figure \* ARABIC \s 1 </w:instrText>
      </w:r>
      <w:r w:rsidR="00F414EE">
        <w:fldChar w:fldCharType="separate"/>
      </w:r>
      <w:r w:rsidR="00B2370E">
        <w:rPr>
          <w:noProof/>
        </w:rPr>
        <w:t>53</w:t>
      </w:r>
      <w:r w:rsidR="00F414EE">
        <w:fldChar w:fldCharType="end"/>
      </w:r>
      <w:bookmarkEnd w:id="744"/>
      <w:r w:rsidRPr="00D92197">
        <w:t>: Overview connected devices</w:t>
      </w:r>
      <w:bookmarkEnd w:id="745"/>
    </w:p>
    <w:p w:rsidR="00A31EB3" w:rsidRDefault="00A31EB3" w:rsidP="00A31EB3">
      <w:pPr>
        <w:pStyle w:val="Heading3"/>
        <w:rPr>
          <w:lang w:eastAsia="nl-NL"/>
        </w:rPr>
      </w:pPr>
      <w:bookmarkStart w:id="746" w:name="_Toc275955975"/>
      <w:bookmarkStart w:id="747" w:name="_Toc404942492"/>
      <w:r>
        <w:rPr>
          <w:lang w:eastAsia="nl-NL"/>
        </w:rPr>
        <w:t>IP</w:t>
      </w:r>
      <w:r>
        <w:rPr>
          <w:lang w:eastAsia="nl-NL"/>
        </w:rPr>
        <w:fldChar w:fldCharType="begin"/>
      </w:r>
      <w:r>
        <w:rPr>
          <w:lang w:eastAsia="nl-NL"/>
        </w:rPr>
        <w:instrText xml:space="preserve"> XE "</w:instrText>
      </w:r>
      <w:r>
        <w:instrText>IP"</w:instrText>
      </w:r>
      <w:r>
        <w:rPr>
          <w:lang w:eastAsia="nl-NL"/>
        </w:rPr>
        <w:instrText xml:space="preserve"> </w:instrText>
      </w:r>
      <w:r>
        <w:rPr>
          <w:lang w:eastAsia="nl-NL"/>
        </w:rPr>
        <w:fldChar w:fldCharType="end"/>
      </w:r>
      <w:r>
        <w:rPr>
          <w:lang w:eastAsia="nl-NL"/>
        </w:rPr>
        <w:t>-Address standardization</w:t>
      </w:r>
      <w:bookmarkEnd w:id="746"/>
      <w:bookmarkEnd w:id="747"/>
    </w:p>
    <w:p w:rsidR="00A31EB3" w:rsidRDefault="00A31EB3" w:rsidP="00A31EB3">
      <w:pPr>
        <w:rPr>
          <w:lang w:val="en-US"/>
        </w:rPr>
      </w:pPr>
      <w:r>
        <w:rPr>
          <w:lang w:val="en-US"/>
        </w:rPr>
        <w:t>For standardization purposes the same IP</w:t>
      </w:r>
      <w:r>
        <w:rPr>
          <w:lang w:val="en-US"/>
        </w:rPr>
        <w:fldChar w:fldCharType="begin"/>
      </w:r>
      <w:r>
        <w:rPr>
          <w:lang w:val="en-US"/>
        </w:rPr>
        <w:instrText xml:space="preserve"> XE "</w:instrText>
      </w:r>
      <w:r w:rsidRPr="00CA46A0">
        <w:rPr>
          <w:lang w:val="en-US"/>
        </w:rPr>
        <w:instrText>IP"</w:instrText>
      </w:r>
      <w:r>
        <w:rPr>
          <w:lang w:val="en-US"/>
        </w:rPr>
        <w:instrText xml:space="preserve"> </w:instrText>
      </w:r>
      <w:r>
        <w:rPr>
          <w:lang w:val="en-US"/>
        </w:rPr>
        <w:fldChar w:fldCharType="end"/>
      </w:r>
      <w:r>
        <w:rPr>
          <w:lang w:val="en-US"/>
        </w:rPr>
        <w:t>-addresses are used throughout each system. In the table below you’ll find the IP-addresses (standard protocol) for most instruments.</w:t>
      </w:r>
    </w:p>
    <w:p w:rsidR="00A31EB3" w:rsidRDefault="00A31EB3" w:rsidP="00A31EB3">
      <w:pPr>
        <w:rPr>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23"/>
        <w:gridCol w:w="7039"/>
      </w:tblGrid>
      <w:tr w:rsidR="00A31EB3" w:rsidRPr="00B1180C" w:rsidTr="00A94C0F">
        <w:tc>
          <w:tcPr>
            <w:tcW w:w="2088" w:type="dxa"/>
            <w:shd w:val="clear" w:color="auto" w:fill="0C0C0C"/>
          </w:tcPr>
          <w:p w:rsidR="00A31EB3" w:rsidRPr="00B1180C" w:rsidRDefault="00A31EB3" w:rsidP="00A94C0F">
            <w:pPr>
              <w:rPr>
                <w:b/>
                <w:lang w:val="en-US"/>
              </w:rPr>
            </w:pPr>
            <w:r w:rsidRPr="00B1180C">
              <w:rPr>
                <w:b/>
                <w:lang w:val="en-US"/>
              </w:rPr>
              <w:t>Detail</w:t>
            </w:r>
          </w:p>
        </w:tc>
        <w:tc>
          <w:tcPr>
            <w:tcW w:w="7406" w:type="dxa"/>
            <w:shd w:val="clear" w:color="auto" w:fill="0C0C0C"/>
          </w:tcPr>
          <w:p w:rsidR="00A31EB3" w:rsidRPr="00B1180C" w:rsidRDefault="00A31EB3" w:rsidP="00A94C0F">
            <w:pPr>
              <w:rPr>
                <w:b/>
                <w:lang w:val="en-US"/>
              </w:rPr>
            </w:pPr>
            <w:r w:rsidRPr="00B1180C">
              <w:rPr>
                <w:b/>
                <w:lang w:val="en-US"/>
              </w:rPr>
              <w:t>IP-</w:t>
            </w:r>
            <w:r>
              <w:rPr>
                <w:b/>
                <w:lang w:val="en-US"/>
              </w:rPr>
              <w:fldChar w:fldCharType="begin"/>
            </w:r>
            <w:r>
              <w:rPr>
                <w:b/>
                <w:lang w:val="en-US"/>
              </w:rPr>
              <w:instrText xml:space="preserve"> XE "</w:instrText>
            </w:r>
            <w:r>
              <w:instrText>IP"</w:instrText>
            </w:r>
            <w:r>
              <w:rPr>
                <w:b/>
                <w:lang w:val="en-US"/>
              </w:rPr>
              <w:instrText xml:space="preserve"> </w:instrText>
            </w:r>
            <w:r>
              <w:rPr>
                <w:b/>
                <w:lang w:val="en-US"/>
              </w:rPr>
              <w:fldChar w:fldCharType="end"/>
            </w:r>
            <w:r w:rsidRPr="00B1180C">
              <w:rPr>
                <w:b/>
                <w:lang w:val="en-US"/>
              </w:rPr>
              <w:t>Address</w:t>
            </w:r>
          </w:p>
        </w:tc>
      </w:tr>
      <w:tr w:rsidR="00A31EB3" w:rsidRPr="000F200F" w:rsidTr="00A94C0F">
        <w:tc>
          <w:tcPr>
            <w:tcW w:w="2088" w:type="dxa"/>
          </w:tcPr>
          <w:p w:rsidR="00A31EB3" w:rsidRPr="00B1180C" w:rsidRDefault="00A31EB3" w:rsidP="00A94C0F">
            <w:pPr>
              <w:rPr>
                <w:lang w:val="en-US"/>
              </w:rPr>
            </w:pPr>
            <w:r w:rsidRPr="00B1180C">
              <w:rPr>
                <w:lang w:val="en-US"/>
              </w:rPr>
              <w:t>PC I/O</w:t>
            </w:r>
          </w:p>
        </w:tc>
        <w:tc>
          <w:tcPr>
            <w:tcW w:w="7406" w:type="dxa"/>
          </w:tcPr>
          <w:p w:rsidR="00A31EB3" w:rsidRPr="00B1180C" w:rsidRDefault="00A31EB3" w:rsidP="00A94C0F">
            <w:pPr>
              <w:rPr>
                <w:lang w:val="en-US"/>
              </w:rPr>
            </w:pPr>
            <w:r w:rsidRPr="00B1180C">
              <w:rPr>
                <w:lang w:val="en-US"/>
              </w:rPr>
              <w:t>1</w:t>
            </w:r>
            <w:r>
              <w:rPr>
                <w:lang w:val="en-US"/>
              </w:rPr>
              <w:t>72.16</w:t>
            </w:r>
            <w:r w:rsidRPr="00B1180C">
              <w:rPr>
                <w:lang w:val="en-US"/>
              </w:rPr>
              <w:t>.x.x (1</w:t>
            </w:r>
            <w:r>
              <w:rPr>
                <w:lang w:val="en-US"/>
              </w:rPr>
              <w:t>7</w:t>
            </w:r>
            <w:r w:rsidRPr="00B1180C">
              <w:rPr>
                <w:lang w:val="en-US"/>
              </w:rPr>
              <w:t>2.16.24.35 for key number 2435)</w:t>
            </w:r>
          </w:p>
        </w:tc>
      </w:tr>
      <w:tr w:rsidR="00A31EB3" w:rsidRPr="000F200F" w:rsidTr="00A94C0F">
        <w:tc>
          <w:tcPr>
            <w:tcW w:w="2088" w:type="dxa"/>
          </w:tcPr>
          <w:p w:rsidR="00A31EB3" w:rsidRPr="00B1180C" w:rsidRDefault="00A31EB3" w:rsidP="00A94C0F">
            <w:pPr>
              <w:rPr>
                <w:lang w:val="en-US"/>
              </w:rPr>
            </w:pPr>
            <w:r w:rsidRPr="00B1180C">
              <w:rPr>
                <w:lang w:val="en-US"/>
              </w:rPr>
              <w:t xml:space="preserve">PC </w:t>
            </w:r>
            <w:r>
              <w:rPr>
                <w:lang w:val="en-US"/>
              </w:rPr>
              <w:t>I/O next ring</w:t>
            </w:r>
          </w:p>
        </w:tc>
        <w:tc>
          <w:tcPr>
            <w:tcW w:w="7406" w:type="dxa"/>
          </w:tcPr>
          <w:p w:rsidR="00A31EB3" w:rsidRPr="00B1180C" w:rsidRDefault="00A31EB3" w:rsidP="00A94C0F">
            <w:pPr>
              <w:rPr>
                <w:lang w:val="en-US"/>
              </w:rPr>
            </w:pPr>
            <w:r w:rsidRPr="00B1180C">
              <w:rPr>
                <w:lang w:val="en-US"/>
              </w:rPr>
              <w:t>172.1</w:t>
            </w:r>
            <w:r>
              <w:rPr>
                <w:lang w:val="en-US"/>
              </w:rPr>
              <w:t>7</w:t>
            </w:r>
            <w:r w:rsidRPr="00B1180C">
              <w:rPr>
                <w:lang w:val="en-US"/>
              </w:rPr>
              <w:t>.x.x (172.1</w:t>
            </w:r>
            <w:r>
              <w:rPr>
                <w:lang w:val="en-US"/>
              </w:rPr>
              <w:t>7</w:t>
            </w:r>
            <w:r w:rsidRPr="00B1180C">
              <w:rPr>
                <w:lang w:val="en-US"/>
              </w:rPr>
              <w:t>.24.35 for key number 2435)</w:t>
            </w:r>
          </w:p>
        </w:tc>
      </w:tr>
      <w:tr w:rsidR="00A31EB3" w:rsidRPr="00A67E0F" w:rsidTr="00A94C0F">
        <w:tc>
          <w:tcPr>
            <w:tcW w:w="2088" w:type="dxa"/>
          </w:tcPr>
          <w:p w:rsidR="00A31EB3" w:rsidRPr="00B1180C" w:rsidRDefault="00A31EB3" w:rsidP="00A94C0F">
            <w:pPr>
              <w:rPr>
                <w:lang w:val="en-US"/>
              </w:rPr>
            </w:pPr>
            <w:r w:rsidRPr="00B1180C">
              <w:rPr>
                <w:lang w:val="en-US"/>
              </w:rPr>
              <w:t>Duty Alarm Panel</w:t>
            </w:r>
            <w:r>
              <w:rPr>
                <w:lang w:val="en-US"/>
              </w:rPr>
              <w:fldChar w:fldCharType="begin"/>
            </w:r>
            <w:r>
              <w:rPr>
                <w:lang w:val="en-US"/>
              </w:rPr>
              <w:instrText xml:space="preserve"> XE "</w:instrText>
            </w:r>
            <w:r w:rsidRPr="00CA46A0">
              <w:rPr>
                <w:lang w:val="en-US"/>
              </w:rPr>
              <w:instrText>DAP"</w:instrText>
            </w:r>
            <w:r>
              <w:rPr>
                <w:lang w:val="en-US"/>
              </w:rPr>
              <w:instrText xml:space="preserve"> </w:instrText>
            </w:r>
            <w:r>
              <w:rPr>
                <w:lang w:val="en-US"/>
              </w:rPr>
              <w:fldChar w:fldCharType="end"/>
            </w:r>
            <w:r w:rsidRPr="00B1180C">
              <w:rPr>
                <w:lang w:val="en-US"/>
              </w:rPr>
              <w:t>s</w:t>
            </w:r>
          </w:p>
          <w:p w:rsidR="00A31EB3" w:rsidRPr="00B1180C" w:rsidRDefault="00A31EB3" w:rsidP="00A94C0F">
            <w:pPr>
              <w:rPr>
                <w:lang w:val="en-US"/>
              </w:rPr>
            </w:pPr>
            <w:r w:rsidRPr="00B1180C">
              <w:rPr>
                <w:lang w:val="en-US"/>
              </w:rPr>
              <w:t>(DAP)</w:t>
            </w:r>
          </w:p>
        </w:tc>
        <w:tc>
          <w:tcPr>
            <w:tcW w:w="7406" w:type="dxa"/>
          </w:tcPr>
          <w:p w:rsidR="00A31EB3" w:rsidRPr="00B1180C" w:rsidRDefault="00A31EB3" w:rsidP="00A94C0F">
            <w:pPr>
              <w:rPr>
                <w:lang w:val="en-US"/>
              </w:rPr>
            </w:pPr>
            <w:r w:rsidRPr="00B1180C">
              <w:rPr>
                <w:lang w:val="en-US"/>
              </w:rPr>
              <w:t>Using range x.x.1.8y</w:t>
            </w:r>
          </w:p>
          <w:p w:rsidR="00A31EB3" w:rsidRPr="00B1180C" w:rsidRDefault="00A31EB3" w:rsidP="00A94C0F">
            <w:pPr>
              <w:rPr>
                <w:lang w:val="en-US"/>
              </w:rPr>
            </w:pPr>
            <w:r>
              <w:rPr>
                <w:lang w:val="en-US"/>
              </w:rPr>
              <w:t>Depending on the network connected</w:t>
            </w:r>
            <w:r w:rsidRPr="00B1180C">
              <w:rPr>
                <w:lang w:val="en-US"/>
              </w:rPr>
              <w:t>, this will result in:</w:t>
            </w:r>
          </w:p>
          <w:p w:rsidR="00A31EB3" w:rsidRPr="00D764FF" w:rsidRDefault="00A31EB3" w:rsidP="00A94C0F">
            <w:r w:rsidRPr="00D764FF">
              <w:t xml:space="preserve">DAP 1: 172.16.1.81        </w:t>
            </w:r>
            <w:r w:rsidRPr="00D764FF">
              <w:br/>
              <w:t xml:space="preserve">DAP 2: 172.16.1.82        </w:t>
            </w:r>
            <w:r w:rsidRPr="00D764FF">
              <w:br/>
              <w:t xml:space="preserve">DAP 3: 172.16.1.83        </w:t>
            </w:r>
          </w:p>
        </w:tc>
      </w:tr>
      <w:tr w:rsidR="00A31EB3" w:rsidRPr="000F200F" w:rsidTr="00A94C0F">
        <w:tc>
          <w:tcPr>
            <w:tcW w:w="2088" w:type="dxa"/>
          </w:tcPr>
          <w:p w:rsidR="00A31EB3" w:rsidRPr="00B1180C" w:rsidRDefault="00A31EB3" w:rsidP="00A94C0F">
            <w:pPr>
              <w:rPr>
                <w:lang w:val="en-US"/>
              </w:rPr>
            </w:pPr>
            <w:r w:rsidRPr="00B1180C">
              <w:rPr>
                <w:lang w:val="en-US"/>
              </w:rPr>
              <w:t>Serial</w:t>
            </w:r>
            <w:r>
              <w:rPr>
                <w:lang w:val="en-US"/>
              </w:rPr>
              <w:fldChar w:fldCharType="begin"/>
            </w:r>
            <w:r>
              <w:rPr>
                <w:lang w:val="en-US"/>
              </w:rPr>
              <w:instrText xml:space="preserve"> XE "</w:instrText>
            </w:r>
            <w:r>
              <w:instrText>Serial"</w:instrText>
            </w:r>
            <w:r>
              <w:rPr>
                <w:lang w:val="en-US"/>
              </w:rPr>
              <w:instrText xml:space="preserve"> </w:instrText>
            </w:r>
            <w:r>
              <w:rPr>
                <w:lang w:val="en-US"/>
              </w:rPr>
              <w:fldChar w:fldCharType="end"/>
            </w:r>
            <w:r w:rsidRPr="00B1180C">
              <w:rPr>
                <w:lang w:val="en-US"/>
              </w:rPr>
              <w:t xml:space="preserve"> LAN</w:t>
            </w:r>
            <w:r>
              <w:rPr>
                <w:lang w:val="en-US"/>
              </w:rPr>
              <w:fldChar w:fldCharType="begin"/>
            </w:r>
            <w:r>
              <w:rPr>
                <w:lang w:val="en-US"/>
              </w:rPr>
              <w:instrText xml:space="preserve"> XE "</w:instrText>
            </w:r>
            <w:r>
              <w:instrText>LAN"</w:instrText>
            </w:r>
            <w:r>
              <w:rPr>
                <w:lang w:val="en-US"/>
              </w:rPr>
              <w:instrText xml:space="preserve"> </w:instrText>
            </w:r>
            <w:r>
              <w:rPr>
                <w:lang w:val="en-US"/>
              </w:rPr>
              <w:fldChar w:fldCharType="end"/>
            </w:r>
            <w:r w:rsidRPr="00B1180C">
              <w:rPr>
                <w:lang w:val="en-US"/>
              </w:rPr>
              <w:t xml:space="preserve"> servers</w:t>
            </w:r>
          </w:p>
        </w:tc>
        <w:tc>
          <w:tcPr>
            <w:tcW w:w="7406" w:type="dxa"/>
          </w:tcPr>
          <w:p w:rsidR="00A31EB3" w:rsidRPr="00B1180C" w:rsidRDefault="00A31EB3" w:rsidP="00A94C0F">
            <w:pPr>
              <w:rPr>
                <w:lang w:val="en-US"/>
              </w:rPr>
            </w:pPr>
            <w:r w:rsidRPr="00B1180C">
              <w:rPr>
                <w:lang w:val="en-US"/>
              </w:rPr>
              <w:t>Using range 1</w:t>
            </w:r>
            <w:r>
              <w:rPr>
                <w:lang w:val="en-US"/>
              </w:rPr>
              <w:t>72.16</w:t>
            </w:r>
            <w:r w:rsidRPr="00B1180C">
              <w:rPr>
                <w:lang w:val="en-US"/>
              </w:rPr>
              <w:t>.1.4x (attached to I/O subnet</w:t>
            </w:r>
            <w:r>
              <w:rPr>
                <w:lang w:val="en-US"/>
              </w:rPr>
              <w:t xml:space="preserve"> 172.16</w:t>
            </w:r>
            <w:r w:rsidRPr="00B1180C">
              <w:rPr>
                <w:lang w:val="en-US"/>
              </w:rPr>
              <w:t>)</w:t>
            </w:r>
            <w:r w:rsidRPr="00B1180C">
              <w:rPr>
                <w:lang w:val="en-US"/>
              </w:rPr>
              <w:br/>
              <w:t>INT 1: 1</w:t>
            </w:r>
            <w:r>
              <w:rPr>
                <w:lang w:val="en-US"/>
              </w:rPr>
              <w:t>7</w:t>
            </w:r>
            <w:r w:rsidRPr="00B1180C">
              <w:rPr>
                <w:lang w:val="en-US"/>
              </w:rPr>
              <w:t>2.16.1.41</w:t>
            </w:r>
            <w:r w:rsidRPr="00B1180C">
              <w:rPr>
                <w:lang w:val="en-US"/>
              </w:rPr>
              <w:br/>
              <w:t>INT 2: 1</w:t>
            </w:r>
            <w:r>
              <w:rPr>
                <w:lang w:val="en-US"/>
              </w:rPr>
              <w:t>7</w:t>
            </w:r>
            <w:r w:rsidRPr="00B1180C">
              <w:rPr>
                <w:lang w:val="en-US"/>
              </w:rPr>
              <w:t>2.16.1.42</w:t>
            </w:r>
            <w:r w:rsidRPr="00B1180C">
              <w:rPr>
                <w:lang w:val="en-US"/>
              </w:rPr>
              <w:br/>
              <w:t>INT 3: 1</w:t>
            </w:r>
            <w:r>
              <w:rPr>
                <w:lang w:val="en-US"/>
              </w:rPr>
              <w:t>7</w:t>
            </w:r>
            <w:r w:rsidRPr="00B1180C">
              <w:rPr>
                <w:lang w:val="en-US"/>
              </w:rPr>
              <w:t>2.16.1.43</w:t>
            </w:r>
          </w:p>
        </w:tc>
      </w:tr>
      <w:tr w:rsidR="00A31EB3" w:rsidRPr="000F200F" w:rsidTr="00A94C0F">
        <w:tc>
          <w:tcPr>
            <w:tcW w:w="2088" w:type="dxa"/>
          </w:tcPr>
          <w:p w:rsidR="00A31EB3" w:rsidRPr="00B1180C" w:rsidRDefault="00A31EB3" w:rsidP="00A94C0F">
            <w:pPr>
              <w:rPr>
                <w:lang w:val="en-US"/>
              </w:rPr>
            </w:pPr>
            <w:r w:rsidRPr="00B1180C">
              <w:rPr>
                <w:lang w:val="en-US"/>
              </w:rPr>
              <w:t>Wago</w:t>
            </w:r>
            <w:r>
              <w:rPr>
                <w:lang w:val="en-US"/>
              </w:rPr>
              <w:fldChar w:fldCharType="begin"/>
            </w:r>
            <w:r>
              <w:rPr>
                <w:lang w:val="en-US"/>
              </w:rPr>
              <w:instrText xml:space="preserve"> XE "</w:instrText>
            </w:r>
            <w:r>
              <w:instrText>Wago"</w:instrText>
            </w:r>
            <w:r>
              <w:rPr>
                <w:lang w:val="en-US"/>
              </w:rPr>
              <w:instrText xml:space="preserve"> </w:instrText>
            </w:r>
            <w:r>
              <w:rPr>
                <w:lang w:val="en-US"/>
              </w:rPr>
              <w:fldChar w:fldCharType="end"/>
            </w:r>
          </w:p>
        </w:tc>
        <w:tc>
          <w:tcPr>
            <w:tcW w:w="7406" w:type="dxa"/>
          </w:tcPr>
          <w:p w:rsidR="00A31EB3" w:rsidRPr="00B1180C" w:rsidRDefault="00A31EB3" w:rsidP="00A94C0F">
            <w:pPr>
              <w:rPr>
                <w:lang w:val="en-US"/>
              </w:rPr>
            </w:pPr>
            <w:r w:rsidRPr="00B1180C">
              <w:rPr>
                <w:lang w:val="en-US"/>
              </w:rPr>
              <w:t>Using range 1</w:t>
            </w:r>
            <w:r>
              <w:rPr>
                <w:lang w:val="en-US"/>
              </w:rPr>
              <w:t>7</w:t>
            </w:r>
            <w:r w:rsidRPr="00B1180C">
              <w:rPr>
                <w:lang w:val="en-US"/>
              </w:rPr>
              <w:t>2.16.1.9x (attached to I/O subnet</w:t>
            </w:r>
            <w:r>
              <w:rPr>
                <w:lang w:val="en-US"/>
              </w:rPr>
              <w:t xml:space="preserve"> 172.16</w:t>
            </w:r>
            <w:r w:rsidRPr="00B1180C">
              <w:rPr>
                <w:lang w:val="en-US"/>
              </w:rPr>
              <w:t>)</w:t>
            </w:r>
            <w:r w:rsidRPr="00B1180C">
              <w:rPr>
                <w:lang w:val="en-US"/>
              </w:rPr>
              <w:br/>
              <w:t>Wago</w:t>
            </w:r>
            <w:r>
              <w:rPr>
                <w:lang w:val="en-US"/>
              </w:rPr>
              <w:fldChar w:fldCharType="begin"/>
            </w:r>
            <w:r>
              <w:rPr>
                <w:lang w:val="en-US"/>
              </w:rPr>
              <w:instrText xml:space="preserve"> XE "</w:instrText>
            </w:r>
            <w:r w:rsidRPr="00CA46A0">
              <w:rPr>
                <w:lang w:val="en-US"/>
              </w:rPr>
              <w:instrText>Wago"</w:instrText>
            </w:r>
            <w:r>
              <w:rPr>
                <w:lang w:val="en-US"/>
              </w:rPr>
              <w:instrText xml:space="preserve"> </w:instrText>
            </w:r>
            <w:r>
              <w:rPr>
                <w:lang w:val="en-US"/>
              </w:rPr>
              <w:fldChar w:fldCharType="end"/>
            </w:r>
            <w:r w:rsidRPr="00B1180C">
              <w:rPr>
                <w:lang w:val="en-US"/>
              </w:rPr>
              <w:t xml:space="preserve"> substation 1: 1</w:t>
            </w:r>
            <w:r>
              <w:rPr>
                <w:lang w:val="en-US"/>
              </w:rPr>
              <w:t>7</w:t>
            </w:r>
            <w:r w:rsidRPr="00B1180C">
              <w:rPr>
                <w:lang w:val="en-US"/>
              </w:rPr>
              <w:t>2.16.1.91</w:t>
            </w:r>
            <w:r w:rsidRPr="00B1180C">
              <w:rPr>
                <w:lang w:val="en-US"/>
              </w:rPr>
              <w:br/>
              <w:t>Wago substation 2: 1</w:t>
            </w:r>
            <w:r>
              <w:rPr>
                <w:lang w:val="en-US"/>
              </w:rPr>
              <w:t>7</w:t>
            </w:r>
            <w:r w:rsidRPr="00B1180C">
              <w:rPr>
                <w:lang w:val="en-US"/>
              </w:rPr>
              <w:t>2.16.1.92</w:t>
            </w:r>
            <w:r w:rsidRPr="00B1180C">
              <w:rPr>
                <w:lang w:val="en-US"/>
              </w:rPr>
              <w:br/>
              <w:t>Wago substation 3: 1</w:t>
            </w:r>
            <w:r>
              <w:rPr>
                <w:lang w:val="en-US"/>
              </w:rPr>
              <w:t>7</w:t>
            </w:r>
            <w:r w:rsidRPr="00B1180C">
              <w:rPr>
                <w:lang w:val="en-US"/>
              </w:rPr>
              <w:t>2.16.1.93</w:t>
            </w:r>
          </w:p>
        </w:tc>
      </w:tr>
      <w:tr w:rsidR="00A31EB3" w:rsidRPr="000F200F" w:rsidTr="00A94C0F">
        <w:tc>
          <w:tcPr>
            <w:tcW w:w="2088" w:type="dxa"/>
          </w:tcPr>
          <w:p w:rsidR="00A31EB3" w:rsidRPr="00B1180C" w:rsidRDefault="00A31EB3" w:rsidP="00A94C0F">
            <w:pPr>
              <w:rPr>
                <w:lang w:val="en-US"/>
              </w:rPr>
            </w:pPr>
            <w:r w:rsidRPr="00B1180C">
              <w:rPr>
                <w:lang w:val="en-US"/>
              </w:rPr>
              <w:t>CAN-Interface</w:t>
            </w:r>
          </w:p>
        </w:tc>
        <w:tc>
          <w:tcPr>
            <w:tcW w:w="7406" w:type="dxa"/>
          </w:tcPr>
          <w:p w:rsidR="00A31EB3" w:rsidRPr="00B1180C" w:rsidRDefault="00A31EB3" w:rsidP="00A94C0F">
            <w:pPr>
              <w:rPr>
                <w:lang w:val="en-US"/>
              </w:rPr>
            </w:pPr>
            <w:r w:rsidRPr="00B1180C">
              <w:rPr>
                <w:lang w:val="en-US"/>
              </w:rPr>
              <w:t>Using range 1</w:t>
            </w:r>
            <w:r>
              <w:rPr>
                <w:lang w:val="en-US"/>
              </w:rPr>
              <w:t>7</w:t>
            </w:r>
            <w:r w:rsidRPr="00B1180C">
              <w:rPr>
                <w:lang w:val="en-US"/>
              </w:rPr>
              <w:t>2.16.1.3x (attached to I/O subnet</w:t>
            </w:r>
            <w:r>
              <w:rPr>
                <w:lang w:val="en-US"/>
              </w:rPr>
              <w:t xml:space="preserve"> 172.16</w:t>
            </w:r>
            <w:r w:rsidRPr="00B1180C">
              <w:rPr>
                <w:lang w:val="en-US"/>
              </w:rPr>
              <w:t>)</w:t>
            </w:r>
            <w:r w:rsidRPr="00B1180C">
              <w:rPr>
                <w:lang w:val="en-US"/>
              </w:rPr>
              <w:br/>
              <w:t>CAN interface 1: 1</w:t>
            </w:r>
            <w:r>
              <w:rPr>
                <w:lang w:val="en-US"/>
              </w:rPr>
              <w:t>7</w:t>
            </w:r>
            <w:r w:rsidRPr="00B1180C">
              <w:rPr>
                <w:lang w:val="en-US"/>
              </w:rPr>
              <w:t>2.16.1.31</w:t>
            </w:r>
            <w:r w:rsidRPr="00B1180C">
              <w:rPr>
                <w:lang w:val="en-US"/>
              </w:rPr>
              <w:br/>
              <w:t>CAN interface 2: 1</w:t>
            </w:r>
            <w:r>
              <w:rPr>
                <w:lang w:val="en-US"/>
              </w:rPr>
              <w:t>7</w:t>
            </w:r>
            <w:r w:rsidRPr="00B1180C">
              <w:rPr>
                <w:lang w:val="en-US"/>
              </w:rPr>
              <w:t>2.16.1.32</w:t>
            </w:r>
            <w:r w:rsidRPr="00B1180C">
              <w:rPr>
                <w:lang w:val="en-US"/>
              </w:rPr>
              <w:br/>
              <w:t>CAN interface 3: 1</w:t>
            </w:r>
            <w:r>
              <w:rPr>
                <w:lang w:val="en-US"/>
              </w:rPr>
              <w:t>7</w:t>
            </w:r>
            <w:r w:rsidRPr="00B1180C">
              <w:rPr>
                <w:lang w:val="en-US"/>
              </w:rPr>
              <w:t>2.16.1.33</w:t>
            </w:r>
          </w:p>
        </w:tc>
      </w:tr>
      <w:tr w:rsidR="00A31EB3" w:rsidRPr="000F200F" w:rsidTr="00A94C0F">
        <w:tc>
          <w:tcPr>
            <w:tcW w:w="2088" w:type="dxa"/>
          </w:tcPr>
          <w:p w:rsidR="00A31EB3" w:rsidRPr="00B1180C" w:rsidRDefault="00A31EB3" w:rsidP="00A94C0F">
            <w:pPr>
              <w:rPr>
                <w:lang w:val="en-US"/>
              </w:rPr>
            </w:pPr>
            <w:r w:rsidRPr="00B1180C">
              <w:rPr>
                <w:lang w:val="en-US"/>
              </w:rPr>
              <w:t>Axis</w:t>
            </w:r>
          </w:p>
        </w:tc>
        <w:tc>
          <w:tcPr>
            <w:tcW w:w="7406" w:type="dxa"/>
          </w:tcPr>
          <w:p w:rsidR="00A31EB3" w:rsidRPr="00B1180C" w:rsidRDefault="00A31EB3" w:rsidP="00A94C0F">
            <w:pPr>
              <w:rPr>
                <w:lang w:val="en-US"/>
              </w:rPr>
            </w:pPr>
            <w:r w:rsidRPr="00B1180C">
              <w:rPr>
                <w:lang w:val="en-US"/>
              </w:rPr>
              <w:t>Using range 1</w:t>
            </w:r>
            <w:r>
              <w:rPr>
                <w:lang w:val="en-US"/>
              </w:rPr>
              <w:t>72</w:t>
            </w:r>
            <w:r w:rsidRPr="00B1180C">
              <w:rPr>
                <w:lang w:val="en-US"/>
              </w:rPr>
              <w:t>.16.1.24x (attached to I/O subnet</w:t>
            </w:r>
            <w:r>
              <w:rPr>
                <w:lang w:val="en-US"/>
              </w:rPr>
              <w:t xml:space="preserve"> 172.16</w:t>
            </w:r>
            <w:r w:rsidRPr="00B1180C">
              <w:rPr>
                <w:lang w:val="en-US"/>
              </w:rPr>
              <w:t>)</w:t>
            </w:r>
            <w:r w:rsidRPr="00B1180C">
              <w:rPr>
                <w:lang w:val="en-US"/>
              </w:rPr>
              <w:br/>
              <w:t>Axis cam server 1: 1</w:t>
            </w:r>
            <w:r>
              <w:rPr>
                <w:lang w:val="en-US"/>
              </w:rPr>
              <w:t>7</w:t>
            </w:r>
            <w:r w:rsidRPr="00B1180C">
              <w:rPr>
                <w:lang w:val="en-US"/>
              </w:rPr>
              <w:t>2.16.1.241</w:t>
            </w:r>
            <w:r w:rsidRPr="00B1180C">
              <w:rPr>
                <w:lang w:val="en-US"/>
              </w:rPr>
              <w:br/>
              <w:t>Axis cam server 2: 1</w:t>
            </w:r>
            <w:r>
              <w:rPr>
                <w:lang w:val="en-US"/>
              </w:rPr>
              <w:t>7</w:t>
            </w:r>
            <w:r w:rsidRPr="00B1180C">
              <w:rPr>
                <w:lang w:val="en-US"/>
              </w:rPr>
              <w:t>2.16.1.242</w:t>
            </w:r>
            <w:r w:rsidRPr="00B1180C">
              <w:rPr>
                <w:lang w:val="en-US"/>
              </w:rPr>
              <w:br/>
              <w:t>Axis cam s</w:t>
            </w:r>
            <w:r>
              <w:rPr>
                <w:lang w:val="en-US"/>
              </w:rPr>
              <w:t>erver 3: 172</w:t>
            </w:r>
            <w:r w:rsidRPr="00B1180C">
              <w:rPr>
                <w:lang w:val="en-US"/>
              </w:rPr>
              <w:t>.16.1.243</w:t>
            </w:r>
          </w:p>
        </w:tc>
      </w:tr>
    </w:tbl>
    <w:p w:rsidR="00DA5601" w:rsidRPr="00A31EB3" w:rsidRDefault="00DA5601" w:rsidP="000F200F">
      <w:pPr>
        <w:pStyle w:val="Text"/>
        <w:rPr>
          <w:lang w:eastAsia="nl-NL"/>
        </w:rPr>
      </w:pPr>
    </w:p>
    <w:p w:rsidR="00DA5601" w:rsidRDefault="00DA5601" w:rsidP="000F200F">
      <w:pPr>
        <w:rPr>
          <w:lang w:val="en-US"/>
        </w:rPr>
      </w:pPr>
    </w:p>
    <w:p w:rsidR="00EE1F32" w:rsidRDefault="00EE1F32" w:rsidP="00EE1F32">
      <w:pPr>
        <w:pStyle w:val="Heading2"/>
        <w:rPr>
          <w:lang w:val="en-US"/>
        </w:rPr>
      </w:pPr>
      <w:bookmarkStart w:id="748" w:name="_Toc402443077"/>
      <w:bookmarkStart w:id="749" w:name="_Toc404942493"/>
      <w:r>
        <w:rPr>
          <w:lang w:val="en-US"/>
        </w:rPr>
        <w:t>Wago</w:t>
      </w:r>
      <w:bookmarkEnd w:id="748"/>
      <w:bookmarkEnd w:id="749"/>
      <w:r>
        <w:rPr>
          <w:lang w:val="en-US"/>
        </w:rPr>
        <w:fldChar w:fldCharType="begin"/>
      </w:r>
      <w:r>
        <w:rPr>
          <w:lang w:val="en-US"/>
        </w:rPr>
        <w:instrText xml:space="preserve"> XE "</w:instrText>
      </w:r>
      <w:r>
        <w:instrText>Wago"</w:instrText>
      </w:r>
      <w:r>
        <w:rPr>
          <w:lang w:val="en-US"/>
        </w:rPr>
        <w:instrText xml:space="preserve"> </w:instrText>
      </w:r>
      <w:r>
        <w:rPr>
          <w:lang w:val="en-US"/>
        </w:rPr>
        <w:fldChar w:fldCharType="end"/>
      </w:r>
    </w:p>
    <w:p w:rsidR="00EE1F32" w:rsidRPr="006C38E8" w:rsidRDefault="00EE1F32" w:rsidP="00EE1F32">
      <w:pPr>
        <w:pStyle w:val="Heading3"/>
        <w:rPr>
          <w:lang w:val="en-US"/>
        </w:rPr>
      </w:pPr>
      <w:bookmarkStart w:id="750" w:name="_Toc402443078"/>
      <w:bookmarkStart w:id="751" w:name="_Toc404942494"/>
      <w:r>
        <w:rPr>
          <w:lang w:val="en-US"/>
        </w:rPr>
        <w:t>General</w:t>
      </w:r>
      <w:bookmarkEnd w:id="750"/>
      <w:bookmarkEnd w:id="751"/>
    </w:p>
    <w:p w:rsidR="00EE1F32" w:rsidRDefault="00EE1F32" w:rsidP="00EE1F32">
      <w:pPr>
        <w:rPr>
          <w:lang w:val="en-US"/>
        </w:rPr>
      </w:pPr>
      <w:r>
        <w:rPr>
          <w:lang w:val="en-US"/>
        </w:rPr>
        <w:t>Under “Tools &gt; Configuration &gt; Wago</w:t>
      </w:r>
      <w:r>
        <w:rPr>
          <w:lang w:val="en-US"/>
        </w:rPr>
        <w:fldChar w:fldCharType="begin"/>
      </w:r>
      <w:r>
        <w:rPr>
          <w:lang w:val="en-US"/>
        </w:rPr>
        <w:instrText xml:space="preserve"> XE "</w:instrText>
      </w:r>
      <w:r w:rsidRPr="00CA46A0">
        <w:rPr>
          <w:lang w:val="en-US"/>
        </w:rPr>
        <w:instrText>Wago"</w:instrText>
      </w:r>
      <w:r>
        <w:rPr>
          <w:lang w:val="en-US"/>
        </w:rPr>
        <w:instrText xml:space="preserve"> </w:instrText>
      </w:r>
      <w:r>
        <w:rPr>
          <w:lang w:val="en-US"/>
        </w:rPr>
        <w:fldChar w:fldCharType="end"/>
      </w:r>
      <w:r>
        <w:rPr>
          <w:lang w:val="en-US"/>
        </w:rPr>
        <w:t xml:space="preserve">” (see </w:t>
      </w:r>
      <w:r>
        <w:rPr>
          <w:lang w:val="en-US"/>
        </w:rPr>
        <w:fldChar w:fldCharType="begin"/>
      </w:r>
      <w:r>
        <w:rPr>
          <w:lang w:val="en-US"/>
        </w:rPr>
        <w:instrText xml:space="preserve"> REF _Ref330980709 \h </w:instrText>
      </w:r>
      <w:r>
        <w:rPr>
          <w:lang w:val="en-US"/>
        </w:rPr>
      </w:r>
      <w:r>
        <w:rPr>
          <w:lang w:val="en-US"/>
        </w:rPr>
        <w:fldChar w:fldCharType="separate"/>
      </w:r>
      <w:r w:rsidR="00B2370E">
        <w:t xml:space="preserve">Figure </w:t>
      </w:r>
      <w:r w:rsidR="00B2370E">
        <w:rPr>
          <w:noProof/>
        </w:rPr>
        <w:t>5</w:t>
      </w:r>
      <w:r w:rsidR="00B2370E">
        <w:noBreakHyphen/>
      </w:r>
      <w:r w:rsidR="00B2370E">
        <w:rPr>
          <w:noProof/>
        </w:rPr>
        <w:t>54</w:t>
      </w:r>
      <w:r>
        <w:rPr>
          <w:lang w:val="en-US"/>
        </w:rPr>
        <w:fldChar w:fldCharType="end"/>
      </w:r>
      <w:r>
        <w:rPr>
          <w:lang w:val="en-US"/>
        </w:rPr>
        <w:t xml:space="preserve">) all detected and connected Wago devices become visible including the server to which they are connected to. </w:t>
      </w:r>
      <w:r>
        <w:rPr>
          <w:lang w:val="en-US"/>
        </w:rPr>
        <w:br/>
        <w:t>You can check the MAC-address and see if the Wago is connected or not.</w:t>
      </w:r>
    </w:p>
    <w:p w:rsidR="00EE1F32" w:rsidRDefault="00EE1F32" w:rsidP="00EE1F32">
      <w:pPr>
        <w:rPr>
          <w:lang w:val="en-US"/>
        </w:rPr>
      </w:pPr>
    </w:p>
    <w:p w:rsidR="00EE1F32" w:rsidRDefault="00EE1F32" w:rsidP="00EE1F32">
      <w:pPr>
        <w:rPr>
          <w:lang w:val="en-US"/>
        </w:rPr>
      </w:pPr>
      <w:r>
        <w:rPr>
          <w:lang w:val="en-US"/>
        </w:rPr>
        <w:t>In general, by means of the sensor list changes are made. But for minor changes or to improve the control of the device, please refer to this menu.</w:t>
      </w:r>
    </w:p>
    <w:p w:rsidR="00EE1F32" w:rsidRDefault="00EE1F32" w:rsidP="00EE1F32">
      <w:pPr>
        <w:rPr>
          <w:lang w:val="en-US"/>
        </w:rPr>
      </w:pPr>
    </w:p>
    <w:p w:rsidR="00EE1F32" w:rsidRDefault="00EE1F32" w:rsidP="00EE1F32">
      <w:pPr>
        <w:rPr>
          <w:lang w:val="en-US"/>
        </w:rPr>
      </w:pPr>
      <w:r>
        <w:rPr>
          <w:noProof/>
          <w:lang w:val="nl-NL" w:eastAsia="nl-NL"/>
        </w:rPr>
        <w:drawing>
          <wp:inline distT="0" distB="0" distL="0" distR="0" wp14:anchorId="28D83C66" wp14:editId="0A91D20D">
            <wp:extent cx="5762675" cy="4562475"/>
            <wp:effectExtent l="0" t="0" r="9525" b="0"/>
            <wp:docPr id="77" name="Afbeelding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6"/>
                    <a:stretch>
                      <a:fillRect/>
                    </a:stretch>
                  </pic:blipFill>
                  <pic:spPr>
                    <a:xfrm>
                      <a:off x="0" y="0"/>
                      <a:ext cx="5767058" cy="4565945"/>
                    </a:xfrm>
                    <a:prstGeom prst="rect">
                      <a:avLst/>
                    </a:prstGeom>
                  </pic:spPr>
                </pic:pic>
              </a:graphicData>
            </a:graphic>
          </wp:inline>
        </w:drawing>
      </w:r>
    </w:p>
    <w:p w:rsidR="00EE1F32" w:rsidRDefault="00EE1F32" w:rsidP="00EE1F32">
      <w:pPr>
        <w:pStyle w:val="Onderschrift"/>
      </w:pPr>
      <w:bookmarkStart w:id="752" w:name="_Ref330980709"/>
      <w:bookmarkStart w:id="753" w:name="_Toc402443264"/>
      <w:bookmarkStart w:id="754" w:name="_Toc404942666"/>
      <w:r>
        <w:t xml:space="preserve">Figure </w:t>
      </w:r>
      <w:r w:rsidR="00F414EE">
        <w:fldChar w:fldCharType="begin"/>
      </w:r>
      <w:r w:rsidR="00F414EE">
        <w:instrText xml:space="preserve"> STYLEREF 1 \s </w:instrText>
      </w:r>
      <w:r w:rsidR="00F414EE">
        <w:fldChar w:fldCharType="separate"/>
      </w:r>
      <w:r w:rsidR="00B2370E">
        <w:rPr>
          <w:noProof/>
        </w:rPr>
        <w:t>5</w:t>
      </w:r>
      <w:r w:rsidR="00F414EE">
        <w:fldChar w:fldCharType="end"/>
      </w:r>
      <w:r w:rsidR="00F414EE">
        <w:noBreakHyphen/>
      </w:r>
      <w:r w:rsidR="00F414EE">
        <w:fldChar w:fldCharType="begin"/>
      </w:r>
      <w:r w:rsidR="00F414EE">
        <w:instrText xml:space="preserve"> SEQ Figure \* ARABIC \s 1 </w:instrText>
      </w:r>
      <w:r w:rsidR="00F414EE">
        <w:fldChar w:fldCharType="separate"/>
      </w:r>
      <w:r w:rsidR="00B2370E">
        <w:rPr>
          <w:noProof/>
        </w:rPr>
        <w:t>54</w:t>
      </w:r>
      <w:r w:rsidR="00F414EE">
        <w:fldChar w:fldCharType="end"/>
      </w:r>
      <w:bookmarkEnd w:id="752"/>
      <w:r>
        <w:t>: Wago</w:t>
      </w:r>
      <w:r>
        <w:fldChar w:fldCharType="begin"/>
      </w:r>
      <w:r>
        <w:instrText xml:space="preserve"> XE "Wago" </w:instrText>
      </w:r>
      <w:r>
        <w:fldChar w:fldCharType="end"/>
      </w:r>
      <w:r>
        <w:t xml:space="preserve"> configuration</w:t>
      </w:r>
      <w:bookmarkEnd w:id="753"/>
      <w:bookmarkEnd w:id="754"/>
    </w:p>
    <w:tbl>
      <w:tblPr>
        <w:tblW w:w="90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26"/>
        <w:gridCol w:w="6849"/>
      </w:tblGrid>
      <w:tr w:rsidR="00EE1F32" w:rsidRPr="00B1180C" w:rsidTr="00EE1F32">
        <w:trPr>
          <w:trHeight w:val="266"/>
        </w:trPr>
        <w:tc>
          <w:tcPr>
            <w:tcW w:w="2226" w:type="dxa"/>
            <w:shd w:val="clear" w:color="auto" w:fill="0C0C0C"/>
          </w:tcPr>
          <w:p w:rsidR="00EE1F32" w:rsidRPr="00B1180C" w:rsidRDefault="00EE1F32" w:rsidP="00E73343">
            <w:pPr>
              <w:pStyle w:val="Text"/>
              <w:rPr>
                <w:b/>
                <w:lang w:val="en-US"/>
              </w:rPr>
            </w:pPr>
            <w:r w:rsidRPr="00B1180C">
              <w:rPr>
                <w:b/>
                <w:lang w:val="en-US"/>
              </w:rPr>
              <w:t>Detail</w:t>
            </w:r>
          </w:p>
        </w:tc>
        <w:tc>
          <w:tcPr>
            <w:tcW w:w="6849" w:type="dxa"/>
            <w:shd w:val="clear" w:color="auto" w:fill="0C0C0C"/>
          </w:tcPr>
          <w:p w:rsidR="00EE1F32" w:rsidRPr="00B1180C" w:rsidRDefault="00EE1F32" w:rsidP="00E73343">
            <w:pPr>
              <w:pStyle w:val="Text"/>
              <w:rPr>
                <w:b/>
                <w:lang w:val="en-US"/>
              </w:rPr>
            </w:pPr>
            <w:r w:rsidRPr="00B1180C">
              <w:rPr>
                <w:b/>
                <w:lang w:val="en-US"/>
              </w:rPr>
              <w:t>Description</w:t>
            </w:r>
          </w:p>
        </w:tc>
      </w:tr>
      <w:tr w:rsidR="00EE1F32" w:rsidRPr="000F200F" w:rsidTr="00EE1F32">
        <w:trPr>
          <w:trHeight w:val="250"/>
        </w:trPr>
        <w:tc>
          <w:tcPr>
            <w:tcW w:w="2226" w:type="dxa"/>
          </w:tcPr>
          <w:p w:rsidR="00EE1F32" w:rsidRPr="00B1180C" w:rsidRDefault="00EE1F32" w:rsidP="00E73343">
            <w:pPr>
              <w:pStyle w:val="Text"/>
              <w:rPr>
                <w:lang w:val="en-US"/>
              </w:rPr>
            </w:pPr>
            <w:r>
              <w:rPr>
                <w:lang w:val="en-US"/>
              </w:rPr>
              <w:t>Print</w:t>
            </w:r>
          </w:p>
        </w:tc>
        <w:tc>
          <w:tcPr>
            <w:tcW w:w="6849" w:type="dxa"/>
          </w:tcPr>
          <w:p w:rsidR="00EE1F32" w:rsidRPr="00B1180C" w:rsidRDefault="00EE1F32" w:rsidP="00E73343">
            <w:pPr>
              <w:pStyle w:val="Text"/>
              <w:rPr>
                <w:lang w:val="en-US"/>
              </w:rPr>
            </w:pPr>
            <w:r>
              <w:rPr>
                <w:lang w:val="en-US"/>
              </w:rPr>
              <w:t>Print the separate Wago-</w:t>
            </w:r>
            <w:r>
              <w:rPr>
                <w:lang w:val="en-US"/>
              </w:rPr>
              <w:fldChar w:fldCharType="begin"/>
            </w:r>
            <w:r>
              <w:rPr>
                <w:lang w:val="en-US"/>
              </w:rPr>
              <w:instrText xml:space="preserve"> XE "</w:instrText>
            </w:r>
            <w:r>
              <w:instrText>Wago"</w:instrText>
            </w:r>
            <w:r>
              <w:rPr>
                <w:lang w:val="en-US"/>
              </w:rPr>
              <w:instrText xml:space="preserve"> </w:instrText>
            </w:r>
            <w:r>
              <w:rPr>
                <w:lang w:val="en-US"/>
              </w:rPr>
              <w:fldChar w:fldCharType="end"/>
            </w:r>
            <w:r>
              <w:rPr>
                <w:lang w:val="en-US"/>
              </w:rPr>
              <w:t>layouts for your convenience</w:t>
            </w:r>
          </w:p>
        </w:tc>
      </w:tr>
      <w:tr w:rsidR="00EE1F32" w:rsidRPr="000F200F" w:rsidTr="00EE1F32">
        <w:trPr>
          <w:trHeight w:val="266"/>
        </w:trPr>
        <w:tc>
          <w:tcPr>
            <w:tcW w:w="2226" w:type="dxa"/>
          </w:tcPr>
          <w:p w:rsidR="00EE1F32" w:rsidRPr="00B1180C" w:rsidRDefault="00EE1F32" w:rsidP="00E73343">
            <w:pPr>
              <w:pStyle w:val="Text"/>
              <w:rPr>
                <w:lang w:val="en-US"/>
              </w:rPr>
            </w:pPr>
            <w:r>
              <w:rPr>
                <w:lang w:val="en-US"/>
              </w:rPr>
              <w:t>Full Screen</w:t>
            </w:r>
          </w:p>
        </w:tc>
        <w:tc>
          <w:tcPr>
            <w:tcW w:w="6849" w:type="dxa"/>
          </w:tcPr>
          <w:p w:rsidR="00EE1F32" w:rsidRPr="00B1180C" w:rsidRDefault="00EE1F32" w:rsidP="00E73343">
            <w:pPr>
              <w:pStyle w:val="Text"/>
              <w:rPr>
                <w:lang w:val="en-US"/>
              </w:rPr>
            </w:pPr>
            <w:r>
              <w:rPr>
                <w:lang w:val="en-US"/>
              </w:rPr>
              <w:t>Shows the Wago-</w:t>
            </w:r>
            <w:r>
              <w:rPr>
                <w:lang w:val="en-US"/>
              </w:rPr>
              <w:fldChar w:fldCharType="begin"/>
            </w:r>
            <w:r>
              <w:rPr>
                <w:lang w:val="en-US"/>
              </w:rPr>
              <w:instrText xml:space="preserve"> XE "</w:instrText>
            </w:r>
            <w:r>
              <w:instrText>Wago"</w:instrText>
            </w:r>
            <w:r>
              <w:rPr>
                <w:lang w:val="en-US"/>
              </w:rPr>
              <w:instrText xml:space="preserve"> </w:instrText>
            </w:r>
            <w:r>
              <w:rPr>
                <w:lang w:val="en-US"/>
              </w:rPr>
              <w:fldChar w:fldCharType="end"/>
            </w:r>
            <w:r>
              <w:rPr>
                <w:lang w:val="en-US"/>
              </w:rPr>
              <w:t>layout full screen</w:t>
            </w:r>
          </w:p>
        </w:tc>
      </w:tr>
      <w:tr w:rsidR="00EE1F32" w:rsidRPr="000F200F" w:rsidTr="00EE1F32">
        <w:trPr>
          <w:trHeight w:val="516"/>
        </w:trPr>
        <w:tc>
          <w:tcPr>
            <w:tcW w:w="2226" w:type="dxa"/>
          </w:tcPr>
          <w:p w:rsidR="00EE1F32" w:rsidRPr="00B1180C" w:rsidRDefault="00EE1F32" w:rsidP="00E73343">
            <w:pPr>
              <w:pStyle w:val="Text"/>
              <w:rPr>
                <w:lang w:val="en-US"/>
              </w:rPr>
            </w:pPr>
            <w:r>
              <w:rPr>
                <w:lang w:val="en-US"/>
              </w:rPr>
              <w:t>Wago</w:t>
            </w:r>
            <w:r>
              <w:rPr>
                <w:lang w:val="en-US"/>
              </w:rPr>
              <w:fldChar w:fldCharType="begin"/>
            </w:r>
            <w:r>
              <w:rPr>
                <w:lang w:val="en-US"/>
              </w:rPr>
              <w:instrText xml:space="preserve"> XE "</w:instrText>
            </w:r>
            <w:r>
              <w:instrText>Wago"</w:instrText>
            </w:r>
            <w:r>
              <w:rPr>
                <w:lang w:val="en-US"/>
              </w:rPr>
              <w:instrText xml:space="preserve"> </w:instrText>
            </w:r>
            <w:r>
              <w:rPr>
                <w:lang w:val="en-US"/>
              </w:rPr>
              <w:fldChar w:fldCharType="end"/>
            </w:r>
            <w:r>
              <w:rPr>
                <w:lang w:val="en-US"/>
              </w:rPr>
              <w:t xml:space="preserve"> Device Manager</w:t>
            </w:r>
          </w:p>
        </w:tc>
        <w:tc>
          <w:tcPr>
            <w:tcW w:w="6849" w:type="dxa"/>
          </w:tcPr>
          <w:p w:rsidR="00EE1F32" w:rsidRPr="00B1180C" w:rsidRDefault="00EE1F32" w:rsidP="00E73343">
            <w:pPr>
              <w:pStyle w:val="Text"/>
              <w:rPr>
                <w:lang w:val="en-US"/>
              </w:rPr>
            </w:pPr>
            <w:r>
              <w:rPr>
                <w:lang w:val="en-US"/>
              </w:rPr>
              <w:t>Opens a new window where you can set specific configuration settings</w:t>
            </w:r>
          </w:p>
        </w:tc>
      </w:tr>
    </w:tbl>
    <w:p w:rsidR="00EE1F32" w:rsidRDefault="00EE1F32" w:rsidP="00EE1F32">
      <w:pPr>
        <w:pStyle w:val="Onderschrift"/>
      </w:pPr>
    </w:p>
    <w:p w:rsidR="00EE1F32" w:rsidRDefault="00EE1F32" w:rsidP="00EE1F32">
      <w:pPr>
        <w:pStyle w:val="Onderschrift"/>
      </w:pPr>
    </w:p>
    <w:p w:rsidR="00EE1F32" w:rsidRDefault="00EE1F32" w:rsidP="00EE1F32">
      <w:pPr>
        <w:pStyle w:val="Onderschrift"/>
      </w:pPr>
    </w:p>
    <w:p w:rsidR="00EE1F32" w:rsidRDefault="00EE1F32" w:rsidP="00EE1F32">
      <w:pPr>
        <w:pStyle w:val="Onderschrift"/>
      </w:pPr>
    </w:p>
    <w:p w:rsidR="00EE1F32" w:rsidRPr="00CA0364" w:rsidRDefault="00EE1F32" w:rsidP="00EE1F32">
      <w:pPr>
        <w:rPr>
          <w:lang w:val="en-US"/>
        </w:rPr>
      </w:pPr>
      <w:r w:rsidRPr="00CA0364">
        <w:rPr>
          <w:lang w:val="en-US"/>
        </w:rPr>
        <w:t>When you click on a Wago</w:t>
      </w:r>
      <w:r>
        <w:rPr>
          <w:lang w:val="en-US"/>
        </w:rPr>
        <w:fldChar w:fldCharType="begin"/>
      </w:r>
      <w:r>
        <w:rPr>
          <w:lang w:val="en-US"/>
        </w:rPr>
        <w:instrText xml:space="preserve"> XE "</w:instrText>
      </w:r>
      <w:r w:rsidRPr="00CA46A0">
        <w:rPr>
          <w:lang w:val="en-US"/>
        </w:rPr>
        <w:instrText>Wago"</w:instrText>
      </w:r>
      <w:r>
        <w:rPr>
          <w:lang w:val="en-US"/>
        </w:rPr>
        <w:instrText xml:space="preserve"> </w:instrText>
      </w:r>
      <w:r>
        <w:rPr>
          <w:lang w:val="en-US"/>
        </w:rPr>
        <w:fldChar w:fldCharType="end"/>
      </w:r>
      <w:r w:rsidRPr="00CA0364">
        <w:rPr>
          <w:lang w:val="en-US"/>
        </w:rPr>
        <w:t xml:space="preserve">, it will expand and show you the separate slices with the connected fields (see </w:t>
      </w:r>
      <w:r>
        <w:fldChar w:fldCharType="begin"/>
      </w:r>
      <w:r w:rsidRPr="00CA0364">
        <w:rPr>
          <w:lang w:val="en-US"/>
        </w:rPr>
        <w:instrText xml:space="preserve"> REF _Ref330981421 \h </w:instrText>
      </w:r>
      <w:r>
        <w:fldChar w:fldCharType="separate"/>
      </w:r>
      <w:r w:rsidR="00B2370E">
        <w:t xml:space="preserve">Figure </w:t>
      </w:r>
      <w:r w:rsidR="00B2370E">
        <w:rPr>
          <w:noProof/>
        </w:rPr>
        <w:t>5</w:t>
      </w:r>
      <w:r w:rsidR="00B2370E">
        <w:noBreakHyphen/>
      </w:r>
      <w:r w:rsidR="00B2370E">
        <w:rPr>
          <w:noProof/>
        </w:rPr>
        <w:t>55</w:t>
      </w:r>
      <w:r>
        <w:fldChar w:fldCharType="end"/>
      </w:r>
      <w:r w:rsidRPr="00CA0364">
        <w:rPr>
          <w:lang w:val="en-US"/>
        </w:rPr>
        <w:t>). Here you can fine-tune the selection, troubleshoot problems and calibrate sensors.</w:t>
      </w:r>
    </w:p>
    <w:p w:rsidR="00EE1F32" w:rsidRPr="00CA0364" w:rsidRDefault="00EE1F32" w:rsidP="00EE1F32">
      <w:pPr>
        <w:rPr>
          <w:lang w:val="en-US"/>
        </w:rPr>
      </w:pPr>
    </w:p>
    <w:p w:rsidR="00EE1F32" w:rsidRDefault="00EE1F32" w:rsidP="00EE1F32">
      <w:r>
        <w:rPr>
          <w:noProof/>
          <w:lang w:val="nl-NL" w:eastAsia="nl-NL"/>
        </w:rPr>
        <w:drawing>
          <wp:inline distT="0" distB="0" distL="0" distR="0" wp14:anchorId="1733EAA8" wp14:editId="3DBDEFC5">
            <wp:extent cx="5633510" cy="4438650"/>
            <wp:effectExtent l="0" t="0" r="5715" b="0"/>
            <wp:docPr id="78" name="Afbeelding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7"/>
                    <a:stretch>
                      <a:fillRect/>
                    </a:stretch>
                  </pic:blipFill>
                  <pic:spPr>
                    <a:xfrm>
                      <a:off x="0" y="0"/>
                      <a:ext cx="5637577" cy="4441855"/>
                    </a:xfrm>
                    <a:prstGeom prst="rect">
                      <a:avLst/>
                    </a:prstGeom>
                  </pic:spPr>
                </pic:pic>
              </a:graphicData>
            </a:graphic>
          </wp:inline>
        </w:drawing>
      </w:r>
    </w:p>
    <w:p w:rsidR="00EE1F32" w:rsidRDefault="00EE1F32" w:rsidP="00EE1F32">
      <w:pPr>
        <w:pStyle w:val="Onderschrift"/>
      </w:pPr>
      <w:bookmarkStart w:id="755" w:name="_Ref330981421"/>
      <w:bookmarkStart w:id="756" w:name="_Toc402443265"/>
      <w:bookmarkStart w:id="757" w:name="_Toc404942667"/>
      <w:r>
        <w:t xml:space="preserve">Figure </w:t>
      </w:r>
      <w:r w:rsidR="00F414EE">
        <w:fldChar w:fldCharType="begin"/>
      </w:r>
      <w:r w:rsidR="00F414EE">
        <w:instrText xml:space="preserve"> STYLEREF 1 \s </w:instrText>
      </w:r>
      <w:r w:rsidR="00F414EE">
        <w:fldChar w:fldCharType="separate"/>
      </w:r>
      <w:r w:rsidR="00B2370E">
        <w:rPr>
          <w:noProof/>
        </w:rPr>
        <w:t>5</w:t>
      </w:r>
      <w:r w:rsidR="00F414EE">
        <w:fldChar w:fldCharType="end"/>
      </w:r>
      <w:r w:rsidR="00F414EE">
        <w:noBreakHyphen/>
      </w:r>
      <w:r w:rsidR="00F414EE">
        <w:fldChar w:fldCharType="begin"/>
      </w:r>
      <w:r w:rsidR="00F414EE">
        <w:instrText xml:space="preserve"> SEQ Figure \* ARABIC \s 1 </w:instrText>
      </w:r>
      <w:r w:rsidR="00F414EE">
        <w:fldChar w:fldCharType="separate"/>
      </w:r>
      <w:r w:rsidR="00B2370E">
        <w:rPr>
          <w:noProof/>
        </w:rPr>
        <w:t>55</w:t>
      </w:r>
      <w:r w:rsidR="00F414EE">
        <w:fldChar w:fldCharType="end"/>
      </w:r>
      <w:bookmarkEnd w:id="755"/>
      <w:r>
        <w:t>: Wago</w:t>
      </w:r>
      <w:r>
        <w:fldChar w:fldCharType="begin"/>
      </w:r>
      <w:r>
        <w:instrText xml:space="preserve"> XE "Wago" </w:instrText>
      </w:r>
      <w:r>
        <w:fldChar w:fldCharType="end"/>
      </w:r>
      <w:r>
        <w:t xml:space="preserve"> expanded view</w:t>
      </w:r>
      <w:bookmarkEnd w:id="756"/>
      <w:bookmarkEnd w:id="757"/>
    </w:p>
    <w:p w:rsidR="00EE1F32" w:rsidRDefault="00EE1F32" w:rsidP="00EE1F32">
      <w:pPr>
        <w:pStyle w:val="Heading3"/>
      </w:pPr>
      <w:bookmarkStart w:id="758" w:name="_Toc402443079"/>
      <w:bookmarkStart w:id="759" w:name="_Toc404942495"/>
      <w:r>
        <w:t>Adding a field to the Wago</w:t>
      </w:r>
      <w:bookmarkEnd w:id="758"/>
      <w:bookmarkEnd w:id="759"/>
      <w:r>
        <w:fldChar w:fldCharType="begin"/>
      </w:r>
      <w:r>
        <w:instrText xml:space="preserve"> XE "Wago" </w:instrText>
      </w:r>
      <w:r>
        <w:fldChar w:fldCharType="end"/>
      </w:r>
    </w:p>
    <w:p w:rsidR="00EE1F32" w:rsidRPr="00CA0364" w:rsidRDefault="00EE1F32" w:rsidP="00EE1F32">
      <w:pPr>
        <w:rPr>
          <w:lang w:val="en-US"/>
        </w:rPr>
      </w:pPr>
    </w:p>
    <w:p w:rsidR="00EE1F32" w:rsidRPr="00CA0364" w:rsidRDefault="00EE1F32" w:rsidP="00EE1F32">
      <w:pPr>
        <w:rPr>
          <w:lang w:val="en-US"/>
        </w:rPr>
      </w:pPr>
      <w:r w:rsidRPr="00CA0364">
        <w:rPr>
          <w:lang w:val="en-US"/>
        </w:rPr>
        <w:t>If you want to add a new field to a Wago</w:t>
      </w:r>
      <w:r>
        <w:rPr>
          <w:lang w:val="en-US"/>
        </w:rPr>
        <w:fldChar w:fldCharType="begin"/>
      </w:r>
      <w:r>
        <w:rPr>
          <w:lang w:val="en-US"/>
        </w:rPr>
        <w:instrText xml:space="preserve"> XE "</w:instrText>
      </w:r>
      <w:r w:rsidRPr="00CA46A0">
        <w:rPr>
          <w:lang w:val="en-US"/>
        </w:rPr>
        <w:instrText>Wago"</w:instrText>
      </w:r>
      <w:r>
        <w:rPr>
          <w:lang w:val="en-US"/>
        </w:rPr>
        <w:instrText xml:space="preserve"> </w:instrText>
      </w:r>
      <w:r>
        <w:rPr>
          <w:lang w:val="en-US"/>
        </w:rPr>
        <w:fldChar w:fldCharType="end"/>
      </w:r>
      <w:r w:rsidRPr="00CA0364">
        <w:rPr>
          <w:lang w:val="en-US"/>
        </w:rPr>
        <w:t xml:space="preserve"> slice, just click on the field name box of the specific slice. If there was not already a field attached, the box will be blank (named sensor). By clicking it you will open a new window that shows all the fields within </w:t>
      </w:r>
      <w:r>
        <w:rPr>
          <w:lang w:val="en-US"/>
        </w:rPr>
        <w:t>NavVision</w:t>
      </w:r>
      <w:r w:rsidRPr="00CA0364">
        <w:rPr>
          <w:lang w:val="en-US"/>
        </w:rPr>
        <w:t xml:space="preserve"> (see </w:t>
      </w:r>
      <w:r>
        <w:fldChar w:fldCharType="begin"/>
      </w:r>
      <w:r w:rsidRPr="00CA0364">
        <w:rPr>
          <w:lang w:val="en-US"/>
        </w:rPr>
        <w:instrText xml:space="preserve"> REF _Ref330982152 \h </w:instrText>
      </w:r>
      <w:r>
        <w:fldChar w:fldCharType="separate"/>
      </w:r>
      <w:r w:rsidR="00B2370E">
        <w:t xml:space="preserve">Figure </w:t>
      </w:r>
      <w:r w:rsidR="00B2370E">
        <w:rPr>
          <w:noProof/>
        </w:rPr>
        <w:t>5</w:t>
      </w:r>
      <w:r w:rsidR="00B2370E">
        <w:noBreakHyphen/>
      </w:r>
      <w:r w:rsidR="00B2370E">
        <w:rPr>
          <w:noProof/>
        </w:rPr>
        <w:t>56</w:t>
      </w:r>
      <w:r>
        <w:fldChar w:fldCharType="end"/>
      </w:r>
      <w:r w:rsidRPr="00CA0364">
        <w:rPr>
          <w:lang w:val="en-US"/>
        </w:rPr>
        <w:t>)</w:t>
      </w:r>
    </w:p>
    <w:p w:rsidR="00EE1F32" w:rsidRDefault="00EE1F32" w:rsidP="00EE1F32">
      <w:pPr>
        <w:rPr>
          <w:lang w:val="en-US"/>
        </w:rPr>
      </w:pPr>
    </w:p>
    <w:p w:rsidR="00EE1F32" w:rsidRDefault="00EE1F32" w:rsidP="00EE1F32">
      <w:pPr>
        <w:rPr>
          <w:lang w:val="en-US"/>
        </w:rPr>
      </w:pPr>
    </w:p>
    <w:p w:rsidR="00EE1F32" w:rsidRDefault="00EE1F32" w:rsidP="00EE1F32">
      <w:pPr>
        <w:rPr>
          <w:lang w:val="en-US"/>
        </w:rPr>
      </w:pPr>
    </w:p>
    <w:p w:rsidR="00EE1F32" w:rsidRDefault="00EE1F32" w:rsidP="00EE1F32">
      <w:pPr>
        <w:rPr>
          <w:lang w:val="en-US"/>
        </w:rPr>
      </w:pPr>
    </w:p>
    <w:p w:rsidR="00EE1F32" w:rsidRDefault="00EE1F32" w:rsidP="00EE1F32">
      <w:pPr>
        <w:rPr>
          <w:lang w:val="en-US"/>
        </w:rPr>
      </w:pPr>
    </w:p>
    <w:p w:rsidR="00EE1F32" w:rsidRDefault="00EE1F32" w:rsidP="00EE1F32">
      <w:pPr>
        <w:rPr>
          <w:lang w:val="en-US"/>
        </w:rPr>
      </w:pPr>
    </w:p>
    <w:p w:rsidR="00EE1F32" w:rsidRDefault="00EE1F32" w:rsidP="00EE1F32">
      <w:pPr>
        <w:rPr>
          <w:lang w:val="en-US"/>
        </w:rPr>
      </w:pPr>
    </w:p>
    <w:p w:rsidR="00EE1F32" w:rsidRDefault="00EE1F32" w:rsidP="00EE1F32">
      <w:pPr>
        <w:rPr>
          <w:lang w:val="en-US"/>
        </w:rPr>
      </w:pPr>
    </w:p>
    <w:p w:rsidR="00EE1F32" w:rsidRDefault="00EE1F32" w:rsidP="00EE1F32">
      <w:pPr>
        <w:rPr>
          <w:lang w:val="en-US"/>
        </w:rPr>
      </w:pPr>
    </w:p>
    <w:p w:rsidR="00EE1F32" w:rsidRDefault="00EE1F32" w:rsidP="00EE1F32">
      <w:pPr>
        <w:rPr>
          <w:lang w:val="en-US"/>
        </w:rPr>
      </w:pPr>
    </w:p>
    <w:p w:rsidR="00EE1F32" w:rsidRDefault="00EE1F32" w:rsidP="00EE1F32">
      <w:pPr>
        <w:rPr>
          <w:lang w:val="en-US"/>
        </w:rPr>
      </w:pPr>
    </w:p>
    <w:p w:rsidR="00EE1F32" w:rsidRPr="00CA0364" w:rsidRDefault="00EE1F32" w:rsidP="00EE1F32">
      <w:pPr>
        <w:rPr>
          <w:lang w:val="en-US"/>
        </w:rPr>
      </w:pPr>
    </w:p>
    <w:p w:rsidR="00EE1F32" w:rsidRDefault="00EE1F32" w:rsidP="00EE1F32">
      <w:r>
        <w:rPr>
          <w:noProof/>
          <w:lang w:val="nl-NL" w:eastAsia="nl-NL"/>
        </w:rPr>
        <w:drawing>
          <wp:inline distT="0" distB="0" distL="0" distR="0" wp14:anchorId="3AA43002" wp14:editId="47D29597">
            <wp:extent cx="3667125" cy="3923404"/>
            <wp:effectExtent l="0" t="0" r="0" b="127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3691788" cy="3949791"/>
                    </a:xfrm>
                    <a:prstGeom prst="rect">
                      <a:avLst/>
                    </a:prstGeom>
                  </pic:spPr>
                </pic:pic>
              </a:graphicData>
            </a:graphic>
          </wp:inline>
        </w:drawing>
      </w:r>
    </w:p>
    <w:p w:rsidR="00EE1F32" w:rsidRDefault="00EE1F32" w:rsidP="00EE1F32">
      <w:pPr>
        <w:pStyle w:val="Onderschrift"/>
      </w:pPr>
      <w:bookmarkStart w:id="760" w:name="_Ref330982152"/>
      <w:bookmarkStart w:id="761" w:name="_Toc402443266"/>
      <w:bookmarkStart w:id="762" w:name="_Toc404942668"/>
      <w:r>
        <w:t xml:space="preserve">Figure </w:t>
      </w:r>
      <w:r w:rsidR="00F414EE">
        <w:fldChar w:fldCharType="begin"/>
      </w:r>
      <w:r w:rsidR="00F414EE">
        <w:instrText xml:space="preserve"> STYLEREF 1 \s </w:instrText>
      </w:r>
      <w:r w:rsidR="00F414EE">
        <w:fldChar w:fldCharType="separate"/>
      </w:r>
      <w:r w:rsidR="00B2370E">
        <w:rPr>
          <w:noProof/>
        </w:rPr>
        <w:t>5</w:t>
      </w:r>
      <w:r w:rsidR="00F414EE">
        <w:fldChar w:fldCharType="end"/>
      </w:r>
      <w:r w:rsidR="00F414EE">
        <w:noBreakHyphen/>
      </w:r>
      <w:r w:rsidR="00F414EE">
        <w:fldChar w:fldCharType="begin"/>
      </w:r>
      <w:r w:rsidR="00F414EE">
        <w:instrText xml:space="preserve"> SEQ Figure \* ARABIC \s 1 </w:instrText>
      </w:r>
      <w:r w:rsidR="00F414EE">
        <w:fldChar w:fldCharType="separate"/>
      </w:r>
      <w:r w:rsidR="00B2370E">
        <w:rPr>
          <w:noProof/>
        </w:rPr>
        <w:t>56</w:t>
      </w:r>
      <w:r w:rsidR="00F414EE">
        <w:fldChar w:fldCharType="end"/>
      </w:r>
      <w:bookmarkEnd w:id="760"/>
      <w:r>
        <w:t>: Sensor-window</w:t>
      </w:r>
      <w:bookmarkEnd w:id="761"/>
      <w:bookmarkEnd w:id="762"/>
    </w:p>
    <w:p w:rsidR="00EE1F32" w:rsidRPr="00CA0364" w:rsidRDefault="00EE1F32" w:rsidP="00EE1F32">
      <w:pPr>
        <w:rPr>
          <w:lang w:val="en-US"/>
        </w:rPr>
      </w:pPr>
      <w:r w:rsidRPr="00CA0364">
        <w:rPr>
          <w:lang w:val="en-US"/>
        </w:rPr>
        <w:t>The following choices are possible:</w:t>
      </w:r>
    </w:p>
    <w:p w:rsidR="00EE1F32" w:rsidRPr="00CA0364" w:rsidRDefault="00EE1F32" w:rsidP="00EE1F32">
      <w:pPr>
        <w:rPr>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41"/>
        <w:gridCol w:w="7121"/>
      </w:tblGrid>
      <w:tr w:rsidR="00EE1F32" w:rsidRPr="00B1180C" w:rsidTr="00E73343">
        <w:tc>
          <w:tcPr>
            <w:tcW w:w="1951" w:type="dxa"/>
            <w:shd w:val="clear" w:color="auto" w:fill="0C0C0C"/>
          </w:tcPr>
          <w:p w:rsidR="00EE1F32" w:rsidRPr="00B1180C" w:rsidRDefault="00EE1F32" w:rsidP="00E73343">
            <w:pPr>
              <w:rPr>
                <w:b/>
                <w:lang w:val="en-US"/>
              </w:rPr>
            </w:pPr>
            <w:r w:rsidRPr="00B1180C">
              <w:rPr>
                <w:b/>
                <w:lang w:val="en-US"/>
              </w:rPr>
              <w:t>Detail</w:t>
            </w:r>
          </w:p>
        </w:tc>
        <w:tc>
          <w:tcPr>
            <w:tcW w:w="7177" w:type="dxa"/>
            <w:shd w:val="clear" w:color="auto" w:fill="0C0C0C"/>
          </w:tcPr>
          <w:p w:rsidR="00EE1F32" w:rsidRPr="00B1180C" w:rsidRDefault="00EE1F32" w:rsidP="00E73343">
            <w:pPr>
              <w:rPr>
                <w:b/>
                <w:lang w:val="en-US"/>
              </w:rPr>
            </w:pPr>
            <w:r w:rsidRPr="00B1180C">
              <w:rPr>
                <w:b/>
                <w:lang w:val="en-US"/>
              </w:rPr>
              <w:t>Description</w:t>
            </w:r>
          </w:p>
        </w:tc>
      </w:tr>
      <w:tr w:rsidR="00EE1F32" w:rsidRPr="00B1180C" w:rsidTr="00E73343">
        <w:tc>
          <w:tcPr>
            <w:tcW w:w="1951" w:type="dxa"/>
          </w:tcPr>
          <w:p w:rsidR="00EE1F32" w:rsidRPr="00B1180C" w:rsidRDefault="00EE1F32" w:rsidP="00E73343">
            <w:pPr>
              <w:rPr>
                <w:lang w:val="en-US"/>
              </w:rPr>
            </w:pPr>
            <w:r>
              <w:rPr>
                <w:lang w:val="en-US"/>
              </w:rPr>
              <w:t>Input</w:t>
            </w:r>
          </w:p>
        </w:tc>
        <w:tc>
          <w:tcPr>
            <w:tcW w:w="7177" w:type="dxa"/>
          </w:tcPr>
          <w:p w:rsidR="00EE1F32" w:rsidRPr="00B1180C" w:rsidRDefault="00EE1F32" w:rsidP="00E73343">
            <w:pPr>
              <w:rPr>
                <w:b/>
                <w:lang w:val="en-US"/>
              </w:rPr>
            </w:pPr>
            <w:r>
              <w:rPr>
                <w:lang w:val="en-US"/>
              </w:rPr>
              <w:t>NO or NC</w:t>
            </w:r>
          </w:p>
        </w:tc>
      </w:tr>
      <w:tr w:rsidR="00EE1F32" w:rsidRPr="000F200F" w:rsidTr="00E73343">
        <w:tc>
          <w:tcPr>
            <w:tcW w:w="1951" w:type="dxa"/>
          </w:tcPr>
          <w:p w:rsidR="00EE1F32" w:rsidRPr="00B1180C" w:rsidRDefault="00EE1F32" w:rsidP="00E73343">
            <w:pPr>
              <w:rPr>
                <w:lang w:val="en-US"/>
              </w:rPr>
            </w:pPr>
            <w:r>
              <w:rPr>
                <w:lang w:val="en-US"/>
              </w:rPr>
              <w:t>Type</w:t>
            </w:r>
          </w:p>
        </w:tc>
        <w:tc>
          <w:tcPr>
            <w:tcW w:w="7177" w:type="dxa"/>
          </w:tcPr>
          <w:p w:rsidR="00EE1F32" w:rsidRPr="00B1180C" w:rsidRDefault="00EE1F32" w:rsidP="00E73343">
            <w:pPr>
              <w:rPr>
                <w:lang w:val="en-US"/>
              </w:rPr>
            </w:pPr>
            <w:r>
              <w:rPr>
                <w:lang w:val="en-US"/>
              </w:rPr>
              <w:t xml:space="preserve">The behavior of the field (see </w:t>
            </w:r>
            <w:r>
              <w:rPr>
                <w:lang w:val="en-US"/>
              </w:rPr>
              <w:fldChar w:fldCharType="begin"/>
            </w:r>
            <w:r>
              <w:rPr>
                <w:lang w:val="en-US"/>
              </w:rPr>
              <w:instrText xml:space="preserve"> REF _Ref331580129 \r \h </w:instrText>
            </w:r>
            <w:r>
              <w:rPr>
                <w:lang w:val="en-US"/>
              </w:rPr>
            </w:r>
            <w:r>
              <w:rPr>
                <w:lang w:val="en-US"/>
              </w:rPr>
              <w:fldChar w:fldCharType="separate"/>
            </w:r>
            <w:r w:rsidR="00B2370E">
              <w:rPr>
                <w:lang w:val="en-US"/>
              </w:rPr>
              <w:t>5.8.3</w:t>
            </w:r>
            <w:r>
              <w:rPr>
                <w:lang w:val="en-US"/>
              </w:rPr>
              <w:fldChar w:fldCharType="end"/>
            </w:r>
            <w:r>
              <w:rPr>
                <w:lang w:val="en-US"/>
              </w:rPr>
              <w:t>)</w:t>
            </w:r>
          </w:p>
        </w:tc>
      </w:tr>
      <w:tr w:rsidR="00EE1F32" w:rsidRPr="000F200F" w:rsidTr="00E73343">
        <w:tc>
          <w:tcPr>
            <w:tcW w:w="1951" w:type="dxa"/>
          </w:tcPr>
          <w:p w:rsidR="00EE1F32" w:rsidRPr="00B1180C" w:rsidRDefault="00EE1F32" w:rsidP="00E73343">
            <w:pPr>
              <w:rPr>
                <w:lang w:val="en-US"/>
              </w:rPr>
            </w:pPr>
            <w:r>
              <w:rPr>
                <w:lang w:val="en-US"/>
              </w:rPr>
              <w:t>Show all fields</w:t>
            </w:r>
          </w:p>
        </w:tc>
        <w:tc>
          <w:tcPr>
            <w:tcW w:w="7177" w:type="dxa"/>
          </w:tcPr>
          <w:p w:rsidR="00EE1F32" w:rsidRPr="00B1180C" w:rsidRDefault="00EE1F32" w:rsidP="00E73343">
            <w:pPr>
              <w:rPr>
                <w:lang w:val="en-US"/>
              </w:rPr>
            </w:pPr>
            <w:r>
              <w:rPr>
                <w:lang w:val="en-US"/>
              </w:rPr>
              <w:t>Toggling between all fields and fields available</w:t>
            </w:r>
          </w:p>
        </w:tc>
      </w:tr>
      <w:tr w:rsidR="00EE1F32" w:rsidRPr="000F200F" w:rsidTr="00E73343">
        <w:tc>
          <w:tcPr>
            <w:tcW w:w="1951" w:type="dxa"/>
          </w:tcPr>
          <w:p w:rsidR="00EE1F32" w:rsidRPr="00B1180C" w:rsidRDefault="00EE1F32" w:rsidP="00E73343">
            <w:pPr>
              <w:rPr>
                <w:lang w:val="en-US"/>
              </w:rPr>
            </w:pPr>
            <w:r>
              <w:rPr>
                <w:lang w:val="en-US"/>
              </w:rPr>
              <w:t>Search</w:t>
            </w:r>
          </w:p>
        </w:tc>
        <w:tc>
          <w:tcPr>
            <w:tcW w:w="7177" w:type="dxa"/>
          </w:tcPr>
          <w:p w:rsidR="00EE1F32" w:rsidRPr="00B1180C" w:rsidRDefault="00EE1F32" w:rsidP="00E73343">
            <w:pPr>
              <w:rPr>
                <w:lang w:val="en-US"/>
              </w:rPr>
            </w:pPr>
            <w:r>
              <w:rPr>
                <w:lang w:val="en-US"/>
              </w:rPr>
              <w:t>Search for a specific field</w:t>
            </w:r>
          </w:p>
        </w:tc>
      </w:tr>
    </w:tbl>
    <w:p w:rsidR="00EE1F32" w:rsidRDefault="00EE1F32" w:rsidP="00EE1F32">
      <w:pPr>
        <w:pStyle w:val="Onderschrift"/>
      </w:pPr>
    </w:p>
    <w:p w:rsidR="00EE1F32" w:rsidRDefault="00EE1F32" w:rsidP="00EE1F32">
      <w:pPr>
        <w:pStyle w:val="Onderschrift"/>
      </w:pPr>
    </w:p>
    <w:p w:rsidR="00EE1F32" w:rsidRDefault="00EE1F32" w:rsidP="00EE1F32">
      <w:pPr>
        <w:pStyle w:val="Heading3"/>
      </w:pPr>
      <w:bookmarkStart w:id="763" w:name="_Ref331580129"/>
      <w:bookmarkStart w:id="764" w:name="_Toc402443080"/>
      <w:bookmarkStart w:id="765" w:name="_Toc404942496"/>
      <w:r>
        <w:t>Wago</w:t>
      </w:r>
      <w:r>
        <w:fldChar w:fldCharType="begin"/>
      </w:r>
      <w:r>
        <w:instrText xml:space="preserve"> XE "Wago" </w:instrText>
      </w:r>
      <w:r>
        <w:fldChar w:fldCharType="end"/>
      </w:r>
      <w:r>
        <w:t xml:space="preserve"> “Type” explanation</w:t>
      </w:r>
      <w:bookmarkEnd w:id="763"/>
      <w:bookmarkEnd w:id="764"/>
      <w:bookmarkEnd w:id="765"/>
    </w:p>
    <w:p w:rsidR="00EE1F32" w:rsidRDefault="00EE1F32" w:rsidP="00EE1F32"/>
    <w:p w:rsidR="00EE1F32" w:rsidRPr="00EA40AE" w:rsidRDefault="00EE1F32" w:rsidP="00EE1F32">
      <w:pPr>
        <w:rPr>
          <w:lang w:val="en-US"/>
        </w:rPr>
      </w:pPr>
      <w:r w:rsidRPr="00CA0364">
        <w:rPr>
          <w:lang w:val="en-US"/>
        </w:rPr>
        <w:t xml:space="preserve">The Type architecture needs some extra explanation. Each field in </w:t>
      </w:r>
      <w:r>
        <w:rPr>
          <w:lang w:val="en-US"/>
        </w:rPr>
        <w:t>NavVision</w:t>
      </w:r>
      <w:r w:rsidRPr="00CA0364">
        <w:rPr>
          <w:lang w:val="en-US"/>
        </w:rPr>
        <w:t xml:space="preserve"> has its own behavior. It can be an alarm, a status, or an analogue value. </w:t>
      </w:r>
      <w:r w:rsidRPr="00EA40AE">
        <w:rPr>
          <w:lang w:val="en-US"/>
        </w:rPr>
        <w:t xml:space="preserve">Sometimes you need to give a field a specific task. </w:t>
      </w:r>
      <w:r>
        <w:rPr>
          <w:lang w:val="en-US"/>
        </w:rPr>
        <w:t>As add-on</w:t>
      </w:r>
      <w:r w:rsidRPr="00EA40AE">
        <w:rPr>
          <w:lang w:val="en-US"/>
        </w:rPr>
        <w:t xml:space="preserve"> to its original task, or if the field is just a standard field.</w:t>
      </w:r>
    </w:p>
    <w:p w:rsidR="00EE1F32" w:rsidRDefault="00EE1F32" w:rsidP="00EE1F32">
      <w:pPr>
        <w:rPr>
          <w:lang w:val="en-US"/>
        </w:rPr>
      </w:pPr>
    </w:p>
    <w:p w:rsidR="00EE1F32" w:rsidRDefault="00EE1F32" w:rsidP="00EE1F32">
      <w:pPr>
        <w:rPr>
          <w:lang w:val="en-US"/>
        </w:rPr>
      </w:pPr>
      <w:r>
        <w:rPr>
          <w:lang w:val="en-US"/>
        </w:rPr>
        <w:t>By default the sensor will have “standard” as its type-value. This will set the behavior to the standard mode of the field. The choices you have and their behavior will be explained in the next paragraph.</w:t>
      </w:r>
    </w:p>
    <w:p w:rsidR="00EE1F32" w:rsidRDefault="00EE1F32" w:rsidP="00EE1F32">
      <w:pPr>
        <w:rPr>
          <w:lang w:val="en-US"/>
        </w:rPr>
      </w:pPr>
    </w:p>
    <w:p w:rsidR="00EE1F32" w:rsidRDefault="00EE1F32" w:rsidP="00EE1F32">
      <w:pPr>
        <w:rPr>
          <w:lang w:val="en-US"/>
        </w:rPr>
      </w:pPr>
    </w:p>
    <w:p w:rsidR="00EE1F32" w:rsidRDefault="00EE1F32" w:rsidP="00EE1F32">
      <w:pPr>
        <w:rPr>
          <w:lang w:val="en-US"/>
        </w:rPr>
      </w:pPr>
    </w:p>
    <w:p w:rsidR="00EE1F32" w:rsidRDefault="00EE1F32" w:rsidP="00EE1F32">
      <w:pPr>
        <w:rPr>
          <w:lang w:val="en-US"/>
        </w:rPr>
      </w:pPr>
    </w:p>
    <w:p w:rsidR="00EE1F32" w:rsidRDefault="00EE1F32" w:rsidP="00EE1F32">
      <w:pPr>
        <w:pStyle w:val="Heading3"/>
        <w:rPr>
          <w:lang w:val="en-US"/>
        </w:rPr>
      </w:pPr>
      <w:bookmarkStart w:id="766" w:name="_Toc402443081"/>
      <w:bookmarkStart w:id="767" w:name="_Toc404942497"/>
      <w:r>
        <w:rPr>
          <w:lang w:val="en-US"/>
        </w:rPr>
        <w:lastRenderedPageBreak/>
        <w:t>Type and behavior</w:t>
      </w:r>
      <w:bookmarkEnd w:id="766"/>
      <w:bookmarkEnd w:id="767"/>
    </w:p>
    <w:p w:rsidR="00EE1F32" w:rsidRDefault="00EE1F32" w:rsidP="00EE1F32">
      <w:pPr>
        <w:rPr>
          <w:lang w:val="en-US"/>
        </w:rPr>
      </w:pPr>
    </w:p>
    <w:p w:rsidR="00EE1F32" w:rsidRPr="00EB2A0D" w:rsidRDefault="00EE1F32" w:rsidP="00EE1F32">
      <w:pPr>
        <w:rPr>
          <w:lang w:val="en-US"/>
        </w:rPr>
      </w:pPr>
    </w:p>
    <w:p w:rsidR="00EE1F32" w:rsidRDefault="00EE1F32" w:rsidP="00EE1F32">
      <w:pPr>
        <w:rPr>
          <w:lang w:val="en-US"/>
        </w:rPr>
      </w:pPr>
      <w:r>
        <w:rPr>
          <w:lang w:val="en-US"/>
        </w:rPr>
        <w:t xml:space="preserve">Under “Type” (sensor type) a variety of sensor types can be chosen. The most commonly used types are described. </w:t>
      </w:r>
      <w:r>
        <w:rPr>
          <w:lang w:val="en-US"/>
        </w:rPr>
        <w:br/>
        <w:t xml:space="preserve">Click the arrow button of the dropdown menu to open the sensor type list (see </w:t>
      </w:r>
      <w:r>
        <w:rPr>
          <w:lang w:val="en-US"/>
        </w:rPr>
        <w:fldChar w:fldCharType="begin"/>
      </w:r>
      <w:r>
        <w:rPr>
          <w:lang w:val="en-US"/>
        </w:rPr>
        <w:instrText xml:space="preserve"> REF _Ref263314885 \h </w:instrText>
      </w:r>
      <w:r>
        <w:rPr>
          <w:lang w:val="en-US"/>
        </w:rPr>
      </w:r>
      <w:r>
        <w:rPr>
          <w:lang w:val="en-US"/>
        </w:rPr>
        <w:fldChar w:fldCharType="separate"/>
      </w:r>
      <w:r w:rsidR="00B2370E" w:rsidRPr="00D92197">
        <w:t xml:space="preserve">Figure </w:t>
      </w:r>
      <w:r w:rsidR="00B2370E">
        <w:rPr>
          <w:noProof/>
        </w:rPr>
        <w:t>5</w:t>
      </w:r>
      <w:r w:rsidR="00B2370E">
        <w:noBreakHyphen/>
      </w:r>
      <w:r w:rsidR="00B2370E">
        <w:rPr>
          <w:noProof/>
        </w:rPr>
        <w:t>57</w:t>
      </w:r>
      <w:r>
        <w:rPr>
          <w:lang w:val="en-US"/>
        </w:rPr>
        <w:fldChar w:fldCharType="end"/>
      </w:r>
      <w:r>
        <w:rPr>
          <w:lang w:val="en-US"/>
        </w:rPr>
        <w:t>).</w:t>
      </w:r>
    </w:p>
    <w:p w:rsidR="00EE1F32" w:rsidRDefault="00EE1F32" w:rsidP="00EE1F32">
      <w:pPr>
        <w:rPr>
          <w:lang w:val="en-US"/>
        </w:rPr>
      </w:pPr>
    </w:p>
    <w:p w:rsidR="00EE1F32" w:rsidRDefault="00EE1F32" w:rsidP="00EE1F32">
      <w:pPr>
        <w:keepNext/>
      </w:pPr>
      <w:r>
        <w:rPr>
          <w:noProof/>
          <w:lang w:val="nl-NL" w:eastAsia="nl-NL"/>
        </w:rPr>
        <w:drawing>
          <wp:inline distT="0" distB="0" distL="0" distR="0" wp14:anchorId="74C1AC07" wp14:editId="44F17125">
            <wp:extent cx="3509331" cy="386715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3513371" cy="3871602"/>
                    </a:xfrm>
                    <a:prstGeom prst="rect">
                      <a:avLst/>
                    </a:prstGeom>
                  </pic:spPr>
                </pic:pic>
              </a:graphicData>
            </a:graphic>
          </wp:inline>
        </w:drawing>
      </w:r>
    </w:p>
    <w:p w:rsidR="00EE1F32" w:rsidRPr="00D92197" w:rsidRDefault="00EE1F32" w:rsidP="00EE1F32">
      <w:pPr>
        <w:pStyle w:val="Onderschrift"/>
      </w:pPr>
      <w:bookmarkStart w:id="768" w:name="_Ref263314885"/>
      <w:bookmarkStart w:id="769" w:name="_Toc402443267"/>
      <w:bookmarkStart w:id="770" w:name="_Toc404942669"/>
      <w:r w:rsidRPr="00D92197">
        <w:t xml:space="preserve">Figure </w:t>
      </w:r>
      <w:r w:rsidR="00F414EE">
        <w:fldChar w:fldCharType="begin"/>
      </w:r>
      <w:r w:rsidR="00F414EE">
        <w:instrText xml:space="preserve"> STYLEREF 1 \s </w:instrText>
      </w:r>
      <w:r w:rsidR="00F414EE">
        <w:fldChar w:fldCharType="separate"/>
      </w:r>
      <w:r w:rsidR="00B2370E">
        <w:rPr>
          <w:noProof/>
        </w:rPr>
        <w:t>5</w:t>
      </w:r>
      <w:r w:rsidR="00F414EE">
        <w:fldChar w:fldCharType="end"/>
      </w:r>
      <w:r w:rsidR="00F414EE">
        <w:noBreakHyphen/>
      </w:r>
      <w:r w:rsidR="00F414EE">
        <w:fldChar w:fldCharType="begin"/>
      </w:r>
      <w:r w:rsidR="00F414EE">
        <w:instrText xml:space="preserve"> SEQ Figure \* ARABIC \s 1 </w:instrText>
      </w:r>
      <w:r w:rsidR="00F414EE">
        <w:fldChar w:fldCharType="separate"/>
      </w:r>
      <w:r w:rsidR="00B2370E">
        <w:rPr>
          <w:noProof/>
        </w:rPr>
        <w:t>57</w:t>
      </w:r>
      <w:r w:rsidR="00F414EE">
        <w:fldChar w:fldCharType="end"/>
      </w:r>
      <w:bookmarkEnd w:id="768"/>
      <w:r w:rsidRPr="00D92197">
        <w:t>: Sensor type list</w:t>
      </w:r>
      <w:bookmarkEnd w:id="769"/>
      <w:bookmarkEnd w:id="770"/>
    </w:p>
    <w:p w:rsidR="00EE1F32" w:rsidRDefault="00EE1F32" w:rsidP="00EE1F32">
      <w:pPr>
        <w:rPr>
          <w:lang w:val="en-US"/>
        </w:rPr>
      </w:pPr>
    </w:p>
    <w:tbl>
      <w:tblPr>
        <w:tblStyle w:val="LightList-Accent1"/>
        <w:tblW w:w="0" w:type="auto"/>
        <w:tblInd w:w="108" w:type="dxa"/>
        <w:tblLook w:val="01E0" w:firstRow="1" w:lastRow="1" w:firstColumn="1" w:lastColumn="1" w:noHBand="0" w:noVBand="0"/>
      </w:tblPr>
      <w:tblGrid>
        <w:gridCol w:w="1320"/>
        <w:gridCol w:w="858"/>
        <w:gridCol w:w="6553"/>
      </w:tblGrid>
      <w:tr w:rsidR="00BD35AC" w:rsidRPr="00575520" w:rsidTr="00BD35AC">
        <w:trPr>
          <w:cnfStyle w:val="100000000000" w:firstRow="1" w:lastRow="0" w:firstColumn="0" w:lastColumn="0" w:oddVBand="0" w:evenVBand="0" w:oddHBand="0" w:evenHBand="0" w:firstRowFirstColumn="0" w:firstRowLastColumn="0" w:lastRowFirstColumn="0" w:lastRowLastColumn="0"/>
          <w:trHeight w:val="208"/>
        </w:trPr>
        <w:tc>
          <w:tcPr>
            <w:cnfStyle w:val="001000000000" w:firstRow="0" w:lastRow="0" w:firstColumn="1" w:lastColumn="0" w:oddVBand="0" w:evenVBand="0" w:oddHBand="0" w:evenHBand="0" w:firstRowFirstColumn="0" w:firstRowLastColumn="0" w:lastRowFirstColumn="0" w:lastRowLastColumn="0"/>
            <w:tcW w:w="8731" w:type="dxa"/>
            <w:gridSpan w:val="3"/>
            <w:tcBorders>
              <w:bottom w:val="single" w:sz="8" w:space="0" w:color="4F81BD" w:themeColor="accent1"/>
            </w:tcBorders>
          </w:tcPr>
          <w:p w:rsidR="00BD35AC" w:rsidRPr="00575520" w:rsidRDefault="00BD35AC" w:rsidP="00E73343">
            <w:pPr>
              <w:tabs>
                <w:tab w:val="left" w:pos="4814"/>
              </w:tabs>
              <w:rPr>
                <w:b w:val="0"/>
              </w:rPr>
            </w:pPr>
            <w:r w:rsidRPr="00575520">
              <w:rPr>
                <w:b w:val="0"/>
              </w:rPr>
              <w:t>SensorType (Mode: Read)</w:t>
            </w:r>
            <w:r>
              <w:rPr>
                <w:b w:val="0"/>
              </w:rPr>
              <w:tab/>
            </w:r>
          </w:p>
        </w:tc>
      </w:tr>
      <w:tr w:rsidR="00BD35AC" w:rsidRPr="00575520" w:rsidTr="00BD35AC">
        <w:trPr>
          <w:cnfStyle w:val="000000100000" w:firstRow="0" w:lastRow="0" w:firstColumn="0" w:lastColumn="0" w:oddVBand="0" w:evenVBand="0" w:oddHBand="1" w:evenHBand="0" w:firstRowFirstColumn="0" w:firstRowLastColumn="0" w:lastRowFirstColumn="0" w:lastRowLastColumn="0"/>
          <w:trHeight w:val="208"/>
        </w:trPr>
        <w:tc>
          <w:tcPr>
            <w:cnfStyle w:val="001000000000" w:firstRow="0" w:lastRow="0" w:firstColumn="1" w:lastColumn="0" w:oddVBand="0" w:evenVBand="0" w:oddHBand="0" w:evenHBand="0" w:firstRowFirstColumn="0" w:firstRowLastColumn="0" w:lastRowFirstColumn="0" w:lastRowLastColumn="0"/>
            <w:tcW w:w="1320" w:type="dxa"/>
            <w:shd w:val="clear" w:color="auto" w:fill="92D050"/>
          </w:tcPr>
          <w:p w:rsidR="00BD35AC" w:rsidRPr="00575520" w:rsidRDefault="00BD35AC" w:rsidP="00E73343">
            <w:pPr>
              <w:rPr>
                <w:b w:val="0"/>
              </w:rPr>
            </w:pPr>
            <w:r w:rsidRPr="00575520">
              <w:rPr>
                <w:b w:val="0"/>
              </w:rPr>
              <w:t>Option</w:t>
            </w:r>
          </w:p>
        </w:tc>
        <w:tc>
          <w:tcPr>
            <w:cnfStyle w:val="000010000000" w:firstRow="0" w:lastRow="0" w:firstColumn="0" w:lastColumn="0" w:oddVBand="1" w:evenVBand="0" w:oddHBand="0" w:evenHBand="0" w:firstRowFirstColumn="0" w:firstRowLastColumn="0" w:lastRowFirstColumn="0" w:lastRowLastColumn="0"/>
            <w:tcW w:w="858" w:type="dxa"/>
            <w:shd w:val="clear" w:color="auto" w:fill="92D050"/>
          </w:tcPr>
          <w:p w:rsidR="00BD35AC" w:rsidRPr="00575520" w:rsidRDefault="00BD35AC" w:rsidP="00E73343">
            <w:pPr>
              <w:rPr>
                <w:sz w:val="20"/>
              </w:rPr>
            </w:pPr>
            <w:r w:rsidRPr="00575520">
              <w:rPr>
                <w:sz w:val="20"/>
              </w:rPr>
              <w:t>Sensor</w:t>
            </w:r>
          </w:p>
        </w:tc>
        <w:tc>
          <w:tcPr>
            <w:cnfStyle w:val="000100000000" w:firstRow="0" w:lastRow="0" w:firstColumn="0" w:lastColumn="1" w:oddVBand="0" w:evenVBand="0" w:oddHBand="0" w:evenHBand="0" w:firstRowFirstColumn="0" w:firstRowLastColumn="0" w:lastRowFirstColumn="0" w:lastRowLastColumn="0"/>
            <w:tcW w:w="6551" w:type="dxa"/>
            <w:shd w:val="clear" w:color="auto" w:fill="92D050"/>
          </w:tcPr>
          <w:p w:rsidR="00BD35AC" w:rsidRPr="00575520" w:rsidRDefault="00BD35AC" w:rsidP="00E73343">
            <w:pPr>
              <w:rPr>
                <w:b w:val="0"/>
              </w:rPr>
            </w:pPr>
            <w:r w:rsidRPr="00575520">
              <w:rPr>
                <w:b w:val="0"/>
              </w:rPr>
              <w:t>Description</w:t>
            </w:r>
          </w:p>
        </w:tc>
      </w:tr>
      <w:tr w:rsidR="00BD35AC" w:rsidRPr="00575520" w:rsidTr="00BD35AC">
        <w:trPr>
          <w:trHeight w:val="416"/>
        </w:trPr>
        <w:tc>
          <w:tcPr>
            <w:cnfStyle w:val="001000000000" w:firstRow="0" w:lastRow="0" w:firstColumn="1" w:lastColumn="0" w:oddVBand="0" w:evenVBand="0" w:oddHBand="0" w:evenHBand="0" w:firstRowFirstColumn="0" w:firstRowLastColumn="0" w:lastRowFirstColumn="0" w:lastRowLastColumn="0"/>
            <w:tcW w:w="1320" w:type="dxa"/>
          </w:tcPr>
          <w:p w:rsidR="00BD35AC" w:rsidRPr="00575520" w:rsidRDefault="00BD35AC" w:rsidP="00E73343">
            <w:pPr>
              <w:rPr>
                <w:b w:val="0"/>
              </w:rPr>
            </w:pPr>
            <w:r w:rsidRPr="00575520">
              <w:rPr>
                <w:b w:val="0"/>
              </w:rPr>
              <w:t>Standard</w:t>
            </w:r>
          </w:p>
        </w:tc>
        <w:tc>
          <w:tcPr>
            <w:cnfStyle w:val="000010000000" w:firstRow="0" w:lastRow="0" w:firstColumn="0" w:lastColumn="0" w:oddVBand="1" w:evenVBand="0" w:oddHBand="0" w:evenHBand="0" w:firstRowFirstColumn="0" w:firstRowLastColumn="0" w:lastRowFirstColumn="0" w:lastRowLastColumn="0"/>
            <w:tcW w:w="858" w:type="dxa"/>
          </w:tcPr>
          <w:p w:rsidR="00BD35AC" w:rsidRPr="00575520" w:rsidRDefault="00BD35AC" w:rsidP="00E73343">
            <w:r w:rsidRPr="00575520">
              <w:t>Value</w:t>
            </w:r>
          </w:p>
        </w:tc>
        <w:tc>
          <w:tcPr>
            <w:cnfStyle w:val="000100000000" w:firstRow="0" w:lastRow="0" w:firstColumn="0" w:lastColumn="1" w:oddVBand="0" w:evenVBand="0" w:oddHBand="0" w:evenHBand="0" w:firstRowFirstColumn="0" w:firstRowLastColumn="0" w:lastRowFirstColumn="0" w:lastRowLastColumn="0"/>
            <w:tcW w:w="6551" w:type="dxa"/>
          </w:tcPr>
          <w:p w:rsidR="00BD35AC" w:rsidRPr="00575520" w:rsidRDefault="00BD35AC" w:rsidP="00E73343">
            <w:pPr>
              <w:rPr>
                <w:b w:val="0"/>
              </w:rPr>
            </w:pPr>
            <w:r w:rsidRPr="00575520">
              <w:rPr>
                <w:b w:val="0"/>
              </w:rPr>
              <w:t xml:space="preserve">Sensor value represents the state of the Data Field itself (Default) </w:t>
            </w:r>
          </w:p>
        </w:tc>
      </w:tr>
      <w:tr w:rsidR="00BD35AC" w:rsidRPr="00575520" w:rsidTr="00BD35AC">
        <w:trPr>
          <w:cnfStyle w:val="000000100000" w:firstRow="0" w:lastRow="0" w:firstColumn="0" w:lastColumn="0" w:oddVBand="0" w:evenVBand="0" w:oddHBand="1" w:evenHBand="0" w:firstRowFirstColumn="0" w:firstRowLastColumn="0" w:lastRowFirstColumn="0" w:lastRowLastColumn="0"/>
          <w:trHeight w:val="220"/>
        </w:trPr>
        <w:tc>
          <w:tcPr>
            <w:cnfStyle w:val="001000000000" w:firstRow="0" w:lastRow="0" w:firstColumn="1" w:lastColumn="0" w:oddVBand="0" w:evenVBand="0" w:oddHBand="0" w:evenHBand="0" w:firstRowFirstColumn="0" w:firstRowLastColumn="0" w:lastRowFirstColumn="0" w:lastRowLastColumn="0"/>
            <w:tcW w:w="1320" w:type="dxa"/>
            <w:vMerge w:val="restart"/>
          </w:tcPr>
          <w:p w:rsidR="00BD35AC" w:rsidRPr="00575520" w:rsidRDefault="00BD35AC" w:rsidP="00E73343">
            <w:pPr>
              <w:rPr>
                <w:b w:val="0"/>
              </w:rPr>
            </w:pPr>
            <w:r w:rsidRPr="00575520">
              <w:rPr>
                <w:b w:val="0"/>
              </w:rPr>
              <w:t>Set</w:t>
            </w:r>
          </w:p>
        </w:tc>
        <w:tc>
          <w:tcPr>
            <w:cnfStyle w:val="000010000000" w:firstRow="0" w:lastRow="0" w:firstColumn="0" w:lastColumn="0" w:oddVBand="1" w:evenVBand="0" w:oddHBand="0" w:evenHBand="0" w:firstRowFirstColumn="0" w:firstRowLastColumn="0" w:lastRowFirstColumn="0" w:lastRowLastColumn="0"/>
            <w:tcW w:w="858" w:type="dxa"/>
          </w:tcPr>
          <w:p w:rsidR="00BD35AC" w:rsidRPr="00575520" w:rsidRDefault="00BD35AC" w:rsidP="00E73343">
            <w:r w:rsidRPr="00575520">
              <w:t>On</w:t>
            </w:r>
          </w:p>
        </w:tc>
        <w:tc>
          <w:tcPr>
            <w:cnfStyle w:val="000100000000" w:firstRow="0" w:lastRow="0" w:firstColumn="0" w:lastColumn="1" w:oddVBand="0" w:evenVBand="0" w:oddHBand="0" w:evenHBand="0" w:firstRowFirstColumn="0" w:firstRowLastColumn="0" w:lastRowFirstColumn="0" w:lastRowLastColumn="0"/>
            <w:tcW w:w="6551" w:type="dxa"/>
          </w:tcPr>
          <w:p w:rsidR="00BD35AC" w:rsidRPr="00575520" w:rsidRDefault="00BD35AC" w:rsidP="00E73343">
            <w:pPr>
              <w:rPr>
                <w:b w:val="0"/>
              </w:rPr>
            </w:pPr>
            <w:r w:rsidRPr="00575520">
              <w:rPr>
                <w:b w:val="0"/>
              </w:rPr>
              <w:t>Request to turn on</w:t>
            </w:r>
          </w:p>
        </w:tc>
      </w:tr>
      <w:tr w:rsidR="00BD35AC" w:rsidRPr="00575520" w:rsidTr="00BD35AC">
        <w:trPr>
          <w:trHeight w:val="220"/>
        </w:trPr>
        <w:tc>
          <w:tcPr>
            <w:cnfStyle w:val="001000000000" w:firstRow="0" w:lastRow="0" w:firstColumn="1" w:lastColumn="0" w:oddVBand="0" w:evenVBand="0" w:oddHBand="0" w:evenHBand="0" w:firstRowFirstColumn="0" w:firstRowLastColumn="0" w:lastRowFirstColumn="0" w:lastRowLastColumn="0"/>
            <w:tcW w:w="1320" w:type="dxa"/>
            <w:vMerge/>
          </w:tcPr>
          <w:p w:rsidR="00BD35AC" w:rsidRPr="00575520" w:rsidRDefault="00BD35AC" w:rsidP="00E73343">
            <w:pPr>
              <w:rPr>
                <w:b w:val="0"/>
                <w:sz w:val="20"/>
              </w:rPr>
            </w:pPr>
          </w:p>
        </w:tc>
        <w:tc>
          <w:tcPr>
            <w:cnfStyle w:val="000010000000" w:firstRow="0" w:lastRow="0" w:firstColumn="0" w:lastColumn="0" w:oddVBand="1" w:evenVBand="0" w:oddHBand="0" w:evenHBand="0" w:firstRowFirstColumn="0" w:firstRowLastColumn="0" w:lastRowFirstColumn="0" w:lastRowLastColumn="0"/>
            <w:tcW w:w="858" w:type="dxa"/>
          </w:tcPr>
          <w:p w:rsidR="00BD35AC" w:rsidRPr="00575520" w:rsidRDefault="00BD35AC" w:rsidP="00E73343">
            <w:r w:rsidRPr="00575520">
              <w:t>Off</w:t>
            </w:r>
          </w:p>
        </w:tc>
        <w:tc>
          <w:tcPr>
            <w:cnfStyle w:val="000100000000" w:firstRow="0" w:lastRow="0" w:firstColumn="0" w:lastColumn="1" w:oddVBand="0" w:evenVBand="0" w:oddHBand="0" w:evenHBand="0" w:firstRowFirstColumn="0" w:firstRowLastColumn="0" w:lastRowFirstColumn="0" w:lastRowLastColumn="0"/>
            <w:tcW w:w="6551" w:type="dxa"/>
          </w:tcPr>
          <w:p w:rsidR="00BD35AC" w:rsidRPr="00575520" w:rsidRDefault="00BD35AC" w:rsidP="00E73343">
            <w:pPr>
              <w:rPr>
                <w:b w:val="0"/>
                <w:sz w:val="20"/>
              </w:rPr>
            </w:pPr>
            <w:r w:rsidRPr="00575520">
              <w:rPr>
                <w:b w:val="0"/>
                <w:sz w:val="20"/>
              </w:rPr>
              <w:t>No action</w:t>
            </w:r>
          </w:p>
        </w:tc>
      </w:tr>
      <w:tr w:rsidR="00BD35AC" w:rsidRPr="00575520" w:rsidTr="00BD35AC">
        <w:trPr>
          <w:cnfStyle w:val="000000100000" w:firstRow="0" w:lastRow="0" w:firstColumn="0" w:lastColumn="0" w:oddVBand="0" w:evenVBand="0" w:oddHBand="1" w:evenHBand="0" w:firstRowFirstColumn="0" w:firstRowLastColumn="0" w:lastRowFirstColumn="0" w:lastRowLastColumn="0"/>
          <w:trHeight w:val="208"/>
        </w:trPr>
        <w:tc>
          <w:tcPr>
            <w:cnfStyle w:val="001000000000" w:firstRow="0" w:lastRow="0" w:firstColumn="1" w:lastColumn="0" w:oddVBand="0" w:evenVBand="0" w:oddHBand="0" w:evenHBand="0" w:firstRowFirstColumn="0" w:firstRowLastColumn="0" w:lastRowFirstColumn="0" w:lastRowLastColumn="0"/>
            <w:tcW w:w="1320" w:type="dxa"/>
            <w:vMerge w:val="restart"/>
          </w:tcPr>
          <w:p w:rsidR="00BD35AC" w:rsidRPr="00575520" w:rsidRDefault="00BD35AC" w:rsidP="00E73343">
            <w:pPr>
              <w:rPr>
                <w:b w:val="0"/>
              </w:rPr>
            </w:pPr>
            <w:r w:rsidRPr="00575520">
              <w:rPr>
                <w:b w:val="0"/>
              </w:rPr>
              <w:t>Reset</w:t>
            </w:r>
          </w:p>
        </w:tc>
        <w:tc>
          <w:tcPr>
            <w:cnfStyle w:val="000010000000" w:firstRow="0" w:lastRow="0" w:firstColumn="0" w:lastColumn="0" w:oddVBand="1" w:evenVBand="0" w:oddHBand="0" w:evenHBand="0" w:firstRowFirstColumn="0" w:firstRowLastColumn="0" w:lastRowFirstColumn="0" w:lastRowLastColumn="0"/>
            <w:tcW w:w="858" w:type="dxa"/>
          </w:tcPr>
          <w:p w:rsidR="00BD35AC" w:rsidRPr="00575520" w:rsidRDefault="00BD35AC" w:rsidP="00E73343">
            <w:r w:rsidRPr="00575520">
              <w:t>On</w:t>
            </w:r>
          </w:p>
        </w:tc>
        <w:tc>
          <w:tcPr>
            <w:cnfStyle w:val="000100000000" w:firstRow="0" w:lastRow="0" w:firstColumn="0" w:lastColumn="1" w:oddVBand="0" w:evenVBand="0" w:oddHBand="0" w:evenHBand="0" w:firstRowFirstColumn="0" w:firstRowLastColumn="0" w:lastRowFirstColumn="0" w:lastRowLastColumn="0"/>
            <w:tcW w:w="6551" w:type="dxa"/>
          </w:tcPr>
          <w:p w:rsidR="00BD35AC" w:rsidRPr="00575520" w:rsidRDefault="00BD35AC" w:rsidP="00E73343">
            <w:pPr>
              <w:rPr>
                <w:b w:val="0"/>
              </w:rPr>
            </w:pPr>
            <w:r w:rsidRPr="00575520">
              <w:rPr>
                <w:b w:val="0"/>
              </w:rPr>
              <w:t>Request to turn off</w:t>
            </w:r>
          </w:p>
        </w:tc>
      </w:tr>
      <w:tr w:rsidR="00BD35AC" w:rsidRPr="00575520" w:rsidTr="00BD35AC">
        <w:trPr>
          <w:trHeight w:val="208"/>
        </w:trPr>
        <w:tc>
          <w:tcPr>
            <w:cnfStyle w:val="001000000000" w:firstRow="0" w:lastRow="0" w:firstColumn="1" w:lastColumn="0" w:oddVBand="0" w:evenVBand="0" w:oddHBand="0" w:evenHBand="0" w:firstRowFirstColumn="0" w:firstRowLastColumn="0" w:lastRowFirstColumn="0" w:lastRowLastColumn="0"/>
            <w:tcW w:w="1320" w:type="dxa"/>
            <w:vMerge/>
          </w:tcPr>
          <w:p w:rsidR="00BD35AC" w:rsidRPr="00575520" w:rsidRDefault="00BD35AC" w:rsidP="00E73343">
            <w:pPr>
              <w:rPr>
                <w:b w:val="0"/>
                <w:sz w:val="20"/>
              </w:rPr>
            </w:pPr>
          </w:p>
        </w:tc>
        <w:tc>
          <w:tcPr>
            <w:cnfStyle w:val="000010000000" w:firstRow="0" w:lastRow="0" w:firstColumn="0" w:lastColumn="0" w:oddVBand="1" w:evenVBand="0" w:oddHBand="0" w:evenHBand="0" w:firstRowFirstColumn="0" w:firstRowLastColumn="0" w:lastRowFirstColumn="0" w:lastRowLastColumn="0"/>
            <w:tcW w:w="858" w:type="dxa"/>
          </w:tcPr>
          <w:p w:rsidR="00BD35AC" w:rsidRPr="00575520" w:rsidRDefault="00BD35AC" w:rsidP="00E73343">
            <w:r w:rsidRPr="00575520">
              <w:t>Off</w:t>
            </w:r>
          </w:p>
        </w:tc>
        <w:tc>
          <w:tcPr>
            <w:cnfStyle w:val="000100000000" w:firstRow="0" w:lastRow="0" w:firstColumn="0" w:lastColumn="1" w:oddVBand="0" w:evenVBand="0" w:oddHBand="0" w:evenHBand="0" w:firstRowFirstColumn="0" w:firstRowLastColumn="0" w:lastRowFirstColumn="0" w:lastRowLastColumn="0"/>
            <w:tcW w:w="6551" w:type="dxa"/>
          </w:tcPr>
          <w:p w:rsidR="00BD35AC" w:rsidRPr="00575520" w:rsidRDefault="00BD35AC" w:rsidP="00E73343">
            <w:pPr>
              <w:rPr>
                <w:b w:val="0"/>
                <w:sz w:val="20"/>
              </w:rPr>
            </w:pPr>
            <w:r w:rsidRPr="00575520">
              <w:rPr>
                <w:b w:val="0"/>
                <w:sz w:val="20"/>
              </w:rPr>
              <w:t>No action</w:t>
            </w:r>
          </w:p>
        </w:tc>
      </w:tr>
      <w:tr w:rsidR="00BD35AC" w:rsidRPr="00575520" w:rsidTr="00BD35AC">
        <w:trPr>
          <w:cnfStyle w:val="000000100000" w:firstRow="0" w:lastRow="0" w:firstColumn="0" w:lastColumn="0" w:oddVBand="0" w:evenVBand="0" w:oddHBand="1" w:evenHBand="0" w:firstRowFirstColumn="0" w:firstRowLastColumn="0" w:lastRowFirstColumn="0" w:lastRowLastColumn="0"/>
          <w:trHeight w:val="208"/>
        </w:trPr>
        <w:tc>
          <w:tcPr>
            <w:cnfStyle w:val="001000000000" w:firstRow="0" w:lastRow="0" w:firstColumn="1" w:lastColumn="0" w:oddVBand="0" w:evenVBand="0" w:oddHBand="0" w:evenHBand="0" w:firstRowFirstColumn="0" w:firstRowLastColumn="0" w:lastRowFirstColumn="0" w:lastRowLastColumn="0"/>
            <w:tcW w:w="1320" w:type="dxa"/>
            <w:vMerge w:val="restart"/>
          </w:tcPr>
          <w:p w:rsidR="00BD35AC" w:rsidRPr="00575520" w:rsidRDefault="00BD35AC" w:rsidP="00E73343">
            <w:pPr>
              <w:rPr>
                <w:b w:val="0"/>
              </w:rPr>
            </w:pPr>
            <w:r w:rsidRPr="00575520">
              <w:rPr>
                <w:b w:val="0"/>
              </w:rPr>
              <w:t>Pending</w:t>
            </w:r>
          </w:p>
        </w:tc>
        <w:tc>
          <w:tcPr>
            <w:cnfStyle w:val="000010000000" w:firstRow="0" w:lastRow="0" w:firstColumn="0" w:lastColumn="0" w:oddVBand="1" w:evenVBand="0" w:oddHBand="0" w:evenHBand="0" w:firstRowFirstColumn="0" w:firstRowLastColumn="0" w:lastRowFirstColumn="0" w:lastRowLastColumn="0"/>
            <w:tcW w:w="858" w:type="dxa"/>
          </w:tcPr>
          <w:p w:rsidR="00BD35AC" w:rsidRPr="00575520" w:rsidRDefault="00BD35AC" w:rsidP="00E73343">
            <w:r w:rsidRPr="00575520">
              <w:t>On</w:t>
            </w:r>
          </w:p>
        </w:tc>
        <w:tc>
          <w:tcPr>
            <w:cnfStyle w:val="000100000000" w:firstRow="0" w:lastRow="0" w:firstColumn="0" w:lastColumn="1" w:oddVBand="0" w:evenVBand="0" w:oddHBand="0" w:evenHBand="0" w:firstRowFirstColumn="0" w:firstRowLastColumn="0" w:lastRowFirstColumn="0" w:lastRowLastColumn="0"/>
            <w:tcW w:w="6551" w:type="dxa"/>
          </w:tcPr>
          <w:p w:rsidR="00BD35AC" w:rsidRPr="00575520" w:rsidRDefault="00BD35AC" w:rsidP="00E73343">
            <w:pPr>
              <w:rPr>
                <w:b w:val="0"/>
              </w:rPr>
            </w:pPr>
            <w:r w:rsidRPr="00575520">
              <w:rPr>
                <w:b w:val="0"/>
              </w:rPr>
              <w:t>Processing a request.</w:t>
            </w:r>
          </w:p>
        </w:tc>
      </w:tr>
      <w:tr w:rsidR="00BD35AC" w:rsidRPr="00575520" w:rsidTr="00BD35AC">
        <w:trPr>
          <w:trHeight w:val="208"/>
        </w:trPr>
        <w:tc>
          <w:tcPr>
            <w:cnfStyle w:val="001000000000" w:firstRow="0" w:lastRow="0" w:firstColumn="1" w:lastColumn="0" w:oddVBand="0" w:evenVBand="0" w:oddHBand="0" w:evenHBand="0" w:firstRowFirstColumn="0" w:firstRowLastColumn="0" w:lastRowFirstColumn="0" w:lastRowLastColumn="0"/>
            <w:tcW w:w="1320" w:type="dxa"/>
            <w:vMerge/>
          </w:tcPr>
          <w:p w:rsidR="00BD35AC" w:rsidRPr="00575520" w:rsidRDefault="00BD35AC" w:rsidP="00E73343">
            <w:pPr>
              <w:rPr>
                <w:b w:val="0"/>
                <w:sz w:val="20"/>
              </w:rPr>
            </w:pPr>
          </w:p>
        </w:tc>
        <w:tc>
          <w:tcPr>
            <w:cnfStyle w:val="000010000000" w:firstRow="0" w:lastRow="0" w:firstColumn="0" w:lastColumn="0" w:oddVBand="1" w:evenVBand="0" w:oddHBand="0" w:evenHBand="0" w:firstRowFirstColumn="0" w:firstRowLastColumn="0" w:lastRowFirstColumn="0" w:lastRowLastColumn="0"/>
            <w:tcW w:w="858" w:type="dxa"/>
          </w:tcPr>
          <w:p w:rsidR="00BD35AC" w:rsidRPr="00575520" w:rsidRDefault="00BD35AC" w:rsidP="00E73343">
            <w:r w:rsidRPr="00575520">
              <w:t>Off</w:t>
            </w:r>
          </w:p>
        </w:tc>
        <w:tc>
          <w:tcPr>
            <w:cnfStyle w:val="000100000000" w:firstRow="0" w:lastRow="0" w:firstColumn="0" w:lastColumn="1" w:oddVBand="0" w:evenVBand="0" w:oddHBand="0" w:evenHBand="0" w:firstRowFirstColumn="0" w:firstRowLastColumn="0" w:lastRowFirstColumn="0" w:lastRowLastColumn="0"/>
            <w:tcW w:w="6551" w:type="dxa"/>
          </w:tcPr>
          <w:p w:rsidR="00BD35AC" w:rsidRPr="00575520" w:rsidRDefault="00BD35AC" w:rsidP="00E73343">
            <w:pPr>
              <w:rPr>
                <w:b w:val="0"/>
                <w:sz w:val="20"/>
              </w:rPr>
            </w:pPr>
            <w:r w:rsidRPr="00575520">
              <w:rPr>
                <w:b w:val="0"/>
                <w:sz w:val="20"/>
              </w:rPr>
              <w:t>No action</w:t>
            </w:r>
          </w:p>
        </w:tc>
      </w:tr>
      <w:tr w:rsidR="00BD35AC" w:rsidRPr="00575520" w:rsidTr="00BD35AC">
        <w:trPr>
          <w:cnfStyle w:val="000000100000" w:firstRow="0" w:lastRow="0" w:firstColumn="0" w:lastColumn="0" w:oddVBand="0" w:evenVBand="0" w:oddHBand="1" w:evenHBand="0" w:firstRowFirstColumn="0" w:firstRowLastColumn="0" w:lastRowFirstColumn="0" w:lastRowLastColumn="0"/>
          <w:trHeight w:val="208"/>
        </w:trPr>
        <w:tc>
          <w:tcPr>
            <w:cnfStyle w:val="001000000000" w:firstRow="0" w:lastRow="0" w:firstColumn="1" w:lastColumn="0" w:oddVBand="0" w:evenVBand="0" w:oddHBand="0" w:evenHBand="0" w:firstRowFirstColumn="0" w:firstRowLastColumn="0" w:lastRowFirstColumn="0" w:lastRowLastColumn="0"/>
            <w:tcW w:w="1320" w:type="dxa"/>
            <w:vMerge w:val="restart"/>
          </w:tcPr>
          <w:p w:rsidR="00BD35AC" w:rsidRPr="00575520" w:rsidRDefault="00BD35AC" w:rsidP="00E73343">
            <w:pPr>
              <w:rPr>
                <w:b w:val="0"/>
              </w:rPr>
            </w:pPr>
            <w:r w:rsidRPr="00575520">
              <w:rPr>
                <w:b w:val="0"/>
              </w:rPr>
              <w:t>Auto</w:t>
            </w:r>
          </w:p>
        </w:tc>
        <w:tc>
          <w:tcPr>
            <w:cnfStyle w:val="000010000000" w:firstRow="0" w:lastRow="0" w:firstColumn="0" w:lastColumn="0" w:oddVBand="1" w:evenVBand="0" w:oddHBand="0" w:evenHBand="0" w:firstRowFirstColumn="0" w:firstRowLastColumn="0" w:lastRowFirstColumn="0" w:lastRowLastColumn="0"/>
            <w:tcW w:w="858" w:type="dxa"/>
          </w:tcPr>
          <w:p w:rsidR="00BD35AC" w:rsidRPr="00575520" w:rsidRDefault="00BD35AC" w:rsidP="00E73343">
            <w:r w:rsidRPr="00575520">
              <w:t>On</w:t>
            </w:r>
          </w:p>
        </w:tc>
        <w:tc>
          <w:tcPr>
            <w:cnfStyle w:val="000100000000" w:firstRow="0" w:lastRow="0" w:firstColumn="0" w:lastColumn="1" w:oddVBand="0" w:evenVBand="0" w:oddHBand="0" w:evenHBand="0" w:firstRowFirstColumn="0" w:firstRowLastColumn="0" w:lastRowFirstColumn="0" w:lastRowLastColumn="0"/>
            <w:tcW w:w="6551" w:type="dxa"/>
          </w:tcPr>
          <w:p w:rsidR="00BD35AC" w:rsidRPr="00575520" w:rsidRDefault="00BD35AC" w:rsidP="00E73343">
            <w:pPr>
              <w:rPr>
                <w:b w:val="0"/>
              </w:rPr>
            </w:pPr>
            <w:r w:rsidRPr="00575520">
              <w:rPr>
                <w:b w:val="0"/>
              </w:rPr>
              <w:t>Switched by an automatic control sequence</w:t>
            </w:r>
          </w:p>
        </w:tc>
      </w:tr>
      <w:tr w:rsidR="00BD35AC" w:rsidRPr="00575520" w:rsidTr="00BD35AC">
        <w:trPr>
          <w:trHeight w:val="208"/>
        </w:trPr>
        <w:tc>
          <w:tcPr>
            <w:cnfStyle w:val="001000000000" w:firstRow="0" w:lastRow="0" w:firstColumn="1" w:lastColumn="0" w:oddVBand="0" w:evenVBand="0" w:oddHBand="0" w:evenHBand="0" w:firstRowFirstColumn="0" w:firstRowLastColumn="0" w:lastRowFirstColumn="0" w:lastRowLastColumn="0"/>
            <w:tcW w:w="1320" w:type="dxa"/>
            <w:vMerge/>
          </w:tcPr>
          <w:p w:rsidR="00BD35AC" w:rsidRPr="00575520" w:rsidRDefault="00BD35AC" w:rsidP="00E73343">
            <w:pPr>
              <w:rPr>
                <w:b w:val="0"/>
                <w:sz w:val="20"/>
              </w:rPr>
            </w:pPr>
          </w:p>
        </w:tc>
        <w:tc>
          <w:tcPr>
            <w:cnfStyle w:val="000010000000" w:firstRow="0" w:lastRow="0" w:firstColumn="0" w:lastColumn="0" w:oddVBand="1" w:evenVBand="0" w:oddHBand="0" w:evenHBand="0" w:firstRowFirstColumn="0" w:firstRowLastColumn="0" w:lastRowFirstColumn="0" w:lastRowLastColumn="0"/>
            <w:tcW w:w="858" w:type="dxa"/>
          </w:tcPr>
          <w:p w:rsidR="00BD35AC" w:rsidRPr="00575520" w:rsidRDefault="00BD35AC" w:rsidP="00E73343">
            <w:r w:rsidRPr="00575520">
              <w:t>Off</w:t>
            </w:r>
          </w:p>
        </w:tc>
        <w:tc>
          <w:tcPr>
            <w:cnfStyle w:val="000100000000" w:firstRow="0" w:lastRow="0" w:firstColumn="0" w:lastColumn="1" w:oddVBand="0" w:evenVBand="0" w:oddHBand="0" w:evenHBand="0" w:firstRowFirstColumn="0" w:firstRowLastColumn="0" w:lastRowFirstColumn="0" w:lastRowLastColumn="0"/>
            <w:tcW w:w="6551" w:type="dxa"/>
          </w:tcPr>
          <w:p w:rsidR="00BD35AC" w:rsidRPr="00575520" w:rsidRDefault="00BD35AC" w:rsidP="00E73343">
            <w:pPr>
              <w:rPr>
                <w:b w:val="0"/>
                <w:sz w:val="20"/>
              </w:rPr>
            </w:pPr>
            <w:r w:rsidRPr="00575520">
              <w:rPr>
                <w:b w:val="0"/>
              </w:rPr>
              <w:t>Controlled by an operator</w:t>
            </w:r>
          </w:p>
        </w:tc>
      </w:tr>
      <w:tr w:rsidR="00BD35AC" w:rsidRPr="00575520" w:rsidTr="00BD35AC">
        <w:trPr>
          <w:cnfStyle w:val="000000100000" w:firstRow="0" w:lastRow="0" w:firstColumn="0" w:lastColumn="0" w:oddVBand="0" w:evenVBand="0" w:oddHBand="1" w:evenHBand="0" w:firstRowFirstColumn="0" w:firstRowLastColumn="0" w:lastRowFirstColumn="0" w:lastRowLastColumn="0"/>
          <w:trHeight w:val="208"/>
        </w:trPr>
        <w:tc>
          <w:tcPr>
            <w:cnfStyle w:val="001000000000" w:firstRow="0" w:lastRow="0" w:firstColumn="1" w:lastColumn="0" w:oddVBand="0" w:evenVBand="0" w:oddHBand="0" w:evenHBand="0" w:firstRowFirstColumn="0" w:firstRowLastColumn="0" w:lastRowFirstColumn="0" w:lastRowLastColumn="0"/>
            <w:tcW w:w="1320" w:type="dxa"/>
            <w:vMerge w:val="restart"/>
          </w:tcPr>
          <w:p w:rsidR="00BD35AC" w:rsidRPr="00575520" w:rsidRDefault="00BD35AC" w:rsidP="00E73343">
            <w:pPr>
              <w:rPr>
                <w:b w:val="0"/>
              </w:rPr>
            </w:pPr>
            <w:r w:rsidRPr="00575520">
              <w:rPr>
                <w:b w:val="0"/>
              </w:rPr>
              <w:t>Manual</w:t>
            </w:r>
          </w:p>
        </w:tc>
        <w:tc>
          <w:tcPr>
            <w:cnfStyle w:val="000010000000" w:firstRow="0" w:lastRow="0" w:firstColumn="0" w:lastColumn="0" w:oddVBand="1" w:evenVBand="0" w:oddHBand="0" w:evenHBand="0" w:firstRowFirstColumn="0" w:firstRowLastColumn="0" w:lastRowFirstColumn="0" w:lastRowLastColumn="0"/>
            <w:tcW w:w="858" w:type="dxa"/>
          </w:tcPr>
          <w:p w:rsidR="00BD35AC" w:rsidRPr="00575520" w:rsidRDefault="00BD35AC" w:rsidP="00E73343">
            <w:r w:rsidRPr="00575520">
              <w:t>On</w:t>
            </w:r>
          </w:p>
        </w:tc>
        <w:tc>
          <w:tcPr>
            <w:cnfStyle w:val="000100000000" w:firstRow="0" w:lastRow="0" w:firstColumn="0" w:lastColumn="1" w:oddVBand="0" w:evenVBand="0" w:oddHBand="0" w:evenHBand="0" w:firstRowFirstColumn="0" w:firstRowLastColumn="0" w:lastRowFirstColumn="0" w:lastRowLastColumn="0"/>
            <w:tcW w:w="6551" w:type="dxa"/>
          </w:tcPr>
          <w:p w:rsidR="00BD35AC" w:rsidRPr="00575520" w:rsidRDefault="00BD35AC" w:rsidP="00E73343">
            <w:pPr>
              <w:rPr>
                <w:b w:val="0"/>
              </w:rPr>
            </w:pPr>
            <w:r w:rsidRPr="00575520">
              <w:rPr>
                <w:b w:val="0"/>
              </w:rPr>
              <w:t>Controlled by an operator</w:t>
            </w:r>
          </w:p>
        </w:tc>
      </w:tr>
      <w:tr w:rsidR="00BD35AC" w:rsidRPr="00575520" w:rsidTr="00BD35AC">
        <w:trPr>
          <w:trHeight w:val="220"/>
        </w:trPr>
        <w:tc>
          <w:tcPr>
            <w:cnfStyle w:val="001000000000" w:firstRow="0" w:lastRow="0" w:firstColumn="1" w:lastColumn="0" w:oddVBand="0" w:evenVBand="0" w:oddHBand="0" w:evenHBand="0" w:firstRowFirstColumn="0" w:firstRowLastColumn="0" w:lastRowFirstColumn="0" w:lastRowLastColumn="0"/>
            <w:tcW w:w="1320" w:type="dxa"/>
            <w:vMerge/>
          </w:tcPr>
          <w:p w:rsidR="00BD35AC" w:rsidRPr="00575520" w:rsidRDefault="00BD35AC" w:rsidP="00E73343">
            <w:pPr>
              <w:rPr>
                <w:b w:val="0"/>
                <w:sz w:val="20"/>
              </w:rPr>
            </w:pPr>
          </w:p>
        </w:tc>
        <w:tc>
          <w:tcPr>
            <w:cnfStyle w:val="000010000000" w:firstRow="0" w:lastRow="0" w:firstColumn="0" w:lastColumn="0" w:oddVBand="1" w:evenVBand="0" w:oddHBand="0" w:evenHBand="0" w:firstRowFirstColumn="0" w:firstRowLastColumn="0" w:lastRowFirstColumn="0" w:lastRowLastColumn="0"/>
            <w:tcW w:w="858" w:type="dxa"/>
          </w:tcPr>
          <w:p w:rsidR="00BD35AC" w:rsidRPr="00575520" w:rsidRDefault="00BD35AC" w:rsidP="00E73343">
            <w:pPr>
              <w:rPr>
                <w:sz w:val="20"/>
              </w:rPr>
            </w:pPr>
            <w:r w:rsidRPr="00575520">
              <w:rPr>
                <w:sz w:val="20"/>
              </w:rPr>
              <w:t>Off</w:t>
            </w:r>
          </w:p>
        </w:tc>
        <w:tc>
          <w:tcPr>
            <w:cnfStyle w:val="000100000000" w:firstRow="0" w:lastRow="0" w:firstColumn="0" w:lastColumn="1" w:oddVBand="0" w:evenVBand="0" w:oddHBand="0" w:evenHBand="0" w:firstRowFirstColumn="0" w:firstRowLastColumn="0" w:lastRowFirstColumn="0" w:lastRowLastColumn="0"/>
            <w:tcW w:w="6551" w:type="dxa"/>
          </w:tcPr>
          <w:p w:rsidR="00BD35AC" w:rsidRPr="00575520" w:rsidRDefault="00BD35AC" w:rsidP="00E73343">
            <w:pPr>
              <w:rPr>
                <w:b w:val="0"/>
              </w:rPr>
            </w:pPr>
            <w:r w:rsidRPr="00575520">
              <w:rPr>
                <w:b w:val="0"/>
              </w:rPr>
              <w:t>Switched by an automatic control sequence</w:t>
            </w:r>
          </w:p>
        </w:tc>
      </w:tr>
      <w:tr w:rsidR="00BD35AC" w:rsidRPr="00575520" w:rsidTr="00BD35AC">
        <w:trPr>
          <w:cnfStyle w:val="000000100000" w:firstRow="0" w:lastRow="0" w:firstColumn="0" w:lastColumn="0" w:oddVBand="0" w:evenVBand="0" w:oddHBand="1" w:evenHBand="0" w:firstRowFirstColumn="0" w:firstRowLastColumn="0" w:lastRowFirstColumn="0" w:lastRowLastColumn="0"/>
          <w:trHeight w:val="220"/>
        </w:trPr>
        <w:tc>
          <w:tcPr>
            <w:cnfStyle w:val="001000000000" w:firstRow="0" w:lastRow="0" w:firstColumn="1" w:lastColumn="0" w:oddVBand="0" w:evenVBand="0" w:oddHBand="0" w:evenHBand="0" w:firstRowFirstColumn="0" w:firstRowLastColumn="0" w:lastRowFirstColumn="0" w:lastRowLastColumn="0"/>
            <w:tcW w:w="1320" w:type="dxa"/>
            <w:vMerge w:val="restart"/>
          </w:tcPr>
          <w:p w:rsidR="00BD35AC" w:rsidRPr="00575520" w:rsidRDefault="00BD35AC" w:rsidP="00E73343">
            <w:pPr>
              <w:rPr>
                <w:b w:val="0"/>
              </w:rPr>
            </w:pPr>
            <w:r w:rsidRPr="00575520">
              <w:rPr>
                <w:b w:val="0"/>
              </w:rPr>
              <w:t>Low Speed</w:t>
            </w:r>
          </w:p>
        </w:tc>
        <w:tc>
          <w:tcPr>
            <w:cnfStyle w:val="000010000000" w:firstRow="0" w:lastRow="0" w:firstColumn="0" w:lastColumn="0" w:oddVBand="1" w:evenVBand="0" w:oddHBand="0" w:evenHBand="0" w:firstRowFirstColumn="0" w:firstRowLastColumn="0" w:lastRowFirstColumn="0" w:lastRowLastColumn="0"/>
            <w:tcW w:w="858" w:type="dxa"/>
          </w:tcPr>
          <w:p w:rsidR="00BD35AC" w:rsidRPr="00575520" w:rsidRDefault="00BD35AC" w:rsidP="00E73343">
            <w:pPr>
              <w:rPr>
                <w:sz w:val="20"/>
              </w:rPr>
            </w:pPr>
            <w:r w:rsidRPr="00575520">
              <w:rPr>
                <w:sz w:val="20"/>
              </w:rPr>
              <w:t>On</w:t>
            </w:r>
          </w:p>
        </w:tc>
        <w:tc>
          <w:tcPr>
            <w:cnfStyle w:val="000100000000" w:firstRow="0" w:lastRow="0" w:firstColumn="0" w:lastColumn="1" w:oddVBand="0" w:evenVBand="0" w:oddHBand="0" w:evenHBand="0" w:firstRowFirstColumn="0" w:firstRowLastColumn="0" w:lastRowFirstColumn="0" w:lastRowLastColumn="0"/>
            <w:tcW w:w="6551" w:type="dxa"/>
          </w:tcPr>
          <w:p w:rsidR="00BD35AC" w:rsidRPr="00575520" w:rsidRDefault="00BD35AC" w:rsidP="00E73343">
            <w:pPr>
              <w:rPr>
                <w:b w:val="0"/>
              </w:rPr>
            </w:pPr>
            <w:r w:rsidRPr="00575520">
              <w:rPr>
                <w:b w:val="0"/>
              </w:rPr>
              <w:t xml:space="preserve">Running at low speed </w:t>
            </w:r>
          </w:p>
        </w:tc>
      </w:tr>
      <w:tr w:rsidR="00BD35AC" w:rsidRPr="00575520" w:rsidTr="00BD35AC">
        <w:trPr>
          <w:trHeight w:val="220"/>
        </w:trPr>
        <w:tc>
          <w:tcPr>
            <w:cnfStyle w:val="001000000000" w:firstRow="0" w:lastRow="0" w:firstColumn="1" w:lastColumn="0" w:oddVBand="0" w:evenVBand="0" w:oddHBand="0" w:evenHBand="0" w:firstRowFirstColumn="0" w:firstRowLastColumn="0" w:lastRowFirstColumn="0" w:lastRowLastColumn="0"/>
            <w:tcW w:w="1320" w:type="dxa"/>
            <w:vMerge/>
          </w:tcPr>
          <w:p w:rsidR="00BD35AC" w:rsidRPr="00575520" w:rsidRDefault="00BD35AC" w:rsidP="00E73343">
            <w:pPr>
              <w:rPr>
                <w:b w:val="0"/>
              </w:rPr>
            </w:pPr>
          </w:p>
        </w:tc>
        <w:tc>
          <w:tcPr>
            <w:cnfStyle w:val="000010000000" w:firstRow="0" w:lastRow="0" w:firstColumn="0" w:lastColumn="0" w:oddVBand="1" w:evenVBand="0" w:oddHBand="0" w:evenHBand="0" w:firstRowFirstColumn="0" w:firstRowLastColumn="0" w:lastRowFirstColumn="0" w:lastRowLastColumn="0"/>
            <w:tcW w:w="858" w:type="dxa"/>
          </w:tcPr>
          <w:p w:rsidR="00BD35AC" w:rsidRPr="00575520" w:rsidRDefault="00BD35AC" w:rsidP="00E73343">
            <w:pPr>
              <w:rPr>
                <w:sz w:val="20"/>
              </w:rPr>
            </w:pPr>
            <w:r w:rsidRPr="00575520">
              <w:rPr>
                <w:sz w:val="20"/>
              </w:rPr>
              <w:t>Off</w:t>
            </w:r>
          </w:p>
        </w:tc>
        <w:tc>
          <w:tcPr>
            <w:cnfStyle w:val="000100000000" w:firstRow="0" w:lastRow="0" w:firstColumn="0" w:lastColumn="1" w:oddVBand="0" w:evenVBand="0" w:oddHBand="0" w:evenHBand="0" w:firstRowFirstColumn="0" w:firstRowLastColumn="0" w:lastRowFirstColumn="0" w:lastRowLastColumn="0"/>
            <w:tcW w:w="6551" w:type="dxa"/>
          </w:tcPr>
          <w:p w:rsidR="00BD35AC" w:rsidRPr="00575520" w:rsidRDefault="00BD35AC" w:rsidP="00E73343">
            <w:pPr>
              <w:rPr>
                <w:b w:val="0"/>
              </w:rPr>
            </w:pPr>
            <w:r w:rsidRPr="00575520">
              <w:rPr>
                <w:b w:val="0"/>
              </w:rPr>
              <w:t>Off, when not in “High Speed”. Otherwise no action</w:t>
            </w:r>
          </w:p>
        </w:tc>
      </w:tr>
      <w:tr w:rsidR="00BD35AC" w:rsidRPr="00575520" w:rsidTr="00BD35AC">
        <w:trPr>
          <w:cnfStyle w:val="000000100000" w:firstRow="0" w:lastRow="0" w:firstColumn="0" w:lastColumn="0" w:oddVBand="0" w:evenVBand="0" w:oddHBand="1" w:evenHBand="0" w:firstRowFirstColumn="0" w:firstRowLastColumn="0" w:lastRowFirstColumn="0" w:lastRowLastColumn="0"/>
          <w:trHeight w:val="208"/>
        </w:trPr>
        <w:tc>
          <w:tcPr>
            <w:cnfStyle w:val="001000000000" w:firstRow="0" w:lastRow="0" w:firstColumn="1" w:lastColumn="0" w:oddVBand="0" w:evenVBand="0" w:oddHBand="0" w:evenHBand="0" w:firstRowFirstColumn="0" w:firstRowLastColumn="0" w:lastRowFirstColumn="0" w:lastRowLastColumn="0"/>
            <w:tcW w:w="1320" w:type="dxa"/>
            <w:vMerge w:val="restart"/>
          </w:tcPr>
          <w:p w:rsidR="00BD35AC" w:rsidRPr="00575520" w:rsidRDefault="00BD35AC" w:rsidP="00E73343">
            <w:pPr>
              <w:rPr>
                <w:b w:val="0"/>
              </w:rPr>
            </w:pPr>
            <w:r w:rsidRPr="00575520">
              <w:rPr>
                <w:b w:val="0"/>
              </w:rPr>
              <w:t>High Speed</w:t>
            </w:r>
          </w:p>
        </w:tc>
        <w:tc>
          <w:tcPr>
            <w:cnfStyle w:val="000010000000" w:firstRow="0" w:lastRow="0" w:firstColumn="0" w:lastColumn="0" w:oddVBand="1" w:evenVBand="0" w:oddHBand="0" w:evenHBand="0" w:firstRowFirstColumn="0" w:firstRowLastColumn="0" w:lastRowFirstColumn="0" w:lastRowLastColumn="0"/>
            <w:tcW w:w="858" w:type="dxa"/>
          </w:tcPr>
          <w:p w:rsidR="00BD35AC" w:rsidRPr="00575520" w:rsidRDefault="00BD35AC" w:rsidP="00E73343">
            <w:pPr>
              <w:rPr>
                <w:sz w:val="20"/>
              </w:rPr>
            </w:pPr>
            <w:r w:rsidRPr="00575520">
              <w:rPr>
                <w:sz w:val="20"/>
              </w:rPr>
              <w:t>On</w:t>
            </w:r>
          </w:p>
        </w:tc>
        <w:tc>
          <w:tcPr>
            <w:cnfStyle w:val="000100000000" w:firstRow="0" w:lastRow="0" w:firstColumn="0" w:lastColumn="1" w:oddVBand="0" w:evenVBand="0" w:oddHBand="0" w:evenHBand="0" w:firstRowFirstColumn="0" w:firstRowLastColumn="0" w:lastRowFirstColumn="0" w:lastRowLastColumn="0"/>
            <w:tcW w:w="6551" w:type="dxa"/>
          </w:tcPr>
          <w:p w:rsidR="00BD35AC" w:rsidRPr="00575520" w:rsidRDefault="00BD35AC" w:rsidP="00E73343">
            <w:pPr>
              <w:rPr>
                <w:b w:val="0"/>
              </w:rPr>
            </w:pPr>
            <w:r w:rsidRPr="00575520">
              <w:rPr>
                <w:b w:val="0"/>
              </w:rPr>
              <w:t xml:space="preserve">Running at high speed </w:t>
            </w:r>
          </w:p>
        </w:tc>
      </w:tr>
      <w:tr w:rsidR="00BD35AC" w:rsidRPr="00575520" w:rsidTr="00BD35AC">
        <w:trPr>
          <w:trHeight w:val="220"/>
        </w:trPr>
        <w:tc>
          <w:tcPr>
            <w:cnfStyle w:val="001000000000" w:firstRow="0" w:lastRow="0" w:firstColumn="1" w:lastColumn="0" w:oddVBand="0" w:evenVBand="0" w:oddHBand="0" w:evenHBand="0" w:firstRowFirstColumn="0" w:firstRowLastColumn="0" w:lastRowFirstColumn="0" w:lastRowLastColumn="0"/>
            <w:tcW w:w="1320" w:type="dxa"/>
            <w:vMerge/>
          </w:tcPr>
          <w:p w:rsidR="00BD35AC" w:rsidRPr="00575520" w:rsidRDefault="00BD35AC" w:rsidP="00E73343">
            <w:pPr>
              <w:rPr>
                <w:b w:val="0"/>
              </w:rPr>
            </w:pPr>
          </w:p>
        </w:tc>
        <w:tc>
          <w:tcPr>
            <w:cnfStyle w:val="000010000000" w:firstRow="0" w:lastRow="0" w:firstColumn="0" w:lastColumn="0" w:oddVBand="1" w:evenVBand="0" w:oddHBand="0" w:evenHBand="0" w:firstRowFirstColumn="0" w:firstRowLastColumn="0" w:lastRowFirstColumn="0" w:lastRowLastColumn="0"/>
            <w:tcW w:w="858" w:type="dxa"/>
          </w:tcPr>
          <w:p w:rsidR="00BD35AC" w:rsidRPr="00575520" w:rsidRDefault="00BD35AC" w:rsidP="00E73343">
            <w:pPr>
              <w:rPr>
                <w:sz w:val="20"/>
              </w:rPr>
            </w:pPr>
            <w:r w:rsidRPr="00575520">
              <w:rPr>
                <w:sz w:val="20"/>
              </w:rPr>
              <w:t>Off</w:t>
            </w:r>
          </w:p>
        </w:tc>
        <w:tc>
          <w:tcPr>
            <w:cnfStyle w:val="000100000000" w:firstRow="0" w:lastRow="0" w:firstColumn="0" w:lastColumn="1" w:oddVBand="0" w:evenVBand="0" w:oddHBand="0" w:evenHBand="0" w:firstRowFirstColumn="0" w:firstRowLastColumn="0" w:lastRowFirstColumn="0" w:lastRowLastColumn="0"/>
            <w:tcW w:w="6551" w:type="dxa"/>
          </w:tcPr>
          <w:p w:rsidR="00BD35AC" w:rsidRPr="00575520" w:rsidRDefault="00BD35AC" w:rsidP="00E73343">
            <w:pPr>
              <w:rPr>
                <w:b w:val="0"/>
              </w:rPr>
            </w:pPr>
            <w:r w:rsidRPr="00575520">
              <w:rPr>
                <w:b w:val="0"/>
              </w:rPr>
              <w:t>Off, when not in “Low Speed”. Otherwise no action</w:t>
            </w:r>
          </w:p>
        </w:tc>
      </w:tr>
      <w:tr w:rsidR="00BD35AC" w:rsidRPr="00575520" w:rsidTr="00BD35AC">
        <w:trPr>
          <w:cnfStyle w:val="000000100000" w:firstRow="0" w:lastRow="0" w:firstColumn="0" w:lastColumn="0" w:oddVBand="0" w:evenVBand="0" w:oddHBand="1" w:evenHBand="0" w:firstRowFirstColumn="0" w:firstRowLastColumn="0" w:lastRowFirstColumn="0" w:lastRowLastColumn="0"/>
          <w:trHeight w:val="208"/>
        </w:trPr>
        <w:tc>
          <w:tcPr>
            <w:cnfStyle w:val="001000000000" w:firstRow="0" w:lastRow="0" w:firstColumn="1" w:lastColumn="0" w:oddVBand="0" w:evenVBand="0" w:oddHBand="0" w:evenHBand="0" w:firstRowFirstColumn="0" w:firstRowLastColumn="0" w:lastRowFirstColumn="0" w:lastRowLastColumn="0"/>
            <w:tcW w:w="1320" w:type="dxa"/>
            <w:vMerge w:val="restart"/>
          </w:tcPr>
          <w:p w:rsidR="00BD35AC" w:rsidRPr="00575520" w:rsidRDefault="00BD35AC" w:rsidP="00E73343">
            <w:pPr>
              <w:rPr>
                <w:b w:val="0"/>
              </w:rPr>
            </w:pPr>
            <w:r w:rsidRPr="00575520">
              <w:rPr>
                <w:b w:val="0"/>
              </w:rPr>
              <w:lastRenderedPageBreak/>
              <w:t>Closed</w:t>
            </w:r>
          </w:p>
        </w:tc>
        <w:tc>
          <w:tcPr>
            <w:cnfStyle w:val="000010000000" w:firstRow="0" w:lastRow="0" w:firstColumn="0" w:lastColumn="0" w:oddVBand="1" w:evenVBand="0" w:oddHBand="0" w:evenHBand="0" w:firstRowFirstColumn="0" w:firstRowLastColumn="0" w:lastRowFirstColumn="0" w:lastRowLastColumn="0"/>
            <w:tcW w:w="858" w:type="dxa"/>
          </w:tcPr>
          <w:p w:rsidR="00BD35AC" w:rsidRPr="00575520" w:rsidRDefault="00BD35AC" w:rsidP="00E73343">
            <w:pPr>
              <w:rPr>
                <w:sz w:val="20"/>
              </w:rPr>
            </w:pPr>
            <w:r w:rsidRPr="00575520">
              <w:rPr>
                <w:sz w:val="20"/>
              </w:rPr>
              <w:t>On</w:t>
            </w:r>
          </w:p>
        </w:tc>
        <w:tc>
          <w:tcPr>
            <w:cnfStyle w:val="000100000000" w:firstRow="0" w:lastRow="0" w:firstColumn="0" w:lastColumn="1" w:oddVBand="0" w:evenVBand="0" w:oddHBand="0" w:evenHBand="0" w:firstRowFirstColumn="0" w:firstRowLastColumn="0" w:lastRowFirstColumn="0" w:lastRowLastColumn="0"/>
            <w:tcW w:w="6551" w:type="dxa"/>
          </w:tcPr>
          <w:p w:rsidR="00BD35AC" w:rsidRPr="00575520" w:rsidRDefault="00BD35AC" w:rsidP="00E73343">
            <w:pPr>
              <w:rPr>
                <w:b w:val="0"/>
              </w:rPr>
            </w:pPr>
            <w:r w:rsidRPr="00575520">
              <w:rPr>
                <w:b w:val="0"/>
              </w:rPr>
              <w:t>Switched off</w:t>
            </w:r>
          </w:p>
        </w:tc>
      </w:tr>
      <w:tr w:rsidR="00BD35AC" w:rsidRPr="00575520" w:rsidTr="00BD35AC">
        <w:trPr>
          <w:trHeight w:val="232"/>
        </w:trPr>
        <w:tc>
          <w:tcPr>
            <w:cnfStyle w:val="001000000000" w:firstRow="0" w:lastRow="0" w:firstColumn="1" w:lastColumn="0" w:oddVBand="0" w:evenVBand="0" w:oddHBand="0" w:evenHBand="0" w:firstRowFirstColumn="0" w:firstRowLastColumn="0" w:lastRowFirstColumn="0" w:lastRowLastColumn="0"/>
            <w:tcW w:w="1320" w:type="dxa"/>
            <w:vMerge/>
          </w:tcPr>
          <w:p w:rsidR="00BD35AC" w:rsidRPr="00575520" w:rsidRDefault="00BD35AC" w:rsidP="00E73343">
            <w:pPr>
              <w:rPr>
                <w:b w:val="0"/>
              </w:rPr>
            </w:pPr>
          </w:p>
        </w:tc>
        <w:tc>
          <w:tcPr>
            <w:cnfStyle w:val="000010000000" w:firstRow="0" w:lastRow="0" w:firstColumn="0" w:lastColumn="0" w:oddVBand="1" w:evenVBand="0" w:oddHBand="0" w:evenHBand="0" w:firstRowFirstColumn="0" w:firstRowLastColumn="0" w:lastRowFirstColumn="0" w:lastRowLastColumn="0"/>
            <w:tcW w:w="858" w:type="dxa"/>
          </w:tcPr>
          <w:p w:rsidR="00BD35AC" w:rsidRPr="00575520" w:rsidRDefault="00BD35AC" w:rsidP="00E73343">
            <w:pPr>
              <w:rPr>
                <w:sz w:val="20"/>
              </w:rPr>
            </w:pPr>
            <w:r w:rsidRPr="00575520">
              <w:rPr>
                <w:sz w:val="20"/>
              </w:rPr>
              <w:t>Off</w:t>
            </w:r>
          </w:p>
        </w:tc>
        <w:tc>
          <w:tcPr>
            <w:cnfStyle w:val="000100000000" w:firstRow="0" w:lastRow="0" w:firstColumn="0" w:lastColumn="1" w:oddVBand="0" w:evenVBand="0" w:oddHBand="0" w:evenHBand="0" w:firstRowFirstColumn="0" w:firstRowLastColumn="0" w:lastRowFirstColumn="0" w:lastRowLastColumn="0"/>
            <w:tcW w:w="6551" w:type="dxa"/>
          </w:tcPr>
          <w:p w:rsidR="00BD35AC" w:rsidRPr="00575520" w:rsidRDefault="00BD35AC" w:rsidP="00E73343">
            <w:pPr>
              <w:rPr>
                <w:b w:val="0"/>
              </w:rPr>
            </w:pPr>
            <w:r w:rsidRPr="00575520">
              <w:rPr>
                <w:b w:val="0"/>
              </w:rPr>
              <w:t>Processing a request, when not “Open”</w:t>
            </w:r>
          </w:p>
        </w:tc>
      </w:tr>
      <w:tr w:rsidR="00BD35AC" w:rsidRPr="00575520" w:rsidTr="00BD35AC">
        <w:trPr>
          <w:cnfStyle w:val="000000100000" w:firstRow="0" w:lastRow="0" w:firstColumn="0" w:lastColumn="0" w:oddVBand="0" w:evenVBand="0" w:oddHBand="1" w:evenHBand="0" w:firstRowFirstColumn="0" w:firstRowLastColumn="0" w:lastRowFirstColumn="0" w:lastRowLastColumn="0"/>
          <w:trHeight w:val="208"/>
        </w:trPr>
        <w:tc>
          <w:tcPr>
            <w:cnfStyle w:val="001000000000" w:firstRow="0" w:lastRow="0" w:firstColumn="1" w:lastColumn="0" w:oddVBand="0" w:evenVBand="0" w:oddHBand="0" w:evenHBand="0" w:firstRowFirstColumn="0" w:firstRowLastColumn="0" w:lastRowFirstColumn="0" w:lastRowLastColumn="0"/>
            <w:tcW w:w="1320" w:type="dxa"/>
            <w:vMerge w:val="restart"/>
          </w:tcPr>
          <w:p w:rsidR="00BD35AC" w:rsidRPr="00575520" w:rsidRDefault="00BD35AC" w:rsidP="00E73343">
            <w:pPr>
              <w:rPr>
                <w:b w:val="0"/>
              </w:rPr>
            </w:pPr>
            <w:r w:rsidRPr="00575520">
              <w:rPr>
                <w:b w:val="0"/>
              </w:rPr>
              <w:t>Open</w:t>
            </w:r>
          </w:p>
        </w:tc>
        <w:tc>
          <w:tcPr>
            <w:cnfStyle w:val="000010000000" w:firstRow="0" w:lastRow="0" w:firstColumn="0" w:lastColumn="0" w:oddVBand="1" w:evenVBand="0" w:oddHBand="0" w:evenHBand="0" w:firstRowFirstColumn="0" w:firstRowLastColumn="0" w:lastRowFirstColumn="0" w:lastRowLastColumn="0"/>
            <w:tcW w:w="858" w:type="dxa"/>
          </w:tcPr>
          <w:p w:rsidR="00BD35AC" w:rsidRPr="00575520" w:rsidRDefault="00BD35AC" w:rsidP="00E73343">
            <w:pPr>
              <w:rPr>
                <w:sz w:val="20"/>
              </w:rPr>
            </w:pPr>
            <w:r w:rsidRPr="00575520">
              <w:rPr>
                <w:sz w:val="20"/>
              </w:rPr>
              <w:t>On</w:t>
            </w:r>
          </w:p>
        </w:tc>
        <w:tc>
          <w:tcPr>
            <w:cnfStyle w:val="000100000000" w:firstRow="0" w:lastRow="0" w:firstColumn="0" w:lastColumn="1" w:oddVBand="0" w:evenVBand="0" w:oddHBand="0" w:evenHBand="0" w:firstRowFirstColumn="0" w:firstRowLastColumn="0" w:lastRowFirstColumn="0" w:lastRowLastColumn="0"/>
            <w:tcW w:w="6551" w:type="dxa"/>
          </w:tcPr>
          <w:p w:rsidR="00BD35AC" w:rsidRPr="00575520" w:rsidRDefault="00BD35AC" w:rsidP="00E73343">
            <w:pPr>
              <w:rPr>
                <w:b w:val="0"/>
              </w:rPr>
            </w:pPr>
            <w:r w:rsidRPr="00575520">
              <w:rPr>
                <w:b w:val="0"/>
              </w:rPr>
              <w:t>Switched on</w:t>
            </w:r>
          </w:p>
        </w:tc>
      </w:tr>
      <w:tr w:rsidR="00BD35AC" w:rsidRPr="00575520" w:rsidTr="00BD35AC">
        <w:trPr>
          <w:trHeight w:val="220"/>
        </w:trPr>
        <w:tc>
          <w:tcPr>
            <w:cnfStyle w:val="001000000000" w:firstRow="0" w:lastRow="0" w:firstColumn="1" w:lastColumn="0" w:oddVBand="0" w:evenVBand="0" w:oddHBand="0" w:evenHBand="0" w:firstRowFirstColumn="0" w:firstRowLastColumn="0" w:lastRowFirstColumn="0" w:lastRowLastColumn="0"/>
            <w:tcW w:w="1320" w:type="dxa"/>
            <w:vMerge/>
          </w:tcPr>
          <w:p w:rsidR="00BD35AC" w:rsidRPr="00575520" w:rsidRDefault="00BD35AC" w:rsidP="00E73343">
            <w:pPr>
              <w:rPr>
                <w:b w:val="0"/>
              </w:rPr>
            </w:pPr>
          </w:p>
        </w:tc>
        <w:tc>
          <w:tcPr>
            <w:cnfStyle w:val="000010000000" w:firstRow="0" w:lastRow="0" w:firstColumn="0" w:lastColumn="0" w:oddVBand="1" w:evenVBand="0" w:oddHBand="0" w:evenHBand="0" w:firstRowFirstColumn="0" w:firstRowLastColumn="0" w:lastRowFirstColumn="0" w:lastRowLastColumn="0"/>
            <w:tcW w:w="858" w:type="dxa"/>
          </w:tcPr>
          <w:p w:rsidR="00BD35AC" w:rsidRPr="00575520" w:rsidRDefault="00BD35AC" w:rsidP="00E73343">
            <w:pPr>
              <w:rPr>
                <w:sz w:val="20"/>
              </w:rPr>
            </w:pPr>
            <w:r w:rsidRPr="00575520">
              <w:rPr>
                <w:sz w:val="20"/>
              </w:rPr>
              <w:t>Off</w:t>
            </w:r>
          </w:p>
        </w:tc>
        <w:tc>
          <w:tcPr>
            <w:cnfStyle w:val="000100000000" w:firstRow="0" w:lastRow="0" w:firstColumn="0" w:lastColumn="1" w:oddVBand="0" w:evenVBand="0" w:oddHBand="0" w:evenHBand="0" w:firstRowFirstColumn="0" w:firstRowLastColumn="0" w:lastRowFirstColumn="0" w:lastRowLastColumn="0"/>
            <w:tcW w:w="6551" w:type="dxa"/>
          </w:tcPr>
          <w:p w:rsidR="00BD35AC" w:rsidRPr="00575520" w:rsidRDefault="00BD35AC" w:rsidP="00E73343">
            <w:pPr>
              <w:rPr>
                <w:b w:val="0"/>
              </w:rPr>
            </w:pPr>
            <w:r w:rsidRPr="00575520">
              <w:rPr>
                <w:b w:val="0"/>
              </w:rPr>
              <w:t>Processing a request, when not “Closed”</w:t>
            </w:r>
          </w:p>
        </w:tc>
      </w:tr>
      <w:tr w:rsidR="00BD35AC" w:rsidRPr="00575520" w:rsidTr="00BD35AC">
        <w:trPr>
          <w:cnfStyle w:val="000000100000" w:firstRow="0" w:lastRow="0" w:firstColumn="0" w:lastColumn="0" w:oddVBand="0" w:evenVBand="0" w:oddHBand="1" w:evenHBand="0" w:firstRowFirstColumn="0" w:firstRowLastColumn="0" w:lastRowFirstColumn="0" w:lastRowLastColumn="0"/>
          <w:trHeight w:val="208"/>
        </w:trPr>
        <w:tc>
          <w:tcPr>
            <w:cnfStyle w:val="001000000000" w:firstRow="0" w:lastRow="0" w:firstColumn="1" w:lastColumn="0" w:oddVBand="0" w:evenVBand="0" w:oddHBand="0" w:evenHBand="0" w:firstRowFirstColumn="0" w:firstRowLastColumn="0" w:lastRowFirstColumn="0" w:lastRowLastColumn="0"/>
            <w:tcW w:w="1320" w:type="dxa"/>
            <w:vMerge w:val="restart"/>
          </w:tcPr>
          <w:p w:rsidR="00BD35AC" w:rsidRPr="00575520" w:rsidRDefault="00BD35AC" w:rsidP="00E73343">
            <w:pPr>
              <w:rPr>
                <w:b w:val="0"/>
              </w:rPr>
            </w:pPr>
            <w:r w:rsidRPr="00575520">
              <w:rPr>
                <w:b w:val="0"/>
              </w:rPr>
              <w:t>Ready</w:t>
            </w:r>
          </w:p>
        </w:tc>
        <w:tc>
          <w:tcPr>
            <w:cnfStyle w:val="000010000000" w:firstRow="0" w:lastRow="0" w:firstColumn="0" w:lastColumn="0" w:oddVBand="1" w:evenVBand="0" w:oddHBand="0" w:evenHBand="0" w:firstRowFirstColumn="0" w:firstRowLastColumn="0" w:lastRowFirstColumn="0" w:lastRowLastColumn="0"/>
            <w:tcW w:w="858" w:type="dxa"/>
          </w:tcPr>
          <w:p w:rsidR="00BD35AC" w:rsidRPr="00575520" w:rsidRDefault="00BD35AC" w:rsidP="00E73343">
            <w:pPr>
              <w:rPr>
                <w:sz w:val="20"/>
              </w:rPr>
            </w:pPr>
            <w:r w:rsidRPr="00575520">
              <w:rPr>
                <w:sz w:val="20"/>
              </w:rPr>
              <w:t>On</w:t>
            </w:r>
          </w:p>
        </w:tc>
        <w:tc>
          <w:tcPr>
            <w:cnfStyle w:val="000100000000" w:firstRow="0" w:lastRow="0" w:firstColumn="0" w:lastColumn="1" w:oddVBand="0" w:evenVBand="0" w:oddHBand="0" w:evenHBand="0" w:firstRowFirstColumn="0" w:firstRowLastColumn="0" w:lastRowFirstColumn="0" w:lastRowLastColumn="0"/>
            <w:tcW w:w="6551" w:type="dxa"/>
          </w:tcPr>
          <w:p w:rsidR="00BD35AC" w:rsidRPr="00575520" w:rsidRDefault="00BD35AC" w:rsidP="00E73343">
            <w:pPr>
              <w:rPr>
                <w:b w:val="0"/>
              </w:rPr>
            </w:pPr>
            <w:r w:rsidRPr="00575520">
              <w:rPr>
                <w:b w:val="0"/>
              </w:rPr>
              <w:t>Ready for use</w:t>
            </w:r>
          </w:p>
        </w:tc>
      </w:tr>
      <w:tr w:rsidR="00BD35AC" w:rsidRPr="00575520" w:rsidTr="00BD35AC">
        <w:trPr>
          <w:trHeight w:val="208"/>
        </w:trPr>
        <w:tc>
          <w:tcPr>
            <w:cnfStyle w:val="001000000000" w:firstRow="0" w:lastRow="0" w:firstColumn="1" w:lastColumn="0" w:oddVBand="0" w:evenVBand="0" w:oddHBand="0" w:evenHBand="0" w:firstRowFirstColumn="0" w:firstRowLastColumn="0" w:lastRowFirstColumn="0" w:lastRowLastColumn="0"/>
            <w:tcW w:w="1320" w:type="dxa"/>
            <w:vMerge/>
          </w:tcPr>
          <w:p w:rsidR="00BD35AC" w:rsidRPr="00575520" w:rsidRDefault="00BD35AC" w:rsidP="00E73343">
            <w:pPr>
              <w:rPr>
                <w:b w:val="0"/>
              </w:rPr>
            </w:pPr>
          </w:p>
        </w:tc>
        <w:tc>
          <w:tcPr>
            <w:cnfStyle w:val="000010000000" w:firstRow="0" w:lastRow="0" w:firstColumn="0" w:lastColumn="0" w:oddVBand="1" w:evenVBand="0" w:oddHBand="0" w:evenHBand="0" w:firstRowFirstColumn="0" w:firstRowLastColumn="0" w:lastRowFirstColumn="0" w:lastRowLastColumn="0"/>
            <w:tcW w:w="858" w:type="dxa"/>
          </w:tcPr>
          <w:p w:rsidR="00BD35AC" w:rsidRPr="00575520" w:rsidRDefault="00BD35AC" w:rsidP="00E73343">
            <w:pPr>
              <w:rPr>
                <w:sz w:val="20"/>
              </w:rPr>
            </w:pPr>
            <w:r w:rsidRPr="00575520">
              <w:rPr>
                <w:sz w:val="20"/>
              </w:rPr>
              <w:t>Off</w:t>
            </w:r>
          </w:p>
        </w:tc>
        <w:tc>
          <w:tcPr>
            <w:cnfStyle w:val="000100000000" w:firstRow="0" w:lastRow="0" w:firstColumn="0" w:lastColumn="1" w:oddVBand="0" w:evenVBand="0" w:oddHBand="0" w:evenHBand="0" w:firstRowFirstColumn="0" w:firstRowLastColumn="0" w:lastRowFirstColumn="0" w:lastRowLastColumn="0"/>
            <w:tcW w:w="6551" w:type="dxa"/>
          </w:tcPr>
          <w:p w:rsidR="00BD35AC" w:rsidRPr="00575520" w:rsidRDefault="00BD35AC" w:rsidP="00E73343">
            <w:pPr>
              <w:rPr>
                <w:b w:val="0"/>
                <w:sz w:val="20"/>
              </w:rPr>
            </w:pPr>
            <w:r w:rsidRPr="00575520">
              <w:rPr>
                <w:b w:val="0"/>
                <w:sz w:val="20"/>
              </w:rPr>
              <w:t>Not ready for use</w:t>
            </w:r>
          </w:p>
        </w:tc>
      </w:tr>
      <w:tr w:rsidR="00BD35AC" w:rsidRPr="00575520" w:rsidTr="00BD35AC">
        <w:trPr>
          <w:cnfStyle w:val="000000100000" w:firstRow="0" w:lastRow="0" w:firstColumn="0" w:lastColumn="0" w:oddVBand="0" w:evenVBand="0" w:oddHBand="1" w:evenHBand="0" w:firstRowFirstColumn="0" w:firstRowLastColumn="0" w:lastRowFirstColumn="0" w:lastRowLastColumn="0"/>
          <w:trHeight w:val="208"/>
        </w:trPr>
        <w:tc>
          <w:tcPr>
            <w:cnfStyle w:val="001000000000" w:firstRow="0" w:lastRow="0" w:firstColumn="1" w:lastColumn="0" w:oddVBand="0" w:evenVBand="0" w:oddHBand="0" w:evenHBand="0" w:firstRowFirstColumn="0" w:firstRowLastColumn="0" w:lastRowFirstColumn="0" w:lastRowLastColumn="0"/>
            <w:tcW w:w="1320" w:type="dxa"/>
            <w:vMerge w:val="restart"/>
          </w:tcPr>
          <w:p w:rsidR="00BD35AC" w:rsidRPr="00575520" w:rsidRDefault="00BD35AC" w:rsidP="00E73343">
            <w:pPr>
              <w:rPr>
                <w:b w:val="0"/>
              </w:rPr>
            </w:pPr>
            <w:r w:rsidRPr="00575520">
              <w:rPr>
                <w:b w:val="0"/>
              </w:rPr>
              <w:t>Remote</w:t>
            </w:r>
          </w:p>
        </w:tc>
        <w:tc>
          <w:tcPr>
            <w:cnfStyle w:val="000010000000" w:firstRow="0" w:lastRow="0" w:firstColumn="0" w:lastColumn="0" w:oddVBand="1" w:evenVBand="0" w:oddHBand="0" w:evenHBand="0" w:firstRowFirstColumn="0" w:firstRowLastColumn="0" w:lastRowFirstColumn="0" w:lastRowLastColumn="0"/>
            <w:tcW w:w="858" w:type="dxa"/>
          </w:tcPr>
          <w:p w:rsidR="00BD35AC" w:rsidRPr="00575520" w:rsidRDefault="00BD35AC" w:rsidP="00E73343">
            <w:pPr>
              <w:rPr>
                <w:sz w:val="20"/>
              </w:rPr>
            </w:pPr>
            <w:r w:rsidRPr="00575520">
              <w:rPr>
                <w:sz w:val="20"/>
              </w:rPr>
              <w:t>On</w:t>
            </w:r>
          </w:p>
        </w:tc>
        <w:tc>
          <w:tcPr>
            <w:cnfStyle w:val="000100000000" w:firstRow="0" w:lastRow="0" w:firstColumn="0" w:lastColumn="1" w:oddVBand="0" w:evenVBand="0" w:oddHBand="0" w:evenHBand="0" w:firstRowFirstColumn="0" w:firstRowLastColumn="0" w:lastRowFirstColumn="0" w:lastRowLastColumn="0"/>
            <w:tcW w:w="6551" w:type="dxa"/>
          </w:tcPr>
          <w:p w:rsidR="00BD35AC" w:rsidRPr="00575520" w:rsidRDefault="00BD35AC" w:rsidP="00E73343">
            <w:pPr>
              <w:rPr>
                <w:b w:val="0"/>
              </w:rPr>
            </w:pPr>
            <w:r w:rsidRPr="00575520">
              <w:rPr>
                <w:b w:val="0"/>
              </w:rPr>
              <w:t>Remote control. Controlled by AMCS</w:t>
            </w:r>
          </w:p>
        </w:tc>
      </w:tr>
      <w:tr w:rsidR="00BD35AC" w:rsidRPr="00575520" w:rsidTr="00BD35AC">
        <w:trPr>
          <w:trHeight w:val="208"/>
        </w:trPr>
        <w:tc>
          <w:tcPr>
            <w:cnfStyle w:val="001000000000" w:firstRow="0" w:lastRow="0" w:firstColumn="1" w:lastColumn="0" w:oddVBand="0" w:evenVBand="0" w:oddHBand="0" w:evenHBand="0" w:firstRowFirstColumn="0" w:firstRowLastColumn="0" w:lastRowFirstColumn="0" w:lastRowLastColumn="0"/>
            <w:tcW w:w="1320" w:type="dxa"/>
            <w:vMerge/>
          </w:tcPr>
          <w:p w:rsidR="00BD35AC" w:rsidRPr="00575520" w:rsidRDefault="00BD35AC" w:rsidP="00E73343">
            <w:pPr>
              <w:rPr>
                <w:b w:val="0"/>
                <w:sz w:val="20"/>
              </w:rPr>
            </w:pPr>
          </w:p>
        </w:tc>
        <w:tc>
          <w:tcPr>
            <w:cnfStyle w:val="000010000000" w:firstRow="0" w:lastRow="0" w:firstColumn="0" w:lastColumn="0" w:oddVBand="1" w:evenVBand="0" w:oddHBand="0" w:evenHBand="0" w:firstRowFirstColumn="0" w:firstRowLastColumn="0" w:lastRowFirstColumn="0" w:lastRowLastColumn="0"/>
            <w:tcW w:w="858" w:type="dxa"/>
          </w:tcPr>
          <w:p w:rsidR="00BD35AC" w:rsidRPr="00575520" w:rsidRDefault="00BD35AC" w:rsidP="00E73343">
            <w:pPr>
              <w:rPr>
                <w:sz w:val="20"/>
              </w:rPr>
            </w:pPr>
            <w:r w:rsidRPr="00575520">
              <w:rPr>
                <w:sz w:val="20"/>
              </w:rPr>
              <w:t>Off</w:t>
            </w:r>
          </w:p>
        </w:tc>
        <w:tc>
          <w:tcPr>
            <w:cnfStyle w:val="000100000000" w:firstRow="0" w:lastRow="0" w:firstColumn="0" w:lastColumn="1" w:oddVBand="0" w:evenVBand="0" w:oddHBand="0" w:evenHBand="0" w:firstRowFirstColumn="0" w:firstRowLastColumn="0" w:lastRowFirstColumn="0" w:lastRowLastColumn="0"/>
            <w:tcW w:w="6551" w:type="dxa"/>
          </w:tcPr>
          <w:p w:rsidR="00BD35AC" w:rsidRPr="00575520" w:rsidRDefault="00BD35AC" w:rsidP="00E73343">
            <w:pPr>
              <w:rPr>
                <w:b w:val="0"/>
                <w:sz w:val="20"/>
              </w:rPr>
            </w:pPr>
            <w:r w:rsidRPr="00575520">
              <w:rPr>
                <w:b w:val="0"/>
                <w:sz w:val="20"/>
              </w:rPr>
              <w:t>Local control. Not controlled by AMCS</w:t>
            </w:r>
          </w:p>
        </w:tc>
      </w:tr>
      <w:tr w:rsidR="00BD35AC" w:rsidRPr="00575520" w:rsidTr="00BD35AC">
        <w:trPr>
          <w:cnfStyle w:val="000000100000" w:firstRow="0" w:lastRow="0" w:firstColumn="0" w:lastColumn="0" w:oddVBand="0" w:evenVBand="0" w:oddHBand="1" w:evenHBand="0" w:firstRowFirstColumn="0" w:firstRowLastColumn="0" w:lastRowFirstColumn="0" w:lastRowLastColumn="0"/>
          <w:trHeight w:val="208"/>
        </w:trPr>
        <w:tc>
          <w:tcPr>
            <w:cnfStyle w:val="001000000000" w:firstRow="0" w:lastRow="0" w:firstColumn="1" w:lastColumn="0" w:oddVBand="0" w:evenVBand="0" w:oddHBand="0" w:evenHBand="0" w:firstRowFirstColumn="0" w:firstRowLastColumn="0" w:lastRowFirstColumn="0" w:lastRowLastColumn="0"/>
            <w:tcW w:w="1320" w:type="dxa"/>
            <w:vMerge w:val="restart"/>
          </w:tcPr>
          <w:p w:rsidR="00BD35AC" w:rsidRPr="00575520" w:rsidRDefault="00BD35AC" w:rsidP="00E73343">
            <w:pPr>
              <w:rPr>
                <w:b w:val="0"/>
              </w:rPr>
            </w:pPr>
            <w:proofErr w:type="spellStart"/>
            <w:r w:rsidRPr="00575520">
              <w:rPr>
                <w:b w:val="0"/>
              </w:rPr>
              <w:t>Ack</w:t>
            </w:r>
            <w:proofErr w:type="spellEnd"/>
          </w:p>
        </w:tc>
        <w:tc>
          <w:tcPr>
            <w:cnfStyle w:val="000010000000" w:firstRow="0" w:lastRow="0" w:firstColumn="0" w:lastColumn="0" w:oddVBand="1" w:evenVBand="0" w:oddHBand="0" w:evenHBand="0" w:firstRowFirstColumn="0" w:firstRowLastColumn="0" w:lastRowFirstColumn="0" w:lastRowLastColumn="0"/>
            <w:tcW w:w="858" w:type="dxa"/>
          </w:tcPr>
          <w:p w:rsidR="00BD35AC" w:rsidRPr="00575520" w:rsidRDefault="00BD35AC" w:rsidP="00E73343">
            <w:pPr>
              <w:rPr>
                <w:sz w:val="20"/>
              </w:rPr>
            </w:pPr>
            <w:r w:rsidRPr="00575520">
              <w:rPr>
                <w:sz w:val="20"/>
              </w:rPr>
              <w:t>On</w:t>
            </w:r>
          </w:p>
        </w:tc>
        <w:tc>
          <w:tcPr>
            <w:cnfStyle w:val="000100000000" w:firstRow="0" w:lastRow="0" w:firstColumn="0" w:lastColumn="1" w:oddVBand="0" w:evenVBand="0" w:oddHBand="0" w:evenHBand="0" w:firstRowFirstColumn="0" w:firstRowLastColumn="0" w:lastRowFirstColumn="0" w:lastRowLastColumn="0"/>
            <w:tcW w:w="6551" w:type="dxa"/>
          </w:tcPr>
          <w:p w:rsidR="00BD35AC" w:rsidRPr="00575520" w:rsidRDefault="00BD35AC" w:rsidP="00E73343">
            <w:pPr>
              <w:rPr>
                <w:b w:val="0"/>
              </w:rPr>
            </w:pPr>
            <w:r w:rsidRPr="00575520">
              <w:rPr>
                <w:b w:val="0"/>
              </w:rPr>
              <w:t>Acknowledgement of alarm on the assigned field</w:t>
            </w:r>
          </w:p>
        </w:tc>
      </w:tr>
      <w:tr w:rsidR="00BD35AC" w:rsidRPr="00575520" w:rsidTr="00BD35AC">
        <w:trPr>
          <w:trHeight w:val="208"/>
        </w:trPr>
        <w:tc>
          <w:tcPr>
            <w:cnfStyle w:val="001000000000" w:firstRow="0" w:lastRow="0" w:firstColumn="1" w:lastColumn="0" w:oddVBand="0" w:evenVBand="0" w:oddHBand="0" w:evenHBand="0" w:firstRowFirstColumn="0" w:firstRowLastColumn="0" w:lastRowFirstColumn="0" w:lastRowLastColumn="0"/>
            <w:tcW w:w="1320" w:type="dxa"/>
            <w:vMerge/>
          </w:tcPr>
          <w:p w:rsidR="00BD35AC" w:rsidRPr="00575520" w:rsidRDefault="00BD35AC" w:rsidP="00E73343">
            <w:pPr>
              <w:rPr>
                <w:b w:val="0"/>
                <w:sz w:val="20"/>
              </w:rPr>
            </w:pPr>
          </w:p>
        </w:tc>
        <w:tc>
          <w:tcPr>
            <w:cnfStyle w:val="000010000000" w:firstRow="0" w:lastRow="0" w:firstColumn="0" w:lastColumn="0" w:oddVBand="1" w:evenVBand="0" w:oddHBand="0" w:evenHBand="0" w:firstRowFirstColumn="0" w:firstRowLastColumn="0" w:lastRowFirstColumn="0" w:lastRowLastColumn="0"/>
            <w:tcW w:w="858" w:type="dxa"/>
          </w:tcPr>
          <w:p w:rsidR="00BD35AC" w:rsidRPr="00575520" w:rsidRDefault="00BD35AC" w:rsidP="00E73343">
            <w:pPr>
              <w:rPr>
                <w:sz w:val="20"/>
              </w:rPr>
            </w:pPr>
            <w:r w:rsidRPr="00575520">
              <w:rPr>
                <w:sz w:val="20"/>
              </w:rPr>
              <w:t>Off</w:t>
            </w:r>
          </w:p>
        </w:tc>
        <w:tc>
          <w:tcPr>
            <w:cnfStyle w:val="000100000000" w:firstRow="0" w:lastRow="0" w:firstColumn="0" w:lastColumn="1" w:oddVBand="0" w:evenVBand="0" w:oddHBand="0" w:evenHBand="0" w:firstRowFirstColumn="0" w:firstRowLastColumn="0" w:lastRowFirstColumn="0" w:lastRowLastColumn="0"/>
            <w:tcW w:w="6551" w:type="dxa"/>
          </w:tcPr>
          <w:p w:rsidR="00BD35AC" w:rsidRPr="00575520" w:rsidRDefault="00BD35AC" w:rsidP="00E73343">
            <w:pPr>
              <w:rPr>
                <w:b w:val="0"/>
                <w:sz w:val="20"/>
              </w:rPr>
            </w:pPr>
            <w:r w:rsidRPr="00575520">
              <w:rPr>
                <w:b w:val="0"/>
                <w:sz w:val="20"/>
              </w:rPr>
              <w:t>No action</w:t>
            </w:r>
          </w:p>
        </w:tc>
      </w:tr>
      <w:tr w:rsidR="00BD35AC" w:rsidRPr="00575520" w:rsidTr="00BD35AC">
        <w:trPr>
          <w:cnfStyle w:val="000000100000" w:firstRow="0" w:lastRow="0" w:firstColumn="0" w:lastColumn="0" w:oddVBand="0" w:evenVBand="0" w:oddHBand="1" w:evenHBand="0" w:firstRowFirstColumn="0" w:firstRowLastColumn="0" w:lastRowFirstColumn="0" w:lastRowLastColumn="0"/>
          <w:trHeight w:val="208"/>
        </w:trPr>
        <w:tc>
          <w:tcPr>
            <w:cnfStyle w:val="001000000000" w:firstRow="0" w:lastRow="0" w:firstColumn="1" w:lastColumn="0" w:oddVBand="0" w:evenVBand="0" w:oddHBand="0" w:evenHBand="0" w:firstRowFirstColumn="0" w:firstRowLastColumn="0" w:lastRowFirstColumn="0" w:lastRowLastColumn="0"/>
            <w:tcW w:w="1320" w:type="dxa"/>
            <w:vMerge w:val="restart"/>
          </w:tcPr>
          <w:p w:rsidR="00BD35AC" w:rsidRPr="00575520" w:rsidRDefault="00BD35AC" w:rsidP="00E73343">
            <w:pPr>
              <w:rPr>
                <w:b w:val="0"/>
              </w:rPr>
            </w:pPr>
            <w:r w:rsidRPr="00575520">
              <w:rPr>
                <w:b w:val="0"/>
              </w:rPr>
              <w:t>Request</w:t>
            </w:r>
          </w:p>
        </w:tc>
        <w:tc>
          <w:tcPr>
            <w:cnfStyle w:val="000010000000" w:firstRow="0" w:lastRow="0" w:firstColumn="0" w:lastColumn="0" w:oddVBand="1" w:evenVBand="0" w:oddHBand="0" w:evenHBand="0" w:firstRowFirstColumn="0" w:firstRowLastColumn="0" w:lastRowFirstColumn="0" w:lastRowLastColumn="0"/>
            <w:tcW w:w="858" w:type="dxa"/>
          </w:tcPr>
          <w:p w:rsidR="00BD35AC" w:rsidRPr="00575520" w:rsidRDefault="00BD35AC" w:rsidP="00E73343">
            <w:pPr>
              <w:rPr>
                <w:sz w:val="20"/>
              </w:rPr>
            </w:pPr>
            <w:r w:rsidRPr="00575520">
              <w:rPr>
                <w:sz w:val="20"/>
              </w:rPr>
              <w:t>On</w:t>
            </w:r>
          </w:p>
        </w:tc>
        <w:tc>
          <w:tcPr>
            <w:cnfStyle w:val="000100000000" w:firstRow="0" w:lastRow="0" w:firstColumn="0" w:lastColumn="1" w:oddVBand="0" w:evenVBand="0" w:oddHBand="0" w:evenHBand="0" w:firstRowFirstColumn="0" w:firstRowLastColumn="0" w:lastRowFirstColumn="0" w:lastRowLastColumn="0"/>
            <w:tcW w:w="6551" w:type="dxa"/>
          </w:tcPr>
          <w:p w:rsidR="00BD35AC" w:rsidRPr="00575520" w:rsidRDefault="00BD35AC" w:rsidP="00E73343">
            <w:pPr>
              <w:rPr>
                <w:b w:val="0"/>
              </w:rPr>
            </w:pPr>
            <w:r w:rsidRPr="00575520">
              <w:rPr>
                <w:b w:val="0"/>
              </w:rPr>
              <w:t>Request to turn on</w:t>
            </w:r>
          </w:p>
        </w:tc>
      </w:tr>
      <w:tr w:rsidR="00BD35AC" w:rsidRPr="00575520" w:rsidTr="00BD35AC">
        <w:trPr>
          <w:trHeight w:val="220"/>
        </w:trPr>
        <w:tc>
          <w:tcPr>
            <w:cnfStyle w:val="001000000000" w:firstRow="0" w:lastRow="0" w:firstColumn="1" w:lastColumn="0" w:oddVBand="0" w:evenVBand="0" w:oddHBand="0" w:evenHBand="0" w:firstRowFirstColumn="0" w:firstRowLastColumn="0" w:lastRowFirstColumn="0" w:lastRowLastColumn="0"/>
            <w:tcW w:w="1320" w:type="dxa"/>
            <w:vMerge/>
          </w:tcPr>
          <w:p w:rsidR="00BD35AC" w:rsidRPr="00575520" w:rsidRDefault="00BD35AC" w:rsidP="00E73343">
            <w:pPr>
              <w:rPr>
                <w:b w:val="0"/>
                <w:sz w:val="20"/>
              </w:rPr>
            </w:pPr>
          </w:p>
        </w:tc>
        <w:tc>
          <w:tcPr>
            <w:cnfStyle w:val="000010000000" w:firstRow="0" w:lastRow="0" w:firstColumn="0" w:lastColumn="0" w:oddVBand="1" w:evenVBand="0" w:oddHBand="0" w:evenHBand="0" w:firstRowFirstColumn="0" w:firstRowLastColumn="0" w:lastRowFirstColumn="0" w:lastRowLastColumn="0"/>
            <w:tcW w:w="858" w:type="dxa"/>
          </w:tcPr>
          <w:p w:rsidR="00BD35AC" w:rsidRPr="00575520" w:rsidRDefault="00BD35AC" w:rsidP="00E73343">
            <w:pPr>
              <w:rPr>
                <w:sz w:val="20"/>
              </w:rPr>
            </w:pPr>
            <w:r w:rsidRPr="00575520">
              <w:rPr>
                <w:sz w:val="20"/>
              </w:rPr>
              <w:t>Off</w:t>
            </w:r>
          </w:p>
        </w:tc>
        <w:tc>
          <w:tcPr>
            <w:cnfStyle w:val="000100000000" w:firstRow="0" w:lastRow="0" w:firstColumn="0" w:lastColumn="1" w:oddVBand="0" w:evenVBand="0" w:oddHBand="0" w:evenHBand="0" w:firstRowFirstColumn="0" w:firstRowLastColumn="0" w:lastRowFirstColumn="0" w:lastRowLastColumn="0"/>
            <w:tcW w:w="6551" w:type="dxa"/>
          </w:tcPr>
          <w:p w:rsidR="00BD35AC" w:rsidRPr="00575520" w:rsidRDefault="00BD35AC" w:rsidP="00E73343">
            <w:pPr>
              <w:rPr>
                <w:b w:val="0"/>
                <w:sz w:val="20"/>
              </w:rPr>
            </w:pPr>
            <w:r w:rsidRPr="00575520">
              <w:rPr>
                <w:b w:val="0"/>
              </w:rPr>
              <w:t>Request to turn off</w:t>
            </w:r>
          </w:p>
        </w:tc>
      </w:tr>
      <w:tr w:rsidR="00BD35AC" w:rsidRPr="00575520" w:rsidTr="00BD35AC">
        <w:trPr>
          <w:cnfStyle w:val="000000100000" w:firstRow="0" w:lastRow="0" w:firstColumn="0" w:lastColumn="0" w:oddVBand="0" w:evenVBand="0" w:oddHBand="1" w:evenHBand="0"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1320" w:type="dxa"/>
            <w:vMerge w:val="restart"/>
          </w:tcPr>
          <w:p w:rsidR="00BD35AC" w:rsidRPr="00575520" w:rsidRDefault="00BD35AC" w:rsidP="00E73343">
            <w:pPr>
              <w:rPr>
                <w:b w:val="0"/>
              </w:rPr>
            </w:pPr>
            <w:r w:rsidRPr="00575520">
              <w:rPr>
                <w:b w:val="0"/>
              </w:rPr>
              <w:t>Push</w:t>
            </w:r>
          </w:p>
        </w:tc>
        <w:tc>
          <w:tcPr>
            <w:cnfStyle w:val="000010000000" w:firstRow="0" w:lastRow="0" w:firstColumn="0" w:lastColumn="0" w:oddVBand="1" w:evenVBand="0" w:oddHBand="0" w:evenHBand="0" w:firstRowFirstColumn="0" w:firstRowLastColumn="0" w:lastRowFirstColumn="0" w:lastRowLastColumn="0"/>
            <w:tcW w:w="858" w:type="dxa"/>
          </w:tcPr>
          <w:p w:rsidR="00BD35AC" w:rsidRPr="00575520" w:rsidRDefault="00BD35AC" w:rsidP="00E73343">
            <w:pPr>
              <w:rPr>
                <w:sz w:val="20"/>
              </w:rPr>
            </w:pPr>
            <w:r w:rsidRPr="00575520">
              <w:rPr>
                <w:sz w:val="20"/>
              </w:rPr>
              <w:t>On</w:t>
            </w:r>
          </w:p>
        </w:tc>
        <w:tc>
          <w:tcPr>
            <w:cnfStyle w:val="000100000000" w:firstRow="0" w:lastRow="0" w:firstColumn="0" w:lastColumn="1" w:oddVBand="0" w:evenVBand="0" w:oddHBand="0" w:evenHBand="0" w:firstRowFirstColumn="0" w:firstRowLastColumn="0" w:lastRowFirstColumn="0" w:lastRowLastColumn="0"/>
            <w:tcW w:w="6551" w:type="dxa"/>
          </w:tcPr>
          <w:p w:rsidR="00BD35AC" w:rsidRPr="00575520" w:rsidRDefault="00BD35AC" w:rsidP="00E73343">
            <w:pPr>
              <w:rPr>
                <w:b w:val="0"/>
              </w:rPr>
            </w:pPr>
            <w:r w:rsidRPr="00575520">
              <w:rPr>
                <w:b w:val="0"/>
              </w:rPr>
              <w:t>Request to turn on, when off.</w:t>
            </w:r>
          </w:p>
          <w:p w:rsidR="00BD35AC" w:rsidRPr="00575520" w:rsidRDefault="00BD35AC" w:rsidP="00E73343">
            <w:pPr>
              <w:rPr>
                <w:b w:val="0"/>
              </w:rPr>
            </w:pPr>
            <w:r w:rsidRPr="00575520">
              <w:rPr>
                <w:b w:val="0"/>
              </w:rPr>
              <w:t>Request to turn off, when on.</w:t>
            </w:r>
          </w:p>
        </w:tc>
      </w:tr>
      <w:tr w:rsidR="00BD35AC" w:rsidRPr="00575520" w:rsidTr="00BD35AC">
        <w:trPr>
          <w:trHeight w:val="208"/>
        </w:trPr>
        <w:tc>
          <w:tcPr>
            <w:cnfStyle w:val="001000000000" w:firstRow="0" w:lastRow="0" w:firstColumn="1" w:lastColumn="0" w:oddVBand="0" w:evenVBand="0" w:oddHBand="0" w:evenHBand="0" w:firstRowFirstColumn="0" w:firstRowLastColumn="0" w:lastRowFirstColumn="0" w:lastRowLastColumn="0"/>
            <w:tcW w:w="1320" w:type="dxa"/>
            <w:vMerge/>
          </w:tcPr>
          <w:p w:rsidR="00BD35AC" w:rsidRPr="00575520" w:rsidRDefault="00BD35AC" w:rsidP="00E73343">
            <w:pPr>
              <w:rPr>
                <w:b w:val="0"/>
                <w:sz w:val="20"/>
              </w:rPr>
            </w:pPr>
          </w:p>
        </w:tc>
        <w:tc>
          <w:tcPr>
            <w:cnfStyle w:val="000010000000" w:firstRow="0" w:lastRow="0" w:firstColumn="0" w:lastColumn="0" w:oddVBand="1" w:evenVBand="0" w:oddHBand="0" w:evenHBand="0" w:firstRowFirstColumn="0" w:firstRowLastColumn="0" w:lastRowFirstColumn="0" w:lastRowLastColumn="0"/>
            <w:tcW w:w="858" w:type="dxa"/>
          </w:tcPr>
          <w:p w:rsidR="00BD35AC" w:rsidRPr="00575520" w:rsidRDefault="00BD35AC" w:rsidP="00E73343">
            <w:pPr>
              <w:rPr>
                <w:sz w:val="20"/>
              </w:rPr>
            </w:pPr>
            <w:r w:rsidRPr="00575520">
              <w:rPr>
                <w:sz w:val="20"/>
              </w:rPr>
              <w:t>Off</w:t>
            </w:r>
          </w:p>
        </w:tc>
        <w:tc>
          <w:tcPr>
            <w:cnfStyle w:val="000100000000" w:firstRow="0" w:lastRow="0" w:firstColumn="0" w:lastColumn="1" w:oddVBand="0" w:evenVBand="0" w:oddHBand="0" w:evenHBand="0" w:firstRowFirstColumn="0" w:firstRowLastColumn="0" w:lastRowFirstColumn="0" w:lastRowLastColumn="0"/>
            <w:tcW w:w="6551" w:type="dxa"/>
          </w:tcPr>
          <w:p w:rsidR="00BD35AC" w:rsidRPr="00575520" w:rsidRDefault="00BD35AC" w:rsidP="00E73343">
            <w:pPr>
              <w:rPr>
                <w:b w:val="0"/>
                <w:sz w:val="20"/>
              </w:rPr>
            </w:pPr>
            <w:r w:rsidRPr="00575520">
              <w:rPr>
                <w:b w:val="0"/>
                <w:sz w:val="20"/>
              </w:rPr>
              <w:t>No action</w:t>
            </w:r>
          </w:p>
        </w:tc>
      </w:tr>
      <w:tr w:rsidR="00BD35AC" w:rsidRPr="00575520" w:rsidTr="00BD35AC">
        <w:trPr>
          <w:cnfStyle w:val="000000100000" w:firstRow="0" w:lastRow="0" w:firstColumn="0" w:lastColumn="0" w:oddVBand="0" w:evenVBand="0" w:oddHBand="1" w:evenHBand="0" w:firstRowFirstColumn="0" w:firstRowLastColumn="0" w:lastRowFirstColumn="0" w:lastRowLastColumn="0"/>
          <w:trHeight w:val="208"/>
        </w:trPr>
        <w:tc>
          <w:tcPr>
            <w:cnfStyle w:val="001000000000" w:firstRow="0" w:lastRow="0" w:firstColumn="1" w:lastColumn="0" w:oddVBand="0" w:evenVBand="0" w:oddHBand="0" w:evenHBand="0" w:firstRowFirstColumn="0" w:firstRowLastColumn="0" w:lastRowFirstColumn="0" w:lastRowLastColumn="0"/>
            <w:tcW w:w="1320" w:type="dxa"/>
            <w:vMerge w:val="restart"/>
          </w:tcPr>
          <w:p w:rsidR="00BD35AC" w:rsidRPr="00575520" w:rsidRDefault="00BD35AC" w:rsidP="00E73343">
            <w:pPr>
              <w:rPr>
                <w:b w:val="0"/>
              </w:rPr>
            </w:pPr>
            <w:r w:rsidRPr="00575520">
              <w:rPr>
                <w:b w:val="0"/>
              </w:rPr>
              <w:t>Too Low</w:t>
            </w:r>
          </w:p>
        </w:tc>
        <w:tc>
          <w:tcPr>
            <w:cnfStyle w:val="000010000000" w:firstRow="0" w:lastRow="0" w:firstColumn="0" w:lastColumn="0" w:oddVBand="1" w:evenVBand="0" w:oddHBand="0" w:evenHBand="0" w:firstRowFirstColumn="0" w:firstRowLastColumn="0" w:lastRowFirstColumn="0" w:lastRowLastColumn="0"/>
            <w:tcW w:w="858" w:type="dxa"/>
          </w:tcPr>
          <w:p w:rsidR="00BD35AC" w:rsidRPr="00575520" w:rsidRDefault="00BD35AC" w:rsidP="00E73343">
            <w:pPr>
              <w:rPr>
                <w:sz w:val="20"/>
              </w:rPr>
            </w:pPr>
            <w:r w:rsidRPr="00575520">
              <w:rPr>
                <w:sz w:val="20"/>
              </w:rPr>
              <w:t>On</w:t>
            </w:r>
          </w:p>
        </w:tc>
        <w:tc>
          <w:tcPr>
            <w:cnfStyle w:val="000100000000" w:firstRow="0" w:lastRow="0" w:firstColumn="0" w:lastColumn="1" w:oddVBand="0" w:evenVBand="0" w:oddHBand="0" w:evenHBand="0" w:firstRowFirstColumn="0" w:firstRowLastColumn="0" w:lastRowFirstColumn="0" w:lastRowLastColumn="0"/>
            <w:tcW w:w="6551" w:type="dxa"/>
          </w:tcPr>
          <w:p w:rsidR="00BD35AC" w:rsidRPr="00575520" w:rsidRDefault="00BD35AC" w:rsidP="00E73343">
            <w:pPr>
              <w:rPr>
                <w:b w:val="0"/>
              </w:rPr>
            </w:pPr>
            <w:r w:rsidRPr="00575520">
              <w:rPr>
                <w:b w:val="0"/>
              </w:rPr>
              <w:t>Value is too low</w:t>
            </w:r>
          </w:p>
        </w:tc>
      </w:tr>
      <w:tr w:rsidR="00BD35AC" w:rsidRPr="00575520" w:rsidTr="00BD35AC">
        <w:trPr>
          <w:trHeight w:val="208"/>
        </w:trPr>
        <w:tc>
          <w:tcPr>
            <w:cnfStyle w:val="001000000000" w:firstRow="0" w:lastRow="0" w:firstColumn="1" w:lastColumn="0" w:oddVBand="0" w:evenVBand="0" w:oddHBand="0" w:evenHBand="0" w:firstRowFirstColumn="0" w:firstRowLastColumn="0" w:lastRowFirstColumn="0" w:lastRowLastColumn="0"/>
            <w:tcW w:w="1320" w:type="dxa"/>
            <w:vMerge/>
          </w:tcPr>
          <w:p w:rsidR="00BD35AC" w:rsidRPr="00575520" w:rsidRDefault="00BD35AC" w:rsidP="00E73343">
            <w:pPr>
              <w:rPr>
                <w:b w:val="0"/>
                <w:sz w:val="20"/>
              </w:rPr>
            </w:pPr>
          </w:p>
        </w:tc>
        <w:tc>
          <w:tcPr>
            <w:cnfStyle w:val="000010000000" w:firstRow="0" w:lastRow="0" w:firstColumn="0" w:lastColumn="0" w:oddVBand="1" w:evenVBand="0" w:oddHBand="0" w:evenHBand="0" w:firstRowFirstColumn="0" w:firstRowLastColumn="0" w:lastRowFirstColumn="0" w:lastRowLastColumn="0"/>
            <w:tcW w:w="858" w:type="dxa"/>
          </w:tcPr>
          <w:p w:rsidR="00BD35AC" w:rsidRPr="00575520" w:rsidRDefault="00BD35AC" w:rsidP="00E73343">
            <w:pPr>
              <w:rPr>
                <w:sz w:val="20"/>
              </w:rPr>
            </w:pPr>
            <w:r w:rsidRPr="00575520">
              <w:rPr>
                <w:sz w:val="20"/>
              </w:rPr>
              <w:t>Off</w:t>
            </w:r>
          </w:p>
        </w:tc>
        <w:tc>
          <w:tcPr>
            <w:cnfStyle w:val="000100000000" w:firstRow="0" w:lastRow="0" w:firstColumn="0" w:lastColumn="1" w:oddVBand="0" w:evenVBand="0" w:oddHBand="0" w:evenHBand="0" w:firstRowFirstColumn="0" w:firstRowLastColumn="0" w:lastRowFirstColumn="0" w:lastRowLastColumn="0"/>
            <w:tcW w:w="6551" w:type="dxa"/>
          </w:tcPr>
          <w:p w:rsidR="00BD35AC" w:rsidRPr="00575520" w:rsidRDefault="00BD35AC" w:rsidP="00E73343">
            <w:pPr>
              <w:rPr>
                <w:b w:val="0"/>
                <w:sz w:val="20"/>
              </w:rPr>
            </w:pPr>
            <w:r w:rsidRPr="00575520">
              <w:rPr>
                <w:b w:val="0"/>
                <w:sz w:val="20"/>
              </w:rPr>
              <w:t>Value is not too low</w:t>
            </w:r>
          </w:p>
        </w:tc>
      </w:tr>
      <w:tr w:rsidR="00BD35AC" w:rsidRPr="00575520" w:rsidTr="00BD35AC">
        <w:trPr>
          <w:cnfStyle w:val="000000100000" w:firstRow="0" w:lastRow="0" w:firstColumn="0" w:lastColumn="0" w:oddVBand="0" w:evenVBand="0" w:oddHBand="1" w:evenHBand="0" w:firstRowFirstColumn="0" w:firstRowLastColumn="0" w:lastRowFirstColumn="0" w:lastRowLastColumn="0"/>
          <w:trHeight w:val="208"/>
        </w:trPr>
        <w:tc>
          <w:tcPr>
            <w:cnfStyle w:val="001000000000" w:firstRow="0" w:lastRow="0" w:firstColumn="1" w:lastColumn="0" w:oddVBand="0" w:evenVBand="0" w:oddHBand="0" w:evenHBand="0" w:firstRowFirstColumn="0" w:firstRowLastColumn="0" w:lastRowFirstColumn="0" w:lastRowLastColumn="0"/>
            <w:tcW w:w="1320" w:type="dxa"/>
            <w:vMerge w:val="restart"/>
          </w:tcPr>
          <w:p w:rsidR="00BD35AC" w:rsidRPr="00575520" w:rsidRDefault="00BD35AC" w:rsidP="00E73343">
            <w:pPr>
              <w:rPr>
                <w:b w:val="0"/>
              </w:rPr>
            </w:pPr>
            <w:r w:rsidRPr="00575520">
              <w:rPr>
                <w:b w:val="0"/>
              </w:rPr>
              <w:t>Low</w:t>
            </w:r>
          </w:p>
        </w:tc>
        <w:tc>
          <w:tcPr>
            <w:cnfStyle w:val="000010000000" w:firstRow="0" w:lastRow="0" w:firstColumn="0" w:lastColumn="0" w:oddVBand="1" w:evenVBand="0" w:oddHBand="0" w:evenHBand="0" w:firstRowFirstColumn="0" w:firstRowLastColumn="0" w:lastRowFirstColumn="0" w:lastRowLastColumn="0"/>
            <w:tcW w:w="858" w:type="dxa"/>
          </w:tcPr>
          <w:p w:rsidR="00BD35AC" w:rsidRPr="00575520" w:rsidRDefault="00BD35AC" w:rsidP="00E73343">
            <w:pPr>
              <w:rPr>
                <w:sz w:val="20"/>
              </w:rPr>
            </w:pPr>
            <w:r w:rsidRPr="00575520">
              <w:rPr>
                <w:sz w:val="20"/>
              </w:rPr>
              <w:t>On</w:t>
            </w:r>
          </w:p>
        </w:tc>
        <w:tc>
          <w:tcPr>
            <w:cnfStyle w:val="000100000000" w:firstRow="0" w:lastRow="0" w:firstColumn="0" w:lastColumn="1" w:oddVBand="0" w:evenVBand="0" w:oddHBand="0" w:evenHBand="0" w:firstRowFirstColumn="0" w:firstRowLastColumn="0" w:lastRowFirstColumn="0" w:lastRowLastColumn="0"/>
            <w:tcW w:w="6551" w:type="dxa"/>
          </w:tcPr>
          <w:p w:rsidR="00BD35AC" w:rsidRPr="00575520" w:rsidRDefault="00BD35AC" w:rsidP="00E73343">
            <w:pPr>
              <w:rPr>
                <w:b w:val="0"/>
              </w:rPr>
            </w:pPr>
            <w:r w:rsidRPr="00575520">
              <w:rPr>
                <w:b w:val="0"/>
              </w:rPr>
              <w:t>Value is low</w:t>
            </w:r>
          </w:p>
        </w:tc>
      </w:tr>
      <w:tr w:rsidR="00BD35AC" w:rsidRPr="00575520" w:rsidTr="00BD35AC">
        <w:trPr>
          <w:trHeight w:val="196"/>
        </w:trPr>
        <w:tc>
          <w:tcPr>
            <w:cnfStyle w:val="001000000000" w:firstRow="0" w:lastRow="0" w:firstColumn="1" w:lastColumn="0" w:oddVBand="0" w:evenVBand="0" w:oddHBand="0" w:evenHBand="0" w:firstRowFirstColumn="0" w:firstRowLastColumn="0" w:lastRowFirstColumn="0" w:lastRowLastColumn="0"/>
            <w:tcW w:w="1320" w:type="dxa"/>
            <w:vMerge/>
          </w:tcPr>
          <w:p w:rsidR="00BD35AC" w:rsidRPr="00575520" w:rsidRDefault="00BD35AC" w:rsidP="00E73343">
            <w:pPr>
              <w:rPr>
                <w:b w:val="0"/>
                <w:sz w:val="20"/>
              </w:rPr>
            </w:pPr>
          </w:p>
        </w:tc>
        <w:tc>
          <w:tcPr>
            <w:cnfStyle w:val="000010000000" w:firstRow="0" w:lastRow="0" w:firstColumn="0" w:lastColumn="0" w:oddVBand="1" w:evenVBand="0" w:oddHBand="0" w:evenHBand="0" w:firstRowFirstColumn="0" w:firstRowLastColumn="0" w:lastRowFirstColumn="0" w:lastRowLastColumn="0"/>
            <w:tcW w:w="858" w:type="dxa"/>
          </w:tcPr>
          <w:p w:rsidR="00BD35AC" w:rsidRPr="00575520" w:rsidRDefault="00BD35AC" w:rsidP="00E73343">
            <w:pPr>
              <w:rPr>
                <w:sz w:val="20"/>
              </w:rPr>
            </w:pPr>
            <w:r w:rsidRPr="00575520">
              <w:rPr>
                <w:sz w:val="20"/>
              </w:rPr>
              <w:t>Off</w:t>
            </w:r>
          </w:p>
        </w:tc>
        <w:tc>
          <w:tcPr>
            <w:cnfStyle w:val="000100000000" w:firstRow="0" w:lastRow="0" w:firstColumn="0" w:lastColumn="1" w:oddVBand="0" w:evenVBand="0" w:oddHBand="0" w:evenHBand="0" w:firstRowFirstColumn="0" w:firstRowLastColumn="0" w:lastRowFirstColumn="0" w:lastRowLastColumn="0"/>
            <w:tcW w:w="6551" w:type="dxa"/>
          </w:tcPr>
          <w:p w:rsidR="00BD35AC" w:rsidRPr="00575520" w:rsidRDefault="00BD35AC" w:rsidP="00E73343">
            <w:pPr>
              <w:rPr>
                <w:b w:val="0"/>
                <w:sz w:val="20"/>
              </w:rPr>
            </w:pPr>
            <w:r w:rsidRPr="00575520">
              <w:rPr>
                <w:b w:val="0"/>
                <w:sz w:val="20"/>
              </w:rPr>
              <w:t>Value is not low</w:t>
            </w:r>
          </w:p>
        </w:tc>
      </w:tr>
      <w:tr w:rsidR="00BD35AC" w:rsidRPr="00575520" w:rsidTr="00BD35AC">
        <w:trPr>
          <w:cnfStyle w:val="000000100000" w:firstRow="0" w:lastRow="0" w:firstColumn="0" w:lastColumn="0" w:oddVBand="0" w:evenVBand="0" w:oddHBand="1" w:evenHBand="0" w:firstRowFirstColumn="0" w:firstRowLastColumn="0" w:lastRowFirstColumn="0" w:lastRowLastColumn="0"/>
          <w:trHeight w:val="220"/>
        </w:trPr>
        <w:tc>
          <w:tcPr>
            <w:cnfStyle w:val="001000000000" w:firstRow="0" w:lastRow="0" w:firstColumn="1" w:lastColumn="0" w:oddVBand="0" w:evenVBand="0" w:oddHBand="0" w:evenHBand="0" w:firstRowFirstColumn="0" w:firstRowLastColumn="0" w:lastRowFirstColumn="0" w:lastRowLastColumn="0"/>
            <w:tcW w:w="1320" w:type="dxa"/>
            <w:vMerge w:val="restart"/>
          </w:tcPr>
          <w:p w:rsidR="00BD35AC" w:rsidRPr="00575520" w:rsidRDefault="00BD35AC" w:rsidP="00E73343">
            <w:pPr>
              <w:rPr>
                <w:b w:val="0"/>
              </w:rPr>
            </w:pPr>
            <w:r w:rsidRPr="00575520">
              <w:rPr>
                <w:b w:val="0"/>
              </w:rPr>
              <w:t>High</w:t>
            </w:r>
          </w:p>
        </w:tc>
        <w:tc>
          <w:tcPr>
            <w:cnfStyle w:val="000010000000" w:firstRow="0" w:lastRow="0" w:firstColumn="0" w:lastColumn="0" w:oddVBand="1" w:evenVBand="0" w:oddHBand="0" w:evenHBand="0" w:firstRowFirstColumn="0" w:firstRowLastColumn="0" w:lastRowFirstColumn="0" w:lastRowLastColumn="0"/>
            <w:tcW w:w="858" w:type="dxa"/>
          </w:tcPr>
          <w:p w:rsidR="00BD35AC" w:rsidRPr="00575520" w:rsidRDefault="00BD35AC" w:rsidP="00E73343">
            <w:pPr>
              <w:rPr>
                <w:sz w:val="20"/>
              </w:rPr>
            </w:pPr>
            <w:r w:rsidRPr="00575520">
              <w:rPr>
                <w:sz w:val="20"/>
              </w:rPr>
              <w:t>On</w:t>
            </w:r>
          </w:p>
        </w:tc>
        <w:tc>
          <w:tcPr>
            <w:cnfStyle w:val="000100000000" w:firstRow="0" w:lastRow="0" w:firstColumn="0" w:lastColumn="1" w:oddVBand="0" w:evenVBand="0" w:oddHBand="0" w:evenHBand="0" w:firstRowFirstColumn="0" w:firstRowLastColumn="0" w:lastRowFirstColumn="0" w:lastRowLastColumn="0"/>
            <w:tcW w:w="6551" w:type="dxa"/>
          </w:tcPr>
          <w:p w:rsidR="00BD35AC" w:rsidRPr="00575520" w:rsidRDefault="00BD35AC" w:rsidP="00E73343">
            <w:pPr>
              <w:rPr>
                <w:b w:val="0"/>
              </w:rPr>
            </w:pPr>
            <w:r w:rsidRPr="00575520">
              <w:rPr>
                <w:b w:val="0"/>
              </w:rPr>
              <w:t>Value is high</w:t>
            </w:r>
          </w:p>
        </w:tc>
      </w:tr>
      <w:tr w:rsidR="00BD35AC" w:rsidRPr="00575520" w:rsidTr="00BD35AC">
        <w:trPr>
          <w:trHeight w:val="196"/>
        </w:trPr>
        <w:tc>
          <w:tcPr>
            <w:cnfStyle w:val="001000000000" w:firstRow="0" w:lastRow="0" w:firstColumn="1" w:lastColumn="0" w:oddVBand="0" w:evenVBand="0" w:oddHBand="0" w:evenHBand="0" w:firstRowFirstColumn="0" w:firstRowLastColumn="0" w:lastRowFirstColumn="0" w:lastRowLastColumn="0"/>
            <w:tcW w:w="1320" w:type="dxa"/>
            <w:vMerge/>
          </w:tcPr>
          <w:p w:rsidR="00BD35AC" w:rsidRPr="00575520" w:rsidRDefault="00BD35AC" w:rsidP="00E73343">
            <w:pPr>
              <w:rPr>
                <w:b w:val="0"/>
                <w:sz w:val="20"/>
              </w:rPr>
            </w:pPr>
          </w:p>
        </w:tc>
        <w:tc>
          <w:tcPr>
            <w:cnfStyle w:val="000010000000" w:firstRow="0" w:lastRow="0" w:firstColumn="0" w:lastColumn="0" w:oddVBand="1" w:evenVBand="0" w:oddHBand="0" w:evenHBand="0" w:firstRowFirstColumn="0" w:firstRowLastColumn="0" w:lastRowFirstColumn="0" w:lastRowLastColumn="0"/>
            <w:tcW w:w="858" w:type="dxa"/>
          </w:tcPr>
          <w:p w:rsidR="00BD35AC" w:rsidRPr="00575520" w:rsidRDefault="00BD35AC" w:rsidP="00E73343">
            <w:pPr>
              <w:rPr>
                <w:sz w:val="20"/>
              </w:rPr>
            </w:pPr>
            <w:r w:rsidRPr="00575520">
              <w:rPr>
                <w:sz w:val="20"/>
              </w:rPr>
              <w:t>Off</w:t>
            </w:r>
          </w:p>
        </w:tc>
        <w:tc>
          <w:tcPr>
            <w:cnfStyle w:val="000100000000" w:firstRow="0" w:lastRow="0" w:firstColumn="0" w:lastColumn="1" w:oddVBand="0" w:evenVBand="0" w:oddHBand="0" w:evenHBand="0" w:firstRowFirstColumn="0" w:firstRowLastColumn="0" w:lastRowFirstColumn="0" w:lastRowLastColumn="0"/>
            <w:tcW w:w="6551" w:type="dxa"/>
          </w:tcPr>
          <w:p w:rsidR="00BD35AC" w:rsidRPr="00575520" w:rsidRDefault="00BD35AC" w:rsidP="00E73343">
            <w:pPr>
              <w:rPr>
                <w:b w:val="0"/>
                <w:sz w:val="20"/>
              </w:rPr>
            </w:pPr>
            <w:r w:rsidRPr="00575520">
              <w:rPr>
                <w:b w:val="0"/>
                <w:sz w:val="20"/>
              </w:rPr>
              <w:t>Value is not high</w:t>
            </w:r>
          </w:p>
        </w:tc>
      </w:tr>
      <w:tr w:rsidR="00BD35AC" w:rsidRPr="00575520" w:rsidTr="00BD35AC">
        <w:trPr>
          <w:cnfStyle w:val="000000100000" w:firstRow="0" w:lastRow="0" w:firstColumn="0" w:lastColumn="0" w:oddVBand="0" w:evenVBand="0" w:oddHBand="1" w:evenHBand="0" w:firstRowFirstColumn="0" w:firstRowLastColumn="0" w:lastRowFirstColumn="0" w:lastRowLastColumn="0"/>
          <w:trHeight w:val="208"/>
        </w:trPr>
        <w:tc>
          <w:tcPr>
            <w:cnfStyle w:val="001000000000" w:firstRow="0" w:lastRow="0" w:firstColumn="1" w:lastColumn="0" w:oddVBand="0" w:evenVBand="0" w:oddHBand="0" w:evenHBand="0" w:firstRowFirstColumn="0" w:firstRowLastColumn="0" w:lastRowFirstColumn="0" w:lastRowLastColumn="0"/>
            <w:tcW w:w="1320" w:type="dxa"/>
            <w:vMerge w:val="restart"/>
          </w:tcPr>
          <w:p w:rsidR="00BD35AC" w:rsidRPr="00575520" w:rsidRDefault="00BD35AC" w:rsidP="00E73343">
            <w:pPr>
              <w:rPr>
                <w:b w:val="0"/>
              </w:rPr>
            </w:pPr>
            <w:r w:rsidRPr="00575520">
              <w:rPr>
                <w:b w:val="0"/>
              </w:rPr>
              <w:t>Too High</w:t>
            </w:r>
          </w:p>
        </w:tc>
        <w:tc>
          <w:tcPr>
            <w:cnfStyle w:val="000010000000" w:firstRow="0" w:lastRow="0" w:firstColumn="0" w:lastColumn="0" w:oddVBand="1" w:evenVBand="0" w:oddHBand="0" w:evenHBand="0" w:firstRowFirstColumn="0" w:firstRowLastColumn="0" w:lastRowFirstColumn="0" w:lastRowLastColumn="0"/>
            <w:tcW w:w="858" w:type="dxa"/>
          </w:tcPr>
          <w:p w:rsidR="00BD35AC" w:rsidRPr="00575520" w:rsidRDefault="00BD35AC" w:rsidP="00E73343">
            <w:pPr>
              <w:rPr>
                <w:sz w:val="20"/>
              </w:rPr>
            </w:pPr>
            <w:r w:rsidRPr="00575520">
              <w:rPr>
                <w:sz w:val="20"/>
              </w:rPr>
              <w:t>On</w:t>
            </w:r>
          </w:p>
        </w:tc>
        <w:tc>
          <w:tcPr>
            <w:cnfStyle w:val="000100000000" w:firstRow="0" w:lastRow="0" w:firstColumn="0" w:lastColumn="1" w:oddVBand="0" w:evenVBand="0" w:oddHBand="0" w:evenHBand="0" w:firstRowFirstColumn="0" w:firstRowLastColumn="0" w:lastRowFirstColumn="0" w:lastRowLastColumn="0"/>
            <w:tcW w:w="6551" w:type="dxa"/>
          </w:tcPr>
          <w:p w:rsidR="00BD35AC" w:rsidRPr="00575520" w:rsidRDefault="00BD35AC" w:rsidP="00E73343">
            <w:pPr>
              <w:rPr>
                <w:b w:val="0"/>
              </w:rPr>
            </w:pPr>
            <w:r w:rsidRPr="00575520">
              <w:rPr>
                <w:b w:val="0"/>
              </w:rPr>
              <w:t>Value is too high</w:t>
            </w:r>
          </w:p>
        </w:tc>
      </w:tr>
      <w:tr w:rsidR="00BD35AC" w:rsidRPr="00575520" w:rsidTr="00BD35AC">
        <w:trPr>
          <w:trHeight w:val="208"/>
        </w:trPr>
        <w:tc>
          <w:tcPr>
            <w:cnfStyle w:val="001000000000" w:firstRow="0" w:lastRow="0" w:firstColumn="1" w:lastColumn="0" w:oddVBand="0" w:evenVBand="0" w:oddHBand="0" w:evenHBand="0" w:firstRowFirstColumn="0" w:firstRowLastColumn="0" w:lastRowFirstColumn="0" w:lastRowLastColumn="0"/>
            <w:tcW w:w="1320" w:type="dxa"/>
            <w:vMerge/>
          </w:tcPr>
          <w:p w:rsidR="00BD35AC" w:rsidRPr="00575520" w:rsidRDefault="00BD35AC" w:rsidP="00E73343">
            <w:pPr>
              <w:rPr>
                <w:b w:val="0"/>
                <w:sz w:val="20"/>
              </w:rPr>
            </w:pPr>
          </w:p>
        </w:tc>
        <w:tc>
          <w:tcPr>
            <w:cnfStyle w:val="000010000000" w:firstRow="0" w:lastRow="0" w:firstColumn="0" w:lastColumn="0" w:oddVBand="1" w:evenVBand="0" w:oddHBand="0" w:evenHBand="0" w:firstRowFirstColumn="0" w:firstRowLastColumn="0" w:lastRowFirstColumn="0" w:lastRowLastColumn="0"/>
            <w:tcW w:w="858" w:type="dxa"/>
          </w:tcPr>
          <w:p w:rsidR="00BD35AC" w:rsidRPr="00575520" w:rsidRDefault="00BD35AC" w:rsidP="00E73343">
            <w:pPr>
              <w:rPr>
                <w:sz w:val="20"/>
              </w:rPr>
            </w:pPr>
            <w:r w:rsidRPr="00575520">
              <w:rPr>
                <w:sz w:val="20"/>
              </w:rPr>
              <w:t>Off</w:t>
            </w:r>
          </w:p>
        </w:tc>
        <w:tc>
          <w:tcPr>
            <w:cnfStyle w:val="000100000000" w:firstRow="0" w:lastRow="0" w:firstColumn="0" w:lastColumn="1" w:oddVBand="0" w:evenVBand="0" w:oddHBand="0" w:evenHBand="0" w:firstRowFirstColumn="0" w:firstRowLastColumn="0" w:lastRowFirstColumn="0" w:lastRowLastColumn="0"/>
            <w:tcW w:w="6551" w:type="dxa"/>
          </w:tcPr>
          <w:p w:rsidR="00BD35AC" w:rsidRPr="00575520" w:rsidRDefault="00BD35AC" w:rsidP="00E73343">
            <w:pPr>
              <w:rPr>
                <w:b w:val="0"/>
                <w:sz w:val="20"/>
              </w:rPr>
            </w:pPr>
            <w:r w:rsidRPr="00575520">
              <w:rPr>
                <w:b w:val="0"/>
                <w:sz w:val="20"/>
              </w:rPr>
              <w:t>Value is not too high</w:t>
            </w:r>
          </w:p>
        </w:tc>
      </w:tr>
      <w:tr w:rsidR="00BD35AC" w:rsidRPr="00575520" w:rsidTr="00BD35AC">
        <w:trPr>
          <w:cnfStyle w:val="000000100000" w:firstRow="0" w:lastRow="0" w:firstColumn="0" w:lastColumn="0" w:oddVBand="0" w:evenVBand="0" w:oddHBand="1" w:evenHBand="0" w:firstRowFirstColumn="0" w:firstRowLastColumn="0" w:lastRowFirstColumn="0" w:lastRowLastColumn="0"/>
          <w:trHeight w:val="208"/>
        </w:trPr>
        <w:tc>
          <w:tcPr>
            <w:cnfStyle w:val="001000000000" w:firstRow="0" w:lastRow="0" w:firstColumn="1" w:lastColumn="0" w:oddVBand="0" w:evenVBand="0" w:oddHBand="0" w:evenHBand="0" w:firstRowFirstColumn="0" w:firstRowLastColumn="0" w:lastRowFirstColumn="0" w:lastRowLastColumn="0"/>
            <w:tcW w:w="1320" w:type="dxa"/>
            <w:vMerge w:val="restart"/>
          </w:tcPr>
          <w:p w:rsidR="00BD35AC" w:rsidRPr="00575520" w:rsidRDefault="00BD35AC" w:rsidP="00E73343">
            <w:pPr>
              <w:rPr>
                <w:b w:val="0"/>
              </w:rPr>
            </w:pPr>
            <w:r w:rsidRPr="00575520">
              <w:rPr>
                <w:b w:val="0"/>
              </w:rPr>
              <w:t>Failure</w:t>
            </w:r>
          </w:p>
        </w:tc>
        <w:tc>
          <w:tcPr>
            <w:cnfStyle w:val="000010000000" w:firstRow="0" w:lastRow="0" w:firstColumn="0" w:lastColumn="0" w:oddVBand="1" w:evenVBand="0" w:oddHBand="0" w:evenHBand="0" w:firstRowFirstColumn="0" w:firstRowLastColumn="0" w:lastRowFirstColumn="0" w:lastRowLastColumn="0"/>
            <w:tcW w:w="858" w:type="dxa"/>
          </w:tcPr>
          <w:p w:rsidR="00BD35AC" w:rsidRPr="00575520" w:rsidRDefault="00BD35AC" w:rsidP="00E73343">
            <w:pPr>
              <w:rPr>
                <w:sz w:val="20"/>
              </w:rPr>
            </w:pPr>
            <w:r w:rsidRPr="00575520">
              <w:rPr>
                <w:sz w:val="20"/>
              </w:rPr>
              <w:t>On</w:t>
            </w:r>
          </w:p>
        </w:tc>
        <w:tc>
          <w:tcPr>
            <w:cnfStyle w:val="000100000000" w:firstRow="0" w:lastRow="0" w:firstColumn="0" w:lastColumn="1" w:oddVBand="0" w:evenVBand="0" w:oddHBand="0" w:evenHBand="0" w:firstRowFirstColumn="0" w:firstRowLastColumn="0" w:lastRowFirstColumn="0" w:lastRowLastColumn="0"/>
            <w:tcW w:w="6551" w:type="dxa"/>
          </w:tcPr>
          <w:p w:rsidR="00BD35AC" w:rsidRPr="00575520" w:rsidRDefault="00BD35AC" w:rsidP="00E73343">
            <w:pPr>
              <w:rPr>
                <w:b w:val="0"/>
              </w:rPr>
            </w:pPr>
            <w:r w:rsidRPr="00575520">
              <w:rPr>
                <w:b w:val="0"/>
              </w:rPr>
              <w:t>Defect</w:t>
            </w:r>
          </w:p>
        </w:tc>
      </w:tr>
      <w:tr w:rsidR="00BD35AC" w:rsidRPr="00575520" w:rsidTr="00BD35AC">
        <w:trPr>
          <w:trHeight w:val="232"/>
        </w:trPr>
        <w:tc>
          <w:tcPr>
            <w:cnfStyle w:val="001000000000" w:firstRow="0" w:lastRow="0" w:firstColumn="1" w:lastColumn="0" w:oddVBand="0" w:evenVBand="0" w:oddHBand="0" w:evenHBand="0" w:firstRowFirstColumn="0" w:firstRowLastColumn="0" w:lastRowFirstColumn="0" w:lastRowLastColumn="0"/>
            <w:tcW w:w="1320" w:type="dxa"/>
            <w:vMerge/>
          </w:tcPr>
          <w:p w:rsidR="00BD35AC" w:rsidRPr="00575520" w:rsidRDefault="00BD35AC" w:rsidP="00E73343">
            <w:pPr>
              <w:rPr>
                <w:b w:val="0"/>
              </w:rPr>
            </w:pPr>
          </w:p>
        </w:tc>
        <w:tc>
          <w:tcPr>
            <w:cnfStyle w:val="000010000000" w:firstRow="0" w:lastRow="0" w:firstColumn="0" w:lastColumn="0" w:oddVBand="1" w:evenVBand="0" w:oddHBand="0" w:evenHBand="0" w:firstRowFirstColumn="0" w:firstRowLastColumn="0" w:lastRowFirstColumn="0" w:lastRowLastColumn="0"/>
            <w:tcW w:w="858" w:type="dxa"/>
          </w:tcPr>
          <w:p w:rsidR="00BD35AC" w:rsidRPr="00575520" w:rsidRDefault="00BD35AC" w:rsidP="00E73343">
            <w:pPr>
              <w:rPr>
                <w:sz w:val="20"/>
              </w:rPr>
            </w:pPr>
            <w:r w:rsidRPr="00575520">
              <w:rPr>
                <w:sz w:val="20"/>
              </w:rPr>
              <w:t>Off</w:t>
            </w:r>
          </w:p>
        </w:tc>
        <w:tc>
          <w:tcPr>
            <w:cnfStyle w:val="000100000000" w:firstRow="0" w:lastRow="0" w:firstColumn="0" w:lastColumn="1" w:oddVBand="0" w:evenVBand="0" w:oddHBand="0" w:evenHBand="0" w:firstRowFirstColumn="0" w:firstRowLastColumn="0" w:lastRowFirstColumn="0" w:lastRowLastColumn="0"/>
            <w:tcW w:w="6551" w:type="dxa"/>
          </w:tcPr>
          <w:p w:rsidR="00BD35AC" w:rsidRPr="00575520" w:rsidRDefault="00BD35AC" w:rsidP="00E73343">
            <w:pPr>
              <w:rPr>
                <w:b w:val="0"/>
              </w:rPr>
            </w:pPr>
            <w:r w:rsidRPr="00575520">
              <w:rPr>
                <w:b w:val="0"/>
              </w:rPr>
              <w:t>Not defect</w:t>
            </w:r>
          </w:p>
        </w:tc>
      </w:tr>
      <w:tr w:rsidR="00BD35AC" w:rsidRPr="00575520" w:rsidTr="00BD35AC">
        <w:trPr>
          <w:cnfStyle w:val="000000100000" w:firstRow="0" w:lastRow="0" w:firstColumn="0" w:lastColumn="0" w:oddVBand="0" w:evenVBand="0" w:oddHBand="1" w:evenHBand="0"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1320" w:type="dxa"/>
            <w:vMerge w:val="restart"/>
          </w:tcPr>
          <w:p w:rsidR="00BD35AC" w:rsidRPr="00575520" w:rsidRDefault="00BD35AC" w:rsidP="00E73343">
            <w:pPr>
              <w:rPr>
                <w:b w:val="0"/>
              </w:rPr>
            </w:pPr>
            <w:r w:rsidRPr="00575520">
              <w:rPr>
                <w:b w:val="0"/>
              </w:rPr>
              <w:t>Precision</w:t>
            </w:r>
          </w:p>
        </w:tc>
        <w:tc>
          <w:tcPr>
            <w:cnfStyle w:val="000010000000" w:firstRow="0" w:lastRow="0" w:firstColumn="0" w:lastColumn="0" w:oddVBand="1" w:evenVBand="0" w:oddHBand="0" w:evenHBand="0" w:firstRowFirstColumn="0" w:firstRowLastColumn="0" w:lastRowFirstColumn="0" w:lastRowLastColumn="0"/>
            <w:tcW w:w="858" w:type="dxa"/>
          </w:tcPr>
          <w:p w:rsidR="00BD35AC" w:rsidRPr="00575520" w:rsidRDefault="00BD35AC" w:rsidP="00E73343">
            <w:pPr>
              <w:rPr>
                <w:sz w:val="20"/>
              </w:rPr>
            </w:pPr>
            <w:r w:rsidRPr="00575520">
              <w:rPr>
                <w:sz w:val="20"/>
              </w:rPr>
              <w:t>On</w:t>
            </w:r>
          </w:p>
        </w:tc>
        <w:tc>
          <w:tcPr>
            <w:cnfStyle w:val="000100000000" w:firstRow="0" w:lastRow="0" w:firstColumn="0" w:lastColumn="1" w:oddVBand="0" w:evenVBand="0" w:oddHBand="0" w:evenHBand="0" w:firstRowFirstColumn="0" w:firstRowLastColumn="0" w:lastRowFirstColumn="0" w:lastRowLastColumn="0"/>
            <w:tcW w:w="6551" w:type="dxa"/>
          </w:tcPr>
          <w:p w:rsidR="00BD35AC" w:rsidRPr="00575520" w:rsidRDefault="00BD35AC" w:rsidP="00E73343">
            <w:pPr>
              <w:rPr>
                <w:b w:val="0"/>
              </w:rPr>
            </w:pPr>
            <w:r w:rsidRPr="00575520">
              <w:rPr>
                <w:b w:val="0"/>
              </w:rPr>
              <w:t>High precision frequency counter in 0.01 Hz accuracy up to 10kHz</w:t>
            </w:r>
          </w:p>
        </w:tc>
      </w:tr>
      <w:tr w:rsidR="00BD35AC" w:rsidRPr="00575520" w:rsidTr="00BD35AC">
        <w:trPr>
          <w:trHeight w:val="220"/>
        </w:trPr>
        <w:tc>
          <w:tcPr>
            <w:cnfStyle w:val="001000000000" w:firstRow="0" w:lastRow="0" w:firstColumn="1" w:lastColumn="0" w:oddVBand="0" w:evenVBand="0" w:oddHBand="0" w:evenHBand="0" w:firstRowFirstColumn="0" w:firstRowLastColumn="0" w:lastRowFirstColumn="0" w:lastRowLastColumn="0"/>
            <w:tcW w:w="1320" w:type="dxa"/>
            <w:vMerge/>
          </w:tcPr>
          <w:p w:rsidR="00BD35AC" w:rsidRPr="00575520" w:rsidRDefault="00BD35AC" w:rsidP="00E73343">
            <w:pPr>
              <w:rPr>
                <w:b w:val="0"/>
              </w:rPr>
            </w:pPr>
          </w:p>
        </w:tc>
        <w:tc>
          <w:tcPr>
            <w:cnfStyle w:val="000010000000" w:firstRow="0" w:lastRow="0" w:firstColumn="0" w:lastColumn="0" w:oddVBand="1" w:evenVBand="0" w:oddHBand="0" w:evenHBand="0" w:firstRowFirstColumn="0" w:firstRowLastColumn="0" w:lastRowFirstColumn="0" w:lastRowLastColumn="0"/>
            <w:tcW w:w="858" w:type="dxa"/>
          </w:tcPr>
          <w:p w:rsidR="00BD35AC" w:rsidRPr="00575520" w:rsidRDefault="00BD35AC" w:rsidP="00E73343">
            <w:pPr>
              <w:rPr>
                <w:sz w:val="20"/>
              </w:rPr>
            </w:pPr>
            <w:r w:rsidRPr="00575520">
              <w:rPr>
                <w:sz w:val="20"/>
              </w:rPr>
              <w:t>Off</w:t>
            </w:r>
          </w:p>
        </w:tc>
        <w:tc>
          <w:tcPr>
            <w:cnfStyle w:val="000100000000" w:firstRow="0" w:lastRow="0" w:firstColumn="0" w:lastColumn="1" w:oddVBand="0" w:evenVBand="0" w:oddHBand="0" w:evenHBand="0" w:firstRowFirstColumn="0" w:firstRowLastColumn="0" w:lastRowFirstColumn="0" w:lastRowLastColumn="0"/>
            <w:tcW w:w="6551" w:type="dxa"/>
          </w:tcPr>
          <w:p w:rsidR="00BD35AC" w:rsidRPr="00575520" w:rsidRDefault="00BD35AC" w:rsidP="00E73343">
            <w:pPr>
              <w:rPr>
                <w:b w:val="0"/>
              </w:rPr>
            </w:pPr>
            <w:r w:rsidRPr="00575520">
              <w:rPr>
                <w:b w:val="0"/>
              </w:rPr>
              <w:t>Low precision frequency counter in 1 Hz accuracy up to 100kHz</w:t>
            </w:r>
          </w:p>
        </w:tc>
      </w:tr>
      <w:tr w:rsidR="00BD35AC" w:rsidRPr="00575520" w:rsidTr="00BD35AC">
        <w:trPr>
          <w:cnfStyle w:val="000000100000" w:firstRow="0" w:lastRow="0" w:firstColumn="0" w:lastColumn="0" w:oddVBand="0" w:evenVBand="0" w:oddHBand="1" w:evenHBand="0" w:firstRowFirstColumn="0" w:firstRowLastColumn="0" w:lastRowFirstColumn="0" w:lastRowLastColumn="0"/>
          <w:trHeight w:val="208"/>
        </w:trPr>
        <w:tc>
          <w:tcPr>
            <w:cnfStyle w:val="001000000000" w:firstRow="0" w:lastRow="0" w:firstColumn="1" w:lastColumn="0" w:oddVBand="0" w:evenVBand="0" w:oddHBand="0" w:evenHBand="0" w:firstRowFirstColumn="0" w:firstRowLastColumn="0" w:lastRowFirstColumn="0" w:lastRowLastColumn="0"/>
            <w:tcW w:w="1320" w:type="dxa"/>
          </w:tcPr>
          <w:p w:rsidR="00BD35AC" w:rsidRPr="00575520" w:rsidRDefault="00BD35AC" w:rsidP="00E73343">
            <w:pPr>
              <w:rPr>
                <w:b w:val="0"/>
              </w:rPr>
            </w:pPr>
            <w:r w:rsidRPr="00575520">
              <w:rPr>
                <w:b w:val="0"/>
              </w:rPr>
              <w:t>Counter</w:t>
            </w:r>
          </w:p>
        </w:tc>
        <w:tc>
          <w:tcPr>
            <w:cnfStyle w:val="000010000000" w:firstRow="0" w:lastRow="0" w:firstColumn="0" w:lastColumn="0" w:oddVBand="1" w:evenVBand="0" w:oddHBand="0" w:evenHBand="0" w:firstRowFirstColumn="0" w:firstRowLastColumn="0" w:lastRowFirstColumn="0" w:lastRowLastColumn="0"/>
            <w:tcW w:w="858" w:type="dxa"/>
          </w:tcPr>
          <w:p w:rsidR="00BD35AC" w:rsidRPr="00575520" w:rsidRDefault="00BD35AC" w:rsidP="00E73343">
            <w:pPr>
              <w:rPr>
                <w:sz w:val="20"/>
              </w:rPr>
            </w:pPr>
            <w:r w:rsidRPr="00575520">
              <w:rPr>
                <w:sz w:val="20"/>
              </w:rPr>
              <w:t>Value</w:t>
            </w:r>
          </w:p>
        </w:tc>
        <w:tc>
          <w:tcPr>
            <w:cnfStyle w:val="000100000000" w:firstRow="0" w:lastRow="0" w:firstColumn="0" w:lastColumn="1" w:oddVBand="0" w:evenVBand="0" w:oddHBand="0" w:evenHBand="0" w:firstRowFirstColumn="0" w:firstRowLastColumn="0" w:lastRowFirstColumn="0" w:lastRowLastColumn="0"/>
            <w:tcW w:w="6551" w:type="dxa"/>
          </w:tcPr>
          <w:p w:rsidR="00BD35AC" w:rsidRPr="00575520" w:rsidRDefault="00BD35AC" w:rsidP="00E73343">
            <w:pPr>
              <w:rPr>
                <w:b w:val="0"/>
              </w:rPr>
            </w:pPr>
            <w:r w:rsidRPr="00575520">
              <w:rPr>
                <w:b w:val="0"/>
              </w:rPr>
              <w:t>The changes in this counter value will be added to the field</w:t>
            </w:r>
          </w:p>
        </w:tc>
      </w:tr>
      <w:tr w:rsidR="00BD35AC" w:rsidRPr="00575520" w:rsidTr="00BD35AC">
        <w:trPr>
          <w:trHeight w:val="208"/>
        </w:trPr>
        <w:tc>
          <w:tcPr>
            <w:cnfStyle w:val="001000000000" w:firstRow="0" w:lastRow="0" w:firstColumn="1" w:lastColumn="0" w:oddVBand="0" w:evenVBand="0" w:oddHBand="0" w:evenHBand="0" w:firstRowFirstColumn="0" w:firstRowLastColumn="0" w:lastRowFirstColumn="0" w:lastRowLastColumn="0"/>
            <w:tcW w:w="1320" w:type="dxa"/>
            <w:vMerge w:val="restart"/>
          </w:tcPr>
          <w:p w:rsidR="00BD35AC" w:rsidRPr="00575520" w:rsidRDefault="00BD35AC" w:rsidP="00E73343">
            <w:pPr>
              <w:rPr>
                <w:b w:val="0"/>
              </w:rPr>
            </w:pPr>
            <w:r w:rsidRPr="00575520">
              <w:rPr>
                <w:b w:val="0"/>
              </w:rPr>
              <w:t>Sign</w:t>
            </w:r>
          </w:p>
        </w:tc>
        <w:tc>
          <w:tcPr>
            <w:cnfStyle w:val="000010000000" w:firstRow="0" w:lastRow="0" w:firstColumn="0" w:lastColumn="0" w:oddVBand="1" w:evenVBand="0" w:oddHBand="0" w:evenHBand="0" w:firstRowFirstColumn="0" w:firstRowLastColumn="0" w:lastRowFirstColumn="0" w:lastRowLastColumn="0"/>
            <w:tcW w:w="858" w:type="dxa"/>
          </w:tcPr>
          <w:p w:rsidR="00BD35AC" w:rsidRPr="00575520" w:rsidRDefault="00BD35AC" w:rsidP="00E73343">
            <w:pPr>
              <w:rPr>
                <w:sz w:val="20"/>
              </w:rPr>
            </w:pPr>
            <w:r w:rsidRPr="00575520">
              <w:rPr>
                <w:sz w:val="20"/>
              </w:rPr>
              <w:t>On</w:t>
            </w:r>
          </w:p>
        </w:tc>
        <w:tc>
          <w:tcPr>
            <w:cnfStyle w:val="000100000000" w:firstRow="0" w:lastRow="0" w:firstColumn="0" w:lastColumn="1" w:oddVBand="0" w:evenVBand="0" w:oddHBand="0" w:evenHBand="0" w:firstRowFirstColumn="0" w:firstRowLastColumn="0" w:lastRowFirstColumn="0" w:lastRowLastColumn="0"/>
            <w:tcW w:w="6551" w:type="dxa"/>
          </w:tcPr>
          <w:p w:rsidR="00BD35AC" w:rsidRPr="00575520" w:rsidRDefault="00BD35AC" w:rsidP="00E73343">
            <w:pPr>
              <w:rPr>
                <w:b w:val="0"/>
              </w:rPr>
            </w:pPr>
            <w:r w:rsidRPr="00575520">
              <w:rPr>
                <w:b w:val="0"/>
              </w:rPr>
              <w:t xml:space="preserve">The value read by “Standard” is negative </w:t>
            </w:r>
          </w:p>
        </w:tc>
      </w:tr>
      <w:tr w:rsidR="00BD35AC" w:rsidRPr="00575520" w:rsidTr="00BD35AC">
        <w:trPr>
          <w:cnfStyle w:val="000000100000" w:firstRow="0" w:lastRow="0" w:firstColumn="0" w:lastColumn="0" w:oddVBand="0" w:evenVBand="0" w:oddHBand="1" w:evenHBand="0" w:firstRowFirstColumn="0" w:firstRowLastColumn="0" w:lastRowFirstColumn="0" w:lastRowLastColumn="0"/>
          <w:trHeight w:val="220"/>
        </w:trPr>
        <w:tc>
          <w:tcPr>
            <w:cnfStyle w:val="001000000000" w:firstRow="0" w:lastRow="0" w:firstColumn="1" w:lastColumn="0" w:oddVBand="0" w:evenVBand="0" w:oddHBand="0" w:evenHBand="0" w:firstRowFirstColumn="0" w:firstRowLastColumn="0" w:lastRowFirstColumn="0" w:lastRowLastColumn="0"/>
            <w:tcW w:w="1320" w:type="dxa"/>
            <w:vMerge/>
          </w:tcPr>
          <w:p w:rsidR="00BD35AC" w:rsidRPr="00575520" w:rsidRDefault="00BD35AC" w:rsidP="00E73343">
            <w:pPr>
              <w:rPr>
                <w:b w:val="0"/>
              </w:rPr>
            </w:pPr>
          </w:p>
        </w:tc>
        <w:tc>
          <w:tcPr>
            <w:cnfStyle w:val="000010000000" w:firstRow="0" w:lastRow="0" w:firstColumn="0" w:lastColumn="0" w:oddVBand="1" w:evenVBand="0" w:oddHBand="0" w:evenHBand="0" w:firstRowFirstColumn="0" w:firstRowLastColumn="0" w:lastRowFirstColumn="0" w:lastRowLastColumn="0"/>
            <w:tcW w:w="858" w:type="dxa"/>
          </w:tcPr>
          <w:p w:rsidR="00BD35AC" w:rsidRPr="00575520" w:rsidRDefault="00BD35AC" w:rsidP="00E73343">
            <w:pPr>
              <w:rPr>
                <w:sz w:val="20"/>
              </w:rPr>
            </w:pPr>
            <w:r w:rsidRPr="00575520">
              <w:rPr>
                <w:sz w:val="20"/>
              </w:rPr>
              <w:t>Off</w:t>
            </w:r>
          </w:p>
        </w:tc>
        <w:tc>
          <w:tcPr>
            <w:cnfStyle w:val="000100000000" w:firstRow="0" w:lastRow="0" w:firstColumn="0" w:lastColumn="1" w:oddVBand="0" w:evenVBand="0" w:oddHBand="0" w:evenHBand="0" w:firstRowFirstColumn="0" w:firstRowLastColumn="0" w:lastRowFirstColumn="0" w:lastRowLastColumn="0"/>
            <w:tcW w:w="6551" w:type="dxa"/>
          </w:tcPr>
          <w:p w:rsidR="00BD35AC" w:rsidRPr="00575520" w:rsidRDefault="00BD35AC" w:rsidP="00E73343">
            <w:pPr>
              <w:rPr>
                <w:b w:val="0"/>
              </w:rPr>
            </w:pPr>
            <w:r w:rsidRPr="00575520">
              <w:rPr>
                <w:b w:val="0"/>
              </w:rPr>
              <w:t>The value read by “Standard” is positive</w:t>
            </w:r>
          </w:p>
        </w:tc>
      </w:tr>
      <w:tr w:rsidR="00BD35AC" w:rsidRPr="00575520" w:rsidTr="00BD35AC">
        <w:trPr>
          <w:trHeight w:val="220"/>
        </w:trPr>
        <w:tc>
          <w:tcPr>
            <w:cnfStyle w:val="001000000000" w:firstRow="0" w:lastRow="0" w:firstColumn="1" w:lastColumn="0" w:oddVBand="0" w:evenVBand="0" w:oddHBand="0" w:evenHBand="0" w:firstRowFirstColumn="0" w:firstRowLastColumn="0" w:lastRowFirstColumn="0" w:lastRowLastColumn="0"/>
            <w:tcW w:w="1320" w:type="dxa"/>
          </w:tcPr>
          <w:p w:rsidR="00BD35AC" w:rsidRPr="00575520" w:rsidRDefault="00BD35AC" w:rsidP="00E73343">
            <w:pPr>
              <w:rPr>
                <w:b w:val="0"/>
              </w:rPr>
            </w:pPr>
            <w:r w:rsidRPr="00575520">
              <w:rPr>
                <w:b w:val="0"/>
              </w:rPr>
              <w:t>Index</w:t>
            </w:r>
          </w:p>
        </w:tc>
        <w:tc>
          <w:tcPr>
            <w:cnfStyle w:val="000010000000" w:firstRow="0" w:lastRow="0" w:firstColumn="0" w:lastColumn="0" w:oddVBand="1" w:evenVBand="0" w:oddHBand="0" w:evenHBand="0" w:firstRowFirstColumn="0" w:firstRowLastColumn="0" w:lastRowFirstColumn="0" w:lastRowLastColumn="0"/>
            <w:tcW w:w="858" w:type="dxa"/>
          </w:tcPr>
          <w:p w:rsidR="00BD35AC" w:rsidRPr="00575520" w:rsidRDefault="00BD35AC" w:rsidP="00E73343">
            <w:pPr>
              <w:rPr>
                <w:sz w:val="20"/>
              </w:rPr>
            </w:pPr>
            <w:r w:rsidRPr="00575520">
              <w:rPr>
                <w:sz w:val="20"/>
              </w:rPr>
              <w:t>Value</w:t>
            </w:r>
          </w:p>
        </w:tc>
        <w:tc>
          <w:tcPr>
            <w:cnfStyle w:val="000100000000" w:firstRow="0" w:lastRow="0" w:firstColumn="0" w:lastColumn="1" w:oddVBand="0" w:evenVBand="0" w:oddHBand="0" w:evenHBand="0" w:firstRowFirstColumn="0" w:firstRowLastColumn="0" w:lastRowFirstColumn="0" w:lastRowLastColumn="0"/>
            <w:tcW w:w="6551" w:type="dxa"/>
          </w:tcPr>
          <w:p w:rsidR="00BD35AC" w:rsidRPr="00575520" w:rsidRDefault="00BD35AC" w:rsidP="00E73343">
            <w:pPr>
              <w:rPr>
                <w:b w:val="0"/>
              </w:rPr>
            </w:pPr>
            <w:r w:rsidRPr="00575520">
              <w:rPr>
                <w:b w:val="0"/>
              </w:rPr>
              <w:t>Value is the index of a serial message. See “Index” description</w:t>
            </w:r>
          </w:p>
        </w:tc>
      </w:tr>
      <w:tr w:rsidR="00BD35AC" w:rsidRPr="00575520" w:rsidTr="00BD35AC">
        <w:trPr>
          <w:cnfStyle w:val="000000100000" w:firstRow="0" w:lastRow="0" w:firstColumn="0" w:lastColumn="0" w:oddVBand="0" w:evenVBand="0" w:oddHBand="1" w:evenHBand="0" w:firstRowFirstColumn="0" w:firstRowLastColumn="0" w:lastRowFirstColumn="0" w:lastRowLastColumn="0"/>
          <w:trHeight w:val="208"/>
        </w:trPr>
        <w:tc>
          <w:tcPr>
            <w:cnfStyle w:val="001000000000" w:firstRow="0" w:lastRow="0" w:firstColumn="1" w:lastColumn="0" w:oddVBand="0" w:evenVBand="0" w:oddHBand="0" w:evenHBand="0" w:firstRowFirstColumn="0" w:firstRowLastColumn="0" w:lastRowFirstColumn="0" w:lastRowLastColumn="0"/>
            <w:tcW w:w="1320" w:type="dxa"/>
            <w:vMerge w:val="restart"/>
          </w:tcPr>
          <w:p w:rsidR="00BD35AC" w:rsidRPr="00575520" w:rsidRDefault="00BD35AC" w:rsidP="00E73343">
            <w:pPr>
              <w:rPr>
                <w:b w:val="0"/>
              </w:rPr>
            </w:pPr>
            <w:r w:rsidRPr="00575520">
              <w:rPr>
                <w:b w:val="0"/>
              </w:rPr>
              <w:t>Pulse</w:t>
            </w:r>
          </w:p>
        </w:tc>
        <w:tc>
          <w:tcPr>
            <w:cnfStyle w:val="000010000000" w:firstRow="0" w:lastRow="0" w:firstColumn="0" w:lastColumn="0" w:oddVBand="1" w:evenVBand="0" w:oddHBand="0" w:evenHBand="0" w:firstRowFirstColumn="0" w:firstRowLastColumn="0" w:lastRowFirstColumn="0" w:lastRowLastColumn="0"/>
            <w:tcW w:w="858" w:type="dxa"/>
          </w:tcPr>
          <w:p w:rsidR="00BD35AC" w:rsidRPr="00575520" w:rsidRDefault="00BD35AC" w:rsidP="00E73343">
            <w:pPr>
              <w:rPr>
                <w:sz w:val="20"/>
              </w:rPr>
            </w:pPr>
            <w:r w:rsidRPr="00575520">
              <w:rPr>
                <w:sz w:val="20"/>
              </w:rPr>
              <w:t>On</w:t>
            </w:r>
          </w:p>
        </w:tc>
        <w:tc>
          <w:tcPr>
            <w:cnfStyle w:val="000100000000" w:firstRow="0" w:lastRow="0" w:firstColumn="0" w:lastColumn="1" w:oddVBand="0" w:evenVBand="0" w:oddHBand="0" w:evenHBand="0" w:firstRowFirstColumn="0" w:firstRowLastColumn="0" w:lastRowFirstColumn="0" w:lastRowLastColumn="0"/>
            <w:tcW w:w="6551" w:type="dxa"/>
          </w:tcPr>
          <w:p w:rsidR="00BD35AC" w:rsidRPr="00575520" w:rsidRDefault="00BD35AC" w:rsidP="00E73343">
            <w:pPr>
              <w:rPr>
                <w:b w:val="0"/>
              </w:rPr>
            </w:pPr>
            <w:r w:rsidRPr="00575520">
              <w:rPr>
                <w:b w:val="0"/>
              </w:rPr>
              <w:t xml:space="preserve">Field’s value is counted 1 up </w:t>
            </w:r>
          </w:p>
        </w:tc>
      </w:tr>
      <w:tr w:rsidR="00BD35AC" w:rsidRPr="00575520" w:rsidTr="00BD35AC">
        <w:trPr>
          <w:trHeight w:val="196"/>
        </w:trPr>
        <w:tc>
          <w:tcPr>
            <w:cnfStyle w:val="001000000000" w:firstRow="0" w:lastRow="0" w:firstColumn="1" w:lastColumn="0" w:oddVBand="0" w:evenVBand="0" w:oddHBand="0" w:evenHBand="0" w:firstRowFirstColumn="0" w:firstRowLastColumn="0" w:lastRowFirstColumn="0" w:lastRowLastColumn="0"/>
            <w:tcW w:w="1320" w:type="dxa"/>
            <w:vMerge/>
          </w:tcPr>
          <w:p w:rsidR="00BD35AC" w:rsidRPr="00575520" w:rsidRDefault="00BD35AC" w:rsidP="00E73343">
            <w:pPr>
              <w:rPr>
                <w:b w:val="0"/>
                <w:sz w:val="20"/>
              </w:rPr>
            </w:pPr>
          </w:p>
        </w:tc>
        <w:tc>
          <w:tcPr>
            <w:cnfStyle w:val="000010000000" w:firstRow="0" w:lastRow="0" w:firstColumn="0" w:lastColumn="0" w:oddVBand="1" w:evenVBand="0" w:oddHBand="0" w:evenHBand="0" w:firstRowFirstColumn="0" w:firstRowLastColumn="0" w:lastRowFirstColumn="0" w:lastRowLastColumn="0"/>
            <w:tcW w:w="858" w:type="dxa"/>
          </w:tcPr>
          <w:p w:rsidR="00BD35AC" w:rsidRPr="00575520" w:rsidRDefault="00BD35AC" w:rsidP="00E73343">
            <w:pPr>
              <w:rPr>
                <w:sz w:val="20"/>
              </w:rPr>
            </w:pPr>
            <w:r w:rsidRPr="00575520">
              <w:rPr>
                <w:sz w:val="20"/>
              </w:rPr>
              <w:t>Off</w:t>
            </w:r>
          </w:p>
        </w:tc>
        <w:tc>
          <w:tcPr>
            <w:cnfStyle w:val="000100000000" w:firstRow="0" w:lastRow="0" w:firstColumn="0" w:lastColumn="1" w:oddVBand="0" w:evenVBand="0" w:oddHBand="0" w:evenHBand="0" w:firstRowFirstColumn="0" w:firstRowLastColumn="0" w:lastRowFirstColumn="0" w:lastRowLastColumn="0"/>
            <w:tcW w:w="6551" w:type="dxa"/>
          </w:tcPr>
          <w:p w:rsidR="00BD35AC" w:rsidRPr="00575520" w:rsidRDefault="00BD35AC" w:rsidP="00E73343">
            <w:pPr>
              <w:rPr>
                <w:b w:val="0"/>
                <w:sz w:val="20"/>
              </w:rPr>
            </w:pPr>
            <w:r w:rsidRPr="00575520">
              <w:rPr>
                <w:b w:val="0"/>
                <w:sz w:val="20"/>
              </w:rPr>
              <w:t>No action</w:t>
            </w:r>
          </w:p>
        </w:tc>
      </w:tr>
      <w:tr w:rsidR="00BD35AC" w:rsidRPr="00575520" w:rsidTr="00BD35AC">
        <w:trPr>
          <w:cnfStyle w:val="000000100000" w:firstRow="0" w:lastRow="0" w:firstColumn="0" w:lastColumn="0" w:oddVBand="0" w:evenVBand="0" w:oddHBand="1" w:evenHBand="0" w:firstRowFirstColumn="0" w:firstRowLastColumn="0" w:lastRowFirstColumn="0" w:lastRowLastColumn="0"/>
          <w:trHeight w:val="220"/>
        </w:trPr>
        <w:tc>
          <w:tcPr>
            <w:cnfStyle w:val="001000000000" w:firstRow="0" w:lastRow="0" w:firstColumn="1" w:lastColumn="0" w:oddVBand="0" w:evenVBand="0" w:oddHBand="0" w:evenHBand="0" w:firstRowFirstColumn="0" w:firstRowLastColumn="0" w:lastRowFirstColumn="0" w:lastRowLastColumn="0"/>
            <w:tcW w:w="1320" w:type="dxa"/>
          </w:tcPr>
          <w:p w:rsidR="00BD35AC" w:rsidRPr="00575520" w:rsidRDefault="00BD35AC" w:rsidP="00E73343">
            <w:pPr>
              <w:rPr>
                <w:b w:val="0"/>
              </w:rPr>
            </w:pPr>
            <w:r w:rsidRPr="00575520">
              <w:rPr>
                <w:b w:val="0"/>
              </w:rPr>
              <w:t>Pulse 1/2</w:t>
            </w:r>
          </w:p>
        </w:tc>
        <w:tc>
          <w:tcPr>
            <w:cnfStyle w:val="000010000000" w:firstRow="0" w:lastRow="0" w:firstColumn="0" w:lastColumn="0" w:oddVBand="1" w:evenVBand="0" w:oddHBand="0" w:evenHBand="0" w:firstRowFirstColumn="0" w:firstRowLastColumn="0" w:lastRowFirstColumn="0" w:lastRowLastColumn="0"/>
            <w:tcW w:w="858" w:type="dxa"/>
          </w:tcPr>
          <w:p w:rsidR="00BD35AC" w:rsidRPr="00575520" w:rsidRDefault="00BD35AC" w:rsidP="00E73343">
            <w:pPr>
              <w:rPr>
                <w:sz w:val="20"/>
              </w:rPr>
            </w:pPr>
            <w:r w:rsidRPr="00575520">
              <w:rPr>
                <w:sz w:val="20"/>
              </w:rPr>
              <w:t>Value</w:t>
            </w:r>
          </w:p>
        </w:tc>
        <w:tc>
          <w:tcPr>
            <w:cnfStyle w:val="000100000000" w:firstRow="0" w:lastRow="0" w:firstColumn="0" w:lastColumn="1" w:oddVBand="0" w:evenVBand="0" w:oddHBand="0" w:evenHBand="0" w:firstRowFirstColumn="0" w:firstRowLastColumn="0" w:lastRowFirstColumn="0" w:lastRowLastColumn="0"/>
            <w:tcW w:w="6551" w:type="dxa"/>
            <w:vMerge w:val="restart"/>
          </w:tcPr>
          <w:p w:rsidR="00BD35AC" w:rsidRPr="00575520" w:rsidRDefault="00BD35AC" w:rsidP="00E73343">
            <w:pPr>
              <w:rPr>
                <w:b w:val="0"/>
              </w:rPr>
            </w:pPr>
            <w:r w:rsidRPr="00575520">
              <w:rPr>
                <w:b w:val="0"/>
              </w:rPr>
              <w:t>Used in combination with “Pulse 2/2” to detect movement with two proximity switches.</w:t>
            </w:r>
          </w:p>
        </w:tc>
      </w:tr>
      <w:tr w:rsidR="00BD35AC" w:rsidRPr="00575520" w:rsidTr="00BD35AC">
        <w:trPr>
          <w:trHeight w:val="208"/>
        </w:trPr>
        <w:tc>
          <w:tcPr>
            <w:cnfStyle w:val="001000000000" w:firstRow="0" w:lastRow="0" w:firstColumn="1" w:lastColumn="0" w:oddVBand="0" w:evenVBand="0" w:oddHBand="0" w:evenHBand="0" w:firstRowFirstColumn="0" w:firstRowLastColumn="0" w:lastRowFirstColumn="0" w:lastRowLastColumn="0"/>
            <w:tcW w:w="1320" w:type="dxa"/>
          </w:tcPr>
          <w:p w:rsidR="00BD35AC" w:rsidRPr="00575520" w:rsidRDefault="00BD35AC" w:rsidP="00E73343">
            <w:pPr>
              <w:rPr>
                <w:b w:val="0"/>
              </w:rPr>
            </w:pPr>
            <w:r w:rsidRPr="00575520">
              <w:rPr>
                <w:b w:val="0"/>
              </w:rPr>
              <w:t xml:space="preserve">Pulse 2/2 </w:t>
            </w:r>
          </w:p>
        </w:tc>
        <w:tc>
          <w:tcPr>
            <w:cnfStyle w:val="000010000000" w:firstRow="0" w:lastRow="0" w:firstColumn="0" w:lastColumn="0" w:oddVBand="1" w:evenVBand="0" w:oddHBand="0" w:evenHBand="0" w:firstRowFirstColumn="0" w:firstRowLastColumn="0" w:lastRowFirstColumn="0" w:lastRowLastColumn="0"/>
            <w:tcW w:w="858" w:type="dxa"/>
          </w:tcPr>
          <w:p w:rsidR="00BD35AC" w:rsidRPr="00575520" w:rsidRDefault="00BD35AC" w:rsidP="00E73343">
            <w:pPr>
              <w:rPr>
                <w:sz w:val="20"/>
              </w:rPr>
            </w:pPr>
            <w:r w:rsidRPr="00575520">
              <w:rPr>
                <w:sz w:val="20"/>
              </w:rPr>
              <w:t>Value</w:t>
            </w:r>
          </w:p>
        </w:tc>
        <w:tc>
          <w:tcPr>
            <w:cnfStyle w:val="000100000000" w:firstRow="0" w:lastRow="0" w:firstColumn="0" w:lastColumn="1" w:oddVBand="0" w:evenVBand="0" w:oddHBand="0" w:evenHBand="0" w:firstRowFirstColumn="0" w:firstRowLastColumn="0" w:lastRowFirstColumn="0" w:lastRowLastColumn="0"/>
            <w:tcW w:w="6551" w:type="dxa"/>
            <w:vMerge/>
          </w:tcPr>
          <w:p w:rsidR="00BD35AC" w:rsidRPr="00575520" w:rsidRDefault="00BD35AC" w:rsidP="00E73343">
            <w:pPr>
              <w:rPr>
                <w:b w:val="0"/>
              </w:rPr>
            </w:pPr>
          </w:p>
        </w:tc>
      </w:tr>
      <w:tr w:rsidR="00BD35AC" w:rsidRPr="00575520" w:rsidTr="00BD35AC">
        <w:trPr>
          <w:cnfStyle w:val="000000100000" w:firstRow="0" w:lastRow="0" w:firstColumn="0" w:lastColumn="0" w:oddVBand="0" w:evenVBand="0" w:oddHBand="1" w:evenHBand="0" w:firstRowFirstColumn="0" w:firstRowLastColumn="0" w:lastRowFirstColumn="0" w:lastRowLastColumn="0"/>
          <w:trHeight w:val="208"/>
        </w:trPr>
        <w:tc>
          <w:tcPr>
            <w:cnfStyle w:val="001000000000" w:firstRow="0" w:lastRow="0" w:firstColumn="1" w:lastColumn="0" w:oddVBand="0" w:evenVBand="0" w:oddHBand="0" w:evenHBand="0" w:firstRowFirstColumn="0" w:firstRowLastColumn="0" w:lastRowFirstColumn="0" w:lastRowLastColumn="0"/>
            <w:tcW w:w="1320" w:type="dxa"/>
          </w:tcPr>
          <w:p w:rsidR="00BD35AC" w:rsidRPr="00575520" w:rsidRDefault="00BD35AC" w:rsidP="00E73343">
            <w:pPr>
              <w:rPr>
                <w:b w:val="0"/>
              </w:rPr>
            </w:pPr>
            <w:r w:rsidRPr="00575520">
              <w:rPr>
                <w:b w:val="0"/>
              </w:rPr>
              <w:t>Pulse 1/3</w:t>
            </w:r>
          </w:p>
        </w:tc>
        <w:tc>
          <w:tcPr>
            <w:cnfStyle w:val="000010000000" w:firstRow="0" w:lastRow="0" w:firstColumn="0" w:lastColumn="0" w:oddVBand="1" w:evenVBand="0" w:oddHBand="0" w:evenHBand="0" w:firstRowFirstColumn="0" w:firstRowLastColumn="0" w:lastRowFirstColumn="0" w:lastRowLastColumn="0"/>
            <w:tcW w:w="858" w:type="dxa"/>
          </w:tcPr>
          <w:p w:rsidR="00BD35AC" w:rsidRPr="00575520" w:rsidRDefault="00BD35AC" w:rsidP="00E73343">
            <w:pPr>
              <w:rPr>
                <w:sz w:val="20"/>
              </w:rPr>
            </w:pPr>
            <w:r w:rsidRPr="00575520">
              <w:rPr>
                <w:sz w:val="20"/>
              </w:rPr>
              <w:t>Value</w:t>
            </w:r>
          </w:p>
        </w:tc>
        <w:tc>
          <w:tcPr>
            <w:cnfStyle w:val="000100000000" w:firstRow="0" w:lastRow="0" w:firstColumn="0" w:lastColumn="1" w:oddVBand="0" w:evenVBand="0" w:oddHBand="0" w:evenHBand="0" w:firstRowFirstColumn="0" w:firstRowLastColumn="0" w:lastRowFirstColumn="0" w:lastRowLastColumn="0"/>
            <w:tcW w:w="6551" w:type="dxa"/>
            <w:vMerge w:val="restart"/>
          </w:tcPr>
          <w:p w:rsidR="00BD35AC" w:rsidRPr="00575520" w:rsidRDefault="00BD35AC" w:rsidP="00E73343">
            <w:pPr>
              <w:rPr>
                <w:b w:val="0"/>
              </w:rPr>
            </w:pPr>
            <w:r w:rsidRPr="00575520">
              <w:rPr>
                <w:b w:val="0"/>
              </w:rPr>
              <w:t>Used in combination with “Pulse 2/3” and “Pulse 3/3” to detect movement with three proximity switches.</w:t>
            </w:r>
          </w:p>
        </w:tc>
      </w:tr>
      <w:tr w:rsidR="00BD35AC" w:rsidRPr="00575520" w:rsidTr="00BD35AC">
        <w:trPr>
          <w:trHeight w:val="208"/>
        </w:trPr>
        <w:tc>
          <w:tcPr>
            <w:cnfStyle w:val="001000000000" w:firstRow="0" w:lastRow="0" w:firstColumn="1" w:lastColumn="0" w:oddVBand="0" w:evenVBand="0" w:oddHBand="0" w:evenHBand="0" w:firstRowFirstColumn="0" w:firstRowLastColumn="0" w:lastRowFirstColumn="0" w:lastRowLastColumn="0"/>
            <w:tcW w:w="1320" w:type="dxa"/>
            <w:tcBorders>
              <w:top w:val="single" w:sz="8" w:space="0" w:color="4F81BD" w:themeColor="accent1"/>
              <w:bottom w:val="single" w:sz="8" w:space="0" w:color="4F81BD" w:themeColor="accent1"/>
            </w:tcBorders>
          </w:tcPr>
          <w:p w:rsidR="00BD35AC" w:rsidRPr="00575520" w:rsidRDefault="00BD35AC" w:rsidP="00E73343">
            <w:pPr>
              <w:rPr>
                <w:b w:val="0"/>
              </w:rPr>
            </w:pPr>
            <w:r w:rsidRPr="00575520">
              <w:rPr>
                <w:b w:val="0"/>
              </w:rPr>
              <w:t>Pulse 2/3</w:t>
            </w:r>
          </w:p>
        </w:tc>
        <w:tc>
          <w:tcPr>
            <w:cnfStyle w:val="000010000000" w:firstRow="0" w:lastRow="0" w:firstColumn="0" w:lastColumn="0" w:oddVBand="1" w:evenVBand="0" w:oddHBand="0" w:evenHBand="0" w:firstRowFirstColumn="0" w:firstRowLastColumn="0" w:lastRowFirstColumn="0" w:lastRowLastColumn="0"/>
            <w:tcW w:w="858" w:type="dxa"/>
            <w:tcBorders>
              <w:top w:val="single" w:sz="8" w:space="0" w:color="4F81BD" w:themeColor="accent1"/>
              <w:bottom w:val="single" w:sz="8" w:space="0" w:color="4F81BD" w:themeColor="accent1"/>
            </w:tcBorders>
          </w:tcPr>
          <w:p w:rsidR="00BD35AC" w:rsidRPr="00575520" w:rsidRDefault="00BD35AC" w:rsidP="00E73343">
            <w:pPr>
              <w:rPr>
                <w:sz w:val="20"/>
              </w:rPr>
            </w:pPr>
            <w:r w:rsidRPr="00575520">
              <w:rPr>
                <w:sz w:val="20"/>
              </w:rPr>
              <w:t>Value</w:t>
            </w:r>
          </w:p>
        </w:tc>
        <w:tc>
          <w:tcPr>
            <w:cnfStyle w:val="000100000000" w:firstRow="0" w:lastRow="0" w:firstColumn="0" w:lastColumn="1" w:oddVBand="0" w:evenVBand="0" w:oddHBand="0" w:evenHBand="0" w:firstRowFirstColumn="0" w:firstRowLastColumn="0" w:lastRowFirstColumn="0" w:lastRowLastColumn="0"/>
            <w:tcW w:w="6551" w:type="dxa"/>
            <w:vMerge/>
          </w:tcPr>
          <w:p w:rsidR="00BD35AC" w:rsidRPr="00575520" w:rsidRDefault="00BD35AC" w:rsidP="00E73343">
            <w:pPr>
              <w:rPr>
                <w:b w:val="0"/>
              </w:rPr>
            </w:pPr>
          </w:p>
        </w:tc>
      </w:tr>
      <w:tr w:rsidR="00BD35AC" w:rsidRPr="00575520" w:rsidTr="00BD35AC">
        <w:trPr>
          <w:cnfStyle w:val="010000000000" w:firstRow="0" w:lastRow="1" w:firstColumn="0" w:lastColumn="0" w:oddVBand="0" w:evenVBand="0" w:oddHBand="0" w:evenHBand="0" w:firstRowFirstColumn="0" w:firstRowLastColumn="0" w:lastRowFirstColumn="0" w:lastRowLastColumn="0"/>
          <w:trHeight w:val="208"/>
        </w:trPr>
        <w:tc>
          <w:tcPr>
            <w:cnfStyle w:val="001000000000" w:firstRow="0" w:lastRow="0" w:firstColumn="1" w:lastColumn="0" w:oddVBand="0" w:evenVBand="0" w:oddHBand="0" w:evenHBand="0" w:firstRowFirstColumn="0" w:firstRowLastColumn="0" w:lastRowFirstColumn="0" w:lastRowLastColumn="0"/>
            <w:tcW w:w="1320" w:type="dxa"/>
            <w:tcBorders>
              <w:top w:val="single" w:sz="8" w:space="0" w:color="4F81BD" w:themeColor="accent1"/>
            </w:tcBorders>
          </w:tcPr>
          <w:p w:rsidR="00BD35AC" w:rsidRPr="00575520" w:rsidRDefault="00BD35AC" w:rsidP="00E73343">
            <w:pPr>
              <w:rPr>
                <w:b w:val="0"/>
              </w:rPr>
            </w:pPr>
            <w:r w:rsidRPr="00575520">
              <w:rPr>
                <w:b w:val="0"/>
              </w:rPr>
              <w:t>Pulse 3/3</w:t>
            </w:r>
          </w:p>
        </w:tc>
        <w:tc>
          <w:tcPr>
            <w:cnfStyle w:val="000010000000" w:firstRow="0" w:lastRow="0" w:firstColumn="0" w:lastColumn="0" w:oddVBand="1" w:evenVBand="0" w:oddHBand="0" w:evenHBand="0" w:firstRowFirstColumn="0" w:firstRowLastColumn="0" w:lastRowFirstColumn="0" w:lastRowLastColumn="0"/>
            <w:tcW w:w="858" w:type="dxa"/>
            <w:tcBorders>
              <w:top w:val="single" w:sz="8" w:space="0" w:color="4F81BD" w:themeColor="accent1"/>
            </w:tcBorders>
          </w:tcPr>
          <w:p w:rsidR="00BD35AC" w:rsidRPr="00575520" w:rsidRDefault="00BD35AC" w:rsidP="00E73343">
            <w:pPr>
              <w:rPr>
                <w:b w:val="0"/>
                <w:sz w:val="20"/>
              </w:rPr>
            </w:pPr>
            <w:r w:rsidRPr="00575520">
              <w:rPr>
                <w:b w:val="0"/>
                <w:sz w:val="20"/>
              </w:rPr>
              <w:t>Value</w:t>
            </w:r>
          </w:p>
        </w:tc>
        <w:tc>
          <w:tcPr>
            <w:cnfStyle w:val="000100000000" w:firstRow="0" w:lastRow="0" w:firstColumn="0" w:lastColumn="1" w:oddVBand="0" w:evenVBand="0" w:oddHBand="0" w:evenHBand="0" w:firstRowFirstColumn="0" w:firstRowLastColumn="0" w:lastRowFirstColumn="0" w:lastRowLastColumn="0"/>
            <w:tcW w:w="6551" w:type="dxa"/>
            <w:vMerge/>
          </w:tcPr>
          <w:p w:rsidR="00BD35AC" w:rsidRPr="00575520" w:rsidRDefault="00BD35AC" w:rsidP="00E73343">
            <w:pPr>
              <w:rPr>
                <w:b w:val="0"/>
              </w:rPr>
            </w:pPr>
          </w:p>
        </w:tc>
      </w:tr>
    </w:tbl>
    <w:p w:rsidR="00BD35AC" w:rsidRDefault="00BD35AC" w:rsidP="00EE1F32">
      <w:pPr>
        <w:keepNext/>
      </w:pPr>
    </w:p>
    <w:p w:rsidR="00BD35AC" w:rsidRDefault="00BD35AC" w:rsidP="00EE1F32">
      <w:pPr>
        <w:keepNext/>
      </w:pPr>
    </w:p>
    <w:p w:rsidR="00BD35AC" w:rsidRDefault="00BD35AC" w:rsidP="00EE1F32">
      <w:pPr>
        <w:keepNext/>
      </w:pPr>
    </w:p>
    <w:p w:rsidR="00BD35AC" w:rsidRDefault="00BD35AC" w:rsidP="00EE1F32">
      <w:pPr>
        <w:keepNext/>
      </w:pPr>
    </w:p>
    <w:p w:rsidR="00BD35AC" w:rsidRDefault="00BD35AC" w:rsidP="00EE1F32">
      <w:pPr>
        <w:keepNext/>
      </w:pPr>
    </w:p>
    <w:tbl>
      <w:tblPr>
        <w:tblStyle w:val="LightList-Accent1"/>
        <w:tblpPr w:leftFromText="142" w:rightFromText="142" w:vertAnchor="text" w:tblpY="1"/>
        <w:tblW w:w="0" w:type="auto"/>
        <w:tblLook w:val="01E0" w:firstRow="1" w:lastRow="1" w:firstColumn="1" w:lastColumn="1" w:noHBand="0" w:noVBand="0"/>
      </w:tblPr>
      <w:tblGrid>
        <w:gridCol w:w="1326"/>
        <w:gridCol w:w="863"/>
        <w:gridCol w:w="6587"/>
      </w:tblGrid>
      <w:tr w:rsidR="00BD35AC" w:rsidRPr="00575520" w:rsidTr="00BD35AC">
        <w:trPr>
          <w:cnfStyle w:val="100000000000" w:firstRow="1" w:lastRow="0" w:firstColumn="0" w:lastColumn="0" w:oddVBand="0" w:evenVBand="0" w:oddHBand="0" w:evenHBand="0" w:firstRowFirstColumn="0" w:firstRowLastColumn="0" w:lastRowFirstColumn="0" w:lastRowLastColumn="0"/>
          <w:trHeight w:val="221"/>
        </w:trPr>
        <w:tc>
          <w:tcPr>
            <w:cnfStyle w:val="001000000000" w:firstRow="0" w:lastRow="0" w:firstColumn="1" w:lastColumn="0" w:oddVBand="0" w:evenVBand="0" w:oddHBand="0" w:evenHBand="0" w:firstRowFirstColumn="0" w:firstRowLastColumn="0" w:lastRowFirstColumn="0" w:lastRowLastColumn="0"/>
            <w:tcW w:w="8776" w:type="dxa"/>
            <w:gridSpan w:val="3"/>
            <w:tcBorders>
              <w:bottom w:val="single" w:sz="8" w:space="0" w:color="4F81BD" w:themeColor="accent1"/>
            </w:tcBorders>
          </w:tcPr>
          <w:p w:rsidR="00BD35AC" w:rsidRPr="00575520" w:rsidRDefault="00BD35AC" w:rsidP="00BD35AC">
            <w:pPr>
              <w:rPr>
                <w:b w:val="0"/>
              </w:rPr>
            </w:pPr>
            <w:r w:rsidRPr="00575520">
              <w:rPr>
                <w:b w:val="0"/>
              </w:rPr>
              <w:t>SensorType (Mode: Write)</w:t>
            </w:r>
          </w:p>
        </w:tc>
      </w:tr>
      <w:tr w:rsidR="00BD35AC" w:rsidRPr="00575520" w:rsidTr="00BD35AC">
        <w:trPr>
          <w:cnfStyle w:val="000000100000" w:firstRow="0" w:lastRow="0" w:firstColumn="0" w:lastColumn="0" w:oddVBand="0" w:evenVBand="0" w:oddHBand="1" w:evenHBand="0" w:firstRowFirstColumn="0" w:firstRowLastColumn="0" w:lastRowFirstColumn="0" w:lastRowLastColumn="0"/>
          <w:trHeight w:val="221"/>
        </w:trPr>
        <w:tc>
          <w:tcPr>
            <w:cnfStyle w:val="001000000000" w:firstRow="0" w:lastRow="0" w:firstColumn="1" w:lastColumn="0" w:oddVBand="0" w:evenVBand="0" w:oddHBand="0" w:evenHBand="0" w:firstRowFirstColumn="0" w:firstRowLastColumn="0" w:lastRowFirstColumn="0" w:lastRowLastColumn="0"/>
            <w:tcW w:w="1326" w:type="dxa"/>
            <w:shd w:val="clear" w:color="auto" w:fill="92D050"/>
          </w:tcPr>
          <w:p w:rsidR="00BD35AC" w:rsidRPr="00575520" w:rsidRDefault="00BD35AC" w:rsidP="00BD35AC">
            <w:pPr>
              <w:rPr>
                <w:b w:val="0"/>
              </w:rPr>
            </w:pPr>
            <w:r w:rsidRPr="00575520">
              <w:rPr>
                <w:b w:val="0"/>
              </w:rPr>
              <w:t>Option</w:t>
            </w:r>
          </w:p>
        </w:tc>
        <w:tc>
          <w:tcPr>
            <w:cnfStyle w:val="000010000000" w:firstRow="0" w:lastRow="0" w:firstColumn="0" w:lastColumn="0" w:oddVBand="1" w:evenVBand="0" w:oddHBand="0" w:evenHBand="0" w:firstRowFirstColumn="0" w:firstRowLastColumn="0" w:lastRowFirstColumn="0" w:lastRowLastColumn="0"/>
            <w:tcW w:w="863" w:type="dxa"/>
            <w:shd w:val="clear" w:color="auto" w:fill="92D050"/>
          </w:tcPr>
          <w:p w:rsidR="00BD35AC" w:rsidRPr="00575520" w:rsidRDefault="00BD35AC" w:rsidP="00BD35AC">
            <w:pPr>
              <w:rPr>
                <w:sz w:val="20"/>
              </w:rPr>
            </w:pPr>
            <w:r w:rsidRPr="00575520">
              <w:rPr>
                <w:sz w:val="20"/>
              </w:rPr>
              <w:t>Sensor</w:t>
            </w:r>
          </w:p>
        </w:tc>
        <w:tc>
          <w:tcPr>
            <w:cnfStyle w:val="000100000000" w:firstRow="0" w:lastRow="0" w:firstColumn="0" w:lastColumn="1" w:oddVBand="0" w:evenVBand="0" w:oddHBand="0" w:evenHBand="0" w:firstRowFirstColumn="0" w:firstRowLastColumn="0" w:lastRowFirstColumn="0" w:lastRowLastColumn="0"/>
            <w:tcW w:w="6586" w:type="dxa"/>
            <w:shd w:val="clear" w:color="auto" w:fill="92D050"/>
          </w:tcPr>
          <w:p w:rsidR="00BD35AC" w:rsidRPr="00575520" w:rsidRDefault="00BD35AC" w:rsidP="00BD35AC">
            <w:pPr>
              <w:rPr>
                <w:b w:val="0"/>
              </w:rPr>
            </w:pPr>
            <w:r w:rsidRPr="00575520">
              <w:rPr>
                <w:b w:val="0"/>
              </w:rPr>
              <w:t>Description</w:t>
            </w:r>
          </w:p>
        </w:tc>
      </w:tr>
      <w:tr w:rsidR="00BD35AC" w:rsidRPr="00575520" w:rsidTr="00BD35AC">
        <w:trPr>
          <w:trHeight w:val="234"/>
        </w:trPr>
        <w:tc>
          <w:tcPr>
            <w:cnfStyle w:val="001000000000" w:firstRow="0" w:lastRow="0" w:firstColumn="1" w:lastColumn="0" w:oddVBand="0" w:evenVBand="0" w:oddHBand="0" w:evenHBand="0" w:firstRowFirstColumn="0" w:firstRowLastColumn="0" w:lastRowFirstColumn="0" w:lastRowLastColumn="0"/>
            <w:tcW w:w="1326" w:type="dxa"/>
          </w:tcPr>
          <w:p w:rsidR="00BD35AC" w:rsidRPr="00575520" w:rsidRDefault="00BD35AC" w:rsidP="00BD35AC">
            <w:pPr>
              <w:rPr>
                <w:b w:val="0"/>
              </w:rPr>
            </w:pPr>
            <w:r w:rsidRPr="00575520">
              <w:rPr>
                <w:b w:val="0"/>
              </w:rPr>
              <w:t>Standard</w:t>
            </w:r>
          </w:p>
        </w:tc>
        <w:tc>
          <w:tcPr>
            <w:cnfStyle w:val="000010000000" w:firstRow="0" w:lastRow="0" w:firstColumn="0" w:lastColumn="0" w:oddVBand="1" w:evenVBand="0" w:oddHBand="0" w:evenHBand="0" w:firstRowFirstColumn="0" w:firstRowLastColumn="0" w:lastRowFirstColumn="0" w:lastRowLastColumn="0"/>
            <w:tcW w:w="863" w:type="dxa"/>
          </w:tcPr>
          <w:p w:rsidR="00BD35AC" w:rsidRPr="00575520" w:rsidRDefault="00BD35AC" w:rsidP="00BD35AC">
            <w:pPr>
              <w:rPr>
                <w:sz w:val="20"/>
              </w:rPr>
            </w:pPr>
            <w:r w:rsidRPr="00575520">
              <w:rPr>
                <w:sz w:val="20"/>
              </w:rPr>
              <w:t>Value</w:t>
            </w:r>
          </w:p>
        </w:tc>
        <w:tc>
          <w:tcPr>
            <w:cnfStyle w:val="000100000000" w:firstRow="0" w:lastRow="0" w:firstColumn="0" w:lastColumn="1" w:oddVBand="0" w:evenVBand="0" w:oddHBand="0" w:evenHBand="0" w:firstRowFirstColumn="0" w:firstRowLastColumn="0" w:lastRowFirstColumn="0" w:lastRowLastColumn="0"/>
            <w:tcW w:w="6586" w:type="dxa"/>
          </w:tcPr>
          <w:p w:rsidR="00BD35AC" w:rsidRPr="00575520" w:rsidRDefault="00BD35AC" w:rsidP="00BD35AC">
            <w:pPr>
              <w:rPr>
                <w:b w:val="0"/>
              </w:rPr>
            </w:pPr>
            <w:r w:rsidRPr="00575520">
              <w:rPr>
                <w:b w:val="0"/>
              </w:rPr>
              <w:t xml:space="preserve">Requested state of the Data Field itself (Default) </w:t>
            </w:r>
          </w:p>
        </w:tc>
      </w:tr>
      <w:tr w:rsidR="00BD35AC" w:rsidRPr="00575520" w:rsidTr="00BD35AC">
        <w:trPr>
          <w:cnfStyle w:val="000000100000" w:firstRow="0" w:lastRow="0" w:firstColumn="0" w:lastColumn="0" w:oddVBand="0" w:evenVBand="0" w:oddHBand="1" w:evenHBand="0" w:firstRowFirstColumn="0" w:firstRowLastColumn="0" w:lastRowFirstColumn="0" w:lastRowLastColumn="0"/>
          <w:trHeight w:val="221"/>
        </w:trPr>
        <w:tc>
          <w:tcPr>
            <w:cnfStyle w:val="001000000000" w:firstRow="0" w:lastRow="0" w:firstColumn="1" w:lastColumn="0" w:oddVBand="0" w:evenVBand="0" w:oddHBand="0" w:evenHBand="0" w:firstRowFirstColumn="0" w:firstRowLastColumn="0" w:lastRowFirstColumn="0" w:lastRowLastColumn="0"/>
            <w:tcW w:w="1326" w:type="dxa"/>
            <w:vMerge w:val="restart"/>
          </w:tcPr>
          <w:p w:rsidR="00BD35AC" w:rsidRPr="00575520" w:rsidRDefault="00BD35AC" w:rsidP="00BD35AC">
            <w:pPr>
              <w:rPr>
                <w:b w:val="0"/>
              </w:rPr>
            </w:pPr>
            <w:r w:rsidRPr="00575520">
              <w:rPr>
                <w:b w:val="0"/>
              </w:rPr>
              <w:t>Set</w:t>
            </w:r>
          </w:p>
        </w:tc>
        <w:tc>
          <w:tcPr>
            <w:cnfStyle w:val="000010000000" w:firstRow="0" w:lastRow="0" w:firstColumn="0" w:lastColumn="0" w:oddVBand="1" w:evenVBand="0" w:oddHBand="0" w:evenHBand="0" w:firstRowFirstColumn="0" w:firstRowLastColumn="0" w:lastRowFirstColumn="0" w:lastRowLastColumn="0"/>
            <w:tcW w:w="863" w:type="dxa"/>
          </w:tcPr>
          <w:p w:rsidR="00BD35AC" w:rsidRPr="00575520" w:rsidRDefault="00BD35AC" w:rsidP="00BD35AC">
            <w:pPr>
              <w:rPr>
                <w:sz w:val="20"/>
              </w:rPr>
            </w:pPr>
            <w:r w:rsidRPr="00575520">
              <w:rPr>
                <w:sz w:val="20"/>
              </w:rPr>
              <w:t>On</w:t>
            </w:r>
          </w:p>
        </w:tc>
        <w:tc>
          <w:tcPr>
            <w:cnfStyle w:val="000100000000" w:firstRow="0" w:lastRow="0" w:firstColumn="0" w:lastColumn="1" w:oddVBand="0" w:evenVBand="0" w:oddHBand="0" w:evenHBand="0" w:firstRowFirstColumn="0" w:firstRowLastColumn="0" w:lastRowFirstColumn="0" w:lastRowLastColumn="0"/>
            <w:tcW w:w="6586" w:type="dxa"/>
          </w:tcPr>
          <w:p w:rsidR="00BD35AC" w:rsidRPr="00575520" w:rsidRDefault="00BD35AC" w:rsidP="00BD35AC">
            <w:pPr>
              <w:rPr>
                <w:b w:val="0"/>
              </w:rPr>
            </w:pPr>
            <w:r w:rsidRPr="00575520">
              <w:rPr>
                <w:b w:val="0"/>
              </w:rPr>
              <w:t>Request to turn on</w:t>
            </w:r>
          </w:p>
        </w:tc>
      </w:tr>
      <w:tr w:rsidR="00BD35AC" w:rsidRPr="00575520" w:rsidTr="00BD35AC">
        <w:trPr>
          <w:trHeight w:val="209"/>
        </w:trPr>
        <w:tc>
          <w:tcPr>
            <w:cnfStyle w:val="001000000000" w:firstRow="0" w:lastRow="0" w:firstColumn="1" w:lastColumn="0" w:oddVBand="0" w:evenVBand="0" w:oddHBand="0" w:evenHBand="0" w:firstRowFirstColumn="0" w:firstRowLastColumn="0" w:lastRowFirstColumn="0" w:lastRowLastColumn="0"/>
            <w:tcW w:w="1326" w:type="dxa"/>
            <w:vMerge/>
          </w:tcPr>
          <w:p w:rsidR="00BD35AC" w:rsidRPr="00575520" w:rsidRDefault="00BD35AC" w:rsidP="00BD35AC">
            <w:pPr>
              <w:rPr>
                <w:b w:val="0"/>
                <w:sz w:val="20"/>
              </w:rPr>
            </w:pPr>
          </w:p>
        </w:tc>
        <w:tc>
          <w:tcPr>
            <w:cnfStyle w:val="000010000000" w:firstRow="0" w:lastRow="0" w:firstColumn="0" w:lastColumn="0" w:oddVBand="1" w:evenVBand="0" w:oddHBand="0" w:evenHBand="0" w:firstRowFirstColumn="0" w:firstRowLastColumn="0" w:lastRowFirstColumn="0" w:lastRowLastColumn="0"/>
            <w:tcW w:w="863" w:type="dxa"/>
          </w:tcPr>
          <w:p w:rsidR="00BD35AC" w:rsidRPr="00575520" w:rsidRDefault="00BD35AC" w:rsidP="00BD35AC">
            <w:pPr>
              <w:rPr>
                <w:sz w:val="20"/>
              </w:rPr>
            </w:pPr>
            <w:r w:rsidRPr="00575520">
              <w:rPr>
                <w:sz w:val="20"/>
              </w:rPr>
              <w:t>Off</w:t>
            </w:r>
          </w:p>
        </w:tc>
        <w:tc>
          <w:tcPr>
            <w:cnfStyle w:val="000100000000" w:firstRow="0" w:lastRow="0" w:firstColumn="0" w:lastColumn="1" w:oddVBand="0" w:evenVBand="0" w:oddHBand="0" w:evenHBand="0" w:firstRowFirstColumn="0" w:firstRowLastColumn="0" w:lastRowFirstColumn="0" w:lastRowLastColumn="0"/>
            <w:tcW w:w="6586" w:type="dxa"/>
          </w:tcPr>
          <w:p w:rsidR="00BD35AC" w:rsidRPr="00575520" w:rsidRDefault="00BD35AC" w:rsidP="00BD35AC">
            <w:pPr>
              <w:rPr>
                <w:b w:val="0"/>
                <w:sz w:val="20"/>
              </w:rPr>
            </w:pPr>
            <w:r w:rsidRPr="00575520">
              <w:rPr>
                <w:b w:val="0"/>
                <w:sz w:val="20"/>
              </w:rPr>
              <w:t>No action</w:t>
            </w:r>
          </w:p>
        </w:tc>
      </w:tr>
      <w:tr w:rsidR="00BD35AC" w:rsidRPr="00575520" w:rsidTr="00BD35AC">
        <w:trPr>
          <w:cnfStyle w:val="000000100000" w:firstRow="0" w:lastRow="0" w:firstColumn="0" w:lastColumn="0" w:oddVBand="0" w:evenVBand="0" w:oddHBand="1" w:evenHBand="0" w:firstRowFirstColumn="0" w:firstRowLastColumn="0" w:lastRowFirstColumn="0" w:lastRowLastColumn="0"/>
          <w:trHeight w:val="234"/>
        </w:trPr>
        <w:tc>
          <w:tcPr>
            <w:cnfStyle w:val="001000000000" w:firstRow="0" w:lastRow="0" w:firstColumn="1" w:lastColumn="0" w:oddVBand="0" w:evenVBand="0" w:oddHBand="0" w:evenHBand="0" w:firstRowFirstColumn="0" w:firstRowLastColumn="0" w:lastRowFirstColumn="0" w:lastRowLastColumn="0"/>
            <w:tcW w:w="1326" w:type="dxa"/>
            <w:vMerge w:val="restart"/>
          </w:tcPr>
          <w:p w:rsidR="00BD35AC" w:rsidRPr="00575520" w:rsidRDefault="00BD35AC" w:rsidP="00BD35AC">
            <w:pPr>
              <w:rPr>
                <w:b w:val="0"/>
              </w:rPr>
            </w:pPr>
            <w:r w:rsidRPr="00575520">
              <w:rPr>
                <w:b w:val="0"/>
              </w:rPr>
              <w:t>Reset</w:t>
            </w:r>
          </w:p>
        </w:tc>
        <w:tc>
          <w:tcPr>
            <w:cnfStyle w:val="000010000000" w:firstRow="0" w:lastRow="0" w:firstColumn="0" w:lastColumn="0" w:oddVBand="1" w:evenVBand="0" w:oddHBand="0" w:evenHBand="0" w:firstRowFirstColumn="0" w:firstRowLastColumn="0" w:lastRowFirstColumn="0" w:lastRowLastColumn="0"/>
            <w:tcW w:w="863" w:type="dxa"/>
          </w:tcPr>
          <w:p w:rsidR="00BD35AC" w:rsidRPr="00575520" w:rsidRDefault="00BD35AC" w:rsidP="00BD35AC">
            <w:pPr>
              <w:rPr>
                <w:sz w:val="20"/>
              </w:rPr>
            </w:pPr>
            <w:r w:rsidRPr="00575520">
              <w:rPr>
                <w:sz w:val="20"/>
              </w:rPr>
              <w:t>On</w:t>
            </w:r>
          </w:p>
        </w:tc>
        <w:tc>
          <w:tcPr>
            <w:cnfStyle w:val="000100000000" w:firstRow="0" w:lastRow="0" w:firstColumn="0" w:lastColumn="1" w:oddVBand="0" w:evenVBand="0" w:oddHBand="0" w:evenHBand="0" w:firstRowFirstColumn="0" w:firstRowLastColumn="0" w:lastRowFirstColumn="0" w:lastRowLastColumn="0"/>
            <w:tcW w:w="6586" w:type="dxa"/>
          </w:tcPr>
          <w:p w:rsidR="00BD35AC" w:rsidRPr="00575520" w:rsidRDefault="00BD35AC" w:rsidP="00BD35AC">
            <w:pPr>
              <w:rPr>
                <w:b w:val="0"/>
              </w:rPr>
            </w:pPr>
            <w:r w:rsidRPr="00575520">
              <w:rPr>
                <w:b w:val="0"/>
              </w:rPr>
              <w:t>Request to turn off</w:t>
            </w:r>
          </w:p>
        </w:tc>
      </w:tr>
      <w:tr w:rsidR="00BD35AC" w:rsidRPr="00575520" w:rsidTr="00BD35AC">
        <w:trPr>
          <w:trHeight w:val="209"/>
        </w:trPr>
        <w:tc>
          <w:tcPr>
            <w:cnfStyle w:val="001000000000" w:firstRow="0" w:lastRow="0" w:firstColumn="1" w:lastColumn="0" w:oddVBand="0" w:evenVBand="0" w:oddHBand="0" w:evenHBand="0" w:firstRowFirstColumn="0" w:firstRowLastColumn="0" w:lastRowFirstColumn="0" w:lastRowLastColumn="0"/>
            <w:tcW w:w="1326" w:type="dxa"/>
            <w:vMerge/>
          </w:tcPr>
          <w:p w:rsidR="00BD35AC" w:rsidRPr="00575520" w:rsidRDefault="00BD35AC" w:rsidP="00BD35AC">
            <w:pPr>
              <w:rPr>
                <w:b w:val="0"/>
                <w:sz w:val="20"/>
              </w:rPr>
            </w:pPr>
          </w:p>
        </w:tc>
        <w:tc>
          <w:tcPr>
            <w:cnfStyle w:val="000010000000" w:firstRow="0" w:lastRow="0" w:firstColumn="0" w:lastColumn="0" w:oddVBand="1" w:evenVBand="0" w:oddHBand="0" w:evenHBand="0" w:firstRowFirstColumn="0" w:firstRowLastColumn="0" w:lastRowFirstColumn="0" w:lastRowLastColumn="0"/>
            <w:tcW w:w="863" w:type="dxa"/>
          </w:tcPr>
          <w:p w:rsidR="00BD35AC" w:rsidRPr="00575520" w:rsidRDefault="00BD35AC" w:rsidP="00BD35AC">
            <w:pPr>
              <w:rPr>
                <w:sz w:val="20"/>
              </w:rPr>
            </w:pPr>
            <w:r w:rsidRPr="00575520">
              <w:rPr>
                <w:sz w:val="20"/>
              </w:rPr>
              <w:t>Off</w:t>
            </w:r>
          </w:p>
        </w:tc>
        <w:tc>
          <w:tcPr>
            <w:cnfStyle w:val="000100000000" w:firstRow="0" w:lastRow="0" w:firstColumn="0" w:lastColumn="1" w:oddVBand="0" w:evenVBand="0" w:oddHBand="0" w:evenHBand="0" w:firstRowFirstColumn="0" w:firstRowLastColumn="0" w:lastRowFirstColumn="0" w:lastRowLastColumn="0"/>
            <w:tcW w:w="6586" w:type="dxa"/>
          </w:tcPr>
          <w:p w:rsidR="00BD35AC" w:rsidRPr="00575520" w:rsidRDefault="00BD35AC" w:rsidP="00BD35AC">
            <w:pPr>
              <w:rPr>
                <w:b w:val="0"/>
                <w:sz w:val="20"/>
              </w:rPr>
            </w:pPr>
            <w:r w:rsidRPr="00575520">
              <w:rPr>
                <w:b w:val="0"/>
                <w:sz w:val="20"/>
              </w:rPr>
              <w:t>No action</w:t>
            </w:r>
          </w:p>
        </w:tc>
      </w:tr>
      <w:tr w:rsidR="00BD35AC" w:rsidRPr="00575520" w:rsidTr="00BD35AC">
        <w:trPr>
          <w:cnfStyle w:val="000000100000" w:firstRow="0" w:lastRow="0" w:firstColumn="0" w:lastColumn="0" w:oddVBand="0" w:evenVBand="0" w:oddHBand="1" w:evenHBand="0" w:firstRowFirstColumn="0" w:firstRowLastColumn="0" w:lastRowFirstColumn="0" w:lastRowLastColumn="0"/>
          <w:trHeight w:val="234"/>
        </w:trPr>
        <w:tc>
          <w:tcPr>
            <w:cnfStyle w:val="001000000000" w:firstRow="0" w:lastRow="0" w:firstColumn="1" w:lastColumn="0" w:oddVBand="0" w:evenVBand="0" w:oddHBand="0" w:evenHBand="0" w:firstRowFirstColumn="0" w:firstRowLastColumn="0" w:lastRowFirstColumn="0" w:lastRowLastColumn="0"/>
            <w:tcW w:w="1326" w:type="dxa"/>
            <w:vMerge w:val="restart"/>
          </w:tcPr>
          <w:p w:rsidR="00BD35AC" w:rsidRPr="00575520" w:rsidRDefault="00BD35AC" w:rsidP="00BD35AC">
            <w:pPr>
              <w:rPr>
                <w:b w:val="0"/>
              </w:rPr>
            </w:pPr>
            <w:r w:rsidRPr="00575520">
              <w:rPr>
                <w:b w:val="0"/>
              </w:rPr>
              <w:t>Pending</w:t>
            </w:r>
          </w:p>
        </w:tc>
        <w:tc>
          <w:tcPr>
            <w:cnfStyle w:val="000010000000" w:firstRow="0" w:lastRow="0" w:firstColumn="0" w:lastColumn="0" w:oddVBand="1" w:evenVBand="0" w:oddHBand="0" w:evenHBand="0" w:firstRowFirstColumn="0" w:firstRowLastColumn="0" w:lastRowFirstColumn="0" w:lastRowLastColumn="0"/>
            <w:tcW w:w="863" w:type="dxa"/>
          </w:tcPr>
          <w:p w:rsidR="00BD35AC" w:rsidRPr="00575520" w:rsidRDefault="00BD35AC" w:rsidP="00BD35AC">
            <w:pPr>
              <w:rPr>
                <w:sz w:val="20"/>
              </w:rPr>
            </w:pPr>
            <w:r w:rsidRPr="00575520">
              <w:rPr>
                <w:sz w:val="20"/>
              </w:rPr>
              <w:t>On</w:t>
            </w:r>
          </w:p>
        </w:tc>
        <w:tc>
          <w:tcPr>
            <w:cnfStyle w:val="000100000000" w:firstRow="0" w:lastRow="0" w:firstColumn="0" w:lastColumn="1" w:oddVBand="0" w:evenVBand="0" w:oddHBand="0" w:evenHBand="0" w:firstRowFirstColumn="0" w:firstRowLastColumn="0" w:lastRowFirstColumn="0" w:lastRowLastColumn="0"/>
            <w:tcW w:w="6586" w:type="dxa"/>
          </w:tcPr>
          <w:p w:rsidR="00BD35AC" w:rsidRPr="00575520" w:rsidRDefault="00BD35AC" w:rsidP="00BD35AC">
            <w:pPr>
              <w:rPr>
                <w:b w:val="0"/>
              </w:rPr>
            </w:pPr>
            <w:r w:rsidRPr="00575520">
              <w:rPr>
                <w:b w:val="0"/>
              </w:rPr>
              <w:t>Processing a request.</w:t>
            </w:r>
          </w:p>
        </w:tc>
      </w:tr>
      <w:tr w:rsidR="00BD35AC" w:rsidRPr="00575520" w:rsidTr="00BD35AC">
        <w:trPr>
          <w:trHeight w:val="209"/>
        </w:trPr>
        <w:tc>
          <w:tcPr>
            <w:cnfStyle w:val="001000000000" w:firstRow="0" w:lastRow="0" w:firstColumn="1" w:lastColumn="0" w:oddVBand="0" w:evenVBand="0" w:oddHBand="0" w:evenHBand="0" w:firstRowFirstColumn="0" w:firstRowLastColumn="0" w:lastRowFirstColumn="0" w:lastRowLastColumn="0"/>
            <w:tcW w:w="1326" w:type="dxa"/>
            <w:vMerge/>
          </w:tcPr>
          <w:p w:rsidR="00BD35AC" w:rsidRPr="00575520" w:rsidRDefault="00BD35AC" w:rsidP="00BD35AC">
            <w:pPr>
              <w:rPr>
                <w:b w:val="0"/>
                <w:sz w:val="20"/>
              </w:rPr>
            </w:pPr>
          </w:p>
        </w:tc>
        <w:tc>
          <w:tcPr>
            <w:cnfStyle w:val="000010000000" w:firstRow="0" w:lastRow="0" w:firstColumn="0" w:lastColumn="0" w:oddVBand="1" w:evenVBand="0" w:oddHBand="0" w:evenHBand="0" w:firstRowFirstColumn="0" w:firstRowLastColumn="0" w:lastRowFirstColumn="0" w:lastRowLastColumn="0"/>
            <w:tcW w:w="863" w:type="dxa"/>
          </w:tcPr>
          <w:p w:rsidR="00BD35AC" w:rsidRPr="00575520" w:rsidRDefault="00BD35AC" w:rsidP="00BD35AC">
            <w:pPr>
              <w:rPr>
                <w:sz w:val="20"/>
              </w:rPr>
            </w:pPr>
            <w:r w:rsidRPr="00575520">
              <w:rPr>
                <w:sz w:val="20"/>
              </w:rPr>
              <w:t>Off</w:t>
            </w:r>
          </w:p>
        </w:tc>
        <w:tc>
          <w:tcPr>
            <w:cnfStyle w:val="000100000000" w:firstRow="0" w:lastRow="0" w:firstColumn="0" w:lastColumn="1" w:oddVBand="0" w:evenVBand="0" w:oddHBand="0" w:evenHBand="0" w:firstRowFirstColumn="0" w:firstRowLastColumn="0" w:lastRowFirstColumn="0" w:lastRowLastColumn="0"/>
            <w:tcW w:w="6586" w:type="dxa"/>
          </w:tcPr>
          <w:p w:rsidR="00BD35AC" w:rsidRPr="00575520" w:rsidRDefault="00BD35AC" w:rsidP="00BD35AC">
            <w:pPr>
              <w:rPr>
                <w:b w:val="0"/>
                <w:sz w:val="20"/>
              </w:rPr>
            </w:pPr>
            <w:r w:rsidRPr="00575520">
              <w:rPr>
                <w:b w:val="0"/>
                <w:sz w:val="20"/>
              </w:rPr>
              <w:t>No action</w:t>
            </w:r>
          </w:p>
        </w:tc>
      </w:tr>
      <w:tr w:rsidR="00BD35AC" w:rsidRPr="00575520" w:rsidTr="00BD35AC">
        <w:trPr>
          <w:cnfStyle w:val="000000100000" w:firstRow="0" w:lastRow="0" w:firstColumn="0" w:lastColumn="0" w:oddVBand="0" w:evenVBand="0" w:oddHBand="1" w:evenHBand="0" w:firstRowFirstColumn="0" w:firstRowLastColumn="0" w:lastRowFirstColumn="0" w:lastRowLastColumn="0"/>
          <w:trHeight w:val="221"/>
        </w:trPr>
        <w:tc>
          <w:tcPr>
            <w:cnfStyle w:val="001000000000" w:firstRow="0" w:lastRow="0" w:firstColumn="1" w:lastColumn="0" w:oddVBand="0" w:evenVBand="0" w:oddHBand="0" w:evenHBand="0" w:firstRowFirstColumn="0" w:firstRowLastColumn="0" w:lastRowFirstColumn="0" w:lastRowLastColumn="0"/>
            <w:tcW w:w="1326" w:type="dxa"/>
            <w:vMerge w:val="restart"/>
          </w:tcPr>
          <w:p w:rsidR="00BD35AC" w:rsidRPr="00575520" w:rsidRDefault="00BD35AC" w:rsidP="00BD35AC">
            <w:pPr>
              <w:rPr>
                <w:b w:val="0"/>
              </w:rPr>
            </w:pPr>
            <w:r w:rsidRPr="00575520">
              <w:rPr>
                <w:b w:val="0"/>
              </w:rPr>
              <w:t>Auto</w:t>
            </w:r>
          </w:p>
        </w:tc>
        <w:tc>
          <w:tcPr>
            <w:cnfStyle w:val="000010000000" w:firstRow="0" w:lastRow="0" w:firstColumn="0" w:lastColumn="0" w:oddVBand="1" w:evenVBand="0" w:oddHBand="0" w:evenHBand="0" w:firstRowFirstColumn="0" w:firstRowLastColumn="0" w:lastRowFirstColumn="0" w:lastRowLastColumn="0"/>
            <w:tcW w:w="863" w:type="dxa"/>
          </w:tcPr>
          <w:p w:rsidR="00BD35AC" w:rsidRPr="00575520" w:rsidRDefault="00BD35AC" w:rsidP="00BD35AC">
            <w:pPr>
              <w:rPr>
                <w:sz w:val="20"/>
              </w:rPr>
            </w:pPr>
            <w:r w:rsidRPr="00575520">
              <w:rPr>
                <w:sz w:val="20"/>
              </w:rPr>
              <w:t>On</w:t>
            </w:r>
          </w:p>
        </w:tc>
        <w:tc>
          <w:tcPr>
            <w:cnfStyle w:val="000100000000" w:firstRow="0" w:lastRow="0" w:firstColumn="0" w:lastColumn="1" w:oddVBand="0" w:evenVBand="0" w:oddHBand="0" w:evenHBand="0" w:firstRowFirstColumn="0" w:firstRowLastColumn="0" w:lastRowFirstColumn="0" w:lastRowLastColumn="0"/>
            <w:tcW w:w="6586" w:type="dxa"/>
          </w:tcPr>
          <w:p w:rsidR="00BD35AC" w:rsidRPr="00575520" w:rsidRDefault="00BD35AC" w:rsidP="00BD35AC">
            <w:pPr>
              <w:rPr>
                <w:b w:val="0"/>
              </w:rPr>
            </w:pPr>
            <w:r w:rsidRPr="00575520">
              <w:rPr>
                <w:b w:val="0"/>
              </w:rPr>
              <w:t>Request to turn automatic control sequence on</w:t>
            </w:r>
          </w:p>
        </w:tc>
      </w:tr>
      <w:tr w:rsidR="00BD35AC" w:rsidRPr="00575520" w:rsidTr="00BD35AC">
        <w:trPr>
          <w:trHeight w:val="248"/>
        </w:trPr>
        <w:tc>
          <w:tcPr>
            <w:cnfStyle w:val="001000000000" w:firstRow="0" w:lastRow="0" w:firstColumn="1" w:lastColumn="0" w:oddVBand="0" w:evenVBand="0" w:oddHBand="0" w:evenHBand="0" w:firstRowFirstColumn="0" w:firstRowLastColumn="0" w:lastRowFirstColumn="0" w:lastRowLastColumn="0"/>
            <w:tcW w:w="1326" w:type="dxa"/>
            <w:vMerge/>
          </w:tcPr>
          <w:p w:rsidR="00BD35AC" w:rsidRPr="00575520" w:rsidRDefault="00BD35AC" w:rsidP="00BD35AC">
            <w:pPr>
              <w:rPr>
                <w:b w:val="0"/>
                <w:sz w:val="20"/>
              </w:rPr>
            </w:pPr>
          </w:p>
        </w:tc>
        <w:tc>
          <w:tcPr>
            <w:cnfStyle w:val="000010000000" w:firstRow="0" w:lastRow="0" w:firstColumn="0" w:lastColumn="0" w:oddVBand="1" w:evenVBand="0" w:oddHBand="0" w:evenHBand="0" w:firstRowFirstColumn="0" w:firstRowLastColumn="0" w:lastRowFirstColumn="0" w:lastRowLastColumn="0"/>
            <w:tcW w:w="863" w:type="dxa"/>
          </w:tcPr>
          <w:p w:rsidR="00BD35AC" w:rsidRPr="00575520" w:rsidRDefault="00BD35AC" w:rsidP="00BD35AC">
            <w:pPr>
              <w:rPr>
                <w:sz w:val="20"/>
              </w:rPr>
            </w:pPr>
            <w:r w:rsidRPr="00575520">
              <w:rPr>
                <w:sz w:val="20"/>
              </w:rPr>
              <w:t>Off</w:t>
            </w:r>
          </w:p>
        </w:tc>
        <w:tc>
          <w:tcPr>
            <w:cnfStyle w:val="000100000000" w:firstRow="0" w:lastRow="0" w:firstColumn="0" w:lastColumn="1" w:oddVBand="0" w:evenVBand="0" w:oddHBand="0" w:evenHBand="0" w:firstRowFirstColumn="0" w:firstRowLastColumn="0" w:lastRowFirstColumn="0" w:lastRowLastColumn="0"/>
            <w:tcW w:w="6586" w:type="dxa"/>
          </w:tcPr>
          <w:p w:rsidR="00BD35AC" w:rsidRPr="00575520" w:rsidRDefault="00BD35AC" w:rsidP="00BD35AC">
            <w:pPr>
              <w:rPr>
                <w:b w:val="0"/>
                <w:sz w:val="20"/>
              </w:rPr>
            </w:pPr>
            <w:r w:rsidRPr="00575520">
              <w:rPr>
                <w:b w:val="0"/>
              </w:rPr>
              <w:t>Request to turn automatic control sequence off</w:t>
            </w:r>
          </w:p>
        </w:tc>
      </w:tr>
      <w:tr w:rsidR="00BD35AC" w:rsidRPr="00575520" w:rsidTr="00BD35AC">
        <w:trPr>
          <w:cnfStyle w:val="000000100000" w:firstRow="0" w:lastRow="0" w:firstColumn="0" w:lastColumn="0" w:oddVBand="0" w:evenVBand="0" w:oddHBand="1" w:evenHBand="0" w:firstRowFirstColumn="0" w:firstRowLastColumn="0" w:lastRowFirstColumn="0" w:lastRowLastColumn="0"/>
          <w:trHeight w:val="221"/>
        </w:trPr>
        <w:tc>
          <w:tcPr>
            <w:cnfStyle w:val="001000000000" w:firstRow="0" w:lastRow="0" w:firstColumn="1" w:lastColumn="0" w:oddVBand="0" w:evenVBand="0" w:oddHBand="0" w:evenHBand="0" w:firstRowFirstColumn="0" w:firstRowLastColumn="0" w:lastRowFirstColumn="0" w:lastRowLastColumn="0"/>
            <w:tcW w:w="1326" w:type="dxa"/>
            <w:vMerge w:val="restart"/>
          </w:tcPr>
          <w:p w:rsidR="00BD35AC" w:rsidRPr="00575520" w:rsidRDefault="00BD35AC" w:rsidP="00BD35AC">
            <w:pPr>
              <w:rPr>
                <w:b w:val="0"/>
              </w:rPr>
            </w:pPr>
            <w:r w:rsidRPr="00575520">
              <w:rPr>
                <w:b w:val="0"/>
              </w:rPr>
              <w:t>Low Speed</w:t>
            </w:r>
          </w:p>
        </w:tc>
        <w:tc>
          <w:tcPr>
            <w:cnfStyle w:val="000010000000" w:firstRow="0" w:lastRow="0" w:firstColumn="0" w:lastColumn="0" w:oddVBand="1" w:evenVBand="0" w:oddHBand="0" w:evenHBand="0" w:firstRowFirstColumn="0" w:firstRowLastColumn="0" w:lastRowFirstColumn="0" w:lastRowLastColumn="0"/>
            <w:tcW w:w="863" w:type="dxa"/>
          </w:tcPr>
          <w:p w:rsidR="00BD35AC" w:rsidRPr="00575520" w:rsidRDefault="00BD35AC" w:rsidP="00BD35AC">
            <w:pPr>
              <w:rPr>
                <w:sz w:val="20"/>
              </w:rPr>
            </w:pPr>
            <w:r w:rsidRPr="00575520">
              <w:rPr>
                <w:sz w:val="20"/>
              </w:rPr>
              <w:t>On</w:t>
            </w:r>
          </w:p>
        </w:tc>
        <w:tc>
          <w:tcPr>
            <w:cnfStyle w:val="000100000000" w:firstRow="0" w:lastRow="0" w:firstColumn="0" w:lastColumn="1" w:oddVBand="0" w:evenVBand="0" w:oddHBand="0" w:evenHBand="0" w:firstRowFirstColumn="0" w:firstRowLastColumn="0" w:lastRowFirstColumn="0" w:lastRowLastColumn="0"/>
            <w:tcW w:w="6586" w:type="dxa"/>
          </w:tcPr>
          <w:p w:rsidR="00BD35AC" w:rsidRPr="00575520" w:rsidRDefault="00BD35AC" w:rsidP="00BD35AC">
            <w:pPr>
              <w:rPr>
                <w:b w:val="0"/>
              </w:rPr>
            </w:pPr>
            <w:r w:rsidRPr="00575520">
              <w:rPr>
                <w:b w:val="0"/>
              </w:rPr>
              <w:t xml:space="preserve">Request to run at low speed </w:t>
            </w:r>
          </w:p>
        </w:tc>
      </w:tr>
      <w:tr w:rsidR="00BD35AC" w:rsidRPr="00575520" w:rsidTr="00BD35AC">
        <w:trPr>
          <w:trHeight w:val="457"/>
        </w:trPr>
        <w:tc>
          <w:tcPr>
            <w:cnfStyle w:val="001000000000" w:firstRow="0" w:lastRow="0" w:firstColumn="1" w:lastColumn="0" w:oddVBand="0" w:evenVBand="0" w:oddHBand="0" w:evenHBand="0" w:firstRowFirstColumn="0" w:firstRowLastColumn="0" w:lastRowFirstColumn="0" w:lastRowLastColumn="0"/>
            <w:tcW w:w="1326" w:type="dxa"/>
            <w:vMerge/>
          </w:tcPr>
          <w:p w:rsidR="00BD35AC" w:rsidRPr="00575520" w:rsidRDefault="00BD35AC" w:rsidP="00BD35AC">
            <w:pPr>
              <w:rPr>
                <w:b w:val="0"/>
              </w:rPr>
            </w:pPr>
          </w:p>
        </w:tc>
        <w:tc>
          <w:tcPr>
            <w:cnfStyle w:val="000010000000" w:firstRow="0" w:lastRow="0" w:firstColumn="0" w:lastColumn="0" w:oddVBand="1" w:evenVBand="0" w:oddHBand="0" w:evenHBand="0" w:firstRowFirstColumn="0" w:firstRowLastColumn="0" w:lastRowFirstColumn="0" w:lastRowLastColumn="0"/>
            <w:tcW w:w="863" w:type="dxa"/>
          </w:tcPr>
          <w:p w:rsidR="00BD35AC" w:rsidRPr="00575520" w:rsidRDefault="00BD35AC" w:rsidP="00BD35AC">
            <w:pPr>
              <w:rPr>
                <w:sz w:val="20"/>
              </w:rPr>
            </w:pPr>
            <w:r w:rsidRPr="00575520">
              <w:rPr>
                <w:sz w:val="20"/>
              </w:rPr>
              <w:t>Off</w:t>
            </w:r>
          </w:p>
        </w:tc>
        <w:tc>
          <w:tcPr>
            <w:cnfStyle w:val="000100000000" w:firstRow="0" w:lastRow="0" w:firstColumn="0" w:lastColumn="1" w:oddVBand="0" w:evenVBand="0" w:oddHBand="0" w:evenHBand="0" w:firstRowFirstColumn="0" w:firstRowLastColumn="0" w:lastRowFirstColumn="0" w:lastRowLastColumn="0"/>
            <w:tcW w:w="6586" w:type="dxa"/>
          </w:tcPr>
          <w:p w:rsidR="00BD35AC" w:rsidRPr="00575520" w:rsidRDefault="00BD35AC" w:rsidP="00BD35AC">
            <w:pPr>
              <w:rPr>
                <w:b w:val="0"/>
              </w:rPr>
            </w:pPr>
            <w:r w:rsidRPr="00575520">
              <w:rPr>
                <w:b w:val="0"/>
              </w:rPr>
              <w:t>Request to turn off, when not in “High Speed”. Otherwise no action</w:t>
            </w:r>
          </w:p>
        </w:tc>
      </w:tr>
      <w:tr w:rsidR="00BD35AC" w:rsidRPr="00575520" w:rsidTr="00BD35AC">
        <w:trPr>
          <w:cnfStyle w:val="000000100000" w:firstRow="0" w:lastRow="0" w:firstColumn="0" w:lastColumn="0" w:oddVBand="0" w:evenVBand="0" w:oddHBand="1" w:evenHBand="0" w:firstRowFirstColumn="0" w:firstRowLastColumn="0" w:lastRowFirstColumn="0" w:lastRowLastColumn="0"/>
          <w:trHeight w:val="221"/>
        </w:trPr>
        <w:tc>
          <w:tcPr>
            <w:cnfStyle w:val="001000000000" w:firstRow="0" w:lastRow="0" w:firstColumn="1" w:lastColumn="0" w:oddVBand="0" w:evenVBand="0" w:oddHBand="0" w:evenHBand="0" w:firstRowFirstColumn="0" w:firstRowLastColumn="0" w:lastRowFirstColumn="0" w:lastRowLastColumn="0"/>
            <w:tcW w:w="1326" w:type="dxa"/>
            <w:vMerge w:val="restart"/>
          </w:tcPr>
          <w:p w:rsidR="00BD35AC" w:rsidRPr="00575520" w:rsidRDefault="00BD35AC" w:rsidP="00BD35AC">
            <w:pPr>
              <w:rPr>
                <w:b w:val="0"/>
              </w:rPr>
            </w:pPr>
            <w:r w:rsidRPr="00575520">
              <w:rPr>
                <w:b w:val="0"/>
              </w:rPr>
              <w:t>High Speed</w:t>
            </w:r>
          </w:p>
        </w:tc>
        <w:tc>
          <w:tcPr>
            <w:cnfStyle w:val="000010000000" w:firstRow="0" w:lastRow="0" w:firstColumn="0" w:lastColumn="0" w:oddVBand="1" w:evenVBand="0" w:oddHBand="0" w:evenHBand="0" w:firstRowFirstColumn="0" w:firstRowLastColumn="0" w:lastRowFirstColumn="0" w:lastRowLastColumn="0"/>
            <w:tcW w:w="863" w:type="dxa"/>
          </w:tcPr>
          <w:p w:rsidR="00BD35AC" w:rsidRPr="00575520" w:rsidRDefault="00BD35AC" w:rsidP="00BD35AC">
            <w:pPr>
              <w:rPr>
                <w:sz w:val="20"/>
              </w:rPr>
            </w:pPr>
            <w:r w:rsidRPr="00575520">
              <w:rPr>
                <w:sz w:val="20"/>
              </w:rPr>
              <w:t>On</w:t>
            </w:r>
          </w:p>
        </w:tc>
        <w:tc>
          <w:tcPr>
            <w:cnfStyle w:val="000100000000" w:firstRow="0" w:lastRow="0" w:firstColumn="0" w:lastColumn="1" w:oddVBand="0" w:evenVBand="0" w:oddHBand="0" w:evenHBand="0" w:firstRowFirstColumn="0" w:firstRowLastColumn="0" w:lastRowFirstColumn="0" w:lastRowLastColumn="0"/>
            <w:tcW w:w="6586" w:type="dxa"/>
          </w:tcPr>
          <w:p w:rsidR="00BD35AC" w:rsidRPr="00575520" w:rsidRDefault="00BD35AC" w:rsidP="00BD35AC">
            <w:pPr>
              <w:rPr>
                <w:b w:val="0"/>
              </w:rPr>
            </w:pPr>
            <w:r w:rsidRPr="00575520">
              <w:rPr>
                <w:b w:val="0"/>
              </w:rPr>
              <w:t xml:space="preserve">Request to run at high speed </w:t>
            </w:r>
          </w:p>
        </w:tc>
      </w:tr>
      <w:tr w:rsidR="00BD35AC" w:rsidRPr="00575520" w:rsidTr="00BD35AC">
        <w:trPr>
          <w:trHeight w:val="457"/>
        </w:trPr>
        <w:tc>
          <w:tcPr>
            <w:cnfStyle w:val="001000000000" w:firstRow="0" w:lastRow="0" w:firstColumn="1" w:lastColumn="0" w:oddVBand="0" w:evenVBand="0" w:oddHBand="0" w:evenHBand="0" w:firstRowFirstColumn="0" w:firstRowLastColumn="0" w:lastRowFirstColumn="0" w:lastRowLastColumn="0"/>
            <w:tcW w:w="1326" w:type="dxa"/>
            <w:vMerge/>
          </w:tcPr>
          <w:p w:rsidR="00BD35AC" w:rsidRPr="00575520" w:rsidRDefault="00BD35AC" w:rsidP="00BD35AC">
            <w:pPr>
              <w:rPr>
                <w:b w:val="0"/>
              </w:rPr>
            </w:pPr>
          </w:p>
        </w:tc>
        <w:tc>
          <w:tcPr>
            <w:cnfStyle w:val="000010000000" w:firstRow="0" w:lastRow="0" w:firstColumn="0" w:lastColumn="0" w:oddVBand="1" w:evenVBand="0" w:oddHBand="0" w:evenHBand="0" w:firstRowFirstColumn="0" w:firstRowLastColumn="0" w:lastRowFirstColumn="0" w:lastRowLastColumn="0"/>
            <w:tcW w:w="863" w:type="dxa"/>
          </w:tcPr>
          <w:p w:rsidR="00BD35AC" w:rsidRPr="00575520" w:rsidRDefault="00BD35AC" w:rsidP="00BD35AC">
            <w:pPr>
              <w:rPr>
                <w:sz w:val="20"/>
              </w:rPr>
            </w:pPr>
            <w:r w:rsidRPr="00575520">
              <w:rPr>
                <w:sz w:val="20"/>
              </w:rPr>
              <w:t>Off</w:t>
            </w:r>
          </w:p>
        </w:tc>
        <w:tc>
          <w:tcPr>
            <w:cnfStyle w:val="000100000000" w:firstRow="0" w:lastRow="0" w:firstColumn="0" w:lastColumn="1" w:oddVBand="0" w:evenVBand="0" w:oddHBand="0" w:evenHBand="0" w:firstRowFirstColumn="0" w:firstRowLastColumn="0" w:lastRowFirstColumn="0" w:lastRowLastColumn="0"/>
            <w:tcW w:w="6586" w:type="dxa"/>
          </w:tcPr>
          <w:p w:rsidR="00BD35AC" w:rsidRPr="00575520" w:rsidRDefault="00BD35AC" w:rsidP="00BD35AC">
            <w:pPr>
              <w:rPr>
                <w:b w:val="0"/>
              </w:rPr>
            </w:pPr>
            <w:r w:rsidRPr="00575520">
              <w:rPr>
                <w:b w:val="0"/>
              </w:rPr>
              <w:t>Request to turn off, when not in “Low Speed”. Otherwise no action</w:t>
            </w:r>
          </w:p>
        </w:tc>
      </w:tr>
      <w:tr w:rsidR="00BD35AC" w:rsidRPr="00575520" w:rsidTr="00BD35AC">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326" w:type="dxa"/>
            <w:vMerge w:val="restart"/>
          </w:tcPr>
          <w:p w:rsidR="00BD35AC" w:rsidRPr="00575520" w:rsidRDefault="00BD35AC" w:rsidP="00BD35AC">
            <w:pPr>
              <w:rPr>
                <w:b w:val="0"/>
              </w:rPr>
            </w:pPr>
            <w:r w:rsidRPr="00575520">
              <w:rPr>
                <w:b w:val="0"/>
              </w:rPr>
              <w:t>Impulse</w:t>
            </w:r>
          </w:p>
        </w:tc>
        <w:tc>
          <w:tcPr>
            <w:cnfStyle w:val="000010000000" w:firstRow="0" w:lastRow="0" w:firstColumn="0" w:lastColumn="0" w:oddVBand="1" w:evenVBand="0" w:oddHBand="0" w:evenHBand="0" w:firstRowFirstColumn="0" w:firstRowLastColumn="0" w:lastRowFirstColumn="0" w:lastRowLastColumn="0"/>
            <w:tcW w:w="863" w:type="dxa"/>
          </w:tcPr>
          <w:p w:rsidR="00BD35AC" w:rsidRPr="00575520" w:rsidRDefault="00BD35AC" w:rsidP="00BD35AC">
            <w:pPr>
              <w:rPr>
                <w:sz w:val="20"/>
              </w:rPr>
            </w:pPr>
            <w:r w:rsidRPr="00575520">
              <w:rPr>
                <w:sz w:val="20"/>
              </w:rPr>
              <w:t>On</w:t>
            </w:r>
          </w:p>
        </w:tc>
        <w:tc>
          <w:tcPr>
            <w:cnfStyle w:val="000100000000" w:firstRow="0" w:lastRow="0" w:firstColumn="0" w:lastColumn="1" w:oddVBand="0" w:evenVBand="0" w:oddHBand="0" w:evenHBand="0" w:firstRowFirstColumn="0" w:firstRowLastColumn="0" w:lastRowFirstColumn="0" w:lastRowLastColumn="0"/>
            <w:tcW w:w="6586" w:type="dxa"/>
          </w:tcPr>
          <w:p w:rsidR="00BD35AC" w:rsidRPr="00575520" w:rsidRDefault="00BD35AC" w:rsidP="00BD35AC">
            <w:pPr>
              <w:rPr>
                <w:b w:val="0"/>
              </w:rPr>
            </w:pPr>
            <w:r w:rsidRPr="00575520">
              <w:rPr>
                <w:b w:val="0"/>
              </w:rPr>
              <w:t>Request to turn on, when off.</w:t>
            </w:r>
          </w:p>
          <w:p w:rsidR="00BD35AC" w:rsidRPr="00575520" w:rsidRDefault="00BD35AC" w:rsidP="00BD35AC">
            <w:pPr>
              <w:rPr>
                <w:b w:val="0"/>
              </w:rPr>
            </w:pPr>
            <w:r w:rsidRPr="00575520">
              <w:rPr>
                <w:b w:val="0"/>
              </w:rPr>
              <w:t>Request to turn off, when on.</w:t>
            </w:r>
          </w:p>
        </w:tc>
      </w:tr>
      <w:tr w:rsidR="00BD35AC" w:rsidRPr="00575520" w:rsidTr="00BD35AC">
        <w:trPr>
          <w:trHeight w:val="221"/>
        </w:trPr>
        <w:tc>
          <w:tcPr>
            <w:cnfStyle w:val="001000000000" w:firstRow="0" w:lastRow="0" w:firstColumn="1" w:lastColumn="0" w:oddVBand="0" w:evenVBand="0" w:oddHBand="0" w:evenHBand="0" w:firstRowFirstColumn="0" w:firstRowLastColumn="0" w:lastRowFirstColumn="0" w:lastRowLastColumn="0"/>
            <w:tcW w:w="1326" w:type="dxa"/>
            <w:vMerge/>
          </w:tcPr>
          <w:p w:rsidR="00BD35AC" w:rsidRPr="00575520" w:rsidRDefault="00BD35AC" w:rsidP="00BD35AC">
            <w:pPr>
              <w:rPr>
                <w:b w:val="0"/>
              </w:rPr>
            </w:pPr>
          </w:p>
        </w:tc>
        <w:tc>
          <w:tcPr>
            <w:cnfStyle w:val="000010000000" w:firstRow="0" w:lastRow="0" w:firstColumn="0" w:lastColumn="0" w:oddVBand="1" w:evenVBand="0" w:oddHBand="0" w:evenHBand="0" w:firstRowFirstColumn="0" w:firstRowLastColumn="0" w:lastRowFirstColumn="0" w:lastRowLastColumn="0"/>
            <w:tcW w:w="863" w:type="dxa"/>
          </w:tcPr>
          <w:p w:rsidR="00BD35AC" w:rsidRPr="00575520" w:rsidRDefault="00BD35AC" w:rsidP="00BD35AC">
            <w:pPr>
              <w:rPr>
                <w:sz w:val="20"/>
              </w:rPr>
            </w:pPr>
            <w:r w:rsidRPr="00575520">
              <w:rPr>
                <w:sz w:val="20"/>
              </w:rPr>
              <w:t>Off</w:t>
            </w:r>
          </w:p>
        </w:tc>
        <w:tc>
          <w:tcPr>
            <w:cnfStyle w:val="000100000000" w:firstRow="0" w:lastRow="0" w:firstColumn="0" w:lastColumn="1" w:oddVBand="0" w:evenVBand="0" w:oddHBand="0" w:evenHBand="0" w:firstRowFirstColumn="0" w:firstRowLastColumn="0" w:lastRowFirstColumn="0" w:lastRowLastColumn="0"/>
            <w:tcW w:w="6586" w:type="dxa"/>
          </w:tcPr>
          <w:p w:rsidR="00BD35AC" w:rsidRPr="00575520" w:rsidRDefault="00BD35AC" w:rsidP="00BD35AC">
            <w:pPr>
              <w:rPr>
                <w:b w:val="0"/>
              </w:rPr>
            </w:pPr>
            <w:r w:rsidRPr="00575520">
              <w:rPr>
                <w:b w:val="0"/>
                <w:sz w:val="20"/>
              </w:rPr>
              <w:t>No action</w:t>
            </w:r>
          </w:p>
        </w:tc>
      </w:tr>
      <w:tr w:rsidR="00BD35AC" w:rsidRPr="00575520" w:rsidTr="00BD35AC">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326" w:type="dxa"/>
          </w:tcPr>
          <w:p w:rsidR="00BD35AC" w:rsidRPr="00575520" w:rsidRDefault="00BD35AC" w:rsidP="00BD35AC">
            <w:pPr>
              <w:rPr>
                <w:b w:val="0"/>
              </w:rPr>
            </w:pPr>
            <w:r w:rsidRPr="00575520">
              <w:rPr>
                <w:b w:val="0"/>
              </w:rPr>
              <w:t>Status</w:t>
            </w:r>
          </w:p>
        </w:tc>
        <w:tc>
          <w:tcPr>
            <w:cnfStyle w:val="000010000000" w:firstRow="0" w:lastRow="0" w:firstColumn="0" w:lastColumn="0" w:oddVBand="1" w:evenVBand="0" w:oddHBand="0" w:evenHBand="0" w:firstRowFirstColumn="0" w:firstRowLastColumn="0" w:lastRowFirstColumn="0" w:lastRowLastColumn="0"/>
            <w:tcW w:w="863" w:type="dxa"/>
          </w:tcPr>
          <w:p w:rsidR="00BD35AC" w:rsidRPr="00575520" w:rsidRDefault="00BD35AC" w:rsidP="00BD35AC">
            <w:pPr>
              <w:rPr>
                <w:sz w:val="20"/>
              </w:rPr>
            </w:pPr>
            <w:r w:rsidRPr="00575520">
              <w:rPr>
                <w:sz w:val="20"/>
              </w:rPr>
              <w:t>Value</w:t>
            </w:r>
          </w:p>
        </w:tc>
        <w:tc>
          <w:tcPr>
            <w:cnfStyle w:val="000100000000" w:firstRow="0" w:lastRow="0" w:firstColumn="0" w:lastColumn="1" w:oddVBand="0" w:evenVBand="0" w:oddHBand="0" w:evenHBand="0" w:firstRowFirstColumn="0" w:firstRowLastColumn="0" w:lastRowFirstColumn="0" w:lastRowLastColumn="0"/>
            <w:tcW w:w="6586" w:type="dxa"/>
          </w:tcPr>
          <w:p w:rsidR="00BD35AC" w:rsidRPr="00575520" w:rsidRDefault="00BD35AC" w:rsidP="00BD35AC">
            <w:pPr>
              <w:rPr>
                <w:b w:val="0"/>
              </w:rPr>
            </w:pPr>
            <w:r w:rsidRPr="00575520">
              <w:rPr>
                <w:b w:val="0"/>
              </w:rPr>
              <w:t xml:space="preserve">Output value represents the state of the field/ device itself </w:t>
            </w:r>
          </w:p>
          <w:p w:rsidR="00BD35AC" w:rsidRPr="00575520" w:rsidRDefault="00BD35AC" w:rsidP="00BD35AC">
            <w:pPr>
              <w:rPr>
                <w:b w:val="0"/>
              </w:rPr>
            </w:pPr>
            <w:r w:rsidRPr="00575520">
              <w:rPr>
                <w:b w:val="0"/>
              </w:rPr>
              <w:t>(No control)</w:t>
            </w:r>
          </w:p>
        </w:tc>
      </w:tr>
      <w:tr w:rsidR="00BD35AC" w:rsidRPr="00575520" w:rsidTr="00BD35AC">
        <w:trPr>
          <w:trHeight w:val="221"/>
        </w:trPr>
        <w:tc>
          <w:tcPr>
            <w:cnfStyle w:val="001000000000" w:firstRow="0" w:lastRow="0" w:firstColumn="1" w:lastColumn="0" w:oddVBand="0" w:evenVBand="0" w:oddHBand="0" w:evenHBand="0" w:firstRowFirstColumn="0" w:firstRowLastColumn="0" w:lastRowFirstColumn="0" w:lastRowLastColumn="0"/>
            <w:tcW w:w="1326" w:type="dxa"/>
            <w:vMerge w:val="restart"/>
          </w:tcPr>
          <w:p w:rsidR="00BD35AC" w:rsidRPr="00575520" w:rsidRDefault="00BD35AC" w:rsidP="00BD35AC">
            <w:pPr>
              <w:rPr>
                <w:b w:val="0"/>
              </w:rPr>
            </w:pPr>
            <w:r w:rsidRPr="00575520">
              <w:rPr>
                <w:b w:val="0"/>
              </w:rPr>
              <w:t>Ready</w:t>
            </w:r>
          </w:p>
        </w:tc>
        <w:tc>
          <w:tcPr>
            <w:cnfStyle w:val="000010000000" w:firstRow="0" w:lastRow="0" w:firstColumn="0" w:lastColumn="0" w:oddVBand="1" w:evenVBand="0" w:oddHBand="0" w:evenHBand="0" w:firstRowFirstColumn="0" w:firstRowLastColumn="0" w:lastRowFirstColumn="0" w:lastRowLastColumn="0"/>
            <w:tcW w:w="863" w:type="dxa"/>
          </w:tcPr>
          <w:p w:rsidR="00BD35AC" w:rsidRPr="00575520" w:rsidRDefault="00BD35AC" w:rsidP="00BD35AC">
            <w:pPr>
              <w:rPr>
                <w:sz w:val="20"/>
              </w:rPr>
            </w:pPr>
            <w:r w:rsidRPr="00575520">
              <w:rPr>
                <w:sz w:val="20"/>
              </w:rPr>
              <w:t>On</w:t>
            </w:r>
          </w:p>
        </w:tc>
        <w:tc>
          <w:tcPr>
            <w:cnfStyle w:val="000100000000" w:firstRow="0" w:lastRow="0" w:firstColumn="0" w:lastColumn="1" w:oddVBand="0" w:evenVBand="0" w:oddHBand="0" w:evenHBand="0" w:firstRowFirstColumn="0" w:firstRowLastColumn="0" w:lastRowFirstColumn="0" w:lastRowLastColumn="0"/>
            <w:tcW w:w="6586" w:type="dxa"/>
          </w:tcPr>
          <w:p w:rsidR="00BD35AC" w:rsidRPr="00575520" w:rsidRDefault="00BD35AC" w:rsidP="00BD35AC">
            <w:pPr>
              <w:rPr>
                <w:b w:val="0"/>
              </w:rPr>
            </w:pPr>
            <w:r w:rsidRPr="00575520">
              <w:rPr>
                <w:b w:val="0"/>
              </w:rPr>
              <w:t>Ready for use</w:t>
            </w:r>
          </w:p>
        </w:tc>
      </w:tr>
      <w:tr w:rsidR="00BD35AC" w:rsidRPr="00575520" w:rsidTr="00BD35AC">
        <w:trPr>
          <w:cnfStyle w:val="000000100000" w:firstRow="0" w:lastRow="0" w:firstColumn="0" w:lastColumn="0" w:oddVBand="0" w:evenVBand="0" w:oddHBand="1" w:evenHBand="0" w:firstRowFirstColumn="0" w:firstRowLastColumn="0" w:lastRowFirstColumn="0" w:lastRowLastColumn="0"/>
          <w:trHeight w:val="221"/>
        </w:trPr>
        <w:tc>
          <w:tcPr>
            <w:cnfStyle w:val="001000000000" w:firstRow="0" w:lastRow="0" w:firstColumn="1" w:lastColumn="0" w:oddVBand="0" w:evenVBand="0" w:oddHBand="0" w:evenHBand="0" w:firstRowFirstColumn="0" w:firstRowLastColumn="0" w:lastRowFirstColumn="0" w:lastRowLastColumn="0"/>
            <w:tcW w:w="1326" w:type="dxa"/>
            <w:vMerge/>
          </w:tcPr>
          <w:p w:rsidR="00BD35AC" w:rsidRPr="00575520" w:rsidRDefault="00BD35AC" w:rsidP="00BD35AC">
            <w:pPr>
              <w:rPr>
                <w:b w:val="0"/>
              </w:rPr>
            </w:pPr>
          </w:p>
        </w:tc>
        <w:tc>
          <w:tcPr>
            <w:cnfStyle w:val="000010000000" w:firstRow="0" w:lastRow="0" w:firstColumn="0" w:lastColumn="0" w:oddVBand="1" w:evenVBand="0" w:oddHBand="0" w:evenHBand="0" w:firstRowFirstColumn="0" w:firstRowLastColumn="0" w:lastRowFirstColumn="0" w:lastRowLastColumn="0"/>
            <w:tcW w:w="863" w:type="dxa"/>
          </w:tcPr>
          <w:p w:rsidR="00BD35AC" w:rsidRPr="00575520" w:rsidRDefault="00BD35AC" w:rsidP="00BD35AC">
            <w:pPr>
              <w:rPr>
                <w:sz w:val="20"/>
              </w:rPr>
            </w:pPr>
            <w:r w:rsidRPr="00575520">
              <w:rPr>
                <w:sz w:val="20"/>
              </w:rPr>
              <w:t>Off</w:t>
            </w:r>
          </w:p>
        </w:tc>
        <w:tc>
          <w:tcPr>
            <w:cnfStyle w:val="000100000000" w:firstRow="0" w:lastRow="0" w:firstColumn="0" w:lastColumn="1" w:oddVBand="0" w:evenVBand="0" w:oddHBand="0" w:evenHBand="0" w:firstRowFirstColumn="0" w:firstRowLastColumn="0" w:lastRowFirstColumn="0" w:lastRowLastColumn="0"/>
            <w:tcW w:w="6586" w:type="dxa"/>
          </w:tcPr>
          <w:p w:rsidR="00BD35AC" w:rsidRPr="00575520" w:rsidRDefault="00BD35AC" w:rsidP="00BD35AC">
            <w:pPr>
              <w:rPr>
                <w:b w:val="0"/>
                <w:sz w:val="20"/>
              </w:rPr>
            </w:pPr>
            <w:r w:rsidRPr="00575520">
              <w:rPr>
                <w:b w:val="0"/>
                <w:sz w:val="20"/>
              </w:rPr>
              <w:t>Not ready for use</w:t>
            </w:r>
          </w:p>
        </w:tc>
      </w:tr>
      <w:tr w:rsidR="00BD35AC" w:rsidRPr="00575520" w:rsidTr="00BD35AC">
        <w:trPr>
          <w:trHeight w:val="221"/>
        </w:trPr>
        <w:tc>
          <w:tcPr>
            <w:cnfStyle w:val="001000000000" w:firstRow="0" w:lastRow="0" w:firstColumn="1" w:lastColumn="0" w:oddVBand="0" w:evenVBand="0" w:oddHBand="0" w:evenHBand="0" w:firstRowFirstColumn="0" w:firstRowLastColumn="0" w:lastRowFirstColumn="0" w:lastRowLastColumn="0"/>
            <w:tcW w:w="1326" w:type="dxa"/>
            <w:vMerge w:val="restart"/>
          </w:tcPr>
          <w:p w:rsidR="00BD35AC" w:rsidRPr="00575520" w:rsidRDefault="00BD35AC" w:rsidP="00BD35AC">
            <w:pPr>
              <w:rPr>
                <w:b w:val="0"/>
              </w:rPr>
            </w:pPr>
            <w:r w:rsidRPr="00575520">
              <w:rPr>
                <w:b w:val="0"/>
              </w:rPr>
              <w:t>Remote</w:t>
            </w:r>
          </w:p>
        </w:tc>
        <w:tc>
          <w:tcPr>
            <w:cnfStyle w:val="000010000000" w:firstRow="0" w:lastRow="0" w:firstColumn="0" w:lastColumn="0" w:oddVBand="1" w:evenVBand="0" w:oddHBand="0" w:evenHBand="0" w:firstRowFirstColumn="0" w:firstRowLastColumn="0" w:lastRowFirstColumn="0" w:lastRowLastColumn="0"/>
            <w:tcW w:w="863" w:type="dxa"/>
          </w:tcPr>
          <w:p w:rsidR="00BD35AC" w:rsidRPr="00575520" w:rsidRDefault="00BD35AC" w:rsidP="00BD35AC">
            <w:pPr>
              <w:rPr>
                <w:sz w:val="20"/>
              </w:rPr>
            </w:pPr>
            <w:r w:rsidRPr="00575520">
              <w:rPr>
                <w:sz w:val="20"/>
              </w:rPr>
              <w:t>On</w:t>
            </w:r>
          </w:p>
        </w:tc>
        <w:tc>
          <w:tcPr>
            <w:cnfStyle w:val="000100000000" w:firstRow="0" w:lastRow="0" w:firstColumn="0" w:lastColumn="1" w:oddVBand="0" w:evenVBand="0" w:oddHBand="0" w:evenHBand="0" w:firstRowFirstColumn="0" w:firstRowLastColumn="0" w:lastRowFirstColumn="0" w:lastRowLastColumn="0"/>
            <w:tcW w:w="6586" w:type="dxa"/>
          </w:tcPr>
          <w:p w:rsidR="00BD35AC" w:rsidRPr="00575520" w:rsidRDefault="00BD35AC" w:rsidP="00BD35AC">
            <w:pPr>
              <w:rPr>
                <w:b w:val="0"/>
              </w:rPr>
            </w:pPr>
            <w:r w:rsidRPr="00575520">
              <w:rPr>
                <w:b w:val="0"/>
              </w:rPr>
              <w:t>Remote control. Controlled by AMCS</w:t>
            </w:r>
          </w:p>
        </w:tc>
      </w:tr>
      <w:tr w:rsidR="00BD35AC" w:rsidRPr="00575520" w:rsidTr="00BD35AC">
        <w:trPr>
          <w:cnfStyle w:val="000000100000" w:firstRow="0" w:lastRow="0" w:firstColumn="0" w:lastColumn="0" w:oddVBand="0" w:evenVBand="0" w:oddHBand="1" w:evenHBand="0" w:firstRowFirstColumn="0" w:firstRowLastColumn="0" w:lastRowFirstColumn="0" w:lastRowLastColumn="0"/>
          <w:trHeight w:val="221"/>
        </w:trPr>
        <w:tc>
          <w:tcPr>
            <w:cnfStyle w:val="001000000000" w:firstRow="0" w:lastRow="0" w:firstColumn="1" w:lastColumn="0" w:oddVBand="0" w:evenVBand="0" w:oddHBand="0" w:evenHBand="0" w:firstRowFirstColumn="0" w:firstRowLastColumn="0" w:lastRowFirstColumn="0" w:lastRowLastColumn="0"/>
            <w:tcW w:w="1326" w:type="dxa"/>
            <w:vMerge/>
          </w:tcPr>
          <w:p w:rsidR="00BD35AC" w:rsidRPr="00575520" w:rsidRDefault="00BD35AC" w:rsidP="00BD35AC">
            <w:pPr>
              <w:rPr>
                <w:b w:val="0"/>
                <w:sz w:val="20"/>
              </w:rPr>
            </w:pPr>
          </w:p>
        </w:tc>
        <w:tc>
          <w:tcPr>
            <w:cnfStyle w:val="000010000000" w:firstRow="0" w:lastRow="0" w:firstColumn="0" w:lastColumn="0" w:oddVBand="1" w:evenVBand="0" w:oddHBand="0" w:evenHBand="0" w:firstRowFirstColumn="0" w:firstRowLastColumn="0" w:lastRowFirstColumn="0" w:lastRowLastColumn="0"/>
            <w:tcW w:w="863" w:type="dxa"/>
          </w:tcPr>
          <w:p w:rsidR="00BD35AC" w:rsidRPr="00575520" w:rsidRDefault="00BD35AC" w:rsidP="00BD35AC">
            <w:pPr>
              <w:rPr>
                <w:sz w:val="20"/>
              </w:rPr>
            </w:pPr>
            <w:r w:rsidRPr="00575520">
              <w:rPr>
                <w:sz w:val="20"/>
              </w:rPr>
              <w:t>Off</w:t>
            </w:r>
          </w:p>
        </w:tc>
        <w:tc>
          <w:tcPr>
            <w:cnfStyle w:val="000100000000" w:firstRow="0" w:lastRow="0" w:firstColumn="0" w:lastColumn="1" w:oddVBand="0" w:evenVBand="0" w:oddHBand="0" w:evenHBand="0" w:firstRowFirstColumn="0" w:firstRowLastColumn="0" w:lastRowFirstColumn="0" w:lastRowLastColumn="0"/>
            <w:tcW w:w="6586" w:type="dxa"/>
          </w:tcPr>
          <w:p w:rsidR="00BD35AC" w:rsidRPr="00575520" w:rsidRDefault="00BD35AC" w:rsidP="00BD35AC">
            <w:pPr>
              <w:rPr>
                <w:b w:val="0"/>
                <w:sz w:val="20"/>
              </w:rPr>
            </w:pPr>
            <w:r w:rsidRPr="00575520">
              <w:rPr>
                <w:b w:val="0"/>
                <w:sz w:val="20"/>
              </w:rPr>
              <w:t>Local control. Not controlled by AMCS</w:t>
            </w:r>
          </w:p>
        </w:tc>
      </w:tr>
      <w:tr w:rsidR="00BD35AC" w:rsidRPr="00575520" w:rsidTr="00BD35AC">
        <w:trPr>
          <w:trHeight w:val="221"/>
        </w:trPr>
        <w:tc>
          <w:tcPr>
            <w:cnfStyle w:val="001000000000" w:firstRow="0" w:lastRow="0" w:firstColumn="1" w:lastColumn="0" w:oddVBand="0" w:evenVBand="0" w:oddHBand="0" w:evenHBand="0" w:firstRowFirstColumn="0" w:firstRowLastColumn="0" w:lastRowFirstColumn="0" w:lastRowLastColumn="0"/>
            <w:tcW w:w="1326" w:type="dxa"/>
            <w:vMerge w:val="restart"/>
          </w:tcPr>
          <w:p w:rsidR="00BD35AC" w:rsidRPr="00575520" w:rsidRDefault="00BD35AC" w:rsidP="00BD35AC">
            <w:pPr>
              <w:rPr>
                <w:b w:val="0"/>
              </w:rPr>
            </w:pPr>
            <w:r w:rsidRPr="00575520">
              <w:rPr>
                <w:b w:val="0"/>
              </w:rPr>
              <w:t>Too Low</w:t>
            </w:r>
          </w:p>
        </w:tc>
        <w:tc>
          <w:tcPr>
            <w:cnfStyle w:val="000010000000" w:firstRow="0" w:lastRow="0" w:firstColumn="0" w:lastColumn="0" w:oddVBand="1" w:evenVBand="0" w:oddHBand="0" w:evenHBand="0" w:firstRowFirstColumn="0" w:firstRowLastColumn="0" w:lastRowFirstColumn="0" w:lastRowLastColumn="0"/>
            <w:tcW w:w="863" w:type="dxa"/>
          </w:tcPr>
          <w:p w:rsidR="00BD35AC" w:rsidRPr="00575520" w:rsidRDefault="00BD35AC" w:rsidP="00BD35AC">
            <w:pPr>
              <w:rPr>
                <w:sz w:val="20"/>
              </w:rPr>
            </w:pPr>
            <w:r w:rsidRPr="00575520">
              <w:rPr>
                <w:sz w:val="20"/>
              </w:rPr>
              <w:t>On</w:t>
            </w:r>
          </w:p>
        </w:tc>
        <w:tc>
          <w:tcPr>
            <w:cnfStyle w:val="000100000000" w:firstRow="0" w:lastRow="0" w:firstColumn="0" w:lastColumn="1" w:oddVBand="0" w:evenVBand="0" w:oddHBand="0" w:evenHBand="0" w:firstRowFirstColumn="0" w:firstRowLastColumn="0" w:lastRowFirstColumn="0" w:lastRowLastColumn="0"/>
            <w:tcW w:w="6586" w:type="dxa"/>
          </w:tcPr>
          <w:p w:rsidR="00BD35AC" w:rsidRPr="00575520" w:rsidRDefault="00BD35AC" w:rsidP="00BD35AC">
            <w:pPr>
              <w:rPr>
                <w:b w:val="0"/>
              </w:rPr>
            </w:pPr>
            <w:r w:rsidRPr="00575520">
              <w:rPr>
                <w:b w:val="0"/>
              </w:rPr>
              <w:t>Value is too low</w:t>
            </w:r>
          </w:p>
        </w:tc>
      </w:tr>
      <w:tr w:rsidR="00BD35AC" w:rsidRPr="00575520" w:rsidTr="00BD35AC">
        <w:trPr>
          <w:cnfStyle w:val="000000100000" w:firstRow="0" w:lastRow="0" w:firstColumn="0" w:lastColumn="0" w:oddVBand="0" w:evenVBand="0" w:oddHBand="1" w:evenHBand="0" w:firstRowFirstColumn="0" w:firstRowLastColumn="0" w:lastRowFirstColumn="0" w:lastRowLastColumn="0"/>
          <w:trHeight w:val="209"/>
        </w:trPr>
        <w:tc>
          <w:tcPr>
            <w:cnfStyle w:val="001000000000" w:firstRow="0" w:lastRow="0" w:firstColumn="1" w:lastColumn="0" w:oddVBand="0" w:evenVBand="0" w:oddHBand="0" w:evenHBand="0" w:firstRowFirstColumn="0" w:firstRowLastColumn="0" w:lastRowFirstColumn="0" w:lastRowLastColumn="0"/>
            <w:tcW w:w="1326" w:type="dxa"/>
            <w:vMerge/>
          </w:tcPr>
          <w:p w:rsidR="00BD35AC" w:rsidRPr="00575520" w:rsidRDefault="00BD35AC" w:rsidP="00BD35AC">
            <w:pPr>
              <w:rPr>
                <w:b w:val="0"/>
                <w:sz w:val="20"/>
              </w:rPr>
            </w:pPr>
          </w:p>
        </w:tc>
        <w:tc>
          <w:tcPr>
            <w:cnfStyle w:val="000010000000" w:firstRow="0" w:lastRow="0" w:firstColumn="0" w:lastColumn="0" w:oddVBand="1" w:evenVBand="0" w:oddHBand="0" w:evenHBand="0" w:firstRowFirstColumn="0" w:firstRowLastColumn="0" w:lastRowFirstColumn="0" w:lastRowLastColumn="0"/>
            <w:tcW w:w="863" w:type="dxa"/>
          </w:tcPr>
          <w:p w:rsidR="00BD35AC" w:rsidRPr="00575520" w:rsidRDefault="00BD35AC" w:rsidP="00BD35AC">
            <w:pPr>
              <w:rPr>
                <w:sz w:val="20"/>
              </w:rPr>
            </w:pPr>
            <w:r w:rsidRPr="00575520">
              <w:rPr>
                <w:sz w:val="20"/>
              </w:rPr>
              <w:t>Off</w:t>
            </w:r>
          </w:p>
        </w:tc>
        <w:tc>
          <w:tcPr>
            <w:cnfStyle w:val="000100000000" w:firstRow="0" w:lastRow="0" w:firstColumn="0" w:lastColumn="1" w:oddVBand="0" w:evenVBand="0" w:oddHBand="0" w:evenHBand="0" w:firstRowFirstColumn="0" w:firstRowLastColumn="0" w:lastRowFirstColumn="0" w:lastRowLastColumn="0"/>
            <w:tcW w:w="6586" w:type="dxa"/>
          </w:tcPr>
          <w:p w:rsidR="00BD35AC" w:rsidRPr="00575520" w:rsidRDefault="00BD35AC" w:rsidP="00BD35AC">
            <w:pPr>
              <w:rPr>
                <w:b w:val="0"/>
                <w:sz w:val="20"/>
              </w:rPr>
            </w:pPr>
            <w:r w:rsidRPr="00575520">
              <w:rPr>
                <w:b w:val="0"/>
                <w:sz w:val="20"/>
              </w:rPr>
              <w:t>Value is not too low</w:t>
            </w:r>
          </w:p>
        </w:tc>
      </w:tr>
      <w:tr w:rsidR="00BD35AC" w:rsidRPr="00575520" w:rsidTr="00BD35AC">
        <w:trPr>
          <w:trHeight w:val="234"/>
        </w:trPr>
        <w:tc>
          <w:tcPr>
            <w:cnfStyle w:val="001000000000" w:firstRow="0" w:lastRow="0" w:firstColumn="1" w:lastColumn="0" w:oddVBand="0" w:evenVBand="0" w:oddHBand="0" w:evenHBand="0" w:firstRowFirstColumn="0" w:firstRowLastColumn="0" w:lastRowFirstColumn="0" w:lastRowLastColumn="0"/>
            <w:tcW w:w="1326" w:type="dxa"/>
            <w:vMerge w:val="restart"/>
          </w:tcPr>
          <w:p w:rsidR="00BD35AC" w:rsidRPr="00575520" w:rsidRDefault="00BD35AC" w:rsidP="00BD35AC">
            <w:pPr>
              <w:rPr>
                <w:b w:val="0"/>
              </w:rPr>
            </w:pPr>
            <w:r w:rsidRPr="00575520">
              <w:rPr>
                <w:b w:val="0"/>
              </w:rPr>
              <w:t>Low</w:t>
            </w:r>
          </w:p>
        </w:tc>
        <w:tc>
          <w:tcPr>
            <w:cnfStyle w:val="000010000000" w:firstRow="0" w:lastRow="0" w:firstColumn="0" w:lastColumn="0" w:oddVBand="1" w:evenVBand="0" w:oddHBand="0" w:evenHBand="0" w:firstRowFirstColumn="0" w:firstRowLastColumn="0" w:lastRowFirstColumn="0" w:lastRowLastColumn="0"/>
            <w:tcW w:w="863" w:type="dxa"/>
          </w:tcPr>
          <w:p w:rsidR="00BD35AC" w:rsidRPr="00575520" w:rsidRDefault="00BD35AC" w:rsidP="00BD35AC">
            <w:pPr>
              <w:rPr>
                <w:sz w:val="20"/>
              </w:rPr>
            </w:pPr>
            <w:r w:rsidRPr="00575520">
              <w:rPr>
                <w:sz w:val="20"/>
              </w:rPr>
              <w:t>On</w:t>
            </w:r>
          </w:p>
        </w:tc>
        <w:tc>
          <w:tcPr>
            <w:cnfStyle w:val="000100000000" w:firstRow="0" w:lastRow="0" w:firstColumn="0" w:lastColumn="1" w:oddVBand="0" w:evenVBand="0" w:oddHBand="0" w:evenHBand="0" w:firstRowFirstColumn="0" w:firstRowLastColumn="0" w:lastRowFirstColumn="0" w:lastRowLastColumn="0"/>
            <w:tcW w:w="6586" w:type="dxa"/>
          </w:tcPr>
          <w:p w:rsidR="00BD35AC" w:rsidRPr="00575520" w:rsidRDefault="00BD35AC" w:rsidP="00BD35AC">
            <w:pPr>
              <w:rPr>
                <w:b w:val="0"/>
              </w:rPr>
            </w:pPr>
            <w:r w:rsidRPr="00575520">
              <w:rPr>
                <w:b w:val="0"/>
              </w:rPr>
              <w:t>Value is low</w:t>
            </w:r>
          </w:p>
        </w:tc>
      </w:tr>
      <w:tr w:rsidR="00BD35AC" w:rsidRPr="00575520" w:rsidTr="00BD35AC">
        <w:trPr>
          <w:cnfStyle w:val="000000100000" w:firstRow="0" w:lastRow="0" w:firstColumn="0" w:lastColumn="0" w:oddVBand="0" w:evenVBand="0" w:oddHBand="1" w:evenHBand="0" w:firstRowFirstColumn="0" w:firstRowLastColumn="0" w:lastRowFirstColumn="0" w:lastRowLastColumn="0"/>
          <w:trHeight w:val="209"/>
        </w:trPr>
        <w:tc>
          <w:tcPr>
            <w:cnfStyle w:val="001000000000" w:firstRow="0" w:lastRow="0" w:firstColumn="1" w:lastColumn="0" w:oddVBand="0" w:evenVBand="0" w:oddHBand="0" w:evenHBand="0" w:firstRowFirstColumn="0" w:firstRowLastColumn="0" w:lastRowFirstColumn="0" w:lastRowLastColumn="0"/>
            <w:tcW w:w="1326" w:type="dxa"/>
            <w:vMerge/>
          </w:tcPr>
          <w:p w:rsidR="00BD35AC" w:rsidRPr="00575520" w:rsidRDefault="00BD35AC" w:rsidP="00BD35AC">
            <w:pPr>
              <w:rPr>
                <w:b w:val="0"/>
                <w:sz w:val="20"/>
              </w:rPr>
            </w:pPr>
          </w:p>
        </w:tc>
        <w:tc>
          <w:tcPr>
            <w:cnfStyle w:val="000010000000" w:firstRow="0" w:lastRow="0" w:firstColumn="0" w:lastColumn="0" w:oddVBand="1" w:evenVBand="0" w:oddHBand="0" w:evenHBand="0" w:firstRowFirstColumn="0" w:firstRowLastColumn="0" w:lastRowFirstColumn="0" w:lastRowLastColumn="0"/>
            <w:tcW w:w="863" w:type="dxa"/>
          </w:tcPr>
          <w:p w:rsidR="00BD35AC" w:rsidRPr="00575520" w:rsidRDefault="00BD35AC" w:rsidP="00BD35AC">
            <w:pPr>
              <w:rPr>
                <w:sz w:val="20"/>
              </w:rPr>
            </w:pPr>
            <w:r w:rsidRPr="00575520">
              <w:rPr>
                <w:sz w:val="20"/>
              </w:rPr>
              <w:t>Off</w:t>
            </w:r>
          </w:p>
        </w:tc>
        <w:tc>
          <w:tcPr>
            <w:cnfStyle w:val="000100000000" w:firstRow="0" w:lastRow="0" w:firstColumn="0" w:lastColumn="1" w:oddVBand="0" w:evenVBand="0" w:oddHBand="0" w:evenHBand="0" w:firstRowFirstColumn="0" w:firstRowLastColumn="0" w:lastRowFirstColumn="0" w:lastRowLastColumn="0"/>
            <w:tcW w:w="6586" w:type="dxa"/>
          </w:tcPr>
          <w:p w:rsidR="00BD35AC" w:rsidRPr="00575520" w:rsidRDefault="00BD35AC" w:rsidP="00BD35AC">
            <w:pPr>
              <w:rPr>
                <w:b w:val="0"/>
                <w:sz w:val="20"/>
              </w:rPr>
            </w:pPr>
            <w:r w:rsidRPr="00575520">
              <w:rPr>
                <w:b w:val="0"/>
                <w:sz w:val="20"/>
              </w:rPr>
              <w:t>Value is not low</w:t>
            </w:r>
          </w:p>
        </w:tc>
      </w:tr>
      <w:tr w:rsidR="00BD35AC" w:rsidRPr="00575520" w:rsidTr="00BD35AC">
        <w:trPr>
          <w:trHeight w:val="234"/>
        </w:trPr>
        <w:tc>
          <w:tcPr>
            <w:cnfStyle w:val="001000000000" w:firstRow="0" w:lastRow="0" w:firstColumn="1" w:lastColumn="0" w:oddVBand="0" w:evenVBand="0" w:oddHBand="0" w:evenHBand="0" w:firstRowFirstColumn="0" w:firstRowLastColumn="0" w:lastRowFirstColumn="0" w:lastRowLastColumn="0"/>
            <w:tcW w:w="1326" w:type="dxa"/>
            <w:vMerge w:val="restart"/>
          </w:tcPr>
          <w:p w:rsidR="00BD35AC" w:rsidRPr="00575520" w:rsidRDefault="00BD35AC" w:rsidP="00BD35AC">
            <w:pPr>
              <w:rPr>
                <w:b w:val="0"/>
              </w:rPr>
            </w:pPr>
            <w:r w:rsidRPr="00575520">
              <w:rPr>
                <w:b w:val="0"/>
              </w:rPr>
              <w:t>High</w:t>
            </w:r>
          </w:p>
        </w:tc>
        <w:tc>
          <w:tcPr>
            <w:cnfStyle w:val="000010000000" w:firstRow="0" w:lastRow="0" w:firstColumn="0" w:lastColumn="0" w:oddVBand="1" w:evenVBand="0" w:oddHBand="0" w:evenHBand="0" w:firstRowFirstColumn="0" w:firstRowLastColumn="0" w:lastRowFirstColumn="0" w:lastRowLastColumn="0"/>
            <w:tcW w:w="863" w:type="dxa"/>
          </w:tcPr>
          <w:p w:rsidR="00BD35AC" w:rsidRPr="00575520" w:rsidRDefault="00BD35AC" w:rsidP="00BD35AC">
            <w:pPr>
              <w:rPr>
                <w:sz w:val="20"/>
              </w:rPr>
            </w:pPr>
            <w:r w:rsidRPr="00575520">
              <w:rPr>
                <w:sz w:val="20"/>
              </w:rPr>
              <w:t>On</w:t>
            </w:r>
          </w:p>
        </w:tc>
        <w:tc>
          <w:tcPr>
            <w:cnfStyle w:val="000100000000" w:firstRow="0" w:lastRow="0" w:firstColumn="0" w:lastColumn="1" w:oddVBand="0" w:evenVBand="0" w:oddHBand="0" w:evenHBand="0" w:firstRowFirstColumn="0" w:firstRowLastColumn="0" w:lastRowFirstColumn="0" w:lastRowLastColumn="0"/>
            <w:tcW w:w="6586" w:type="dxa"/>
          </w:tcPr>
          <w:p w:rsidR="00BD35AC" w:rsidRPr="00575520" w:rsidRDefault="00BD35AC" w:rsidP="00BD35AC">
            <w:pPr>
              <w:rPr>
                <w:b w:val="0"/>
              </w:rPr>
            </w:pPr>
            <w:r w:rsidRPr="00575520">
              <w:rPr>
                <w:b w:val="0"/>
              </w:rPr>
              <w:t>Value is high</w:t>
            </w:r>
          </w:p>
        </w:tc>
      </w:tr>
      <w:tr w:rsidR="00BD35AC" w:rsidRPr="00575520" w:rsidTr="00BD35AC">
        <w:trPr>
          <w:cnfStyle w:val="000000100000" w:firstRow="0" w:lastRow="0" w:firstColumn="0" w:lastColumn="0" w:oddVBand="0" w:evenVBand="0" w:oddHBand="1" w:evenHBand="0" w:firstRowFirstColumn="0" w:firstRowLastColumn="0" w:lastRowFirstColumn="0" w:lastRowLastColumn="0"/>
          <w:trHeight w:val="209"/>
        </w:trPr>
        <w:tc>
          <w:tcPr>
            <w:cnfStyle w:val="001000000000" w:firstRow="0" w:lastRow="0" w:firstColumn="1" w:lastColumn="0" w:oddVBand="0" w:evenVBand="0" w:oddHBand="0" w:evenHBand="0" w:firstRowFirstColumn="0" w:firstRowLastColumn="0" w:lastRowFirstColumn="0" w:lastRowLastColumn="0"/>
            <w:tcW w:w="1326" w:type="dxa"/>
            <w:vMerge/>
          </w:tcPr>
          <w:p w:rsidR="00BD35AC" w:rsidRPr="00575520" w:rsidRDefault="00BD35AC" w:rsidP="00BD35AC">
            <w:pPr>
              <w:rPr>
                <w:b w:val="0"/>
                <w:sz w:val="20"/>
              </w:rPr>
            </w:pPr>
          </w:p>
        </w:tc>
        <w:tc>
          <w:tcPr>
            <w:cnfStyle w:val="000010000000" w:firstRow="0" w:lastRow="0" w:firstColumn="0" w:lastColumn="0" w:oddVBand="1" w:evenVBand="0" w:oddHBand="0" w:evenHBand="0" w:firstRowFirstColumn="0" w:firstRowLastColumn="0" w:lastRowFirstColumn="0" w:lastRowLastColumn="0"/>
            <w:tcW w:w="863" w:type="dxa"/>
          </w:tcPr>
          <w:p w:rsidR="00BD35AC" w:rsidRPr="00575520" w:rsidRDefault="00BD35AC" w:rsidP="00BD35AC">
            <w:pPr>
              <w:rPr>
                <w:sz w:val="20"/>
              </w:rPr>
            </w:pPr>
            <w:r w:rsidRPr="00575520">
              <w:rPr>
                <w:sz w:val="20"/>
              </w:rPr>
              <w:t>Off</w:t>
            </w:r>
          </w:p>
        </w:tc>
        <w:tc>
          <w:tcPr>
            <w:cnfStyle w:val="000100000000" w:firstRow="0" w:lastRow="0" w:firstColumn="0" w:lastColumn="1" w:oddVBand="0" w:evenVBand="0" w:oddHBand="0" w:evenHBand="0" w:firstRowFirstColumn="0" w:firstRowLastColumn="0" w:lastRowFirstColumn="0" w:lastRowLastColumn="0"/>
            <w:tcW w:w="6586" w:type="dxa"/>
          </w:tcPr>
          <w:p w:rsidR="00BD35AC" w:rsidRPr="00575520" w:rsidRDefault="00BD35AC" w:rsidP="00BD35AC">
            <w:pPr>
              <w:rPr>
                <w:b w:val="0"/>
                <w:sz w:val="20"/>
              </w:rPr>
            </w:pPr>
            <w:r w:rsidRPr="00575520">
              <w:rPr>
                <w:b w:val="0"/>
                <w:sz w:val="20"/>
              </w:rPr>
              <w:t>Value is not high</w:t>
            </w:r>
          </w:p>
        </w:tc>
      </w:tr>
      <w:tr w:rsidR="00BD35AC" w:rsidRPr="00575520" w:rsidTr="00BD35AC">
        <w:trPr>
          <w:trHeight w:val="221"/>
        </w:trPr>
        <w:tc>
          <w:tcPr>
            <w:cnfStyle w:val="001000000000" w:firstRow="0" w:lastRow="0" w:firstColumn="1" w:lastColumn="0" w:oddVBand="0" w:evenVBand="0" w:oddHBand="0" w:evenHBand="0" w:firstRowFirstColumn="0" w:firstRowLastColumn="0" w:lastRowFirstColumn="0" w:lastRowLastColumn="0"/>
            <w:tcW w:w="1326" w:type="dxa"/>
            <w:vMerge w:val="restart"/>
          </w:tcPr>
          <w:p w:rsidR="00BD35AC" w:rsidRPr="00575520" w:rsidRDefault="00BD35AC" w:rsidP="00BD35AC">
            <w:pPr>
              <w:rPr>
                <w:b w:val="0"/>
              </w:rPr>
            </w:pPr>
            <w:r w:rsidRPr="00575520">
              <w:rPr>
                <w:b w:val="0"/>
              </w:rPr>
              <w:t>Too High</w:t>
            </w:r>
          </w:p>
        </w:tc>
        <w:tc>
          <w:tcPr>
            <w:cnfStyle w:val="000010000000" w:firstRow="0" w:lastRow="0" w:firstColumn="0" w:lastColumn="0" w:oddVBand="1" w:evenVBand="0" w:oddHBand="0" w:evenHBand="0" w:firstRowFirstColumn="0" w:firstRowLastColumn="0" w:lastRowFirstColumn="0" w:lastRowLastColumn="0"/>
            <w:tcW w:w="863" w:type="dxa"/>
          </w:tcPr>
          <w:p w:rsidR="00BD35AC" w:rsidRPr="00575520" w:rsidRDefault="00BD35AC" w:rsidP="00BD35AC">
            <w:pPr>
              <w:rPr>
                <w:sz w:val="20"/>
              </w:rPr>
            </w:pPr>
            <w:r w:rsidRPr="00575520">
              <w:rPr>
                <w:sz w:val="20"/>
              </w:rPr>
              <w:t>On</w:t>
            </w:r>
          </w:p>
        </w:tc>
        <w:tc>
          <w:tcPr>
            <w:cnfStyle w:val="000100000000" w:firstRow="0" w:lastRow="0" w:firstColumn="0" w:lastColumn="1" w:oddVBand="0" w:evenVBand="0" w:oddHBand="0" w:evenHBand="0" w:firstRowFirstColumn="0" w:firstRowLastColumn="0" w:lastRowFirstColumn="0" w:lastRowLastColumn="0"/>
            <w:tcW w:w="6586" w:type="dxa"/>
          </w:tcPr>
          <w:p w:rsidR="00BD35AC" w:rsidRPr="00575520" w:rsidRDefault="00BD35AC" w:rsidP="00BD35AC">
            <w:pPr>
              <w:rPr>
                <w:b w:val="0"/>
              </w:rPr>
            </w:pPr>
            <w:r w:rsidRPr="00575520">
              <w:rPr>
                <w:b w:val="0"/>
              </w:rPr>
              <w:t>Value is too high</w:t>
            </w:r>
          </w:p>
        </w:tc>
      </w:tr>
      <w:tr w:rsidR="00BD35AC" w:rsidRPr="00575520" w:rsidTr="00BD35AC">
        <w:trPr>
          <w:cnfStyle w:val="000000100000" w:firstRow="0" w:lastRow="0" w:firstColumn="0" w:lastColumn="0" w:oddVBand="0" w:evenVBand="0" w:oddHBand="1" w:evenHBand="0" w:firstRowFirstColumn="0" w:firstRowLastColumn="0" w:lastRowFirstColumn="0" w:lastRowLastColumn="0"/>
          <w:trHeight w:val="221"/>
        </w:trPr>
        <w:tc>
          <w:tcPr>
            <w:cnfStyle w:val="001000000000" w:firstRow="0" w:lastRow="0" w:firstColumn="1" w:lastColumn="0" w:oddVBand="0" w:evenVBand="0" w:oddHBand="0" w:evenHBand="0" w:firstRowFirstColumn="0" w:firstRowLastColumn="0" w:lastRowFirstColumn="0" w:lastRowLastColumn="0"/>
            <w:tcW w:w="1326" w:type="dxa"/>
            <w:vMerge/>
          </w:tcPr>
          <w:p w:rsidR="00BD35AC" w:rsidRPr="00575520" w:rsidRDefault="00BD35AC" w:rsidP="00BD35AC">
            <w:pPr>
              <w:rPr>
                <w:b w:val="0"/>
                <w:sz w:val="20"/>
              </w:rPr>
            </w:pPr>
          </w:p>
        </w:tc>
        <w:tc>
          <w:tcPr>
            <w:cnfStyle w:val="000010000000" w:firstRow="0" w:lastRow="0" w:firstColumn="0" w:lastColumn="0" w:oddVBand="1" w:evenVBand="0" w:oddHBand="0" w:evenHBand="0" w:firstRowFirstColumn="0" w:firstRowLastColumn="0" w:lastRowFirstColumn="0" w:lastRowLastColumn="0"/>
            <w:tcW w:w="863" w:type="dxa"/>
          </w:tcPr>
          <w:p w:rsidR="00BD35AC" w:rsidRPr="00575520" w:rsidRDefault="00BD35AC" w:rsidP="00BD35AC">
            <w:pPr>
              <w:rPr>
                <w:sz w:val="20"/>
              </w:rPr>
            </w:pPr>
            <w:r w:rsidRPr="00575520">
              <w:rPr>
                <w:sz w:val="20"/>
              </w:rPr>
              <w:t>Off</w:t>
            </w:r>
          </w:p>
        </w:tc>
        <w:tc>
          <w:tcPr>
            <w:cnfStyle w:val="000100000000" w:firstRow="0" w:lastRow="0" w:firstColumn="0" w:lastColumn="1" w:oddVBand="0" w:evenVBand="0" w:oddHBand="0" w:evenHBand="0" w:firstRowFirstColumn="0" w:firstRowLastColumn="0" w:lastRowFirstColumn="0" w:lastRowLastColumn="0"/>
            <w:tcW w:w="6586" w:type="dxa"/>
          </w:tcPr>
          <w:p w:rsidR="00BD35AC" w:rsidRPr="00575520" w:rsidRDefault="00BD35AC" w:rsidP="00BD35AC">
            <w:pPr>
              <w:rPr>
                <w:b w:val="0"/>
                <w:sz w:val="20"/>
              </w:rPr>
            </w:pPr>
            <w:r w:rsidRPr="00575520">
              <w:rPr>
                <w:b w:val="0"/>
                <w:sz w:val="20"/>
              </w:rPr>
              <w:t>Value is not too high</w:t>
            </w:r>
          </w:p>
        </w:tc>
      </w:tr>
      <w:tr w:rsidR="00BD35AC" w:rsidRPr="00575520" w:rsidTr="00BD35AC">
        <w:trPr>
          <w:trHeight w:val="221"/>
        </w:trPr>
        <w:tc>
          <w:tcPr>
            <w:cnfStyle w:val="001000000000" w:firstRow="0" w:lastRow="0" w:firstColumn="1" w:lastColumn="0" w:oddVBand="0" w:evenVBand="0" w:oddHBand="0" w:evenHBand="0" w:firstRowFirstColumn="0" w:firstRowLastColumn="0" w:lastRowFirstColumn="0" w:lastRowLastColumn="0"/>
            <w:tcW w:w="1326" w:type="dxa"/>
            <w:vMerge w:val="restart"/>
          </w:tcPr>
          <w:p w:rsidR="00BD35AC" w:rsidRPr="00575520" w:rsidRDefault="00BD35AC" w:rsidP="00BD35AC">
            <w:pPr>
              <w:rPr>
                <w:b w:val="0"/>
              </w:rPr>
            </w:pPr>
            <w:r w:rsidRPr="00575520">
              <w:rPr>
                <w:b w:val="0"/>
              </w:rPr>
              <w:t>Failure</w:t>
            </w:r>
          </w:p>
        </w:tc>
        <w:tc>
          <w:tcPr>
            <w:cnfStyle w:val="000010000000" w:firstRow="0" w:lastRow="0" w:firstColumn="0" w:lastColumn="0" w:oddVBand="1" w:evenVBand="0" w:oddHBand="0" w:evenHBand="0" w:firstRowFirstColumn="0" w:firstRowLastColumn="0" w:lastRowFirstColumn="0" w:lastRowLastColumn="0"/>
            <w:tcW w:w="863" w:type="dxa"/>
            <w:tcBorders>
              <w:top w:val="single" w:sz="8" w:space="0" w:color="4F81BD" w:themeColor="accent1"/>
              <w:bottom w:val="single" w:sz="8" w:space="0" w:color="4F81BD" w:themeColor="accent1"/>
            </w:tcBorders>
          </w:tcPr>
          <w:p w:rsidR="00BD35AC" w:rsidRPr="00575520" w:rsidRDefault="00BD35AC" w:rsidP="00BD35AC">
            <w:pPr>
              <w:rPr>
                <w:sz w:val="20"/>
              </w:rPr>
            </w:pPr>
            <w:r w:rsidRPr="00575520">
              <w:rPr>
                <w:sz w:val="20"/>
              </w:rPr>
              <w:t>On</w:t>
            </w:r>
          </w:p>
        </w:tc>
        <w:tc>
          <w:tcPr>
            <w:cnfStyle w:val="000100000000" w:firstRow="0" w:lastRow="0" w:firstColumn="0" w:lastColumn="1" w:oddVBand="0" w:evenVBand="0" w:oddHBand="0" w:evenHBand="0" w:firstRowFirstColumn="0" w:firstRowLastColumn="0" w:lastRowFirstColumn="0" w:lastRowLastColumn="0"/>
            <w:tcW w:w="6586" w:type="dxa"/>
            <w:tcBorders>
              <w:top w:val="single" w:sz="8" w:space="0" w:color="4F81BD" w:themeColor="accent1"/>
              <w:bottom w:val="single" w:sz="8" w:space="0" w:color="4F81BD" w:themeColor="accent1"/>
            </w:tcBorders>
          </w:tcPr>
          <w:p w:rsidR="00BD35AC" w:rsidRPr="00575520" w:rsidRDefault="00BD35AC" w:rsidP="00BD35AC">
            <w:pPr>
              <w:rPr>
                <w:b w:val="0"/>
              </w:rPr>
            </w:pPr>
            <w:r w:rsidRPr="00575520">
              <w:rPr>
                <w:b w:val="0"/>
              </w:rPr>
              <w:t>Defect</w:t>
            </w:r>
          </w:p>
        </w:tc>
      </w:tr>
      <w:tr w:rsidR="00BD35AC" w:rsidRPr="00575520" w:rsidTr="00BD35AC">
        <w:trPr>
          <w:cnfStyle w:val="010000000000" w:firstRow="0" w:lastRow="1" w:firstColumn="0" w:lastColumn="0" w:oddVBand="0" w:evenVBand="0" w:oddHBand="0" w:evenHBand="0" w:firstRowFirstColumn="0" w:firstRowLastColumn="0" w:lastRowFirstColumn="0" w:lastRowLastColumn="0"/>
          <w:trHeight w:val="261"/>
        </w:trPr>
        <w:tc>
          <w:tcPr>
            <w:cnfStyle w:val="001000000000" w:firstRow="0" w:lastRow="0" w:firstColumn="1" w:lastColumn="0" w:oddVBand="0" w:evenVBand="0" w:oddHBand="0" w:evenHBand="0" w:firstRowFirstColumn="0" w:firstRowLastColumn="0" w:lastRowFirstColumn="0" w:lastRowLastColumn="0"/>
            <w:tcW w:w="1326" w:type="dxa"/>
            <w:vMerge/>
          </w:tcPr>
          <w:p w:rsidR="00BD35AC" w:rsidRPr="00575520" w:rsidRDefault="00BD35AC" w:rsidP="00BD35AC">
            <w:pPr>
              <w:rPr>
                <w:b w:val="0"/>
              </w:rPr>
            </w:pPr>
          </w:p>
        </w:tc>
        <w:tc>
          <w:tcPr>
            <w:cnfStyle w:val="000010000000" w:firstRow="0" w:lastRow="0" w:firstColumn="0" w:lastColumn="0" w:oddVBand="1" w:evenVBand="0" w:oddHBand="0" w:evenHBand="0" w:firstRowFirstColumn="0" w:firstRowLastColumn="0" w:lastRowFirstColumn="0" w:lastRowLastColumn="0"/>
            <w:tcW w:w="863" w:type="dxa"/>
            <w:tcBorders>
              <w:top w:val="single" w:sz="8" w:space="0" w:color="4F81BD" w:themeColor="accent1"/>
            </w:tcBorders>
          </w:tcPr>
          <w:p w:rsidR="00BD35AC" w:rsidRPr="00575520" w:rsidRDefault="00BD35AC" w:rsidP="00BD35AC">
            <w:pPr>
              <w:rPr>
                <w:b w:val="0"/>
                <w:sz w:val="20"/>
              </w:rPr>
            </w:pPr>
            <w:r w:rsidRPr="00575520">
              <w:rPr>
                <w:b w:val="0"/>
                <w:sz w:val="20"/>
              </w:rPr>
              <w:t>Off</w:t>
            </w:r>
          </w:p>
        </w:tc>
        <w:tc>
          <w:tcPr>
            <w:cnfStyle w:val="000100000000" w:firstRow="0" w:lastRow="0" w:firstColumn="0" w:lastColumn="1" w:oddVBand="0" w:evenVBand="0" w:oddHBand="0" w:evenHBand="0" w:firstRowFirstColumn="0" w:firstRowLastColumn="0" w:lastRowFirstColumn="0" w:lastRowLastColumn="0"/>
            <w:tcW w:w="6586" w:type="dxa"/>
            <w:tcBorders>
              <w:top w:val="single" w:sz="8" w:space="0" w:color="4F81BD" w:themeColor="accent1"/>
            </w:tcBorders>
          </w:tcPr>
          <w:p w:rsidR="00BD35AC" w:rsidRPr="00575520" w:rsidRDefault="00BD35AC" w:rsidP="00BD35AC">
            <w:pPr>
              <w:rPr>
                <w:b w:val="0"/>
              </w:rPr>
            </w:pPr>
            <w:r w:rsidRPr="00575520">
              <w:rPr>
                <w:b w:val="0"/>
              </w:rPr>
              <w:t>Not defect</w:t>
            </w:r>
          </w:p>
        </w:tc>
      </w:tr>
    </w:tbl>
    <w:p w:rsidR="00BD35AC" w:rsidRDefault="00BD35AC" w:rsidP="00EE1F32">
      <w:pPr>
        <w:keepNext/>
      </w:pPr>
    </w:p>
    <w:p w:rsidR="00EE1F32" w:rsidRDefault="00E73343" w:rsidP="00EE1F32">
      <w:pPr>
        <w:keepNext/>
      </w:pPr>
      <w:r>
        <w:rPr>
          <w:noProof/>
          <w:lang w:val="nl-NL" w:eastAsia="nl-NL"/>
        </w:rPr>
        <w:drawing>
          <wp:inline distT="0" distB="0" distL="0" distR="0" wp14:anchorId="7D8E61CB" wp14:editId="5A4AA247">
            <wp:extent cx="5760720" cy="4890135"/>
            <wp:effectExtent l="0" t="0" r="0" b="571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760720" cy="4890135"/>
                    </a:xfrm>
                    <a:prstGeom prst="rect">
                      <a:avLst/>
                    </a:prstGeom>
                  </pic:spPr>
                </pic:pic>
              </a:graphicData>
            </a:graphic>
          </wp:inline>
        </w:drawing>
      </w:r>
    </w:p>
    <w:p w:rsidR="00BD35AC" w:rsidRDefault="00BD35AC" w:rsidP="00EE1F32">
      <w:pPr>
        <w:keepNext/>
      </w:pPr>
    </w:p>
    <w:p w:rsidR="00EE1F32" w:rsidRPr="00D92197" w:rsidRDefault="00EE1F32" w:rsidP="00EE1F32">
      <w:pPr>
        <w:pStyle w:val="Onderschrift"/>
      </w:pPr>
      <w:bookmarkStart w:id="771" w:name="_Ref262797146"/>
      <w:bookmarkStart w:id="772" w:name="_Toc402443268"/>
      <w:bookmarkStart w:id="773" w:name="_Toc404942670"/>
      <w:r w:rsidRPr="00D92197">
        <w:t xml:space="preserve">Figure </w:t>
      </w:r>
      <w:r w:rsidR="00F414EE">
        <w:fldChar w:fldCharType="begin"/>
      </w:r>
      <w:r w:rsidR="00F414EE">
        <w:instrText xml:space="preserve"> STYLEREF 1 \s </w:instrText>
      </w:r>
      <w:r w:rsidR="00F414EE">
        <w:fldChar w:fldCharType="separate"/>
      </w:r>
      <w:r w:rsidR="00B2370E">
        <w:rPr>
          <w:noProof/>
        </w:rPr>
        <w:t>5</w:t>
      </w:r>
      <w:r w:rsidR="00F414EE">
        <w:fldChar w:fldCharType="end"/>
      </w:r>
      <w:r w:rsidR="00F414EE">
        <w:noBreakHyphen/>
      </w:r>
      <w:r w:rsidR="00F414EE">
        <w:fldChar w:fldCharType="begin"/>
      </w:r>
      <w:r w:rsidR="00F414EE">
        <w:instrText xml:space="preserve"> SEQ Figure \* ARABIC \s 1 </w:instrText>
      </w:r>
      <w:r w:rsidR="00F414EE">
        <w:fldChar w:fldCharType="separate"/>
      </w:r>
      <w:r w:rsidR="00B2370E">
        <w:rPr>
          <w:noProof/>
        </w:rPr>
        <w:t>58</w:t>
      </w:r>
      <w:r w:rsidR="00F414EE">
        <w:fldChar w:fldCharType="end"/>
      </w:r>
      <w:bookmarkEnd w:id="771"/>
      <w:r w:rsidRPr="00D92197">
        <w:t>: Wago</w:t>
      </w:r>
      <w:r>
        <w:fldChar w:fldCharType="begin"/>
      </w:r>
      <w:r>
        <w:instrText xml:space="preserve"> XE "Wago" </w:instrText>
      </w:r>
      <w:r>
        <w:fldChar w:fldCharType="end"/>
      </w:r>
      <w:r w:rsidRPr="00D92197">
        <w:t xml:space="preserve"> Device Manager</w:t>
      </w:r>
      <w:bookmarkEnd w:id="772"/>
      <w:bookmarkEnd w:id="773"/>
    </w:p>
    <w:p w:rsidR="00BD35AC" w:rsidRDefault="00EE1F32" w:rsidP="00EE1F32">
      <w:pPr>
        <w:rPr>
          <w:lang w:val="en-US"/>
        </w:rPr>
      </w:pPr>
      <w:r>
        <w:rPr>
          <w:lang w:val="en-US"/>
        </w:rPr>
        <w:br w:type="page"/>
      </w:r>
    </w:p>
    <w:p w:rsidR="00BD35AC" w:rsidRDefault="00BD35AC" w:rsidP="00EE1F32">
      <w:pPr>
        <w:rPr>
          <w:lang w:val="en-US"/>
        </w:rPr>
      </w:pPr>
    </w:p>
    <w:p w:rsidR="00EE1F32" w:rsidRDefault="00EE1F32" w:rsidP="00EE1F32">
      <w:pPr>
        <w:rPr>
          <w:noProof/>
          <w:lang w:val="en-US"/>
        </w:rPr>
      </w:pPr>
      <w:r>
        <w:rPr>
          <w:lang w:val="en-US"/>
        </w:rPr>
        <w:t>When the devices are correctly installed and connected, the respective MAC addresses will be shown via the “Wago</w:t>
      </w:r>
      <w:r>
        <w:rPr>
          <w:lang w:val="en-US"/>
        </w:rPr>
        <w:fldChar w:fldCharType="begin"/>
      </w:r>
      <w:r>
        <w:rPr>
          <w:lang w:val="en-US"/>
        </w:rPr>
        <w:instrText xml:space="preserve"> XE "</w:instrText>
      </w:r>
      <w:r w:rsidRPr="00CA46A0">
        <w:rPr>
          <w:lang w:val="en-US"/>
        </w:rPr>
        <w:instrText>Wago"</w:instrText>
      </w:r>
      <w:r>
        <w:rPr>
          <w:lang w:val="en-US"/>
        </w:rPr>
        <w:instrText xml:space="preserve"> </w:instrText>
      </w:r>
      <w:r>
        <w:rPr>
          <w:lang w:val="en-US"/>
        </w:rPr>
        <w:fldChar w:fldCharType="end"/>
      </w:r>
      <w:r>
        <w:rPr>
          <w:lang w:val="en-US"/>
        </w:rPr>
        <w:t xml:space="preserve"> Device Manager” window. The “Mod0” and others that are found are shown green. If a Wago is specified with an IP</w:t>
      </w:r>
      <w:r>
        <w:rPr>
          <w:lang w:val="en-US"/>
        </w:rPr>
        <w:fldChar w:fldCharType="begin"/>
      </w:r>
      <w:r>
        <w:rPr>
          <w:lang w:val="en-US"/>
        </w:rPr>
        <w:instrText xml:space="preserve"> XE "</w:instrText>
      </w:r>
      <w:r w:rsidRPr="00CA46A0">
        <w:rPr>
          <w:lang w:val="en-US"/>
        </w:rPr>
        <w:instrText>IP"</w:instrText>
      </w:r>
      <w:r>
        <w:rPr>
          <w:lang w:val="en-US"/>
        </w:rPr>
        <w:instrText xml:space="preserve"> </w:instrText>
      </w:r>
      <w:r>
        <w:rPr>
          <w:lang w:val="en-US"/>
        </w:rPr>
        <w:fldChar w:fldCharType="end"/>
      </w:r>
      <w:r>
        <w:rPr>
          <w:lang w:val="en-US"/>
        </w:rPr>
        <w:t xml:space="preserve"> address and there is no connection, the Text will be red.</w:t>
      </w:r>
    </w:p>
    <w:p w:rsidR="00EE1F32" w:rsidRDefault="00EE1F32" w:rsidP="00EE1F32">
      <w:pPr>
        <w:rPr>
          <w:noProof/>
          <w:lang w:val="en-US"/>
        </w:rPr>
      </w:pPr>
    </w:p>
    <w:p w:rsidR="00EE1F32" w:rsidRDefault="00EE1F32" w:rsidP="00EE1F32">
      <w:pPr>
        <w:rPr>
          <w:lang w:val="en-US"/>
        </w:rPr>
      </w:pPr>
      <w:r>
        <w:rPr>
          <w:lang w:val="en-US"/>
        </w:rPr>
        <w:t xml:space="preserve">If the MAC addresses </w:t>
      </w:r>
      <w:r w:rsidR="00E73343">
        <w:rPr>
          <w:lang w:val="en-US"/>
        </w:rPr>
        <w:t xml:space="preserve">is </w:t>
      </w:r>
      <w:r>
        <w:rPr>
          <w:lang w:val="en-US"/>
        </w:rPr>
        <w:t>not show</w:t>
      </w:r>
      <w:r w:rsidR="00E73343">
        <w:rPr>
          <w:lang w:val="en-US"/>
        </w:rPr>
        <w:t>ing</w:t>
      </w:r>
      <w:r>
        <w:rPr>
          <w:lang w:val="en-US"/>
        </w:rPr>
        <w:t>, it is possible that there is no connection with the specific Wago</w:t>
      </w:r>
      <w:r>
        <w:rPr>
          <w:lang w:val="en-US"/>
        </w:rPr>
        <w:fldChar w:fldCharType="begin"/>
      </w:r>
      <w:r>
        <w:rPr>
          <w:lang w:val="en-US"/>
        </w:rPr>
        <w:instrText xml:space="preserve"> XE "</w:instrText>
      </w:r>
      <w:r w:rsidRPr="00CA46A0">
        <w:rPr>
          <w:lang w:val="en-US"/>
        </w:rPr>
        <w:instrText>Wago"</w:instrText>
      </w:r>
      <w:r>
        <w:rPr>
          <w:lang w:val="en-US"/>
        </w:rPr>
        <w:instrText xml:space="preserve"> </w:instrText>
      </w:r>
      <w:r>
        <w:rPr>
          <w:lang w:val="en-US"/>
        </w:rPr>
        <w:fldChar w:fldCharType="end"/>
      </w:r>
      <w:r>
        <w:rPr>
          <w:lang w:val="en-US"/>
        </w:rPr>
        <w:t xml:space="preserve"> or the Wago devices need to be restarted. This can be accomplished by</w:t>
      </w:r>
    </w:p>
    <w:p w:rsidR="00BD35AC" w:rsidRDefault="00BD35AC" w:rsidP="00EE1F32">
      <w:pPr>
        <w:rPr>
          <w:lang w:val="en-US"/>
        </w:rPr>
      </w:pPr>
    </w:p>
    <w:p w:rsidR="00EE1F32" w:rsidRDefault="00EE1F32" w:rsidP="00EE1F32">
      <w:pPr>
        <w:numPr>
          <w:ilvl w:val="0"/>
          <w:numId w:val="26"/>
        </w:numPr>
        <w:rPr>
          <w:lang w:val="en-US"/>
        </w:rPr>
      </w:pPr>
      <w:r>
        <w:rPr>
          <w:lang w:val="en-US"/>
        </w:rPr>
        <w:t>Disconnecting electrical power from the Wago</w:t>
      </w:r>
      <w:r>
        <w:rPr>
          <w:lang w:val="en-US"/>
        </w:rPr>
        <w:fldChar w:fldCharType="begin"/>
      </w:r>
      <w:r>
        <w:rPr>
          <w:lang w:val="en-US"/>
        </w:rPr>
        <w:instrText xml:space="preserve"> XE "</w:instrText>
      </w:r>
      <w:r w:rsidRPr="00CA46A0">
        <w:rPr>
          <w:lang w:val="en-US"/>
        </w:rPr>
        <w:instrText>Wago"</w:instrText>
      </w:r>
      <w:r>
        <w:rPr>
          <w:lang w:val="en-US"/>
        </w:rPr>
        <w:instrText xml:space="preserve"> </w:instrText>
      </w:r>
      <w:r>
        <w:rPr>
          <w:lang w:val="en-US"/>
        </w:rPr>
        <w:fldChar w:fldCharType="end"/>
      </w:r>
      <w:r>
        <w:rPr>
          <w:lang w:val="en-US"/>
        </w:rPr>
        <w:t xml:space="preserve"> device for a short period of time</w:t>
      </w:r>
    </w:p>
    <w:p w:rsidR="00EE1F32" w:rsidRDefault="00EE1F32" w:rsidP="00EE1F32">
      <w:pPr>
        <w:numPr>
          <w:ilvl w:val="0"/>
          <w:numId w:val="26"/>
        </w:numPr>
        <w:rPr>
          <w:lang w:val="en-US"/>
        </w:rPr>
      </w:pPr>
      <w:r>
        <w:rPr>
          <w:lang w:val="en-US"/>
        </w:rPr>
        <w:t xml:space="preserve">By pushing down the operating mode switch (see </w:t>
      </w:r>
      <w:r>
        <w:rPr>
          <w:lang w:val="en-US"/>
        </w:rPr>
        <w:fldChar w:fldCharType="begin"/>
      </w:r>
      <w:r>
        <w:rPr>
          <w:lang w:val="en-US"/>
        </w:rPr>
        <w:instrText xml:space="preserve"> REF _Ref262800556 \h </w:instrText>
      </w:r>
      <w:r>
        <w:rPr>
          <w:lang w:val="en-US"/>
        </w:rPr>
      </w:r>
      <w:r>
        <w:rPr>
          <w:lang w:val="en-US"/>
        </w:rPr>
        <w:fldChar w:fldCharType="separate"/>
      </w:r>
      <w:r w:rsidR="00B2370E" w:rsidRPr="00D92197">
        <w:t xml:space="preserve">Figure </w:t>
      </w:r>
      <w:r w:rsidR="00B2370E">
        <w:rPr>
          <w:noProof/>
        </w:rPr>
        <w:t>5</w:t>
      </w:r>
      <w:r w:rsidR="00B2370E">
        <w:noBreakHyphen/>
      </w:r>
      <w:r w:rsidR="00B2370E">
        <w:rPr>
          <w:noProof/>
        </w:rPr>
        <w:t>59</w:t>
      </w:r>
      <w:r>
        <w:rPr>
          <w:lang w:val="en-US"/>
        </w:rPr>
        <w:fldChar w:fldCharType="end"/>
      </w:r>
      <w:r>
        <w:rPr>
          <w:lang w:val="en-US"/>
        </w:rPr>
        <w:t>).</w:t>
      </w:r>
    </w:p>
    <w:p w:rsidR="00EE1F32" w:rsidRDefault="00EE1F32" w:rsidP="00EE1F32">
      <w:pPr>
        <w:rPr>
          <w:lang w:val="en-US"/>
        </w:rPr>
      </w:pPr>
    </w:p>
    <w:p w:rsidR="00EE1F32" w:rsidRDefault="00EE1F32" w:rsidP="00EE1F32">
      <w:pPr>
        <w:keepNext/>
      </w:pPr>
      <w:r>
        <w:rPr>
          <w:noProof/>
          <w:lang w:val="nl-NL" w:eastAsia="nl-NL"/>
        </w:rPr>
        <w:drawing>
          <wp:inline distT="0" distB="0" distL="0" distR="0" wp14:anchorId="7C406F9B" wp14:editId="4F068A23">
            <wp:extent cx="3705225" cy="1495425"/>
            <wp:effectExtent l="19050" t="0" r="9525" b="0"/>
            <wp:docPr id="21" name="Afbeelding 21" descr="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ݶ°"/>
                    <pic:cNvPicPr>
                      <a:picLocks noChangeAspect="1" noChangeArrowheads="1"/>
                    </pic:cNvPicPr>
                  </pic:nvPicPr>
                  <pic:blipFill>
                    <a:blip r:embed="rId281" cstate="print"/>
                    <a:srcRect/>
                    <a:stretch>
                      <a:fillRect/>
                    </a:stretch>
                  </pic:blipFill>
                  <pic:spPr bwMode="auto">
                    <a:xfrm>
                      <a:off x="0" y="0"/>
                      <a:ext cx="3705225" cy="1495425"/>
                    </a:xfrm>
                    <a:prstGeom prst="rect">
                      <a:avLst/>
                    </a:prstGeom>
                    <a:noFill/>
                    <a:ln w="9525">
                      <a:noFill/>
                      <a:miter lim="800000"/>
                      <a:headEnd/>
                      <a:tailEnd/>
                    </a:ln>
                  </pic:spPr>
                </pic:pic>
              </a:graphicData>
            </a:graphic>
          </wp:inline>
        </w:drawing>
      </w:r>
    </w:p>
    <w:p w:rsidR="00EE1F32" w:rsidRPr="00D92197" w:rsidRDefault="00EE1F32" w:rsidP="00EE1F32">
      <w:pPr>
        <w:pStyle w:val="Onderschrift"/>
      </w:pPr>
      <w:bookmarkStart w:id="774" w:name="_Ref262800556"/>
      <w:bookmarkStart w:id="775" w:name="_Toc402443270"/>
      <w:bookmarkStart w:id="776" w:name="_Toc404942671"/>
      <w:r w:rsidRPr="00D92197">
        <w:t xml:space="preserve">Figure </w:t>
      </w:r>
      <w:r w:rsidR="00F414EE">
        <w:fldChar w:fldCharType="begin"/>
      </w:r>
      <w:r w:rsidR="00F414EE">
        <w:instrText xml:space="preserve"> STYLEREF 1 \s </w:instrText>
      </w:r>
      <w:r w:rsidR="00F414EE">
        <w:fldChar w:fldCharType="separate"/>
      </w:r>
      <w:r w:rsidR="00B2370E">
        <w:rPr>
          <w:noProof/>
        </w:rPr>
        <w:t>5</w:t>
      </w:r>
      <w:r w:rsidR="00F414EE">
        <w:fldChar w:fldCharType="end"/>
      </w:r>
      <w:r w:rsidR="00F414EE">
        <w:noBreakHyphen/>
      </w:r>
      <w:r w:rsidR="00F414EE">
        <w:fldChar w:fldCharType="begin"/>
      </w:r>
      <w:r w:rsidR="00F414EE">
        <w:instrText xml:space="preserve"> SEQ Figure \* ARABIC \s 1 </w:instrText>
      </w:r>
      <w:r w:rsidR="00F414EE">
        <w:fldChar w:fldCharType="separate"/>
      </w:r>
      <w:r w:rsidR="00B2370E">
        <w:rPr>
          <w:noProof/>
        </w:rPr>
        <w:t>59</w:t>
      </w:r>
      <w:r w:rsidR="00F414EE">
        <w:fldChar w:fldCharType="end"/>
      </w:r>
      <w:bookmarkEnd w:id="774"/>
      <w:r w:rsidRPr="00D92197">
        <w:t>: Operating mode switch (Wago</w:t>
      </w:r>
      <w:r>
        <w:fldChar w:fldCharType="begin"/>
      </w:r>
      <w:r>
        <w:instrText xml:space="preserve"> XE "Wago" </w:instrText>
      </w:r>
      <w:r>
        <w:fldChar w:fldCharType="end"/>
      </w:r>
      <w:r w:rsidRPr="00D92197">
        <w:t>)</w:t>
      </w:r>
      <w:bookmarkEnd w:id="775"/>
      <w:bookmarkEnd w:id="776"/>
    </w:p>
    <w:p w:rsidR="00EE1F32" w:rsidRPr="00CA0364" w:rsidRDefault="00EE1F32" w:rsidP="00EE1F32">
      <w:pPr>
        <w:rPr>
          <w:lang w:val="en-US"/>
        </w:rPr>
      </w:pPr>
      <w:r w:rsidRPr="00CA0364">
        <w:rPr>
          <w:lang w:val="en-US"/>
        </w:rPr>
        <w:t xml:space="preserve">The operating mode switch (see </w:t>
      </w:r>
      <w:r>
        <w:fldChar w:fldCharType="begin"/>
      </w:r>
      <w:r w:rsidRPr="00CA0364">
        <w:rPr>
          <w:lang w:val="en-US"/>
        </w:rPr>
        <w:instrText xml:space="preserve"> REF _Ref262800556 \h </w:instrText>
      </w:r>
      <w:r>
        <w:fldChar w:fldCharType="separate"/>
      </w:r>
      <w:r w:rsidR="00B2370E" w:rsidRPr="00D92197">
        <w:t xml:space="preserve">Figure </w:t>
      </w:r>
      <w:r w:rsidR="00B2370E">
        <w:rPr>
          <w:noProof/>
        </w:rPr>
        <w:t>5</w:t>
      </w:r>
      <w:r w:rsidR="00B2370E">
        <w:noBreakHyphen/>
      </w:r>
      <w:r w:rsidR="00B2370E">
        <w:rPr>
          <w:noProof/>
        </w:rPr>
        <w:t>59</w:t>
      </w:r>
      <w:r>
        <w:fldChar w:fldCharType="end"/>
      </w:r>
      <w:r w:rsidRPr="00CA0364">
        <w:rPr>
          <w:lang w:val="en-US"/>
        </w:rPr>
        <w:t>) is a push/slide switch with 3 settings and a hold-to-run function.</w:t>
      </w:r>
    </w:p>
    <w:p w:rsidR="00EE1F32" w:rsidRPr="00CA0364" w:rsidRDefault="00EE1F32" w:rsidP="00EE1F32">
      <w:pPr>
        <w:rPr>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668"/>
        <w:gridCol w:w="5394"/>
      </w:tblGrid>
      <w:tr w:rsidR="00EE1F32" w:rsidRPr="00B1180C" w:rsidTr="00E73343">
        <w:tc>
          <w:tcPr>
            <w:tcW w:w="3848" w:type="dxa"/>
            <w:shd w:val="clear" w:color="auto" w:fill="0C0C0C"/>
          </w:tcPr>
          <w:p w:rsidR="00EE1F32" w:rsidRPr="00B1180C" w:rsidRDefault="00EE1F32" w:rsidP="00E73343">
            <w:pPr>
              <w:rPr>
                <w:b/>
                <w:lang w:val="en-US"/>
              </w:rPr>
            </w:pPr>
            <w:r w:rsidRPr="00B1180C">
              <w:rPr>
                <w:b/>
                <w:lang w:val="en-US"/>
              </w:rPr>
              <w:t>Operating mode switch</w:t>
            </w:r>
          </w:p>
        </w:tc>
        <w:tc>
          <w:tcPr>
            <w:tcW w:w="5722" w:type="dxa"/>
            <w:shd w:val="clear" w:color="auto" w:fill="0C0C0C"/>
          </w:tcPr>
          <w:p w:rsidR="00EE1F32" w:rsidRPr="00B1180C" w:rsidRDefault="00EE1F32" w:rsidP="00E73343">
            <w:pPr>
              <w:rPr>
                <w:b/>
                <w:lang w:val="en-US"/>
              </w:rPr>
            </w:pPr>
            <w:r w:rsidRPr="00B1180C">
              <w:rPr>
                <w:b/>
                <w:lang w:val="en-US"/>
              </w:rPr>
              <w:t>Function</w:t>
            </w:r>
          </w:p>
        </w:tc>
      </w:tr>
      <w:tr w:rsidR="00EE1F32" w:rsidRPr="00B1180C" w:rsidTr="00E73343">
        <w:tc>
          <w:tcPr>
            <w:tcW w:w="3848" w:type="dxa"/>
          </w:tcPr>
          <w:p w:rsidR="00EE1F32" w:rsidRPr="00B1180C" w:rsidRDefault="00EE1F32" w:rsidP="00E73343">
            <w:pPr>
              <w:rPr>
                <w:lang w:val="en-US"/>
              </w:rPr>
            </w:pPr>
            <w:r w:rsidRPr="00B1180C">
              <w:rPr>
                <w:lang w:val="en-US"/>
              </w:rPr>
              <w:t>From center to top position</w:t>
            </w:r>
          </w:p>
        </w:tc>
        <w:tc>
          <w:tcPr>
            <w:tcW w:w="5722" w:type="dxa"/>
          </w:tcPr>
          <w:p w:rsidR="00EE1F32" w:rsidRPr="00B1180C" w:rsidRDefault="00EE1F32" w:rsidP="00E73343">
            <w:pPr>
              <w:rPr>
                <w:lang w:val="en-US"/>
              </w:rPr>
            </w:pPr>
            <w:r w:rsidRPr="00B1180C">
              <w:rPr>
                <w:lang w:val="en-US"/>
              </w:rPr>
              <w:t>Activate program processing (RUN)</w:t>
            </w:r>
          </w:p>
        </w:tc>
      </w:tr>
      <w:tr w:rsidR="00EE1F32" w:rsidRPr="00B1180C" w:rsidTr="00E73343">
        <w:tc>
          <w:tcPr>
            <w:tcW w:w="3848" w:type="dxa"/>
          </w:tcPr>
          <w:p w:rsidR="00EE1F32" w:rsidRPr="00B1180C" w:rsidRDefault="00EE1F32" w:rsidP="00E73343">
            <w:pPr>
              <w:rPr>
                <w:lang w:val="en-US"/>
              </w:rPr>
            </w:pPr>
            <w:r w:rsidRPr="00B1180C">
              <w:rPr>
                <w:lang w:val="en-US"/>
              </w:rPr>
              <w:t>From top to center position</w:t>
            </w:r>
          </w:p>
        </w:tc>
        <w:tc>
          <w:tcPr>
            <w:tcW w:w="5722" w:type="dxa"/>
          </w:tcPr>
          <w:p w:rsidR="00EE1F32" w:rsidRPr="00B1180C" w:rsidRDefault="00EE1F32" w:rsidP="00E73343">
            <w:pPr>
              <w:rPr>
                <w:lang w:val="en-US"/>
              </w:rPr>
            </w:pPr>
            <w:r w:rsidRPr="00B1180C">
              <w:rPr>
                <w:lang w:val="en-US"/>
              </w:rPr>
              <w:t>Stop program processing (STOP)</w:t>
            </w:r>
          </w:p>
        </w:tc>
      </w:tr>
      <w:tr w:rsidR="00EE1F32" w:rsidRPr="000F200F" w:rsidTr="00E73343">
        <w:tc>
          <w:tcPr>
            <w:tcW w:w="3848" w:type="dxa"/>
          </w:tcPr>
          <w:p w:rsidR="00EE1F32" w:rsidRPr="00B1180C" w:rsidRDefault="00EE1F32" w:rsidP="00E73343">
            <w:pPr>
              <w:rPr>
                <w:lang w:val="en-US"/>
              </w:rPr>
            </w:pPr>
            <w:r w:rsidRPr="00B1180C">
              <w:rPr>
                <w:lang w:val="en-US"/>
              </w:rPr>
              <w:t>Lower, bootstrap</w:t>
            </w:r>
          </w:p>
        </w:tc>
        <w:tc>
          <w:tcPr>
            <w:tcW w:w="5722" w:type="dxa"/>
          </w:tcPr>
          <w:p w:rsidR="00EE1F32" w:rsidRPr="00B1180C" w:rsidRDefault="00EE1F32" w:rsidP="00E73343">
            <w:pPr>
              <w:rPr>
                <w:lang w:val="en-US"/>
              </w:rPr>
            </w:pPr>
            <w:r w:rsidRPr="00B1180C">
              <w:rPr>
                <w:lang w:val="en-US"/>
              </w:rPr>
              <w:t>For original loading of firmware, not necessary for user</w:t>
            </w:r>
          </w:p>
        </w:tc>
      </w:tr>
      <w:tr w:rsidR="00EE1F32" w:rsidRPr="000F200F" w:rsidTr="00E73343">
        <w:tc>
          <w:tcPr>
            <w:tcW w:w="3848" w:type="dxa"/>
          </w:tcPr>
          <w:p w:rsidR="00EE1F32" w:rsidRPr="00B1180C" w:rsidRDefault="00EE1F32" w:rsidP="00E73343">
            <w:pPr>
              <w:rPr>
                <w:lang w:val="en-US"/>
              </w:rPr>
            </w:pPr>
            <w:r w:rsidRPr="00B1180C">
              <w:rPr>
                <w:lang w:val="en-US"/>
              </w:rPr>
              <w:t>Push down (i.e. with screwdriver)</w:t>
            </w:r>
          </w:p>
        </w:tc>
        <w:tc>
          <w:tcPr>
            <w:tcW w:w="5722" w:type="dxa"/>
          </w:tcPr>
          <w:p w:rsidR="00EE1F32" w:rsidRPr="00B1180C" w:rsidRDefault="00EE1F32" w:rsidP="00E73343">
            <w:pPr>
              <w:rPr>
                <w:lang w:val="en-US"/>
              </w:rPr>
            </w:pPr>
            <w:r w:rsidRPr="00B1180C">
              <w:rPr>
                <w:lang w:val="en-US"/>
              </w:rPr>
              <w:t>Hardware reset.</w:t>
            </w:r>
          </w:p>
          <w:p w:rsidR="00EE1F32" w:rsidRPr="00B1180C" w:rsidRDefault="00EE1F32" w:rsidP="00E73343">
            <w:pPr>
              <w:rPr>
                <w:lang w:val="en-US"/>
              </w:rPr>
            </w:pPr>
            <w:r w:rsidRPr="00B1180C">
              <w:rPr>
                <w:lang w:val="en-US"/>
              </w:rPr>
              <w:t>All outputs and flags are reset; variables are reset to 0 or to FALSE or to an initial value.</w:t>
            </w:r>
          </w:p>
          <w:p w:rsidR="00EE1F32" w:rsidRPr="00B1180C" w:rsidRDefault="00EE1F32" w:rsidP="00E73343">
            <w:pPr>
              <w:rPr>
                <w:lang w:val="en-US"/>
              </w:rPr>
            </w:pPr>
            <w:r w:rsidRPr="00B1180C">
              <w:rPr>
                <w:lang w:val="en-US"/>
              </w:rPr>
              <w:t>Retain variables or flags are not changed.</w:t>
            </w:r>
          </w:p>
          <w:p w:rsidR="00EE1F32" w:rsidRPr="00B1180C" w:rsidRDefault="00EE1F32" w:rsidP="00E73343">
            <w:pPr>
              <w:rPr>
                <w:lang w:val="en-US"/>
              </w:rPr>
            </w:pPr>
            <w:r w:rsidRPr="00B1180C">
              <w:rPr>
                <w:lang w:val="en-US"/>
              </w:rPr>
              <w:t>The hardware reset can be performed with STOP as well as RUN in any position of the operating mode switch!</w:t>
            </w:r>
          </w:p>
        </w:tc>
      </w:tr>
    </w:tbl>
    <w:p w:rsidR="00EE1F32" w:rsidRDefault="00EE1F32" w:rsidP="00EE1F32">
      <w:pPr>
        <w:rPr>
          <w:lang w:val="en-US"/>
        </w:rPr>
      </w:pPr>
    </w:p>
    <w:p w:rsidR="00EE1F32" w:rsidRDefault="00EE1F32" w:rsidP="00EE1F32">
      <w:pPr>
        <w:rPr>
          <w:lang w:val="en-US"/>
        </w:rPr>
      </w:pPr>
      <w:r>
        <w:rPr>
          <w:lang w:val="en-US"/>
        </w:rPr>
        <w:t>If the device manager shows a MAC address, check this against the MAC address on the head station on the Wago</w:t>
      </w:r>
      <w:r>
        <w:rPr>
          <w:lang w:val="en-US"/>
        </w:rPr>
        <w:fldChar w:fldCharType="begin"/>
      </w:r>
      <w:r>
        <w:rPr>
          <w:lang w:val="en-US"/>
        </w:rPr>
        <w:instrText xml:space="preserve"> XE "</w:instrText>
      </w:r>
      <w:r w:rsidRPr="00CA46A0">
        <w:rPr>
          <w:lang w:val="en-US"/>
        </w:rPr>
        <w:instrText>Wago"</w:instrText>
      </w:r>
      <w:r>
        <w:rPr>
          <w:lang w:val="en-US"/>
        </w:rPr>
        <w:instrText xml:space="preserve"> </w:instrText>
      </w:r>
      <w:r>
        <w:rPr>
          <w:lang w:val="en-US"/>
        </w:rPr>
        <w:fldChar w:fldCharType="end"/>
      </w:r>
      <w:r>
        <w:rPr>
          <w:lang w:val="en-US"/>
        </w:rPr>
        <w:t>. If it is right, click the check box.</w:t>
      </w:r>
      <w:r w:rsidRPr="00B13DB3">
        <w:rPr>
          <w:lang w:val="en-US"/>
        </w:rPr>
        <w:t xml:space="preserve"> </w:t>
      </w:r>
    </w:p>
    <w:p w:rsidR="00EE1F32" w:rsidRDefault="00EE1F32" w:rsidP="00EE1F32">
      <w:pPr>
        <w:rPr>
          <w:lang w:val="en-US"/>
        </w:rPr>
      </w:pPr>
      <w:r>
        <w:rPr>
          <w:lang w:val="en-US"/>
        </w:rPr>
        <w:t>Fill in the IP</w:t>
      </w:r>
      <w:r>
        <w:rPr>
          <w:lang w:val="en-US"/>
        </w:rPr>
        <w:fldChar w:fldCharType="begin"/>
      </w:r>
      <w:r>
        <w:rPr>
          <w:lang w:val="en-US"/>
        </w:rPr>
        <w:instrText xml:space="preserve"> XE "</w:instrText>
      </w:r>
      <w:r w:rsidRPr="00CA46A0">
        <w:rPr>
          <w:lang w:val="en-US"/>
        </w:rPr>
        <w:instrText>IP"</w:instrText>
      </w:r>
      <w:r>
        <w:rPr>
          <w:lang w:val="en-US"/>
        </w:rPr>
        <w:instrText xml:space="preserve"> </w:instrText>
      </w:r>
      <w:r>
        <w:rPr>
          <w:lang w:val="en-US"/>
        </w:rPr>
        <w:fldChar w:fldCharType="end"/>
      </w:r>
      <w:r>
        <w:rPr>
          <w:lang w:val="en-US"/>
        </w:rPr>
        <w:t xml:space="preserve"> address the Wago</w:t>
      </w:r>
      <w:r>
        <w:rPr>
          <w:lang w:val="en-US"/>
        </w:rPr>
        <w:fldChar w:fldCharType="begin"/>
      </w:r>
      <w:r>
        <w:rPr>
          <w:lang w:val="en-US"/>
        </w:rPr>
        <w:instrText xml:space="preserve"> XE "</w:instrText>
      </w:r>
      <w:r w:rsidRPr="00CA46A0">
        <w:rPr>
          <w:lang w:val="en-US"/>
        </w:rPr>
        <w:instrText>Wago"</w:instrText>
      </w:r>
      <w:r>
        <w:rPr>
          <w:lang w:val="en-US"/>
        </w:rPr>
        <w:instrText xml:space="preserve"> </w:instrText>
      </w:r>
      <w:r>
        <w:rPr>
          <w:lang w:val="en-US"/>
        </w:rPr>
        <w:fldChar w:fldCharType="end"/>
      </w:r>
      <w:r>
        <w:rPr>
          <w:lang w:val="en-US"/>
        </w:rPr>
        <w:t xml:space="preserve"> device (must be in the same range as the PC, i.e. 172.16.x.x).</w:t>
      </w:r>
      <w:r>
        <w:rPr>
          <w:lang w:val="en-US"/>
        </w:rPr>
        <w:br/>
        <w:t>For Wago the last digits are in the 90 range. The very first connected Wago will be set to 172.16.1.91 and the next available to 172.16.1.92 etc.</w:t>
      </w:r>
    </w:p>
    <w:p w:rsidR="00EE1F32" w:rsidRDefault="00EE1F32" w:rsidP="00EE1F32">
      <w:pPr>
        <w:rPr>
          <w:lang w:val="en-US"/>
        </w:rPr>
      </w:pPr>
      <w:r>
        <w:rPr>
          <w:lang w:val="en-US"/>
        </w:rPr>
        <w:t>Confirm the settings by c</w:t>
      </w:r>
      <w:r w:rsidRPr="00C26B9D">
        <w:rPr>
          <w:lang w:val="en-US"/>
        </w:rPr>
        <w:t>lick</w:t>
      </w:r>
      <w:r>
        <w:rPr>
          <w:lang w:val="en-US"/>
        </w:rPr>
        <w:t>ing</w:t>
      </w:r>
      <w:r w:rsidRPr="00C26B9D">
        <w:rPr>
          <w:lang w:val="en-US"/>
        </w:rPr>
        <w:t xml:space="preserve"> </w:t>
      </w:r>
      <w:r>
        <w:rPr>
          <w:lang w:val="en-US"/>
        </w:rPr>
        <w:t>the “</w:t>
      </w:r>
      <w:r w:rsidRPr="00C26B9D">
        <w:rPr>
          <w:lang w:val="en-US"/>
        </w:rPr>
        <w:t>OK</w:t>
      </w:r>
      <w:r>
        <w:rPr>
          <w:lang w:val="en-US"/>
        </w:rPr>
        <w:t>”</w:t>
      </w:r>
      <w:r w:rsidRPr="00C26B9D">
        <w:rPr>
          <w:lang w:val="en-US"/>
        </w:rPr>
        <w:t xml:space="preserve"> </w:t>
      </w:r>
      <w:r>
        <w:rPr>
          <w:lang w:val="en-US"/>
        </w:rPr>
        <w:t>button. T</w:t>
      </w:r>
      <w:r w:rsidRPr="00C26B9D">
        <w:rPr>
          <w:lang w:val="en-US"/>
        </w:rPr>
        <w:t>he screen will s</w:t>
      </w:r>
      <w:r>
        <w:rPr>
          <w:lang w:val="en-US"/>
        </w:rPr>
        <w:t>how the connected Wago</w:t>
      </w:r>
      <w:r>
        <w:rPr>
          <w:lang w:val="en-US"/>
        </w:rPr>
        <w:fldChar w:fldCharType="begin"/>
      </w:r>
      <w:r>
        <w:rPr>
          <w:lang w:val="en-US"/>
        </w:rPr>
        <w:instrText xml:space="preserve"> XE "</w:instrText>
      </w:r>
      <w:r w:rsidRPr="00CA46A0">
        <w:rPr>
          <w:lang w:val="en-US"/>
        </w:rPr>
        <w:instrText>Wago"</w:instrText>
      </w:r>
      <w:r>
        <w:rPr>
          <w:lang w:val="en-US"/>
        </w:rPr>
        <w:instrText xml:space="preserve"> </w:instrText>
      </w:r>
      <w:r>
        <w:rPr>
          <w:lang w:val="en-US"/>
        </w:rPr>
        <w:fldChar w:fldCharType="end"/>
      </w:r>
      <w:r>
        <w:rPr>
          <w:lang w:val="en-US"/>
        </w:rPr>
        <w:t xml:space="preserve"> devices, their respective MAC addresses, their given IP</w:t>
      </w:r>
      <w:r>
        <w:rPr>
          <w:lang w:val="en-US"/>
        </w:rPr>
        <w:fldChar w:fldCharType="begin"/>
      </w:r>
      <w:r>
        <w:rPr>
          <w:lang w:val="en-US"/>
        </w:rPr>
        <w:instrText xml:space="preserve"> XE "</w:instrText>
      </w:r>
      <w:r w:rsidRPr="00CA46A0">
        <w:rPr>
          <w:lang w:val="en-US"/>
        </w:rPr>
        <w:instrText>IP"</w:instrText>
      </w:r>
      <w:r>
        <w:rPr>
          <w:lang w:val="en-US"/>
        </w:rPr>
        <w:instrText xml:space="preserve"> </w:instrText>
      </w:r>
      <w:r>
        <w:rPr>
          <w:lang w:val="en-US"/>
        </w:rPr>
        <w:fldChar w:fldCharType="end"/>
      </w:r>
      <w:r>
        <w:rPr>
          <w:lang w:val="en-US"/>
        </w:rPr>
        <w:t xml:space="preserve"> addresses and the server they are connected to.</w:t>
      </w:r>
      <w:r w:rsidRPr="00C26B9D">
        <w:rPr>
          <w:lang w:val="en-US"/>
        </w:rPr>
        <w:t xml:space="preserve"> </w:t>
      </w:r>
    </w:p>
    <w:p w:rsidR="00EE1F32" w:rsidRPr="00CA0364" w:rsidRDefault="00EE1F32" w:rsidP="00EE1F32">
      <w:pPr>
        <w:rPr>
          <w:lang w:val="en-US"/>
        </w:rPr>
      </w:pPr>
    </w:p>
    <w:p w:rsidR="00EE1F32" w:rsidRDefault="00EE1F32" w:rsidP="00EE1F32">
      <w:pPr>
        <w:rPr>
          <w:lang w:val="en-US"/>
        </w:rPr>
      </w:pPr>
    </w:p>
    <w:p w:rsidR="00BD35AC" w:rsidRDefault="00BD35AC" w:rsidP="00EE1F32">
      <w:pPr>
        <w:rPr>
          <w:lang w:val="en-US"/>
        </w:rPr>
      </w:pPr>
    </w:p>
    <w:p w:rsidR="00BD35AC" w:rsidRDefault="00BD35AC" w:rsidP="00EE1F32">
      <w:pPr>
        <w:rPr>
          <w:lang w:val="en-US"/>
        </w:rPr>
      </w:pPr>
    </w:p>
    <w:p w:rsidR="00BD35AC" w:rsidRDefault="00BD35AC" w:rsidP="00EE1F32">
      <w:pPr>
        <w:rPr>
          <w:lang w:val="en-US"/>
        </w:rPr>
      </w:pPr>
    </w:p>
    <w:p w:rsidR="00EE1F32" w:rsidRDefault="00EE1F32" w:rsidP="00EE1F32">
      <w:pPr>
        <w:pStyle w:val="Heading3"/>
        <w:rPr>
          <w:lang w:val="en-US"/>
        </w:rPr>
      </w:pPr>
      <w:bookmarkStart w:id="777" w:name="_Toc275955999"/>
      <w:bookmarkStart w:id="778" w:name="_Ref335817745"/>
      <w:bookmarkStart w:id="779" w:name="_Ref335819770"/>
      <w:bookmarkStart w:id="780" w:name="_Ref335819781"/>
      <w:bookmarkStart w:id="781" w:name="_Toc402443117"/>
      <w:bookmarkStart w:id="782" w:name="_Toc404942498"/>
      <w:r>
        <w:rPr>
          <w:lang w:val="en-US"/>
        </w:rPr>
        <w:t>Wago</w:t>
      </w:r>
      <w:r>
        <w:rPr>
          <w:lang w:val="en-US"/>
        </w:rPr>
        <w:fldChar w:fldCharType="begin"/>
      </w:r>
      <w:r>
        <w:rPr>
          <w:lang w:val="en-US"/>
        </w:rPr>
        <w:instrText xml:space="preserve"> XE "</w:instrText>
      </w:r>
      <w:r>
        <w:instrText>Wago"</w:instrText>
      </w:r>
      <w:r>
        <w:rPr>
          <w:lang w:val="en-US"/>
        </w:rPr>
        <w:instrText xml:space="preserve"> </w:instrText>
      </w:r>
      <w:r>
        <w:rPr>
          <w:lang w:val="en-US"/>
        </w:rPr>
        <w:fldChar w:fldCharType="end"/>
      </w:r>
      <w:r>
        <w:rPr>
          <w:lang w:val="en-US"/>
        </w:rPr>
        <w:t xml:space="preserve"> calibration</w:t>
      </w:r>
      <w:bookmarkEnd w:id="777"/>
      <w:bookmarkEnd w:id="778"/>
      <w:bookmarkEnd w:id="779"/>
      <w:bookmarkEnd w:id="780"/>
      <w:bookmarkEnd w:id="781"/>
      <w:bookmarkEnd w:id="782"/>
    </w:p>
    <w:p w:rsidR="00EE1F32" w:rsidRDefault="00EE1F32" w:rsidP="00EE1F32">
      <w:pPr>
        <w:pStyle w:val="Text"/>
        <w:rPr>
          <w:lang w:val="en-US"/>
        </w:rPr>
      </w:pPr>
      <w:r>
        <w:rPr>
          <w:lang w:val="en-US"/>
        </w:rPr>
        <w:t>In Wago</w:t>
      </w:r>
      <w:r>
        <w:rPr>
          <w:lang w:val="en-US"/>
        </w:rPr>
        <w:fldChar w:fldCharType="begin"/>
      </w:r>
      <w:r>
        <w:rPr>
          <w:lang w:val="en-US"/>
        </w:rPr>
        <w:instrText xml:space="preserve"> XE "</w:instrText>
      </w:r>
      <w:r>
        <w:instrText>Wago"</w:instrText>
      </w:r>
      <w:r>
        <w:rPr>
          <w:lang w:val="en-US"/>
        </w:rPr>
        <w:instrText xml:space="preserve"> </w:instrText>
      </w:r>
      <w:r>
        <w:rPr>
          <w:lang w:val="en-US"/>
        </w:rPr>
        <w:fldChar w:fldCharType="end"/>
      </w:r>
      <w:r>
        <w:rPr>
          <w:lang w:val="en-US"/>
        </w:rPr>
        <w:t xml:space="preserve"> you can calibrate the analogue sensors, which is especially proficient when it is non-linear. As example we’ll show the calibration of a tank.</w:t>
      </w:r>
    </w:p>
    <w:p w:rsidR="00EE1F32" w:rsidRPr="00147103" w:rsidRDefault="00EE1F32" w:rsidP="00EE1F32">
      <w:pPr>
        <w:pStyle w:val="Text"/>
        <w:rPr>
          <w:lang w:val="en-US"/>
        </w:rPr>
      </w:pPr>
      <w:r w:rsidRPr="00147103">
        <w:rPr>
          <w:lang w:val="en-US"/>
        </w:rPr>
        <w:t>The best steps to calibrate the tank sensors are as following:</w:t>
      </w:r>
    </w:p>
    <w:p w:rsidR="00EE1F32" w:rsidRPr="00147103" w:rsidRDefault="00EE1F32" w:rsidP="00EE1F32">
      <w:pPr>
        <w:pStyle w:val="Text"/>
        <w:rPr>
          <w:lang w:val="en-US"/>
        </w:rPr>
      </w:pPr>
    </w:p>
    <w:p w:rsidR="00EE1F32" w:rsidRDefault="00EE1F32" w:rsidP="00EE1F32">
      <w:pPr>
        <w:pStyle w:val="Text"/>
        <w:numPr>
          <w:ilvl w:val="0"/>
          <w:numId w:val="27"/>
        </w:numPr>
        <w:rPr>
          <w:lang w:val="en-US"/>
        </w:rPr>
      </w:pPr>
      <w:r w:rsidRPr="00147103">
        <w:rPr>
          <w:lang w:val="en-US"/>
        </w:rPr>
        <w:t>Shut down all the NavVision installations</w:t>
      </w:r>
      <w:r>
        <w:rPr>
          <w:lang w:val="en-US"/>
        </w:rPr>
        <w:t xml:space="preserve"> (i.e. other servers and clients</w:t>
      </w:r>
      <w:proofErr w:type="gramStart"/>
      <w:r>
        <w:rPr>
          <w:lang w:val="en-US"/>
        </w:rPr>
        <w:t xml:space="preserve">) </w:t>
      </w:r>
      <w:r w:rsidRPr="00147103">
        <w:rPr>
          <w:lang w:val="en-US"/>
        </w:rPr>
        <w:t xml:space="preserve"> except</w:t>
      </w:r>
      <w:proofErr w:type="gramEnd"/>
      <w:r w:rsidRPr="00147103">
        <w:rPr>
          <w:lang w:val="en-US"/>
        </w:rPr>
        <w:t xml:space="preserve"> for one server.</w:t>
      </w:r>
      <w:r>
        <w:rPr>
          <w:lang w:val="en-US"/>
        </w:rPr>
        <w:t xml:space="preserve"> This must </w:t>
      </w:r>
      <w:r w:rsidRPr="00147103">
        <w:rPr>
          <w:lang w:val="en-US"/>
        </w:rPr>
        <w:t xml:space="preserve">be done to make sure this server's calibration will not accidentally be overwritten by </w:t>
      </w:r>
      <w:r>
        <w:rPr>
          <w:lang w:val="en-US"/>
        </w:rPr>
        <w:t>any other system on the network</w:t>
      </w:r>
    </w:p>
    <w:p w:rsidR="00EE1F32" w:rsidRDefault="00EE1F32" w:rsidP="00EE1F32">
      <w:pPr>
        <w:pStyle w:val="Text"/>
        <w:numPr>
          <w:ilvl w:val="0"/>
          <w:numId w:val="27"/>
        </w:numPr>
        <w:rPr>
          <w:lang w:val="en-US"/>
        </w:rPr>
      </w:pPr>
      <w:r w:rsidRPr="00147103">
        <w:rPr>
          <w:lang w:val="en-US"/>
        </w:rPr>
        <w:t>On the running Server</w:t>
      </w:r>
      <w:r>
        <w:rPr>
          <w:lang w:val="en-US"/>
        </w:rPr>
        <w:fldChar w:fldCharType="begin"/>
      </w:r>
      <w:r>
        <w:rPr>
          <w:lang w:val="en-US"/>
        </w:rPr>
        <w:instrText xml:space="preserve"> XE "</w:instrText>
      </w:r>
      <w:r>
        <w:instrText>Server"</w:instrText>
      </w:r>
      <w:r>
        <w:rPr>
          <w:lang w:val="en-US"/>
        </w:rPr>
        <w:instrText xml:space="preserve"> </w:instrText>
      </w:r>
      <w:r>
        <w:rPr>
          <w:lang w:val="en-US"/>
        </w:rPr>
        <w:fldChar w:fldCharType="end"/>
      </w:r>
      <w:r w:rsidRPr="00147103">
        <w:rPr>
          <w:lang w:val="en-US"/>
        </w:rPr>
        <w:t xml:space="preserve"> system, open the Wago</w:t>
      </w:r>
      <w:r>
        <w:rPr>
          <w:lang w:val="en-US"/>
        </w:rPr>
        <w:fldChar w:fldCharType="begin"/>
      </w:r>
      <w:r>
        <w:rPr>
          <w:lang w:val="en-US"/>
        </w:rPr>
        <w:instrText xml:space="preserve"> XE "</w:instrText>
      </w:r>
      <w:r>
        <w:instrText>Wago"</w:instrText>
      </w:r>
      <w:r>
        <w:rPr>
          <w:lang w:val="en-US"/>
        </w:rPr>
        <w:instrText xml:space="preserve"> </w:instrText>
      </w:r>
      <w:r>
        <w:rPr>
          <w:lang w:val="en-US"/>
        </w:rPr>
        <w:fldChar w:fldCharType="end"/>
      </w:r>
      <w:r w:rsidRPr="00147103">
        <w:rPr>
          <w:lang w:val="en-US"/>
        </w:rPr>
        <w:t xml:space="preserve"> configuration and follow the next steps for every field</w:t>
      </w:r>
    </w:p>
    <w:p w:rsidR="00EE1F32" w:rsidRDefault="00EE1F32" w:rsidP="00EE1F32">
      <w:pPr>
        <w:pStyle w:val="Text"/>
        <w:numPr>
          <w:ilvl w:val="0"/>
          <w:numId w:val="27"/>
        </w:numPr>
        <w:rPr>
          <w:lang w:val="en-US"/>
        </w:rPr>
      </w:pPr>
      <w:r w:rsidRPr="00601076">
        <w:rPr>
          <w:lang w:val="en-US"/>
        </w:rPr>
        <w:t>Press the “W” on the (</w:t>
      </w:r>
      <w:proofErr w:type="spellStart"/>
      <w:r w:rsidRPr="00601076">
        <w:rPr>
          <w:lang w:val="en-US"/>
        </w:rPr>
        <w:t>i.e</w:t>
      </w:r>
      <w:proofErr w:type="spellEnd"/>
      <w:r w:rsidRPr="00601076">
        <w:rPr>
          <w:lang w:val="en-US"/>
        </w:rPr>
        <w:t xml:space="preserve"> 750-454) modules containing the tank level sensors.</w:t>
      </w:r>
      <w:r w:rsidRPr="00601076">
        <w:rPr>
          <w:noProof/>
          <w:lang w:val="en-US" w:eastAsia="nl-NL"/>
        </w:rPr>
        <w:t xml:space="preserve"> </w:t>
      </w:r>
      <w:r w:rsidRPr="00601076">
        <w:rPr>
          <w:lang w:val="en-US"/>
        </w:rPr>
        <w:t xml:space="preserve">The 750-454 modules measures 4 to 20 </w:t>
      </w:r>
      <w:r>
        <w:rPr>
          <w:lang w:val="en-US"/>
        </w:rPr>
        <w:t xml:space="preserve">mA (see </w:t>
      </w:r>
      <w:r>
        <w:rPr>
          <w:lang w:val="en-US"/>
        </w:rPr>
        <w:fldChar w:fldCharType="begin"/>
      </w:r>
      <w:r>
        <w:rPr>
          <w:lang w:val="en-US"/>
        </w:rPr>
        <w:instrText xml:space="preserve"> REF _Ref331062007 \h </w:instrText>
      </w:r>
      <w:r>
        <w:rPr>
          <w:lang w:val="en-US"/>
        </w:rPr>
      </w:r>
      <w:r>
        <w:rPr>
          <w:lang w:val="en-US"/>
        </w:rPr>
        <w:fldChar w:fldCharType="separate"/>
      </w:r>
      <w:r w:rsidR="00B2370E">
        <w:t xml:space="preserve">Figure </w:t>
      </w:r>
      <w:r w:rsidR="00B2370E">
        <w:rPr>
          <w:noProof/>
        </w:rPr>
        <w:t>5</w:t>
      </w:r>
      <w:r w:rsidR="00B2370E">
        <w:noBreakHyphen/>
      </w:r>
      <w:r w:rsidR="00B2370E">
        <w:rPr>
          <w:noProof/>
        </w:rPr>
        <w:t>60</w:t>
      </w:r>
      <w:r>
        <w:rPr>
          <w:lang w:val="en-US"/>
        </w:rPr>
        <w:fldChar w:fldCharType="end"/>
      </w:r>
      <w:r>
        <w:rPr>
          <w:lang w:val="en-US"/>
        </w:rPr>
        <w:t>)</w:t>
      </w:r>
    </w:p>
    <w:p w:rsidR="00EE1F32" w:rsidRPr="00601076" w:rsidRDefault="00EE1F32" w:rsidP="00EE1F32">
      <w:pPr>
        <w:pStyle w:val="Text"/>
        <w:numPr>
          <w:ilvl w:val="0"/>
          <w:numId w:val="27"/>
        </w:numPr>
        <w:rPr>
          <w:lang w:val="en-US"/>
        </w:rPr>
      </w:pPr>
      <w:r w:rsidRPr="00601076">
        <w:rPr>
          <w:lang w:val="en-US"/>
        </w:rPr>
        <w:t>You now see the old calibration</w:t>
      </w:r>
      <w:r>
        <w:rPr>
          <w:lang w:val="en-US"/>
        </w:rPr>
        <w:t xml:space="preserve"> or the standard linear one</w:t>
      </w:r>
      <w:r w:rsidRPr="00601076">
        <w:rPr>
          <w:lang w:val="en-US"/>
        </w:rPr>
        <w:t>. Be aware of the measuring unit used.</w:t>
      </w:r>
      <w:r w:rsidRPr="00601076">
        <w:rPr>
          <w:lang w:val="en-US"/>
        </w:rPr>
        <w:br/>
        <w:t>The graph (see</w:t>
      </w:r>
      <w:r>
        <w:rPr>
          <w:lang w:val="en-US"/>
        </w:rPr>
        <w:t xml:space="preserve"> </w:t>
      </w:r>
      <w:r>
        <w:rPr>
          <w:lang w:val="en-US"/>
        </w:rPr>
        <w:fldChar w:fldCharType="begin"/>
      </w:r>
      <w:r>
        <w:rPr>
          <w:lang w:val="en-US"/>
        </w:rPr>
        <w:instrText xml:space="preserve"> REF _Ref333584394 \h </w:instrText>
      </w:r>
      <w:r>
        <w:rPr>
          <w:lang w:val="en-US"/>
        </w:rPr>
      </w:r>
      <w:r>
        <w:rPr>
          <w:lang w:val="en-US"/>
        </w:rPr>
        <w:fldChar w:fldCharType="separate"/>
      </w:r>
      <w:r w:rsidR="00B2370E" w:rsidRPr="00D92197">
        <w:t xml:space="preserve">Figure </w:t>
      </w:r>
      <w:r w:rsidR="00B2370E">
        <w:rPr>
          <w:noProof/>
        </w:rPr>
        <w:t>5</w:t>
      </w:r>
      <w:r w:rsidR="00B2370E">
        <w:noBreakHyphen/>
      </w:r>
      <w:r w:rsidR="00B2370E">
        <w:rPr>
          <w:noProof/>
        </w:rPr>
        <w:t>61</w:t>
      </w:r>
      <w:r>
        <w:rPr>
          <w:lang w:val="en-US"/>
        </w:rPr>
        <w:fldChar w:fldCharType="end"/>
      </w:r>
      <w:r w:rsidRPr="00601076">
        <w:rPr>
          <w:lang w:val="en-US"/>
        </w:rPr>
        <w:t>) shows the unity on the Y-axis; depending on the actual field settings</w:t>
      </w:r>
    </w:p>
    <w:p w:rsidR="00EE1F32" w:rsidRPr="00147103" w:rsidRDefault="00EE1F32" w:rsidP="00EE1F32">
      <w:pPr>
        <w:pStyle w:val="Text"/>
        <w:numPr>
          <w:ilvl w:val="0"/>
          <w:numId w:val="27"/>
        </w:numPr>
        <w:rPr>
          <w:lang w:val="en-US"/>
        </w:rPr>
      </w:pPr>
      <w:r>
        <w:rPr>
          <w:lang w:val="en-US"/>
        </w:rPr>
        <w:t>Write down the measured mA for</w:t>
      </w:r>
      <w:r w:rsidRPr="00147103">
        <w:rPr>
          <w:lang w:val="en-US"/>
        </w:rPr>
        <w:t xml:space="preserve"> an empty tank.</w:t>
      </w:r>
      <w:r w:rsidRPr="00A91A74">
        <w:t xml:space="preserve"> </w:t>
      </w:r>
      <w:r w:rsidRPr="00147103">
        <w:t xml:space="preserve">The measured </w:t>
      </w:r>
      <w:r>
        <w:t>mA</w:t>
      </w:r>
      <w:r w:rsidRPr="00147103">
        <w:t xml:space="preserve"> is shown below the graph.</w:t>
      </w:r>
    </w:p>
    <w:p w:rsidR="00EE1F32" w:rsidRDefault="00EE1F32" w:rsidP="00EE1F32">
      <w:pPr>
        <w:pStyle w:val="Text"/>
        <w:rPr>
          <w:lang w:val="en-US"/>
        </w:rPr>
      </w:pPr>
    </w:p>
    <w:p w:rsidR="00EE1F32" w:rsidRDefault="00EE1F32" w:rsidP="00EE1F32">
      <w:pPr>
        <w:pStyle w:val="Text"/>
        <w:rPr>
          <w:lang w:val="en-US"/>
        </w:rPr>
      </w:pPr>
      <w:r>
        <w:rPr>
          <w:noProof/>
          <w:lang w:val="nl-NL" w:eastAsia="nl-NL"/>
        </w:rPr>
        <w:drawing>
          <wp:inline distT="0" distB="0" distL="0" distR="0" wp14:anchorId="48EE523B" wp14:editId="79D58263">
            <wp:extent cx="1419225" cy="3558653"/>
            <wp:effectExtent l="0" t="0" r="0" b="3810"/>
            <wp:docPr id="80" name="Afbeelding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2"/>
                    <a:stretch>
                      <a:fillRect/>
                    </a:stretch>
                  </pic:blipFill>
                  <pic:spPr>
                    <a:xfrm>
                      <a:off x="0" y="0"/>
                      <a:ext cx="1420592" cy="3562080"/>
                    </a:xfrm>
                    <a:prstGeom prst="rect">
                      <a:avLst/>
                    </a:prstGeom>
                  </pic:spPr>
                </pic:pic>
              </a:graphicData>
            </a:graphic>
          </wp:inline>
        </w:drawing>
      </w:r>
    </w:p>
    <w:p w:rsidR="00EE1F32" w:rsidRDefault="00EE1F32" w:rsidP="00EE1F32">
      <w:pPr>
        <w:pStyle w:val="Onderschrift"/>
      </w:pPr>
      <w:bookmarkStart w:id="783" w:name="_Ref331062007"/>
      <w:bookmarkStart w:id="784" w:name="_Toc402443271"/>
      <w:bookmarkStart w:id="785" w:name="_Toc404942672"/>
      <w:r>
        <w:t xml:space="preserve">Figure </w:t>
      </w:r>
      <w:r w:rsidR="00F414EE">
        <w:fldChar w:fldCharType="begin"/>
      </w:r>
      <w:r w:rsidR="00F414EE">
        <w:instrText xml:space="preserve"> STYLEREF 1 \s </w:instrText>
      </w:r>
      <w:r w:rsidR="00F414EE">
        <w:fldChar w:fldCharType="separate"/>
      </w:r>
      <w:r w:rsidR="00B2370E">
        <w:rPr>
          <w:noProof/>
        </w:rPr>
        <w:t>5</w:t>
      </w:r>
      <w:r w:rsidR="00F414EE">
        <w:fldChar w:fldCharType="end"/>
      </w:r>
      <w:r w:rsidR="00F414EE">
        <w:noBreakHyphen/>
      </w:r>
      <w:r w:rsidR="00F414EE">
        <w:fldChar w:fldCharType="begin"/>
      </w:r>
      <w:r w:rsidR="00F414EE">
        <w:instrText xml:space="preserve"> SEQ Figure \* ARABIC \s 1 </w:instrText>
      </w:r>
      <w:r w:rsidR="00F414EE">
        <w:fldChar w:fldCharType="separate"/>
      </w:r>
      <w:r w:rsidR="00B2370E">
        <w:rPr>
          <w:noProof/>
        </w:rPr>
        <w:t>60</w:t>
      </w:r>
      <w:r w:rsidR="00F414EE">
        <w:fldChar w:fldCharType="end"/>
      </w:r>
      <w:bookmarkEnd w:id="783"/>
      <w:r>
        <w:t xml:space="preserve">: </w:t>
      </w:r>
      <w:r w:rsidRPr="00601076">
        <w:t>C</w:t>
      </w:r>
      <w:r>
        <w:t>alibration</w:t>
      </w:r>
      <w:bookmarkEnd w:id="784"/>
      <w:bookmarkEnd w:id="785"/>
      <w:r>
        <w:br w:type="page"/>
      </w:r>
      <w:r w:rsidRPr="00147103">
        <w:lastRenderedPageBreak/>
        <w:t xml:space="preserve"> </w:t>
      </w:r>
    </w:p>
    <w:p w:rsidR="00EE1F32" w:rsidRDefault="00EE1F32" w:rsidP="00EE1F32">
      <w:pPr>
        <w:pStyle w:val="Text"/>
        <w:rPr>
          <w:lang w:val="en-US"/>
        </w:rPr>
      </w:pPr>
    </w:p>
    <w:p w:rsidR="00EE1F32" w:rsidRDefault="00EE1F32" w:rsidP="00EE1F32">
      <w:pPr>
        <w:pStyle w:val="Text"/>
        <w:keepNext/>
      </w:pPr>
      <w:r>
        <w:rPr>
          <w:noProof/>
          <w:lang w:val="nl-NL" w:eastAsia="nl-NL"/>
        </w:rPr>
        <w:drawing>
          <wp:inline distT="0" distB="0" distL="0" distR="0" wp14:anchorId="0EF811D2" wp14:editId="5DD05085">
            <wp:extent cx="5939790" cy="3427093"/>
            <wp:effectExtent l="0" t="0" r="3810" b="2540"/>
            <wp:docPr id="81" name="Afbeelding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3"/>
                    <a:stretch>
                      <a:fillRect/>
                    </a:stretch>
                  </pic:blipFill>
                  <pic:spPr>
                    <a:xfrm>
                      <a:off x="0" y="0"/>
                      <a:ext cx="5939790" cy="3427093"/>
                    </a:xfrm>
                    <a:prstGeom prst="rect">
                      <a:avLst/>
                    </a:prstGeom>
                  </pic:spPr>
                </pic:pic>
              </a:graphicData>
            </a:graphic>
          </wp:inline>
        </w:drawing>
      </w:r>
    </w:p>
    <w:p w:rsidR="00EE1F32" w:rsidRPr="00D92197" w:rsidRDefault="00EE1F32" w:rsidP="00EE1F32">
      <w:pPr>
        <w:pStyle w:val="Onderschrift"/>
      </w:pPr>
      <w:bookmarkStart w:id="786" w:name="_Ref333584394"/>
      <w:bookmarkStart w:id="787" w:name="_Ref264620455"/>
      <w:bookmarkStart w:id="788" w:name="_Ref331064502"/>
      <w:bookmarkStart w:id="789" w:name="_Toc402443272"/>
      <w:bookmarkStart w:id="790" w:name="_Toc404942673"/>
      <w:r w:rsidRPr="00D92197">
        <w:t xml:space="preserve">Figure </w:t>
      </w:r>
      <w:r w:rsidR="00F414EE">
        <w:fldChar w:fldCharType="begin"/>
      </w:r>
      <w:r w:rsidR="00F414EE">
        <w:instrText xml:space="preserve"> STYLEREF 1 \s </w:instrText>
      </w:r>
      <w:r w:rsidR="00F414EE">
        <w:fldChar w:fldCharType="separate"/>
      </w:r>
      <w:r w:rsidR="00B2370E">
        <w:rPr>
          <w:noProof/>
        </w:rPr>
        <w:t>5</w:t>
      </w:r>
      <w:r w:rsidR="00F414EE">
        <w:fldChar w:fldCharType="end"/>
      </w:r>
      <w:r w:rsidR="00F414EE">
        <w:noBreakHyphen/>
      </w:r>
      <w:r w:rsidR="00F414EE">
        <w:fldChar w:fldCharType="begin"/>
      </w:r>
      <w:r w:rsidR="00F414EE">
        <w:instrText xml:space="preserve"> SEQ Figure \* ARABIC \s 1 </w:instrText>
      </w:r>
      <w:r w:rsidR="00F414EE">
        <w:fldChar w:fldCharType="separate"/>
      </w:r>
      <w:r w:rsidR="00B2370E">
        <w:rPr>
          <w:noProof/>
        </w:rPr>
        <w:t>61</w:t>
      </w:r>
      <w:r w:rsidR="00F414EE">
        <w:fldChar w:fldCharType="end"/>
      </w:r>
      <w:bookmarkEnd w:id="786"/>
      <w:r>
        <w:t>:</w:t>
      </w:r>
      <w:bookmarkEnd w:id="787"/>
      <w:r w:rsidRPr="00D92197">
        <w:t xml:space="preserve"> Graph (WAGO calibration)</w:t>
      </w:r>
      <w:bookmarkEnd w:id="788"/>
      <w:bookmarkEnd w:id="789"/>
      <w:bookmarkEnd w:id="790"/>
    </w:p>
    <w:p w:rsidR="00EE1F32" w:rsidRPr="00147103" w:rsidRDefault="00EE1F32" w:rsidP="00EE1F32">
      <w:pPr>
        <w:pStyle w:val="Text"/>
        <w:rPr>
          <w:lang w:val="en-US"/>
        </w:rPr>
      </w:pPr>
      <w:r w:rsidRPr="00147103">
        <w:rPr>
          <w:lang w:val="en-US"/>
        </w:rPr>
        <w:t xml:space="preserve">You can enter this value in the first row/first </w:t>
      </w:r>
      <w:r>
        <w:rPr>
          <w:lang w:val="en-US"/>
        </w:rPr>
        <w:t>column of the table. I</w:t>
      </w:r>
      <w:r w:rsidRPr="00147103">
        <w:rPr>
          <w:lang w:val="en-US"/>
        </w:rPr>
        <w:t>n the</w:t>
      </w:r>
      <w:r>
        <w:rPr>
          <w:lang w:val="en-US"/>
        </w:rPr>
        <w:t xml:space="preserve"> right column, enter “0”. This col</w:t>
      </w:r>
      <w:r w:rsidRPr="00147103">
        <w:rPr>
          <w:lang w:val="en-US"/>
        </w:rPr>
        <w:t>umn is the amount of unity's noted down in step four.</w:t>
      </w:r>
    </w:p>
    <w:p w:rsidR="00EE1F32" w:rsidRPr="00147103" w:rsidRDefault="00EE1F32" w:rsidP="00EE1F32">
      <w:pPr>
        <w:pStyle w:val="Text"/>
        <w:rPr>
          <w:lang w:val="en-US"/>
        </w:rPr>
      </w:pPr>
      <w:r w:rsidRPr="00147103">
        <w:rPr>
          <w:lang w:val="en-US"/>
        </w:rPr>
        <w:t xml:space="preserve">You now have </w:t>
      </w:r>
      <w:r>
        <w:rPr>
          <w:lang w:val="en-US"/>
        </w:rPr>
        <w:t>configured that this amount of mA</w:t>
      </w:r>
      <w:r w:rsidRPr="00147103">
        <w:rPr>
          <w:lang w:val="en-US"/>
        </w:rPr>
        <w:t xml:space="preserve"> gives </w:t>
      </w:r>
      <w:r>
        <w:rPr>
          <w:lang w:val="en-US"/>
        </w:rPr>
        <w:t>“</w:t>
      </w:r>
      <w:r w:rsidRPr="00147103">
        <w:rPr>
          <w:lang w:val="en-US"/>
        </w:rPr>
        <w:t>0</w:t>
      </w:r>
      <w:r>
        <w:rPr>
          <w:lang w:val="en-US"/>
        </w:rPr>
        <w:t>”</w:t>
      </w:r>
      <w:r w:rsidRPr="00147103">
        <w:rPr>
          <w:lang w:val="en-US"/>
        </w:rPr>
        <w:t xml:space="preserve"> (gallons/liters/...)</w:t>
      </w:r>
    </w:p>
    <w:p w:rsidR="00EE1F32" w:rsidRPr="00147103" w:rsidRDefault="00EE1F32" w:rsidP="00EE1F32">
      <w:pPr>
        <w:pStyle w:val="Text"/>
        <w:rPr>
          <w:lang w:val="en-US"/>
        </w:rPr>
      </w:pPr>
    </w:p>
    <w:p w:rsidR="00EE1F32" w:rsidRDefault="00EE1F32" w:rsidP="00EE1F32">
      <w:pPr>
        <w:pStyle w:val="Text"/>
        <w:numPr>
          <w:ilvl w:val="0"/>
          <w:numId w:val="27"/>
        </w:numPr>
        <w:rPr>
          <w:lang w:val="en-US"/>
        </w:rPr>
      </w:pPr>
      <w:r w:rsidRPr="00147103">
        <w:rPr>
          <w:lang w:val="en-US"/>
        </w:rPr>
        <w:t xml:space="preserve">Fill the tank until you see the </w:t>
      </w:r>
      <w:r>
        <w:rPr>
          <w:lang w:val="en-US"/>
        </w:rPr>
        <w:t>mA</w:t>
      </w:r>
      <w:r w:rsidRPr="00147103">
        <w:rPr>
          <w:lang w:val="en-US"/>
        </w:rPr>
        <w:t xml:space="preserve"> changing.</w:t>
      </w:r>
      <w:r>
        <w:rPr>
          <w:lang w:val="en-US"/>
        </w:rPr>
        <w:t xml:space="preserve"> </w:t>
      </w:r>
      <w:r>
        <w:rPr>
          <w:lang w:val="en-US"/>
        </w:rPr>
        <w:br/>
      </w:r>
      <w:r w:rsidRPr="00147103">
        <w:rPr>
          <w:lang w:val="en-US"/>
        </w:rPr>
        <w:t xml:space="preserve">Depending on the sensor, it can be that the </w:t>
      </w:r>
      <w:r>
        <w:rPr>
          <w:lang w:val="en-US"/>
        </w:rPr>
        <w:t>first amount is not measured</w:t>
      </w:r>
    </w:p>
    <w:p w:rsidR="00EE1F32" w:rsidRDefault="00EE1F32" w:rsidP="00EE1F32">
      <w:pPr>
        <w:pStyle w:val="Text"/>
        <w:numPr>
          <w:ilvl w:val="0"/>
          <w:numId w:val="27"/>
        </w:numPr>
        <w:rPr>
          <w:lang w:val="en-US"/>
        </w:rPr>
      </w:pPr>
      <w:r>
        <w:rPr>
          <w:lang w:val="en-US"/>
        </w:rPr>
        <w:t>Write</w:t>
      </w:r>
      <w:r w:rsidRPr="00147103">
        <w:rPr>
          <w:lang w:val="en-US"/>
        </w:rPr>
        <w:t xml:space="preserve"> down this </w:t>
      </w:r>
      <w:r>
        <w:rPr>
          <w:lang w:val="en-US"/>
        </w:rPr>
        <w:t>mA</w:t>
      </w:r>
      <w:r w:rsidRPr="00147103">
        <w:rPr>
          <w:lang w:val="en-US"/>
        </w:rPr>
        <w:t xml:space="preserve"> and amount of liters/gallons (depending on the unity) on the next row</w:t>
      </w:r>
    </w:p>
    <w:p w:rsidR="00EE1F32" w:rsidRDefault="00EE1F32" w:rsidP="00EE1F32">
      <w:pPr>
        <w:pStyle w:val="Text"/>
        <w:numPr>
          <w:ilvl w:val="0"/>
          <w:numId w:val="27"/>
        </w:numPr>
        <w:rPr>
          <w:lang w:val="en-US"/>
        </w:rPr>
      </w:pPr>
      <w:r w:rsidRPr="00147103">
        <w:rPr>
          <w:lang w:val="en-US"/>
        </w:rPr>
        <w:t>Repeat the filling/noting down the values steps as much times as you like.</w:t>
      </w:r>
      <w:r>
        <w:rPr>
          <w:lang w:val="en-US"/>
        </w:rPr>
        <w:t xml:space="preserve"> </w:t>
      </w:r>
      <w:r w:rsidRPr="00147103">
        <w:rPr>
          <w:lang w:val="en-US"/>
        </w:rPr>
        <w:t xml:space="preserve">If the tank is completely linear, four times could be a good choice. If not, it's better to make more measurements concerning </w:t>
      </w:r>
      <w:r>
        <w:rPr>
          <w:lang w:val="en-US"/>
        </w:rPr>
        <w:t>the odd-shaped part of the tank</w:t>
      </w:r>
    </w:p>
    <w:p w:rsidR="00EE1F32" w:rsidRDefault="00EE1F32" w:rsidP="00EE1F32">
      <w:pPr>
        <w:pStyle w:val="Text"/>
        <w:numPr>
          <w:ilvl w:val="0"/>
          <w:numId w:val="27"/>
        </w:numPr>
        <w:rPr>
          <w:lang w:val="en-US"/>
        </w:rPr>
      </w:pPr>
      <w:r w:rsidRPr="00147103">
        <w:rPr>
          <w:lang w:val="en-US"/>
        </w:rPr>
        <w:t>Finally, be sure to take a measurement with a full tank.</w:t>
      </w:r>
      <w:r>
        <w:rPr>
          <w:lang w:val="en-US"/>
        </w:rPr>
        <w:t xml:space="preserve"> </w:t>
      </w:r>
      <w:r w:rsidRPr="00147103">
        <w:rPr>
          <w:lang w:val="en-US"/>
        </w:rPr>
        <w:t>You now see the blue l</w:t>
      </w:r>
      <w:r>
        <w:rPr>
          <w:lang w:val="en-US"/>
        </w:rPr>
        <w:t xml:space="preserve">ine containing your calibration (see </w:t>
      </w:r>
      <w:r>
        <w:rPr>
          <w:lang w:val="en-US"/>
        </w:rPr>
        <w:fldChar w:fldCharType="begin"/>
      </w:r>
      <w:r>
        <w:rPr>
          <w:lang w:val="en-US"/>
        </w:rPr>
        <w:instrText xml:space="preserve"> REF _Ref331065895 \h </w:instrText>
      </w:r>
      <w:r>
        <w:rPr>
          <w:lang w:val="en-US"/>
        </w:rPr>
      </w:r>
      <w:r>
        <w:rPr>
          <w:lang w:val="en-US"/>
        </w:rPr>
        <w:fldChar w:fldCharType="separate"/>
      </w:r>
      <w:r w:rsidR="00B2370E">
        <w:t xml:space="preserve">Figure </w:t>
      </w:r>
      <w:r w:rsidR="00B2370E">
        <w:rPr>
          <w:noProof/>
        </w:rPr>
        <w:t>5</w:t>
      </w:r>
      <w:r w:rsidR="00B2370E">
        <w:noBreakHyphen/>
      </w:r>
      <w:r w:rsidR="00B2370E">
        <w:rPr>
          <w:noProof/>
        </w:rPr>
        <w:t>62</w:t>
      </w:r>
      <w:r>
        <w:rPr>
          <w:lang w:val="en-US"/>
        </w:rPr>
        <w:fldChar w:fldCharType="end"/>
      </w:r>
      <w:r>
        <w:rPr>
          <w:lang w:val="en-US"/>
        </w:rPr>
        <w:t>)</w:t>
      </w:r>
    </w:p>
    <w:p w:rsidR="00EE1F32" w:rsidRDefault="00EE1F32" w:rsidP="00EE1F32">
      <w:pPr>
        <w:pStyle w:val="Text"/>
        <w:numPr>
          <w:ilvl w:val="0"/>
          <w:numId w:val="27"/>
        </w:numPr>
        <w:rPr>
          <w:lang w:val="en-US"/>
        </w:rPr>
      </w:pPr>
      <w:r w:rsidRPr="00147103">
        <w:rPr>
          <w:lang w:val="en-US"/>
        </w:rPr>
        <w:t>Repeat step 3 t/m 9 for every ta</w:t>
      </w:r>
      <w:r>
        <w:rPr>
          <w:lang w:val="en-US"/>
        </w:rPr>
        <w:t>nk sensor available on the ship</w:t>
      </w:r>
    </w:p>
    <w:p w:rsidR="00EE1F32" w:rsidRDefault="00EE1F32" w:rsidP="00EE1F32">
      <w:pPr>
        <w:pStyle w:val="Text"/>
        <w:numPr>
          <w:ilvl w:val="0"/>
          <w:numId w:val="27"/>
        </w:numPr>
        <w:rPr>
          <w:lang w:val="en-US"/>
        </w:rPr>
      </w:pPr>
      <w:r w:rsidRPr="00147103">
        <w:rPr>
          <w:lang w:val="en-US"/>
        </w:rPr>
        <w:t xml:space="preserve">Shut down </w:t>
      </w:r>
      <w:r>
        <w:rPr>
          <w:lang w:val="en-US"/>
        </w:rPr>
        <w:t xml:space="preserve">NavVision </w:t>
      </w:r>
      <w:r w:rsidRPr="007A1630">
        <w:rPr>
          <w:rFonts w:cs="Arial"/>
          <w:vertAlign w:val="superscript"/>
          <w:lang w:val="en-US"/>
        </w:rPr>
        <w:t>®</w:t>
      </w:r>
    </w:p>
    <w:p w:rsidR="00EE1F32" w:rsidRDefault="00EE1F32" w:rsidP="00EE1F32">
      <w:pPr>
        <w:pStyle w:val="Text"/>
        <w:numPr>
          <w:ilvl w:val="0"/>
          <w:numId w:val="27"/>
        </w:numPr>
        <w:rPr>
          <w:lang w:val="en-US"/>
        </w:rPr>
      </w:pPr>
      <w:r w:rsidRPr="00147103">
        <w:rPr>
          <w:lang w:val="en-US"/>
        </w:rPr>
        <w:t>Copy the file "cal.ini" from the "</w:t>
      </w:r>
      <w:proofErr w:type="spellStart"/>
      <w:r w:rsidRPr="00147103">
        <w:rPr>
          <w:lang w:val="en-US"/>
        </w:rPr>
        <w:t>config</w:t>
      </w:r>
      <w:proofErr w:type="spellEnd"/>
      <w:r w:rsidRPr="00147103">
        <w:rPr>
          <w:lang w:val="en-US"/>
        </w:rPr>
        <w:t>" folder of the confi</w:t>
      </w:r>
      <w:r>
        <w:rPr>
          <w:lang w:val="en-US"/>
        </w:rPr>
        <w:t xml:space="preserve">gured NavVision to an USB stick. </w:t>
      </w:r>
      <w:r w:rsidRPr="00147103">
        <w:rPr>
          <w:lang w:val="en-US"/>
        </w:rPr>
        <w:t>This file con</w:t>
      </w:r>
      <w:r>
        <w:rPr>
          <w:lang w:val="en-US"/>
        </w:rPr>
        <w:t>tains all the calibrations made</w:t>
      </w:r>
    </w:p>
    <w:p w:rsidR="00EE1F32" w:rsidRPr="00147103" w:rsidRDefault="00EE1F32" w:rsidP="00EE1F32">
      <w:pPr>
        <w:pStyle w:val="Text"/>
        <w:numPr>
          <w:ilvl w:val="0"/>
          <w:numId w:val="27"/>
        </w:numPr>
        <w:rPr>
          <w:lang w:val="en-US"/>
        </w:rPr>
      </w:pPr>
      <w:r w:rsidRPr="00147103">
        <w:rPr>
          <w:lang w:val="en-US"/>
        </w:rPr>
        <w:t>Copy this file ("cal.ini") FROM the USB stick TO every server system on the ship.</w:t>
      </w:r>
      <w:r>
        <w:rPr>
          <w:lang w:val="en-US"/>
        </w:rPr>
        <w:t xml:space="preserve"> </w:t>
      </w:r>
      <w:r>
        <w:rPr>
          <w:lang w:val="en-US"/>
        </w:rPr>
        <w:br/>
        <w:t>Choose to</w:t>
      </w:r>
      <w:r w:rsidRPr="00147103">
        <w:rPr>
          <w:lang w:val="en-US"/>
        </w:rPr>
        <w:t xml:space="preserve"> overwrite the old calibration of the servers.</w:t>
      </w:r>
    </w:p>
    <w:p w:rsidR="00EE1F32" w:rsidRPr="00147103" w:rsidRDefault="00EE1F32" w:rsidP="00EE1F32">
      <w:pPr>
        <w:pStyle w:val="Text"/>
        <w:rPr>
          <w:lang w:val="en-US"/>
        </w:rPr>
      </w:pPr>
    </w:p>
    <w:p w:rsidR="00BD35AC" w:rsidRDefault="00BD35AC" w:rsidP="00EE1F32">
      <w:pPr>
        <w:pStyle w:val="Text"/>
        <w:rPr>
          <w:lang w:val="en-US"/>
        </w:rPr>
      </w:pPr>
    </w:p>
    <w:p w:rsidR="00BD35AC" w:rsidRDefault="00BD35AC" w:rsidP="00EE1F32">
      <w:pPr>
        <w:pStyle w:val="Text"/>
        <w:rPr>
          <w:lang w:val="en-US"/>
        </w:rPr>
      </w:pPr>
    </w:p>
    <w:p w:rsidR="00BD35AC" w:rsidRDefault="00BD35AC" w:rsidP="00EE1F32">
      <w:pPr>
        <w:pStyle w:val="Text"/>
        <w:rPr>
          <w:lang w:val="en-US"/>
        </w:rPr>
      </w:pPr>
    </w:p>
    <w:p w:rsidR="00BD35AC" w:rsidRDefault="00BD35AC" w:rsidP="00EE1F32">
      <w:pPr>
        <w:pStyle w:val="Text"/>
        <w:rPr>
          <w:lang w:val="en-US"/>
        </w:rPr>
      </w:pPr>
    </w:p>
    <w:p w:rsidR="00BD35AC" w:rsidRDefault="00BD35AC" w:rsidP="00EE1F32">
      <w:pPr>
        <w:pStyle w:val="Text"/>
        <w:rPr>
          <w:lang w:val="en-US"/>
        </w:rPr>
      </w:pPr>
    </w:p>
    <w:p w:rsidR="00BD35AC" w:rsidRDefault="00BD35AC" w:rsidP="00EE1F32">
      <w:pPr>
        <w:pStyle w:val="Text"/>
        <w:rPr>
          <w:lang w:val="en-US"/>
        </w:rPr>
      </w:pPr>
    </w:p>
    <w:p w:rsidR="00BD35AC" w:rsidRDefault="00BD35AC" w:rsidP="00EE1F32">
      <w:pPr>
        <w:pStyle w:val="Text"/>
        <w:rPr>
          <w:lang w:val="en-US"/>
        </w:rPr>
      </w:pPr>
    </w:p>
    <w:p w:rsidR="00BD35AC" w:rsidRDefault="00BD35AC" w:rsidP="00EE1F32">
      <w:pPr>
        <w:pStyle w:val="Text"/>
        <w:rPr>
          <w:lang w:val="en-US"/>
        </w:rPr>
      </w:pPr>
    </w:p>
    <w:p w:rsidR="00EE1F32" w:rsidRDefault="00EE1F32" w:rsidP="00EE1F32">
      <w:pPr>
        <w:pStyle w:val="Text"/>
        <w:rPr>
          <w:lang w:val="en-US"/>
        </w:rPr>
      </w:pPr>
      <w:r>
        <w:rPr>
          <w:lang w:val="en-US"/>
        </w:rPr>
        <w:t>From this particular moment each</w:t>
      </w:r>
      <w:r w:rsidRPr="00147103">
        <w:rPr>
          <w:lang w:val="en-US"/>
        </w:rPr>
        <w:t xml:space="preserve"> system is calibrated.</w:t>
      </w:r>
    </w:p>
    <w:p w:rsidR="00BD35AC" w:rsidRDefault="00BD35AC" w:rsidP="00EE1F32">
      <w:pPr>
        <w:pStyle w:val="Text"/>
        <w:rPr>
          <w:lang w:val="en-US"/>
        </w:rPr>
      </w:pPr>
    </w:p>
    <w:p w:rsidR="00EE1F32" w:rsidRDefault="00EE1F32" w:rsidP="00EE1F32">
      <w:pPr>
        <w:pStyle w:val="Geenafstand1"/>
        <w:rPr>
          <w:lang w:val="en-US"/>
        </w:rPr>
      </w:pPr>
      <w:r>
        <w:rPr>
          <w:noProof/>
          <w:lang w:eastAsia="nl-NL"/>
        </w:rPr>
        <w:drawing>
          <wp:inline distT="0" distB="0" distL="0" distR="0" wp14:anchorId="1BADF71A" wp14:editId="7BED72CA">
            <wp:extent cx="5939790" cy="3427093"/>
            <wp:effectExtent l="0" t="0" r="3810" b="2540"/>
            <wp:docPr id="82" name="Afbeelding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4"/>
                    <a:stretch>
                      <a:fillRect/>
                    </a:stretch>
                  </pic:blipFill>
                  <pic:spPr>
                    <a:xfrm>
                      <a:off x="0" y="0"/>
                      <a:ext cx="5939790" cy="3427093"/>
                    </a:xfrm>
                    <a:prstGeom prst="rect">
                      <a:avLst/>
                    </a:prstGeom>
                  </pic:spPr>
                </pic:pic>
              </a:graphicData>
            </a:graphic>
          </wp:inline>
        </w:drawing>
      </w:r>
    </w:p>
    <w:p w:rsidR="00EE1F32" w:rsidRDefault="00EE1F32" w:rsidP="00EE1F32">
      <w:pPr>
        <w:pStyle w:val="Onderschrift"/>
      </w:pPr>
      <w:bookmarkStart w:id="791" w:name="_Ref331065895"/>
      <w:bookmarkStart w:id="792" w:name="_Ref331065862"/>
      <w:bookmarkStart w:id="793" w:name="_Toc402443273"/>
      <w:bookmarkStart w:id="794" w:name="_Toc404942674"/>
      <w:r>
        <w:t xml:space="preserve">Figure </w:t>
      </w:r>
      <w:r w:rsidR="00F414EE">
        <w:fldChar w:fldCharType="begin"/>
      </w:r>
      <w:r w:rsidR="00F414EE">
        <w:instrText xml:space="preserve"> STYLEREF 1 \s </w:instrText>
      </w:r>
      <w:r w:rsidR="00F414EE">
        <w:fldChar w:fldCharType="separate"/>
      </w:r>
      <w:r w:rsidR="00B2370E">
        <w:rPr>
          <w:noProof/>
        </w:rPr>
        <w:t>5</w:t>
      </w:r>
      <w:r w:rsidR="00F414EE">
        <w:fldChar w:fldCharType="end"/>
      </w:r>
      <w:r w:rsidR="00F414EE">
        <w:noBreakHyphen/>
      </w:r>
      <w:r w:rsidR="00F414EE">
        <w:fldChar w:fldCharType="begin"/>
      </w:r>
      <w:r w:rsidR="00F414EE">
        <w:instrText xml:space="preserve"> SEQ Figure \* ARABIC \s 1 </w:instrText>
      </w:r>
      <w:r w:rsidR="00F414EE">
        <w:fldChar w:fldCharType="separate"/>
      </w:r>
      <w:r w:rsidR="00B2370E">
        <w:rPr>
          <w:noProof/>
        </w:rPr>
        <w:t>62</w:t>
      </w:r>
      <w:r w:rsidR="00F414EE">
        <w:fldChar w:fldCharType="end"/>
      </w:r>
      <w:bookmarkEnd w:id="791"/>
      <w:r>
        <w:t>: Graph Calibrated</w:t>
      </w:r>
      <w:bookmarkEnd w:id="792"/>
      <w:bookmarkEnd w:id="793"/>
      <w:bookmarkEnd w:id="794"/>
    </w:p>
    <w:p w:rsidR="00A94C0F" w:rsidRDefault="00EE1F32" w:rsidP="00EE1F32">
      <w:pPr>
        <w:rPr>
          <w:lang w:val="en-US"/>
        </w:rPr>
      </w:pPr>
      <w:r>
        <w:rPr>
          <w:lang w:val="en-US"/>
        </w:rPr>
        <w:br w:type="page"/>
      </w:r>
    </w:p>
    <w:p w:rsidR="00E73343" w:rsidRDefault="00E73343" w:rsidP="00E73343">
      <w:pPr>
        <w:pStyle w:val="Heading2"/>
        <w:rPr>
          <w:lang w:val="en-US"/>
        </w:rPr>
      </w:pPr>
      <w:bookmarkStart w:id="795" w:name="_Toc275955976"/>
      <w:bookmarkStart w:id="796" w:name="_Toc402443118"/>
      <w:bookmarkStart w:id="797" w:name="_Toc404942499"/>
      <w:r w:rsidRPr="00310C70">
        <w:rPr>
          <w:lang w:val="en-US"/>
        </w:rPr>
        <w:lastRenderedPageBreak/>
        <w:t>Network</w:t>
      </w:r>
      <w:bookmarkEnd w:id="795"/>
      <w:bookmarkEnd w:id="796"/>
      <w:bookmarkEnd w:id="797"/>
      <w:r>
        <w:rPr>
          <w:lang w:val="en-US"/>
        </w:rPr>
        <w:fldChar w:fldCharType="begin"/>
      </w:r>
      <w:r>
        <w:rPr>
          <w:lang w:val="en-US"/>
        </w:rPr>
        <w:instrText xml:space="preserve"> XE "</w:instrText>
      </w:r>
      <w:r>
        <w:instrText>Network"</w:instrText>
      </w:r>
      <w:r>
        <w:rPr>
          <w:lang w:val="en-US"/>
        </w:rPr>
        <w:instrText xml:space="preserve"> </w:instrText>
      </w:r>
      <w:r>
        <w:rPr>
          <w:lang w:val="en-US"/>
        </w:rPr>
        <w:fldChar w:fldCharType="end"/>
      </w:r>
    </w:p>
    <w:p w:rsidR="00E73343" w:rsidRDefault="00E73343" w:rsidP="00E73343">
      <w:pPr>
        <w:pStyle w:val="Text"/>
        <w:rPr>
          <w:lang w:val="en-US"/>
        </w:rPr>
      </w:pPr>
      <w:r>
        <w:rPr>
          <w:lang w:val="en-US"/>
        </w:rPr>
        <w:t>Under “Configuration &gt; Network</w:t>
      </w:r>
      <w:r>
        <w:rPr>
          <w:lang w:val="en-US"/>
        </w:rPr>
        <w:fldChar w:fldCharType="begin"/>
      </w:r>
      <w:r>
        <w:rPr>
          <w:lang w:val="en-US"/>
        </w:rPr>
        <w:instrText xml:space="preserve"> XE "</w:instrText>
      </w:r>
      <w:r>
        <w:instrText>Network"</w:instrText>
      </w:r>
      <w:r>
        <w:rPr>
          <w:lang w:val="en-US"/>
        </w:rPr>
        <w:instrText xml:space="preserve"> </w:instrText>
      </w:r>
      <w:r>
        <w:rPr>
          <w:lang w:val="en-US"/>
        </w:rPr>
        <w:fldChar w:fldCharType="end"/>
      </w:r>
      <w:r>
        <w:rPr>
          <w:lang w:val="en-US"/>
        </w:rPr>
        <w:t xml:space="preserve">” the present network connections are shown (on right-hand side of window). </w:t>
      </w:r>
    </w:p>
    <w:p w:rsidR="00E73343" w:rsidRPr="008D161F" w:rsidRDefault="00E73343" w:rsidP="00E73343">
      <w:pPr>
        <w:pStyle w:val="Text"/>
        <w:rPr>
          <w:lang w:val="en-US"/>
        </w:rPr>
      </w:pPr>
      <w:r>
        <w:rPr>
          <w:lang w:val="en-US"/>
        </w:rPr>
        <w:t>Select the IP</w:t>
      </w:r>
      <w:r>
        <w:rPr>
          <w:lang w:val="en-US"/>
        </w:rPr>
        <w:fldChar w:fldCharType="begin"/>
      </w:r>
      <w:r>
        <w:rPr>
          <w:lang w:val="en-US"/>
        </w:rPr>
        <w:instrText xml:space="preserve"> XE "</w:instrText>
      </w:r>
      <w:r>
        <w:instrText>IP"</w:instrText>
      </w:r>
      <w:r>
        <w:rPr>
          <w:lang w:val="en-US"/>
        </w:rPr>
        <w:instrText xml:space="preserve"> </w:instrText>
      </w:r>
      <w:r>
        <w:rPr>
          <w:lang w:val="en-US"/>
        </w:rPr>
        <w:fldChar w:fldCharType="end"/>
      </w:r>
      <w:r>
        <w:rPr>
          <w:lang w:val="en-US"/>
        </w:rPr>
        <w:t>-addresses of the network ports to use with the network server / client module (c</w:t>
      </w:r>
      <w:r w:rsidRPr="00DB281E">
        <w:rPr>
          <w:lang w:val="en-US"/>
        </w:rPr>
        <w:t xml:space="preserve">lick </w:t>
      </w:r>
      <w:r>
        <w:rPr>
          <w:lang w:val="en-US"/>
        </w:rPr>
        <w:t xml:space="preserve">and hold the Ctrl-key </w:t>
      </w:r>
      <w:r w:rsidRPr="00DB281E">
        <w:rPr>
          <w:lang w:val="en-US"/>
        </w:rPr>
        <w:t>to select</w:t>
      </w:r>
      <w:r>
        <w:rPr>
          <w:lang w:val="en-US"/>
        </w:rPr>
        <w:t xml:space="preserve"> </w:t>
      </w:r>
      <w:r w:rsidRPr="00DB281E">
        <w:rPr>
          <w:lang w:val="en-US"/>
        </w:rPr>
        <w:t>multiple network ports)</w:t>
      </w:r>
      <w:r>
        <w:rPr>
          <w:lang w:val="en-US"/>
        </w:rPr>
        <w:t>.</w:t>
      </w:r>
    </w:p>
    <w:p w:rsidR="00E73343" w:rsidRPr="00CA0364" w:rsidRDefault="00E73343" w:rsidP="00E73343">
      <w:pPr>
        <w:rPr>
          <w:noProof/>
          <w:lang w:val="en-US"/>
        </w:rPr>
      </w:pPr>
      <w:r>
        <w:rPr>
          <w:lang w:val="en-US"/>
        </w:rPr>
        <w:t>To confirm the settings, click “Accept and restart communications”.</w:t>
      </w:r>
    </w:p>
    <w:p w:rsidR="00E73343" w:rsidRPr="00CA0364" w:rsidRDefault="00E73343" w:rsidP="00E73343">
      <w:pPr>
        <w:rPr>
          <w:noProof/>
          <w:lang w:val="en-US"/>
        </w:rPr>
      </w:pPr>
    </w:p>
    <w:p w:rsidR="00E73343" w:rsidRDefault="00E73343" w:rsidP="00E73343">
      <w:pPr>
        <w:keepNext/>
      </w:pPr>
      <w:r>
        <w:rPr>
          <w:noProof/>
          <w:lang w:val="nl-NL" w:eastAsia="nl-NL"/>
        </w:rPr>
        <w:drawing>
          <wp:inline distT="0" distB="0" distL="0" distR="0" wp14:anchorId="5F59A11F" wp14:editId="0C871847">
            <wp:extent cx="5760720" cy="282892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760720" cy="2828925"/>
                    </a:xfrm>
                    <a:prstGeom prst="rect">
                      <a:avLst/>
                    </a:prstGeom>
                  </pic:spPr>
                </pic:pic>
              </a:graphicData>
            </a:graphic>
          </wp:inline>
        </w:drawing>
      </w:r>
    </w:p>
    <w:p w:rsidR="00E73343" w:rsidRPr="00D92197" w:rsidRDefault="00E73343" w:rsidP="00E73343">
      <w:pPr>
        <w:pStyle w:val="Onderschrift"/>
      </w:pPr>
      <w:bookmarkStart w:id="798" w:name="_Toc402443274"/>
      <w:bookmarkStart w:id="799" w:name="_Toc404942675"/>
      <w:r w:rsidRPr="00D92197">
        <w:t xml:space="preserve">Figure </w:t>
      </w:r>
      <w:r w:rsidR="00F414EE">
        <w:fldChar w:fldCharType="begin"/>
      </w:r>
      <w:r w:rsidR="00F414EE">
        <w:instrText xml:space="preserve"> STYLEREF 1 \s </w:instrText>
      </w:r>
      <w:r w:rsidR="00F414EE">
        <w:fldChar w:fldCharType="separate"/>
      </w:r>
      <w:r w:rsidR="00B2370E">
        <w:rPr>
          <w:noProof/>
        </w:rPr>
        <w:t>5</w:t>
      </w:r>
      <w:r w:rsidR="00F414EE">
        <w:fldChar w:fldCharType="end"/>
      </w:r>
      <w:r w:rsidR="00F414EE">
        <w:noBreakHyphen/>
      </w:r>
      <w:r w:rsidR="00F414EE">
        <w:fldChar w:fldCharType="begin"/>
      </w:r>
      <w:r w:rsidR="00F414EE">
        <w:instrText xml:space="preserve"> SEQ Figure \* ARABIC \s 1 </w:instrText>
      </w:r>
      <w:r w:rsidR="00F414EE">
        <w:fldChar w:fldCharType="separate"/>
      </w:r>
      <w:r w:rsidR="00B2370E">
        <w:rPr>
          <w:noProof/>
        </w:rPr>
        <w:t>63</w:t>
      </w:r>
      <w:r w:rsidR="00F414EE">
        <w:fldChar w:fldCharType="end"/>
      </w:r>
      <w:r w:rsidRPr="00D92197">
        <w:t>: Network</w:t>
      </w:r>
      <w:bookmarkEnd w:id="798"/>
      <w:bookmarkEnd w:id="799"/>
      <w:r>
        <w:fldChar w:fldCharType="begin"/>
      </w:r>
      <w:r>
        <w:instrText xml:space="preserve"> XE "Network" </w:instrText>
      </w:r>
      <w:r>
        <w:fldChar w:fldCharType="end"/>
      </w:r>
    </w:p>
    <w:p w:rsidR="00E73343" w:rsidRDefault="00E73343" w:rsidP="00E73343">
      <w:pPr>
        <w:pStyle w:val="Text"/>
        <w:rPr>
          <w:i/>
          <w:lang w:val="en-US" w:eastAsia="nl-NL"/>
        </w:rPr>
      </w:pPr>
      <w:r>
        <w:rPr>
          <w:i/>
          <w:noProof/>
          <w:lang w:val="nl-NL" w:eastAsia="nl-NL"/>
        </w:rPr>
        <w:drawing>
          <wp:anchor distT="0" distB="0" distL="114300" distR="114300" simplePos="0" relativeHeight="251682816" behindDoc="0" locked="0" layoutInCell="1" allowOverlap="1" wp14:anchorId="35BB127E" wp14:editId="64C1362D">
            <wp:simplePos x="0" y="0"/>
            <wp:positionH relativeFrom="column">
              <wp:posOffset>66675</wp:posOffset>
            </wp:positionH>
            <wp:positionV relativeFrom="paragraph">
              <wp:posOffset>18415</wp:posOffset>
            </wp:positionV>
            <wp:extent cx="449580" cy="449580"/>
            <wp:effectExtent l="19050" t="0" r="7620" b="0"/>
            <wp:wrapSquare wrapText="bothSides"/>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Warning.png"/>
                    <pic:cNvPicPr/>
                  </pic:nvPicPr>
                  <pic:blipFill>
                    <a:blip r:embed="rId12" cstate="print"/>
                    <a:stretch>
                      <a:fillRect/>
                    </a:stretch>
                  </pic:blipFill>
                  <pic:spPr>
                    <a:xfrm>
                      <a:off x="0" y="0"/>
                      <a:ext cx="449580" cy="449580"/>
                    </a:xfrm>
                    <a:prstGeom prst="rect">
                      <a:avLst/>
                    </a:prstGeom>
                  </pic:spPr>
                </pic:pic>
              </a:graphicData>
            </a:graphic>
          </wp:anchor>
        </w:drawing>
      </w:r>
      <w:r w:rsidRPr="00135697">
        <w:rPr>
          <w:i/>
          <w:lang w:val="en-US"/>
        </w:rPr>
        <w:t>If there is</w:t>
      </w:r>
      <w:r>
        <w:rPr>
          <w:i/>
          <w:lang w:val="en-US"/>
        </w:rPr>
        <w:t xml:space="preserve"> no connection between server-clients or server-server, this is the most appropriate way to</w:t>
      </w:r>
      <w:r w:rsidRPr="00135697">
        <w:rPr>
          <w:i/>
          <w:lang w:val="en-US"/>
        </w:rPr>
        <w:t xml:space="preserve"> check. If the network ports aren’t selected here, there is no connection possible. </w:t>
      </w:r>
      <w:r>
        <w:rPr>
          <w:i/>
          <w:lang w:val="en-US"/>
        </w:rPr>
        <w:t>Make</w:t>
      </w:r>
      <w:r w:rsidRPr="00135697">
        <w:rPr>
          <w:i/>
          <w:lang w:val="en-US"/>
        </w:rPr>
        <w:t xml:space="preserve"> sure that all the network p</w:t>
      </w:r>
      <w:r>
        <w:rPr>
          <w:i/>
          <w:lang w:val="en-US"/>
        </w:rPr>
        <w:t>orts are selected and then acknowledge via button</w:t>
      </w:r>
      <w:r w:rsidRPr="00135697">
        <w:rPr>
          <w:i/>
          <w:lang w:val="en-US"/>
        </w:rPr>
        <w:t xml:space="preserve"> </w:t>
      </w:r>
      <w:r w:rsidRPr="00135697">
        <w:rPr>
          <w:i/>
          <w:lang w:val="en-US" w:eastAsia="nl-NL"/>
        </w:rPr>
        <w:t>“A</w:t>
      </w:r>
      <w:r>
        <w:rPr>
          <w:i/>
          <w:lang w:val="en-US" w:eastAsia="nl-NL"/>
        </w:rPr>
        <w:t xml:space="preserve">ccept and restart </w:t>
      </w:r>
      <w:r w:rsidRPr="00135697">
        <w:rPr>
          <w:i/>
          <w:lang w:val="en-US" w:eastAsia="nl-NL"/>
        </w:rPr>
        <w:t>communications”.</w:t>
      </w:r>
    </w:p>
    <w:p w:rsidR="00E73343" w:rsidRPr="00487633" w:rsidRDefault="00E73343" w:rsidP="00E73343">
      <w:pPr>
        <w:rPr>
          <w:lang w:val="en-US"/>
        </w:rPr>
      </w:pPr>
    </w:p>
    <w:p w:rsidR="00A94C0F" w:rsidRDefault="00A94C0F" w:rsidP="000F200F">
      <w:pPr>
        <w:rPr>
          <w:lang w:val="en-US"/>
        </w:rPr>
      </w:pPr>
    </w:p>
    <w:p w:rsidR="00A94C0F" w:rsidRDefault="00A94C0F" w:rsidP="000F200F">
      <w:pPr>
        <w:rPr>
          <w:lang w:val="en-US"/>
        </w:rPr>
      </w:pPr>
    </w:p>
    <w:p w:rsidR="00A94C0F" w:rsidRDefault="00A94C0F" w:rsidP="000F200F">
      <w:pPr>
        <w:rPr>
          <w:lang w:val="en-US"/>
        </w:rPr>
      </w:pPr>
    </w:p>
    <w:p w:rsidR="00A94C0F" w:rsidRDefault="00A94C0F" w:rsidP="000F200F">
      <w:pPr>
        <w:rPr>
          <w:lang w:val="en-US"/>
        </w:rPr>
      </w:pPr>
    </w:p>
    <w:p w:rsidR="00A94C0F" w:rsidRDefault="00A94C0F" w:rsidP="000F200F">
      <w:pPr>
        <w:rPr>
          <w:lang w:val="en-US"/>
        </w:rPr>
      </w:pPr>
    </w:p>
    <w:p w:rsidR="00A94C0F" w:rsidRDefault="00A94C0F" w:rsidP="000F200F">
      <w:pPr>
        <w:rPr>
          <w:lang w:val="en-US"/>
        </w:rPr>
      </w:pPr>
    </w:p>
    <w:p w:rsidR="00A94C0F" w:rsidRDefault="00A94C0F" w:rsidP="000F200F">
      <w:pPr>
        <w:rPr>
          <w:lang w:val="en-US"/>
        </w:rPr>
      </w:pPr>
    </w:p>
    <w:p w:rsidR="00A94C0F" w:rsidRDefault="00A94C0F" w:rsidP="000F200F">
      <w:pPr>
        <w:rPr>
          <w:lang w:val="en-US"/>
        </w:rPr>
      </w:pPr>
    </w:p>
    <w:p w:rsidR="00A94C0F" w:rsidRDefault="00A94C0F" w:rsidP="000F200F">
      <w:pPr>
        <w:rPr>
          <w:lang w:val="en-US"/>
        </w:rPr>
      </w:pPr>
    </w:p>
    <w:p w:rsidR="00A94C0F" w:rsidRDefault="00A94C0F" w:rsidP="000F200F">
      <w:pPr>
        <w:rPr>
          <w:lang w:val="en-US"/>
        </w:rPr>
      </w:pPr>
    </w:p>
    <w:p w:rsidR="00A94C0F" w:rsidRDefault="00A94C0F" w:rsidP="000F200F">
      <w:pPr>
        <w:rPr>
          <w:lang w:val="en-US"/>
        </w:rPr>
      </w:pPr>
    </w:p>
    <w:p w:rsidR="00A94C0F" w:rsidRDefault="00A94C0F" w:rsidP="000F200F">
      <w:pPr>
        <w:rPr>
          <w:lang w:val="en-US"/>
        </w:rPr>
      </w:pPr>
    </w:p>
    <w:p w:rsidR="00A94C0F" w:rsidRDefault="00A94C0F" w:rsidP="000F200F">
      <w:pPr>
        <w:rPr>
          <w:lang w:val="en-US"/>
        </w:rPr>
      </w:pPr>
    </w:p>
    <w:p w:rsidR="00A94C0F" w:rsidRDefault="00A94C0F" w:rsidP="000F200F">
      <w:pPr>
        <w:rPr>
          <w:lang w:val="en-US"/>
        </w:rPr>
      </w:pPr>
    </w:p>
    <w:p w:rsidR="00A94C0F" w:rsidRDefault="00A94C0F" w:rsidP="000F200F">
      <w:pPr>
        <w:rPr>
          <w:lang w:val="en-US"/>
        </w:rPr>
      </w:pPr>
    </w:p>
    <w:p w:rsidR="00A94C0F" w:rsidRDefault="00A94C0F" w:rsidP="000F200F">
      <w:pPr>
        <w:rPr>
          <w:lang w:val="en-US"/>
        </w:rPr>
      </w:pPr>
    </w:p>
    <w:p w:rsidR="00A94C0F" w:rsidRDefault="00A94C0F" w:rsidP="000F200F">
      <w:pPr>
        <w:rPr>
          <w:lang w:val="en-US"/>
        </w:rPr>
      </w:pPr>
    </w:p>
    <w:p w:rsidR="00A94C0F" w:rsidRDefault="00A94C0F" w:rsidP="000F200F">
      <w:pPr>
        <w:rPr>
          <w:lang w:val="en-US"/>
        </w:rPr>
      </w:pPr>
    </w:p>
    <w:p w:rsidR="00A94C0F" w:rsidRDefault="00A94C0F" w:rsidP="000F200F">
      <w:pPr>
        <w:rPr>
          <w:lang w:val="en-US"/>
        </w:rPr>
      </w:pPr>
    </w:p>
    <w:p w:rsidR="00A94C0F" w:rsidRDefault="00A94C0F" w:rsidP="000F200F">
      <w:pPr>
        <w:rPr>
          <w:lang w:val="en-US"/>
        </w:rPr>
      </w:pPr>
    </w:p>
    <w:p w:rsidR="00A94C0F" w:rsidRDefault="00A94C0F" w:rsidP="000F200F">
      <w:pPr>
        <w:rPr>
          <w:lang w:val="en-US"/>
        </w:rPr>
      </w:pPr>
    </w:p>
    <w:p w:rsidR="00A94C0F" w:rsidRDefault="00A94C0F" w:rsidP="000F200F">
      <w:pPr>
        <w:rPr>
          <w:lang w:val="en-US"/>
        </w:rPr>
      </w:pPr>
    </w:p>
    <w:p w:rsidR="00E73343" w:rsidRDefault="00E73343" w:rsidP="00E73343">
      <w:pPr>
        <w:pStyle w:val="Heading2"/>
        <w:rPr>
          <w:lang w:val="en-US" w:eastAsia="nl-NL"/>
        </w:rPr>
      </w:pPr>
      <w:bookmarkStart w:id="800" w:name="_Toc372632719"/>
      <w:bookmarkStart w:id="801" w:name="_Toc402443119"/>
      <w:bookmarkStart w:id="802" w:name="_Toc404942500"/>
      <w:r>
        <w:rPr>
          <w:lang w:val="en-US" w:eastAsia="nl-NL"/>
        </w:rPr>
        <w:t>System Layout</w:t>
      </w:r>
      <w:bookmarkEnd w:id="800"/>
      <w:bookmarkEnd w:id="801"/>
      <w:bookmarkEnd w:id="802"/>
    </w:p>
    <w:p w:rsidR="00E73343" w:rsidRDefault="00E73343" w:rsidP="00E73343">
      <w:pPr>
        <w:rPr>
          <w:lang w:val="en-US"/>
        </w:rPr>
      </w:pPr>
      <w:r>
        <w:rPr>
          <w:lang w:val="en-US"/>
        </w:rPr>
        <w:t xml:space="preserve">The system layout is a visible representation of the complete topology. Here you can find all the devices and interfaces with their respective connections (see </w:t>
      </w:r>
      <w:r>
        <w:rPr>
          <w:lang w:val="en-US"/>
        </w:rPr>
        <w:fldChar w:fldCharType="begin"/>
      </w:r>
      <w:r>
        <w:rPr>
          <w:lang w:val="en-US"/>
        </w:rPr>
        <w:instrText xml:space="preserve"> REF _Ref372883556 \h </w:instrText>
      </w:r>
      <w:r>
        <w:rPr>
          <w:lang w:val="en-US"/>
        </w:rPr>
      </w:r>
      <w:r>
        <w:rPr>
          <w:lang w:val="en-US"/>
        </w:rPr>
        <w:fldChar w:fldCharType="separate"/>
      </w:r>
      <w:r w:rsidR="00B2370E">
        <w:t xml:space="preserve">Figure </w:t>
      </w:r>
      <w:r w:rsidR="00B2370E">
        <w:rPr>
          <w:noProof/>
        </w:rPr>
        <w:t>5</w:t>
      </w:r>
      <w:r w:rsidR="00B2370E">
        <w:noBreakHyphen/>
      </w:r>
      <w:r w:rsidR="00B2370E">
        <w:rPr>
          <w:noProof/>
        </w:rPr>
        <w:t>64</w:t>
      </w:r>
      <w:r>
        <w:rPr>
          <w:lang w:val="en-US"/>
        </w:rPr>
        <w:fldChar w:fldCharType="end"/>
      </w:r>
      <w:r>
        <w:rPr>
          <w:lang w:val="en-US"/>
        </w:rPr>
        <w:t>).</w:t>
      </w:r>
    </w:p>
    <w:p w:rsidR="00E73343" w:rsidRDefault="00E73343" w:rsidP="00E73343">
      <w:pPr>
        <w:rPr>
          <w:lang w:val="en-US"/>
        </w:rPr>
      </w:pPr>
    </w:p>
    <w:p w:rsidR="00E73343" w:rsidRDefault="003D3A5D" w:rsidP="00E73343">
      <w:pPr>
        <w:rPr>
          <w:lang w:val="en-US"/>
        </w:rPr>
      </w:pPr>
      <w:r>
        <w:rPr>
          <w:noProof/>
          <w:lang w:val="nl-NL" w:eastAsia="nl-NL"/>
        </w:rPr>
        <w:drawing>
          <wp:inline distT="0" distB="0" distL="0" distR="0" wp14:anchorId="63484459" wp14:editId="6672E8AA">
            <wp:extent cx="4991100" cy="4960291"/>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4997266" cy="4966419"/>
                    </a:xfrm>
                    <a:prstGeom prst="rect">
                      <a:avLst/>
                    </a:prstGeom>
                  </pic:spPr>
                </pic:pic>
              </a:graphicData>
            </a:graphic>
          </wp:inline>
        </w:drawing>
      </w:r>
    </w:p>
    <w:p w:rsidR="00E73343" w:rsidRDefault="00E73343" w:rsidP="00E73343">
      <w:pPr>
        <w:pStyle w:val="Onderschrift"/>
      </w:pPr>
      <w:bookmarkStart w:id="803" w:name="_Ref372883556"/>
      <w:bookmarkStart w:id="804" w:name="_Toc402443275"/>
      <w:bookmarkStart w:id="805" w:name="_Toc404942676"/>
      <w:r>
        <w:t xml:space="preserve">Figure </w:t>
      </w:r>
      <w:r w:rsidR="00F414EE">
        <w:fldChar w:fldCharType="begin"/>
      </w:r>
      <w:r w:rsidR="00F414EE">
        <w:instrText xml:space="preserve"> STYLEREF 1 \s </w:instrText>
      </w:r>
      <w:r w:rsidR="00F414EE">
        <w:fldChar w:fldCharType="separate"/>
      </w:r>
      <w:r w:rsidR="00B2370E">
        <w:rPr>
          <w:noProof/>
        </w:rPr>
        <w:t>5</w:t>
      </w:r>
      <w:r w:rsidR="00F414EE">
        <w:fldChar w:fldCharType="end"/>
      </w:r>
      <w:r w:rsidR="00F414EE">
        <w:noBreakHyphen/>
      </w:r>
      <w:r w:rsidR="00F414EE">
        <w:fldChar w:fldCharType="begin"/>
      </w:r>
      <w:r w:rsidR="00F414EE">
        <w:instrText xml:space="preserve"> SEQ Figure \* ARABIC \s 1 </w:instrText>
      </w:r>
      <w:r w:rsidR="00F414EE">
        <w:fldChar w:fldCharType="separate"/>
      </w:r>
      <w:r w:rsidR="00B2370E">
        <w:rPr>
          <w:noProof/>
        </w:rPr>
        <w:t>64</w:t>
      </w:r>
      <w:r w:rsidR="00F414EE">
        <w:fldChar w:fldCharType="end"/>
      </w:r>
      <w:bookmarkEnd w:id="803"/>
      <w:r>
        <w:t>: System Layout</w:t>
      </w:r>
      <w:bookmarkEnd w:id="804"/>
      <w:bookmarkEnd w:id="805"/>
    </w:p>
    <w:p w:rsidR="00E73343" w:rsidRDefault="00E73343" w:rsidP="00E73343">
      <w:r>
        <w:t>If set-up alright here you will find a perfect circle with all the separate devices attached. Also the names of the devices and interfaces will be available. You can zoom in and out and print the page.</w:t>
      </w:r>
    </w:p>
    <w:p w:rsidR="00E73343" w:rsidRDefault="00E73343" w:rsidP="00E73343"/>
    <w:p w:rsidR="00E73343" w:rsidRDefault="00E73343" w:rsidP="00E73343">
      <w:r>
        <w:t xml:space="preserve">The lines are at first purple, which means that the connection haven’t been seen yet. Once the connection is established, the lines should turn green. It is, of course, important that all the lines are green for the system to work properly. If a connection gets lost, the line, and all the adjacent lines that are influenced, will turn red, meaning that the connection is lost. An alarm will also appear. </w:t>
      </w:r>
    </w:p>
    <w:p w:rsidR="00E73343" w:rsidRDefault="00E73343" w:rsidP="00E73343"/>
    <w:p w:rsidR="00E73343" w:rsidRDefault="00E73343" w:rsidP="00E73343">
      <w:r>
        <w:t>This is perfect for quick troubleshooting of the network.</w:t>
      </w:r>
    </w:p>
    <w:p w:rsidR="00A94C0F" w:rsidRPr="00E73343" w:rsidRDefault="00A94C0F" w:rsidP="000F200F"/>
    <w:p w:rsidR="00A94C0F" w:rsidRDefault="00A94C0F" w:rsidP="000F200F">
      <w:pPr>
        <w:rPr>
          <w:lang w:val="en-US"/>
        </w:rPr>
      </w:pPr>
    </w:p>
    <w:p w:rsidR="00A94C0F" w:rsidRDefault="00A94C0F" w:rsidP="000F200F">
      <w:pPr>
        <w:rPr>
          <w:lang w:val="en-US"/>
        </w:rPr>
      </w:pPr>
    </w:p>
    <w:p w:rsidR="00A94C0F" w:rsidRDefault="00A94C0F" w:rsidP="000F200F">
      <w:pPr>
        <w:rPr>
          <w:lang w:val="en-US"/>
        </w:rPr>
      </w:pPr>
    </w:p>
    <w:p w:rsidR="003D3A5D" w:rsidRPr="005051EE" w:rsidRDefault="003D3A5D" w:rsidP="003D3A5D">
      <w:pPr>
        <w:pStyle w:val="Heading2"/>
        <w:rPr>
          <w:lang w:val="en-US" w:eastAsia="nl-NL"/>
        </w:rPr>
      </w:pPr>
      <w:bookmarkStart w:id="806" w:name="_Toc402443120"/>
      <w:bookmarkStart w:id="807" w:name="_Toc404942501"/>
      <w:r>
        <w:rPr>
          <w:lang w:val="en-US" w:eastAsia="nl-NL"/>
        </w:rPr>
        <w:t>Soft PLC</w:t>
      </w:r>
      <w:bookmarkEnd w:id="806"/>
      <w:bookmarkEnd w:id="807"/>
      <w:r>
        <w:rPr>
          <w:lang w:val="en-US" w:eastAsia="nl-NL"/>
        </w:rPr>
        <w:fldChar w:fldCharType="begin"/>
      </w:r>
      <w:r>
        <w:rPr>
          <w:lang w:val="en-US" w:eastAsia="nl-NL"/>
        </w:rPr>
        <w:instrText xml:space="preserve"> XE "</w:instrText>
      </w:r>
      <w:r>
        <w:instrText>PLC"</w:instrText>
      </w:r>
      <w:r>
        <w:rPr>
          <w:lang w:val="en-US" w:eastAsia="nl-NL"/>
        </w:rPr>
        <w:instrText xml:space="preserve"> </w:instrText>
      </w:r>
      <w:r>
        <w:rPr>
          <w:lang w:val="en-US" w:eastAsia="nl-NL"/>
        </w:rPr>
        <w:fldChar w:fldCharType="end"/>
      </w:r>
    </w:p>
    <w:p w:rsidR="003D3A5D" w:rsidRDefault="003D3A5D" w:rsidP="003D3A5D">
      <w:pPr>
        <w:pStyle w:val="Heading3"/>
        <w:rPr>
          <w:lang w:val="en-US" w:eastAsia="nl-NL"/>
        </w:rPr>
      </w:pPr>
      <w:bookmarkStart w:id="808" w:name="_Toc402443121"/>
      <w:bookmarkStart w:id="809" w:name="_Toc404942502"/>
      <w:r>
        <w:rPr>
          <w:lang w:val="en-US" w:eastAsia="nl-NL"/>
        </w:rPr>
        <w:t>General</w:t>
      </w:r>
      <w:bookmarkEnd w:id="808"/>
      <w:bookmarkEnd w:id="809"/>
    </w:p>
    <w:p w:rsidR="003D3A5D" w:rsidRDefault="003D3A5D" w:rsidP="003D3A5D">
      <w:pPr>
        <w:rPr>
          <w:lang w:val="en-US"/>
        </w:rPr>
      </w:pPr>
      <w:r>
        <w:rPr>
          <w:lang w:val="en-US"/>
        </w:rPr>
        <w:t>A PLC</w:t>
      </w:r>
      <w:r>
        <w:rPr>
          <w:lang w:val="en-US"/>
        </w:rPr>
        <w:fldChar w:fldCharType="begin"/>
      </w:r>
      <w:r>
        <w:rPr>
          <w:lang w:val="en-US"/>
        </w:rPr>
        <w:instrText xml:space="preserve"> XE "</w:instrText>
      </w:r>
      <w:r w:rsidRPr="00CA46A0">
        <w:rPr>
          <w:lang w:val="en-US"/>
        </w:rPr>
        <w:instrText>PLC"</w:instrText>
      </w:r>
      <w:r>
        <w:rPr>
          <w:lang w:val="en-US"/>
        </w:rPr>
        <w:instrText xml:space="preserve"> </w:instrText>
      </w:r>
      <w:r>
        <w:rPr>
          <w:lang w:val="en-US"/>
        </w:rPr>
        <w:fldChar w:fldCharType="end"/>
      </w:r>
      <w:r>
        <w:rPr>
          <w:lang w:val="en-US"/>
        </w:rPr>
        <w:t xml:space="preserve"> (programmable logic controller) is an electronic device with a microprocessor that, on the basis of its various inputs, controls its outputs. A good example is the Wago</w:t>
      </w:r>
      <w:r>
        <w:rPr>
          <w:lang w:val="en-US"/>
        </w:rPr>
        <w:fldChar w:fldCharType="begin"/>
      </w:r>
      <w:r>
        <w:rPr>
          <w:lang w:val="en-US"/>
        </w:rPr>
        <w:instrText xml:space="preserve"> XE "</w:instrText>
      </w:r>
      <w:r w:rsidRPr="00CA46A0">
        <w:rPr>
          <w:lang w:val="en-US"/>
        </w:rPr>
        <w:instrText>Wago"</w:instrText>
      </w:r>
      <w:r>
        <w:rPr>
          <w:lang w:val="en-US"/>
        </w:rPr>
        <w:instrText xml:space="preserve"> </w:instrText>
      </w:r>
      <w:r>
        <w:rPr>
          <w:lang w:val="en-US"/>
        </w:rPr>
        <w:fldChar w:fldCharType="end"/>
      </w:r>
      <w:r>
        <w:rPr>
          <w:lang w:val="en-US"/>
        </w:rPr>
        <w:t xml:space="preserve"> PLC that we use often with our system. To make it easier to use and also to extend the range to use it with, we developed a soft PLC for NavVision. It is way beyond the scope of this manual to explain in depth the various ways to use this soft PLC, so we merely touch the handling features. For more information please refer to Free Technics and in the future to the Soft PLC Manual.</w:t>
      </w:r>
    </w:p>
    <w:p w:rsidR="003D3A5D" w:rsidRDefault="003D3A5D" w:rsidP="003D3A5D">
      <w:pPr>
        <w:pStyle w:val="Heading4"/>
        <w:rPr>
          <w:lang w:val="en-US" w:eastAsia="nl-NL"/>
        </w:rPr>
      </w:pPr>
      <w:bookmarkStart w:id="810" w:name="_Toc402443122"/>
      <w:bookmarkStart w:id="811" w:name="_Toc404942503"/>
      <w:r>
        <w:rPr>
          <w:lang w:val="en-US" w:eastAsia="nl-NL"/>
        </w:rPr>
        <w:t>Basics</w:t>
      </w:r>
      <w:bookmarkEnd w:id="810"/>
      <w:bookmarkEnd w:id="811"/>
    </w:p>
    <w:p w:rsidR="003D3A5D" w:rsidRDefault="003D3A5D" w:rsidP="003D3A5D">
      <w:pPr>
        <w:rPr>
          <w:lang w:val="en-US"/>
        </w:rPr>
      </w:pPr>
      <w:r>
        <w:rPr>
          <w:lang w:val="en-US"/>
        </w:rPr>
        <w:t>When you open Soft PLC</w:t>
      </w:r>
      <w:r>
        <w:rPr>
          <w:lang w:val="en-US"/>
        </w:rPr>
        <w:fldChar w:fldCharType="begin"/>
      </w:r>
      <w:r>
        <w:rPr>
          <w:lang w:val="en-US"/>
        </w:rPr>
        <w:instrText xml:space="preserve"> XE "</w:instrText>
      </w:r>
      <w:r w:rsidRPr="00CA46A0">
        <w:rPr>
          <w:lang w:val="en-US"/>
        </w:rPr>
        <w:instrText>PLC"</w:instrText>
      </w:r>
      <w:r>
        <w:rPr>
          <w:lang w:val="en-US"/>
        </w:rPr>
        <w:instrText xml:space="preserve"> </w:instrText>
      </w:r>
      <w:r>
        <w:rPr>
          <w:lang w:val="en-US"/>
        </w:rPr>
        <w:fldChar w:fldCharType="end"/>
      </w:r>
      <w:r>
        <w:rPr>
          <w:lang w:val="en-US"/>
        </w:rPr>
        <w:t xml:space="preserve"> for the first time you get an empty screen (see </w:t>
      </w:r>
      <w:r>
        <w:rPr>
          <w:lang w:val="en-US"/>
        </w:rPr>
        <w:fldChar w:fldCharType="begin"/>
      </w:r>
      <w:r>
        <w:rPr>
          <w:lang w:val="en-US"/>
        </w:rPr>
        <w:instrText xml:space="preserve"> REF _Ref334087170 \h </w:instrText>
      </w:r>
      <w:r>
        <w:rPr>
          <w:lang w:val="en-US"/>
        </w:rPr>
      </w:r>
      <w:r>
        <w:rPr>
          <w:lang w:val="en-US"/>
        </w:rPr>
        <w:fldChar w:fldCharType="separate"/>
      </w:r>
      <w:r w:rsidR="00B2370E">
        <w:t xml:space="preserve">Figure </w:t>
      </w:r>
      <w:r w:rsidR="00B2370E">
        <w:rPr>
          <w:noProof/>
        </w:rPr>
        <w:t>5</w:t>
      </w:r>
      <w:r w:rsidR="00B2370E">
        <w:noBreakHyphen/>
      </w:r>
      <w:r w:rsidR="00B2370E">
        <w:rPr>
          <w:noProof/>
        </w:rPr>
        <w:t>65</w:t>
      </w:r>
      <w:r>
        <w:rPr>
          <w:lang w:val="en-US"/>
        </w:rPr>
        <w:fldChar w:fldCharType="end"/>
      </w:r>
      <w:r>
        <w:rPr>
          <w:lang w:val="en-US"/>
        </w:rPr>
        <w:t>)</w:t>
      </w:r>
    </w:p>
    <w:p w:rsidR="003D3A5D" w:rsidRDefault="003D3A5D" w:rsidP="003D3A5D">
      <w:pPr>
        <w:rPr>
          <w:lang w:val="en-US"/>
        </w:rPr>
      </w:pPr>
    </w:p>
    <w:p w:rsidR="003D3A5D" w:rsidRDefault="003D3A5D" w:rsidP="003D3A5D">
      <w:pPr>
        <w:rPr>
          <w:lang w:val="en-US"/>
        </w:rPr>
      </w:pPr>
      <w:r>
        <w:rPr>
          <w:noProof/>
          <w:lang w:val="nl-NL" w:eastAsia="nl-NL"/>
        </w:rPr>
        <w:drawing>
          <wp:inline distT="0" distB="0" distL="0" distR="0" wp14:anchorId="6154B5E5" wp14:editId="09D300DD">
            <wp:extent cx="5939790" cy="1939936"/>
            <wp:effectExtent l="0" t="0" r="3810" b="3175"/>
            <wp:docPr id="29" name="Afbeelding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7"/>
                    <a:stretch>
                      <a:fillRect/>
                    </a:stretch>
                  </pic:blipFill>
                  <pic:spPr>
                    <a:xfrm>
                      <a:off x="0" y="0"/>
                      <a:ext cx="5939790" cy="1939936"/>
                    </a:xfrm>
                    <a:prstGeom prst="rect">
                      <a:avLst/>
                    </a:prstGeom>
                  </pic:spPr>
                </pic:pic>
              </a:graphicData>
            </a:graphic>
          </wp:inline>
        </w:drawing>
      </w:r>
    </w:p>
    <w:p w:rsidR="003D3A5D" w:rsidRDefault="003D3A5D" w:rsidP="003D3A5D">
      <w:pPr>
        <w:pStyle w:val="Onderschrift"/>
      </w:pPr>
      <w:bookmarkStart w:id="812" w:name="_Ref334087170"/>
      <w:bookmarkStart w:id="813" w:name="_Toc402443276"/>
      <w:bookmarkStart w:id="814" w:name="_Toc404942677"/>
      <w:r>
        <w:t xml:space="preserve">Figure </w:t>
      </w:r>
      <w:r w:rsidR="00F414EE">
        <w:fldChar w:fldCharType="begin"/>
      </w:r>
      <w:r w:rsidR="00F414EE">
        <w:instrText xml:space="preserve"> STYLEREF 1 \s </w:instrText>
      </w:r>
      <w:r w:rsidR="00F414EE">
        <w:fldChar w:fldCharType="separate"/>
      </w:r>
      <w:r w:rsidR="00B2370E">
        <w:rPr>
          <w:noProof/>
        </w:rPr>
        <w:t>5</w:t>
      </w:r>
      <w:r w:rsidR="00F414EE">
        <w:fldChar w:fldCharType="end"/>
      </w:r>
      <w:r w:rsidR="00F414EE">
        <w:noBreakHyphen/>
      </w:r>
      <w:r w:rsidR="00F414EE">
        <w:fldChar w:fldCharType="begin"/>
      </w:r>
      <w:r w:rsidR="00F414EE">
        <w:instrText xml:space="preserve"> SEQ Figure \* ARABIC \s 1 </w:instrText>
      </w:r>
      <w:r w:rsidR="00F414EE">
        <w:fldChar w:fldCharType="separate"/>
      </w:r>
      <w:r w:rsidR="00B2370E">
        <w:rPr>
          <w:noProof/>
        </w:rPr>
        <w:t>65</w:t>
      </w:r>
      <w:r w:rsidR="00F414EE">
        <w:fldChar w:fldCharType="end"/>
      </w:r>
      <w:bookmarkEnd w:id="812"/>
      <w:r>
        <w:t>: Soft PLC</w:t>
      </w:r>
      <w:bookmarkEnd w:id="813"/>
      <w:bookmarkEnd w:id="814"/>
      <w:r>
        <w:fldChar w:fldCharType="begin"/>
      </w:r>
      <w:r>
        <w:instrText xml:space="preserve"> XE "PLC" </w:instrText>
      </w:r>
      <w:r>
        <w:fldChar w:fldCharType="end"/>
      </w:r>
    </w:p>
    <w:p w:rsidR="003D3A5D" w:rsidRPr="00CA0364" w:rsidRDefault="003D3A5D" w:rsidP="003D3A5D">
      <w:pPr>
        <w:rPr>
          <w:lang w:val="en-US"/>
        </w:rPr>
      </w:pPr>
      <w:r w:rsidRPr="00CA0364">
        <w:rPr>
          <w:lang w:val="en-US"/>
        </w:rPr>
        <w:t>The following figures apply to the buttons on the screen:</w:t>
      </w:r>
    </w:p>
    <w:p w:rsidR="003D3A5D" w:rsidRPr="00CA0364" w:rsidRDefault="003D3A5D" w:rsidP="003D3A5D">
      <w:pPr>
        <w:rPr>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653"/>
        <w:gridCol w:w="5409"/>
      </w:tblGrid>
      <w:tr w:rsidR="003D3A5D" w:rsidRPr="00B1180C" w:rsidTr="003D3A5D">
        <w:tc>
          <w:tcPr>
            <w:tcW w:w="3848" w:type="dxa"/>
            <w:shd w:val="clear" w:color="auto" w:fill="0C0C0C"/>
          </w:tcPr>
          <w:p w:rsidR="003D3A5D" w:rsidRPr="00B1180C" w:rsidRDefault="003D3A5D" w:rsidP="003D3A5D">
            <w:pPr>
              <w:rPr>
                <w:b/>
                <w:lang w:val="en-US"/>
              </w:rPr>
            </w:pPr>
            <w:r>
              <w:rPr>
                <w:b/>
                <w:lang w:val="en-US"/>
              </w:rPr>
              <w:t>Soft PLC</w:t>
            </w:r>
            <w:r>
              <w:rPr>
                <w:b/>
                <w:lang w:val="en-US"/>
              </w:rPr>
              <w:fldChar w:fldCharType="begin"/>
            </w:r>
            <w:r>
              <w:rPr>
                <w:b/>
                <w:lang w:val="en-US"/>
              </w:rPr>
              <w:instrText xml:space="preserve"> XE "</w:instrText>
            </w:r>
            <w:r>
              <w:instrText>PLC"</w:instrText>
            </w:r>
            <w:r>
              <w:rPr>
                <w:b/>
                <w:lang w:val="en-US"/>
              </w:rPr>
              <w:instrText xml:space="preserve"> </w:instrText>
            </w:r>
            <w:r>
              <w:rPr>
                <w:b/>
                <w:lang w:val="en-US"/>
              </w:rPr>
              <w:fldChar w:fldCharType="end"/>
            </w:r>
            <w:r>
              <w:rPr>
                <w:b/>
                <w:lang w:val="en-US"/>
              </w:rPr>
              <w:t xml:space="preserve"> Switch</w:t>
            </w:r>
          </w:p>
        </w:tc>
        <w:tc>
          <w:tcPr>
            <w:tcW w:w="5722" w:type="dxa"/>
            <w:shd w:val="clear" w:color="auto" w:fill="0C0C0C"/>
          </w:tcPr>
          <w:p w:rsidR="003D3A5D" w:rsidRPr="00B1180C" w:rsidRDefault="003D3A5D" w:rsidP="003D3A5D">
            <w:pPr>
              <w:rPr>
                <w:b/>
                <w:lang w:val="en-US"/>
              </w:rPr>
            </w:pPr>
            <w:r w:rsidRPr="00B1180C">
              <w:rPr>
                <w:b/>
                <w:lang w:val="en-US"/>
              </w:rPr>
              <w:t>Function</w:t>
            </w:r>
          </w:p>
        </w:tc>
      </w:tr>
      <w:tr w:rsidR="003D3A5D" w:rsidRPr="00B1180C" w:rsidTr="003D3A5D">
        <w:tc>
          <w:tcPr>
            <w:tcW w:w="3848" w:type="dxa"/>
          </w:tcPr>
          <w:p w:rsidR="003D3A5D" w:rsidRPr="00B1180C" w:rsidRDefault="003D3A5D" w:rsidP="003D3A5D">
            <w:pPr>
              <w:rPr>
                <w:lang w:val="en-US"/>
              </w:rPr>
            </w:pPr>
            <w:r>
              <w:rPr>
                <w:lang w:val="en-US"/>
              </w:rPr>
              <w:t>+/-</w:t>
            </w:r>
          </w:p>
        </w:tc>
        <w:tc>
          <w:tcPr>
            <w:tcW w:w="5722" w:type="dxa"/>
          </w:tcPr>
          <w:p w:rsidR="003D3A5D" w:rsidRPr="00B1180C" w:rsidRDefault="003D3A5D" w:rsidP="003D3A5D">
            <w:pPr>
              <w:rPr>
                <w:lang w:val="en-US"/>
              </w:rPr>
            </w:pPr>
            <w:r>
              <w:rPr>
                <w:lang w:val="en-US"/>
              </w:rPr>
              <w:t>Zoom in or out</w:t>
            </w:r>
          </w:p>
        </w:tc>
      </w:tr>
      <w:tr w:rsidR="003D3A5D" w:rsidRPr="00B1180C" w:rsidTr="003D3A5D">
        <w:tc>
          <w:tcPr>
            <w:tcW w:w="3848" w:type="dxa"/>
          </w:tcPr>
          <w:p w:rsidR="003D3A5D" w:rsidRPr="00B1180C" w:rsidRDefault="003D3A5D" w:rsidP="003D3A5D">
            <w:pPr>
              <w:rPr>
                <w:lang w:val="en-US"/>
              </w:rPr>
            </w:pPr>
            <w:r>
              <w:rPr>
                <w:lang w:val="en-US"/>
              </w:rPr>
              <w:t>Full Screen</w:t>
            </w:r>
          </w:p>
        </w:tc>
        <w:tc>
          <w:tcPr>
            <w:tcW w:w="5722" w:type="dxa"/>
          </w:tcPr>
          <w:p w:rsidR="003D3A5D" w:rsidRPr="00B1180C" w:rsidRDefault="003D3A5D" w:rsidP="003D3A5D">
            <w:pPr>
              <w:rPr>
                <w:lang w:val="en-US"/>
              </w:rPr>
            </w:pPr>
            <w:proofErr w:type="spellStart"/>
            <w:r>
              <w:rPr>
                <w:lang w:val="en-US"/>
              </w:rPr>
              <w:t>Goto</w:t>
            </w:r>
            <w:proofErr w:type="spellEnd"/>
            <w:r>
              <w:rPr>
                <w:lang w:val="en-US"/>
              </w:rPr>
              <w:t xml:space="preserve"> </w:t>
            </w:r>
            <w:proofErr w:type="spellStart"/>
            <w:r>
              <w:rPr>
                <w:lang w:val="en-US"/>
              </w:rPr>
              <w:t>Fullscreen</w:t>
            </w:r>
            <w:proofErr w:type="spellEnd"/>
            <w:r>
              <w:rPr>
                <w:lang w:val="en-US"/>
              </w:rPr>
              <w:t xml:space="preserve"> mode</w:t>
            </w:r>
          </w:p>
        </w:tc>
      </w:tr>
      <w:tr w:rsidR="003D3A5D" w:rsidRPr="00B1180C" w:rsidTr="003D3A5D">
        <w:tc>
          <w:tcPr>
            <w:tcW w:w="3848" w:type="dxa"/>
          </w:tcPr>
          <w:p w:rsidR="003D3A5D" w:rsidRPr="00B1180C" w:rsidRDefault="003D3A5D" w:rsidP="003D3A5D">
            <w:pPr>
              <w:rPr>
                <w:lang w:val="en-US"/>
              </w:rPr>
            </w:pPr>
            <w:r>
              <w:rPr>
                <w:lang w:val="en-US"/>
              </w:rPr>
              <w:t>Print</w:t>
            </w:r>
          </w:p>
        </w:tc>
        <w:tc>
          <w:tcPr>
            <w:tcW w:w="5722" w:type="dxa"/>
          </w:tcPr>
          <w:p w:rsidR="003D3A5D" w:rsidRPr="00B1180C" w:rsidRDefault="003D3A5D" w:rsidP="003D3A5D">
            <w:pPr>
              <w:rPr>
                <w:lang w:val="en-US"/>
              </w:rPr>
            </w:pPr>
            <w:r>
              <w:rPr>
                <w:lang w:val="en-US"/>
              </w:rPr>
              <w:t>Print the Ladder Diagram</w:t>
            </w:r>
          </w:p>
        </w:tc>
      </w:tr>
      <w:tr w:rsidR="003D3A5D" w:rsidRPr="000F200F" w:rsidTr="003D3A5D">
        <w:tc>
          <w:tcPr>
            <w:tcW w:w="3848" w:type="dxa"/>
          </w:tcPr>
          <w:p w:rsidR="003D3A5D" w:rsidRPr="00B1180C" w:rsidRDefault="003D3A5D" w:rsidP="003D3A5D">
            <w:pPr>
              <w:rPr>
                <w:lang w:val="en-US"/>
              </w:rPr>
            </w:pPr>
            <w:r>
              <w:rPr>
                <w:lang w:val="en-US"/>
              </w:rPr>
              <w:t>Program</w:t>
            </w:r>
          </w:p>
        </w:tc>
        <w:tc>
          <w:tcPr>
            <w:tcW w:w="5722" w:type="dxa"/>
          </w:tcPr>
          <w:p w:rsidR="003D3A5D" w:rsidRPr="00B1180C" w:rsidRDefault="003D3A5D" w:rsidP="003D3A5D">
            <w:pPr>
              <w:rPr>
                <w:lang w:val="en-US"/>
              </w:rPr>
            </w:pPr>
            <w:r>
              <w:rPr>
                <w:lang w:val="en-US"/>
              </w:rPr>
              <w:t>Choose which PLC</w:t>
            </w:r>
            <w:r>
              <w:rPr>
                <w:lang w:val="en-US"/>
              </w:rPr>
              <w:fldChar w:fldCharType="begin"/>
            </w:r>
            <w:r>
              <w:rPr>
                <w:lang w:val="en-US"/>
              </w:rPr>
              <w:instrText xml:space="preserve"> XE "</w:instrText>
            </w:r>
            <w:r w:rsidRPr="00CA46A0">
              <w:rPr>
                <w:lang w:val="en-US"/>
              </w:rPr>
              <w:instrText>PLC"</w:instrText>
            </w:r>
            <w:r>
              <w:rPr>
                <w:lang w:val="en-US"/>
              </w:rPr>
              <w:instrText xml:space="preserve"> </w:instrText>
            </w:r>
            <w:r>
              <w:rPr>
                <w:lang w:val="en-US"/>
              </w:rPr>
              <w:fldChar w:fldCharType="end"/>
            </w:r>
            <w:r>
              <w:rPr>
                <w:lang w:val="en-US"/>
              </w:rPr>
              <w:t xml:space="preserve"> program you want to adjust by clicking the dropdown button</w:t>
            </w:r>
          </w:p>
        </w:tc>
      </w:tr>
      <w:tr w:rsidR="003D3A5D" w:rsidRPr="00B1180C" w:rsidTr="003D3A5D">
        <w:tc>
          <w:tcPr>
            <w:tcW w:w="3848" w:type="dxa"/>
          </w:tcPr>
          <w:p w:rsidR="003D3A5D" w:rsidRDefault="003D3A5D" w:rsidP="003D3A5D">
            <w:pPr>
              <w:rPr>
                <w:lang w:val="en-US"/>
              </w:rPr>
            </w:pPr>
            <w:r>
              <w:rPr>
                <w:lang w:val="en-US"/>
              </w:rPr>
              <w:t>Rename</w:t>
            </w:r>
          </w:p>
        </w:tc>
        <w:tc>
          <w:tcPr>
            <w:tcW w:w="5722" w:type="dxa"/>
          </w:tcPr>
          <w:p w:rsidR="003D3A5D" w:rsidRDefault="003D3A5D" w:rsidP="003D3A5D">
            <w:pPr>
              <w:rPr>
                <w:lang w:val="en-US"/>
              </w:rPr>
            </w:pPr>
            <w:r>
              <w:rPr>
                <w:lang w:val="en-US"/>
              </w:rPr>
              <w:t>Rename the PLC</w:t>
            </w:r>
            <w:r>
              <w:rPr>
                <w:lang w:val="en-US"/>
              </w:rPr>
              <w:fldChar w:fldCharType="begin"/>
            </w:r>
            <w:r>
              <w:rPr>
                <w:lang w:val="en-US"/>
              </w:rPr>
              <w:instrText xml:space="preserve"> XE "</w:instrText>
            </w:r>
            <w:r>
              <w:instrText>PLC"</w:instrText>
            </w:r>
            <w:r>
              <w:rPr>
                <w:lang w:val="en-US"/>
              </w:rPr>
              <w:instrText xml:space="preserve"> </w:instrText>
            </w:r>
            <w:r>
              <w:rPr>
                <w:lang w:val="en-US"/>
              </w:rPr>
              <w:fldChar w:fldCharType="end"/>
            </w:r>
            <w:r>
              <w:rPr>
                <w:lang w:val="en-US"/>
              </w:rPr>
              <w:t xml:space="preserve"> program</w:t>
            </w:r>
          </w:p>
        </w:tc>
      </w:tr>
      <w:tr w:rsidR="003D3A5D" w:rsidRPr="000F200F" w:rsidTr="003D3A5D">
        <w:tc>
          <w:tcPr>
            <w:tcW w:w="3848" w:type="dxa"/>
          </w:tcPr>
          <w:p w:rsidR="003D3A5D" w:rsidRDefault="003D3A5D" w:rsidP="003D3A5D">
            <w:pPr>
              <w:rPr>
                <w:lang w:val="en-US"/>
              </w:rPr>
            </w:pPr>
            <w:r>
              <w:rPr>
                <w:lang w:val="en-US"/>
              </w:rPr>
              <w:t>Add</w:t>
            </w:r>
          </w:p>
        </w:tc>
        <w:tc>
          <w:tcPr>
            <w:tcW w:w="5722" w:type="dxa"/>
          </w:tcPr>
          <w:p w:rsidR="003D3A5D" w:rsidRDefault="003D3A5D" w:rsidP="003D3A5D">
            <w:pPr>
              <w:rPr>
                <w:lang w:val="en-US"/>
              </w:rPr>
            </w:pPr>
            <w:r>
              <w:rPr>
                <w:lang w:val="en-US"/>
              </w:rPr>
              <w:t>Add a new PLC</w:t>
            </w:r>
            <w:r>
              <w:rPr>
                <w:lang w:val="en-US"/>
              </w:rPr>
              <w:fldChar w:fldCharType="begin"/>
            </w:r>
            <w:r>
              <w:rPr>
                <w:lang w:val="en-US"/>
              </w:rPr>
              <w:instrText xml:space="preserve"> XE "</w:instrText>
            </w:r>
            <w:r w:rsidRPr="00CA46A0">
              <w:rPr>
                <w:lang w:val="en-US"/>
              </w:rPr>
              <w:instrText>PLC"</w:instrText>
            </w:r>
            <w:r>
              <w:rPr>
                <w:lang w:val="en-US"/>
              </w:rPr>
              <w:instrText xml:space="preserve"> </w:instrText>
            </w:r>
            <w:r>
              <w:rPr>
                <w:lang w:val="en-US"/>
              </w:rPr>
              <w:fldChar w:fldCharType="end"/>
            </w:r>
            <w:r>
              <w:rPr>
                <w:lang w:val="en-US"/>
              </w:rPr>
              <w:t xml:space="preserve"> program</w:t>
            </w:r>
          </w:p>
        </w:tc>
      </w:tr>
      <w:tr w:rsidR="003D3A5D" w:rsidRPr="00B1180C" w:rsidTr="003D3A5D">
        <w:tc>
          <w:tcPr>
            <w:tcW w:w="3848" w:type="dxa"/>
          </w:tcPr>
          <w:p w:rsidR="003D3A5D" w:rsidRPr="00840443" w:rsidRDefault="003D3A5D" w:rsidP="003D3A5D">
            <w:r>
              <w:t>Remove</w:t>
            </w:r>
          </w:p>
        </w:tc>
        <w:tc>
          <w:tcPr>
            <w:tcW w:w="5722" w:type="dxa"/>
          </w:tcPr>
          <w:p w:rsidR="003D3A5D" w:rsidRDefault="003D3A5D" w:rsidP="003D3A5D">
            <w:pPr>
              <w:rPr>
                <w:lang w:val="en-US"/>
              </w:rPr>
            </w:pPr>
            <w:r>
              <w:rPr>
                <w:lang w:val="en-US"/>
              </w:rPr>
              <w:t>Remove a PLC</w:t>
            </w:r>
            <w:r>
              <w:rPr>
                <w:lang w:val="en-US"/>
              </w:rPr>
              <w:fldChar w:fldCharType="begin"/>
            </w:r>
            <w:r>
              <w:rPr>
                <w:lang w:val="en-US"/>
              </w:rPr>
              <w:instrText xml:space="preserve"> XE "</w:instrText>
            </w:r>
            <w:r>
              <w:instrText>PLC"</w:instrText>
            </w:r>
            <w:r>
              <w:rPr>
                <w:lang w:val="en-US"/>
              </w:rPr>
              <w:instrText xml:space="preserve"> </w:instrText>
            </w:r>
            <w:r>
              <w:rPr>
                <w:lang w:val="en-US"/>
              </w:rPr>
              <w:fldChar w:fldCharType="end"/>
            </w:r>
            <w:r>
              <w:rPr>
                <w:lang w:val="en-US"/>
              </w:rPr>
              <w:t xml:space="preserve"> program </w:t>
            </w:r>
          </w:p>
        </w:tc>
      </w:tr>
      <w:tr w:rsidR="003D3A5D" w:rsidRPr="000F200F" w:rsidTr="003D3A5D">
        <w:tc>
          <w:tcPr>
            <w:tcW w:w="3848" w:type="dxa"/>
          </w:tcPr>
          <w:p w:rsidR="003D3A5D" w:rsidRDefault="003D3A5D" w:rsidP="003D3A5D">
            <w:pPr>
              <w:rPr>
                <w:lang w:val="en-US"/>
              </w:rPr>
            </w:pPr>
            <w:r>
              <w:rPr>
                <w:lang w:val="en-US"/>
              </w:rPr>
              <w:t>Run</w:t>
            </w:r>
          </w:p>
        </w:tc>
        <w:tc>
          <w:tcPr>
            <w:tcW w:w="5722" w:type="dxa"/>
          </w:tcPr>
          <w:p w:rsidR="003D3A5D" w:rsidRDefault="003D3A5D" w:rsidP="003D3A5D">
            <w:pPr>
              <w:rPr>
                <w:lang w:val="en-US"/>
              </w:rPr>
            </w:pPr>
            <w:r>
              <w:rPr>
                <w:lang w:val="en-US"/>
              </w:rPr>
              <w:t>Manually run or stop a specific PLC</w:t>
            </w:r>
            <w:r>
              <w:rPr>
                <w:lang w:val="en-US"/>
              </w:rPr>
              <w:fldChar w:fldCharType="begin"/>
            </w:r>
            <w:r>
              <w:rPr>
                <w:lang w:val="en-US"/>
              </w:rPr>
              <w:instrText xml:space="preserve"> XE "</w:instrText>
            </w:r>
            <w:r w:rsidRPr="00CA46A0">
              <w:rPr>
                <w:lang w:val="en-US"/>
              </w:rPr>
              <w:instrText>PLC"</w:instrText>
            </w:r>
            <w:r>
              <w:rPr>
                <w:lang w:val="en-US"/>
              </w:rPr>
              <w:instrText xml:space="preserve"> </w:instrText>
            </w:r>
            <w:r>
              <w:rPr>
                <w:lang w:val="en-US"/>
              </w:rPr>
              <w:fldChar w:fldCharType="end"/>
            </w:r>
            <w:r>
              <w:rPr>
                <w:lang w:val="en-US"/>
              </w:rPr>
              <w:t xml:space="preserve"> program</w:t>
            </w:r>
          </w:p>
        </w:tc>
      </w:tr>
    </w:tbl>
    <w:p w:rsidR="003D3A5D" w:rsidRPr="00CA0364" w:rsidRDefault="003D3A5D" w:rsidP="003D3A5D">
      <w:pPr>
        <w:rPr>
          <w:lang w:val="en-US"/>
        </w:rPr>
      </w:pPr>
    </w:p>
    <w:p w:rsidR="003D3A5D" w:rsidRDefault="003D3A5D" w:rsidP="003D3A5D">
      <w:pPr>
        <w:pStyle w:val="Heading3"/>
        <w:rPr>
          <w:lang w:eastAsia="nl-NL"/>
        </w:rPr>
      </w:pPr>
      <w:bookmarkStart w:id="815" w:name="_Toc402443123"/>
      <w:bookmarkStart w:id="816" w:name="_Toc404942504"/>
      <w:r>
        <w:rPr>
          <w:lang w:eastAsia="nl-NL"/>
        </w:rPr>
        <w:t>Simple example</w:t>
      </w:r>
      <w:bookmarkEnd w:id="815"/>
      <w:bookmarkEnd w:id="816"/>
    </w:p>
    <w:p w:rsidR="003D3A5D" w:rsidRPr="00CA0364" w:rsidRDefault="003D3A5D" w:rsidP="003D3A5D">
      <w:pPr>
        <w:rPr>
          <w:lang w:val="en-US"/>
        </w:rPr>
      </w:pPr>
      <w:r w:rsidRPr="00CA0364">
        <w:rPr>
          <w:lang w:val="en-US"/>
        </w:rPr>
        <w:t>Just to explain how it works, we will show a small example. This is merely to show how the diverse methods of implementing work in case you are already familiar with PLC</w:t>
      </w:r>
      <w:r>
        <w:rPr>
          <w:lang w:val="en-US"/>
        </w:rPr>
        <w:fldChar w:fldCharType="begin"/>
      </w:r>
      <w:r>
        <w:rPr>
          <w:lang w:val="en-US"/>
        </w:rPr>
        <w:instrText xml:space="preserve"> XE "</w:instrText>
      </w:r>
      <w:r w:rsidRPr="00CA46A0">
        <w:rPr>
          <w:lang w:val="en-US"/>
        </w:rPr>
        <w:instrText>PLC"</w:instrText>
      </w:r>
      <w:r>
        <w:rPr>
          <w:lang w:val="en-US"/>
        </w:rPr>
        <w:instrText xml:space="preserve"> </w:instrText>
      </w:r>
      <w:r>
        <w:rPr>
          <w:lang w:val="en-US"/>
        </w:rPr>
        <w:fldChar w:fldCharType="end"/>
      </w:r>
      <w:r w:rsidRPr="00CA0364">
        <w:rPr>
          <w:lang w:val="en-US"/>
        </w:rPr>
        <w:t xml:space="preserve"> programming. </w:t>
      </w:r>
    </w:p>
    <w:p w:rsidR="003D3A5D" w:rsidRDefault="003D3A5D" w:rsidP="003D3A5D">
      <w:pPr>
        <w:rPr>
          <w:lang w:val="en-US"/>
        </w:rPr>
      </w:pPr>
    </w:p>
    <w:p w:rsidR="003D3A5D" w:rsidRDefault="003D3A5D" w:rsidP="003D3A5D">
      <w:pPr>
        <w:rPr>
          <w:lang w:val="en-US"/>
        </w:rPr>
      </w:pPr>
    </w:p>
    <w:p w:rsidR="003D3A5D" w:rsidRDefault="003D3A5D" w:rsidP="003D3A5D">
      <w:pPr>
        <w:rPr>
          <w:lang w:val="en-US"/>
        </w:rPr>
      </w:pPr>
    </w:p>
    <w:p w:rsidR="003D3A5D" w:rsidRDefault="003D3A5D" w:rsidP="003D3A5D">
      <w:pPr>
        <w:rPr>
          <w:lang w:val="en-US"/>
        </w:rPr>
      </w:pPr>
    </w:p>
    <w:p w:rsidR="003D3A5D" w:rsidRPr="00CA0364" w:rsidRDefault="003D3A5D" w:rsidP="003D3A5D">
      <w:pPr>
        <w:rPr>
          <w:lang w:val="en-US"/>
        </w:rPr>
      </w:pPr>
    </w:p>
    <w:p w:rsidR="003D3A5D" w:rsidRDefault="003D3A5D" w:rsidP="003D3A5D">
      <w:pPr>
        <w:pStyle w:val="Heading4"/>
        <w:rPr>
          <w:lang w:eastAsia="nl-NL"/>
        </w:rPr>
      </w:pPr>
      <w:bookmarkStart w:id="817" w:name="_Toc402443124"/>
      <w:bookmarkStart w:id="818" w:name="_Toc404942505"/>
      <w:r>
        <w:rPr>
          <w:lang w:eastAsia="nl-NL"/>
        </w:rPr>
        <w:t>Start</w:t>
      </w:r>
      <w:bookmarkEnd w:id="817"/>
      <w:bookmarkEnd w:id="818"/>
    </w:p>
    <w:p w:rsidR="003D3A5D" w:rsidRPr="00CA0364" w:rsidRDefault="003D3A5D" w:rsidP="003D3A5D">
      <w:pPr>
        <w:rPr>
          <w:lang w:val="en-US"/>
        </w:rPr>
      </w:pPr>
      <w:r w:rsidRPr="00CA0364">
        <w:rPr>
          <w:lang w:val="en-US"/>
        </w:rPr>
        <w:t xml:space="preserve">When you click “Add” you will start a new program. This program starts with an empty line </w:t>
      </w:r>
      <w:proofErr w:type="spellStart"/>
      <w:r w:rsidRPr="00CA0364">
        <w:rPr>
          <w:lang w:val="en-US"/>
        </w:rPr>
        <w:t>an</w:t>
      </w:r>
      <w:proofErr w:type="spellEnd"/>
      <w:r w:rsidRPr="00CA0364">
        <w:rPr>
          <w:lang w:val="en-US"/>
        </w:rPr>
        <w:t xml:space="preserve"> is called “SoftPLC1” if it is the first program you start. If you click “Rename” you can give it a distinctive name, which will pay off when you have a lot of PLC</w:t>
      </w:r>
      <w:r>
        <w:rPr>
          <w:lang w:val="en-US"/>
        </w:rPr>
        <w:fldChar w:fldCharType="begin"/>
      </w:r>
      <w:r>
        <w:rPr>
          <w:lang w:val="en-US"/>
        </w:rPr>
        <w:instrText xml:space="preserve"> XE "</w:instrText>
      </w:r>
      <w:r w:rsidRPr="00CA46A0">
        <w:rPr>
          <w:lang w:val="en-US"/>
        </w:rPr>
        <w:instrText>PLC"</w:instrText>
      </w:r>
      <w:r>
        <w:rPr>
          <w:lang w:val="en-US"/>
        </w:rPr>
        <w:instrText xml:space="preserve"> </w:instrText>
      </w:r>
      <w:r>
        <w:rPr>
          <w:lang w:val="en-US"/>
        </w:rPr>
        <w:fldChar w:fldCharType="end"/>
      </w:r>
      <w:r w:rsidRPr="00CA0364">
        <w:rPr>
          <w:lang w:val="en-US"/>
        </w:rPr>
        <w:t xml:space="preserve"> programs in your system (see </w:t>
      </w:r>
      <w:r>
        <w:fldChar w:fldCharType="begin"/>
      </w:r>
      <w:r w:rsidRPr="00CA0364">
        <w:rPr>
          <w:lang w:val="en-US"/>
        </w:rPr>
        <w:instrText xml:space="preserve"> REF _Ref334088334 \h </w:instrText>
      </w:r>
      <w:r>
        <w:fldChar w:fldCharType="separate"/>
      </w:r>
      <w:r w:rsidR="00B2370E">
        <w:t xml:space="preserve">Figure </w:t>
      </w:r>
      <w:r w:rsidR="00B2370E">
        <w:rPr>
          <w:noProof/>
        </w:rPr>
        <w:t>5</w:t>
      </w:r>
      <w:r w:rsidR="00B2370E">
        <w:noBreakHyphen/>
      </w:r>
      <w:r w:rsidR="00B2370E">
        <w:rPr>
          <w:noProof/>
        </w:rPr>
        <w:t>66</w:t>
      </w:r>
      <w:r>
        <w:fldChar w:fldCharType="end"/>
      </w:r>
      <w:r w:rsidRPr="00CA0364">
        <w:rPr>
          <w:lang w:val="en-US"/>
        </w:rPr>
        <w:t>).</w:t>
      </w:r>
    </w:p>
    <w:p w:rsidR="003D3A5D" w:rsidRPr="00CA0364" w:rsidRDefault="003D3A5D" w:rsidP="003D3A5D">
      <w:pPr>
        <w:rPr>
          <w:lang w:val="en-US"/>
        </w:rPr>
      </w:pPr>
    </w:p>
    <w:p w:rsidR="003D3A5D" w:rsidRDefault="003D3A5D" w:rsidP="003D3A5D">
      <w:r>
        <w:rPr>
          <w:noProof/>
          <w:lang w:val="nl-NL" w:eastAsia="nl-NL"/>
        </w:rPr>
        <w:drawing>
          <wp:inline distT="0" distB="0" distL="0" distR="0" wp14:anchorId="7ED4DC9F" wp14:editId="4720C4C2">
            <wp:extent cx="5939790" cy="1222564"/>
            <wp:effectExtent l="0" t="0" r="3810" b="0"/>
            <wp:docPr id="32" name="Afbeelding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8"/>
                    <a:stretch>
                      <a:fillRect/>
                    </a:stretch>
                  </pic:blipFill>
                  <pic:spPr>
                    <a:xfrm>
                      <a:off x="0" y="0"/>
                      <a:ext cx="5939790" cy="1222564"/>
                    </a:xfrm>
                    <a:prstGeom prst="rect">
                      <a:avLst/>
                    </a:prstGeom>
                  </pic:spPr>
                </pic:pic>
              </a:graphicData>
            </a:graphic>
          </wp:inline>
        </w:drawing>
      </w:r>
    </w:p>
    <w:p w:rsidR="003D3A5D" w:rsidRDefault="003D3A5D" w:rsidP="003D3A5D">
      <w:pPr>
        <w:pStyle w:val="Onderschrift"/>
      </w:pPr>
      <w:bookmarkStart w:id="819" w:name="_Ref334088334"/>
      <w:bookmarkStart w:id="820" w:name="_Toc402443277"/>
      <w:bookmarkStart w:id="821" w:name="_Toc404942678"/>
      <w:r>
        <w:t xml:space="preserve">Figure </w:t>
      </w:r>
      <w:r w:rsidR="00F414EE">
        <w:fldChar w:fldCharType="begin"/>
      </w:r>
      <w:r w:rsidR="00F414EE">
        <w:instrText xml:space="preserve"> STYLEREF 1 \s </w:instrText>
      </w:r>
      <w:r w:rsidR="00F414EE">
        <w:fldChar w:fldCharType="separate"/>
      </w:r>
      <w:r w:rsidR="00B2370E">
        <w:rPr>
          <w:noProof/>
        </w:rPr>
        <w:t>5</w:t>
      </w:r>
      <w:r w:rsidR="00F414EE">
        <w:fldChar w:fldCharType="end"/>
      </w:r>
      <w:r w:rsidR="00F414EE">
        <w:noBreakHyphen/>
      </w:r>
      <w:r w:rsidR="00F414EE">
        <w:fldChar w:fldCharType="begin"/>
      </w:r>
      <w:r w:rsidR="00F414EE">
        <w:instrText xml:space="preserve"> SEQ Figure \* ARABIC \s 1 </w:instrText>
      </w:r>
      <w:r w:rsidR="00F414EE">
        <w:fldChar w:fldCharType="separate"/>
      </w:r>
      <w:r w:rsidR="00B2370E">
        <w:rPr>
          <w:noProof/>
        </w:rPr>
        <w:t>66</w:t>
      </w:r>
      <w:r w:rsidR="00F414EE">
        <w:fldChar w:fldCharType="end"/>
      </w:r>
      <w:bookmarkEnd w:id="819"/>
      <w:r>
        <w:t>: SoftPLC</w:t>
      </w:r>
      <w:r>
        <w:fldChar w:fldCharType="begin"/>
      </w:r>
      <w:r>
        <w:instrText xml:space="preserve"> XE "SoftPLC" </w:instrText>
      </w:r>
      <w:r>
        <w:fldChar w:fldCharType="end"/>
      </w:r>
      <w:r>
        <w:t xml:space="preserve"> Rename</w:t>
      </w:r>
      <w:bookmarkEnd w:id="820"/>
      <w:bookmarkEnd w:id="821"/>
    </w:p>
    <w:p w:rsidR="003D3A5D" w:rsidRPr="00CA0364" w:rsidRDefault="003D3A5D" w:rsidP="003D3A5D">
      <w:pPr>
        <w:rPr>
          <w:lang w:val="en-US"/>
        </w:rPr>
      </w:pPr>
      <w:r w:rsidRPr="00CA0364">
        <w:rPr>
          <w:lang w:val="en-US"/>
        </w:rPr>
        <w:t>Once you renamed it, you can go on with the program. For those familiar with PLC</w:t>
      </w:r>
      <w:r>
        <w:rPr>
          <w:lang w:val="en-US"/>
        </w:rPr>
        <w:fldChar w:fldCharType="begin"/>
      </w:r>
      <w:r>
        <w:rPr>
          <w:lang w:val="en-US"/>
        </w:rPr>
        <w:instrText xml:space="preserve"> XE "</w:instrText>
      </w:r>
      <w:r w:rsidRPr="00CA46A0">
        <w:rPr>
          <w:lang w:val="en-US"/>
        </w:rPr>
        <w:instrText>PLC"</w:instrText>
      </w:r>
      <w:r>
        <w:rPr>
          <w:lang w:val="en-US"/>
        </w:rPr>
        <w:instrText xml:space="preserve"> </w:instrText>
      </w:r>
      <w:r>
        <w:rPr>
          <w:lang w:val="en-US"/>
        </w:rPr>
        <w:fldChar w:fldCharType="end"/>
      </w:r>
      <w:r w:rsidRPr="00CA0364">
        <w:rPr>
          <w:lang w:val="en-US"/>
        </w:rPr>
        <w:t xml:space="preserve"> programming, you will recognize this as a ladder diagram. With the “+” you can add lines before or after and with “–</w:t>
      </w:r>
      <w:proofErr w:type="gramStart"/>
      <w:r w:rsidRPr="00CA0364">
        <w:rPr>
          <w:lang w:val="en-US"/>
        </w:rPr>
        <w:t>“</w:t>
      </w:r>
      <w:r>
        <w:rPr>
          <w:lang w:val="en-US"/>
        </w:rPr>
        <w:t xml:space="preserve"> </w:t>
      </w:r>
      <w:r w:rsidRPr="00CA0364">
        <w:rPr>
          <w:lang w:val="en-US"/>
        </w:rPr>
        <w:t>you</w:t>
      </w:r>
      <w:proofErr w:type="gramEnd"/>
      <w:r w:rsidRPr="00CA0364">
        <w:rPr>
          <w:lang w:val="en-US"/>
        </w:rPr>
        <w:t xml:space="preserve"> can remove the line.</w:t>
      </w:r>
    </w:p>
    <w:p w:rsidR="003D3A5D" w:rsidRPr="00CA0364" w:rsidRDefault="003D3A5D" w:rsidP="003D3A5D">
      <w:pPr>
        <w:rPr>
          <w:lang w:val="en-US"/>
        </w:rPr>
      </w:pPr>
    </w:p>
    <w:p w:rsidR="003D3A5D" w:rsidRPr="00CA0364" w:rsidRDefault="003D3A5D" w:rsidP="003D3A5D">
      <w:pPr>
        <w:rPr>
          <w:lang w:val="en-US"/>
        </w:rPr>
      </w:pPr>
      <w:r w:rsidRPr="00CA0364">
        <w:rPr>
          <w:lang w:val="en-US"/>
        </w:rPr>
        <w:t xml:space="preserve">We start this program with a bilge pump, which should run when a certain bilge alarm is high. When you click at the left side of the “0” a new pop-up appear with choices (see </w:t>
      </w:r>
      <w:r>
        <w:fldChar w:fldCharType="begin"/>
      </w:r>
      <w:r w:rsidRPr="00CA0364">
        <w:rPr>
          <w:lang w:val="en-US"/>
        </w:rPr>
        <w:instrText xml:space="preserve"> REF _Ref334089116 \h </w:instrText>
      </w:r>
      <w:r>
        <w:fldChar w:fldCharType="separate"/>
      </w:r>
      <w:r w:rsidR="00B2370E">
        <w:t xml:space="preserve">Figure </w:t>
      </w:r>
      <w:r w:rsidR="00B2370E">
        <w:rPr>
          <w:noProof/>
        </w:rPr>
        <w:t>5</w:t>
      </w:r>
      <w:r w:rsidR="00B2370E">
        <w:noBreakHyphen/>
      </w:r>
      <w:r w:rsidR="00B2370E">
        <w:rPr>
          <w:noProof/>
        </w:rPr>
        <w:t>67</w:t>
      </w:r>
      <w:r>
        <w:fldChar w:fldCharType="end"/>
      </w:r>
      <w:r w:rsidRPr="00CA0364">
        <w:rPr>
          <w:lang w:val="en-US"/>
        </w:rPr>
        <w:t>). These are beyond the scope of this manual to discuss, but if you know PLC</w:t>
      </w:r>
      <w:r>
        <w:rPr>
          <w:lang w:val="en-US"/>
        </w:rPr>
        <w:fldChar w:fldCharType="begin"/>
      </w:r>
      <w:r>
        <w:rPr>
          <w:lang w:val="en-US"/>
        </w:rPr>
        <w:instrText xml:space="preserve"> XE "</w:instrText>
      </w:r>
      <w:r w:rsidRPr="00CA46A0">
        <w:rPr>
          <w:lang w:val="en-US"/>
        </w:rPr>
        <w:instrText>PLC"</w:instrText>
      </w:r>
      <w:r>
        <w:rPr>
          <w:lang w:val="en-US"/>
        </w:rPr>
        <w:instrText xml:space="preserve"> </w:instrText>
      </w:r>
      <w:r>
        <w:rPr>
          <w:lang w:val="en-US"/>
        </w:rPr>
        <w:fldChar w:fldCharType="end"/>
      </w:r>
      <w:r w:rsidRPr="00CA0364">
        <w:rPr>
          <w:lang w:val="en-US"/>
        </w:rPr>
        <w:t xml:space="preserve"> programming, you will know what they are.</w:t>
      </w:r>
    </w:p>
    <w:p w:rsidR="003D3A5D" w:rsidRDefault="003D3A5D" w:rsidP="003D3A5D">
      <w:pPr>
        <w:rPr>
          <w:lang w:val="en-US"/>
        </w:rPr>
      </w:pPr>
    </w:p>
    <w:p w:rsidR="003D3A5D" w:rsidRDefault="003D3A5D" w:rsidP="003D3A5D">
      <w:pPr>
        <w:rPr>
          <w:lang w:val="en-US"/>
        </w:rPr>
      </w:pPr>
    </w:p>
    <w:p w:rsidR="003D3A5D" w:rsidRDefault="003D3A5D" w:rsidP="003D3A5D">
      <w:pPr>
        <w:rPr>
          <w:lang w:val="en-US"/>
        </w:rPr>
      </w:pPr>
    </w:p>
    <w:p w:rsidR="003D3A5D" w:rsidRDefault="003D3A5D" w:rsidP="003D3A5D">
      <w:pPr>
        <w:rPr>
          <w:lang w:val="en-US"/>
        </w:rPr>
      </w:pPr>
    </w:p>
    <w:p w:rsidR="003D3A5D" w:rsidRDefault="003D3A5D" w:rsidP="003D3A5D">
      <w:pPr>
        <w:rPr>
          <w:lang w:val="en-US"/>
        </w:rPr>
      </w:pPr>
    </w:p>
    <w:p w:rsidR="003D3A5D" w:rsidRDefault="003D3A5D" w:rsidP="003D3A5D">
      <w:pPr>
        <w:rPr>
          <w:lang w:val="en-US"/>
        </w:rPr>
      </w:pPr>
    </w:p>
    <w:p w:rsidR="003D3A5D" w:rsidRDefault="003D3A5D" w:rsidP="003D3A5D">
      <w:pPr>
        <w:rPr>
          <w:lang w:val="en-US"/>
        </w:rPr>
      </w:pPr>
    </w:p>
    <w:p w:rsidR="003D3A5D" w:rsidRDefault="003D3A5D" w:rsidP="003D3A5D">
      <w:pPr>
        <w:rPr>
          <w:lang w:val="en-US"/>
        </w:rPr>
      </w:pPr>
    </w:p>
    <w:p w:rsidR="003D3A5D" w:rsidRDefault="003D3A5D" w:rsidP="003D3A5D">
      <w:pPr>
        <w:rPr>
          <w:lang w:val="en-US"/>
        </w:rPr>
      </w:pPr>
    </w:p>
    <w:p w:rsidR="003D3A5D" w:rsidRDefault="003D3A5D" w:rsidP="003D3A5D">
      <w:pPr>
        <w:rPr>
          <w:lang w:val="en-US"/>
        </w:rPr>
      </w:pPr>
    </w:p>
    <w:p w:rsidR="003D3A5D" w:rsidRDefault="003D3A5D" w:rsidP="003D3A5D">
      <w:pPr>
        <w:rPr>
          <w:lang w:val="en-US"/>
        </w:rPr>
      </w:pPr>
    </w:p>
    <w:p w:rsidR="003D3A5D" w:rsidRDefault="003D3A5D" w:rsidP="003D3A5D">
      <w:pPr>
        <w:rPr>
          <w:lang w:val="en-US"/>
        </w:rPr>
      </w:pPr>
    </w:p>
    <w:p w:rsidR="003D3A5D" w:rsidRDefault="003D3A5D" w:rsidP="003D3A5D">
      <w:pPr>
        <w:rPr>
          <w:lang w:val="en-US"/>
        </w:rPr>
      </w:pPr>
    </w:p>
    <w:p w:rsidR="003D3A5D" w:rsidRDefault="003D3A5D" w:rsidP="003D3A5D">
      <w:pPr>
        <w:rPr>
          <w:lang w:val="en-US"/>
        </w:rPr>
      </w:pPr>
    </w:p>
    <w:p w:rsidR="003D3A5D" w:rsidRDefault="003D3A5D" w:rsidP="003D3A5D">
      <w:pPr>
        <w:rPr>
          <w:lang w:val="en-US"/>
        </w:rPr>
      </w:pPr>
    </w:p>
    <w:p w:rsidR="003D3A5D" w:rsidRDefault="003D3A5D" w:rsidP="003D3A5D">
      <w:pPr>
        <w:rPr>
          <w:lang w:val="en-US"/>
        </w:rPr>
      </w:pPr>
    </w:p>
    <w:p w:rsidR="003D3A5D" w:rsidRDefault="003D3A5D" w:rsidP="003D3A5D">
      <w:pPr>
        <w:rPr>
          <w:lang w:val="en-US"/>
        </w:rPr>
      </w:pPr>
    </w:p>
    <w:p w:rsidR="003D3A5D" w:rsidRDefault="003D3A5D" w:rsidP="003D3A5D">
      <w:pPr>
        <w:rPr>
          <w:lang w:val="en-US"/>
        </w:rPr>
      </w:pPr>
    </w:p>
    <w:p w:rsidR="003D3A5D" w:rsidRDefault="003D3A5D" w:rsidP="003D3A5D">
      <w:pPr>
        <w:rPr>
          <w:lang w:val="en-US"/>
        </w:rPr>
      </w:pPr>
    </w:p>
    <w:p w:rsidR="003D3A5D" w:rsidRDefault="003D3A5D" w:rsidP="003D3A5D">
      <w:pPr>
        <w:rPr>
          <w:lang w:val="en-US"/>
        </w:rPr>
      </w:pPr>
    </w:p>
    <w:p w:rsidR="003D3A5D" w:rsidRDefault="003D3A5D" w:rsidP="003D3A5D">
      <w:pPr>
        <w:rPr>
          <w:lang w:val="en-US"/>
        </w:rPr>
      </w:pPr>
    </w:p>
    <w:p w:rsidR="003D3A5D" w:rsidRDefault="003D3A5D" w:rsidP="003D3A5D">
      <w:pPr>
        <w:rPr>
          <w:lang w:val="en-US"/>
        </w:rPr>
      </w:pPr>
    </w:p>
    <w:p w:rsidR="003D3A5D" w:rsidRDefault="003D3A5D" w:rsidP="003D3A5D">
      <w:pPr>
        <w:rPr>
          <w:lang w:val="en-US"/>
        </w:rPr>
      </w:pPr>
    </w:p>
    <w:p w:rsidR="003D3A5D" w:rsidRDefault="003D3A5D" w:rsidP="003D3A5D">
      <w:pPr>
        <w:rPr>
          <w:lang w:val="en-US"/>
        </w:rPr>
      </w:pPr>
    </w:p>
    <w:p w:rsidR="003D3A5D" w:rsidRDefault="003D3A5D" w:rsidP="003D3A5D">
      <w:pPr>
        <w:rPr>
          <w:lang w:val="en-US"/>
        </w:rPr>
      </w:pPr>
    </w:p>
    <w:p w:rsidR="003D3A5D" w:rsidRDefault="003D3A5D" w:rsidP="003D3A5D">
      <w:pPr>
        <w:rPr>
          <w:lang w:val="en-US"/>
        </w:rPr>
      </w:pPr>
    </w:p>
    <w:p w:rsidR="003D3A5D" w:rsidRDefault="003D3A5D" w:rsidP="003D3A5D">
      <w:pPr>
        <w:rPr>
          <w:lang w:val="en-US"/>
        </w:rPr>
      </w:pPr>
    </w:p>
    <w:p w:rsidR="003D3A5D" w:rsidRPr="00CA0364" w:rsidRDefault="003D3A5D" w:rsidP="003D3A5D">
      <w:pPr>
        <w:rPr>
          <w:lang w:val="en-US"/>
        </w:rPr>
      </w:pPr>
    </w:p>
    <w:p w:rsidR="003D3A5D" w:rsidRDefault="003D3A5D" w:rsidP="003D3A5D">
      <w:r>
        <w:rPr>
          <w:noProof/>
          <w:lang w:val="nl-NL" w:eastAsia="nl-NL"/>
        </w:rPr>
        <w:drawing>
          <wp:inline distT="0" distB="0" distL="0" distR="0" wp14:anchorId="4F293033" wp14:editId="7A2AF9AD">
            <wp:extent cx="2495550" cy="5524500"/>
            <wp:effectExtent l="0" t="0" r="0" b="0"/>
            <wp:docPr id="89" name="Afbeelding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9"/>
                    <a:stretch>
                      <a:fillRect/>
                    </a:stretch>
                  </pic:blipFill>
                  <pic:spPr>
                    <a:xfrm>
                      <a:off x="0" y="0"/>
                      <a:ext cx="2495550" cy="5524500"/>
                    </a:xfrm>
                    <a:prstGeom prst="rect">
                      <a:avLst/>
                    </a:prstGeom>
                  </pic:spPr>
                </pic:pic>
              </a:graphicData>
            </a:graphic>
          </wp:inline>
        </w:drawing>
      </w:r>
    </w:p>
    <w:p w:rsidR="003D3A5D" w:rsidRDefault="003D3A5D" w:rsidP="003D3A5D">
      <w:pPr>
        <w:pStyle w:val="Onderschrift"/>
      </w:pPr>
      <w:bookmarkStart w:id="822" w:name="_Ref334089116"/>
      <w:bookmarkStart w:id="823" w:name="_Toc402443278"/>
      <w:bookmarkStart w:id="824" w:name="_Toc404942679"/>
      <w:r>
        <w:t xml:space="preserve">Figure </w:t>
      </w:r>
      <w:r w:rsidR="00F414EE">
        <w:fldChar w:fldCharType="begin"/>
      </w:r>
      <w:r w:rsidR="00F414EE">
        <w:instrText xml:space="preserve"> STYLEREF 1 \s </w:instrText>
      </w:r>
      <w:r w:rsidR="00F414EE">
        <w:fldChar w:fldCharType="separate"/>
      </w:r>
      <w:r w:rsidR="00B2370E">
        <w:rPr>
          <w:noProof/>
        </w:rPr>
        <w:t>5</w:t>
      </w:r>
      <w:r w:rsidR="00F414EE">
        <w:fldChar w:fldCharType="end"/>
      </w:r>
      <w:r w:rsidR="00F414EE">
        <w:noBreakHyphen/>
      </w:r>
      <w:r w:rsidR="00F414EE">
        <w:fldChar w:fldCharType="begin"/>
      </w:r>
      <w:r w:rsidR="00F414EE">
        <w:instrText xml:space="preserve"> SEQ Figure \* ARABIC \s 1 </w:instrText>
      </w:r>
      <w:r w:rsidR="00F414EE">
        <w:fldChar w:fldCharType="separate"/>
      </w:r>
      <w:r w:rsidR="00B2370E">
        <w:rPr>
          <w:noProof/>
        </w:rPr>
        <w:t>67</w:t>
      </w:r>
      <w:r w:rsidR="00F414EE">
        <w:fldChar w:fldCharType="end"/>
      </w:r>
      <w:bookmarkEnd w:id="822"/>
      <w:r>
        <w:t>: SoftPLC</w:t>
      </w:r>
      <w:r>
        <w:fldChar w:fldCharType="begin"/>
      </w:r>
      <w:r>
        <w:instrText xml:space="preserve"> XE "SoftPLC" </w:instrText>
      </w:r>
      <w:r>
        <w:fldChar w:fldCharType="end"/>
      </w:r>
      <w:r>
        <w:t xml:space="preserve"> pop-up</w:t>
      </w:r>
      <w:bookmarkEnd w:id="823"/>
      <w:bookmarkEnd w:id="824"/>
    </w:p>
    <w:p w:rsidR="003D3A5D" w:rsidRPr="00CA0364" w:rsidRDefault="003D3A5D" w:rsidP="003D3A5D">
      <w:pPr>
        <w:rPr>
          <w:lang w:val="en-US"/>
        </w:rPr>
      </w:pPr>
      <w:r w:rsidRPr="00CA0364">
        <w:rPr>
          <w:lang w:val="en-US"/>
        </w:rPr>
        <w:t xml:space="preserve">We choose for “Assign Field” to assign the Bilge Alarm as a trigger (see </w:t>
      </w:r>
      <w:r>
        <w:fldChar w:fldCharType="begin"/>
      </w:r>
      <w:r w:rsidRPr="00CA0364">
        <w:rPr>
          <w:lang w:val="en-US"/>
        </w:rPr>
        <w:instrText xml:space="preserve"> REF _Ref334089687 \h </w:instrText>
      </w:r>
      <w:r>
        <w:fldChar w:fldCharType="separate"/>
      </w:r>
      <w:r w:rsidR="00B2370E">
        <w:t xml:space="preserve">Figure </w:t>
      </w:r>
      <w:r w:rsidR="00B2370E">
        <w:rPr>
          <w:noProof/>
        </w:rPr>
        <w:t>5</w:t>
      </w:r>
      <w:r w:rsidR="00B2370E">
        <w:noBreakHyphen/>
      </w:r>
      <w:r w:rsidR="00B2370E">
        <w:rPr>
          <w:noProof/>
        </w:rPr>
        <w:t>68</w:t>
      </w:r>
      <w:r>
        <w:fldChar w:fldCharType="end"/>
      </w:r>
      <w:r w:rsidRPr="00CA0364">
        <w:rPr>
          <w:lang w:val="en-US"/>
        </w:rPr>
        <w:t>). Now we get into the FT part of the SoftPLC</w:t>
      </w:r>
      <w:r>
        <w:rPr>
          <w:lang w:val="en-US"/>
        </w:rPr>
        <w:fldChar w:fldCharType="begin"/>
      </w:r>
      <w:r>
        <w:rPr>
          <w:lang w:val="en-US"/>
        </w:rPr>
        <w:instrText xml:space="preserve"> XE "</w:instrText>
      </w:r>
      <w:r w:rsidRPr="00CA46A0">
        <w:rPr>
          <w:lang w:val="en-US"/>
        </w:rPr>
        <w:instrText>SoftPLC"</w:instrText>
      </w:r>
      <w:r>
        <w:rPr>
          <w:lang w:val="en-US"/>
        </w:rPr>
        <w:instrText xml:space="preserve"> </w:instrText>
      </w:r>
      <w:r>
        <w:rPr>
          <w:lang w:val="en-US"/>
        </w:rPr>
        <w:fldChar w:fldCharType="end"/>
      </w:r>
      <w:r>
        <w:rPr>
          <w:lang w:val="en-US"/>
        </w:rPr>
        <w:t>, the element-fields</w:t>
      </w:r>
      <w:r w:rsidRPr="00CA0364">
        <w:rPr>
          <w:lang w:val="en-US"/>
        </w:rPr>
        <w:t>. After choosing this field the PLC</w:t>
      </w:r>
      <w:r>
        <w:rPr>
          <w:lang w:val="en-US"/>
        </w:rPr>
        <w:fldChar w:fldCharType="begin"/>
      </w:r>
      <w:r>
        <w:rPr>
          <w:lang w:val="en-US"/>
        </w:rPr>
        <w:instrText xml:space="preserve"> XE "</w:instrText>
      </w:r>
      <w:r w:rsidRPr="00CA46A0">
        <w:rPr>
          <w:lang w:val="en-US"/>
        </w:rPr>
        <w:instrText>PLC"</w:instrText>
      </w:r>
      <w:r>
        <w:rPr>
          <w:lang w:val="en-US"/>
        </w:rPr>
        <w:instrText xml:space="preserve"> </w:instrText>
      </w:r>
      <w:r>
        <w:rPr>
          <w:lang w:val="en-US"/>
        </w:rPr>
        <w:fldChar w:fldCharType="end"/>
      </w:r>
      <w:r w:rsidRPr="00CA0364">
        <w:rPr>
          <w:lang w:val="en-US"/>
        </w:rPr>
        <w:t xml:space="preserve"> line will look as in </w:t>
      </w:r>
      <w:r>
        <w:fldChar w:fldCharType="begin"/>
      </w:r>
      <w:r w:rsidRPr="00CA0364">
        <w:rPr>
          <w:lang w:val="en-US"/>
        </w:rPr>
        <w:instrText xml:space="preserve"> REF _Ref334089668 \h </w:instrText>
      </w:r>
      <w:r>
        <w:fldChar w:fldCharType="separate"/>
      </w:r>
      <w:r w:rsidR="00B2370E">
        <w:t xml:space="preserve">Figure </w:t>
      </w:r>
      <w:r w:rsidR="00B2370E">
        <w:rPr>
          <w:noProof/>
        </w:rPr>
        <w:t>5</w:t>
      </w:r>
      <w:r w:rsidR="00B2370E">
        <w:noBreakHyphen/>
      </w:r>
      <w:r w:rsidR="00B2370E">
        <w:rPr>
          <w:noProof/>
        </w:rPr>
        <w:t>69</w:t>
      </w:r>
      <w:r>
        <w:fldChar w:fldCharType="end"/>
      </w:r>
    </w:p>
    <w:p w:rsidR="003D3A5D" w:rsidRDefault="003D3A5D" w:rsidP="003D3A5D">
      <w:pPr>
        <w:rPr>
          <w:lang w:val="en-US"/>
        </w:rPr>
      </w:pPr>
    </w:p>
    <w:p w:rsidR="003D3A5D" w:rsidRDefault="003D3A5D" w:rsidP="003D3A5D">
      <w:pPr>
        <w:rPr>
          <w:lang w:val="en-US"/>
        </w:rPr>
      </w:pPr>
    </w:p>
    <w:p w:rsidR="003D3A5D" w:rsidRDefault="003D3A5D" w:rsidP="003D3A5D">
      <w:pPr>
        <w:rPr>
          <w:lang w:val="en-US"/>
        </w:rPr>
      </w:pPr>
    </w:p>
    <w:p w:rsidR="003D3A5D" w:rsidRDefault="003D3A5D" w:rsidP="003D3A5D">
      <w:pPr>
        <w:rPr>
          <w:lang w:val="en-US"/>
        </w:rPr>
      </w:pPr>
    </w:p>
    <w:p w:rsidR="003D3A5D" w:rsidRDefault="003D3A5D" w:rsidP="003D3A5D">
      <w:pPr>
        <w:rPr>
          <w:lang w:val="en-US"/>
        </w:rPr>
      </w:pPr>
    </w:p>
    <w:p w:rsidR="003D3A5D" w:rsidRDefault="003D3A5D" w:rsidP="003D3A5D">
      <w:pPr>
        <w:rPr>
          <w:lang w:val="en-US"/>
        </w:rPr>
      </w:pPr>
    </w:p>
    <w:p w:rsidR="003D3A5D" w:rsidRDefault="003D3A5D" w:rsidP="003D3A5D">
      <w:pPr>
        <w:rPr>
          <w:lang w:val="en-US"/>
        </w:rPr>
      </w:pPr>
    </w:p>
    <w:p w:rsidR="003D3A5D" w:rsidRDefault="003D3A5D" w:rsidP="003D3A5D">
      <w:pPr>
        <w:rPr>
          <w:lang w:val="en-US"/>
        </w:rPr>
      </w:pPr>
    </w:p>
    <w:p w:rsidR="003D3A5D" w:rsidRDefault="003D3A5D" w:rsidP="003D3A5D">
      <w:pPr>
        <w:rPr>
          <w:lang w:val="en-US"/>
        </w:rPr>
      </w:pPr>
    </w:p>
    <w:p w:rsidR="003D3A5D" w:rsidRDefault="003D3A5D" w:rsidP="003D3A5D">
      <w:pPr>
        <w:rPr>
          <w:lang w:val="en-US"/>
        </w:rPr>
      </w:pPr>
    </w:p>
    <w:p w:rsidR="003D3A5D" w:rsidRDefault="003D3A5D" w:rsidP="003D3A5D">
      <w:pPr>
        <w:rPr>
          <w:lang w:val="en-US"/>
        </w:rPr>
      </w:pPr>
    </w:p>
    <w:p w:rsidR="003D3A5D" w:rsidRDefault="003D3A5D" w:rsidP="003D3A5D">
      <w:pPr>
        <w:rPr>
          <w:lang w:val="en-US"/>
        </w:rPr>
      </w:pPr>
    </w:p>
    <w:p w:rsidR="003D3A5D" w:rsidRPr="00CA0364" w:rsidRDefault="003D3A5D" w:rsidP="003D3A5D">
      <w:pPr>
        <w:rPr>
          <w:lang w:val="en-US"/>
        </w:rPr>
      </w:pPr>
    </w:p>
    <w:p w:rsidR="003D3A5D" w:rsidRDefault="003D3A5D" w:rsidP="003D3A5D">
      <w:r>
        <w:rPr>
          <w:noProof/>
          <w:lang w:val="nl-NL" w:eastAsia="nl-NL"/>
        </w:rPr>
        <w:drawing>
          <wp:inline distT="0" distB="0" distL="0" distR="0" wp14:anchorId="5DB96A4A" wp14:editId="2D2F903F">
            <wp:extent cx="3552825" cy="3867398"/>
            <wp:effectExtent l="0" t="0" r="0" b="0"/>
            <wp:docPr id="90" name="Afbeelding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0"/>
                    <a:stretch>
                      <a:fillRect/>
                    </a:stretch>
                  </pic:blipFill>
                  <pic:spPr>
                    <a:xfrm>
                      <a:off x="0" y="0"/>
                      <a:ext cx="3552825" cy="3867398"/>
                    </a:xfrm>
                    <a:prstGeom prst="rect">
                      <a:avLst/>
                    </a:prstGeom>
                  </pic:spPr>
                </pic:pic>
              </a:graphicData>
            </a:graphic>
          </wp:inline>
        </w:drawing>
      </w:r>
    </w:p>
    <w:p w:rsidR="003D3A5D" w:rsidRDefault="003D3A5D" w:rsidP="003D3A5D">
      <w:pPr>
        <w:pStyle w:val="Onderschrift"/>
      </w:pPr>
      <w:bookmarkStart w:id="825" w:name="_Ref334089687"/>
      <w:bookmarkStart w:id="826" w:name="_Toc402443279"/>
      <w:bookmarkStart w:id="827" w:name="_Toc404942680"/>
      <w:r>
        <w:t xml:space="preserve">Figure </w:t>
      </w:r>
      <w:r w:rsidR="00F414EE">
        <w:fldChar w:fldCharType="begin"/>
      </w:r>
      <w:r w:rsidR="00F414EE">
        <w:instrText xml:space="preserve"> STYLEREF 1 \s </w:instrText>
      </w:r>
      <w:r w:rsidR="00F414EE">
        <w:fldChar w:fldCharType="separate"/>
      </w:r>
      <w:r w:rsidR="00B2370E">
        <w:rPr>
          <w:noProof/>
        </w:rPr>
        <w:t>5</w:t>
      </w:r>
      <w:r w:rsidR="00F414EE">
        <w:fldChar w:fldCharType="end"/>
      </w:r>
      <w:r w:rsidR="00F414EE">
        <w:noBreakHyphen/>
      </w:r>
      <w:r w:rsidR="00F414EE">
        <w:fldChar w:fldCharType="begin"/>
      </w:r>
      <w:r w:rsidR="00F414EE">
        <w:instrText xml:space="preserve"> SEQ Figure \* ARABIC \s 1 </w:instrText>
      </w:r>
      <w:r w:rsidR="00F414EE">
        <w:fldChar w:fldCharType="separate"/>
      </w:r>
      <w:r w:rsidR="00B2370E">
        <w:rPr>
          <w:noProof/>
        </w:rPr>
        <w:t>68</w:t>
      </w:r>
      <w:r w:rsidR="00F414EE">
        <w:fldChar w:fldCharType="end"/>
      </w:r>
      <w:bookmarkEnd w:id="825"/>
      <w:r>
        <w:t>: SoftPLC</w:t>
      </w:r>
      <w:r>
        <w:fldChar w:fldCharType="begin"/>
      </w:r>
      <w:r>
        <w:instrText xml:space="preserve"> XE "SoftPLC" </w:instrText>
      </w:r>
      <w:r>
        <w:fldChar w:fldCharType="end"/>
      </w:r>
      <w:r>
        <w:t xml:space="preserve"> Assign Field</w:t>
      </w:r>
      <w:bookmarkEnd w:id="826"/>
      <w:bookmarkEnd w:id="827"/>
    </w:p>
    <w:p w:rsidR="003D3A5D" w:rsidRDefault="003D3A5D" w:rsidP="003D3A5D">
      <w:r>
        <w:rPr>
          <w:noProof/>
          <w:lang w:val="nl-NL" w:eastAsia="nl-NL"/>
        </w:rPr>
        <w:drawing>
          <wp:inline distT="0" distB="0" distL="0" distR="0" wp14:anchorId="14BD81ED" wp14:editId="452E2E0D">
            <wp:extent cx="3305175" cy="1152525"/>
            <wp:effectExtent l="0" t="0" r="9525" b="9525"/>
            <wp:docPr id="91" name="Afbeelding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1"/>
                    <a:stretch>
                      <a:fillRect/>
                    </a:stretch>
                  </pic:blipFill>
                  <pic:spPr>
                    <a:xfrm>
                      <a:off x="0" y="0"/>
                      <a:ext cx="3305175" cy="1152525"/>
                    </a:xfrm>
                    <a:prstGeom prst="rect">
                      <a:avLst/>
                    </a:prstGeom>
                  </pic:spPr>
                </pic:pic>
              </a:graphicData>
            </a:graphic>
          </wp:inline>
        </w:drawing>
      </w:r>
    </w:p>
    <w:p w:rsidR="003D3A5D" w:rsidRDefault="003D3A5D" w:rsidP="003D3A5D">
      <w:pPr>
        <w:pStyle w:val="Onderschrift"/>
      </w:pPr>
      <w:bookmarkStart w:id="828" w:name="_Ref334089668"/>
      <w:bookmarkStart w:id="829" w:name="_Toc402443280"/>
      <w:bookmarkStart w:id="830" w:name="_Toc404942681"/>
      <w:r>
        <w:t xml:space="preserve">Figure </w:t>
      </w:r>
      <w:r w:rsidR="00F414EE">
        <w:fldChar w:fldCharType="begin"/>
      </w:r>
      <w:r w:rsidR="00F414EE">
        <w:instrText xml:space="preserve"> STYLEREF 1 \s </w:instrText>
      </w:r>
      <w:r w:rsidR="00F414EE">
        <w:fldChar w:fldCharType="separate"/>
      </w:r>
      <w:r w:rsidR="00B2370E">
        <w:rPr>
          <w:noProof/>
        </w:rPr>
        <w:t>5</w:t>
      </w:r>
      <w:r w:rsidR="00F414EE">
        <w:fldChar w:fldCharType="end"/>
      </w:r>
      <w:r w:rsidR="00F414EE">
        <w:noBreakHyphen/>
      </w:r>
      <w:r w:rsidR="00F414EE">
        <w:fldChar w:fldCharType="begin"/>
      </w:r>
      <w:r w:rsidR="00F414EE">
        <w:instrText xml:space="preserve"> SEQ Figure \* ARABIC \s 1 </w:instrText>
      </w:r>
      <w:r w:rsidR="00F414EE">
        <w:fldChar w:fldCharType="separate"/>
      </w:r>
      <w:r w:rsidR="00B2370E">
        <w:rPr>
          <w:noProof/>
        </w:rPr>
        <w:t>69</w:t>
      </w:r>
      <w:r w:rsidR="00F414EE">
        <w:fldChar w:fldCharType="end"/>
      </w:r>
      <w:bookmarkEnd w:id="828"/>
      <w:r>
        <w:t>: SoftPLC</w:t>
      </w:r>
      <w:r>
        <w:fldChar w:fldCharType="begin"/>
      </w:r>
      <w:r>
        <w:instrText xml:space="preserve"> XE "SoftPLC" </w:instrText>
      </w:r>
      <w:r>
        <w:fldChar w:fldCharType="end"/>
      </w:r>
      <w:r>
        <w:t xml:space="preserve"> first Line</w:t>
      </w:r>
      <w:bookmarkEnd w:id="829"/>
      <w:bookmarkEnd w:id="830"/>
    </w:p>
    <w:p w:rsidR="003D3A5D" w:rsidRDefault="003D3A5D" w:rsidP="003D3A5D">
      <w:r w:rsidRPr="00CA0364">
        <w:rPr>
          <w:lang w:val="en-US"/>
        </w:rPr>
        <w:t xml:space="preserve">We do the same at the right side of the “0” but this time we choose the Bilge Pump. </w:t>
      </w:r>
      <w:r>
        <w:t xml:space="preserve">We end up with a line like in </w:t>
      </w:r>
      <w:r>
        <w:fldChar w:fldCharType="begin"/>
      </w:r>
      <w:r>
        <w:instrText xml:space="preserve"> REF _Ref334089920 \h </w:instrText>
      </w:r>
      <w:r>
        <w:fldChar w:fldCharType="separate"/>
      </w:r>
      <w:r w:rsidR="00B2370E">
        <w:t xml:space="preserve">Figure </w:t>
      </w:r>
      <w:r w:rsidR="00B2370E">
        <w:rPr>
          <w:noProof/>
        </w:rPr>
        <w:t>5</w:t>
      </w:r>
      <w:r w:rsidR="00B2370E">
        <w:noBreakHyphen/>
      </w:r>
      <w:r w:rsidR="00B2370E">
        <w:rPr>
          <w:noProof/>
        </w:rPr>
        <w:t>70</w:t>
      </w:r>
      <w:r>
        <w:fldChar w:fldCharType="end"/>
      </w:r>
      <w:r>
        <w:t>.</w:t>
      </w:r>
    </w:p>
    <w:p w:rsidR="003D3A5D" w:rsidRDefault="003D3A5D" w:rsidP="003D3A5D"/>
    <w:p w:rsidR="003D3A5D" w:rsidRDefault="003D3A5D" w:rsidP="003D3A5D">
      <w:r>
        <w:rPr>
          <w:noProof/>
          <w:lang w:val="nl-NL" w:eastAsia="nl-NL"/>
        </w:rPr>
        <w:drawing>
          <wp:inline distT="0" distB="0" distL="0" distR="0" wp14:anchorId="17A9711B" wp14:editId="5A64DE1E">
            <wp:extent cx="3228975" cy="1095375"/>
            <wp:effectExtent l="0" t="0" r="9525" b="9525"/>
            <wp:docPr id="93" name="Afbeelding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2"/>
                    <a:stretch>
                      <a:fillRect/>
                    </a:stretch>
                  </pic:blipFill>
                  <pic:spPr>
                    <a:xfrm>
                      <a:off x="0" y="0"/>
                      <a:ext cx="3228975" cy="1095375"/>
                    </a:xfrm>
                    <a:prstGeom prst="rect">
                      <a:avLst/>
                    </a:prstGeom>
                  </pic:spPr>
                </pic:pic>
              </a:graphicData>
            </a:graphic>
          </wp:inline>
        </w:drawing>
      </w:r>
    </w:p>
    <w:p w:rsidR="003D3A5D" w:rsidRDefault="003D3A5D" w:rsidP="003D3A5D">
      <w:pPr>
        <w:pStyle w:val="Onderschrift"/>
      </w:pPr>
      <w:bookmarkStart w:id="831" w:name="_Ref334089920"/>
      <w:bookmarkStart w:id="832" w:name="_Toc402443281"/>
      <w:bookmarkStart w:id="833" w:name="_Toc404942682"/>
      <w:r>
        <w:t xml:space="preserve">Figure </w:t>
      </w:r>
      <w:r w:rsidR="00F414EE">
        <w:fldChar w:fldCharType="begin"/>
      </w:r>
      <w:r w:rsidR="00F414EE">
        <w:instrText xml:space="preserve"> STYLEREF 1 \s </w:instrText>
      </w:r>
      <w:r w:rsidR="00F414EE">
        <w:fldChar w:fldCharType="separate"/>
      </w:r>
      <w:r w:rsidR="00B2370E">
        <w:rPr>
          <w:noProof/>
        </w:rPr>
        <w:t>5</w:t>
      </w:r>
      <w:r w:rsidR="00F414EE">
        <w:fldChar w:fldCharType="end"/>
      </w:r>
      <w:r w:rsidR="00F414EE">
        <w:noBreakHyphen/>
      </w:r>
      <w:r w:rsidR="00F414EE">
        <w:fldChar w:fldCharType="begin"/>
      </w:r>
      <w:r w:rsidR="00F414EE">
        <w:instrText xml:space="preserve"> SEQ Figure \* ARABIC \s 1 </w:instrText>
      </w:r>
      <w:r w:rsidR="00F414EE">
        <w:fldChar w:fldCharType="separate"/>
      </w:r>
      <w:r w:rsidR="00B2370E">
        <w:rPr>
          <w:noProof/>
        </w:rPr>
        <w:t>70</w:t>
      </w:r>
      <w:r w:rsidR="00F414EE">
        <w:fldChar w:fldCharType="end"/>
      </w:r>
      <w:bookmarkEnd w:id="831"/>
      <w:r>
        <w:t>: SoftPLC</w:t>
      </w:r>
      <w:r>
        <w:fldChar w:fldCharType="begin"/>
      </w:r>
      <w:r>
        <w:instrText xml:space="preserve"> XE "SoftPLC" </w:instrText>
      </w:r>
      <w:r>
        <w:fldChar w:fldCharType="end"/>
      </w:r>
      <w:r>
        <w:t xml:space="preserve"> First Line_2</w:t>
      </w:r>
      <w:bookmarkEnd w:id="832"/>
      <w:bookmarkEnd w:id="833"/>
    </w:p>
    <w:p w:rsidR="003D3A5D" w:rsidRDefault="003D3A5D" w:rsidP="003D3A5D">
      <w:pPr>
        <w:rPr>
          <w:lang w:val="en-US"/>
        </w:rPr>
      </w:pPr>
      <w:r>
        <w:rPr>
          <w:lang w:val="en-US"/>
        </w:rPr>
        <w:t>So</w:t>
      </w:r>
      <w:r w:rsidRPr="00B80C78">
        <w:rPr>
          <w:lang w:val="en-US"/>
        </w:rPr>
        <w:t xml:space="preserve"> </w:t>
      </w:r>
      <w:r>
        <w:rPr>
          <w:lang w:val="en-US"/>
        </w:rPr>
        <w:t>n</w:t>
      </w:r>
      <w:r w:rsidRPr="00B80C78">
        <w:rPr>
          <w:lang w:val="en-US"/>
        </w:rPr>
        <w:t xml:space="preserve">ow when you press </w:t>
      </w:r>
      <w:r>
        <w:rPr>
          <w:lang w:val="en-US"/>
        </w:rPr>
        <w:t>“Run” the program will run and check the bilge alarm over and over. Once it gets high, the connection in the line gets high (1) and the Bilge Pump starts running until the alarm is not high anymore.</w:t>
      </w:r>
    </w:p>
    <w:p w:rsidR="003D3A5D" w:rsidRDefault="003D3A5D" w:rsidP="003D3A5D">
      <w:pPr>
        <w:rPr>
          <w:lang w:val="en-US"/>
        </w:rPr>
      </w:pPr>
    </w:p>
    <w:p w:rsidR="003D3A5D" w:rsidRDefault="003D3A5D" w:rsidP="003D3A5D">
      <w:pPr>
        <w:pStyle w:val="Heading4"/>
        <w:rPr>
          <w:lang w:val="en-US" w:eastAsia="nl-NL"/>
        </w:rPr>
      </w:pPr>
      <w:bookmarkStart w:id="834" w:name="_Toc402443125"/>
      <w:bookmarkStart w:id="835" w:name="_Toc404942506"/>
      <w:r>
        <w:rPr>
          <w:lang w:val="en-US" w:eastAsia="nl-NL"/>
        </w:rPr>
        <w:lastRenderedPageBreak/>
        <w:t>Control</w:t>
      </w:r>
      <w:bookmarkEnd w:id="834"/>
      <w:bookmarkEnd w:id="835"/>
    </w:p>
    <w:p w:rsidR="003D3A5D" w:rsidRPr="00B55308" w:rsidRDefault="003D3A5D" w:rsidP="003D3A5D">
      <w:pPr>
        <w:rPr>
          <w:lang w:val="en-US"/>
        </w:rPr>
      </w:pPr>
      <w:r>
        <w:rPr>
          <w:lang w:val="en-US"/>
        </w:rPr>
        <w:t>You can understand that you can control the NavVision installation much more once you use SoftPLC</w:t>
      </w:r>
      <w:r>
        <w:rPr>
          <w:lang w:val="en-US"/>
        </w:rPr>
        <w:fldChar w:fldCharType="begin"/>
      </w:r>
      <w:r>
        <w:rPr>
          <w:lang w:val="en-US"/>
        </w:rPr>
        <w:instrText xml:space="preserve"> XE "</w:instrText>
      </w:r>
      <w:r w:rsidRPr="00CA46A0">
        <w:rPr>
          <w:lang w:val="en-US"/>
        </w:rPr>
        <w:instrText>SoftPLC"</w:instrText>
      </w:r>
      <w:r>
        <w:rPr>
          <w:lang w:val="en-US"/>
        </w:rPr>
        <w:instrText xml:space="preserve"> </w:instrText>
      </w:r>
      <w:r>
        <w:rPr>
          <w:lang w:val="en-US"/>
        </w:rPr>
        <w:fldChar w:fldCharType="end"/>
      </w:r>
      <w:r>
        <w:rPr>
          <w:lang w:val="en-US"/>
        </w:rPr>
        <w:t>. You can make all kind of interactive switches and much more. Much of the ACS (automatic Control Sequences) will be made in SoftPLC.</w:t>
      </w:r>
    </w:p>
    <w:p w:rsidR="003D3A5D" w:rsidRDefault="003D3A5D" w:rsidP="000F200F">
      <w:pPr>
        <w:rPr>
          <w:lang w:val="en-US"/>
        </w:rPr>
      </w:pPr>
    </w:p>
    <w:p w:rsidR="003D3A5D" w:rsidRDefault="003D3A5D" w:rsidP="000F200F">
      <w:pPr>
        <w:rPr>
          <w:lang w:val="en-US"/>
        </w:rPr>
      </w:pPr>
    </w:p>
    <w:p w:rsidR="003D3A5D" w:rsidRDefault="003D3A5D" w:rsidP="000F200F">
      <w:pPr>
        <w:rPr>
          <w:lang w:val="en-US"/>
        </w:rPr>
      </w:pPr>
    </w:p>
    <w:p w:rsidR="003D3A5D" w:rsidRDefault="003D3A5D" w:rsidP="000F200F">
      <w:pPr>
        <w:rPr>
          <w:lang w:val="en-US"/>
        </w:rPr>
      </w:pPr>
    </w:p>
    <w:p w:rsidR="003D3A5D" w:rsidRDefault="003D3A5D" w:rsidP="000F200F">
      <w:pPr>
        <w:rPr>
          <w:lang w:val="en-US"/>
        </w:rPr>
      </w:pPr>
    </w:p>
    <w:p w:rsidR="003D3A5D" w:rsidRDefault="003D3A5D" w:rsidP="000F200F">
      <w:pPr>
        <w:rPr>
          <w:lang w:val="en-US"/>
        </w:rPr>
      </w:pPr>
    </w:p>
    <w:p w:rsidR="003D3A5D" w:rsidRDefault="003D3A5D" w:rsidP="000F200F">
      <w:pPr>
        <w:rPr>
          <w:lang w:val="en-US"/>
        </w:rPr>
      </w:pPr>
    </w:p>
    <w:p w:rsidR="003D3A5D" w:rsidRDefault="003D3A5D" w:rsidP="000F200F">
      <w:pPr>
        <w:rPr>
          <w:lang w:val="en-US"/>
        </w:rPr>
      </w:pPr>
    </w:p>
    <w:p w:rsidR="003D3A5D" w:rsidRDefault="003D3A5D" w:rsidP="000F200F">
      <w:pPr>
        <w:rPr>
          <w:lang w:val="en-US"/>
        </w:rPr>
      </w:pPr>
    </w:p>
    <w:p w:rsidR="003D3A5D" w:rsidRDefault="003D3A5D" w:rsidP="000F200F">
      <w:pPr>
        <w:rPr>
          <w:lang w:val="en-US"/>
        </w:rPr>
      </w:pPr>
    </w:p>
    <w:p w:rsidR="003D3A5D" w:rsidRDefault="003D3A5D" w:rsidP="000F200F">
      <w:pPr>
        <w:rPr>
          <w:lang w:val="en-US"/>
        </w:rPr>
      </w:pPr>
    </w:p>
    <w:p w:rsidR="003D3A5D" w:rsidRDefault="003D3A5D" w:rsidP="000F200F">
      <w:pPr>
        <w:rPr>
          <w:lang w:val="en-US"/>
        </w:rPr>
      </w:pPr>
    </w:p>
    <w:p w:rsidR="003D3A5D" w:rsidRDefault="003D3A5D" w:rsidP="000F200F">
      <w:pPr>
        <w:rPr>
          <w:lang w:val="en-US"/>
        </w:rPr>
      </w:pPr>
    </w:p>
    <w:p w:rsidR="003D3A5D" w:rsidRDefault="003D3A5D" w:rsidP="000F200F">
      <w:pPr>
        <w:rPr>
          <w:lang w:val="en-US"/>
        </w:rPr>
      </w:pPr>
    </w:p>
    <w:p w:rsidR="003D3A5D" w:rsidRDefault="003D3A5D" w:rsidP="000F200F">
      <w:pPr>
        <w:rPr>
          <w:lang w:val="en-US"/>
        </w:rPr>
      </w:pPr>
    </w:p>
    <w:p w:rsidR="003D3A5D" w:rsidRDefault="003D3A5D" w:rsidP="000F200F">
      <w:pPr>
        <w:rPr>
          <w:lang w:val="en-US"/>
        </w:rPr>
      </w:pPr>
    </w:p>
    <w:p w:rsidR="003D3A5D" w:rsidRDefault="003D3A5D" w:rsidP="000F200F">
      <w:pPr>
        <w:rPr>
          <w:lang w:val="en-US"/>
        </w:rPr>
      </w:pPr>
    </w:p>
    <w:p w:rsidR="003D3A5D" w:rsidRDefault="003D3A5D" w:rsidP="000F200F">
      <w:pPr>
        <w:rPr>
          <w:lang w:val="en-US"/>
        </w:rPr>
      </w:pPr>
    </w:p>
    <w:p w:rsidR="003D3A5D" w:rsidRDefault="003D3A5D" w:rsidP="000F200F">
      <w:pPr>
        <w:rPr>
          <w:lang w:val="en-US"/>
        </w:rPr>
      </w:pPr>
    </w:p>
    <w:p w:rsidR="003D3A5D" w:rsidRDefault="003D3A5D" w:rsidP="000F200F">
      <w:pPr>
        <w:rPr>
          <w:lang w:val="en-US"/>
        </w:rPr>
      </w:pPr>
    </w:p>
    <w:p w:rsidR="003D3A5D" w:rsidRDefault="003D3A5D" w:rsidP="000F200F">
      <w:pPr>
        <w:rPr>
          <w:lang w:val="en-US"/>
        </w:rPr>
      </w:pPr>
    </w:p>
    <w:p w:rsidR="003D3A5D" w:rsidRDefault="003D3A5D" w:rsidP="000F200F">
      <w:pPr>
        <w:rPr>
          <w:lang w:val="en-US"/>
        </w:rPr>
      </w:pPr>
    </w:p>
    <w:p w:rsidR="003D3A5D" w:rsidRDefault="003D3A5D" w:rsidP="000F200F">
      <w:pPr>
        <w:rPr>
          <w:lang w:val="en-US"/>
        </w:rPr>
      </w:pPr>
    </w:p>
    <w:p w:rsidR="003D3A5D" w:rsidRDefault="003D3A5D" w:rsidP="000F200F">
      <w:pPr>
        <w:rPr>
          <w:lang w:val="en-US"/>
        </w:rPr>
      </w:pPr>
    </w:p>
    <w:p w:rsidR="003D3A5D" w:rsidRDefault="003D3A5D" w:rsidP="000F200F">
      <w:pPr>
        <w:rPr>
          <w:lang w:val="en-US"/>
        </w:rPr>
      </w:pPr>
    </w:p>
    <w:p w:rsidR="003D3A5D" w:rsidRDefault="003D3A5D" w:rsidP="000F200F">
      <w:pPr>
        <w:rPr>
          <w:lang w:val="en-US"/>
        </w:rPr>
      </w:pPr>
    </w:p>
    <w:p w:rsidR="003D3A5D" w:rsidRDefault="003D3A5D" w:rsidP="000F200F">
      <w:pPr>
        <w:rPr>
          <w:lang w:val="en-US"/>
        </w:rPr>
      </w:pPr>
    </w:p>
    <w:p w:rsidR="003D3A5D" w:rsidRDefault="003D3A5D" w:rsidP="000F200F">
      <w:pPr>
        <w:rPr>
          <w:lang w:val="en-US"/>
        </w:rPr>
      </w:pPr>
    </w:p>
    <w:p w:rsidR="003D3A5D" w:rsidRDefault="003D3A5D" w:rsidP="000F200F">
      <w:pPr>
        <w:rPr>
          <w:lang w:val="en-US"/>
        </w:rPr>
      </w:pPr>
    </w:p>
    <w:p w:rsidR="003D3A5D" w:rsidRDefault="003D3A5D" w:rsidP="000F200F">
      <w:pPr>
        <w:rPr>
          <w:lang w:val="en-US"/>
        </w:rPr>
      </w:pPr>
    </w:p>
    <w:p w:rsidR="003D3A5D" w:rsidRDefault="003D3A5D" w:rsidP="000F200F">
      <w:pPr>
        <w:rPr>
          <w:lang w:val="en-US"/>
        </w:rPr>
      </w:pPr>
    </w:p>
    <w:p w:rsidR="003D3A5D" w:rsidRDefault="003D3A5D" w:rsidP="000F200F">
      <w:pPr>
        <w:rPr>
          <w:lang w:val="en-US"/>
        </w:rPr>
      </w:pPr>
    </w:p>
    <w:p w:rsidR="003D3A5D" w:rsidRDefault="003D3A5D" w:rsidP="000F200F">
      <w:pPr>
        <w:rPr>
          <w:lang w:val="en-US"/>
        </w:rPr>
      </w:pPr>
    </w:p>
    <w:p w:rsidR="003D3A5D" w:rsidRDefault="003D3A5D" w:rsidP="000F200F">
      <w:pPr>
        <w:rPr>
          <w:lang w:val="en-US"/>
        </w:rPr>
      </w:pPr>
    </w:p>
    <w:p w:rsidR="003D3A5D" w:rsidRDefault="003D3A5D" w:rsidP="000F200F">
      <w:pPr>
        <w:rPr>
          <w:lang w:val="en-US"/>
        </w:rPr>
      </w:pPr>
    </w:p>
    <w:p w:rsidR="003D3A5D" w:rsidRDefault="003D3A5D" w:rsidP="000F200F">
      <w:pPr>
        <w:rPr>
          <w:lang w:val="en-US"/>
        </w:rPr>
      </w:pPr>
    </w:p>
    <w:p w:rsidR="003D3A5D" w:rsidRDefault="003D3A5D" w:rsidP="000F200F">
      <w:pPr>
        <w:rPr>
          <w:lang w:val="en-US"/>
        </w:rPr>
      </w:pPr>
    </w:p>
    <w:p w:rsidR="003D3A5D" w:rsidRDefault="003D3A5D" w:rsidP="000F200F">
      <w:pPr>
        <w:rPr>
          <w:lang w:val="en-US"/>
        </w:rPr>
      </w:pPr>
    </w:p>
    <w:p w:rsidR="003D3A5D" w:rsidRDefault="003D3A5D" w:rsidP="000F200F">
      <w:pPr>
        <w:rPr>
          <w:lang w:val="en-US"/>
        </w:rPr>
      </w:pPr>
    </w:p>
    <w:p w:rsidR="003D3A5D" w:rsidRDefault="003D3A5D" w:rsidP="000F200F">
      <w:pPr>
        <w:rPr>
          <w:lang w:val="en-US"/>
        </w:rPr>
      </w:pPr>
    </w:p>
    <w:p w:rsidR="003D3A5D" w:rsidRDefault="003D3A5D" w:rsidP="000F200F">
      <w:pPr>
        <w:rPr>
          <w:lang w:val="en-US"/>
        </w:rPr>
      </w:pPr>
    </w:p>
    <w:p w:rsidR="003D3A5D" w:rsidRDefault="003D3A5D" w:rsidP="000F200F">
      <w:pPr>
        <w:rPr>
          <w:lang w:val="en-US"/>
        </w:rPr>
      </w:pPr>
    </w:p>
    <w:p w:rsidR="003D3A5D" w:rsidRDefault="003D3A5D" w:rsidP="000F200F">
      <w:pPr>
        <w:rPr>
          <w:lang w:val="en-US"/>
        </w:rPr>
      </w:pPr>
    </w:p>
    <w:p w:rsidR="003D3A5D" w:rsidRDefault="003D3A5D" w:rsidP="000F200F">
      <w:pPr>
        <w:rPr>
          <w:lang w:val="en-US"/>
        </w:rPr>
      </w:pPr>
    </w:p>
    <w:p w:rsidR="003D3A5D" w:rsidRDefault="003D3A5D" w:rsidP="000F200F">
      <w:pPr>
        <w:rPr>
          <w:lang w:val="en-US"/>
        </w:rPr>
      </w:pPr>
    </w:p>
    <w:p w:rsidR="003D3A5D" w:rsidRDefault="003D3A5D" w:rsidP="000F200F">
      <w:pPr>
        <w:rPr>
          <w:lang w:val="en-US"/>
        </w:rPr>
      </w:pPr>
    </w:p>
    <w:p w:rsidR="003D3A5D" w:rsidRDefault="003D3A5D" w:rsidP="000F200F">
      <w:pPr>
        <w:rPr>
          <w:lang w:val="en-US"/>
        </w:rPr>
      </w:pPr>
    </w:p>
    <w:p w:rsidR="003D3A5D" w:rsidRDefault="003D3A5D" w:rsidP="000F200F">
      <w:pPr>
        <w:rPr>
          <w:lang w:val="en-US"/>
        </w:rPr>
      </w:pPr>
    </w:p>
    <w:p w:rsidR="003D3A5D" w:rsidRDefault="003D3A5D" w:rsidP="000F200F">
      <w:pPr>
        <w:rPr>
          <w:lang w:val="en-US"/>
        </w:rPr>
      </w:pPr>
    </w:p>
    <w:p w:rsidR="003D3A5D" w:rsidRDefault="003D3A5D" w:rsidP="000F200F">
      <w:pPr>
        <w:rPr>
          <w:lang w:val="en-US"/>
        </w:rPr>
      </w:pPr>
    </w:p>
    <w:p w:rsidR="003D3A5D" w:rsidRDefault="003D3A5D" w:rsidP="003D3A5D">
      <w:pPr>
        <w:pStyle w:val="Heading2"/>
        <w:rPr>
          <w:lang w:val="en-US" w:eastAsia="nl-NL"/>
        </w:rPr>
      </w:pPr>
      <w:bookmarkStart w:id="836" w:name="_Toc402443126"/>
      <w:bookmarkStart w:id="837" w:name="_Toc404942507"/>
      <w:r>
        <w:rPr>
          <w:lang w:val="en-US" w:eastAsia="nl-NL"/>
        </w:rPr>
        <w:t>Tank Tables</w:t>
      </w:r>
      <w:bookmarkEnd w:id="836"/>
      <w:bookmarkEnd w:id="837"/>
    </w:p>
    <w:p w:rsidR="003D3A5D" w:rsidRDefault="003D3A5D" w:rsidP="003D3A5D">
      <w:pPr>
        <w:pStyle w:val="Heading3"/>
        <w:rPr>
          <w:lang w:val="en-US" w:eastAsia="nl-NL"/>
        </w:rPr>
      </w:pPr>
      <w:bookmarkStart w:id="838" w:name="_Toc402443127"/>
      <w:bookmarkStart w:id="839" w:name="_Toc404942508"/>
      <w:r>
        <w:rPr>
          <w:lang w:val="en-US" w:eastAsia="nl-NL"/>
        </w:rPr>
        <w:t>General,</w:t>
      </w:r>
      <w:bookmarkEnd w:id="838"/>
      <w:bookmarkEnd w:id="839"/>
    </w:p>
    <w:p w:rsidR="003D3A5D" w:rsidRDefault="003D3A5D" w:rsidP="003D3A5D">
      <w:pPr>
        <w:rPr>
          <w:lang w:val="en-US"/>
        </w:rPr>
      </w:pPr>
      <w:r>
        <w:rPr>
          <w:lang w:val="en-US"/>
        </w:rPr>
        <w:t>Each ship must have some kind of device to show the content of the d</w:t>
      </w:r>
      <w:r w:rsidR="009419A3">
        <w:rPr>
          <w:lang w:val="en-US"/>
        </w:rPr>
        <w:t>ifferent</w:t>
      </w:r>
      <w:r>
        <w:rPr>
          <w:lang w:val="en-US"/>
        </w:rPr>
        <w:t xml:space="preserve"> tanks. Whether it is a glass tube, a pressure sensor, a capacitive sensor or a float unit, they are all designed to show the contents of the particular tank. While the first is a mechanical device, the rest is merely electrical.</w:t>
      </w:r>
    </w:p>
    <w:p w:rsidR="003D3A5D" w:rsidRDefault="003D3A5D" w:rsidP="003D3A5D">
      <w:pPr>
        <w:rPr>
          <w:lang w:val="en-US"/>
        </w:rPr>
      </w:pPr>
    </w:p>
    <w:p w:rsidR="003D3A5D" w:rsidRDefault="003D3A5D" w:rsidP="003D3A5D">
      <w:pPr>
        <w:rPr>
          <w:lang w:val="en-US"/>
        </w:rPr>
      </w:pPr>
      <w:r>
        <w:rPr>
          <w:lang w:val="en-US"/>
        </w:rPr>
        <w:t>The bigger ships will rely more on an accurate reading. Not only will they travel over longer distances, or need to be cost effective, they also often need to balance the ship by even things out in diverse ballast tanks. You can understand that the calibration of these sensors will have to be quite accurate.</w:t>
      </w:r>
    </w:p>
    <w:p w:rsidR="003D3A5D" w:rsidRDefault="003D3A5D" w:rsidP="003D3A5D">
      <w:pPr>
        <w:rPr>
          <w:lang w:val="en-US"/>
        </w:rPr>
      </w:pPr>
    </w:p>
    <w:p w:rsidR="003D3A5D" w:rsidRDefault="009419A3" w:rsidP="003D3A5D">
      <w:pPr>
        <w:pStyle w:val="Heading3"/>
        <w:rPr>
          <w:lang w:val="en-US" w:eastAsia="nl-NL"/>
        </w:rPr>
      </w:pPr>
      <w:bookmarkStart w:id="840" w:name="_Toc402443128"/>
      <w:bookmarkStart w:id="841" w:name="_Toc404942509"/>
      <w:r>
        <w:rPr>
          <w:lang w:val="en-US" w:eastAsia="nl-NL"/>
        </w:rPr>
        <w:t>Types</w:t>
      </w:r>
      <w:r w:rsidR="003D3A5D">
        <w:rPr>
          <w:lang w:val="en-US" w:eastAsia="nl-NL"/>
        </w:rPr>
        <w:t xml:space="preserve"> of sensors</w:t>
      </w:r>
      <w:bookmarkEnd w:id="840"/>
      <w:bookmarkEnd w:id="841"/>
    </w:p>
    <w:p w:rsidR="003D3A5D" w:rsidRDefault="003D3A5D" w:rsidP="003D3A5D">
      <w:pPr>
        <w:rPr>
          <w:lang w:val="en-US"/>
        </w:rPr>
      </w:pPr>
      <w:r>
        <w:rPr>
          <w:lang w:val="en-US"/>
        </w:rPr>
        <w:t>We will focus here on the electrical sensors as the mechanical ones gets more and more obsolete. The most used ones are</w:t>
      </w:r>
    </w:p>
    <w:p w:rsidR="003D3A5D" w:rsidRDefault="003D3A5D" w:rsidP="003D3A5D">
      <w:pPr>
        <w:rPr>
          <w:lang w:val="en-US"/>
        </w:rPr>
      </w:pPr>
    </w:p>
    <w:p w:rsidR="003D3A5D" w:rsidRPr="009D06AA" w:rsidRDefault="003D3A5D" w:rsidP="003D3A5D">
      <w:pPr>
        <w:pStyle w:val="ListParagraph"/>
        <w:numPr>
          <w:ilvl w:val="0"/>
          <w:numId w:val="28"/>
        </w:numPr>
        <w:rPr>
          <w:lang w:val="en-US" w:eastAsia="nl-NL"/>
        </w:rPr>
      </w:pPr>
      <w:r w:rsidRPr="009D06AA">
        <w:rPr>
          <w:lang w:val="en-US" w:eastAsia="nl-NL"/>
        </w:rPr>
        <w:t>The floating sensor</w:t>
      </w:r>
    </w:p>
    <w:p w:rsidR="003D3A5D" w:rsidRPr="009D06AA" w:rsidRDefault="003D3A5D" w:rsidP="003D3A5D">
      <w:pPr>
        <w:pStyle w:val="ListParagraph"/>
        <w:numPr>
          <w:ilvl w:val="0"/>
          <w:numId w:val="28"/>
        </w:numPr>
        <w:rPr>
          <w:lang w:val="en-US" w:eastAsia="nl-NL"/>
        </w:rPr>
      </w:pPr>
      <w:r w:rsidRPr="009D06AA">
        <w:rPr>
          <w:lang w:val="en-US" w:eastAsia="nl-NL"/>
        </w:rPr>
        <w:t>The capacitive sensor</w:t>
      </w:r>
    </w:p>
    <w:p w:rsidR="003D3A5D" w:rsidRDefault="003D3A5D" w:rsidP="003D3A5D">
      <w:pPr>
        <w:pStyle w:val="ListParagraph"/>
        <w:numPr>
          <w:ilvl w:val="0"/>
          <w:numId w:val="28"/>
        </w:numPr>
        <w:rPr>
          <w:lang w:val="en-US" w:eastAsia="nl-NL"/>
        </w:rPr>
      </w:pPr>
      <w:r w:rsidRPr="009D06AA">
        <w:rPr>
          <w:lang w:val="en-US" w:eastAsia="nl-NL"/>
        </w:rPr>
        <w:t>The pressure sensor</w:t>
      </w:r>
    </w:p>
    <w:p w:rsidR="003D3A5D" w:rsidRDefault="003D3A5D" w:rsidP="003D3A5D">
      <w:pPr>
        <w:rPr>
          <w:lang w:val="en-US"/>
        </w:rPr>
      </w:pPr>
    </w:p>
    <w:p w:rsidR="003D3A5D" w:rsidRDefault="003D3A5D" w:rsidP="003D3A5D">
      <w:pPr>
        <w:pStyle w:val="Heading4"/>
        <w:rPr>
          <w:lang w:val="en-US" w:eastAsia="nl-NL"/>
        </w:rPr>
      </w:pPr>
      <w:bookmarkStart w:id="842" w:name="_Toc402443129"/>
      <w:bookmarkStart w:id="843" w:name="_Toc404942510"/>
      <w:r>
        <w:rPr>
          <w:lang w:val="en-US" w:eastAsia="nl-NL"/>
        </w:rPr>
        <w:t>Floating sensor</w:t>
      </w:r>
      <w:bookmarkEnd w:id="842"/>
      <w:bookmarkEnd w:id="843"/>
    </w:p>
    <w:p w:rsidR="003D3A5D" w:rsidRDefault="003D3A5D" w:rsidP="003D3A5D">
      <w:pPr>
        <w:rPr>
          <w:lang w:val="en-US"/>
        </w:rPr>
      </w:pPr>
      <w:r>
        <w:rPr>
          <w:lang w:val="en-US"/>
        </w:rPr>
        <w:t xml:space="preserve">The floating sensor can be compared with the float unit that is used in toilets. These type of sensors are level-sensors. They measure how high (or low) the level of the fluid in the tank is. They can be equipped with a floating device connected to a hinged part, where the hinged part is electrically connected to a resistor which will give a voltage or </w:t>
      </w:r>
      <w:proofErr w:type="spellStart"/>
      <w:r>
        <w:rPr>
          <w:lang w:val="en-US"/>
        </w:rPr>
        <w:t>milli</w:t>
      </w:r>
      <w:proofErr w:type="spellEnd"/>
      <w:r>
        <w:rPr>
          <w:lang w:val="en-US"/>
        </w:rPr>
        <w:t>-amperage that can be used to show the actual level of the liquid. The floating device can also be a magnet</w:t>
      </w:r>
      <w:r w:rsidR="009419A3">
        <w:rPr>
          <w:lang w:val="en-US"/>
        </w:rPr>
        <w:t>ic ring attached around a pipe.</w:t>
      </w:r>
    </w:p>
    <w:p w:rsidR="003D3A5D" w:rsidRDefault="003D3A5D" w:rsidP="003D3A5D">
      <w:pPr>
        <w:rPr>
          <w:lang w:val="en-US"/>
        </w:rPr>
      </w:pPr>
    </w:p>
    <w:p w:rsidR="003D3A5D" w:rsidRDefault="003D3A5D" w:rsidP="003D3A5D">
      <w:pPr>
        <w:pStyle w:val="Heading4"/>
        <w:rPr>
          <w:lang w:val="en-US" w:eastAsia="nl-NL"/>
        </w:rPr>
      </w:pPr>
      <w:bookmarkStart w:id="844" w:name="_Toc402443130"/>
      <w:bookmarkStart w:id="845" w:name="_Toc404942511"/>
      <w:r>
        <w:rPr>
          <w:lang w:val="en-US" w:eastAsia="nl-NL"/>
        </w:rPr>
        <w:t>Capacitive sensor</w:t>
      </w:r>
      <w:bookmarkEnd w:id="844"/>
      <w:bookmarkEnd w:id="845"/>
    </w:p>
    <w:p w:rsidR="003D3A5D" w:rsidRDefault="003D3A5D" w:rsidP="003D3A5D">
      <w:pPr>
        <w:rPr>
          <w:rFonts w:cs="Arial"/>
          <w:lang w:val="en-IN"/>
        </w:rPr>
      </w:pPr>
      <w:r>
        <w:rPr>
          <w:rFonts w:cs="Arial"/>
          <w:lang w:val="en-IN"/>
        </w:rPr>
        <w:t>The principle of capacitive level measurement is based on change of capacitance. An insulated electrode acts as one plate of capacitor and the tank wall (or reference electrode in a non-metallic vessel) acts as the other plate. The capacitance depends on the fluid level. An empty tank has a lower capacitance while a filled tank has a higher capacitance. While this</w:t>
      </w:r>
      <w:r w:rsidR="009419A3">
        <w:rPr>
          <w:rFonts w:cs="Arial"/>
          <w:lang w:val="en-IN"/>
        </w:rPr>
        <w:t xml:space="preserve"> is also a level measuring type.</w:t>
      </w:r>
    </w:p>
    <w:p w:rsidR="003D3A5D" w:rsidRDefault="003D3A5D" w:rsidP="003D3A5D">
      <w:pPr>
        <w:rPr>
          <w:rFonts w:cs="Arial"/>
          <w:lang w:val="en-IN"/>
        </w:rPr>
      </w:pPr>
    </w:p>
    <w:p w:rsidR="003D3A5D" w:rsidRDefault="003D3A5D" w:rsidP="003D3A5D">
      <w:pPr>
        <w:pStyle w:val="Heading4"/>
        <w:rPr>
          <w:lang w:val="en-US" w:eastAsia="nl-NL"/>
        </w:rPr>
      </w:pPr>
      <w:bookmarkStart w:id="846" w:name="_Toc402443131"/>
      <w:bookmarkStart w:id="847" w:name="_Toc404942512"/>
      <w:r>
        <w:rPr>
          <w:lang w:val="en-IN"/>
        </w:rPr>
        <w:t>Pressure sensor</w:t>
      </w:r>
      <w:bookmarkEnd w:id="846"/>
      <w:bookmarkEnd w:id="847"/>
      <w:r w:rsidRPr="00A61257">
        <w:rPr>
          <w:lang w:val="en-US" w:eastAsia="nl-NL"/>
        </w:rPr>
        <w:t xml:space="preserve"> </w:t>
      </w:r>
    </w:p>
    <w:p w:rsidR="003D3A5D" w:rsidRDefault="003D3A5D" w:rsidP="003D3A5D">
      <w:pPr>
        <w:rPr>
          <w:lang w:val="en-US"/>
        </w:rPr>
      </w:pPr>
      <w:r>
        <w:rPr>
          <w:lang w:val="en-US"/>
        </w:rPr>
        <w:t xml:space="preserve">The pressure sensor is not a level indicator. It measures the liquid pressure (Pl) of the column of liquid above the sensor. In conjunction with the density of the liquid you can calculate the volume of the liquid. When the architect of the tanks has provided a sounding table, with the liquid pressure you can calculate the height of the liquid as well as the m3 of liquid. Again with the density you can calculate the mass (tonnage). You can see that this provides a very accurate and diverse scheme for the tanks that is very useful. </w:t>
      </w:r>
    </w:p>
    <w:p w:rsidR="003D3A5D" w:rsidRDefault="003D3A5D" w:rsidP="003D3A5D">
      <w:pPr>
        <w:rPr>
          <w:lang w:val="en-US"/>
        </w:rPr>
      </w:pPr>
    </w:p>
    <w:p w:rsidR="003D3A5D" w:rsidRDefault="003D3A5D" w:rsidP="003D3A5D">
      <w:pPr>
        <w:rPr>
          <w:lang w:val="en-US"/>
        </w:rPr>
      </w:pPr>
      <w:r>
        <w:rPr>
          <w:lang w:val="en-US"/>
        </w:rPr>
        <w:t>Within the NavVision</w:t>
      </w:r>
      <w:r w:rsidR="009419A3">
        <w:rPr>
          <w:lang w:val="en-US"/>
        </w:rPr>
        <w:t xml:space="preserve"> </w:t>
      </w:r>
      <w:r>
        <w:rPr>
          <w:lang w:val="en-US"/>
        </w:rPr>
        <w:t>system all this calculations are done automatically once you</w:t>
      </w:r>
      <w:r w:rsidR="009419A3">
        <w:rPr>
          <w:lang w:val="en-US"/>
        </w:rPr>
        <w:t xml:space="preserve"> provided one of the variables </w:t>
      </w:r>
      <w:r>
        <w:rPr>
          <w:lang w:val="en-US"/>
        </w:rPr>
        <w:t xml:space="preserve">(see </w:t>
      </w:r>
      <w:r>
        <w:rPr>
          <w:lang w:val="en-US"/>
        </w:rPr>
        <w:fldChar w:fldCharType="begin"/>
      </w:r>
      <w:r>
        <w:rPr>
          <w:lang w:val="en-US"/>
        </w:rPr>
        <w:instrText xml:space="preserve"> REF _Ref335822665 \h </w:instrText>
      </w:r>
      <w:r>
        <w:rPr>
          <w:lang w:val="en-US"/>
        </w:rPr>
      </w:r>
      <w:r>
        <w:rPr>
          <w:lang w:val="en-US"/>
        </w:rPr>
        <w:fldChar w:fldCharType="separate"/>
      </w:r>
      <w:r w:rsidR="00B2370E">
        <w:t xml:space="preserve">Figure </w:t>
      </w:r>
      <w:r w:rsidR="00B2370E">
        <w:rPr>
          <w:noProof/>
        </w:rPr>
        <w:t>5</w:t>
      </w:r>
      <w:r w:rsidR="00B2370E">
        <w:noBreakHyphen/>
      </w:r>
      <w:r w:rsidR="00B2370E">
        <w:rPr>
          <w:noProof/>
        </w:rPr>
        <w:t>71</w:t>
      </w:r>
      <w:r>
        <w:rPr>
          <w:lang w:val="en-US"/>
        </w:rPr>
        <w:fldChar w:fldCharType="end"/>
      </w:r>
      <w:r>
        <w:rPr>
          <w:lang w:val="en-US"/>
        </w:rPr>
        <w:t>)</w:t>
      </w:r>
      <w:r w:rsidR="009419A3">
        <w:rPr>
          <w:lang w:val="en-US"/>
        </w:rPr>
        <w:t>.</w:t>
      </w:r>
    </w:p>
    <w:p w:rsidR="003D3A5D" w:rsidRDefault="003D3A5D" w:rsidP="003D3A5D">
      <w:pPr>
        <w:rPr>
          <w:lang w:val="en-US"/>
        </w:rPr>
      </w:pPr>
    </w:p>
    <w:p w:rsidR="003D3A5D" w:rsidRDefault="003D3A5D" w:rsidP="003D3A5D">
      <w:pPr>
        <w:rPr>
          <w:lang w:val="en-US"/>
        </w:rPr>
      </w:pPr>
      <w:r>
        <w:rPr>
          <w:noProof/>
          <w:lang w:val="nl-NL" w:eastAsia="nl-NL"/>
        </w:rPr>
        <w:drawing>
          <wp:inline distT="0" distB="0" distL="0" distR="0" wp14:anchorId="6AA9FF69" wp14:editId="16B8492C">
            <wp:extent cx="4257675" cy="5410200"/>
            <wp:effectExtent l="0" t="0" r="9525" b="0"/>
            <wp:docPr id="111" name="Afbeelding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3"/>
                    <a:stretch>
                      <a:fillRect/>
                    </a:stretch>
                  </pic:blipFill>
                  <pic:spPr>
                    <a:xfrm>
                      <a:off x="0" y="0"/>
                      <a:ext cx="4257675" cy="5410200"/>
                    </a:xfrm>
                    <a:prstGeom prst="rect">
                      <a:avLst/>
                    </a:prstGeom>
                  </pic:spPr>
                </pic:pic>
              </a:graphicData>
            </a:graphic>
          </wp:inline>
        </w:drawing>
      </w:r>
    </w:p>
    <w:p w:rsidR="003D3A5D" w:rsidRDefault="003D3A5D" w:rsidP="003D3A5D">
      <w:pPr>
        <w:pStyle w:val="Onderschrift"/>
      </w:pPr>
      <w:bookmarkStart w:id="848" w:name="_Ref335822665"/>
      <w:bookmarkStart w:id="849" w:name="_Toc402443282"/>
      <w:bookmarkStart w:id="850" w:name="_Toc404942683"/>
      <w:r>
        <w:t xml:space="preserve">Figure </w:t>
      </w:r>
      <w:r w:rsidR="00F414EE">
        <w:fldChar w:fldCharType="begin"/>
      </w:r>
      <w:r w:rsidR="00F414EE">
        <w:instrText xml:space="preserve"> STYLEREF 1 \s </w:instrText>
      </w:r>
      <w:r w:rsidR="00F414EE">
        <w:fldChar w:fldCharType="separate"/>
      </w:r>
      <w:r w:rsidR="00B2370E">
        <w:rPr>
          <w:noProof/>
        </w:rPr>
        <w:t>5</w:t>
      </w:r>
      <w:r w:rsidR="00F414EE">
        <w:fldChar w:fldCharType="end"/>
      </w:r>
      <w:r w:rsidR="00F414EE">
        <w:noBreakHyphen/>
      </w:r>
      <w:r w:rsidR="00F414EE">
        <w:fldChar w:fldCharType="begin"/>
      </w:r>
      <w:r w:rsidR="00F414EE">
        <w:instrText xml:space="preserve"> SEQ Figure \* ARABIC \s 1 </w:instrText>
      </w:r>
      <w:r w:rsidR="00F414EE">
        <w:fldChar w:fldCharType="separate"/>
      </w:r>
      <w:r w:rsidR="00B2370E">
        <w:rPr>
          <w:noProof/>
        </w:rPr>
        <w:t>71</w:t>
      </w:r>
      <w:r w:rsidR="00F414EE">
        <w:fldChar w:fldCharType="end"/>
      </w:r>
      <w:bookmarkEnd w:id="848"/>
      <w:r>
        <w:t>: Tank Pressure Sensor</w:t>
      </w:r>
      <w:bookmarkEnd w:id="849"/>
      <w:bookmarkEnd w:id="850"/>
    </w:p>
    <w:p w:rsidR="003D3A5D" w:rsidRDefault="003D3A5D" w:rsidP="003D3A5D">
      <w:pPr>
        <w:pStyle w:val="Onderschrift"/>
        <w:rPr>
          <w:lang w:eastAsia="nl-NL"/>
        </w:rPr>
      </w:pPr>
      <w:r>
        <w:rPr>
          <w:lang w:eastAsia="nl-NL"/>
        </w:rPr>
        <w:t xml:space="preserve"> </w:t>
      </w:r>
    </w:p>
    <w:p w:rsidR="003D3A5D" w:rsidRPr="00A61257" w:rsidRDefault="003D3A5D" w:rsidP="003D3A5D">
      <w:pPr>
        <w:pStyle w:val="Onderschrift"/>
        <w:rPr>
          <w:lang w:eastAsia="nl-NL"/>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668"/>
        <w:gridCol w:w="5394"/>
      </w:tblGrid>
      <w:tr w:rsidR="003D3A5D" w:rsidRPr="00B1180C" w:rsidTr="003D3A5D">
        <w:tc>
          <w:tcPr>
            <w:tcW w:w="3848" w:type="dxa"/>
            <w:shd w:val="clear" w:color="auto" w:fill="0C0C0C"/>
          </w:tcPr>
          <w:p w:rsidR="003D3A5D" w:rsidRPr="00B1180C" w:rsidRDefault="003D3A5D" w:rsidP="003D3A5D">
            <w:pPr>
              <w:rPr>
                <w:b/>
                <w:lang w:val="en-US"/>
              </w:rPr>
            </w:pPr>
            <w:proofErr w:type="spellStart"/>
            <w:r>
              <w:rPr>
                <w:b/>
                <w:lang w:val="en-US"/>
              </w:rPr>
              <w:t>Abrreviation</w:t>
            </w:r>
            <w:proofErr w:type="spellEnd"/>
            <w:r>
              <w:rPr>
                <w:b/>
                <w:lang w:val="en-US"/>
              </w:rPr>
              <w:t xml:space="preserve"> </w:t>
            </w:r>
          </w:p>
        </w:tc>
        <w:tc>
          <w:tcPr>
            <w:tcW w:w="5722" w:type="dxa"/>
            <w:shd w:val="clear" w:color="auto" w:fill="0C0C0C"/>
          </w:tcPr>
          <w:p w:rsidR="003D3A5D" w:rsidRPr="00B1180C" w:rsidRDefault="003D3A5D" w:rsidP="003D3A5D">
            <w:pPr>
              <w:rPr>
                <w:b/>
                <w:lang w:val="en-US"/>
              </w:rPr>
            </w:pPr>
            <w:r>
              <w:rPr>
                <w:b/>
                <w:lang w:val="en-US"/>
              </w:rPr>
              <w:t>Explanation</w:t>
            </w:r>
          </w:p>
        </w:tc>
      </w:tr>
      <w:tr w:rsidR="003D3A5D" w:rsidRPr="00B1180C" w:rsidTr="003D3A5D">
        <w:tc>
          <w:tcPr>
            <w:tcW w:w="3848" w:type="dxa"/>
          </w:tcPr>
          <w:p w:rsidR="003D3A5D" w:rsidRPr="00B1180C" w:rsidRDefault="003D3A5D" w:rsidP="003D3A5D">
            <w:pPr>
              <w:rPr>
                <w:lang w:val="en-US"/>
              </w:rPr>
            </w:pPr>
            <w:r>
              <w:rPr>
                <w:lang w:val="en-US"/>
              </w:rPr>
              <w:t>Pl</w:t>
            </w:r>
          </w:p>
        </w:tc>
        <w:tc>
          <w:tcPr>
            <w:tcW w:w="5722" w:type="dxa"/>
          </w:tcPr>
          <w:p w:rsidR="003D3A5D" w:rsidRPr="00B1180C" w:rsidRDefault="003D3A5D" w:rsidP="003D3A5D">
            <w:pPr>
              <w:rPr>
                <w:lang w:val="en-US"/>
              </w:rPr>
            </w:pPr>
            <w:r>
              <w:rPr>
                <w:lang w:val="en-US"/>
              </w:rPr>
              <w:t>Liquid Pressure</w:t>
            </w:r>
          </w:p>
        </w:tc>
      </w:tr>
      <w:tr w:rsidR="003D3A5D" w:rsidRPr="00B1180C" w:rsidTr="003D3A5D">
        <w:tc>
          <w:tcPr>
            <w:tcW w:w="3848" w:type="dxa"/>
          </w:tcPr>
          <w:p w:rsidR="003D3A5D" w:rsidRPr="00B1180C" w:rsidRDefault="003D3A5D" w:rsidP="003D3A5D">
            <w:pPr>
              <w:rPr>
                <w:lang w:val="en-US"/>
              </w:rPr>
            </w:pPr>
            <w:proofErr w:type="spellStart"/>
            <w:r>
              <w:rPr>
                <w:lang w:val="en-US"/>
              </w:rPr>
              <w:t>Pv</w:t>
            </w:r>
            <w:proofErr w:type="spellEnd"/>
          </w:p>
        </w:tc>
        <w:tc>
          <w:tcPr>
            <w:tcW w:w="5722" w:type="dxa"/>
          </w:tcPr>
          <w:p w:rsidR="003D3A5D" w:rsidRPr="00B1180C" w:rsidRDefault="003D3A5D" w:rsidP="003D3A5D">
            <w:pPr>
              <w:rPr>
                <w:lang w:val="en-US"/>
              </w:rPr>
            </w:pPr>
            <w:r>
              <w:rPr>
                <w:lang w:val="en-US"/>
              </w:rPr>
              <w:t>Vent Pressure</w:t>
            </w:r>
          </w:p>
        </w:tc>
      </w:tr>
      <w:tr w:rsidR="003D3A5D" w:rsidRPr="00B1180C" w:rsidTr="003D3A5D">
        <w:tc>
          <w:tcPr>
            <w:tcW w:w="3848" w:type="dxa"/>
          </w:tcPr>
          <w:p w:rsidR="003D3A5D" w:rsidRPr="00B1180C" w:rsidRDefault="003D3A5D" w:rsidP="003D3A5D">
            <w:pPr>
              <w:rPr>
                <w:lang w:val="en-US"/>
              </w:rPr>
            </w:pPr>
            <w:r>
              <w:rPr>
                <w:lang w:val="en-US"/>
              </w:rPr>
              <w:t>V m3</w:t>
            </w:r>
          </w:p>
        </w:tc>
        <w:tc>
          <w:tcPr>
            <w:tcW w:w="5722" w:type="dxa"/>
          </w:tcPr>
          <w:p w:rsidR="003D3A5D" w:rsidRPr="00B1180C" w:rsidRDefault="003D3A5D" w:rsidP="003D3A5D">
            <w:pPr>
              <w:rPr>
                <w:lang w:val="en-US"/>
              </w:rPr>
            </w:pPr>
            <w:r>
              <w:rPr>
                <w:lang w:val="en-US"/>
              </w:rPr>
              <w:t>Volume in square meter</w:t>
            </w:r>
          </w:p>
        </w:tc>
      </w:tr>
      <w:tr w:rsidR="003D3A5D" w:rsidRPr="00B1180C" w:rsidTr="003D3A5D">
        <w:tc>
          <w:tcPr>
            <w:tcW w:w="3848" w:type="dxa"/>
          </w:tcPr>
          <w:p w:rsidR="003D3A5D" w:rsidRPr="00B1180C" w:rsidRDefault="003D3A5D" w:rsidP="003D3A5D">
            <w:pPr>
              <w:rPr>
                <w:lang w:val="en-US"/>
              </w:rPr>
            </w:pPr>
            <w:proofErr w:type="spellStart"/>
            <w:r>
              <w:rPr>
                <w:lang w:val="en-US"/>
              </w:rPr>
              <w:t>Hm</w:t>
            </w:r>
            <w:proofErr w:type="spellEnd"/>
          </w:p>
        </w:tc>
        <w:tc>
          <w:tcPr>
            <w:tcW w:w="5722" w:type="dxa"/>
          </w:tcPr>
          <w:p w:rsidR="003D3A5D" w:rsidRPr="00B1180C" w:rsidRDefault="003D3A5D" w:rsidP="003D3A5D">
            <w:pPr>
              <w:rPr>
                <w:lang w:val="en-US"/>
              </w:rPr>
            </w:pPr>
            <w:r>
              <w:rPr>
                <w:lang w:val="en-US"/>
              </w:rPr>
              <w:t>Height in meter</w:t>
            </w:r>
          </w:p>
        </w:tc>
      </w:tr>
      <w:tr w:rsidR="003D3A5D" w:rsidRPr="00B1180C" w:rsidTr="003D3A5D">
        <w:tc>
          <w:tcPr>
            <w:tcW w:w="3848" w:type="dxa"/>
          </w:tcPr>
          <w:p w:rsidR="003D3A5D" w:rsidRDefault="003D3A5D" w:rsidP="003D3A5D">
            <w:pPr>
              <w:rPr>
                <w:lang w:val="en-US"/>
              </w:rPr>
            </w:pPr>
            <w:r>
              <w:rPr>
                <w:lang w:val="en-US"/>
              </w:rPr>
              <w:t>Offset</w:t>
            </w:r>
          </w:p>
        </w:tc>
        <w:tc>
          <w:tcPr>
            <w:tcW w:w="5722" w:type="dxa"/>
          </w:tcPr>
          <w:p w:rsidR="003D3A5D" w:rsidRDefault="003D3A5D" w:rsidP="003D3A5D">
            <w:pPr>
              <w:rPr>
                <w:lang w:val="en-US"/>
              </w:rPr>
            </w:pPr>
            <w:r>
              <w:rPr>
                <w:lang w:val="en-US"/>
              </w:rPr>
              <w:t>Offset sensor in meter</w:t>
            </w:r>
          </w:p>
        </w:tc>
      </w:tr>
    </w:tbl>
    <w:p w:rsidR="003D3A5D" w:rsidRDefault="003D3A5D" w:rsidP="003D3A5D">
      <w:pPr>
        <w:pStyle w:val="Onderschrift"/>
      </w:pPr>
      <w:bookmarkStart w:id="851" w:name="_Toc404942736"/>
      <w:r>
        <w:t xml:space="preserve">Table </w:t>
      </w:r>
      <w:r>
        <w:fldChar w:fldCharType="begin"/>
      </w:r>
      <w:r>
        <w:instrText xml:space="preserve"> STYLEREF 1 \s </w:instrText>
      </w:r>
      <w:r>
        <w:fldChar w:fldCharType="separate"/>
      </w:r>
      <w:r w:rsidR="00B2370E">
        <w:rPr>
          <w:noProof/>
        </w:rPr>
        <w:t>5</w:t>
      </w:r>
      <w:r>
        <w:fldChar w:fldCharType="end"/>
      </w:r>
      <w:r>
        <w:noBreakHyphen/>
      </w:r>
      <w:r>
        <w:fldChar w:fldCharType="begin"/>
      </w:r>
      <w:r>
        <w:instrText xml:space="preserve"> SEQ Table \* ARABIC \s 1 </w:instrText>
      </w:r>
      <w:r>
        <w:fldChar w:fldCharType="separate"/>
      </w:r>
      <w:r w:rsidR="00B2370E">
        <w:rPr>
          <w:noProof/>
        </w:rPr>
        <w:t>4</w:t>
      </w:r>
      <w:r>
        <w:fldChar w:fldCharType="end"/>
      </w:r>
      <w:r>
        <w:t>: Pressure sensor explanation</w:t>
      </w:r>
      <w:bookmarkEnd w:id="851"/>
    </w:p>
    <w:p w:rsidR="00CB4656" w:rsidRDefault="00CB4656" w:rsidP="003D3A5D">
      <w:pPr>
        <w:rPr>
          <w:i/>
          <w:lang w:val="en-US"/>
        </w:rPr>
      </w:pPr>
    </w:p>
    <w:p w:rsidR="00CB4656" w:rsidRDefault="00CB4656" w:rsidP="003D3A5D">
      <w:pPr>
        <w:rPr>
          <w:i/>
          <w:lang w:val="en-US"/>
        </w:rPr>
      </w:pPr>
    </w:p>
    <w:p w:rsidR="00CB4656" w:rsidRDefault="00CB4656" w:rsidP="003D3A5D">
      <w:pPr>
        <w:rPr>
          <w:i/>
          <w:lang w:val="en-US"/>
        </w:rPr>
      </w:pPr>
    </w:p>
    <w:p w:rsidR="00CB4656" w:rsidRDefault="00CB4656" w:rsidP="003D3A5D">
      <w:pPr>
        <w:rPr>
          <w:i/>
          <w:lang w:val="en-US"/>
        </w:rPr>
      </w:pPr>
    </w:p>
    <w:p w:rsidR="00CB4656" w:rsidRDefault="00CB4656" w:rsidP="003D3A5D">
      <w:pPr>
        <w:rPr>
          <w:i/>
          <w:lang w:val="en-US"/>
        </w:rPr>
      </w:pPr>
    </w:p>
    <w:p w:rsidR="003D3A5D" w:rsidRPr="00DA4C7D" w:rsidRDefault="00EA6065" w:rsidP="003D3A5D">
      <w:pPr>
        <w:rPr>
          <w:i/>
        </w:rPr>
      </w:pPr>
      <w:r>
        <w:rPr>
          <w:i/>
          <w:noProof/>
          <w:lang w:val="nl-NL" w:eastAsia="nl-NL"/>
        </w:rPr>
        <w:drawing>
          <wp:anchor distT="0" distB="0" distL="114300" distR="114300" simplePos="0" relativeHeight="251684864" behindDoc="0" locked="0" layoutInCell="1" allowOverlap="1" wp14:anchorId="00ECF6B3" wp14:editId="1DC0E029">
            <wp:simplePos x="0" y="0"/>
            <wp:positionH relativeFrom="column">
              <wp:posOffset>43180</wp:posOffset>
            </wp:positionH>
            <wp:positionV relativeFrom="paragraph">
              <wp:posOffset>29845</wp:posOffset>
            </wp:positionV>
            <wp:extent cx="449580" cy="449580"/>
            <wp:effectExtent l="19050" t="0" r="7620" b="0"/>
            <wp:wrapSquare wrapText="bothSides"/>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Warning.png"/>
                    <pic:cNvPicPr/>
                  </pic:nvPicPr>
                  <pic:blipFill>
                    <a:blip r:embed="rId12" cstate="print"/>
                    <a:stretch>
                      <a:fillRect/>
                    </a:stretch>
                  </pic:blipFill>
                  <pic:spPr>
                    <a:xfrm>
                      <a:off x="0" y="0"/>
                      <a:ext cx="449580" cy="449580"/>
                    </a:xfrm>
                    <a:prstGeom prst="rect">
                      <a:avLst/>
                    </a:prstGeom>
                  </pic:spPr>
                </pic:pic>
              </a:graphicData>
            </a:graphic>
          </wp:anchor>
        </w:drawing>
      </w:r>
      <w:r w:rsidR="003D3A5D" w:rsidRPr="00CA0364">
        <w:rPr>
          <w:i/>
          <w:lang w:val="en-US"/>
        </w:rPr>
        <w:t xml:space="preserve">When not provided with a Pressure Vent Sensor it might give some strange irregularities. Especially when the vent-pipe is too small it will interfere with a good reading of the pressure sensor, while the air above the liquid column will be shifting all the time. It might then be necessary to place a Vent Pressure Sensor to even this out. </w:t>
      </w:r>
      <w:r w:rsidR="003D3A5D" w:rsidRPr="00DA4C7D">
        <w:rPr>
          <w:i/>
        </w:rPr>
        <w:t>Also this calculation is done automatically within FT NavVision ©.</w:t>
      </w:r>
    </w:p>
    <w:p w:rsidR="003D3A5D" w:rsidRDefault="003D3A5D" w:rsidP="003D3A5D"/>
    <w:p w:rsidR="003D3A5D" w:rsidRDefault="003D3A5D" w:rsidP="003D3A5D">
      <w:pPr>
        <w:pStyle w:val="Heading3"/>
      </w:pPr>
      <w:bookmarkStart w:id="852" w:name="_Toc402443132"/>
      <w:bookmarkStart w:id="853" w:name="_Toc404942513"/>
      <w:r>
        <w:t>Calculations</w:t>
      </w:r>
      <w:bookmarkEnd w:id="852"/>
      <w:bookmarkEnd w:id="853"/>
    </w:p>
    <w:p w:rsidR="003D3A5D" w:rsidRDefault="003D3A5D" w:rsidP="003D3A5D">
      <w:r>
        <w:t xml:space="preserve">Just for your understanding we will put down the calculations we make in NavVision. </w:t>
      </w:r>
    </w:p>
    <w:p w:rsidR="003D3A5D" w:rsidRDefault="003D3A5D" w:rsidP="003D3A5D"/>
    <w:p w:rsidR="003D3A5D" w:rsidRDefault="003D3A5D" w:rsidP="003D3A5D">
      <w:r>
        <w:t>Depending on which value you have, we distinct the following calculations:</w:t>
      </w:r>
    </w:p>
    <w:p w:rsidR="003D3A5D" w:rsidRDefault="003D3A5D" w:rsidP="003D3A5D"/>
    <w:p w:rsidR="003D3A5D" w:rsidRPr="00686B33" w:rsidRDefault="003D3A5D" w:rsidP="003D3A5D">
      <m:oMathPara>
        <m:oMathParaPr>
          <m:jc m:val="left"/>
        </m:oMathParaPr>
        <m:oMath>
          <m:r>
            <w:rPr>
              <w:rFonts w:ascii="Cambria Math" w:hAnsi="Cambria Math" w:cs="Cambria Math"/>
            </w:rPr>
            <m:t xml:space="preserve"> H </m:t>
          </m:r>
          <m:r>
            <m:rPr>
              <m:sty m:val="p"/>
            </m:rPr>
            <w:rPr>
              <w:rFonts w:ascii="Cambria Math" w:hAnsi="Cambria Math" w:cs="Cambria Math"/>
            </w:rPr>
            <m:t xml:space="preserve">= </m:t>
          </m:r>
          <m:f>
            <m:fPr>
              <m:ctrlPr>
                <w:rPr>
                  <w:rFonts w:ascii="Cambria Math" w:hAnsi="Cambria Math"/>
                </w:rPr>
              </m:ctrlPr>
            </m:fPr>
            <m:num>
              <m:r>
                <m:rPr>
                  <m:sty m:val="p"/>
                </m:rPr>
                <w:rPr>
                  <w:rFonts w:ascii="Cambria Math" w:hAnsi="Cambria Math" w:cs="Cambria Math"/>
                </w:rPr>
                <m:t>Pc*100</m:t>
              </m:r>
              <m:ctrlPr>
                <w:rPr>
                  <w:rFonts w:ascii="Cambria Math" w:hAnsi="Cambria Math" w:cs="Cambria Math"/>
                </w:rPr>
              </m:ctrlPr>
            </m:num>
            <m:den>
              <m:r>
                <m:rPr>
                  <m:sty m:val="p"/>
                </m:rPr>
                <w:rPr>
                  <w:rFonts w:ascii="Cambria Math" w:hAnsi="Cambria Math" w:cs="Cambria Math"/>
                </w:rPr>
                <m:t>g*D</m:t>
              </m:r>
            </m:den>
          </m:f>
        </m:oMath>
      </m:oMathPara>
    </w:p>
    <w:p w:rsidR="003D3A5D" w:rsidRPr="00686B33" w:rsidRDefault="003D3A5D" w:rsidP="003D3A5D"/>
    <w:p w:rsidR="003D3A5D" w:rsidRPr="00686B33" w:rsidRDefault="003D3A5D" w:rsidP="003D3A5D">
      <m:oMathPara>
        <m:oMathParaPr>
          <m:jc m:val="left"/>
        </m:oMathParaPr>
        <m:oMath>
          <m:r>
            <w:rPr>
              <w:rFonts w:ascii="Cambria Math" w:hAnsi="Cambria Math" w:cs="Cambria Math"/>
            </w:rPr>
            <m:t xml:space="preserve">Pc </m:t>
          </m:r>
          <m:r>
            <m:rPr>
              <m:sty m:val="p"/>
            </m:rPr>
            <w:rPr>
              <w:rFonts w:ascii="Cambria Math" w:hAnsi="Cambria Math" w:cs="Cambria Math"/>
            </w:rPr>
            <m:t xml:space="preserve">= </m:t>
          </m:r>
          <m:f>
            <m:fPr>
              <m:ctrlPr>
                <w:rPr>
                  <w:rFonts w:ascii="Cambria Math" w:hAnsi="Cambria Math"/>
                </w:rPr>
              </m:ctrlPr>
            </m:fPr>
            <m:num>
              <m:r>
                <m:rPr>
                  <m:sty m:val="p"/>
                </m:rPr>
                <w:rPr>
                  <w:rFonts w:ascii="Cambria Math" w:hAnsi="Cambria Math" w:cs="Cambria Math"/>
                </w:rPr>
                <m:t>H*g*D</m:t>
              </m:r>
            </m:num>
            <m:den>
              <m:r>
                <m:rPr>
                  <m:sty m:val="p"/>
                </m:rPr>
                <w:rPr>
                  <w:rFonts w:ascii="Cambria Math" w:hAnsi="Cambria Math" w:cs="Cambria Math"/>
                </w:rPr>
                <m:t>100</m:t>
              </m:r>
            </m:den>
          </m:f>
        </m:oMath>
      </m:oMathPara>
    </w:p>
    <w:p w:rsidR="003D3A5D" w:rsidRDefault="003D3A5D" w:rsidP="003D3A5D"/>
    <w:p w:rsidR="003D3A5D" w:rsidRDefault="003D3A5D" w:rsidP="003D3A5D">
      <w:r>
        <w:t xml:space="preserve">Pc = Pl – </w:t>
      </w:r>
      <w:proofErr w:type="spellStart"/>
      <w:proofErr w:type="gramStart"/>
      <w:r>
        <w:t>Pv</w:t>
      </w:r>
      <w:proofErr w:type="spellEnd"/>
      <w:proofErr w:type="gramEnd"/>
      <w:r>
        <w:t xml:space="preserve"> (</w:t>
      </w:r>
      <w:proofErr w:type="spellStart"/>
      <w:r>
        <w:t>mBar</w:t>
      </w:r>
      <w:proofErr w:type="spellEnd"/>
      <w:r>
        <w:t>)</w:t>
      </w:r>
    </w:p>
    <w:p w:rsidR="003D3A5D" w:rsidRDefault="003D3A5D" w:rsidP="003D3A5D"/>
    <w:p w:rsidR="003D3A5D" w:rsidRDefault="003D3A5D" w:rsidP="003D3A5D">
      <w:r>
        <w:t>g = 9.80665 (m/s</w:t>
      </w:r>
      <w:r w:rsidRPr="00305A58">
        <w:rPr>
          <w:vertAlign w:val="superscript"/>
        </w:rPr>
        <w:t>2</w:t>
      </w:r>
      <w:r>
        <w:t xml:space="preserve">) </w:t>
      </w:r>
    </w:p>
    <w:p w:rsidR="003D3A5D" w:rsidRDefault="003D3A5D" w:rsidP="003D3A5D"/>
    <w:p w:rsidR="003D3A5D" w:rsidRPr="00686B33" w:rsidRDefault="003D3A5D" w:rsidP="003D3A5D">
      <w:r>
        <w:t>D = Density (kg/m</w:t>
      </w:r>
      <w:r w:rsidRPr="00305A58">
        <w:rPr>
          <w:vertAlign w:val="superscript"/>
        </w:rPr>
        <w:t>3</w:t>
      </w:r>
      <w:r>
        <w:t xml:space="preserve">) </w:t>
      </w:r>
    </w:p>
    <w:p w:rsidR="003D3A5D" w:rsidRDefault="003D3A5D" w:rsidP="003D3A5D"/>
    <w:p w:rsidR="003D3A5D" w:rsidRDefault="003D3A5D" w:rsidP="003D3A5D"/>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668"/>
        <w:gridCol w:w="5394"/>
      </w:tblGrid>
      <w:tr w:rsidR="003D3A5D" w:rsidRPr="00B1180C" w:rsidTr="003D3A5D">
        <w:tc>
          <w:tcPr>
            <w:tcW w:w="3848" w:type="dxa"/>
            <w:shd w:val="clear" w:color="auto" w:fill="0C0C0C"/>
          </w:tcPr>
          <w:p w:rsidR="003D3A5D" w:rsidRPr="00B1180C" w:rsidRDefault="003D3A5D" w:rsidP="003D3A5D">
            <w:pPr>
              <w:rPr>
                <w:b/>
                <w:lang w:val="en-US"/>
              </w:rPr>
            </w:pPr>
            <w:proofErr w:type="spellStart"/>
            <w:r>
              <w:rPr>
                <w:b/>
                <w:lang w:val="en-US"/>
              </w:rPr>
              <w:t>Abrreviation</w:t>
            </w:r>
            <w:proofErr w:type="spellEnd"/>
            <w:r>
              <w:rPr>
                <w:b/>
                <w:lang w:val="en-US"/>
              </w:rPr>
              <w:t xml:space="preserve"> </w:t>
            </w:r>
          </w:p>
        </w:tc>
        <w:tc>
          <w:tcPr>
            <w:tcW w:w="5722" w:type="dxa"/>
            <w:shd w:val="clear" w:color="auto" w:fill="0C0C0C"/>
          </w:tcPr>
          <w:p w:rsidR="003D3A5D" w:rsidRPr="00B1180C" w:rsidRDefault="003D3A5D" w:rsidP="003D3A5D">
            <w:pPr>
              <w:rPr>
                <w:b/>
                <w:lang w:val="en-US"/>
              </w:rPr>
            </w:pPr>
            <w:r>
              <w:rPr>
                <w:b/>
                <w:lang w:val="en-US"/>
              </w:rPr>
              <w:t>Explanation</w:t>
            </w:r>
          </w:p>
        </w:tc>
      </w:tr>
      <w:tr w:rsidR="003D3A5D" w:rsidRPr="00B1180C" w:rsidTr="003D3A5D">
        <w:tc>
          <w:tcPr>
            <w:tcW w:w="3848" w:type="dxa"/>
          </w:tcPr>
          <w:p w:rsidR="003D3A5D" w:rsidRPr="00B1180C" w:rsidRDefault="003D3A5D" w:rsidP="003D3A5D">
            <w:pPr>
              <w:rPr>
                <w:lang w:val="en-US"/>
              </w:rPr>
            </w:pPr>
            <w:r>
              <w:rPr>
                <w:lang w:val="en-US"/>
              </w:rPr>
              <w:t>H</w:t>
            </w:r>
          </w:p>
        </w:tc>
        <w:tc>
          <w:tcPr>
            <w:tcW w:w="5722" w:type="dxa"/>
          </w:tcPr>
          <w:p w:rsidR="003D3A5D" w:rsidRPr="00B1180C" w:rsidRDefault="003D3A5D" w:rsidP="003D3A5D">
            <w:pPr>
              <w:rPr>
                <w:lang w:val="en-US"/>
              </w:rPr>
            </w:pPr>
            <w:r>
              <w:rPr>
                <w:lang w:val="en-US"/>
              </w:rPr>
              <w:t>Height</w:t>
            </w:r>
          </w:p>
        </w:tc>
      </w:tr>
      <w:tr w:rsidR="003D3A5D" w:rsidRPr="00B1180C" w:rsidTr="003D3A5D">
        <w:tc>
          <w:tcPr>
            <w:tcW w:w="3848" w:type="dxa"/>
          </w:tcPr>
          <w:p w:rsidR="003D3A5D" w:rsidRPr="00B1180C" w:rsidRDefault="003D3A5D" w:rsidP="003D3A5D">
            <w:pPr>
              <w:rPr>
                <w:lang w:val="en-US"/>
              </w:rPr>
            </w:pPr>
            <w:r>
              <w:rPr>
                <w:lang w:val="en-US"/>
              </w:rPr>
              <w:t>Pc</w:t>
            </w:r>
          </w:p>
        </w:tc>
        <w:tc>
          <w:tcPr>
            <w:tcW w:w="5722" w:type="dxa"/>
          </w:tcPr>
          <w:p w:rsidR="003D3A5D" w:rsidRPr="00B1180C" w:rsidRDefault="003D3A5D" w:rsidP="003D3A5D">
            <w:pPr>
              <w:rPr>
                <w:lang w:val="en-US"/>
              </w:rPr>
            </w:pPr>
            <w:r>
              <w:rPr>
                <w:lang w:val="en-US"/>
              </w:rPr>
              <w:t>Pressure column</w:t>
            </w:r>
          </w:p>
        </w:tc>
      </w:tr>
      <w:tr w:rsidR="003D3A5D" w:rsidRPr="00B1180C" w:rsidTr="003D3A5D">
        <w:tc>
          <w:tcPr>
            <w:tcW w:w="3848" w:type="dxa"/>
          </w:tcPr>
          <w:p w:rsidR="003D3A5D" w:rsidRPr="00B1180C" w:rsidRDefault="003D3A5D" w:rsidP="003D3A5D">
            <w:pPr>
              <w:rPr>
                <w:lang w:val="en-US"/>
              </w:rPr>
            </w:pPr>
            <w:r>
              <w:rPr>
                <w:lang w:val="en-US"/>
              </w:rPr>
              <w:t>g</w:t>
            </w:r>
          </w:p>
        </w:tc>
        <w:tc>
          <w:tcPr>
            <w:tcW w:w="5722" w:type="dxa"/>
          </w:tcPr>
          <w:p w:rsidR="003D3A5D" w:rsidRPr="00B1180C" w:rsidRDefault="003D3A5D" w:rsidP="003D3A5D">
            <w:pPr>
              <w:rPr>
                <w:lang w:val="en-US"/>
              </w:rPr>
            </w:pPr>
            <w:r>
              <w:rPr>
                <w:lang w:val="en-US"/>
              </w:rPr>
              <w:t>Average gravity</w:t>
            </w:r>
          </w:p>
        </w:tc>
      </w:tr>
      <w:tr w:rsidR="003D3A5D" w:rsidRPr="00B1180C" w:rsidTr="003D3A5D">
        <w:tc>
          <w:tcPr>
            <w:tcW w:w="3848" w:type="dxa"/>
          </w:tcPr>
          <w:p w:rsidR="003D3A5D" w:rsidRPr="00B1180C" w:rsidRDefault="003D3A5D" w:rsidP="003D3A5D">
            <w:pPr>
              <w:rPr>
                <w:lang w:val="en-US"/>
              </w:rPr>
            </w:pPr>
            <w:r>
              <w:rPr>
                <w:lang w:val="en-US"/>
              </w:rPr>
              <w:t>D</w:t>
            </w:r>
          </w:p>
        </w:tc>
        <w:tc>
          <w:tcPr>
            <w:tcW w:w="5722" w:type="dxa"/>
          </w:tcPr>
          <w:p w:rsidR="003D3A5D" w:rsidRPr="00B1180C" w:rsidRDefault="003D3A5D" w:rsidP="003D3A5D">
            <w:pPr>
              <w:rPr>
                <w:lang w:val="en-US"/>
              </w:rPr>
            </w:pPr>
            <w:r>
              <w:rPr>
                <w:lang w:val="en-US"/>
              </w:rPr>
              <w:t>Density</w:t>
            </w:r>
          </w:p>
        </w:tc>
      </w:tr>
      <w:tr w:rsidR="003D3A5D" w:rsidRPr="00B1180C" w:rsidTr="003D3A5D">
        <w:tc>
          <w:tcPr>
            <w:tcW w:w="3848" w:type="dxa"/>
          </w:tcPr>
          <w:p w:rsidR="003D3A5D" w:rsidRDefault="003D3A5D" w:rsidP="003D3A5D">
            <w:pPr>
              <w:rPr>
                <w:lang w:val="en-US"/>
              </w:rPr>
            </w:pPr>
            <w:r>
              <w:rPr>
                <w:lang w:val="en-US"/>
              </w:rPr>
              <w:t>Offset</w:t>
            </w:r>
          </w:p>
        </w:tc>
        <w:tc>
          <w:tcPr>
            <w:tcW w:w="5722" w:type="dxa"/>
          </w:tcPr>
          <w:p w:rsidR="003D3A5D" w:rsidRDefault="003D3A5D" w:rsidP="003D3A5D">
            <w:pPr>
              <w:rPr>
                <w:lang w:val="en-US"/>
              </w:rPr>
            </w:pPr>
            <w:r>
              <w:rPr>
                <w:lang w:val="en-US"/>
              </w:rPr>
              <w:t>Offset sensor in meter</w:t>
            </w:r>
          </w:p>
        </w:tc>
      </w:tr>
    </w:tbl>
    <w:p w:rsidR="003D3A5D" w:rsidRDefault="003D3A5D" w:rsidP="003D3A5D"/>
    <w:p w:rsidR="003D3A5D" w:rsidRDefault="003D3A5D" w:rsidP="003D3A5D">
      <w:pPr>
        <w:pStyle w:val="Heading3"/>
      </w:pPr>
      <w:bookmarkStart w:id="854" w:name="_Toc402443133"/>
      <w:bookmarkStart w:id="855" w:name="_Toc404942514"/>
      <w:r>
        <w:t>Offset</w:t>
      </w:r>
      <w:bookmarkEnd w:id="854"/>
      <w:bookmarkEnd w:id="855"/>
    </w:p>
    <w:p w:rsidR="003D3A5D" w:rsidRDefault="003D3A5D" w:rsidP="003D3A5D"/>
    <w:p w:rsidR="003D3A5D" w:rsidRDefault="003D3A5D" w:rsidP="003D3A5D">
      <w:r>
        <w:t>Every sensor will have an offset. None of the sensors will be exactly on the bottom of the tank. Especially when the tank expands upwards, a small offset can make a big difference when the tank is full.</w:t>
      </w:r>
    </w:p>
    <w:p w:rsidR="003D3A5D" w:rsidRDefault="003D3A5D" w:rsidP="003D3A5D"/>
    <w:p w:rsidR="003D3A5D" w:rsidRDefault="003D3A5D" w:rsidP="003D3A5D">
      <w:r>
        <w:t xml:space="preserve">When you know the offset of the sensor you can adjust this in the tune table of that particular tank. </w:t>
      </w:r>
      <w:proofErr w:type="spellStart"/>
      <w:r>
        <w:t>Goto</w:t>
      </w:r>
      <w:proofErr w:type="spellEnd"/>
      <w:r>
        <w:t xml:space="preserve"> </w:t>
      </w:r>
      <w:proofErr w:type="spellStart"/>
      <w:r>
        <w:t>Fieldsettings</w:t>
      </w:r>
      <w:proofErr w:type="spellEnd"/>
      <w:r>
        <w:t>/tune and look for the tank that you are about to adjust. Make sure you use the “Height</w:t>
      </w:r>
      <w:r w:rsidR="00CB4656">
        <w:t>” value</w:t>
      </w:r>
      <w:r>
        <w:t>. See the following figure:</w:t>
      </w:r>
    </w:p>
    <w:p w:rsidR="003D3A5D" w:rsidRDefault="003D3A5D" w:rsidP="003D3A5D"/>
    <w:p w:rsidR="00CB4656" w:rsidRDefault="00CB4656" w:rsidP="003D3A5D"/>
    <w:p w:rsidR="00CB4656" w:rsidRDefault="00CB4656" w:rsidP="003D3A5D"/>
    <w:p w:rsidR="00CB4656" w:rsidRDefault="00CB4656" w:rsidP="003D3A5D"/>
    <w:p w:rsidR="00CB4656" w:rsidRDefault="00CB4656" w:rsidP="003D3A5D"/>
    <w:p w:rsidR="00CB4656" w:rsidRDefault="00CB4656" w:rsidP="003D3A5D"/>
    <w:p w:rsidR="00CB4656" w:rsidRDefault="00CB4656" w:rsidP="003D3A5D"/>
    <w:p w:rsidR="00CB4656" w:rsidRDefault="00CB4656" w:rsidP="003D3A5D"/>
    <w:p w:rsidR="00CB4656" w:rsidRDefault="00CB4656" w:rsidP="003D3A5D"/>
    <w:p w:rsidR="00CB4656" w:rsidRDefault="00CB4656" w:rsidP="003D3A5D"/>
    <w:p w:rsidR="00CB4656" w:rsidRDefault="00CB4656" w:rsidP="003D3A5D"/>
    <w:p w:rsidR="003D3A5D" w:rsidRDefault="003D3A5D" w:rsidP="003D3A5D">
      <w:r>
        <w:rPr>
          <w:noProof/>
          <w:lang w:val="nl-NL" w:eastAsia="nl-NL"/>
        </w:rPr>
        <w:drawing>
          <wp:inline distT="0" distB="0" distL="0" distR="0" wp14:anchorId="4462E452" wp14:editId="20DDF023">
            <wp:extent cx="3660694" cy="1609725"/>
            <wp:effectExtent l="0" t="0" r="0" b="0"/>
            <wp:docPr id="186" name="Afbeelding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3"/>
                    <a:stretch>
                      <a:fillRect/>
                    </a:stretch>
                  </pic:blipFill>
                  <pic:spPr>
                    <a:xfrm>
                      <a:off x="0" y="0"/>
                      <a:ext cx="3660694" cy="1609725"/>
                    </a:xfrm>
                    <a:prstGeom prst="rect">
                      <a:avLst/>
                    </a:prstGeom>
                  </pic:spPr>
                </pic:pic>
              </a:graphicData>
            </a:graphic>
          </wp:inline>
        </w:drawing>
      </w:r>
    </w:p>
    <w:p w:rsidR="003D3A5D" w:rsidRDefault="003D3A5D" w:rsidP="003D3A5D">
      <w:pPr>
        <w:pStyle w:val="Onderschrift"/>
      </w:pPr>
      <w:bookmarkStart w:id="856" w:name="_Toc402443283"/>
      <w:bookmarkStart w:id="857" w:name="_Toc404942684"/>
      <w:r>
        <w:t xml:space="preserve">Figure </w:t>
      </w:r>
      <w:r w:rsidR="00F414EE">
        <w:fldChar w:fldCharType="begin"/>
      </w:r>
      <w:r w:rsidR="00F414EE">
        <w:instrText xml:space="preserve"> STYLEREF 1 \s </w:instrText>
      </w:r>
      <w:r w:rsidR="00F414EE">
        <w:fldChar w:fldCharType="separate"/>
      </w:r>
      <w:r w:rsidR="00B2370E">
        <w:rPr>
          <w:noProof/>
        </w:rPr>
        <w:t>5</w:t>
      </w:r>
      <w:r w:rsidR="00F414EE">
        <w:fldChar w:fldCharType="end"/>
      </w:r>
      <w:r w:rsidR="00F414EE">
        <w:noBreakHyphen/>
      </w:r>
      <w:r w:rsidR="00F414EE">
        <w:fldChar w:fldCharType="begin"/>
      </w:r>
      <w:r w:rsidR="00F414EE">
        <w:instrText xml:space="preserve"> SEQ Figure \* ARABIC \s 1 </w:instrText>
      </w:r>
      <w:r w:rsidR="00F414EE">
        <w:fldChar w:fldCharType="separate"/>
      </w:r>
      <w:r w:rsidR="00B2370E">
        <w:rPr>
          <w:noProof/>
        </w:rPr>
        <w:t>72</w:t>
      </w:r>
      <w:r w:rsidR="00F414EE">
        <w:fldChar w:fldCharType="end"/>
      </w:r>
      <w:r>
        <w:t>: Tune table</w:t>
      </w:r>
      <w:bookmarkEnd w:id="856"/>
      <w:bookmarkEnd w:id="857"/>
    </w:p>
    <w:p w:rsidR="009419A3" w:rsidRDefault="00CB4656" w:rsidP="003D3A5D">
      <w:r>
        <w:t xml:space="preserve">As shown in the x/y-matrix (see </w:t>
      </w:r>
      <w:r>
        <w:fldChar w:fldCharType="begin"/>
      </w:r>
      <w:r>
        <w:instrText xml:space="preserve"> REF _Ref404695230 \h </w:instrText>
      </w:r>
      <w:r>
        <w:fldChar w:fldCharType="separate"/>
      </w:r>
      <w:r w:rsidR="00B2370E">
        <w:t xml:space="preserve">Figure </w:t>
      </w:r>
      <w:r w:rsidR="00B2370E">
        <w:rPr>
          <w:noProof/>
        </w:rPr>
        <w:t>5</w:t>
      </w:r>
      <w:r w:rsidR="00B2370E">
        <w:noBreakHyphen/>
      </w:r>
      <w:r w:rsidR="00B2370E">
        <w:rPr>
          <w:noProof/>
        </w:rPr>
        <w:t>73</w:t>
      </w:r>
      <w:r>
        <w:fldChar w:fldCharType="end"/>
      </w:r>
      <w:r>
        <w:t xml:space="preserve">), it gives a linear line that is 0-output at 0-input and 1-output at 1-input. </w:t>
      </w:r>
    </w:p>
    <w:p w:rsidR="009419A3" w:rsidRDefault="009419A3" w:rsidP="003D3A5D"/>
    <w:p w:rsidR="009419A3" w:rsidRDefault="009419A3" w:rsidP="003D3A5D"/>
    <w:p w:rsidR="009419A3" w:rsidRDefault="009419A3" w:rsidP="003D3A5D">
      <w:r>
        <w:rPr>
          <w:noProof/>
          <w:lang w:val="nl-NL" w:eastAsia="nl-NL"/>
        </w:rPr>
        <w:drawing>
          <wp:inline distT="0" distB="0" distL="0" distR="0" wp14:anchorId="7D523A17" wp14:editId="568B7A37">
            <wp:extent cx="2924175" cy="3050398"/>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2936872" cy="3063643"/>
                    </a:xfrm>
                    <a:prstGeom prst="rect">
                      <a:avLst/>
                    </a:prstGeom>
                  </pic:spPr>
                </pic:pic>
              </a:graphicData>
            </a:graphic>
          </wp:inline>
        </w:drawing>
      </w:r>
    </w:p>
    <w:p w:rsidR="009419A3" w:rsidRDefault="009419A3" w:rsidP="009419A3">
      <w:pPr>
        <w:pStyle w:val="Onderschrift"/>
      </w:pPr>
      <w:bookmarkStart w:id="858" w:name="_Ref404695230"/>
      <w:bookmarkStart w:id="859" w:name="_Toc404942685"/>
      <w:r>
        <w:t xml:space="preserve">Figure </w:t>
      </w:r>
      <w:r w:rsidR="00F414EE">
        <w:fldChar w:fldCharType="begin"/>
      </w:r>
      <w:r w:rsidR="00F414EE">
        <w:instrText xml:space="preserve"> STYLEREF 1 \s </w:instrText>
      </w:r>
      <w:r w:rsidR="00F414EE">
        <w:fldChar w:fldCharType="separate"/>
      </w:r>
      <w:r w:rsidR="00B2370E">
        <w:rPr>
          <w:noProof/>
        </w:rPr>
        <w:t>5</w:t>
      </w:r>
      <w:r w:rsidR="00F414EE">
        <w:fldChar w:fldCharType="end"/>
      </w:r>
      <w:r w:rsidR="00F414EE">
        <w:noBreakHyphen/>
      </w:r>
      <w:r w:rsidR="00F414EE">
        <w:fldChar w:fldCharType="begin"/>
      </w:r>
      <w:r w:rsidR="00F414EE">
        <w:instrText xml:space="preserve"> SEQ Figure \* ARABIC \s 1 </w:instrText>
      </w:r>
      <w:r w:rsidR="00F414EE">
        <w:fldChar w:fldCharType="separate"/>
      </w:r>
      <w:r w:rsidR="00B2370E">
        <w:rPr>
          <w:noProof/>
        </w:rPr>
        <w:t>73</w:t>
      </w:r>
      <w:r w:rsidR="00F414EE">
        <w:fldChar w:fldCharType="end"/>
      </w:r>
      <w:bookmarkEnd w:id="858"/>
      <w:r>
        <w:t>: Tune Example 1</w:t>
      </w:r>
      <w:bookmarkEnd w:id="859"/>
    </w:p>
    <w:p w:rsidR="00CB4656" w:rsidRDefault="00CB4656" w:rsidP="00CB4656">
      <w:r>
        <w:t xml:space="preserve">When you want to set an offset, you have to change at least 2 set-points to make the whole line go up and stay linear (see </w:t>
      </w:r>
      <w:r>
        <w:fldChar w:fldCharType="begin"/>
      </w:r>
      <w:r>
        <w:instrText xml:space="preserve"> REF _Ref346630843 \h </w:instrText>
      </w:r>
      <w:r>
        <w:fldChar w:fldCharType="separate"/>
      </w:r>
      <w:r w:rsidR="00B2370E">
        <w:t xml:space="preserve">Figure </w:t>
      </w:r>
      <w:r w:rsidR="00B2370E">
        <w:rPr>
          <w:noProof/>
        </w:rPr>
        <w:t>5</w:t>
      </w:r>
      <w:r w:rsidR="00B2370E">
        <w:noBreakHyphen/>
      </w:r>
      <w:r w:rsidR="00B2370E">
        <w:rPr>
          <w:noProof/>
        </w:rPr>
        <w:t>74</w:t>
      </w:r>
      <w:r>
        <w:fldChar w:fldCharType="end"/>
      </w:r>
      <w:r>
        <w:t xml:space="preserve">). If you change just 1 point it will skew in another direction. As soon as you set 2 new set-points in the tune-table, the line will move up- or downwards and will be linear adjusted (see </w:t>
      </w:r>
      <w:r>
        <w:fldChar w:fldCharType="begin"/>
      </w:r>
      <w:r>
        <w:instrText xml:space="preserve"> REF _Ref404695402 \h </w:instrText>
      </w:r>
      <w:r>
        <w:fldChar w:fldCharType="separate"/>
      </w:r>
      <w:r w:rsidR="00B2370E">
        <w:t xml:space="preserve">Figure </w:t>
      </w:r>
      <w:r w:rsidR="00B2370E">
        <w:rPr>
          <w:noProof/>
        </w:rPr>
        <w:t>5</w:t>
      </w:r>
      <w:r w:rsidR="00B2370E">
        <w:noBreakHyphen/>
      </w:r>
      <w:r w:rsidR="00B2370E">
        <w:rPr>
          <w:noProof/>
        </w:rPr>
        <w:t>75</w:t>
      </w:r>
      <w:r>
        <w:fldChar w:fldCharType="end"/>
      </w:r>
      <w:r>
        <w:t>).</w:t>
      </w:r>
    </w:p>
    <w:p w:rsidR="00CB4656" w:rsidRDefault="00CB4656" w:rsidP="00CB4656"/>
    <w:p w:rsidR="00CB4656" w:rsidRDefault="00CB4656" w:rsidP="00CB4656"/>
    <w:p w:rsidR="00CB4656" w:rsidRDefault="00CB4656" w:rsidP="00CB4656"/>
    <w:p w:rsidR="00CB4656" w:rsidRDefault="00CB4656" w:rsidP="00CB4656"/>
    <w:p w:rsidR="00CB4656" w:rsidRDefault="00CB4656" w:rsidP="00CB4656"/>
    <w:p w:rsidR="00CB4656" w:rsidRDefault="00CB4656" w:rsidP="00CB4656"/>
    <w:p w:rsidR="00CB4656" w:rsidRDefault="00CB4656" w:rsidP="00CB4656"/>
    <w:p w:rsidR="00CB4656" w:rsidRDefault="00CB4656" w:rsidP="00CB4656"/>
    <w:p w:rsidR="00CB4656" w:rsidRDefault="00CB4656" w:rsidP="00CB4656"/>
    <w:p w:rsidR="00CB4656" w:rsidRDefault="00CB4656" w:rsidP="00CB4656"/>
    <w:p w:rsidR="00CB4656" w:rsidRDefault="00CB4656" w:rsidP="00CB4656"/>
    <w:p w:rsidR="00CB4656" w:rsidRDefault="00CB4656" w:rsidP="009419A3">
      <w:r>
        <w:rPr>
          <w:noProof/>
          <w:lang w:val="nl-NL" w:eastAsia="nl-NL"/>
        </w:rPr>
        <w:drawing>
          <wp:inline distT="0" distB="0" distL="0" distR="0" wp14:anchorId="3FDC858B" wp14:editId="09FBFF1D">
            <wp:extent cx="3654392" cy="1581150"/>
            <wp:effectExtent l="0" t="0" r="3810" b="0"/>
            <wp:docPr id="187" name="Afbeelding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5"/>
                    <a:stretch>
                      <a:fillRect/>
                    </a:stretch>
                  </pic:blipFill>
                  <pic:spPr>
                    <a:xfrm>
                      <a:off x="0" y="0"/>
                      <a:ext cx="3657600" cy="1582538"/>
                    </a:xfrm>
                    <a:prstGeom prst="rect">
                      <a:avLst/>
                    </a:prstGeom>
                  </pic:spPr>
                </pic:pic>
              </a:graphicData>
            </a:graphic>
          </wp:inline>
        </w:drawing>
      </w:r>
    </w:p>
    <w:p w:rsidR="00CB4656" w:rsidRDefault="00CB4656" w:rsidP="00CB4656">
      <w:pPr>
        <w:pStyle w:val="Onderschrift"/>
      </w:pPr>
      <w:bookmarkStart w:id="860" w:name="_Ref346630843"/>
      <w:bookmarkStart w:id="861" w:name="_Toc402443284"/>
      <w:bookmarkStart w:id="862" w:name="_Toc404942686"/>
      <w:r>
        <w:t xml:space="preserve">Figure </w:t>
      </w:r>
      <w:r w:rsidR="00F414EE">
        <w:fldChar w:fldCharType="begin"/>
      </w:r>
      <w:r w:rsidR="00F414EE">
        <w:instrText xml:space="preserve"> STYLEREF 1 \s </w:instrText>
      </w:r>
      <w:r w:rsidR="00F414EE">
        <w:fldChar w:fldCharType="separate"/>
      </w:r>
      <w:r w:rsidR="00B2370E">
        <w:rPr>
          <w:noProof/>
        </w:rPr>
        <w:t>5</w:t>
      </w:r>
      <w:r w:rsidR="00F414EE">
        <w:fldChar w:fldCharType="end"/>
      </w:r>
      <w:r w:rsidR="00F414EE">
        <w:noBreakHyphen/>
      </w:r>
      <w:r w:rsidR="00F414EE">
        <w:fldChar w:fldCharType="begin"/>
      </w:r>
      <w:r w:rsidR="00F414EE">
        <w:instrText xml:space="preserve"> SEQ Figure \* ARABIC \s 1 </w:instrText>
      </w:r>
      <w:r w:rsidR="00F414EE">
        <w:fldChar w:fldCharType="separate"/>
      </w:r>
      <w:r w:rsidR="00B2370E">
        <w:rPr>
          <w:noProof/>
        </w:rPr>
        <w:t>74</w:t>
      </w:r>
      <w:r w:rsidR="00F414EE">
        <w:fldChar w:fldCharType="end"/>
      </w:r>
      <w:bookmarkEnd w:id="860"/>
      <w:r>
        <w:t>: adjusted tune table</w:t>
      </w:r>
      <w:bookmarkEnd w:id="861"/>
      <w:bookmarkEnd w:id="862"/>
    </w:p>
    <w:p w:rsidR="00CB4656" w:rsidRDefault="00CB4656" w:rsidP="009419A3"/>
    <w:p w:rsidR="009419A3" w:rsidRDefault="009419A3" w:rsidP="009419A3">
      <w:r>
        <w:rPr>
          <w:noProof/>
          <w:lang w:val="nl-NL" w:eastAsia="nl-NL"/>
        </w:rPr>
        <w:drawing>
          <wp:inline distT="0" distB="0" distL="0" distR="0" wp14:anchorId="2376B84E" wp14:editId="1C8947BA">
            <wp:extent cx="2924175" cy="3034782"/>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2935265" cy="3046291"/>
                    </a:xfrm>
                    <a:prstGeom prst="rect">
                      <a:avLst/>
                    </a:prstGeom>
                  </pic:spPr>
                </pic:pic>
              </a:graphicData>
            </a:graphic>
          </wp:inline>
        </w:drawing>
      </w:r>
    </w:p>
    <w:p w:rsidR="009419A3" w:rsidRDefault="009419A3" w:rsidP="009419A3">
      <w:pPr>
        <w:pStyle w:val="Onderschrift"/>
      </w:pPr>
      <w:bookmarkStart w:id="863" w:name="_Ref404695402"/>
      <w:bookmarkStart w:id="864" w:name="_Toc404942687"/>
      <w:r>
        <w:t xml:space="preserve">Figure </w:t>
      </w:r>
      <w:r w:rsidR="00F414EE">
        <w:fldChar w:fldCharType="begin"/>
      </w:r>
      <w:r w:rsidR="00F414EE">
        <w:instrText xml:space="preserve"> STYLEREF 1 \s </w:instrText>
      </w:r>
      <w:r w:rsidR="00F414EE">
        <w:fldChar w:fldCharType="separate"/>
      </w:r>
      <w:r w:rsidR="00B2370E">
        <w:rPr>
          <w:noProof/>
        </w:rPr>
        <w:t>5</w:t>
      </w:r>
      <w:r w:rsidR="00F414EE">
        <w:fldChar w:fldCharType="end"/>
      </w:r>
      <w:r w:rsidR="00F414EE">
        <w:noBreakHyphen/>
      </w:r>
      <w:r w:rsidR="00F414EE">
        <w:fldChar w:fldCharType="begin"/>
      </w:r>
      <w:r w:rsidR="00F414EE">
        <w:instrText xml:space="preserve"> SEQ Figure \* ARABIC \s 1 </w:instrText>
      </w:r>
      <w:r w:rsidR="00F414EE">
        <w:fldChar w:fldCharType="separate"/>
      </w:r>
      <w:r w:rsidR="00B2370E">
        <w:rPr>
          <w:noProof/>
        </w:rPr>
        <w:t>75</w:t>
      </w:r>
      <w:r w:rsidR="00F414EE">
        <w:fldChar w:fldCharType="end"/>
      </w:r>
      <w:bookmarkEnd w:id="863"/>
      <w:r>
        <w:t>: Tune Example 2</w:t>
      </w:r>
      <w:bookmarkEnd w:id="864"/>
    </w:p>
    <w:p w:rsidR="009419A3" w:rsidRDefault="009419A3" w:rsidP="009419A3"/>
    <w:p w:rsidR="009419A3" w:rsidRDefault="009419A3" w:rsidP="003D3A5D"/>
    <w:p w:rsidR="009419A3" w:rsidRDefault="009419A3" w:rsidP="003D3A5D"/>
    <w:p w:rsidR="009419A3" w:rsidRDefault="009419A3" w:rsidP="003D3A5D"/>
    <w:p w:rsidR="009419A3" w:rsidRDefault="009419A3" w:rsidP="003D3A5D"/>
    <w:p w:rsidR="009419A3" w:rsidRDefault="009419A3" w:rsidP="003D3A5D"/>
    <w:p w:rsidR="003D3A5D" w:rsidRDefault="003D3A5D" w:rsidP="003D3A5D"/>
    <w:p w:rsidR="00BB71C5" w:rsidRDefault="00BB71C5" w:rsidP="003D3A5D"/>
    <w:p w:rsidR="00BB71C5" w:rsidRDefault="00BB71C5" w:rsidP="003D3A5D"/>
    <w:p w:rsidR="00BB71C5" w:rsidRDefault="00BB71C5" w:rsidP="003D3A5D"/>
    <w:p w:rsidR="00BB71C5" w:rsidRDefault="00BB71C5" w:rsidP="003D3A5D"/>
    <w:p w:rsidR="00BB71C5" w:rsidRDefault="00BB71C5" w:rsidP="003D3A5D"/>
    <w:p w:rsidR="00BB71C5" w:rsidRDefault="00BB71C5" w:rsidP="003D3A5D"/>
    <w:p w:rsidR="00BB71C5" w:rsidRDefault="00BB71C5" w:rsidP="003D3A5D"/>
    <w:p w:rsidR="00BB71C5" w:rsidRDefault="00BB71C5" w:rsidP="003D3A5D"/>
    <w:p w:rsidR="003D3A5D" w:rsidRDefault="003D3A5D" w:rsidP="003D3A5D"/>
    <w:p w:rsidR="003D3A5D" w:rsidRPr="00305A58" w:rsidRDefault="003D3A5D" w:rsidP="003D3A5D"/>
    <w:p w:rsidR="003D3A5D" w:rsidRDefault="003D3A5D" w:rsidP="003D3A5D">
      <w:pPr>
        <w:pStyle w:val="Heading3"/>
        <w:rPr>
          <w:lang w:eastAsia="nl-NL"/>
        </w:rPr>
      </w:pPr>
      <w:bookmarkStart w:id="865" w:name="_Toc402443134"/>
      <w:bookmarkStart w:id="866" w:name="_Toc404942515"/>
      <w:r>
        <w:rPr>
          <w:lang w:eastAsia="nl-NL"/>
        </w:rPr>
        <w:t>Inserting sounding tables</w:t>
      </w:r>
      <w:bookmarkEnd w:id="865"/>
      <w:bookmarkEnd w:id="866"/>
    </w:p>
    <w:p w:rsidR="003D3A5D" w:rsidRDefault="003D3A5D" w:rsidP="003D3A5D">
      <w:r w:rsidRPr="00CA0364">
        <w:rPr>
          <w:lang w:val="en-US"/>
        </w:rPr>
        <w:t>Under Configuration&gt;Tank Ta</w:t>
      </w:r>
      <w:r w:rsidR="00BB71C5">
        <w:rPr>
          <w:lang w:val="en-US"/>
        </w:rPr>
        <w:t xml:space="preserve">bles you can find all the tanks </w:t>
      </w:r>
      <w:r>
        <w:t xml:space="preserve">(see </w:t>
      </w:r>
      <w:r>
        <w:fldChar w:fldCharType="begin"/>
      </w:r>
      <w:r>
        <w:instrText xml:space="preserve"> REF _Ref335825057 \h </w:instrText>
      </w:r>
      <w:r>
        <w:fldChar w:fldCharType="separate"/>
      </w:r>
      <w:r w:rsidR="00B2370E">
        <w:t xml:space="preserve">Figure </w:t>
      </w:r>
      <w:r w:rsidR="00B2370E">
        <w:rPr>
          <w:noProof/>
        </w:rPr>
        <w:t>5</w:t>
      </w:r>
      <w:r w:rsidR="00B2370E">
        <w:noBreakHyphen/>
      </w:r>
      <w:r w:rsidR="00B2370E">
        <w:rPr>
          <w:noProof/>
        </w:rPr>
        <w:t>76</w:t>
      </w:r>
      <w:r>
        <w:fldChar w:fldCharType="end"/>
      </w:r>
      <w:r>
        <w:t xml:space="preserve">). </w:t>
      </w:r>
    </w:p>
    <w:p w:rsidR="003D3A5D" w:rsidRDefault="003D3A5D" w:rsidP="003D3A5D"/>
    <w:p w:rsidR="003D3A5D" w:rsidRDefault="003D3A5D" w:rsidP="003D3A5D">
      <w:r>
        <w:rPr>
          <w:noProof/>
          <w:lang w:val="nl-NL" w:eastAsia="nl-NL"/>
        </w:rPr>
        <w:drawing>
          <wp:inline distT="0" distB="0" distL="0" distR="0" wp14:anchorId="599177AC" wp14:editId="3CA8D7CD">
            <wp:extent cx="5010150" cy="3959222"/>
            <wp:effectExtent l="0" t="0" r="0" b="3810"/>
            <wp:docPr id="72" name="Afbeelding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4"/>
                    <a:stretch>
                      <a:fillRect/>
                    </a:stretch>
                  </pic:blipFill>
                  <pic:spPr>
                    <a:xfrm>
                      <a:off x="0" y="0"/>
                      <a:ext cx="5013529" cy="3961892"/>
                    </a:xfrm>
                    <a:prstGeom prst="rect">
                      <a:avLst/>
                    </a:prstGeom>
                  </pic:spPr>
                </pic:pic>
              </a:graphicData>
            </a:graphic>
          </wp:inline>
        </w:drawing>
      </w:r>
    </w:p>
    <w:p w:rsidR="003D3A5D" w:rsidRDefault="003D3A5D" w:rsidP="003D3A5D">
      <w:pPr>
        <w:pStyle w:val="Onderschrift"/>
      </w:pPr>
      <w:bookmarkStart w:id="867" w:name="_Ref335825057"/>
      <w:bookmarkStart w:id="868" w:name="_Toc402443285"/>
      <w:bookmarkStart w:id="869" w:name="_Toc404942688"/>
      <w:r>
        <w:t xml:space="preserve">Figure </w:t>
      </w:r>
      <w:r w:rsidR="00F414EE">
        <w:fldChar w:fldCharType="begin"/>
      </w:r>
      <w:r w:rsidR="00F414EE">
        <w:instrText xml:space="preserve"> STYLEREF 1 \s </w:instrText>
      </w:r>
      <w:r w:rsidR="00F414EE">
        <w:fldChar w:fldCharType="separate"/>
      </w:r>
      <w:r w:rsidR="00B2370E">
        <w:rPr>
          <w:noProof/>
        </w:rPr>
        <w:t>5</w:t>
      </w:r>
      <w:r w:rsidR="00F414EE">
        <w:fldChar w:fldCharType="end"/>
      </w:r>
      <w:r w:rsidR="00F414EE">
        <w:noBreakHyphen/>
      </w:r>
      <w:r w:rsidR="00F414EE">
        <w:fldChar w:fldCharType="begin"/>
      </w:r>
      <w:r w:rsidR="00F414EE">
        <w:instrText xml:space="preserve"> SEQ Figure \* ARABIC \s 1 </w:instrText>
      </w:r>
      <w:r w:rsidR="00F414EE">
        <w:fldChar w:fldCharType="separate"/>
      </w:r>
      <w:r w:rsidR="00B2370E">
        <w:rPr>
          <w:noProof/>
        </w:rPr>
        <w:t>76</w:t>
      </w:r>
      <w:r w:rsidR="00F414EE">
        <w:fldChar w:fldCharType="end"/>
      </w:r>
      <w:bookmarkEnd w:id="867"/>
      <w:r>
        <w:t>: Tank Tables</w:t>
      </w:r>
      <w:bookmarkEnd w:id="868"/>
      <w:bookmarkEnd w:id="869"/>
    </w:p>
    <w:p w:rsidR="003D3A5D" w:rsidRDefault="003D3A5D" w:rsidP="003D3A5D"/>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641"/>
        <w:gridCol w:w="5421"/>
      </w:tblGrid>
      <w:tr w:rsidR="003D3A5D" w:rsidRPr="00B1180C" w:rsidTr="003D3A5D">
        <w:tc>
          <w:tcPr>
            <w:tcW w:w="3848" w:type="dxa"/>
            <w:shd w:val="clear" w:color="auto" w:fill="0C0C0C"/>
          </w:tcPr>
          <w:p w:rsidR="003D3A5D" w:rsidRPr="00B1180C" w:rsidRDefault="003D3A5D" w:rsidP="003D3A5D">
            <w:pPr>
              <w:rPr>
                <w:b/>
                <w:lang w:val="en-US"/>
              </w:rPr>
            </w:pPr>
            <w:r>
              <w:rPr>
                <w:b/>
                <w:lang w:val="en-US"/>
              </w:rPr>
              <w:t>Detail</w:t>
            </w:r>
          </w:p>
        </w:tc>
        <w:tc>
          <w:tcPr>
            <w:tcW w:w="5722" w:type="dxa"/>
            <w:shd w:val="clear" w:color="auto" w:fill="0C0C0C"/>
          </w:tcPr>
          <w:p w:rsidR="003D3A5D" w:rsidRPr="00B1180C" w:rsidRDefault="003D3A5D" w:rsidP="003D3A5D">
            <w:pPr>
              <w:rPr>
                <w:b/>
                <w:lang w:val="en-US"/>
              </w:rPr>
            </w:pPr>
            <w:r>
              <w:rPr>
                <w:b/>
                <w:lang w:val="en-US"/>
              </w:rPr>
              <w:t>Description</w:t>
            </w:r>
          </w:p>
        </w:tc>
      </w:tr>
      <w:tr w:rsidR="003D3A5D" w:rsidRPr="000F200F" w:rsidTr="003D3A5D">
        <w:tc>
          <w:tcPr>
            <w:tcW w:w="3848" w:type="dxa"/>
          </w:tcPr>
          <w:p w:rsidR="003D3A5D" w:rsidRPr="00B1180C" w:rsidRDefault="003D3A5D" w:rsidP="003D3A5D">
            <w:pPr>
              <w:rPr>
                <w:lang w:val="en-US"/>
              </w:rPr>
            </w:pPr>
            <w:r>
              <w:rPr>
                <w:lang w:val="en-US"/>
              </w:rPr>
              <w:t>Tank Group</w:t>
            </w:r>
          </w:p>
        </w:tc>
        <w:tc>
          <w:tcPr>
            <w:tcW w:w="5722" w:type="dxa"/>
          </w:tcPr>
          <w:p w:rsidR="003D3A5D" w:rsidRPr="00B1180C" w:rsidRDefault="003D3A5D" w:rsidP="003D3A5D">
            <w:pPr>
              <w:rPr>
                <w:lang w:val="en-US"/>
              </w:rPr>
            </w:pPr>
            <w:r>
              <w:rPr>
                <w:lang w:val="en-US"/>
              </w:rPr>
              <w:t>Find the tank you want to adjust a tank table for</w:t>
            </w:r>
          </w:p>
        </w:tc>
      </w:tr>
      <w:tr w:rsidR="003D3A5D" w:rsidRPr="000F200F" w:rsidTr="003D3A5D">
        <w:tc>
          <w:tcPr>
            <w:tcW w:w="3848" w:type="dxa"/>
          </w:tcPr>
          <w:p w:rsidR="003D3A5D" w:rsidRPr="00B1180C" w:rsidRDefault="003D3A5D" w:rsidP="003D3A5D">
            <w:pPr>
              <w:rPr>
                <w:lang w:val="en-US"/>
              </w:rPr>
            </w:pPr>
            <w:r>
              <w:rPr>
                <w:lang w:val="en-US"/>
              </w:rPr>
              <w:t>Import</w:t>
            </w:r>
          </w:p>
        </w:tc>
        <w:tc>
          <w:tcPr>
            <w:tcW w:w="5722" w:type="dxa"/>
          </w:tcPr>
          <w:p w:rsidR="003D3A5D" w:rsidRPr="00B1180C" w:rsidRDefault="003D3A5D" w:rsidP="003D3A5D">
            <w:pPr>
              <w:rPr>
                <w:lang w:val="en-US"/>
              </w:rPr>
            </w:pPr>
            <w:r>
              <w:rPr>
                <w:lang w:val="en-US"/>
              </w:rPr>
              <w:t>Import an Excel-sheet with sounding data</w:t>
            </w:r>
          </w:p>
        </w:tc>
      </w:tr>
      <w:tr w:rsidR="003D3A5D" w:rsidRPr="000F200F" w:rsidTr="003D3A5D">
        <w:tc>
          <w:tcPr>
            <w:tcW w:w="3848" w:type="dxa"/>
          </w:tcPr>
          <w:p w:rsidR="003D3A5D" w:rsidRPr="00B1180C" w:rsidRDefault="003D3A5D" w:rsidP="003D3A5D">
            <w:pPr>
              <w:rPr>
                <w:lang w:val="en-US"/>
              </w:rPr>
            </w:pPr>
            <w:r>
              <w:rPr>
                <w:lang w:val="en-US"/>
              </w:rPr>
              <w:t>Max Trim</w:t>
            </w:r>
          </w:p>
        </w:tc>
        <w:tc>
          <w:tcPr>
            <w:tcW w:w="5722" w:type="dxa"/>
          </w:tcPr>
          <w:p w:rsidR="003D3A5D" w:rsidRPr="00B1180C" w:rsidRDefault="003D3A5D" w:rsidP="003D3A5D">
            <w:pPr>
              <w:rPr>
                <w:lang w:val="en-US"/>
              </w:rPr>
            </w:pPr>
            <w:r>
              <w:rPr>
                <w:lang w:val="en-US"/>
              </w:rPr>
              <w:t>Max pitch (if provided in sounding table)</w:t>
            </w:r>
          </w:p>
        </w:tc>
      </w:tr>
      <w:tr w:rsidR="003D3A5D" w:rsidRPr="000F200F" w:rsidTr="003D3A5D">
        <w:tc>
          <w:tcPr>
            <w:tcW w:w="3848" w:type="dxa"/>
          </w:tcPr>
          <w:p w:rsidR="003D3A5D" w:rsidRPr="00B1180C" w:rsidRDefault="003D3A5D" w:rsidP="003D3A5D">
            <w:pPr>
              <w:rPr>
                <w:lang w:val="en-US"/>
              </w:rPr>
            </w:pPr>
            <w:r>
              <w:rPr>
                <w:lang w:val="en-US"/>
              </w:rPr>
              <w:t>Max List</w:t>
            </w:r>
          </w:p>
        </w:tc>
        <w:tc>
          <w:tcPr>
            <w:tcW w:w="5722" w:type="dxa"/>
          </w:tcPr>
          <w:p w:rsidR="003D3A5D" w:rsidRPr="00B1180C" w:rsidRDefault="003D3A5D" w:rsidP="003D3A5D">
            <w:pPr>
              <w:rPr>
                <w:lang w:val="en-US"/>
              </w:rPr>
            </w:pPr>
            <w:r>
              <w:rPr>
                <w:lang w:val="en-US"/>
              </w:rPr>
              <w:t>Max Roll (if provided in sounding table)</w:t>
            </w:r>
          </w:p>
        </w:tc>
      </w:tr>
      <w:tr w:rsidR="003D3A5D" w:rsidRPr="00B1180C" w:rsidTr="003D3A5D">
        <w:tc>
          <w:tcPr>
            <w:tcW w:w="3848" w:type="dxa"/>
          </w:tcPr>
          <w:p w:rsidR="003D3A5D" w:rsidRDefault="003D3A5D" w:rsidP="003D3A5D">
            <w:pPr>
              <w:rPr>
                <w:lang w:val="en-US"/>
              </w:rPr>
            </w:pPr>
            <w:r>
              <w:rPr>
                <w:lang w:val="en-US"/>
              </w:rPr>
              <w:t>Submit</w:t>
            </w:r>
          </w:p>
        </w:tc>
        <w:tc>
          <w:tcPr>
            <w:tcW w:w="5722" w:type="dxa"/>
          </w:tcPr>
          <w:p w:rsidR="003D3A5D" w:rsidRDefault="003D3A5D" w:rsidP="003D3A5D">
            <w:pPr>
              <w:rPr>
                <w:lang w:val="en-US"/>
              </w:rPr>
            </w:pPr>
            <w:r>
              <w:rPr>
                <w:lang w:val="en-US"/>
              </w:rPr>
              <w:t>Submit Trim and List</w:t>
            </w:r>
          </w:p>
        </w:tc>
      </w:tr>
    </w:tbl>
    <w:p w:rsidR="003D3A5D" w:rsidRDefault="003D3A5D" w:rsidP="003D3A5D">
      <w:pPr>
        <w:pStyle w:val="Onderschrift"/>
      </w:pPr>
      <w:bookmarkStart w:id="870" w:name="_Toc404942737"/>
      <w:r>
        <w:t xml:space="preserve">Table </w:t>
      </w:r>
      <w:r>
        <w:fldChar w:fldCharType="begin"/>
      </w:r>
      <w:r>
        <w:instrText xml:space="preserve"> STYLEREF 1 \s </w:instrText>
      </w:r>
      <w:r>
        <w:fldChar w:fldCharType="separate"/>
      </w:r>
      <w:r w:rsidR="00B2370E">
        <w:rPr>
          <w:noProof/>
        </w:rPr>
        <w:t>5</w:t>
      </w:r>
      <w:r>
        <w:fldChar w:fldCharType="end"/>
      </w:r>
      <w:r>
        <w:noBreakHyphen/>
      </w:r>
      <w:r>
        <w:fldChar w:fldCharType="begin"/>
      </w:r>
      <w:r>
        <w:instrText xml:space="preserve"> SEQ Table \* ARABIC \s 1 </w:instrText>
      </w:r>
      <w:r>
        <w:fldChar w:fldCharType="separate"/>
      </w:r>
      <w:r w:rsidR="00B2370E">
        <w:rPr>
          <w:noProof/>
        </w:rPr>
        <w:t>5</w:t>
      </w:r>
      <w:r>
        <w:fldChar w:fldCharType="end"/>
      </w:r>
      <w:r>
        <w:t>: Tank Tables</w:t>
      </w:r>
      <w:bookmarkEnd w:id="870"/>
    </w:p>
    <w:p w:rsidR="00BB71C5" w:rsidRDefault="00BB71C5" w:rsidP="00BB71C5">
      <w:pPr>
        <w:pStyle w:val="Heading4"/>
        <w:numPr>
          <w:ilvl w:val="0"/>
          <w:numId w:val="0"/>
        </w:numPr>
        <w:rPr>
          <w:lang w:eastAsia="nl-NL"/>
        </w:rPr>
      </w:pPr>
      <w:bookmarkStart w:id="871" w:name="_Toc402443135"/>
    </w:p>
    <w:p w:rsidR="00BB71C5" w:rsidRDefault="00BB71C5" w:rsidP="00BB71C5">
      <w:pPr>
        <w:rPr>
          <w:lang w:eastAsia="nl-NL"/>
        </w:rPr>
      </w:pPr>
    </w:p>
    <w:p w:rsidR="00BB71C5" w:rsidRDefault="00BB71C5" w:rsidP="00BB71C5">
      <w:pPr>
        <w:rPr>
          <w:lang w:eastAsia="nl-NL"/>
        </w:rPr>
      </w:pPr>
    </w:p>
    <w:p w:rsidR="00BB71C5" w:rsidRDefault="00BB71C5" w:rsidP="00BB71C5">
      <w:pPr>
        <w:rPr>
          <w:lang w:eastAsia="nl-NL"/>
        </w:rPr>
      </w:pPr>
    </w:p>
    <w:p w:rsidR="00BB71C5" w:rsidRDefault="00BB71C5" w:rsidP="00BB71C5">
      <w:pPr>
        <w:rPr>
          <w:lang w:eastAsia="nl-NL"/>
        </w:rPr>
      </w:pPr>
    </w:p>
    <w:p w:rsidR="00BB71C5" w:rsidRDefault="00BB71C5" w:rsidP="00BB71C5">
      <w:pPr>
        <w:rPr>
          <w:lang w:eastAsia="nl-NL"/>
        </w:rPr>
      </w:pPr>
    </w:p>
    <w:p w:rsidR="00BB71C5" w:rsidRDefault="00BB71C5" w:rsidP="00BB71C5">
      <w:pPr>
        <w:rPr>
          <w:lang w:eastAsia="nl-NL"/>
        </w:rPr>
      </w:pPr>
    </w:p>
    <w:p w:rsidR="00BB71C5" w:rsidRDefault="00BB71C5" w:rsidP="00BB71C5">
      <w:pPr>
        <w:rPr>
          <w:lang w:eastAsia="nl-NL"/>
        </w:rPr>
      </w:pPr>
    </w:p>
    <w:p w:rsidR="00BB71C5" w:rsidRPr="00BB71C5" w:rsidRDefault="00BB71C5" w:rsidP="00BB71C5">
      <w:pPr>
        <w:rPr>
          <w:lang w:eastAsia="nl-NL"/>
        </w:rPr>
      </w:pPr>
    </w:p>
    <w:p w:rsidR="003D3A5D" w:rsidRDefault="003D3A5D" w:rsidP="003D3A5D">
      <w:pPr>
        <w:pStyle w:val="Heading4"/>
        <w:rPr>
          <w:lang w:eastAsia="nl-NL"/>
        </w:rPr>
      </w:pPr>
      <w:bookmarkStart w:id="872" w:name="_Toc404942516"/>
      <w:r>
        <w:rPr>
          <w:lang w:eastAsia="nl-NL"/>
        </w:rPr>
        <w:lastRenderedPageBreak/>
        <w:t>Tank Group</w:t>
      </w:r>
      <w:bookmarkEnd w:id="871"/>
      <w:bookmarkEnd w:id="872"/>
    </w:p>
    <w:p w:rsidR="003D3A5D" w:rsidRPr="00CA0364" w:rsidRDefault="003D3A5D" w:rsidP="003D3A5D">
      <w:pPr>
        <w:rPr>
          <w:lang w:val="en-US"/>
        </w:rPr>
      </w:pPr>
      <w:r w:rsidRPr="00CA0364">
        <w:rPr>
          <w:lang w:val="en-US"/>
        </w:rPr>
        <w:t xml:space="preserve">In the drop down menu you can search for the tank that you are about to adjust. You will get all the tanks available. In this example we will use the Fuel Tank 1 Volume (see </w:t>
      </w:r>
      <w:r>
        <w:fldChar w:fldCharType="begin"/>
      </w:r>
      <w:r w:rsidRPr="00CA0364">
        <w:rPr>
          <w:lang w:val="en-US"/>
        </w:rPr>
        <w:instrText xml:space="preserve"> REF _Ref335840461 \h </w:instrText>
      </w:r>
      <w:r>
        <w:fldChar w:fldCharType="separate"/>
      </w:r>
      <w:r w:rsidR="00B2370E">
        <w:t xml:space="preserve">Figure </w:t>
      </w:r>
      <w:r w:rsidR="00B2370E">
        <w:rPr>
          <w:noProof/>
        </w:rPr>
        <w:t>5</w:t>
      </w:r>
      <w:r w:rsidR="00B2370E">
        <w:noBreakHyphen/>
      </w:r>
      <w:r w:rsidR="00B2370E">
        <w:rPr>
          <w:noProof/>
        </w:rPr>
        <w:t>77</w:t>
      </w:r>
      <w:r>
        <w:fldChar w:fldCharType="end"/>
      </w:r>
      <w:r w:rsidRPr="00CA0364">
        <w:rPr>
          <w:lang w:val="en-US"/>
        </w:rPr>
        <w:t>).</w:t>
      </w:r>
    </w:p>
    <w:p w:rsidR="003D3A5D" w:rsidRPr="00CA0364" w:rsidRDefault="003D3A5D" w:rsidP="003D3A5D">
      <w:pPr>
        <w:rPr>
          <w:lang w:val="en-US"/>
        </w:rPr>
      </w:pPr>
    </w:p>
    <w:p w:rsidR="003D3A5D" w:rsidRDefault="003D3A5D" w:rsidP="003D3A5D">
      <w:r>
        <w:rPr>
          <w:noProof/>
          <w:lang w:val="nl-NL" w:eastAsia="nl-NL"/>
        </w:rPr>
        <w:drawing>
          <wp:inline distT="0" distB="0" distL="0" distR="0" wp14:anchorId="346BB6E7" wp14:editId="2354972F">
            <wp:extent cx="3143250" cy="1333500"/>
            <wp:effectExtent l="0" t="0" r="0" b="0"/>
            <wp:docPr id="74" name="Afbeelding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5"/>
                    <a:stretch>
                      <a:fillRect/>
                    </a:stretch>
                  </pic:blipFill>
                  <pic:spPr>
                    <a:xfrm>
                      <a:off x="0" y="0"/>
                      <a:ext cx="3143250" cy="1333500"/>
                    </a:xfrm>
                    <a:prstGeom prst="rect">
                      <a:avLst/>
                    </a:prstGeom>
                  </pic:spPr>
                </pic:pic>
              </a:graphicData>
            </a:graphic>
          </wp:inline>
        </w:drawing>
      </w:r>
    </w:p>
    <w:p w:rsidR="003D3A5D" w:rsidRDefault="003D3A5D" w:rsidP="003D3A5D">
      <w:pPr>
        <w:pStyle w:val="Onderschrift"/>
      </w:pPr>
      <w:bookmarkStart w:id="873" w:name="_Ref335840461"/>
      <w:bookmarkStart w:id="874" w:name="_Toc402443286"/>
      <w:bookmarkStart w:id="875" w:name="_Toc404942689"/>
      <w:r>
        <w:t xml:space="preserve">Figure </w:t>
      </w:r>
      <w:r w:rsidR="00F414EE">
        <w:fldChar w:fldCharType="begin"/>
      </w:r>
      <w:r w:rsidR="00F414EE">
        <w:instrText xml:space="preserve"> STYLEREF 1 \s </w:instrText>
      </w:r>
      <w:r w:rsidR="00F414EE">
        <w:fldChar w:fldCharType="separate"/>
      </w:r>
      <w:r w:rsidR="00B2370E">
        <w:rPr>
          <w:noProof/>
        </w:rPr>
        <w:t>5</w:t>
      </w:r>
      <w:r w:rsidR="00F414EE">
        <w:fldChar w:fldCharType="end"/>
      </w:r>
      <w:r w:rsidR="00F414EE">
        <w:noBreakHyphen/>
      </w:r>
      <w:r w:rsidR="00F414EE">
        <w:fldChar w:fldCharType="begin"/>
      </w:r>
      <w:r w:rsidR="00F414EE">
        <w:instrText xml:space="preserve"> SEQ Figure \* ARABIC \s 1 </w:instrText>
      </w:r>
      <w:r w:rsidR="00F414EE">
        <w:fldChar w:fldCharType="separate"/>
      </w:r>
      <w:r w:rsidR="00B2370E">
        <w:rPr>
          <w:noProof/>
        </w:rPr>
        <w:t>77</w:t>
      </w:r>
      <w:r w:rsidR="00F414EE">
        <w:fldChar w:fldCharType="end"/>
      </w:r>
      <w:bookmarkEnd w:id="873"/>
      <w:r>
        <w:t>: Tank Group Drop Down</w:t>
      </w:r>
      <w:bookmarkEnd w:id="874"/>
      <w:bookmarkEnd w:id="875"/>
    </w:p>
    <w:p w:rsidR="003D3A5D" w:rsidRPr="00CA0364" w:rsidRDefault="003D3A5D" w:rsidP="003D3A5D">
      <w:pPr>
        <w:rPr>
          <w:lang w:val="en-US"/>
        </w:rPr>
      </w:pPr>
      <w:r w:rsidRPr="00CA0364">
        <w:rPr>
          <w:lang w:val="en-US"/>
        </w:rPr>
        <w:t xml:space="preserve">You’ll notice it only shows the tank group volumes, as that is what you get in the sounding table. As mentioned earlier with height and volume, FT NavVision © can calculate all the other values. </w:t>
      </w:r>
    </w:p>
    <w:p w:rsidR="003D3A5D" w:rsidRPr="00CA0364" w:rsidRDefault="003D3A5D" w:rsidP="003D3A5D">
      <w:pPr>
        <w:rPr>
          <w:lang w:val="en-US"/>
        </w:rPr>
      </w:pPr>
    </w:p>
    <w:p w:rsidR="003D3A5D" w:rsidRPr="00CA0364" w:rsidRDefault="003D3A5D" w:rsidP="003D3A5D">
      <w:pPr>
        <w:rPr>
          <w:lang w:val="en-US"/>
        </w:rPr>
      </w:pPr>
      <w:r w:rsidRPr="00CA0364">
        <w:rPr>
          <w:lang w:val="en-US"/>
        </w:rPr>
        <w:t xml:space="preserve">Now that you have chosen the right tank, you can manually fill in the diverse heights and volumes. Make sure you start with “0” and end with the highest value or your value will be the wrong way around. </w:t>
      </w:r>
    </w:p>
    <w:p w:rsidR="003D3A5D" w:rsidRPr="00CA0364" w:rsidRDefault="003D3A5D" w:rsidP="003D3A5D">
      <w:pPr>
        <w:rPr>
          <w:lang w:val="en-US"/>
        </w:rPr>
      </w:pPr>
    </w:p>
    <w:p w:rsidR="003D3A5D" w:rsidRDefault="003D3A5D" w:rsidP="003D3A5D">
      <w:r>
        <w:rPr>
          <w:noProof/>
          <w:lang w:val="nl-NL" w:eastAsia="nl-NL"/>
        </w:rPr>
        <w:drawing>
          <wp:inline distT="0" distB="0" distL="0" distR="0" wp14:anchorId="7F38A2B0" wp14:editId="3AC6381E">
            <wp:extent cx="3160395" cy="1333500"/>
            <wp:effectExtent l="0" t="0" r="1905" b="0"/>
            <wp:docPr id="75" name="Afbeelding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6"/>
                    <a:stretch>
                      <a:fillRect/>
                    </a:stretch>
                  </pic:blipFill>
                  <pic:spPr>
                    <a:xfrm>
                      <a:off x="0" y="0"/>
                      <a:ext cx="3160395" cy="1333500"/>
                    </a:xfrm>
                    <a:prstGeom prst="rect">
                      <a:avLst/>
                    </a:prstGeom>
                  </pic:spPr>
                </pic:pic>
              </a:graphicData>
            </a:graphic>
          </wp:inline>
        </w:drawing>
      </w:r>
    </w:p>
    <w:p w:rsidR="003D3A5D" w:rsidRDefault="003D3A5D" w:rsidP="003D3A5D">
      <w:pPr>
        <w:pStyle w:val="Onderschrift"/>
      </w:pPr>
      <w:bookmarkStart w:id="876" w:name="_Ref335841282"/>
      <w:bookmarkStart w:id="877" w:name="_Toc402443287"/>
      <w:bookmarkStart w:id="878" w:name="_Toc404942690"/>
      <w:r>
        <w:t xml:space="preserve">Figure </w:t>
      </w:r>
      <w:r w:rsidR="00F414EE">
        <w:fldChar w:fldCharType="begin"/>
      </w:r>
      <w:r w:rsidR="00F414EE">
        <w:instrText xml:space="preserve"> STYLEREF 1 \s </w:instrText>
      </w:r>
      <w:r w:rsidR="00F414EE">
        <w:fldChar w:fldCharType="separate"/>
      </w:r>
      <w:r w:rsidR="00B2370E">
        <w:rPr>
          <w:noProof/>
        </w:rPr>
        <w:t>5</w:t>
      </w:r>
      <w:r w:rsidR="00F414EE">
        <w:fldChar w:fldCharType="end"/>
      </w:r>
      <w:r w:rsidR="00F414EE">
        <w:noBreakHyphen/>
      </w:r>
      <w:r w:rsidR="00F414EE">
        <w:fldChar w:fldCharType="begin"/>
      </w:r>
      <w:r w:rsidR="00F414EE">
        <w:instrText xml:space="preserve"> SEQ Figure \* ARABIC \s 1 </w:instrText>
      </w:r>
      <w:r w:rsidR="00F414EE">
        <w:fldChar w:fldCharType="separate"/>
      </w:r>
      <w:r w:rsidR="00B2370E">
        <w:rPr>
          <w:noProof/>
        </w:rPr>
        <w:t>78</w:t>
      </w:r>
      <w:r w:rsidR="00F414EE">
        <w:fldChar w:fldCharType="end"/>
      </w:r>
      <w:bookmarkEnd w:id="876"/>
      <w:r>
        <w:t>: Filling in tank tables</w:t>
      </w:r>
      <w:bookmarkEnd w:id="877"/>
      <w:bookmarkEnd w:id="878"/>
    </w:p>
    <w:p w:rsidR="003D3A5D" w:rsidRPr="00CA0364" w:rsidRDefault="003D3A5D" w:rsidP="003D3A5D">
      <w:pPr>
        <w:rPr>
          <w:lang w:val="en-US"/>
        </w:rPr>
      </w:pPr>
      <w:r w:rsidRPr="00CA0364">
        <w:rPr>
          <w:lang w:val="en-US"/>
        </w:rPr>
        <w:t xml:space="preserve">As soon as you start filling in the numbers you will see a “save button” appear next to the drop down menu (see </w:t>
      </w:r>
      <w:r>
        <w:fldChar w:fldCharType="begin"/>
      </w:r>
      <w:r w:rsidRPr="00CA0364">
        <w:rPr>
          <w:lang w:val="en-US"/>
        </w:rPr>
        <w:instrText xml:space="preserve"> REF _Ref335841282 \h </w:instrText>
      </w:r>
      <w:r>
        <w:fldChar w:fldCharType="separate"/>
      </w:r>
      <w:r w:rsidR="00B2370E">
        <w:t xml:space="preserve">Figure </w:t>
      </w:r>
      <w:r w:rsidR="00B2370E">
        <w:rPr>
          <w:noProof/>
        </w:rPr>
        <w:t>5</w:t>
      </w:r>
      <w:r w:rsidR="00B2370E">
        <w:noBreakHyphen/>
      </w:r>
      <w:r w:rsidR="00B2370E">
        <w:rPr>
          <w:noProof/>
        </w:rPr>
        <w:t>78</w:t>
      </w:r>
      <w:r>
        <w:fldChar w:fldCharType="end"/>
      </w:r>
      <w:r w:rsidRPr="00CA0364">
        <w:rPr>
          <w:lang w:val="en-US"/>
        </w:rPr>
        <w:t>). With this button you can save the calibration table to the specific tank. NavVision will immediately start working with this values.</w:t>
      </w:r>
    </w:p>
    <w:p w:rsidR="003D3A5D" w:rsidRPr="00CA0364" w:rsidRDefault="003D3A5D" w:rsidP="003D3A5D">
      <w:pPr>
        <w:rPr>
          <w:lang w:val="en-US"/>
        </w:rPr>
      </w:pPr>
    </w:p>
    <w:p w:rsidR="003D3A5D" w:rsidRPr="00CA0364" w:rsidRDefault="003D3A5D" w:rsidP="003D3A5D">
      <w:pPr>
        <w:rPr>
          <w:lang w:val="en-US"/>
        </w:rPr>
      </w:pPr>
      <w:r w:rsidRPr="00CA0364">
        <w:rPr>
          <w:lang w:val="en-US"/>
        </w:rPr>
        <w:t>Of course filling in large amounts of data like this will be quite time consuming. Therefor it is possible to import the data from an excel sheet providing the excel sheet is setup the right way.</w:t>
      </w:r>
    </w:p>
    <w:p w:rsidR="003D3A5D" w:rsidRDefault="003D3A5D" w:rsidP="003D3A5D">
      <w:pPr>
        <w:pStyle w:val="Heading4"/>
        <w:rPr>
          <w:lang w:eastAsia="nl-NL"/>
        </w:rPr>
      </w:pPr>
      <w:bookmarkStart w:id="879" w:name="_Toc402443136"/>
      <w:bookmarkStart w:id="880" w:name="_Toc404942517"/>
      <w:r>
        <w:rPr>
          <w:lang w:eastAsia="nl-NL"/>
        </w:rPr>
        <w:t>Excel import</w:t>
      </w:r>
      <w:bookmarkEnd w:id="879"/>
      <w:bookmarkEnd w:id="880"/>
    </w:p>
    <w:p w:rsidR="003D3A5D" w:rsidRPr="00CA0364" w:rsidRDefault="003D3A5D" w:rsidP="003D3A5D">
      <w:pPr>
        <w:rPr>
          <w:lang w:val="en-US"/>
        </w:rPr>
      </w:pPr>
      <w:r w:rsidRPr="00CA0364">
        <w:rPr>
          <w:lang w:val="en-US"/>
        </w:rPr>
        <w:t xml:space="preserve">Most times the calibration tables or sounding tables will be available in some kind of excel format. It is wise to start with a new excel-sheet where you transfer the data from the sounding tables to, one by one. You can name the different tabs to the “trim” and “list” (see </w:t>
      </w:r>
      <w:r>
        <w:fldChar w:fldCharType="begin"/>
      </w:r>
      <w:r w:rsidRPr="00CA0364">
        <w:rPr>
          <w:lang w:val="en-US"/>
        </w:rPr>
        <w:instrText xml:space="preserve"> REF _Ref335842475 \h </w:instrText>
      </w:r>
      <w:r>
        <w:fldChar w:fldCharType="separate"/>
      </w:r>
      <w:r w:rsidR="00B2370E">
        <w:t xml:space="preserve">Figure </w:t>
      </w:r>
      <w:r w:rsidR="00B2370E">
        <w:rPr>
          <w:noProof/>
        </w:rPr>
        <w:t>5</w:t>
      </w:r>
      <w:r w:rsidR="00B2370E">
        <w:noBreakHyphen/>
      </w:r>
      <w:r w:rsidR="00B2370E">
        <w:rPr>
          <w:noProof/>
        </w:rPr>
        <w:t>79</w:t>
      </w:r>
      <w:r>
        <w:fldChar w:fldCharType="end"/>
      </w:r>
      <w:r w:rsidRPr="00CA0364">
        <w:rPr>
          <w:lang w:val="en-US"/>
        </w:rPr>
        <w:t>).</w:t>
      </w:r>
    </w:p>
    <w:p w:rsidR="003D3A5D" w:rsidRDefault="003D3A5D" w:rsidP="003D3A5D">
      <w:pPr>
        <w:rPr>
          <w:lang w:val="en-US"/>
        </w:rPr>
      </w:pPr>
    </w:p>
    <w:p w:rsidR="00BB71C5" w:rsidRDefault="00BB71C5" w:rsidP="003D3A5D">
      <w:pPr>
        <w:rPr>
          <w:lang w:val="en-US"/>
        </w:rPr>
      </w:pPr>
    </w:p>
    <w:p w:rsidR="00BB71C5" w:rsidRDefault="00BB71C5" w:rsidP="003D3A5D">
      <w:pPr>
        <w:rPr>
          <w:lang w:val="en-US"/>
        </w:rPr>
      </w:pPr>
    </w:p>
    <w:p w:rsidR="00BB71C5" w:rsidRDefault="00BB71C5" w:rsidP="003D3A5D">
      <w:pPr>
        <w:rPr>
          <w:lang w:val="en-US"/>
        </w:rPr>
      </w:pPr>
    </w:p>
    <w:p w:rsidR="00BB71C5" w:rsidRDefault="00BB71C5" w:rsidP="003D3A5D">
      <w:pPr>
        <w:rPr>
          <w:lang w:val="en-US"/>
        </w:rPr>
      </w:pPr>
    </w:p>
    <w:p w:rsidR="00BB71C5" w:rsidRDefault="00BB71C5" w:rsidP="003D3A5D">
      <w:pPr>
        <w:rPr>
          <w:lang w:val="en-US"/>
        </w:rPr>
      </w:pPr>
    </w:p>
    <w:p w:rsidR="00BB71C5" w:rsidRPr="00CA0364" w:rsidRDefault="00BB71C5" w:rsidP="003D3A5D">
      <w:pPr>
        <w:rPr>
          <w:lang w:val="en-US"/>
        </w:rPr>
      </w:pPr>
    </w:p>
    <w:p w:rsidR="003D3A5D" w:rsidRDefault="003D3A5D" w:rsidP="003D3A5D">
      <w:r>
        <w:rPr>
          <w:noProof/>
          <w:lang w:val="nl-NL" w:eastAsia="nl-NL"/>
        </w:rPr>
        <w:drawing>
          <wp:inline distT="0" distB="0" distL="0" distR="0" wp14:anchorId="6163AC3D" wp14:editId="47D39C17">
            <wp:extent cx="2371725" cy="1543050"/>
            <wp:effectExtent l="0" t="0" r="9525" b="0"/>
            <wp:docPr id="76" name="Afbeelding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7"/>
                    <a:stretch>
                      <a:fillRect/>
                    </a:stretch>
                  </pic:blipFill>
                  <pic:spPr>
                    <a:xfrm>
                      <a:off x="0" y="0"/>
                      <a:ext cx="2371725" cy="1543050"/>
                    </a:xfrm>
                    <a:prstGeom prst="rect">
                      <a:avLst/>
                    </a:prstGeom>
                  </pic:spPr>
                </pic:pic>
              </a:graphicData>
            </a:graphic>
          </wp:inline>
        </w:drawing>
      </w:r>
    </w:p>
    <w:p w:rsidR="003D3A5D" w:rsidRDefault="003D3A5D" w:rsidP="003D3A5D">
      <w:pPr>
        <w:pStyle w:val="Onderschrift"/>
      </w:pPr>
      <w:bookmarkStart w:id="881" w:name="_Ref335842475"/>
      <w:bookmarkStart w:id="882" w:name="_Toc402443288"/>
      <w:bookmarkStart w:id="883" w:name="_Toc404942691"/>
      <w:r>
        <w:t xml:space="preserve">Figure </w:t>
      </w:r>
      <w:r w:rsidR="00F414EE">
        <w:fldChar w:fldCharType="begin"/>
      </w:r>
      <w:r w:rsidR="00F414EE">
        <w:instrText xml:space="preserve"> STYLEREF 1 \s </w:instrText>
      </w:r>
      <w:r w:rsidR="00F414EE">
        <w:fldChar w:fldCharType="separate"/>
      </w:r>
      <w:r w:rsidR="00B2370E">
        <w:rPr>
          <w:noProof/>
        </w:rPr>
        <w:t>5</w:t>
      </w:r>
      <w:r w:rsidR="00F414EE">
        <w:fldChar w:fldCharType="end"/>
      </w:r>
      <w:r w:rsidR="00F414EE">
        <w:noBreakHyphen/>
      </w:r>
      <w:r w:rsidR="00F414EE">
        <w:fldChar w:fldCharType="begin"/>
      </w:r>
      <w:r w:rsidR="00F414EE">
        <w:instrText xml:space="preserve"> SEQ Figure \* ARABIC \s 1 </w:instrText>
      </w:r>
      <w:r w:rsidR="00F414EE">
        <w:fldChar w:fldCharType="separate"/>
      </w:r>
      <w:r w:rsidR="00B2370E">
        <w:rPr>
          <w:noProof/>
        </w:rPr>
        <w:t>79</w:t>
      </w:r>
      <w:r w:rsidR="00F414EE">
        <w:fldChar w:fldCharType="end"/>
      </w:r>
      <w:bookmarkEnd w:id="881"/>
      <w:r>
        <w:t>: Excel tabs</w:t>
      </w:r>
      <w:bookmarkEnd w:id="882"/>
      <w:bookmarkEnd w:id="883"/>
    </w:p>
    <w:p w:rsidR="003D3A5D" w:rsidRPr="00CA0364" w:rsidRDefault="003D3A5D" w:rsidP="003D3A5D">
      <w:pPr>
        <w:rPr>
          <w:lang w:val="en-US"/>
        </w:rPr>
      </w:pPr>
      <w:r w:rsidRPr="00CA0364">
        <w:rPr>
          <w:lang w:val="en-US"/>
        </w:rPr>
        <w:t xml:space="preserve"> So for an example list we take the following sounding table:</w:t>
      </w:r>
    </w:p>
    <w:p w:rsidR="003D3A5D" w:rsidRPr="00CA0364" w:rsidRDefault="003D3A5D" w:rsidP="003D3A5D">
      <w:pPr>
        <w:rPr>
          <w:lang w:val="en-US"/>
        </w:rPr>
      </w:pPr>
    </w:p>
    <w:p w:rsidR="003D3A5D" w:rsidRDefault="003D3A5D" w:rsidP="003D3A5D">
      <w:r>
        <w:rPr>
          <w:noProof/>
          <w:lang w:val="nl-NL" w:eastAsia="nl-NL"/>
        </w:rPr>
        <w:drawing>
          <wp:inline distT="0" distB="0" distL="0" distR="0" wp14:anchorId="1C1808D5" wp14:editId="61178B20">
            <wp:extent cx="1428750" cy="4264925"/>
            <wp:effectExtent l="0" t="0" r="0" b="2540"/>
            <wp:docPr id="86" name="Afbeelding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8"/>
                    <a:stretch>
                      <a:fillRect/>
                    </a:stretch>
                  </pic:blipFill>
                  <pic:spPr>
                    <a:xfrm>
                      <a:off x="0" y="0"/>
                      <a:ext cx="1428750" cy="4264925"/>
                    </a:xfrm>
                    <a:prstGeom prst="rect">
                      <a:avLst/>
                    </a:prstGeom>
                  </pic:spPr>
                </pic:pic>
              </a:graphicData>
            </a:graphic>
          </wp:inline>
        </w:drawing>
      </w:r>
    </w:p>
    <w:p w:rsidR="003D3A5D" w:rsidRDefault="003D3A5D" w:rsidP="003D3A5D">
      <w:pPr>
        <w:pStyle w:val="Onderschrift"/>
      </w:pPr>
      <w:bookmarkStart w:id="884" w:name="_Toc402443289"/>
      <w:bookmarkStart w:id="885" w:name="_Toc404942692"/>
      <w:r>
        <w:t xml:space="preserve">Figure </w:t>
      </w:r>
      <w:r w:rsidR="00F414EE">
        <w:fldChar w:fldCharType="begin"/>
      </w:r>
      <w:r w:rsidR="00F414EE">
        <w:instrText xml:space="preserve"> STYLEREF 1 \s </w:instrText>
      </w:r>
      <w:r w:rsidR="00F414EE">
        <w:fldChar w:fldCharType="separate"/>
      </w:r>
      <w:r w:rsidR="00B2370E">
        <w:rPr>
          <w:noProof/>
        </w:rPr>
        <w:t>5</w:t>
      </w:r>
      <w:r w:rsidR="00F414EE">
        <w:fldChar w:fldCharType="end"/>
      </w:r>
      <w:r w:rsidR="00F414EE">
        <w:noBreakHyphen/>
      </w:r>
      <w:r w:rsidR="00F414EE">
        <w:fldChar w:fldCharType="begin"/>
      </w:r>
      <w:r w:rsidR="00F414EE">
        <w:instrText xml:space="preserve"> SEQ Figure \* ARABIC \s 1 </w:instrText>
      </w:r>
      <w:r w:rsidR="00F414EE">
        <w:fldChar w:fldCharType="separate"/>
      </w:r>
      <w:r w:rsidR="00B2370E">
        <w:rPr>
          <w:noProof/>
        </w:rPr>
        <w:t>80</w:t>
      </w:r>
      <w:r w:rsidR="00F414EE">
        <w:fldChar w:fldCharType="end"/>
      </w:r>
      <w:r>
        <w:t>: Example Sounding Table</w:t>
      </w:r>
      <w:bookmarkEnd w:id="884"/>
      <w:bookmarkEnd w:id="885"/>
    </w:p>
    <w:p w:rsidR="003D3A5D" w:rsidRPr="00CA0364" w:rsidRDefault="003D3A5D" w:rsidP="003D3A5D">
      <w:pPr>
        <w:rPr>
          <w:lang w:val="en-US"/>
        </w:rPr>
      </w:pPr>
      <w:r w:rsidRPr="00CA0364">
        <w:rPr>
          <w:lang w:val="en-US"/>
        </w:rPr>
        <w:t xml:space="preserve">As you can see it goes from high to low, which is the wrong way around, but we change that later. First select all the values and “control-c” to copy the data. Go back to your original excel document and paste it on the SECOND row (see </w:t>
      </w:r>
      <w:r>
        <w:fldChar w:fldCharType="begin"/>
      </w:r>
      <w:r w:rsidRPr="00CA0364">
        <w:rPr>
          <w:lang w:val="en-US"/>
        </w:rPr>
        <w:instrText xml:space="preserve"> REF _Ref335844096 \h </w:instrText>
      </w:r>
      <w:r>
        <w:fldChar w:fldCharType="separate"/>
      </w:r>
      <w:r w:rsidR="00B2370E">
        <w:t xml:space="preserve">Figure </w:t>
      </w:r>
      <w:r w:rsidR="00B2370E">
        <w:rPr>
          <w:noProof/>
        </w:rPr>
        <w:t>5</w:t>
      </w:r>
      <w:r w:rsidR="00B2370E">
        <w:noBreakHyphen/>
      </w:r>
      <w:r w:rsidR="00B2370E">
        <w:rPr>
          <w:noProof/>
        </w:rPr>
        <w:t>81</w:t>
      </w:r>
      <w:r>
        <w:fldChar w:fldCharType="end"/>
      </w:r>
      <w:r w:rsidRPr="00CA0364">
        <w:rPr>
          <w:lang w:val="en-US"/>
        </w:rPr>
        <w:t>).</w:t>
      </w:r>
    </w:p>
    <w:p w:rsidR="003D3A5D" w:rsidRPr="00CA0364" w:rsidRDefault="00BB71C5" w:rsidP="003D3A5D">
      <w:pPr>
        <w:rPr>
          <w:lang w:val="en-US"/>
        </w:rPr>
      </w:pPr>
      <w:r>
        <w:rPr>
          <w:noProof/>
          <w:lang w:val="nl-NL" w:eastAsia="nl-NL"/>
        </w:rPr>
        <w:drawing>
          <wp:anchor distT="0" distB="0" distL="114300" distR="114300" simplePos="0" relativeHeight="251686912" behindDoc="0" locked="0" layoutInCell="1" allowOverlap="1" wp14:anchorId="5F4129DB" wp14:editId="61EFB197">
            <wp:simplePos x="0" y="0"/>
            <wp:positionH relativeFrom="column">
              <wp:posOffset>0</wp:posOffset>
            </wp:positionH>
            <wp:positionV relativeFrom="paragraph">
              <wp:posOffset>45720</wp:posOffset>
            </wp:positionV>
            <wp:extent cx="449580" cy="449580"/>
            <wp:effectExtent l="19050" t="0" r="7620" b="0"/>
            <wp:wrapSquare wrapText="bothSides"/>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Warning.png"/>
                    <pic:cNvPicPr/>
                  </pic:nvPicPr>
                  <pic:blipFill>
                    <a:blip r:embed="rId10" cstate="print"/>
                    <a:stretch>
                      <a:fillRect/>
                    </a:stretch>
                  </pic:blipFill>
                  <pic:spPr>
                    <a:xfrm>
                      <a:off x="0" y="0"/>
                      <a:ext cx="449580" cy="449580"/>
                    </a:xfrm>
                    <a:prstGeom prst="rect">
                      <a:avLst/>
                    </a:prstGeom>
                  </pic:spPr>
                </pic:pic>
              </a:graphicData>
            </a:graphic>
          </wp:anchor>
        </w:drawing>
      </w:r>
    </w:p>
    <w:p w:rsidR="00BB71C5" w:rsidRDefault="00BB71C5" w:rsidP="003D3A5D">
      <w:pPr>
        <w:rPr>
          <w:i/>
          <w:lang w:val="en-US"/>
        </w:rPr>
      </w:pPr>
    </w:p>
    <w:p w:rsidR="003D3A5D" w:rsidRDefault="003D3A5D" w:rsidP="003D3A5D">
      <w:pPr>
        <w:rPr>
          <w:i/>
          <w:lang w:val="en-US"/>
        </w:rPr>
      </w:pPr>
      <w:r w:rsidRPr="00CA0364">
        <w:rPr>
          <w:i/>
          <w:lang w:val="en-US"/>
        </w:rPr>
        <w:t xml:space="preserve">Use Paste Special “values” or “Unicode” </w:t>
      </w:r>
    </w:p>
    <w:p w:rsidR="00BB71C5" w:rsidRDefault="00BB71C5" w:rsidP="003D3A5D">
      <w:pPr>
        <w:rPr>
          <w:i/>
          <w:lang w:val="en-US"/>
        </w:rPr>
      </w:pPr>
    </w:p>
    <w:p w:rsidR="00BB71C5" w:rsidRDefault="00BB71C5" w:rsidP="003D3A5D">
      <w:pPr>
        <w:rPr>
          <w:i/>
          <w:lang w:val="en-US"/>
        </w:rPr>
      </w:pPr>
    </w:p>
    <w:p w:rsidR="00BB71C5" w:rsidRDefault="00BB71C5" w:rsidP="003D3A5D">
      <w:pPr>
        <w:rPr>
          <w:i/>
          <w:lang w:val="en-US"/>
        </w:rPr>
      </w:pPr>
    </w:p>
    <w:p w:rsidR="00BB71C5" w:rsidRPr="00CA0364" w:rsidRDefault="00BB71C5" w:rsidP="003D3A5D">
      <w:pPr>
        <w:rPr>
          <w:lang w:val="en-US"/>
        </w:rPr>
      </w:pPr>
      <w:r>
        <w:rPr>
          <w:noProof/>
          <w:lang w:val="nl-NL" w:eastAsia="nl-NL"/>
        </w:rPr>
        <w:lastRenderedPageBreak/>
        <w:drawing>
          <wp:anchor distT="0" distB="0" distL="114300" distR="114300" simplePos="0" relativeHeight="251688960" behindDoc="0" locked="0" layoutInCell="1" allowOverlap="1" wp14:anchorId="437CD16F" wp14:editId="267B7887">
            <wp:simplePos x="0" y="0"/>
            <wp:positionH relativeFrom="column">
              <wp:posOffset>0</wp:posOffset>
            </wp:positionH>
            <wp:positionV relativeFrom="paragraph">
              <wp:posOffset>149225</wp:posOffset>
            </wp:positionV>
            <wp:extent cx="449580" cy="449580"/>
            <wp:effectExtent l="19050" t="0" r="7620" b="0"/>
            <wp:wrapSquare wrapText="bothSides"/>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Warning.png"/>
                    <pic:cNvPicPr/>
                  </pic:nvPicPr>
                  <pic:blipFill>
                    <a:blip r:embed="rId10" cstate="print"/>
                    <a:stretch>
                      <a:fillRect/>
                    </a:stretch>
                  </pic:blipFill>
                  <pic:spPr>
                    <a:xfrm>
                      <a:off x="0" y="0"/>
                      <a:ext cx="449580" cy="449580"/>
                    </a:xfrm>
                    <a:prstGeom prst="rect">
                      <a:avLst/>
                    </a:prstGeom>
                  </pic:spPr>
                </pic:pic>
              </a:graphicData>
            </a:graphic>
          </wp:anchor>
        </w:drawing>
      </w:r>
    </w:p>
    <w:p w:rsidR="003D3A5D" w:rsidRPr="00CA0364" w:rsidRDefault="003D3A5D" w:rsidP="003D3A5D">
      <w:pPr>
        <w:rPr>
          <w:lang w:val="en-US"/>
        </w:rPr>
      </w:pPr>
    </w:p>
    <w:p w:rsidR="003D3A5D" w:rsidRPr="00CA0364" w:rsidRDefault="00BB71C5" w:rsidP="003D3A5D">
      <w:pPr>
        <w:rPr>
          <w:lang w:val="en-US"/>
        </w:rPr>
      </w:pPr>
      <w:r w:rsidRPr="00CA0364">
        <w:rPr>
          <w:i/>
          <w:lang w:val="en-US"/>
        </w:rPr>
        <w:t>In</w:t>
      </w:r>
      <w:r w:rsidR="003D3A5D" w:rsidRPr="00CA0364">
        <w:rPr>
          <w:i/>
          <w:lang w:val="en-US"/>
        </w:rPr>
        <w:t xml:space="preserve"> the first row you need to use an empty cell and the second cell with the “List” degree-number</w:t>
      </w:r>
    </w:p>
    <w:p w:rsidR="003D3A5D" w:rsidRPr="00CA0364" w:rsidRDefault="003D3A5D" w:rsidP="003D3A5D">
      <w:pPr>
        <w:rPr>
          <w:lang w:val="en-US"/>
        </w:rPr>
      </w:pPr>
    </w:p>
    <w:p w:rsidR="003D3A5D" w:rsidRDefault="003D3A5D" w:rsidP="003D3A5D">
      <w:r>
        <w:rPr>
          <w:noProof/>
          <w:lang w:val="nl-NL" w:eastAsia="nl-NL"/>
        </w:rPr>
        <w:drawing>
          <wp:inline distT="0" distB="0" distL="0" distR="0" wp14:anchorId="69CB876A" wp14:editId="4016EC70">
            <wp:extent cx="1524000" cy="4905375"/>
            <wp:effectExtent l="0" t="0" r="0" b="9525"/>
            <wp:docPr id="87" name="Afbeelding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9"/>
                    <a:stretch>
                      <a:fillRect/>
                    </a:stretch>
                  </pic:blipFill>
                  <pic:spPr>
                    <a:xfrm>
                      <a:off x="0" y="0"/>
                      <a:ext cx="1524000" cy="4905375"/>
                    </a:xfrm>
                    <a:prstGeom prst="rect">
                      <a:avLst/>
                    </a:prstGeom>
                  </pic:spPr>
                </pic:pic>
              </a:graphicData>
            </a:graphic>
          </wp:inline>
        </w:drawing>
      </w:r>
    </w:p>
    <w:p w:rsidR="003D3A5D" w:rsidRDefault="003D3A5D" w:rsidP="003D3A5D">
      <w:pPr>
        <w:pStyle w:val="Onderschrift"/>
      </w:pPr>
      <w:bookmarkStart w:id="886" w:name="_Ref335844096"/>
      <w:bookmarkStart w:id="887" w:name="_Toc402443290"/>
      <w:bookmarkStart w:id="888" w:name="_Toc404942693"/>
      <w:r>
        <w:t xml:space="preserve">Figure </w:t>
      </w:r>
      <w:r w:rsidR="00F414EE">
        <w:fldChar w:fldCharType="begin"/>
      </w:r>
      <w:r w:rsidR="00F414EE">
        <w:instrText xml:space="preserve"> STYLEREF 1 \s </w:instrText>
      </w:r>
      <w:r w:rsidR="00F414EE">
        <w:fldChar w:fldCharType="separate"/>
      </w:r>
      <w:r w:rsidR="00B2370E">
        <w:rPr>
          <w:noProof/>
        </w:rPr>
        <w:t>5</w:t>
      </w:r>
      <w:r w:rsidR="00F414EE">
        <w:fldChar w:fldCharType="end"/>
      </w:r>
      <w:r w:rsidR="00F414EE">
        <w:noBreakHyphen/>
      </w:r>
      <w:r w:rsidR="00F414EE">
        <w:fldChar w:fldCharType="begin"/>
      </w:r>
      <w:r w:rsidR="00F414EE">
        <w:instrText xml:space="preserve"> SEQ Figure \* ARABIC \s 1 </w:instrText>
      </w:r>
      <w:r w:rsidR="00F414EE">
        <w:fldChar w:fldCharType="separate"/>
      </w:r>
      <w:r w:rsidR="00B2370E">
        <w:rPr>
          <w:noProof/>
        </w:rPr>
        <w:t>81</w:t>
      </w:r>
      <w:r w:rsidR="00F414EE">
        <w:fldChar w:fldCharType="end"/>
      </w:r>
      <w:bookmarkEnd w:id="886"/>
      <w:r>
        <w:t>: Excel sheet import list</w:t>
      </w:r>
      <w:bookmarkEnd w:id="887"/>
      <w:bookmarkEnd w:id="888"/>
    </w:p>
    <w:p w:rsidR="003D3A5D" w:rsidRPr="00CA0364" w:rsidRDefault="003D3A5D" w:rsidP="003D3A5D">
      <w:pPr>
        <w:rPr>
          <w:lang w:val="en-US"/>
        </w:rPr>
      </w:pPr>
      <w:r w:rsidRPr="00CA0364">
        <w:rPr>
          <w:lang w:val="en-US"/>
        </w:rPr>
        <w:t xml:space="preserve">Now select all the values except for the upper row and choose “Sort&gt;from low to high” to get the data in the right order. Once this is done you will have the right values for the list (see </w:t>
      </w:r>
      <w:r>
        <w:fldChar w:fldCharType="begin"/>
      </w:r>
      <w:r w:rsidRPr="00CA0364">
        <w:rPr>
          <w:lang w:val="en-US"/>
        </w:rPr>
        <w:instrText xml:space="preserve"> REF _Ref335844615 \h </w:instrText>
      </w:r>
      <w:r>
        <w:fldChar w:fldCharType="separate"/>
      </w:r>
      <w:r w:rsidR="00B2370E">
        <w:t xml:space="preserve">Figure </w:t>
      </w:r>
      <w:r w:rsidR="00B2370E">
        <w:rPr>
          <w:noProof/>
        </w:rPr>
        <w:t>5</w:t>
      </w:r>
      <w:r w:rsidR="00B2370E">
        <w:noBreakHyphen/>
      </w:r>
      <w:r w:rsidR="00B2370E">
        <w:rPr>
          <w:noProof/>
        </w:rPr>
        <w:t>82</w:t>
      </w:r>
      <w:r>
        <w:fldChar w:fldCharType="end"/>
      </w:r>
      <w:r w:rsidRPr="00CA0364">
        <w:rPr>
          <w:lang w:val="en-US"/>
        </w:rPr>
        <w:t xml:space="preserve">). </w:t>
      </w:r>
    </w:p>
    <w:p w:rsidR="003D3A5D" w:rsidRDefault="003D3A5D" w:rsidP="003D3A5D">
      <w:r>
        <w:rPr>
          <w:noProof/>
          <w:lang w:val="nl-NL" w:eastAsia="nl-NL"/>
        </w:rPr>
        <w:lastRenderedPageBreak/>
        <w:drawing>
          <wp:inline distT="0" distB="0" distL="0" distR="0" wp14:anchorId="4A7952FD" wp14:editId="2B7186A2">
            <wp:extent cx="1447800" cy="4762500"/>
            <wp:effectExtent l="0" t="0" r="0" b="0"/>
            <wp:docPr id="88" name="Afbeelding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0"/>
                    <a:stretch>
                      <a:fillRect/>
                    </a:stretch>
                  </pic:blipFill>
                  <pic:spPr>
                    <a:xfrm>
                      <a:off x="0" y="0"/>
                      <a:ext cx="1447800" cy="4762500"/>
                    </a:xfrm>
                    <a:prstGeom prst="rect">
                      <a:avLst/>
                    </a:prstGeom>
                  </pic:spPr>
                </pic:pic>
              </a:graphicData>
            </a:graphic>
          </wp:inline>
        </w:drawing>
      </w:r>
    </w:p>
    <w:p w:rsidR="003D3A5D" w:rsidRDefault="003D3A5D" w:rsidP="003D3A5D">
      <w:pPr>
        <w:pStyle w:val="Onderschrift"/>
      </w:pPr>
      <w:bookmarkStart w:id="889" w:name="_Ref335844615"/>
      <w:bookmarkStart w:id="890" w:name="_Toc402443291"/>
      <w:bookmarkStart w:id="891" w:name="_Toc404942694"/>
      <w:r>
        <w:t xml:space="preserve">Figure </w:t>
      </w:r>
      <w:r w:rsidR="00F414EE">
        <w:fldChar w:fldCharType="begin"/>
      </w:r>
      <w:r w:rsidR="00F414EE">
        <w:instrText xml:space="preserve"> STYLEREF 1 \s </w:instrText>
      </w:r>
      <w:r w:rsidR="00F414EE">
        <w:fldChar w:fldCharType="separate"/>
      </w:r>
      <w:r w:rsidR="00B2370E">
        <w:rPr>
          <w:noProof/>
        </w:rPr>
        <w:t>5</w:t>
      </w:r>
      <w:r w:rsidR="00F414EE">
        <w:fldChar w:fldCharType="end"/>
      </w:r>
      <w:r w:rsidR="00F414EE">
        <w:noBreakHyphen/>
      </w:r>
      <w:r w:rsidR="00F414EE">
        <w:fldChar w:fldCharType="begin"/>
      </w:r>
      <w:r w:rsidR="00F414EE">
        <w:instrText xml:space="preserve"> SEQ Figure \* ARABIC \s 1 </w:instrText>
      </w:r>
      <w:r w:rsidR="00F414EE">
        <w:fldChar w:fldCharType="separate"/>
      </w:r>
      <w:r w:rsidR="00B2370E">
        <w:rPr>
          <w:noProof/>
        </w:rPr>
        <w:t>82</w:t>
      </w:r>
      <w:r w:rsidR="00F414EE">
        <w:fldChar w:fldCharType="end"/>
      </w:r>
      <w:bookmarkEnd w:id="889"/>
      <w:r>
        <w:t>: Excel list sorted</w:t>
      </w:r>
      <w:bookmarkEnd w:id="890"/>
      <w:bookmarkEnd w:id="891"/>
    </w:p>
    <w:p w:rsidR="003D3A5D" w:rsidRPr="00CA0364" w:rsidRDefault="003D3A5D" w:rsidP="003D3A5D">
      <w:pPr>
        <w:rPr>
          <w:lang w:val="en-US"/>
        </w:rPr>
      </w:pPr>
      <w:r w:rsidRPr="00CA0364">
        <w:rPr>
          <w:lang w:val="en-US"/>
        </w:rPr>
        <w:t>Now save the new made table as “Excel97-2003 *.</w:t>
      </w:r>
      <w:proofErr w:type="spellStart"/>
      <w:r w:rsidRPr="00CA0364">
        <w:rPr>
          <w:lang w:val="en-US"/>
        </w:rPr>
        <w:t>xls”file</w:t>
      </w:r>
      <w:proofErr w:type="spellEnd"/>
      <w:r w:rsidRPr="00CA0364">
        <w:rPr>
          <w:lang w:val="en-US"/>
        </w:rPr>
        <w:t>. In this case we name it “Fuel Tank 1”.</w:t>
      </w:r>
    </w:p>
    <w:p w:rsidR="003D3A5D" w:rsidRPr="00CA0364" w:rsidRDefault="003D3A5D" w:rsidP="003D3A5D">
      <w:pPr>
        <w:rPr>
          <w:lang w:val="en-US"/>
        </w:rPr>
      </w:pPr>
    </w:p>
    <w:p w:rsidR="003D3A5D" w:rsidRDefault="003D3A5D" w:rsidP="003D3A5D">
      <w:pPr>
        <w:pStyle w:val="Heading4"/>
        <w:rPr>
          <w:lang w:eastAsia="nl-NL"/>
        </w:rPr>
      </w:pPr>
      <w:bookmarkStart w:id="892" w:name="_Toc402443137"/>
      <w:bookmarkStart w:id="893" w:name="_Toc404942518"/>
      <w:r>
        <w:rPr>
          <w:lang w:eastAsia="nl-NL"/>
        </w:rPr>
        <w:t>Import from excel</w:t>
      </w:r>
      <w:bookmarkEnd w:id="892"/>
      <w:bookmarkEnd w:id="893"/>
    </w:p>
    <w:p w:rsidR="003D3A5D" w:rsidRPr="00CA0364" w:rsidRDefault="003D3A5D" w:rsidP="003D3A5D">
      <w:pPr>
        <w:rPr>
          <w:lang w:val="en-US"/>
        </w:rPr>
      </w:pPr>
      <w:r w:rsidRPr="00CA0364">
        <w:rPr>
          <w:lang w:val="en-US"/>
        </w:rPr>
        <w:t>Now go back to the “tank tables” and click on “import”. Look for the excel file you just created and choose it for import. Click OK and the l</w:t>
      </w:r>
      <w:r w:rsidR="00BB71C5">
        <w:rPr>
          <w:lang w:val="en-US"/>
        </w:rPr>
        <w:t xml:space="preserve">ist will be imported and shown </w:t>
      </w:r>
      <w:r w:rsidRPr="00CA0364">
        <w:rPr>
          <w:lang w:val="en-US"/>
        </w:rPr>
        <w:t xml:space="preserve">(see </w:t>
      </w:r>
      <w:r>
        <w:fldChar w:fldCharType="begin"/>
      </w:r>
      <w:r w:rsidRPr="00CA0364">
        <w:rPr>
          <w:lang w:val="en-US"/>
        </w:rPr>
        <w:instrText xml:space="preserve"> REF _Ref335845131 \h </w:instrText>
      </w:r>
      <w:r>
        <w:fldChar w:fldCharType="separate"/>
      </w:r>
      <w:r w:rsidR="00B2370E">
        <w:t xml:space="preserve">Figure </w:t>
      </w:r>
      <w:r w:rsidR="00B2370E">
        <w:rPr>
          <w:noProof/>
        </w:rPr>
        <w:t>5</w:t>
      </w:r>
      <w:r w:rsidR="00B2370E">
        <w:noBreakHyphen/>
      </w:r>
      <w:r w:rsidR="00B2370E">
        <w:rPr>
          <w:noProof/>
        </w:rPr>
        <w:t>83</w:t>
      </w:r>
      <w:r>
        <w:fldChar w:fldCharType="end"/>
      </w:r>
      <w:r w:rsidRPr="00CA0364">
        <w:rPr>
          <w:lang w:val="en-US"/>
        </w:rPr>
        <w:t>).</w:t>
      </w:r>
    </w:p>
    <w:p w:rsidR="003D3A5D" w:rsidRPr="00CA0364" w:rsidRDefault="003D3A5D" w:rsidP="003D3A5D">
      <w:pPr>
        <w:rPr>
          <w:lang w:val="en-US"/>
        </w:rPr>
      </w:pPr>
    </w:p>
    <w:p w:rsidR="003D3A5D" w:rsidRPr="00CA0364" w:rsidRDefault="003D3A5D" w:rsidP="003D3A5D">
      <w:pPr>
        <w:rPr>
          <w:lang w:val="en-US"/>
        </w:rPr>
      </w:pPr>
      <w:r w:rsidRPr="00CA0364">
        <w:rPr>
          <w:lang w:val="en-US"/>
        </w:rPr>
        <w:t>At this time you can save the table and it will be used within the calculation of NavVision.</w:t>
      </w:r>
    </w:p>
    <w:p w:rsidR="003D3A5D" w:rsidRPr="00CA0364" w:rsidRDefault="003D3A5D" w:rsidP="003D3A5D">
      <w:pPr>
        <w:rPr>
          <w:lang w:val="en-US"/>
        </w:rPr>
      </w:pPr>
    </w:p>
    <w:p w:rsidR="003D3A5D" w:rsidRDefault="003D3A5D" w:rsidP="003D3A5D">
      <w:r>
        <w:rPr>
          <w:noProof/>
          <w:lang w:val="nl-NL" w:eastAsia="nl-NL"/>
        </w:rPr>
        <w:lastRenderedPageBreak/>
        <w:drawing>
          <wp:inline distT="0" distB="0" distL="0" distR="0" wp14:anchorId="3D46BCB5" wp14:editId="5DC24D02">
            <wp:extent cx="1638300" cy="5438775"/>
            <wp:effectExtent l="0" t="0" r="0" b="9525"/>
            <wp:docPr id="288" name="Afbeelding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1"/>
                    <a:stretch>
                      <a:fillRect/>
                    </a:stretch>
                  </pic:blipFill>
                  <pic:spPr>
                    <a:xfrm>
                      <a:off x="0" y="0"/>
                      <a:ext cx="1638300" cy="5438775"/>
                    </a:xfrm>
                    <a:prstGeom prst="rect">
                      <a:avLst/>
                    </a:prstGeom>
                  </pic:spPr>
                </pic:pic>
              </a:graphicData>
            </a:graphic>
          </wp:inline>
        </w:drawing>
      </w:r>
    </w:p>
    <w:p w:rsidR="003D3A5D" w:rsidRDefault="003D3A5D" w:rsidP="003D3A5D">
      <w:pPr>
        <w:pStyle w:val="Onderschrift"/>
      </w:pPr>
      <w:bookmarkStart w:id="894" w:name="_Ref335845131"/>
      <w:bookmarkStart w:id="895" w:name="_Toc402443292"/>
      <w:bookmarkStart w:id="896" w:name="_Toc404942695"/>
      <w:r>
        <w:t xml:space="preserve">Figure </w:t>
      </w:r>
      <w:r w:rsidR="00F414EE">
        <w:fldChar w:fldCharType="begin"/>
      </w:r>
      <w:r w:rsidR="00F414EE">
        <w:instrText xml:space="preserve"> STYLEREF 1 \s </w:instrText>
      </w:r>
      <w:r w:rsidR="00F414EE">
        <w:fldChar w:fldCharType="separate"/>
      </w:r>
      <w:r w:rsidR="00B2370E">
        <w:rPr>
          <w:noProof/>
        </w:rPr>
        <w:t>5</w:t>
      </w:r>
      <w:r w:rsidR="00F414EE">
        <w:fldChar w:fldCharType="end"/>
      </w:r>
      <w:r w:rsidR="00F414EE">
        <w:noBreakHyphen/>
      </w:r>
      <w:r w:rsidR="00F414EE">
        <w:fldChar w:fldCharType="begin"/>
      </w:r>
      <w:r w:rsidR="00F414EE">
        <w:instrText xml:space="preserve"> SEQ Figure \* ARABIC \s 1 </w:instrText>
      </w:r>
      <w:r w:rsidR="00F414EE">
        <w:fldChar w:fldCharType="separate"/>
      </w:r>
      <w:r w:rsidR="00B2370E">
        <w:rPr>
          <w:noProof/>
        </w:rPr>
        <w:t>83</w:t>
      </w:r>
      <w:r w:rsidR="00F414EE">
        <w:fldChar w:fldCharType="end"/>
      </w:r>
      <w:bookmarkEnd w:id="894"/>
      <w:r>
        <w:t>: Imported Table</w:t>
      </w:r>
      <w:bookmarkEnd w:id="895"/>
      <w:bookmarkEnd w:id="896"/>
    </w:p>
    <w:p w:rsidR="003D3A5D" w:rsidRPr="00DF1310" w:rsidRDefault="003D3A5D" w:rsidP="003D3A5D"/>
    <w:p w:rsidR="003D3A5D" w:rsidRDefault="003D3A5D" w:rsidP="003D3A5D">
      <w:pPr>
        <w:pStyle w:val="Heading3"/>
        <w:rPr>
          <w:lang w:eastAsia="nl-NL"/>
        </w:rPr>
      </w:pPr>
      <w:bookmarkStart w:id="897" w:name="_Toc402443138"/>
      <w:bookmarkStart w:id="898" w:name="_Toc404942519"/>
      <w:r>
        <w:rPr>
          <w:lang w:eastAsia="nl-NL"/>
        </w:rPr>
        <w:t>Trim and List</w:t>
      </w:r>
      <w:bookmarkEnd w:id="897"/>
      <w:bookmarkEnd w:id="898"/>
    </w:p>
    <w:p w:rsidR="003D3A5D" w:rsidRPr="00CA0364" w:rsidRDefault="003D3A5D" w:rsidP="003D3A5D">
      <w:pPr>
        <w:rPr>
          <w:lang w:val="en-US"/>
        </w:rPr>
      </w:pPr>
      <w:r w:rsidRPr="00CA0364">
        <w:rPr>
          <w:lang w:val="en-US"/>
        </w:rPr>
        <w:t xml:space="preserve">Ships move in different directions. They can roll over the latitude axis (the roll or list), or over the longitude axis (the pitch or trim). You can imagine that when the ship is moving, the liquids in the tanks will also move. This way the method of measuring with a pressure sensor will have some shortcomings.  </w:t>
      </w:r>
    </w:p>
    <w:p w:rsidR="003D3A5D" w:rsidRPr="00CA0364" w:rsidRDefault="003D3A5D" w:rsidP="003D3A5D">
      <w:pPr>
        <w:rPr>
          <w:lang w:val="en-US"/>
        </w:rPr>
      </w:pPr>
    </w:p>
    <w:p w:rsidR="003D3A5D" w:rsidRPr="00CA0364" w:rsidRDefault="003D3A5D" w:rsidP="003D3A5D">
      <w:pPr>
        <w:rPr>
          <w:lang w:val="en-US"/>
        </w:rPr>
      </w:pPr>
      <w:r w:rsidRPr="00CA0364">
        <w:rPr>
          <w:lang w:val="en-US"/>
        </w:rPr>
        <w:t xml:space="preserve">For instance, when the ship is rolling over, the liquid column above the pressure sensor can alter. In this example it gets shorter (see </w:t>
      </w:r>
      <w:r>
        <w:fldChar w:fldCharType="begin"/>
      </w:r>
      <w:r w:rsidRPr="00CA0364">
        <w:rPr>
          <w:lang w:val="en-US"/>
        </w:rPr>
        <w:instrText xml:space="preserve"> REF _Ref335854987 \h </w:instrText>
      </w:r>
      <w:r>
        <w:fldChar w:fldCharType="separate"/>
      </w:r>
      <w:r w:rsidR="00B2370E">
        <w:t xml:space="preserve">Figure </w:t>
      </w:r>
      <w:r w:rsidR="00B2370E">
        <w:rPr>
          <w:noProof/>
        </w:rPr>
        <w:t>5</w:t>
      </w:r>
      <w:r w:rsidR="00B2370E">
        <w:noBreakHyphen/>
      </w:r>
      <w:r w:rsidR="00B2370E">
        <w:rPr>
          <w:noProof/>
        </w:rPr>
        <w:t>84</w:t>
      </w:r>
      <w:r>
        <w:fldChar w:fldCharType="end"/>
      </w:r>
      <w:r w:rsidRPr="00CA0364">
        <w:rPr>
          <w:lang w:val="en-US"/>
        </w:rPr>
        <w:t>). This way the calibration will alter. The pressure sensor thinks it has a smaller column of liquid and will refer to the calibration table. While the tank is abating here, there will be much more liquid available than the calibration table will say.</w:t>
      </w:r>
    </w:p>
    <w:p w:rsidR="003D3A5D" w:rsidRPr="00CA0364" w:rsidRDefault="003D3A5D" w:rsidP="003D3A5D">
      <w:pPr>
        <w:rPr>
          <w:lang w:val="en-US"/>
        </w:rPr>
      </w:pPr>
    </w:p>
    <w:p w:rsidR="003D3A5D" w:rsidRPr="00CA0364" w:rsidRDefault="003D3A5D" w:rsidP="003D3A5D">
      <w:pPr>
        <w:rPr>
          <w:lang w:val="en-US"/>
        </w:rPr>
      </w:pPr>
    </w:p>
    <w:p w:rsidR="003D3A5D" w:rsidRDefault="003D3A5D" w:rsidP="003D3A5D">
      <w:r>
        <w:rPr>
          <w:noProof/>
          <w:lang w:val="nl-NL" w:eastAsia="nl-NL"/>
        </w:rPr>
        <w:lastRenderedPageBreak/>
        <w:drawing>
          <wp:inline distT="0" distB="0" distL="0" distR="0" wp14:anchorId="02113D17" wp14:editId="6A615C64">
            <wp:extent cx="3243198" cy="3248025"/>
            <wp:effectExtent l="0" t="0" r="0" b="0"/>
            <wp:docPr id="181" name="Afbeelding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2"/>
                    <a:stretch>
                      <a:fillRect/>
                    </a:stretch>
                  </pic:blipFill>
                  <pic:spPr>
                    <a:xfrm>
                      <a:off x="0" y="0"/>
                      <a:ext cx="3242126" cy="3246951"/>
                    </a:xfrm>
                    <a:prstGeom prst="rect">
                      <a:avLst/>
                    </a:prstGeom>
                  </pic:spPr>
                </pic:pic>
              </a:graphicData>
            </a:graphic>
          </wp:inline>
        </w:drawing>
      </w:r>
    </w:p>
    <w:p w:rsidR="003D3A5D" w:rsidRDefault="003D3A5D" w:rsidP="003D3A5D">
      <w:pPr>
        <w:pStyle w:val="Onderschrift"/>
      </w:pPr>
      <w:bookmarkStart w:id="899" w:name="_Ref335854987"/>
      <w:bookmarkStart w:id="900" w:name="_Toc402443293"/>
      <w:bookmarkStart w:id="901" w:name="_Toc404942696"/>
      <w:r>
        <w:t xml:space="preserve">Figure </w:t>
      </w:r>
      <w:r w:rsidR="00F414EE">
        <w:fldChar w:fldCharType="begin"/>
      </w:r>
      <w:r w:rsidR="00F414EE">
        <w:instrText xml:space="preserve"> STYLEREF 1 \s </w:instrText>
      </w:r>
      <w:r w:rsidR="00F414EE">
        <w:fldChar w:fldCharType="separate"/>
      </w:r>
      <w:r w:rsidR="00B2370E">
        <w:rPr>
          <w:noProof/>
        </w:rPr>
        <w:t>5</w:t>
      </w:r>
      <w:r w:rsidR="00F414EE">
        <w:fldChar w:fldCharType="end"/>
      </w:r>
      <w:r w:rsidR="00F414EE">
        <w:noBreakHyphen/>
      </w:r>
      <w:r w:rsidR="00F414EE">
        <w:fldChar w:fldCharType="begin"/>
      </w:r>
      <w:r w:rsidR="00F414EE">
        <w:instrText xml:space="preserve"> SEQ Figure \* ARABIC \s 1 </w:instrText>
      </w:r>
      <w:r w:rsidR="00F414EE">
        <w:fldChar w:fldCharType="separate"/>
      </w:r>
      <w:r w:rsidR="00B2370E">
        <w:rPr>
          <w:noProof/>
        </w:rPr>
        <w:t>84</w:t>
      </w:r>
      <w:r w:rsidR="00F414EE">
        <w:fldChar w:fldCharType="end"/>
      </w:r>
      <w:bookmarkEnd w:id="899"/>
      <w:r>
        <w:t>: Roll and Pitch</w:t>
      </w:r>
      <w:bookmarkEnd w:id="900"/>
      <w:bookmarkEnd w:id="901"/>
    </w:p>
    <w:p w:rsidR="003D3A5D" w:rsidRPr="00CA0364" w:rsidRDefault="003D3A5D" w:rsidP="003D3A5D">
      <w:pPr>
        <w:rPr>
          <w:lang w:val="en-US"/>
        </w:rPr>
      </w:pPr>
      <w:r w:rsidRPr="00CA0364">
        <w:rPr>
          <w:lang w:val="en-US"/>
        </w:rPr>
        <w:t xml:space="preserve">When an architect kept that in mind he surely will have the calibration or sounding table recalculated in different roll and pitch positions. This way you can make an even more accurate calibration. </w:t>
      </w:r>
    </w:p>
    <w:p w:rsidR="003D3A5D" w:rsidRPr="00CA0364" w:rsidRDefault="003D3A5D" w:rsidP="003D3A5D">
      <w:pPr>
        <w:rPr>
          <w:lang w:val="en-US"/>
        </w:rPr>
      </w:pPr>
    </w:p>
    <w:p w:rsidR="003D3A5D" w:rsidRDefault="003D3A5D" w:rsidP="003D3A5D">
      <w:pPr>
        <w:pStyle w:val="Heading4"/>
        <w:rPr>
          <w:lang w:eastAsia="nl-NL"/>
        </w:rPr>
      </w:pPr>
      <w:bookmarkStart w:id="902" w:name="_Toc402443139"/>
      <w:bookmarkStart w:id="903" w:name="_Toc404942520"/>
      <w:r>
        <w:rPr>
          <w:lang w:eastAsia="nl-NL"/>
        </w:rPr>
        <w:t>Roll and Pitch in the Tank Table</w:t>
      </w:r>
      <w:bookmarkEnd w:id="902"/>
      <w:bookmarkEnd w:id="903"/>
    </w:p>
    <w:p w:rsidR="003D3A5D" w:rsidRPr="00CA0364" w:rsidRDefault="003D3A5D" w:rsidP="003D3A5D">
      <w:pPr>
        <w:rPr>
          <w:lang w:val="en-US"/>
        </w:rPr>
      </w:pPr>
      <w:r w:rsidRPr="00CA0364">
        <w:rPr>
          <w:lang w:val="en-US"/>
        </w:rPr>
        <w:t>In the tank table page you will find two “edit fields”. One for the Trim and one for the List. While Trim is the Pitch of the ship and List is the roll of the ship you can alter the number accordingly to the number of different sounding tables you have. If, let’s say, you have seven Trim Tables, fill in the number “3” and press “submit”. You’ll notice that there are now three tabs on either side of the 0-degree t</w:t>
      </w:r>
      <w:r w:rsidR="00BB71C5">
        <w:rPr>
          <w:lang w:val="en-US"/>
        </w:rPr>
        <w:t>ab. -3,-2,-1</w:t>
      </w:r>
      <w:proofErr w:type="gramStart"/>
      <w:r w:rsidR="00BB71C5">
        <w:rPr>
          <w:lang w:val="en-US"/>
        </w:rPr>
        <w:t>,0,1,2</w:t>
      </w:r>
      <w:proofErr w:type="gramEnd"/>
      <w:r w:rsidR="00BB71C5">
        <w:rPr>
          <w:lang w:val="en-US"/>
        </w:rPr>
        <w:t xml:space="preserve"> and 3 degree</w:t>
      </w:r>
      <w:r w:rsidRPr="00CA0364">
        <w:rPr>
          <w:lang w:val="en-US"/>
        </w:rPr>
        <w:t xml:space="preserve"> (see </w:t>
      </w:r>
      <w:r>
        <w:fldChar w:fldCharType="begin"/>
      </w:r>
      <w:r w:rsidRPr="00CA0364">
        <w:rPr>
          <w:lang w:val="en-US"/>
        </w:rPr>
        <w:instrText xml:space="preserve"> REF _Ref335855833 \h </w:instrText>
      </w:r>
      <w:r>
        <w:fldChar w:fldCharType="separate"/>
      </w:r>
      <w:r w:rsidR="00B2370E">
        <w:t xml:space="preserve">Figure </w:t>
      </w:r>
      <w:r w:rsidR="00B2370E">
        <w:rPr>
          <w:noProof/>
        </w:rPr>
        <w:t>5</w:t>
      </w:r>
      <w:r w:rsidR="00B2370E">
        <w:noBreakHyphen/>
      </w:r>
      <w:r w:rsidR="00B2370E">
        <w:rPr>
          <w:noProof/>
        </w:rPr>
        <w:t>85</w:t>
      </w:r>
      <w:r>
        <w:fldChar w:fldCharType="end"/>
      </w:r>
      <w:r w:rsidRPr="00CA0364">
        <w:rPr>
          <w:lang w:val="en-US"/>
        </w:rPr>
        <w:t xml:space="preserve">). For this you need to have 7 different sounding tables from the architect. </w:t>
      </w:r>
    </w:p>
    <w:p w:rsidR="003D3A5D" w:rsidRPr="00CA0364" w:rsidRDefault="003D3A5D" w:rsidP="003D3A5D">
      <w:pPr>
        <w:rPr>
          <w:lang w:val="en-US"/>
        </w:rPr>
      </w:pPr>
    </w:p>
    <w:p w:rsidR="003D3A5D" w:rsidRDefault="003D3A5D" w:rsidP="003D3A5D">
      <w:r>
        <w:rPr>
          <w:noProof/>
          <w:lang w:val="nl-NL" w:eastAsia="nl-NL"/>
        </w:rPr>
        <w:drawing>
          <wp:inline distT="0" distB="0" distL="0" distR="0" wp14:anchorId="34225BA5" wp14:editId="2522A854">
            <wp:extent cx="3343275" cy="1190625"/>
            <wp:effectExtent l="0" t="0" r="9525" b="9525"/>
            <wp:docPr id="139" name="Afbeelding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3"/>
                    <a:stretch>
                      <a:fillRect/>
                    </a:stretch>
                  </pic:blipFill>
                  <pic:spPr>
                    <a:xfrm>
                      <a:off x="0" y="0"/>
                      <a:ext cx="3343275" cy="1190625"/>
                    </a:xfrm>
                    <a:prstGeom prst="rect">
                      <a:avLst/>
                    </a:prstGeom>
                  </pic:spPr>
                </pic:pic>
              </a:graphicData>
            </a:graphic>
          </wp:inline>
        </w:drawing>
      </w:r>
    </w:p>
    <w:p w:rsidR="003D3A5D" w:rsidRDefault="003D3A5D" w:rsidP="003D3A5D">
      <w:pPr>
        <w:pStyle w:val="Onderschrift"/>
      </w:pPr>
      <w:bookmarkStart w:id="904" w:name="_Ref335855833"/>
      <w:bookmarkStart w:id="905" w:name="_Toc402443294"/>
      <w:bookmarkStart w:id="906" w:name="_Toc404942697"/>
      <w:r>
        <w:t xml:space="preserve">Figure </w:t>
      </w:r>
      <w:r w:rsidR="00F414EE">
        <w:fldChar w:fldCharType="begin"/>
      </w:r>
      <w:r w:rsidR="00F414EE">
        <w:instrText xml:space="preserve"> STYLEREF 1 \s </w:instrText>
      </w:r>
      <w:r w:rsidR="00F414EE">
        <w:fldChar w:fldCharType="separate"/>
      </w:r>
      <w:r w:rsidR="00B2370E">
        <w:rPr>
          <w:noProof/>
        </w:rPr>
        <w:t>5</w:t>
      </w:r>
      <w:r w:rsidR="00F414EE">
        <w:fldChar w:fldCharType="end"/>
      </w:r>
      <w:r w:rsidR="00F414EE">
        <w:noBreakHyphen/>
      </w:r>
      <w:r w:rsidR="00F414EE">
        <w:fldChar w:fldCharType="begin"/>
      </w:r>
      <w:r w:rsidR="00F414EE">
        <w:instrText xml:space="preserve"> SEQ Figure \* ARABIC \s 1 </w:instrText>
      </w:r>
      <w:r w:rsidR="00F414EE">
        <w:fldChar w:fldCharType="separate"/>
      </w:r>
      <w:r w:rsidR="00B2370E">
        <w:rPr>
          <w:noProof/>
        </w:rPr>
        <w:t>85</w:t>
      </w:r>
      <w:r w:rsidR="00F414EE">
        <w:fldChar w:fldCharType="end"/>
      </w:r>
      <w:bookmarkEnd w:id="904"/>
      <w:r>
        <w:t>: Max Trim</w:t>
      </w:r>
      <w:bookmarkEnd w:id="905"/>
      <w:bookmarkEnd w:id="906"/>
    </w:p>
    <w:p w:rsidR="003D3A5D" w:rsidRPr="00CA0364" w:rsidRDefault="003D3A5D" w:rsidP="003D3A5D">
      <w:pPr>
        <w:rPr>
          <w:lang w:val="en-US"/>
        </w:rPr>
      </w:pPr>
      <w:r w:rsidRPr="00CA0364">
        <w:rPr>
          <w:lang w:val="en-US"/>
        </w:rPr>
        <w:t xml:space="preserve">Now let’s say that you have only three sounding tables for the roll (List). </w:t>
      </w:r>
      <w:proofErr w:type="gramStart"/>
      <w:r w:rsidRPr="00CA0364">
        <w:rPr>
          <w:lang w:val="en-US"/>
        </w:rPr>
        <w:t>Fill  in</w:t>
      </w:r>
      <w:proofErr w:type="gramEnd"/>
      <w:r w:rsidRPr="00CA0364">
        <w:rPr>
          <w:lang w:val="en-US"/>
        </w:rPr>
        <w:t xml:space="preserve"> the number “1” and press “submit”. Now you will have three different columns for the sounding tables of the “List” -1</w:t>
      </w:r>
      <w:proofErr w:type="gramStart"/>
      <w:r w:rsidRPr="00CA0364">
        <w:rPr>
          <w:lang w:val="en-US"/>
        </w:rPr>
        <w:t>,0</w:t>
      </w:r>
      <w:proofErr w:type="gramEnd"/>
      <w:r w:rsidRPr="00CA0364">
        <w:rPr>
          <w:lang w:val="en-US"/>
        </w:rPr>
        <w:t xml:space="preserve"> and 1 degree (see </w:t>
      </w:r>
      <w:r>
        <w:fldChar w:fldCharType="begin"/>
      </w:r>
      <w:r w:rsidRPr="00CA0364">
        <w:rPr>
          <w:lang w:val="en-US"/>
        </w:rPr>
        <w:instrText xml:space="preserve"> REF _Ref335856143 \h </w:instrText>
      </w:r>
      <w:r>
        <w:fldChar w:fldCharType="separate"/>
      </w:r>
      <w:r w:rsidR="00B2370E">
        <w:t xml:space="preserve">Figure </w:t>
      </w:r>
      <w:r w:rsidR="00B2370E">
        <w:rPr>
          <w:noProof/>
        </w:rPr>
        <w:t>5</w:t>
      </w:r>
      <w:r w:rsidR="00B2370E">
        <w:noBreakHyphen/>
      </w:r>
      <w:r w:rsidR="00B2370E">
        <w:rPr>
          <w:noProof/>
        </w:rPr>
        <w:t>86</w:t>
      </w:r>
      <w:r>
        <w:fldChar w:fldCharType="end"/>
      </w:r>
      <w:r w:rsidRPr="00CA0364">
        <w:rPr>
          <w:lang w:val="en-US"/>
        </w:rPr>
        <w:t>).</w:t>
      </w:r>
    </w:p>
    <w:p w:rsidR="003D3A5D" w:rsidRDefault="003D3A5D" w:rsidP="003D3A5D">
      <w:pPr>
        <w:rPr>
          <w:lang w:val="en-US"/>
        </w:rPr>
      </w:pPr>
    </w:p>
    <w:p w:rsidR="00BB71C5" w:rsidRDefault="00BB71C5" w:rsidP="003D3A5D">
      <w:pPr>
        <w:rPr>
          <w:lang w:val="en-US"/>
        </w:rPr>
      </w:pPr>
    </w:p>
    <w:p w:rsidR="00BB71C5" w:rsidRDefault="00BB71C5" w:rsidP="003D3A5D">
      <w:pPr>
        <w:rPr>
          <w:lang w:val="en-US"/>
        </w:rPr>
      </w:pPr>
    </w:p>
    <w:p w:rsidR="00BB71C5" w:rsidRDefault="00BB71C5" w:rsidP="003D3A5D">
      <w:pPr>
        <w:rPr>
          <w:lang w:val="en-US"/>
        </w:rPr>
      </w:pPr>
    </w:p>
    <w:p w:rsidR="00BB71C5" w:rsidRPr="00CA0364" w:rsidRDefault="00BB71C5" w:rsidP="003D3A5D">
      <w:pPr>
        <w:rPr>
          <w:lang w:val="en-US"/>
        </w:rPr>
      </w:pPr>
    </w:p>
    <w:p w:rsidR="003D3A5D" w:rsidRDefault="003D3A5D" w:rsidP="003D3A5D">
      <w:r>
        <w:rPr>
          <w:noProof/>
          <w:lang w:val="nl-NL" w:eastAsia="nl-NL"/>
        </w:rPr>
        <w:drawing>
          <wp:inline distT="0" distB="0" distL="0" distR="0" wp14:anchorId="3DA05AC2" wp14:editId="4BC69FD0">
            <wp:extent cx="4171950" cy="723900"/>
            <wp:effectExtent l="0" t="0" r="0" b="0"/>
            <wp:docPr id="140" name="Afbeelding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4"/>
                    <a:stretch>
                      <a:fillRect/>
                    </a:stretch>
                  </pic:blipFill>
                  <pic:spPr>
                    <a:xfrm>
                      <a:off x="0" y="0"/>
                      <a:ext cx="4171950" cy="723900"/>
                    </a:xfrm>
                    <a:prstGeom prst="rect">
                      <a:avLst/>
                    </a:prstGeom>
                  </pic:spPr>
                </pic:pic>
              </a:graphicData>
            </a:graphic>
          </wp:inline>
        </w:drawing>
      </w:r>
    </w:p>
    <w:p w:rsidR="003D3A5D" w:rsidRDefault="003D3A5D" w:rsidP="003D3A5D">
      <w:pPr>
        <w:pStyle w:val="Onderschrift"/>
      </w:pPr>
      <w:bookmarkStart w:id="907" w:name="_Ref335856143"/>
      <w:bookmarkStart w:id="908" w:name="_Toc402443295"/>
      <w:bookmarkStart w:id="909" w:name="_Toc404942698"/>
      <w:r>
        <w:t xml:space="preserve">Figure </w:t>
      </w:r>
      <w:r w:rsidR="00F414EE">
        <w:fldChar w:fldCharType="begin"/>
      </w:r>
      <w:r w:rsidR="00F414EE">
        <w:instrText xml:space="preserve"> STYLEREF 1 \s </w:instrText>
      </w:r>
      <w:r w:rsidR="00F414EE">
        <w:fldChar w:fldCharType="separate"/>
      </w:r>
      <w:r w:rsidR="00B2370E">
        <w:rPr>
          <w:noProof/>
        </w:rPr>
        <w:t>5</w:t>
      </w:r>
      <w:r w:rsidR="00F414EE">
        <w:fldChar w:fldCharType="end"/>
      </w:r>
      <w:r w:rsidR="00F414EE">
        <w:noBreakHyphen/>
      </w:r>
      <w:r w:rsidR="00F414EE">
        <w:fldChar w:fldCharType="begin"/>
      </w:r>
      <w:r w:rsidR="00F414EE">
        <w:instrText xml:space="preserve"> SEQ Figure \* ARABIC \s 1 </w:instrText>
      </w:r>
      <w:r w:rsidR="00F414EE">
        <w:fldChar w:fldCharType="separate"/>
      </w:r>
      <w:r w:rsidR="00B2370E">
        <w:rPr>
          <w:noProof/>
        </w:rPr>
        <w:t>86</w:t>
      </w:r>
      <w:r w:rsidR="00F414EE">
        <w:fldChar w:fldCharType="end"/>
      </w:r>
      <w:bookmarkEnd w:id="907"/>
      <w:r>
        <w:t>: Max List</w:t>
      </w:r>
      <w:bookmarkEnd w:id="908"/>
      <w:bookmarkEnd w:id="909"/>
    </w:p>
    <w:p w:rsidR="003D3A5D" w:rsidRPr="00CA0364" w:rsidRDefault="003D3A5D" w:rsidP="003D3A5D">
      <w:pPr>
        <w:rPr>
          <w:lang w:val="en-US"/>
        </w:rPr>
      </w:pPr>
      <w:r w:rsidRPr="00CA0364">
        <w:rPr>
          <w:lang w:val="en-US"/>
        </w:rPr>
        <w:t xml:space="preserve">This way you’ll have 3 different “list” columns for 7 different “trim” tabs so 21 different calibration points (see </w:t>
      </w:r>
      <w:r>
        <w:fldChar w:fldCharType="begin"/>
      </w:r>
      <w:r w:rsidRPr="00CA0364">
        <w:rPr>
          <w:lang w:val="en-US"/>
        </w:rPr>
        <w:instrText xml:space="preserve"> REF _Ref335860864 \h </w:instrText>
      </w:r>
      <w:r>
        <w:fldChar w:fldCharType="separate"/>
      </w:r>
      <w:r w:rsidR="00B2370E">
        <w:t xml:space="preserve">Figure </w:t>
      </w:r>
      <w:r w:rsidR="00B2370E">
        <w:rPr>
          <w:noProof/>
        </w:rPr>
        <w:t>5</w:t>
      </w:r>
      <w:r w:rsidR="00B2370E">
        <w:noBreakHyphen/>
      </w:r>
      <w:r w:rsidR="00B2370E">
        <w:rPr>
          <w:noProof/>
        </w:rPr>
        <w:t>87</w:t>
      </w:r>
      <w:r>
        <w:fldChar w:fldCharType="end"/>
      </w:r>
      <w:r w:rsidRPr="00CA0364">
        <w:rPr>
          <w:lang w:val="en-US"/>
        </w:rPr>
        <w:t>). In this ideal configuration you will have a very accurate calibration.</w:t>
      </w:r>
    </w:p>
    <w:p w:rsidR="003D3A5D" w:rsidRPr="00CA0364" w:rsidRDefault="003D3A5D" w:rsidP="003D3A5D">
      <w:pPr>
        <w:rPr>
          <w:lang w:val="en-US"/>
        </w:rPr>
      </w:pPr>
    </w:p>
    <w:p w:rsidR="003D3A5D" w:rsidRDefault="003D3A5D" w:rsidP="003D3A5D">
      <w:r>
        <w:rPr>
          <w:noProof/>
          <w:lang w:val="nl-NL" w:eastAsia="nl-NL"/>
        </w:rPr>
        <w:drawing>
          <wp:inline distT="0" distB="0" distL="0" distR="0" wp14:anchorId="1DEDD883" wp14:editId="4897ED49">
            <wp:extent cx="3067050" cy="5187131"/>
            <wp:effectExtent l="0" t="0" r="0" b="0"/>
            <wp:docPr id="141" name="Afbeelding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5"/>
                    <a:stretch>
                      <a:fillRect/>
                    </a:stretch>
                  </pic:blipFill>
                  <pic:spPr>
                    <a:xfrm>
                      <a:off x="0" y="0"/>
                      <a:ext cx="3067050" cy="5187131"/>
                    </a:xfrm>
                    <a:prstGeom prst="rect">
                      <a:avLst/>
                    </a:prstGeom>
                  </pic:spPr>
                </pic:pic>
              </a:graphicData>
            </a:graphic>
          </wp:inline>
        </w:drawing>
      </w:r>
    </w:p>
    <w:p w:rsidR="003D3A5D" w:rsidRDefault="003D3A5D" w:rsidP="003D3A5D">
      <w:pPr>
        <w:pStyle w:val="Onderschrift"/>
      </w:pPr>
      <w:bookmarkStart w:id="910" w:name="_Ref335860864"/>
      <w:bookmarkStart w:id="911" w:name="_Toc402443296"/>
      <w:bookmarkStart w:id="912" w:name="_Toc404942699"/>
      <w:r>
        <w:t xml:space="preserve">Figure </w:t>
      </w:r>
      <w:r w:rsidR="00F414EE">
        <w:fldChar w:fldCharType="begin"/>
      </w:r>
      <w:r w:rsidR="00F414EE">
        <w:instrText xml:space="preserve"> STYLEREF 1 \s </w:instrText>
      </w:r>
      <w:r w:rsidR="00F414EE">
        <w:fldChar w:fldCharType="separate"/>
      </w:r>
      <w:r w:rsidR="00B2370E">
        <w:rPr>
          <w:noProof/>
        </w:rPr>
        <w:t>5</w:t>
      </w:r>
      <w:r w:rsidR="00F414EE">
        <w:fldChar w:fldCharType="end"/>
      </w:r>
      <w:r w:rsidR="00F414EE">
        <w:noBreakHyphen/>
      </w:r>
      <w:r w:rsidR="00F414EE">
        <w:fldChar w:fldCharType="begin"/>
      </w:r>
      <w:r w:rsidR="00F414EE">
        <w:instrText xml:space="preserve"> SEQ Figure \* ARABIC \s 1 </w:instrText>
      </w:r>
      <w:r w:rsidR="00F414EE">
        <w:fldChar w:fldCharType="separate"/>
      </w:r>
      <w:r w:rsidR="00B2370E">
        <w:rPr>
          <w:noProof/>
        </w:rPr>
        <w:t>87</w:t>
      </w:r>
      <w:r w:rsidR="00F414EE">
        <w:fldChar w:fldCharType="end"/>
      </w:r>
      <w:bookmarkEnd w:id="910"/>
      <w:r>
        <w:t>: Trim/List example</w:t>
      </w:r>
      <w:bookmarkEnd w:id="911"/>
      <w:bookmarkEnd w:id="912"/>
    </w:p>
    <w:p w:rsidR="003D3A5D" w:rsidRDefault="003D3A5D" w:rsidP="003D3A5D">
      <w:pPr>
        <w:pStyle w:val="Heading4"/>
        <w:rPr>
          <w:lang w:eastAsia="nl-NL"/>
        </w:rPr>
      </w:pPr>
      <w:bookmarkStart w:id="913" w:name="_Toc402443140"/>
      <w:bookmarkStart w:id="914" w:name="_Toc404942521"/>
      <w:r>
        <w:rPr>
          <w:lang w:eastAsia="nl-NL"/>
        </w:rPr>
        <w:t>Trim and list in Excel</w:t>
      </w:r>
      <w:bookmarkEnd w:id="913"/>
      <w:bookmarkEnd w:id="914"/>
    </w:p>
    <w:p w:rsidR="003D3A5D" w:rsidRPr="00CA0364" w:rsidRDefault="003D3A5D" w:rsidP="003D3A5D">
      <w:pPr>
        <w:rPr>
          <w:lang w:val="en-US"/>
        </w:rPr>
      </w:pPr>
      <w:r w:rsidRPr="00CA0364">
        <w:rPr>
          <w:lang w:val="en-US"/>
        </w:rPr>
        <w:t>When you are importing sounding tables through an Excel list you would like to put in the trim and list at the same time. This is possible by doing the following:</w:t>
      </w:r>
    </w:p>
    <w:p w:rsidR="003D3A5D" w:rsidRDefault="003D3A5D" w:rsidP="003D3A5D">
      <w:pPr>
        <w:rPr>
          <w:lang w:val="en-US"/>
        </w:rPr>
      </w:pPr>
    </w:p>
    <w:p w:rsidR="00BB71C5" w:rsidRDefault="00BB71C5" w:rsidP="003D3A5D">
      <w:pPr>
        <w:rPr>
          <w:lang w:val="en-US"/>
        </w:rPr>
      </w:pPr>
    </w:p>
    <w:p w:rsidR="00BB71C5" w:rsidRDefault="00BB71C5" w:rsidP="003D3A5D">
      <w:pPr>
        <w:rPr>
          <w:lang w:val="en-US"/>
        </w:rPr>
      </w:pPr>
    </w:p>
    <w:p w:rsidR="00BB71C5" w:rsidRDefault="00BB71C5" w:rsidP="003D3A5D">
      <w:pPr>
        <w:rPr>
          <w:lang w:val="en-US"/>
        </w:rPr>
      </w:pPr>
    </w:p>
    <w:p w:rsidR="00BB71C5" w:rsidRPr="00CA0364" w:rsidRDefault="00BB71C5" w:rsidP="003D3A5D">
      <w:pPr>
        <w:rPr>
          <w:lang w:val="en-US"/>
        </w:rPr>
      </w:pPr>
    </w:p>
    <w:p w:rsidR="003D3A5D" w:rsidRPr="00CA0364" w:rsidRDefault="003D3A5D" w:rsidP="003D3A5D">
      <w:pPr>
        <w:rPr>
          <w:lang w:val="en-US"/>
        </w:rPr>
      </w:pPr>
      <w:r w:rsidRPr="00CA0364">
        <w:rPr>
          <w:lang w:val="en-US"/>
        </w:rPr>
        <w:t xml:space="preserve">Taken the previous as example you will have to make 7 tabs and rename them according to the degrees in the sounding table. For the trim you will make a column for each degree that you have in the sounding table and rename these in the upper row right cell of each separate column (see </w:t>
      </w:r>
      <w:r>
        <w:fldChar w:fldCharType="begin"/>
      </w:r>
      <w:r w:rsidRPr="00CA0364">
        <w:rPr>
          <w:lang w:val="en-US"/>
        </w:rPr>
        <w:instrText xml:space="preserve"> REF _Ref335862023 \h </w:instrText>
      </w:r>
      <w:r>
        <w:fldChar w:fldCharType="separate"/>
      </w:r>
      <w:r w:rsidR="00B2370E">
        <w:t xml:space="preserve">Figure </w:t>
      </w:r>
      <w:r w:rsidR="00B2370E">
        <w:rPr>
          <w:noProof/>
        </w:rPr>
        <w:t>5</w:t>
      </w:r>
      <w:r w:rsidR="00B2370E">
        <w:noBreakHyphen/>
      </w:r>
      <w:r w:rsidR="00B2370E">
        <w:rPr>
          <w:noProof/>
        </w:rPr>
        <w:t>88</w:t>
      </w:r>
      <w:r>
        <w:fldChar w:fldCharType="end"/>
      </w:r>
      <w:r w:rsidRPr="00CA0364">
        <w:rPr>
          <w:lang w:val="en-US"/>
        </w:rPr>
        <w:t xml:space="preserve">). </w:t>
      </w:r>
    </w:p>
    <w:p w:rsidR="003D3A5D" w:rsidRPr="00CA0364" w:rsidRDefault="003D3A5D" w:rsidP="003D3A5D">
      <w:pPr>
        <w:rPr>
          <w:lang w:val="en-US"/>
        </w:rPr>
      </w:pPr>
    </w:p>
    <w:p w:rsidR="003D3A5D" w:rsidRDefault="003D3A5D" w:rsidP="003D3A5D">
      <w:r>
        <w:rPr>
          <w:noProof/>
          <w:lang w:val="nl-NL" w:eastAsia="nl-NL"/>
        </w:rPr>
        <w:drawing>
          <wp:inline distT="0" distB="0" distL="0" distR="0" wp14:anchorId="0776DF3E" wp14:editId="765EF934">
            <wp:extent cx="3276600" cy="5455660"/>
            <wp:effectExtent l="0" t="0" r="0" b="0"/>
            <wp:docPr id="143" name="Afbeelding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6"/>
                    <a:stretch>
                      <a:fillRect/>
                    </a:stretch>
                  </pic:blipFill>
                  <pic:spPr>
                    <a:xfrm>
                      <a:off x="0" y="0"/>
                      <a:ext cx="3279764" cy="5460929"/>
                    </a:xfrm>
                    <a:prstGeom prst="rect">
                      <a:avLst/>
                    </a:prstGeom>
                  </pic:spPr>
                </pic:pic>
              </a:graphicData>
            </a:graphic>
          </wp:inline>
        </w:drawing>
      </w:r>
    </w:p>
    <w:p w:rsidR="003D3A5D" w:rsidRDefault="003D3A5D" w:rsidP="003D3A5D">
      <w:pPr>
        <w:pStyle w:val="Onderschrift"/>
      </w:pPr>
      <w:bookmarkStart w:id="915" w:name="_Ref335862023"/>
      <w:bookmarkStart w:id="916" w:name="_Toc402443297"/>
      <w:bookmarkStart w:id="917" w:name="_Toc404942700"/>
      <w:r>
        <w:t xml:space="preserve">Figure </w:t>
      </w:r>
      <w:r w:rsidR="00F414EE">
        <w:fldChar w:fldCharType="begin"/>
      </w:r>
      <w:r w:rsidR="00F414EE">
        <w:instrText xml:space="preserve"> STYLEREF 1 \s </w:instrText>
      </w:r>
      <w:r w:rsidR="00F414EE">
        <w:fldChar w:fldCharType="separate"/>
      </w:r>
      <w:r w:rsidR="00B2370E">
        <w:rPr>
          <w:noProof/>
        </w:rPr>
        <w:t>5</w:t>
      </w:r>
      <w:r w:rsidR="00F414EE">
        <w:fldChar w:fldCharType="end"/>
      </w:r>
      <w:r w:rsidR="00F414EE">
        <w:noBreakHyphen/>
      </w:r>
      <w:r w:rsidR="00F414EE">
        <w:fldChar w:fldCharType="begin"/>
      </w:r>
      <w:r w:rsidR="00F414EE">
        <w:instrText xml:space="preserve"> SEQ Figure \* ARABIC \s 1 </w:instrText>
      </w:r>
      <w:r w:rsidR="00F414EE">
        <w:fldChar w:fldCharType="separate"/>
      </w:r>
      <w:r w:rsidR="00B2370E">
        <w:rPr>
          <w:noProof/>
        </w:rPr>
        <w:t>88</w:t>
      </w:r>
      <w:r w:rsidR="00F414EE">
        <w:fldChar w:fldCharType="end"/>
      </w:r>
      <w:bookmarkEnd w:id="915"/>
      <w:r>
        <w:t>: trim and list excel example</w:t>
      </w:r>
      <w:bookmarkEnd w:id="916"/>
      <w:bookmarkEnd w:id="917"/>
    </w:p>
    <w:p w:rsidR="003D3A5D" w:rsidRDefault="003D3A5D" w:rsidP="003D3A5D">
      <w:pPr>
        <w:rPr>
          <w:lang w:val="en-US"/>
        </w:rPr>
      </w:pPr>
      <w:r>
        <w:rPr>
          <w:lang w:val="en-US"/>
        </w:rPr>
        <w:t xml:space="preserve">Now save the excel sheet, import it in the tank table page, save it and you will have all the data ready to be used by NavVision (see </w:t>
      </w:r>
      <w:r>
        <w:rPr>
          <w:lang w:val="en-US"/>
        </w:rPr>
        <w:fldChar w:fldCharType="begin"/>
      </w:r>
      <w:r>
        <w:rPr>
          <w:lang w:val="en-US"/>
        </w:rPr>
        <w:instrText xml:space="preserve"> REF _Ref335862269 \h </w:instrText>
      </w:r>
      <w:r>
        <w:rPr>
          <w:lang w:val="en-US"/>
        </w:rPr>
      </w:r>
      <w:r>
        <w:rPr>
          <w:lang w:val="en-US"/>
        </w:rPr>
        <w:fldChar w:fldCharType="separate"/>
      </w:r>
      <w:r w:rsidR="00B2370E">
        <w:t xml:space="preserve">Figure </w:t>
      </w:r>
      <w:r w:rsidR="00B2370E">
        <w:rPr>
          <w:noProof/>
        </w:rPr>
        <w:t>5</w:t>
      </w:r>
      <w:r w:rsidR="00B2370E">
        <w:noBreakHyphen/>
      </w:r>
      <w:r w:rsidR="00B2370E">
        <w:rPr>
          <w:noProof/>
        </w:rPr>
        <w:t>89</w:t>
      </w:r>
      <w:r>
        <w:rPr>
          <w:lang w:val="en-US"/>
        </w:rPr>
        <w:fldChar w:fldCharType="end"/>
      </w:r>
      <w:r>
        <w:rPr>
          <w:lang w:val="en-US"/>
        </w:rPr>
        <w:t>)</w:t>
      </w:r>
    </w:p>
    <w:p w:rsidR="003D3A5D" w:rsidRDefault="003D3A5D" w:rsidP="003D3A5D">
      <w:pPr>
        <w:rPr>
          <w:lang w:val="en-US"/>
        </w:rPr>
      </w:pPr>
    </w:p>
    <w:p w:rsidR="00BB71C5" w:rsidRDefault="00BB71C5" w:rsidP="003D3A5D">
      <w:pPr>
        <w:rPr>
          <w:lang w:val="en-US"/>
        </w:rPr>
      </w:pPr>
    </w:p>
    <w:p w:rsidR="00BB71C5" w:rsidRDefault="00BB71C5" w:rsidP="003D3A5D">
      <w:pPr>
        <w:rPr>
          <w:lang w:val="en-US"/>
        </w:rPr>
      </w:pPr>
    </w:p>
    <w:p w:rsidR="00BB71C5" w:rsidRDefault="00BB71C5" w:rsidP="003D3A5D">
      <w:pPr>
        <w:rPr>
          <w:lang w:val="en-US"/>
        </w:rPr>
      </w:pPr>
    </w:p>
    <w:p w:rsidR="00BB71C5" w:rsidRDefault="00BB71C5" w:rsidP="003D3A5D">
      <w:pPr>
        <w:rPr>
          <w:lang w:val="en-US"/>
        </w:rPr>
      </w:pPr>
    </w:p>
    <w:p w:rsidR="00BB71C5" w:rsidRDefault="00BB71C5" w:rsidP="003D3A5D">
      <w:pPr>
        <w:rPr>
          <w:lang w:val="en-US"/>
        </w:rPr>
      </w:pPr>
    </w:p>
    <w:p w:rsidR="00BB71C5" w:rsidRDefault="00BB71C5" w:rsidP="003D3A5D">
      <w:pPr>
        <w:rPr>
          <w:lang w:val="en-US"/>
        </w:rPr>
      </w:pPr>
    </w:p>
    <w:p w:rsidR="00BB71C5" w:rsidRDefault="00BB71C5" w:rsidP="003D3A5D">
      <w:pPr>
        <w:rPr>
          <w:lang w:val="en-US"/>
        </w:rPr>
      </w:pPr>
    </w:p>
    <w:p w:rsidR="003D3A5D" w:rsidRDefault="003D3A5D" w:rsidP="003D3A5D">
      <w:pPr>
        <w:rPr>
          <w:lang w:val="en-US"/>
        </w:rPr>
      </w:pPr>
      <w:r>
        <w:rPr>
          <w:noProof/>
          <w:lang w:val="nl-NL" w:eastAsia="nl-NL"/>
        </w:rPr>
        <w:drawing>
          <wp:inline distT="0" distB="0" distL="0" distR="0" wp14:anchorId="348B3C1F" wp14:editId="5C8E5165">
            <wp:extent cx="3571875" cy="6315724"/>
            <wp:effectExtent l="0" t="0" r="0" b="8890"/>
            <wp:docPr id="144" name="Afbeelding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7"/>
                    <a:stretch>
                      <a:fillRect/>
                    </a:stretch>
                  </pic:blipFill>
                  <pic:spPr>
                    <a:xfrm>
                      <a:off x="0" y="0"/>
                      <a:ext cx="3571875" cy="6315724"/>
                    </a:xfrm>
                    <a:prstGeom prst="rect">
                      <a:avLst/>
                    </a:prstGeom>
                  </pic:spPr>
                </pic:pic>
              </a:graphicData>
            </a:graphic>
          </wp:inline>
        </w:drawing>
      </w:r>
    </w:p>
    <w:p w:rsidR="003D3A5D" w:rsidRDefault="003D3A5D" w:rsidP="003D3A5D">
      <w:pPr>
        <w:pStyle w:val="Onderschrift"/>
      </w:pPr>
      <w:bookmarkStart w:id="918" w:name="_Ref335862269"/>
      <w:bookmarkStart w:id="919" w:name="_Toc402443298"/>
      <w:bookmarkStart w:id="920" w:name="_Toc404942701"/>
      <w:r>
        <w:t xml:space="preserve">Figure </w:t>
      </w:r>
      <w:r w:rsidR="00F414EE">
        <w:fldChar w:fldCharType="begin"/>
      </w:r>
      <w:r w:rsidR="00F414EE">
        <w:instrText xml:space="preserve"> STYLEREF 1 \s </w:instrText>
      </w:r>
      <w:r w:rsidR="00F414EE">
        <w:fldChar w:fldCharType="separate"/>
      </w:r>
      <w:r w:rsidR="00B2370E">
        <w:rPr>
          <w:noProof/>
        </w:rPr>
        <w:t>5</w:t>
      </w:r>
      <w:r w:rsidR="00F414EE">
        <w:fldChar w:fldCharType="end"/>
      </w:r>
      <w:r w:rsidR="00F414EE">
        <w:noBreakHyphen/>
      </w:r>
      <w:r w:rsidR="00F414EE">
        <w:fldChar w:fldCharType="begin"/>
      </w:r>
      <w:r w:rsidR="00F414EE">
        <w:instrText xml:space="preserve"> SEQ Figure \* ARABIC \s 1 </w:instrText>
      </w:r>
      <w:r w:rsidR="00F414EE">
        <w:fldChar w:fldCharType="separate"/>
      </w:r>
      <w:r w:rsidR="00B2370E">
        <w:rPr>
          <w:noProof/>
        </w:rPr>
        <w:t>89</w:t>
      </w:r>
      <w:r w:rsidR="00F414EE">
        <w:fldChar w:fldCharType="end"/>
      </w:r>
      <w:bookmarkEnd w:id="918"/>
      <w:r>
        <w:t>: Tank Table excel Trim and List import</w:t>
      </w:r>
      <w:bookmarkEnd w:id="919"/>
      <w:bookmarkEnd w:id="920"/>
    </w:p>
    <w:p w:rsidR="003D3A5D" w:rsidRPr="00CA0364" w:rsidRDefault="003D3A5D" w:rsidP="003D3A5D">
      <w:pPr>
        <w:rPr>
          <w:lang w:val="en-US"/>
        </w:rPr>
      </w:pPr>
    </w:p>
    <w:p w:rsidR="00BB71C5" w:rsidRDefault="00BB71C5" w:rsidP="003D3A5D">
      <w:pPr>
        <w:rPr>
          <w:i/>
          <w:lang w:val="en-US"/>
        </w:rPr>
      </w:pPr>
      <w:r>
        <w:rPr>
          <w:i/>
          <w:noProof/>
          <w:lang w:val="nl-NL" w:eastAsia="nl-NL"/>
        </w:rPr>
        <w:drawing>
          <wp:anchor distT="0" distB="0" distL="114300" distR="114300" simplePos="0" relativeHeight="251691008" behindDoc="0" locked="0" layoutInCell="1" allowOverlap="1" wp14:anchorId="5AD56B41" wp14:editId="4880751A">
            <wp:simplePos x="0" y="0"/>
            <wp:positionH relativeFrom="column">
              <wp:posOffset>47625</wp:posOffset>
            </wp:positionH>
            <wp:positionV relativeFrom="paragraph">
              <wp:posOffset>8890</wp:posOffset>
            </wp:positionV>
            <wp:extent cx="449580" cy="449580"/>
            <wp:effectExtent l="19050" t="0" r="7620" b="0"/>
            <wp:wrapSquare wrapText="bothSides"/>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Warning.png"/>
                    <pic:cNvPicPr/>
                  </pic:nvPicPr>
                  <pic:blipFill>
                    <a:blip r:embed="rId12" cstate="print"/>
                    <a:stretch>
                      <a:fillRect/>
                    </a:stretch>
                  </pic:blipFill>
                  <pic:spPr>
                    <a:xfrm>
                      <a:off x="0" y="0"/>
                      <a:ext cx="449580" cy="449580"/>
                    </a:xfrm>
                    <a:prstGeom prst="rect">
                      <a:avLst/>
                    </a:prstGeom>
                  </pic:spPr>
                </pic:pic>
              </a:graphicData>
            </a:graphic>
          </wp:anchor>
        </w:drawing>
      </w:r>
    </w:p>
    <w:p w:rsidR="00BB71C5" w:rsidRDefault="00BB71C5" w:rsidP="003D3A5D">
      <w:pPr>
        <w:rPr>
          <w:i/>
          <w:lang w:val="en-US"/>
        </w:rPr>
      </w:pPr>
    </w:p>
    <w:p w:rsidR="003D3A5D" w:rsidRPr="006E0364" w:rsidRDefault="00BB71C5" w:rsidP="003D3A5D">
      <w:pPr>
        <w:rPr>
          <w:i/>
          <w:lang w:val="en-US"/>
        </w:rPr>
      </w:pPr>
      <w:r>
        <w:rPr>
          <w:i/>
          <w:lang w:val="en-US"/>
        </w:rPr>
        <w:t>Max</w:t>
      </w:r>
      <w:r w:rsidR="003D3A5D">
        <w:rPr>
          <w:i/>
          <w:lang w:val="en-US"/>
        </w:rPr>
        <w:t xml:space="preserve"> Trim and Max List is 20 degrees</w:t>
      </w:r>
    </w:p>
    <w:p w:rsidR="003D3A5D" w:rsidRPr="00CA0364" w:rsidRDefault="003D3A5D" w:rsidP="003D3A5D">
      <w:pPr>
        <w:rPr>
          <w:lang w:val="en-US"/>
        </w:rPr>
      </w:pPr>
    </w:p>
    <w:p w:rsidR="003D3A5D" w:rsidRPr="00F9205C" w:rsidRDefault="003D3A5D" w:rsidP="003D3A5D">
      <w:pPr>
        <w:rPr>
          <w:lang w:val="en-US"/>
        </w:rPr>
      </w:pPr>
    </w:p>
    <w:p w:rsidR="003D3A5D" w:rsidRDefault="003D3A5D" w:rsidP="000F200F">
      <w:pPr>
        <w:rPr>
          <w:lang w:val="en-US"/>
        </w:rPr>
      </w:pPr>
    </w:p>
    <w:p w:rsidR="003E4698" w:rsidRDefault="003E4698" w:rsidP="000F200F">
      <w:pPr>
        <w:rPr>
          <w:lang w:val="en-US"/>
        </w:rPr>
      </w:pPr>
    </w:p>
    <w:p w:rsidR="003E4698" w:rsidRDefault="003E4698" w:rsidP="000F200F">
      <w:pPr>
        <w:rPr>
          <w:lang w:val="en-US"/>
        </w:rPr>
      </w:pPr>
    </w:p>
    <w:p w:rsidR="003E4698" w:rsidRDefault="003E4698" w:rsidP="000F200F">
      <w:pPr>
        <w:rPr>
          <w:lang w:val="en-US"/>
        </w:rPr>
      </w:pPr>
    </w:p>
    <w:p w:rsidR="003E4698" w:rsidRDefault="003E4698" w:rsidP="000F200F">
      <w:pPr>
        <w:rPr>
          <w:lang w:val="en-US"/>
        </w:rPr>
      </w:pPr>
    </w:p>
    <w:p w:rsidR="003E4698" w:rsidRDefault="003E4698" w:rsidP="003E4698">
      <w:pPr>
        <w:pStyle w:val="Heading2"/>
        <w:rPr>
          <w:lang w:val="en-US" w:eastAsia="nl-NL"/>
        </w:rPr>
      </w:pPr>
      <w:bookmarkStart w:id="921" w:name="_Toc402443141"/>
      <w:bookmarkStart w:id="922" w:name="_Toc404942522"/>
      <w:r>
        <w:rPr>
          <w:lang w:val="en-US" w:eastAsia="nl-NL"/>
        </w:rPr>
        <w:t>WatchIO</w:t>
      </w:r>
      <w:bookmarkEnd w:id="921"/>
      <w:bookmarkEnd w:id="922"/>
    </w:p>
    <w:p w:rsidR="003E4698" w:rsidRDefault="003E4698" w:rsidP="003E4698">
      <w:pPr>
        <w:rPr>
          <w:lang w:val="en-US"/>
        </w:rPr>
      </w:pPr>
      <w:r>
        <w:rPr>
          <w:lang w:val="en-US"/>
        </w:rPr>
        <w:t>WatchIO is the uniform language protocol of the Unimacs Bridge. NavVision can talk with the Unimacs Bridge using the WatchIO protocol.</w:t>
      </w:r>
    </w:p>
    <w:p w:rsidR="003E4698" w:rsidRDefault="003E4698" w:rsidP="003E4698">
      <w:pPr>
        <w:rPr>
          <w:lang w:val="en-US"/>
        </w:rPr>
      </w:pPr>
    </w:p>
    <w:p w:rsidR="003E4698" w:rsidRDefault="003E4698" w:rsidP="003E4698">
      <w:pPr>
        <w:rPr>
          <w:lang w:val="en-US"/>
        </w:rPr>
      </w:pPr>
      <w:r>
        <w:rPr>
          <w:lang w:val="en-US"/>
        </w:rPr>
        <w:t>This connection results in the following:</w:t>
      </w:r>
    </w:p>
    <w:p w:rsidR="003E4698" w:rsidRDefault="003E4698" w:rsidP="003E4698">
      <w:pPr>
        <w:rPr>
          <w:lang w:val="en-US"/>
        </w:rPr>
      </w:pPr>
    </w:p>
    <w:p w:rsidR="003E4698" w:rsidRPr="00587F89" w:rsidRDefault="003E4698" w:rsidP="003E4698">
      <w:pPr>
        <w:pStyle w:val="ListParagraph"/>
        <w:numPr>
          <w:ilvl w:val="0"/>
          <w:numId w:val="29"/>
        </w:numPr>
        <w:rPr>
          <w:lang w:val="en-US"/>
        </w:rPr>
      </w:pPr>
      <w:r w:rsidRPr="00587F89">
        <w:rPr>
          <w:lang w:val="en-US"/>
        </w:rPr>
        <w:t>Unimacs (sensor) data can be shown in NavVision and, if necessary, it can be changed by NavVision (i.e. the color scheme).</w:t>
      </w:r>
    </w:p>
    <w:p w:rsidR="003E4698" w:rsidRDefault="003E4698" w:rsidP="003E4698">
      <w:pPr>
        <w:pStyle w:val="ListParagraph"/>
        <w:numPr>
          <w:ilvl w:val="0"/>
          <w:numId w:val="29"/>
        </w:numPr>
        <w:rPr>
          <w:lang w:val="en-US"/>
        </w:rPr>
      </w:pPr>
      <w:r w:rsidRPr="00587F89">
        <w:rPr>
          <w:lang w:val="en-US"/>
        </w:rPr>
        <w:t>NavVision data can be published through WatchIO to be used in other Unimacs Applications.</w:t>
      </w:r>
    </w:p>
    <w:p w:rsidR="003E4698" w:rsidRDefault="003E4698" w:rsidP="003E4698">
      <w:pPr>
        <w:rPr>
          <w:lang w:val="en-US"/>
        </w:rPr>
      </w:pPr>
    </w:p>
    <w:p w:rsidR="003E4698" w:rsidRDefault="003E4698" w:rsidP="003E4698">
      <w:pPr>
        <w:pStyle w:val="Heading3"/>
        <w:rPr>
          <w:lang w:val="en-US"/>
        </w:rPr>
      </w:pPr>
      <w:bookmarkStart w:id="923" w:name="_Toc402443142"/>
      <w:bookmarkStart w:id="924" w:name="_Toc404942523"/>
      <w:r>
        <w:rPr>
          <w:lang w:val="en-US"/>
        </w:rPr>
        <w:t>Programming</w:t>
      </w:r>
      <w:bookmarkEnd w:id="923"/>
      <w:bookmarkEnd w:id="924"/>
    </w:p>
    <w:p w:rsidR="003E4698" w:rsidRDefault="003E4698" w:rsidP="003E4698">
      <w:pPr>
        <w:rPr>
          <w:lang w:val="en-US"/>
        </w:rPr>
      </w:pPr>
      <w:r>
        <w:rPr>
          <w:lang w:val="en-US"/>
        </w:rPr>
        <w:t xml:space="preserve">The programming of the WatchIO is done by NavVision itself. Make sure that you use at least </w:t>
      </w:r>
      <w:hyperlink r:id="rId308" w:history="1">
        <w:r w:rsidRPr="00D511AF">
          <w:rPr>
            <w:rStyle w:val="Hyperlink"/>
            <w:lang w:val="en-US"/>
          </w:rPr>
          <w:t>revision 9.18.03.3904</w:t>
        </w:r>
      </w:hyperlink>
      <w:r>
        <w:rPr>
          <w:lang w:val="en-US"/>
        </w:rPr>
        <w:t xml:space="preserve"> or higher. </w:t>
      </w:r>
    </w:p>
    <w:p w:rsidR="003E4698" w:rsidRDefault="003E4698" w:rsidP="003E4698">
      <w:pPr>
        <w:rPr>
          <w:lang w:val="en-US"/>
        </w:rPr>
      </w:pPr>
    </w:p>
    <w:p w:rsidR="003E4698" w:rsidRDefault="003E4698" w:rsidP="003E4698">
      <w:pPr>
        <w:rPr>
          <w:lang w:val="en-US"/>
        </w:rPr>
      </w:pPr>
      <w:r>
        <w:rPr>
          <w:lang w:val="en-US"/>
        </w:rPr>
        <w:t>The best way to import the WatchIO fields that you want to use is by using the sensorlist. We refer to the sensorlist manual for information on how to setup WatchIO by importing a sensorlist.</w:t>
      </w:r>
    </w:p>
    <w:p w:rsidR="003E4698" w:rsidRDefault="003E4698" w:rsidP="003E4698">
      <w:pPr>
        <w:rPr>
          <w:lang w:val="en-US"/>
        </w:rPr>
      </w:pPr>
    </w:p>
    <w:p w:rsidR="003E4698" w:rsidRDefault="003E4698" w:rsidP="003E4698">
      <w:pPr>
        <w:rPr>
          <w:lang w:val="en-US"/>
        </w:rPr>
      </w:pPr>
      <w:r>
        <w:rPr>
          <w:lang w:val="en-US"/>
        </w:rPr>
        <w:t xml:space="preserve">Once imported and running you can see the fields that are imported under Tools&gt;Configuration&gt;WatchIO (see </w:t>
      </w:r>
      <w:r>
        <w:rPr>
          <w:lang w:val="en-US"/>
        </w:rPr>
        <w:fldChar w:fldCharType="begin"/>
      </w:r>
      <w:r>
        <w:rPr>
          <w:lang w:val="en-US"/>
        </w:rPr>
        <w:instrText xml:space="preserve"> REF _Ref372797847 \h </w:instrText>
      </w:r>
      <w:r>
        <w:rPr>
          <w:lang w:val="en-US"/>
        </w:rPr>
      </w:r>
      <w:r>
        <w:rPr>
          <w:lang w:val="en-US"/>
        </w:rPr>
        <w:fldChar w:fldCharType="separate"/>
      </w:r>
      <w:r w:rsidR="00B2370E">
        <w:t xml:space="preserve">Figure </w:t>
      </w:r>
      <w:r w:rsidR="00B2370E">
        <w:rPr>
          <w:noProof/>
        </w:rPr>
        <w:t>5</w:t>
      </w:r>
      <w:r w:rsidR="00B2370E">
        <w:noBreakHyphen/>
      </w:r>
      <w:r w:rsidR="00B2370E">
        <w:rPr>
          <w:noProof/>
        </w:rPr>
        <w:t>90</w:t>
      </w:r>
      <w:r>
        <w:rPr>
          <w:lang w:val="en-US"/>
        </w:rPr>
        <w:fldChar w:fldCharType="end"/>
      </w:r>
      <w:r>
        <w:rPr>
          <w:lang w:val="en-US"/>
        </w:rPr>
        <w:t>).</w:t>
      </w:r>
    </w:p>
    <w:p w:rsidR="003E4698" w:rsidRDefault="003E4698" w:rsidP="003E4698">
      <w:pPr>
        <w:rPr>
          <w:lang w:val="en-US"/>
        </w:rPr>
      </w:pPr>
    </w:p>
    <w:p w:rsidR="003E4698" w:rsidRDefault="003E4698" w:rsidP="003E4698">
      <w:pPr>
        <w:rPr>
          <w:lang w:val="en-US"/>
        </w:rPr>
      </w:pPr>
      <w:r w:rsidRPr="00586483">
        <w:rPr>
          <w:noProof/>
          <w:lang w:val="en-US" w:eastAsia="nl-NL"/>
        </w:rPr>
        <w:lastRenderedPageBreak/>
        <w:t xml:space="preserve">: </w:t>
      </w:r>
      <w:r>
        <w:rPr>
          <w:noProof/>
          <w:lang w:val="nl-NL" w:eastAsia="nl-NL"/>
        </w:rPr>
        <w:drawing>
          <wp:inline distT="0" distB="0" distL="0" distR="0" wp14:anchorId="03195425" wp14:editId="7DBDBFEB">
            <wp:extent cx="5760720" cy="4478859"/>
            <wp:effectExtent l="0" t="0" r="0" b="0"/>
            <wp:docPr id="15" name="Afbeelding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9"/>
                    <a:stretch>
                      <a:fillRect/>
                    </a:stretch>
                  </pic:blipFill>
                  <pic:spPr>
                    <a:xfrm>
                      <a:off x="0" y="0"/>
                      <a:ext cx="5760720" cy="4478859"/>
                    </a:xfrm>
                    <a:prstGeom prst="rect">
                      <a:avLst/>
                    </a:prstGeom>
                  </pic:spPr>
                </pic:pic>
              </a:graphicData>
            </a:graphic>
          </wp:inline>
        </w:drawing>
      </w:r>
    </w:p>
    <w:p w:rsidR="003E4698" w:rsidRDefault="003E4698" w:rsidP="003E4698">
      <w:pPr>
        <w:pStyle w:val="Onderschrift"/>
      </w:pPr>
      <w:bookmarkStart w:id="925" w:name="_Ref372797847"/>
      <w:bookmarkStart w:id="926" w:name="_Toc402443299"/>
      <w:bookmarkStart w:id="927" w:name="_Toc404942702"/>
      <w:r>
        <w:t xml:space="preserve">Figure </w:t>
      </w:r>
      <w:r w:rsidR="00F414EE">
        <w:fldChar w:fldCharType="begin"/>
      </w:r>
      <w:r w:rsidR="00F414EE">
        <w:instrText xml:space="preserve"> STYLEREF 1 \s </w:instrText>
      </w:r>
      <w:r w:rsidR="00F414EE">
        <w:fldChar w:fldCharType="separate"/>
      </w:r>
      <w:r w:rsidR="00B2370E">
        <w:rPr>
          <w:noProof/>
        </w:rPr>
        <w:t>5</w:t>
      </w:r>
      <w:r w:rsidR="00F414EE">
        <w:fldChar w:fldCharType="end"/>
      </w:r>
      <w:r w:rsidR="00F414EE">
        <w:noBreakHyphen/>
      </w:r>
      <w:r w:rsidR="00F414EE">
        <w:fldChar w:fldCharType="begin"/>
      </w:r>
      <w:r w:rsidR="00F414EE">
        <w:instrText xml:space="preserve"> SEQ Figure \* ARABIC \s 1 </w:instrText>
      </w:r>
      <w:r w:rsidR="00F414EE">
        <w:fldChar w:fldCharType="separate"/>
      </w:r>
      <w:r w:rsidR="00B2370E">
        <w:rPr>
          <w:noProof/>
        </w:rPr>
        <w:t>90</w:t>
      </w:r>
      <w:r w:rsidR="00F414EE">
        <w:fldChar w:fldCharType="end"/>
      </w:r>
      <w:bookmarkEnd w:id="925"/>
      <w:r>
        <w:t>: WatchIO panel</w:t>
      </w:r>
      <w:bookmarkEnd w:id="926"/>
      <w:bookmarkEnd w:id="927"/>
    </w:p>
    <w:p w:rsidR="003E4698" w:rsidRDefault="003E4698" w:rsidP="003E4698">
      <w:r>
        <w:t xml:space="preserve">Here you will find all the fields that are imported through the sensorlist along with all the variables that you have set in the sensorlist. By clicking on a field you can change these fields, either by a drop down menu or by changing the text. You can even add or delete complete rows. The fields that are published by NavVision are on the tab “Exported </w:t>
      </w:r>
      <w:proofErr w:type="spellStart"/>
      <w:r>
        <w:t>nautic</w:t>
      </w:r>
      <w:proofErr w:type="spellEnd"/>
      <w:r>
        <w:t xml:space="preserve"> fields” (see </w:t>
      </w:r>
      <w:r>
        <w:fldChar w:fldCharType="begin"/>
      </w:r>
      <w:r>
        <w:instrText xml:space="preserve"> REF _Ref372797851 \h </w:instrText>
      </w:r>
      <w:r>
        <w:fldChar w:fldCharType="separate"/>
      </w:r>
      <w:r w:rsidR="00B2370E">
        <w:t xml:space="preserve">Figure </w:t>
      </w:r>
      <w:r w:rsidR="00B2370E">
        <w:rPr>
          <w:noProof/>
        </w:rPr>
        <w:t>5</w:t>
      </w:r>
      <w:r w:rsidR="00B2370E">
        <w:noBreakHyphen/>
      </w:r>
      <w:r w:rsidR="00B2370E">
        <w:rPr>
          <w:noProof/>
        </w:rPr>
        <w:t>91</w:t>
      </w:r>
      <w:r>
        <w:fldChar w:fldCharType="end"/>
      </w:r>
      <w:r>
        <w:t>).</w:t>
      </w:r>
    </w:p>
    <w:p w:rsidR="003E4698" w:rsidRDefault="003E4698" w:rsidP="003E4698"/>
    <w:p w:rsidR="003E4698" w:rsidRDefault="003E4698" w:rsidP="003E4698">
      <w:r>
        <w:rPr>
          <w:noProof/>
          <w:lang w:val="nl-NL" w:eastAsia="nl-NL"/>
        </w:rPr>
        <w:drawing>
          <wp:inline distT="0" distB="0" distL="0" distR="0" wp14:anchorId="73788837" wp14:editId="720EA1D6">
            <wp:extent cx="5760720" cy="1788359"/>
            <wp:effectExtent l="0" t="0" r="0" b="2540"/>
            <wp:docPr id="16" name="Afbeelding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0"/>
                    <a:stretch>
                      <a:fillRect/>
                    </a:stretch>
                  </pic:blipFill>
                  <pic:spPr>
                    <a:xfrm>
                      <a:off x="0" y="0"/>
                      <a:ext cx="5760720" cy="1788359"/>
                    </a:xfrm>
                    <a:prstGeom prst="rect">
                      <a:avLst/>
                    </a:prstGeom>
                  </pic:spPr>
                </pic:pic>
              </a:graphicData>
            </a:graphic>
          </wp:inline>
        </w:drawing>
      </w:r>
    </w:p>
    <w:p w:rsidR="003E4698" w:rsidRDefault="003E4698" w:rsidP="003E4698">
      <w:pPr>
        <w:pStyle w:val="Onderschrift"/>
      </w:pPr>
      <w:bookmarkStart w:id="928" w:name="_Ref372797851"/>
      <w:bookmarkStart w:id="929" w:name="_Toc402443300"/>
      <w:bookmarkStart w:id="930" w:name="_Toc404942703"/>
      <w:r>
        <w:t xml:space="preserve">Figure </w:t>
      </w:r>
      <w:r w:rsidR="00F414EE">
        <w:fldChar w:fldCharType="begin"/>
      </w:r>
      <w:r w:rsidR="00F414EE">
        <w:instrText xml:space="preserve"> STYLEREF 1 \s </w:instrText>
      </w:r>
      <w:r w:rsidR="00F414EE">
        <w:fldChar w:fldCharType="separate"/>
      </w:r>
      <w:r w:rsidR="00B2370E">
        <w:rPr>
          <w:noProof/>
        </w:rPr>
        <w:t>5</w:t>
      </w:r>
      <w:r w:rsidR="00F414EE">
        <w:fldChar w:fldCharType="end"/>
      </w:r>
      <w:r w:rsidR="00F414EE">
        <w:noBreakHyphen/>
      </w:r>
      <w:r w:rsidR="00F414EE">
        <w:fldChar w:fldCharType="begin"/>
      </w:r>
      <w:r w:rsidR="00F414EE">
        <w:instrText xml:space="preserve"> SEQ Figure \* ARABIC \s 1 </w:instrText>
      </w:r>
      <w:r w:rsidR="00F414EE">
        <w:fldChar w:fldCharType="separate"/>
      </w:r>
      <w:r w:rsidR="00B2370E">
        <w:rPr>
          <w:noProof/>
        </w:rPr>
        <w:t>91</w:t>
      </w:r>
      <w:r w:rsidR="00F414EE">
        <w:fldChar w:fldCharType="end"/>
      </w:r>
      <w:bookmarkEnd w:id="928"/>
      <w:r>
        <w:t xml:space="preserve">: Exported </w:t>
      </w:r>
      <w:proofErr w:type="spellStart"/>
      <w:r>
        <w:t>nautic</w:t>
      </w:r>
      <w:proofErr w:type="spellEnd"/>
      <w:r>
        <w:t xml:space="preserve"> fields</w:t>
      </w:r>
      <w:bookmarkEnd w:id="929"/>
      <w:bookmarkEnd w:id="930"/>
    </w:p>
    <w:p w:rsidR="003E4698" w:rsidRDefault="003E4698" w:rsidP="003E4698"/>
    <w:p w:rsidR="00D511AF" w:rsidRDefault="00D511AF" w:rsidP="003E4698"/>
    <w:p w:rsidR="00D511AF" w:rsidRPr="00B0705B" w:rsidRDefault="00D511AF" w:rsidP="003E4698"/>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675"/>
        <w:gridCol w:w="5387"/>
      </w:tblGrid>
      <w:tr w:rsidR="003E4698" w:rsidRPr="00B1180C" w:rsidTr="003E4698">
        <w:tc>
          <w:tcPr>
            <w:tcW w:w="3754" w:type="dxa"/>
            <w:shd w:val="clear" w:color="auto" w:fill="0C0C0C"/>
          </w:tcPr>
          <w:p w:rsidR="003E4698" w:rsidRPr="00B1180C" w:rsidRDefault="003E4698" w:rsidP="003E4698">
            <w:pPr>
              <w:rPr>
                <w:b/>
                <w:lang w:val="en-US"/>
              </w:rPr>
            </w:pPr>
            <w:bookmarkStart w:id="931" w:name="_Toc275955978"/>
            <w:r>
              <w:rPr>
                <w:b/>
                <w:lang w:val="en-US"/>
              </w:rPr>
              <w:t>Detail</w:t>
            </w:r>
          </w:p>
        </w:tc>
        <w:tc>
          <w:tcPr>
            <w:tcW w:w="5534" w:type="dxa"/>
            <w:shd w:val="clear" w:color="auto" w:fill="0C0C0C"/>
          </w:tcPr>
          <w:p w:rsidR="003E4698" w:rsidRPr="00B1180C" w:rsidRDefault="003E4698" w:rsidP="003E4698">
            <w:pPr>
              <w:rPr>
                <w:b/>
                <w:lang w:val="en-US"/>
              </w:rPr>
            </w:pPr>
            <w:r>
              <w:rPr>
                <w:b/>
                <w:lang w:val="en-US"/>
              </w:rPr>
              <w:t>Description</w:t>
            </w:r>
          </w:p>
        </w:tc>
      </w:tr>
      <w:tr w:rsidR="003E4698" w:rsidRPr="000F200F" w:rsidTr="003E4698">
        <w:tc>
          <w:tcPr>
            <w:tcW w:w="3754" w:type="dxa"/>
          </w:tcPr>
          <w:p w:rsidR="003E4698" w:rsidRPr="00B1180C" w:rsidRDefault="003E4698" w:rsidP="003E4698">
            <w:pPr>
              <w:rPr>
                <w:lang w:val="en-US"/>
              </w:rPr>
            </w:pPr>
            <w:r>
              <w:rPr>
                <w:lang w:val="en-US"/>
              </w:rPr>
              <w:t>Ignore changes</w:t>
            </w:r>
          </w:p>
        </w:tc>
        <w:tc>
          <w:tcPr>
            <w:tcW w:w="5534" w:type="dxa"/>
          </w:tcPr>
          <w:p w:rsidR="003E4698" w:rsidRPr="00B1180C" w:rsidRDefault="003E4698" w:rsidP="003E4698">
            <w:pPr>
              <w:rPr>
                <w:lang w:val="en-US"/>
              </w:rPr>
            </w:pPr>
            <w:r>
              <w:rPr>
                <w:lang w:val="en-US"/>
              </w:rPr>
              <w:t>Ignore all the changes that you have made</w:t>
            </w:r>
          </w:p>
        </w:tc>
      </w:tr>
      <w:tr w:rsidR="003E4698" w:rsidRPr="000F200F" w:rsidTr="003E4698">
        <w:tc>
          <w:tcPr>
            <w:tcW w:w="3754" w:type="dxa"/>
          </w:tcPr>
          <w:p w:rsidR="003E4698" w:rsidRPr="00B1180C" w:rsidRDefault="003E4698" w:rsidP="003E4698">
            <w:pPr>
              <w:rPr>
                <w:lang w:val="en-US"/>
              </w:rPr>
            </w:pPr>
            <w:r>
              <w:rPr>
                <w:lang w:val="en-US"/>
              </w:rPr>
              <w:t>Delete row</w:t>
            </w:r>
          </w:p>
        </w:tc>
        <w:tc>
          <w:tcPr>
            <w:tcW w:w="5534" w:type="dxa"/>
          </w:tcPr>
          <w:p w:rsidR="003E4698" w:rsidRPr="00B1180C" w:rsidRDefault="003E4698" w:rsidP="003E4698">
            <w:pPr>
              <w:rPr>
                <w:lang w:val="en-US"/>
              </w:rPr>
            </w:pPr>
            <w:r>
              <w:rPr>
                <w:lang w:val="en-US"/>
              </w:rPr>
              <w:t>Delete the row that you highlighted</w:t>
            </w:r>
          </w:p>
        </w:tc>
      </w:tr>
      <w:tr w:rsidR="003E4698" w:rsidRPr="000F200F" w:rsidTr="003E4698">
        <w:tc>
          <w:tcPr>
            <w:tcW w:w="3754" w:type="dxa"/>
          </w:tcPr>
          <w:p w:rsidR="003E4698" w:rsidRPr="00B1180C" w:rsidRDefault="003E4698" w:rsidP="003E4698">
            <w:pPr>
              <w:rPr>
                <w:lang w:val="en-US"/>
              </w:rPr>
            </w:pPr>
            <w:r>
              <w:rPr>
                <w:lang w:val="en-US"/>
              </w:rPr>
              <w:t>Add row</w:t>
            </w:r>
          </w:p>
        </w:tc>
        <w:tc>
          <w:tcPr>
            <w:tcW w:w="5534" w:type="dxa"/>
          </w:tcPr>
          <w:p w:rsidR="003E4698" w:rsidRPr="00B1180C" w:rsidRDefault="003E4698" w:rsidP="003E4698">
            <w:pPr>
              <w:rPr>
                <w:lang w:val="en-US"/>
              </w:rPr>
            </w:pPr>
            <w:r>
              <w:rPr>
                <w:lang w:val="en-US"/>
              </w:rPr>
              <w:t>Add a row at the bottom</w:t>
            </w:r>
          </w:p>
        </w:tc>
      </w:tr>
      <w:tr w:rsidR="003E4698" w:rsidRPr="00427BEF" w:rsidTr="003E4698">
        <w:tc>
          <w:tcPr>
            <w:tcW w:w="3754" w:type="dxa"/>
          </w:tcPr>
          <w:p w:rsidR="003E4698" w:rsidRPr="00B1180C" w:rsidRDefault="003E4698" w:rsidP="003E4698">
            <w:pPr>
              <w:rPr>
                <w:lang w:val="en-US"/>
              </w:rPr>
            </w:pPr>
            <w:r>
              <w:rPr>
                <w:lang w:val="en-US"/>
              </w:rPr>
              <w:t>Accept and restart communication</w:t>
            </w:r>
          </w:p>
        </w:tc>
        <w:tc>
          <w:tcPr>
            <w:tcW w:w="5534" w:type="dxa"/>
          </w:tcPr>
          <w:p w:rsidR="003E4698" w:rsidRPr="00B1180C" w:rsidRDefault="00F60C64" w:rsidP="003E4698">
            <w:pPr>
              <w:rPr>
                <w:lang w:val="en-US"/>
              </w:rPr>
            </w:pPr>
            <w:r>
              <w:rPr>
                <w:lang w:val="en-US"/>
              </w:rPr>
              <w:t>Save</w:t>
            </w:r>
            <w:r w:rsidR="003E4698">
              <w:rPr>
                <w:lang w:val="en-US"/>
              </w:rPr>
              <w:t xml:space="preserve"> changes and restart communication</w:t>
            </w:r>
          </w:p>
        </w:tc>
      </w:tr>
    </w:tbl>
    <w:p w:rsidR="003E4698" w:rsidRDefault="003E4698" w:rsidP="003E4698">
      <w:pPr>
        <w:pStyle w:val="Onderschrift"/>
      </w:pPr>
      <w:bookmarkStart w:id="932" w:name="_Toc404942738"/>
      <w:r>
        <w:t xml:space="preserve">Table </w:t>
      </w:r>
      <w:r>
        <w:fldChar w:fldCharType="begin"/>
      </w:r>
      <w:r>
        <w:instrText xml:space="preserve"> STYLEREF 1 \s </w:instrText>
      </w:r>
      <w:r>
        <w:fldChar w:fldCharType="separate"/>
      </w:r>
      <w:r w:rsidR="00B2370E">
        <w:rPr>
          <w:noProof/>
        </w:rPr>
        <w:t>5</w:t>
      </w:r>
      <w:r>
        <w:fldChar w:fldCharType="end"/>
      </w:r>
      <w:r>
        <w:noBreakHyphen/>
      </w:r>
      <w:r>
        <w:fldChar w:fldCharType="begin"/>
      </w:r>
      <w:r>
        <w:instrText xml:space="preserve"> SEQ Table \* ARABIC \s 1 </w:instrText>
      </w:r>
      <w:r>
        <w:fldChar w:fldCharType="separate"/>
      </w:r>
      <w:r w:rsidR="00B2370E">
        <w:rPr>
          <w:noProof/>
        </w:rPr>
        <w:t>6</w:t>
      </w:r>
      <w:r>
        <w:fldChar w:fldCharType="end"/>
      </w:r>
      <w:r>
        <w:t>: WatchIO</w:t>
      </w:r>
      <w:bookmarkEnd w:id="932"/>
    </w:p>
    <w:p w:rsidR="003E4698" w:rsidRDefault="003E4698" w:rsidP="003E4698">
      <w:pPr>
        <w:pStyle w:val="Heading3"/>
      </w:pPr>
      <w:bookmarkStart w:id="933" w:name="_Toc402443143"/>
      <w:bookmarkStart w:id="934" w:name="_Toc404942524"/>
      <w:r>
        <w:t>Communication problems</w:t>
      </w:r>
      <w:bookmarkEnd w:id="933"/>
      <w:bookmarkEnd w:id="934"/>
    </w:p>
    <w:p w:rsidR="003E4698" w:rsidRDefault="003E4698" w:rsidP="003E4698">
      <w:r>
        <w:t xml:space="preserve">If you have imported the sensorlist and still do not see fields under Tools&gt;Configuration&gt;WatchIO, than there is probably something wrong in the </w:t>
      </w:r>
      <w:proofErr w:type="spellStart"/>
      <w:r>
        <w:t>ini</w:t>
      </w:r>
      <w:proofErr w:type="spellEnd"/>
      <w:r>
        <w:t xml:space="preserve">-file. Look in the NavVision folder under </w:t>
      </w:r>
      <w:proofErr w:type="spellStart"/>
      <w:r>
        <w:t>config</w:t>
      </w:r>
      <w:proofErr w:type="spellEnd"/>
      <w:r>
        <w:t xml:space="preserve">&gt;local for the file “watchIO.uc.ini”. </w:t>
      </w:r>
      <w:r w:rsidR="00F60C64">
        <w:t>Double-click</w:t>
      </w:r>
      <w:r>
        <w:t xml:space="preserve"> to open it. You will see something like the following”</w:t>
      </w:r>
    </w:p>
    <w:p w:rsidR="003E4698" w:rsidRDefault="003E4698" w:rsidP="003E4698"/>
    <w:p w:rsidR="003E4698" w:rsidRDefault="003E4698" w:rsidP="003E4698">
      <w:r>
        <w:rPr>
          <w:noProof/>
          <w:lang w:val="nl-NL" w:eastAsia="nl-NL"/>
        </w:rPr>
        <w:drawing>
          <wp:inline distT="0" distB="0" distL="0" distR="0" wp14:anchorId="36637253" wp14:editId="20259D11">
            <wp:extent cx="5610225" cy="1676400"/>
            <wp:effectExtent l="0" t="0" r="9525" b="0"/>
            <wp:docPr id="19" name="Afbeelding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1"/>
                    <a:stretch>
                      <a:fillRect/>
                    </a:stretch>
                  </pic:blipFill>
                  <pic:spPr>
                    <a:xfrm>
                      <a:off x="0" y="0"/>
                      <a:ext cx="5610225" cy="1676400"/>
                    </a:xfrm>
                    <a:prstGeom prst="rect">
                      <a:avLst/>
                    </a:prstGeom>
                  </pic:spPr>
                </pic:pic>
              </a:graphicData>
            </a:graphic>
          </wp:inline>
        </w:drawing>
      </w:r>
    </w:p>
    <w:p w:rsidR="003E4698" w:rsidRDefault="003E4698" w:rsidP="003E4698">
      <w:pPr>
        <w:pStyle w:val="Onderschrift"/>
      </w:pPr>
      <w:bookmarkStart w:id="935" w:name="_Toc402443301"/>
      <w:bookmarkStart w:id="936" w:name="_Toc404942704"/>
      <w:r>
        <w:t xml:space="preserve">Figure </w:t>
      </w:r>
      <w:r w:rsidR="00F414EE">
        <w:fldChar w:fldCharType="begin"/>
      </w:r>
      <w:r w:rsidR="00F414EE">
        <w:instrText xml:space="preserve"> STYLEREF 1 \s </w:instrText>
      </w:r>
      <w:r w:rsidR="00F414EE">
        <w:fldChar w:fldCharType="separate"/>
      </w:r>
      <w:r w:rsidR="00B2370E">
        <w:rPr>
          <w:noProof/>
        </w:rPr>
        <w:t>5</w:t>
      </w:r>
      <w:r w:rsidR="00F414EE">
        <w:fldChar w:fldCharType="end"/>
      </w:r>
      <w:r w:rsidR="00F414EE">
        <w:noBreakHyphen/>
      </w:r>
      <w:r w:rsidR="00F414EE">
        <w:fldChar w:fldCharType="begin"/>
      </w:r>
      <w:r w:rsidR="00F414EE">
        <w:instrText xml:space="preserve"> SEQ Figure \* ARABIC \s 1 </w:instrText>
      </w:r>
      <w:r w:rsidR="00F414EE">
        <w:fldChar w:fldCharType="separate"/>
      </w:r>
      <w:r w:rsidR="00B2370E">
        <w:rPr>
          <w:noProof/>
        </w:rPr>
        <w:t>92</w:t>
      </w:r>
      <w:r w:rsidR="00F414EE">
        <w:fldChar w:fldCharType="end"/>
      </w:r>
      <w:r>
        <w:t>: watchIO.uc.ini</w:t>
      </w:r>
      <w:bookmarkEnd w:id="935"/>
      <w:bookmarkEnd w:id="936"/>
    </w:p>
    <w:p w:rsidR="003573B9" w:rsidRDefault="003E4698" w:rsidP="003E4698">
      <w:r>
        <w:t>Under “Paths” check that these paths are pointing at the right location.</w:t>
      </w:r>
    </w:p>
    <w:p w:rsidR="00233C28" w:rsidRDefault="00233C28" w:rsidP="003E4698"/>
    <w:p w:rsidR="00233C28" w:rsidRDefault="00233C28" w:rsidP="003E4698"/>
    <w:p w:rsidR="00233C28" w:rsidRDefault="00233C28" w:rsidP="003E4698"/>
    <w:p w:rsidR="00233C28" w:rsidRDefault="00233C28" w:rsidP="003E4698"/>
    <w:p w:rsidR="00233C28" w:rsidRPr="00233C28" w:rsidRDefault="00EA6065" w:rsidP="003E4698">
      <w:pPr>
        <w:rPr>
          <w:i/>
        </w:rPr>
      </w:pPr>
      <w:r>
        <w:rPr>
          <w:noProof/>
          <w:lang w:val="nl-NL" w:eastAsia="nl-NL"/>
        </w:rPr>
        <w:drawing>
          <wp:anchor distT="0" distB="0" distL="114300" distR="114300" simplePos="0" relativeHeight="251693056" behindDoc="0" locked="0" layoutInCell="1" allowOverlap="1" wp14:anchorId="20336D69" wp14:editId="6FF9076B">
            <wp:simplePos x="0" y="0"/>
            <wp:positionH relativeFrom="column">
              <wp:posOffset>47625</wp:posOffset>
            </wp:positionH>
            <wp:positionV relativeFrom="paragraph">
              <wp:posOffset>18415</wp:posOffset>
            </wp:positionV>
            <wp:extent cx="449580" cy="449580"/>
            <wp:effectExtent l="19050" t="0" r="7620" b="0"/>
            <wp:wrapSquare wrapText="bothSides"/>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Warning.png"/>
                    <pic:cNvPicPr/>
                  </pic:nvPicPr>
                  <pic:blipFill>
                    <a:blip r:embed="rId10" cstate="print"/>
                    <a:stretch>
                      <a:fillRect/>
                    </a:stretch>
                  </pic:blipFill>
                  <pic:spPr>
                    <a:xfrm>
                      <a:off x="0" y="0"/>
                      <a:ext cx="449580" cy="449580"/>
                    </a:xfrm>
                    <a:prstGeom prst="rect">
                      <a:avLst/>
                    </a:prstGeom>
                  </pic:spPr>
                </pic:pic>
              </a:graphicData>
            </a:graphic>
          </wp:anchor>
        </w:drawing>
      </w:r>
      <w:r w:rsidR="00233C28">
        <w:rPr>
          <w:i/>
        </w:rPr>
        <w:t xml:space="preserve">Take care that the server names (the names of the main workstations in the NavVision system) are exact as they are in the Unimacs Bridge application. If these two names differ, there will be no connection. If you work in close cooperation with the bridge-engineers, this shouldn’t be a problem. </w:t>
      </w:r>
    </w:p>
    <w:p w:rsidR="00233C28" w:rsidRDefault="00233C28" w:rsidP="003E4698"/>
    <w:p w:rsidR="003573B9" w:rsidRDefault="003573B9" w:rsidP="003E4698"/>
    <w:p w:rsidR="0055234D" w:rsidRDefault="0055234D" w:rsidP="003E4698"/>
    <w:p w:rsidR="0055234D" w:rsidRDefault="0055234D" w:rsidP="003E4698"/>
    <w:p w:rsidR="0055234D" w:rsidRDefault="0055234D" w:rsidP="003E4698"/>
    <w:p w:rsidR="0055234D" w:rsidRDefault="0055234D" w:rsidP="003E4698"/>
    <w:p w:rsidR="0055234D" w:rsidRDefault="0055234D" w:rsidP="003E4698"/>
    <w:p w:rsidR="0055234D" w:rsidRDefault="0055234D" w:rsidP="003E4698"/>
    <w:p w:rsidR="0055234D" w:rsidRDefault="0055234D" w:rsidP="003E4698"/>
    <w:p w:rsidR="0055234D" w:rsidRDefault="0055234D" w:rsidP="003E4698"/>
    <w:p w:rsidR="0055234D" w:rsidRDefault="0055234D" w:rsidP="003E4698"/>
    <w:p w:rsidR="0055234D" w:rsidRDefault="0055234D" w:rsidP="003E4698"/>
    <w:p w:rsidR="0055234D" w:rsidRDefault="0055234D" w:rsidP="003E4698"/>
    <w:p w:rsidR="0055234D" w:rsidRDefault="0055234D" w:rsidP="003E4698"/>
    <w:p w:rsidR="0055234D" w:rsidRDefault="0055234D" w:rsidP="003E4698"/>
    <w:p w:rsidR="0055234D" w:rsidRDefault="0055234D" w:rsidP="003E4698"/>
    <w:p w:rsidR="0055234D" w:rsidRDefault="0055234D" w:rsidP="003E4698"/>
    <w:p w:rsidR="0055234D" w:rsidRDefault="0055234D" w:rsidP="003E4698"/>
    <w:p w:rsidR="0055234D" w:rsidRDefault="0055234D" w:rsidP="003E4698"/>
    <w:p w:rsidR="0055234D" w:rsidRDefault="0055234D" w:rsidP="0055234D">
      <w:pPr>
        <w:pStyle w:val="Heading1"/>
      </w:pPr>
      <w:bookmarkStart w:id="937" w:name="_Toc404942525"/>
      <w:r>
        <w:t>BNWAS Settings</w:t>
      </w:r>
      <w:bookmarkEnd w:id="937"/>
    </w:p>
    <w:p w:rsidR="0055234D" w:rsidRDefault="0055234D" w:rsidP="0055234D">
      <w:r>
        <w:t>Under the tab “Alarm Settings” you will find the BNWAS Configuration button. It will open up the following window.</w:t>
      </w:r>
    </w:p>
    <w:p w:rsidR="0055234D" w:rsidRDefault="0055234D" w:rsidP="0055234D">
      <w:r>
        <w:t>‘</w:t>
      </w:r>
    </w:p>
    <w:p w:rsidR="0055234D" w:rsidRDefault="0055234D" w:rsidP="0055234D">
      <w:r>
        <w:rPr>
          <w:noProof/>
          <w:lang w:val="nl-NL" w:eastAsia="nl-NL"/>
        </w:rPr>
        <w:drawing>
          <wp:inline distT="0" distB="0" distL="0" distR="0" wp14:anchorId="60777F9E" wp14:editId="6367AFA1">
            <wp:extent cx="5760720" cy="3872532"/>
            <wp:effectExtent l="0" t="0" r="0" b="0"/>
            <wp:docPr id="2" name="Afbeelding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2"/>
                    <a:stretch>
                      <a:fillRect/>
                    </a:stretch>
                  </pic:blipFill>
                  <pic:spPr>
                    <a:xfrm>
                      <a:off x="0" y="0"/>
                      <a:ext cx="5760720" cy="3872532"/>
                    </a:xfrm>
                    <a:prstGeom prst="rect">
                      <a:avLst/>
                    </a:prstGeom>
                  </pic:spPr>
                </pic:pic>
              </a:graphicData>
            </a:graphic>
          </wp:inline>
        </w:drawing>
      </w:r>
    </w:p>
    <w:p w:rsidR="0055234D" w:rsidRDefault="0055234D" w:rsidP="0055234D">
      <w:pPr>
        <w:pStyle w:val="Onderschrift"/>
      </w:pPr>
      <w:bookmarkStart w:id="938" w:name="_Toc393892979"/>
      <w:bookmarkStart w:id="939" w:name="_Toc404942705"/>
      <w:r>
        <w:t xml:space="preserve">Figure </w:t>
      </w:r>
      <w:r>
        <w:fldChar w:fldCharType="begin"/>
      </w:r>
      <w:r>
        <w:instrText xml:space="preserve"> STYLEREF 1 \s </w:instrText>
      </w:r>
      <w:r>
        <w:fldChar w:fldCharType="separate"/>
      </w:r>
      <w:r w:rsidR="00B2370E">
        <w:rPr>
          <w:noProof/>
        </w:rPr>
        <w:t>6</w:t>
      </w:r>
      <w:r>
        <w:fldChar w:fldCharType="end"/>
      </w:r>
      <w:r>
        <w:noBreakHyphen/>
      </w:r>
      <w:r>
        <w:fldChar w:fldCharType="begin"/>
      </w:r>
      <w:r>
        <w:instrText xml:space="preserve"> SEQ Figure \* ARABIC \s 1 </w:instrText>
      </w:r>
      <w:r>
        <w:fldChar w:fldCharType="separate"/>
      </w:r>
      <w:r w:rsidR="00B2370E">
        <w:rPr>
          <w:noProof/>
        </w:rPr>
        <w:t>1</w:t>
      </w:r>
      <w:r>
        <w:fldChar w:fldCharType="end"/>
      </w:r>
      <w:r>
        <w:t>: BNWAS configuration screen</w:t>
      </w:r>
      <w:bookmarkEnd w:id="938"/>
      <w:bookmarkEnd w:id="939"/>
    </w:p>
    <w:p w:rsidR="0055234D" w:rsidRDefault="0055234D" w:rsidP="0055234D">
      <w:r>
        <w:t>The different parts of this configuration screen will be discussed hereafter.</w:t>
      </w:r>
    </w:p>
    <w:p w:rsidR="0055234D" w:rsidRDefault="0055234D" w:rsidP="0055234D"/>
    <w:p w:rsidR="0055234D" w:rsidRDefault="0055234D" w:rsidP="0055234D">
      <w:pPr>
        <w:pStyle w:val="Heading3"/>
        <w:numPr>
          <w:ilvl w:val="2"/>
          <w:numId w:val="3"/>
        </w:numPr>
      </w:pPr>
      <w:bookmarkStart w:id="940" w:name="_Toc393892910"/>
      <w:bookmarkStart w:id="941" w:name="_Toc404942526"/>
      <w:r>
        <w:t>Configuration screen</w:t>
      </w:r>
      <w:bookmarkEnd w:id="940"/>
      <w:bookmarkEnd w:id="941"/>
    </w:p>
    <w:p w:rsidR="0055234D" w:rsidRDefault="0055234D" w:rsidP="0055234D">
      <w:pPr>
        <w:rPr>
          <w:noProof/>
          <w:lang w:val="en-US" w:eastAsia="nl-NL"/>
        </w:rPr>
      </w:pPr>
      <w:r>
        <w:t xml:space="preserve">In the configuration screen there are different </w:t>
      </w:r>
      <w:r>
        <w:rPr>
          <w:noProof/>
          <w:lang w:val="en-US" w:eastAsia="nl-NL"/>
        </w:rPr>
        <w:t>s</w:t>
      </w:r>
      <w:r w:rsidRPr="002C7DBD">
        <w:rPr>
          <w:noProof/>
          <w:lang w:val="en-US" w:eastAsia="nl-NL"/>
        </w:rPr>
        <w:t xml:space="preserve">ettings that can be </w:t>
      </w:r>
      <w:r>
        <w:rPr>
          <w:noProof/>
          <w:lang w:val="en-US" w:eastAsia="nl-NL"/>
        </w:rPr>
        <w:t>m</w:t>
      </w:r>
      <w:r w:rsidRPr="002C7DBD">
        <w:rPr>
          <w:noProof/>
          <w:lang w:val="en-US" w:eastAsia="nl-NL"/>
        </w:rPr>
        <w:t>ade</w:t>
      </w:r>
      <w:r>
        <w:rPr>
          <w:noProof/>
          <w:lang w:val="en-US" w:eastAsia="nl-NL"/>
        </w:rPr>
        <w:t>. These settings will be split up hereafter.</w:t>
      </w:r>
    </w:p>
    <w:p w:rsidR="0055234D" w:rsidRDefault="0055234D" w:rsidP="0055234D">
      <w:pPr>
        <w:rPr>
          <w:noProof/>
          <w:lang w:val="en-US" w:eastAsia="nl-NL"/>
        </w:rPr>
      </w:pPr>
    </w:p>
    <w:p w:rsidR="0055234D" w:rsidRDefault="0055234D" w:rsidP="0055234D">
      <w:r>
        <w:rPr>
          <w:noProof/>
          <w:lang w:val="nl-NL" w:eastAsia="nl-NL"/>
        </w:rPr>
        <w:drawing>
          <wp:inline distT="0" distB="0" distL="0" distR="0" wp14:anchorId="1BC9AE86" wp14:editId="233907E6">
            <wp:extent cx="3419475" cy="1485900"/>
            <wp:effectExtent l="0" t="0" r="9525" b="0"/>
            <wp:docPr id="3" name="Afbeelding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3"/>
                    <a:stretch>
                      <a:fillRect/>
                    </a:stretch>
                  </pic:blipFill>
                  <pic:spPr>
                    <a:xfrm>
                      <a:off x="0" y="0"/>
                      <a:ext cx="3419475" cy="1485900"/>
                    </a:xfrm>
                    <a:prstGeom prst="rect">
                      <a:avLst/>
                    </a:prstGeom>
                  </pic:spPr>
                </pic:pic>
              </a:graphicData>
            </a:graphic>
          </wp:inline>
        </w:drawing>
      </w:r>
    </w:p>
    <w:p w:rsidR="0055234D" w:rsidRDefault="0055234D" w:rsidP="0055234D">
      <w:pPr>
        <w:pStyle w:val="Onderschrift"/>
      </w:pPr>
      <w:bookmarkStart w:id="942" w:name="_Toc393892980"/>
      <w:bookmarkStart w:id="943" w:name="_Toc404942706"/>
      <w:r>
        <w:t xml:space="preserve">Figure </w:t>
      </w:r>
      <w:r>
        <w:fldChar w:fldCharType="begin"/>
      </w:r>
      <w:r>
        <w:instrText xml:space="preserve"> STYLEREF 1 \s </w:instrText>
      </w:r>
      <w:r>
        <w:fldChar w:fldCharType="separate"/>
      </w:r>
      <w:r w:rsidR="00B2370E">
        <w:rPr>
          <w:noProof/>
        </w:rPr>
        <w:t>6</w:t>
      </w:r>
      <w:r>
        <w:fldChar w:fldCharType="end"/>
      </w:r>
      <w:r>
        <w:noBreakHyphen/>
      </w:r>
      <w:r>
        <w:fldChar w:fldCharType="begin"/>
      </w:r>
      <w:r>
        <w:instrText xml:space="preserve"> SEQ Figure \* ARABIC \s 1 </w:instrText>
      </w:r>
      <w:r>
        <w:fldChar w:fldCharType="separate"/>
      </w:r>
      <w:r w:rsidR="00B2370E">
        <w:rPr>
          <w:noProof/>
        </w:rPr>
        <w:t>2</w:t>
      </w:r>
      <w:r>
        <w:fldChar w:fldCharType="end"/>
      </w:r>
      <w:r>
        <w:t>: General settings</w:t>
      </w:r>
      <w:bookmarkEnd w:id="942"/>
      <w:bookmarkEnd w:id="943"/>
    </w:p>
    <w:p w:rsidR="0055234D" w:rsidRDefault="0055234D" w:rsidP="0055234D">
      <w:r>
        <w:lastRenderedPageBreak/>
        <w:t>In the general settings, the same settings can be made as can be done in the program itself under “setup”.</w:t>
      </w:r>
    </w:p>
    <w:p w:rsidR="0055234D" w:rsidRDefault="0055234D" w:rsidP="0055234D"/>
    <w:p w:rsidR="0055234D" w:rsidRDefault="0055234D" w:rsidP="0055234D"/>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19"/>
        <w:gridCol w:w="7143"/>
      </w:tblGrid>
      <w:tr w:rsidR="0055234D" w:rsidRPr="00576C19" w:rsidTr="0055234D">
        <w:tc>
          <w:tcPr>
            <w:tcW w:w="1951" w:type="dxa"/>
            <w:shd w:val="clear" w:color="auto" w:fill="333333"/>
          </w:tcPr>
          <w:p w:rsidR="0055234D" w:rsidRPr="00576C19" w:rsidRDefault="0055234D" w:rsidP="0055234D">
            <w:pPr>
              <w:rPr>
                <w:b/>
              </w:rPr>
            </w:pPr>
            <w:r>
              <w:rPr>
                <w:b/>
              </w:rPr>
              <w:t>Setting</w:t>
            </w:r>
          </w:p>
        </w:tc>
        <w:tc>
          <w:tcPr>
            <w:tcW w:w="7337" w:type="dxa"/>
            <w:shd w:val="clear" w:color="auto" w:fill="333333"/>
          </w:tcPr>
          <w:p w:rsidR="0055234D" w:rsidRPr="00576C19" w:rsidRDefault="0055234D" w:rsidP="0055234D">
            <w:pPr>
              <w:rPr>
                <w:b/>
              </w:rPr>
            </w:pPr>
            <w:r w:rsidRPr="00576C19">
              <w:rPr>
                <w:b/>
              </w:rPr>
              <w:t>Detail</w:t>
            </w:r>
          </w:p>
        </w:tc>
      </w:tr>
      <w:tr w:rsidR="0055234D" w:rsidRPr="000F200F" w:rsidTr="0055234D">
        <w:tc>
          <w:tcPr>
            <w:tcW w:w="1951" w:type="dxa"/>
          </w:tcPr>
          <w:p w:rsidR="0055234D" w:rsidRDefault="0055234D" w:rsidP="0055234D">
            <w:r>
              <w:t>Interval</w:t>
            </w:r>
          </w:p>
        </w:tc>
        <w:tc>
          <w:tcPr>
            <w:tcW w:w="7337" w:type="dxa"/>
          </w:tcPr>
          <w:p w:rsidR="0055234D" w:rsidRPr="00CA0364" w:rsidRDefault="0055234D" w:rsidP="0055234D">
            <w:pPr>
              <w:rPr>
                <w:lang w:val="en-US"/>
              </w:rPr>
            </w:pPr>
            <w:r>
              <w:rPr>
                <w:lang w:val="en-US"/>
              </w:rPr>
              <w:t xml:space="preserve">Set interval of Td between 3 and 12 minutes (180000-720000 </w:t>
            </w:r>
            <w:proofErr w:type="spellStart"/>
            <w:r>
              <w:rPr>
                <w:lang w:val="en-US"/>
              </w:rPr>
              <w:t>msec</w:t>
            </w:r>
            <w:proofErr w:type="spellEnd"/>
            <w:r>
              <w:rPr>
                <w:lang w:val="en-US"/>
              </w:rPr>
              <w:t>)</w:t>
            </w:r>
          </w:p>
        </w:tc>
      </w:tr>
      <w:tr w:rsidR="0055234D" w:rsidRPr="000F200F" w:rsidTr="0055234D">
        <w:tc>
          <w:tcPr>
            <w:tcW w:w="1951" w:type="dxa"/>
          </w:tcPr>
          <w:p w:rsidR="0055234D" w:rsidRDefault="0055234D" w:rsidP="0055234D">
            <w:r>
              <w:t>Stage 3 Delay</w:t>
            </w:r>
          </w:p>
        </w:tc>
        <w:tc>
          <w:tcPr>
            <w:tcW w:w="7337" w:type="dxa"/>
          </w:tcPr>
          <w:p w:rsidR="0055234D" w:rsidRPr="00CA0364" w:rsidRDefault="0055234D" w:rsidP="0055234D">
            <w:pPr>
              <w:rPr>
                <w:lang w:val="en-US"/>
              </w:rPr>
            </w:pPr>
            <w:r>
              <w:rPr>
                <w:lang w:val="en-US"/>
              </w:rPr>
              <w:t>Delay of the stage 3 time between 2 and 3,5 minutes</w:t>
            </w:r>
          </w:p>
        </w:tc>
      </w:tr>
      <w:tr w:rsidR="0055234D" w:rsidRPr="000F200F" w:rsidTr="0055234D">
        <w:tc>
          <w:tcPr>
            <w:tcW w:w="1951" w:type="dxa"/>
          </w:tcPr>
          <w:p w:rsidR="0055234D" w:rsidRDefault="0055234D" w:rsidP="0055234D">
            <w:r>
              <w:t>Sound</w:t>
            </w:r>
          </w:p>
        </w:tc>
        <w:tc>
          <w:tcPr>
            <w:tcW w:w="7337" w:type="dxa"/>
          </w:tcPr>
          <w:p w:rsidR="0055234D" w:rsidRPr="00CA0364" w:rsidRDefault="0055234D" w:rsidP="0055234D">
            <w:pPr>
              <w:rPr>
                <w:lang w:val="en-US"/>
              </w:rPr>
            </w:pPr>
            <w:r>
              <w:rPr>
                <w:lang w:val="en-US"/>
              </w:rPr>
              <w:t>Change the modulation of the alarm-sound</w:t>
            </w:r>
            <w:r w:rsidRPr="00CA0364">
              <w:rPr>
                <w:lang w:val="en-US"/>
              </w:rPr>
              <w:t xml:space="preserve"> </w:t>
            </w:r>
          </w:p>
        </w:tc>
      </w:tr>
      <w:tr w:rsidR="0055234D" w:rsidRPr="000F200F" w:rsidTr="0055234D">
        <w:tc>
          <w:tcPr>
            <w:tcW w:w="1951" w:type="dxa"/>
          </w:tcPr>
          <w:p w:rsidR="0055234D" w:rsidRDefault="0055234D" w:rsidP="0055234D">
            <w:r>
              <w:t>Duty</w:t>
            </w:r>
          </w:p>
        </w:tc>
        <w:tc>
          <w:tcPr>
            <w:tcW w:w="7337" w:type="dxa"/>
          </w:tcPr>
          <w:p w:rsidR="0055234D" w:rsidRPr="00CA0364" w:rsidRDefault="0055234D" w:rsidP="0055234D">
            <w:pPr>
              <w:rPr>
                <w:lang w:val="en-US"/>
              </w:rPr>
            </w:pPr>
            <w:r>
              <w:rPr>
                <w:lang w:val="en-US"/>
              </w:rPr>
              <w:t>Select OOW on duty</w:t>
            </w:r>
          </w:p>
        </w:tc>
      </w:tr>
      <w:tr w:rsidR="0055234D" w:rsidRPr="000F200F" w:rsidTr="0055234D">
        <w:tc>
          <w:tcPr>
            <w:tcW w:w="1951" w:type="dxa"/>
          </w:tcPr>
          <w:p w:rsidR="0055234D" w:rsidRDefault="0055234D" w:rsidP="0055234D">
            <w:r>
              <w:t>Pin code</w:t>
            </w:r>
          </w:p>
        </w:tc>
        <w:tc>
          <w:tcPr>
            <w:tcW w:w="7337" w:type="dxa"/>
          </w:tcPr>
          <w:p w:rsidR="0055234D" w:rsidRPr="00CA0364" w:rsidRDefault="0055234D" w:rsidP="0055234D">
            <w:pPr>
              <w:rPr>
                <w:lang w:val="en-US"/>
              </w:rPr>
            </w:pPr>
            <w:r>
              <w:rPr>
                <w:lang w:val="en-US"/>
              </w:rPr>
              <w:t>Set Pin code for setup</w:t>
            </w:r>
          </w:p>
        </w:tc>
      </w:tr>
      <w:tr w:rsidR="0055234D" w:rsidRPr="000F200F" w:rsidTr="0055234D">
        <w:tc>
          <w:tcPr>
            <w:tcW w:w="1951" w:type="dxa"/>
          </w:tcPr>
          <w:p w:rsidR="0055234D" w:rsidRDefault="0055234D" w:rsidP="0055234D">
            <w:r>
              <w:t>Pin code check</w:t>
            </w:r>
          </w:p>
        </w:tc>
        <w:tc>
          <w:tcPr>
            <w:tcW w:w="7337" w:type="dxa"/>
          </w:tcPr>
          <w:p w:rsidR="0055234D" w:rsidRPr="00CA0364" w:rsidRDefault="0055234D" w:rsidP="0055234D">
            <w:pPr>
              <w:rPr>
                <w:lang w:val="en-US"/>
              </w:rPr>
            </w:pPr>
            <w:r>
              <w:rPr>
                <w:lang w:val="en-US"/>
              </w:rPr>
              <w:t xml:space="preserve">Pin code check </w:t>
            </w:r>
          </w:p>
        </w:tc>
      </w:tr>
    </w:tbl>
    <w:p w:rsidR="0055234D" w:rsidRDefault="0055234D" w:rsidP="0055234D"/>
    <w:p w:rsidR="0055234D" w:rsidRDefault="0055234D" w:rsidP="0055234D">
      <w:r>
        <w:rPr>
          <w:noProof/>
          <w:lang w:val="nl-NL" w:eastAsia="nl-NL"/>
        </w:rPr>
        <w:drawing>
          <wp:inline distT="0" distB="0" distL="0" distR="0" wp14:anchorId="5DF0C564" wp14:editId="78D16810">
            <wp:extent cx="2139351" cy="3076734"/>
            <wp:effectExtent l="0" t="0" r="0" b="9525"/>
            <wp:docPr id="4" name="Afbeelding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4"/>
                    <a:stretch>
                      <a:fillRect/>
                    </a:stretch>
                  </pic:blipFill>
                  <pic:spPr>
                    <a:xfrm>
                      <a:off x="0" y="0"/>
                      <a:ext cx="2138471" cy="3075468"/>
                    </a:xfrm>
                    <a:prstGeom prst="rect">
                      <a:avLst/>
                    </a:prstGeom>
                  </pic:spPr>
                </pic:pic>
              </a:graphicData>
            </a:graphic>
          </wp:inline>
        </w:drawing>
      </w:r>
    </w:p>
    <w:p w:rsidR="0055234D" w:rsidRDefault="0055234D" w:rsidP="0055234D">
      <w:pPr>
        <w:pStyle w:val="Onderschrift"/>
      </w:pPr>
      <w:bookmarkStart w:id="944" w:name="_Toc393892981"/>
      <w:bookmarkStart w:id="945" w:name="_Toc404942707"/>
      <w:r>
        <w:t xml:space="preserve">Figure </w:t>
      </w:r>
      <w:r>
        <w:fldChar w:fldCharType="begin"/>
      </w:r>
      <w:r>
        <w:instrText xml:space="preserve"> STYLEREF 1 \s </w:instrText>
      </w:r>
      <w:r>
        <w:fldChar w:fldCharType="separate"/>
      </w:r>
      <w:r w:rsidR="00B2370E">
        <w:rPr>
          <w:noProof/>
        </w:rPr>
        <w:t>6</w:t>
      </w:r>
      <w:r>
        <w:fldChar w:fldCharType="end"/>
      </w:r>
      <w:r>
        <w:noBreakHyphen/>
      </w:r>
      <w:r>
        <w:fldChar w:fldCharType="begin"/>
      </w:r>
      <w:r>
        <w:instrText xml:space="preserve"> SEQ Figure \* ARABIC \s 1 </w:instrText>
      </w:r>
      <w:r>
        <w:fldChar w:fldCharType="separate"/>
      </w:r>
      <w:r w:rsidR="00B2370E">
        <w:rPr>
          <w:noProof/>
        </w:rPr>
        <w:t>3</w:t>
      </w:r>
      <w:r>
        <w:fldChar w:fldCharType="end"/>
      </w:r>
      <w:r>
        <w:t>: IP address settings</w:t>
      </w:r>
      <w:bookmarkEnd w:id="944"/>
      <w:bookmarkEnd w:id="945"/>
    </w:p>
    <w:p w:rsidR="0055234D" w:rsidRDefault="0055234D" w:rsidP="0055234D">
      <w:r>
        <w:t>In the IP address section, settings can be made to distinguish the different panels and WAGO’s. The main panel (the panel in charge) is always the BNWAS panel.</w:t>
      </w:r>
    </w:p>
    <w:p w:rsidR="0055234D" w:rsidRDefault="0055234D" w:rsidP="0055234D"/>
    <w:p w:rsidR="0055234D" w:rsidRDefault="0055234D" w:rsidP="0055234D">
      <w:r>
        <w:t>If used in the system other DAP’s can be set as 2</w:t>
      </w:r>
      <w:r w:rsidRPr="007C46D0">
        <w:rPr>
          <w:vertAlign w:val="superscript"/>
        </w:rPr>
        <w:t>nd</w:t>
      </w:r>
      <w:r>
        <w:t xml:space="preserve"> or 3</w:t>
      </w:r>
      <w:r w:rsidRPr="007C46D0">
        <w:rPr>
          <w:vertAlign w:val="superscript"/>
        </w:rPr>
        <w:t>rd</w:t>
      </w:r>
      <w:r>
        <w:t xml:space="preserve"> stage panels by selecting their respective IP addresses behind the right panel. There are four 2</w:t>
      </w:r>
      <w:r w:rsidRPr="007C46D0">
        <w:rPr>
          <w:vertAlign w:val="superscript"/>
        </w:rPr>
        <w:t>nd</w:t>
      </w:r>
      <w:r>
        <w:t xml:space="preserve"> stage panels</w:t>
      </w:r>
    </w:p>
    <w:p w:rsidR="0055234D" w:rsidRDefault="0055234D" w:rsidP="0055234D"/>
    <w:p w:rsidR="0055234D" w:rsidRDefault="0055234D" w:rsidP="0055234D">
      <w:pPr>
        <w:pStyle w:val="ListParagraph"/>
        <w:numPr>
          <w:ilvl w:val="0"/>
          <w:numId w:val="45"/>
        </w:numPr>
      </w:pPr>
      <w:r>
        <w:t>Captain panel</w:t>
      </w:r>
    </w:p>
    <w:p w:rsidR="0055234D" w:rsidRDefault="0055234D" w:rsidP="0055234D">
      <w:pPr>
        <w:pStyle w:val="ListParagraph"/>
        <w:numPr>
          <w:ilvl w:val="0"/>
          <w:numId w:val="45"/>
        </w:numPr>
      </w:pPr>
      <w:r>
        <w:t>Officer 1 panel</w:t>
      </w:r>
    </w:p>
    <w:p w:rsidR="0055234D" w:rsidRDefault="0055234D" w:rsidP="0055234D">
      <w:pPr>
        <w:pStyle w:val="ListParagraph"/>
        <w:numPr>
          <w:ilvl w:val="0"/>
          <w:numId w:val="45"/>
        </w:numPr>
      </w:pPr>
      <w:r>
        <w:t>Officer 2 panel</w:t>
      </w:r>
    </w:p>
    <w:p w:rsidR="0055234D" w:rsidRDefault="0055234D" w:rsidP="0055234D">
      <w:pPr>
        <w:pStyle w:val="ListParagraph"/>
        <w:numPr>
          <w:ilvl w:val="0"/>
          <w:numId w:val="45"/>
        </w:numPr>
      </w:pPr>
      <w:r>
        <w:t>Officer 3 panel</w:t>
      </w:r>
    </w:p>
    <w:p w:rsidR="0055234D" w:rsidRDefault="0055234D" w:rsidP="0055234D"/>
    <w:p w:rsidR="0055234D" w:rsidRDefault="0055234D" w:rsidP="0055234D">
      <w:r>
        <w:t>And four 3</w:t>
      </w:r>
      <w:r w:rsidRPr="007C46D0">
        <w:rPr>
          <w:vertAlign w:val="superscript"/>
        </w:rPr>
        <w:t>rd</w:t>
      </w:r>
      <w:r>
        <w:t xml:space="preserve"> stage panels</w:t>
      </w:r>
    </w:p>
    <w:p w:rsidR="0055234D" w:rsidRDefault="0055234D" w:rsidP="0055234D"/>
    <w:p w:rsidR="0055234D" w:rsidRDefault="0055234D" w:rsidP="0055234D">
      <w:pPr>
        <w:pStyle w:val="ListParagraph"/>
        <w:numPr>
          <w:ilvl w:val="0"/>
          <w:numId w:val="46"/>
        </w:numPr>
      </w:pPr>
      <w:r>
        <w:t>Stage 3 panel 1</w:t>
      </w:r>
    </w:p>
    <w:p w:rsidR="0055234D" w:rsidRPr="004C5932" w:rsidRDefault="0055234D" w:rsidP="0055234D">
      <w:pPr>
        <w:pStyle w:val="ListParagraph"/>
        <w:numPr>
          <w:ilvl w:val="0"/>
          <w:numId w:val="46"/>
        </w:numPr>
      </w:pPr>
      <w:r>
        <w:t>Stage 3 panel 2</w:t>
      </w:r>
    </w:p>
    <w:p w:rsidR="0055234D" w:rsidRDefault="0055234D" w:rsidP="0055234D">
      <w:pPr>
        <w:pStyle w:val="ListParagraph"/>
        <w:numPr>
          <w:ilvl w:val="0"/>
          <w:numId w:val="46"/>
        </w:numPr>
      </w:pPr>
      <w:r>
        <w:t>Stage 3 panel 3</w:t>
      </w:r>
    </w:p>
    <w:p w:rsidR="0055234D" w:rsidRPr="004C5932" w:rsidRDefault="0055234D" w:rsidP="0055234D">
      <w:pPr>
        <w:pStyle w:val="ListParagraph"/>
        <w:numPr>
          <w:ilvl w:val="0"/>
          <w:numId w:val="46"/>
        </w:numPr>
      </w:pPr>
      <w:r>
        <w:t>Stage 3 panel 4</w:t>
      </w:r>
    </w:p>
    <w:p w:rsidR="0055234D" w:rsidRDefault="0055234D" w:rsidP="0055234D">
      <w:pPr>
        <w:overflowPunct/>
        <w:autoSpaceDE/>
        <w:autoSpaceDN/>
        <w:adjustRightInd/>
        <w:textAlignment w:val="auto"/>
      </w:pPr>
      <w:r>
        <w:br w:type="page"/>
      </w:r>
    </w:p>
    <w:p w:rsidR="0055234D" w:rsidRDefault="0055234D" w:rsidP="0055234D">
      <w:pPr>
        <w:overflowPunct/>
        <w:autoSpaceDE/>
        <w:autoSpaceDN/>
        <w:adjustRightInd/>
        <w:textAlignment w:val="auto"/>
      </w:pPr>
    </w:p>
    <w:p w:rsidR="0055234D" w:rsidRDefault="0055234D" w:rsidP="0055234D">
      <w:pPr>
        <w:overflowPunct/>
        <w:autoSpaceDE/>
        <w:autoSpaceDN/>
        <w:adjustRightInd/>
        <w:textAlignment w:val="auto"/>
      </w:pPr>
    </w:p>
    <w:p w:rsidR="0055234D" w:rsidRDefault="0055234D" w:rsidP="0055234D">
      <w:r>
        <w:t>The IP addresses of the DAP’s and the WAGO’s are first set in NavVision. Corresponding you can set these IP addresses to the right DAP panel or WAGO.</w:t>
      </w:r>
    </w:p>
    <w:p w:rsidR="0055234D" w:rsidRDefault="0055234D" w:rsidP="0055234D"/>
    <w:p w:rsidR="0055234D" w:rsidRDefault="0055234D" w:rsidP="0055234D">
      <w:pPr>
        <w:rPr>
          <w:i/>
        </w:rPr>
      </w:pPr>
      <w:r>
        <w:rPr>
          <w:bCs/>
          <w:i/>
          <w:noProof/>
          <w:lang w:val="nl-NL" w:eastAsia="nl-NL"/>
        </w:rPr>
        <w:drawing>
          <wp:anchor distT="0" distB="0" distL="114300" distR="114300" simplePos="0" relativeHeight="251744256" behindDoc="0" locked="0" layoutInCell="1" allowOverlap="1" wp14:anchorId="2886F6CD" wp14:editId="5CB6E944">
            <wp:simplePos x="0" y="0"/>
            <wp:positionH relativeFrom="column">
              <wp:posOffset>0</wp:posOffset>
            </wp:positionH>
            <wp:positionV relativeFrom="paragraph">
              <wp:posOffset>33020</wp:posOffset>
            </wp:positionV>
            <wp:extent cx="513715" cy="449580"/>
            <wp:effectExtent l="19050" t="0" r="635"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critical.png"/>
                    <pic:cNvPicPr/>
                  </pic:nvPicPr>
                  <pic:blipFill>
                    <a:blip r:embed="rId11" cstate="print"/>
                    <a:stretch>
                      <a:fillRect/>
                    </a:stretch>
                  </pic:blipFill>
                  <pic:spPr>
                    <a:xfrm>
                      <a:off x="0" y="0"/>
                      <a:ext cx="513715" cy="449580"/>
                    </a:xfrm>
                    <a:prstGeom prst="rect">
                      <a:avLst/>
                    </a:prstGeom>
                  </pic:spPr>
                </pic:pic>
              </a:graphicData>
            </a:graphic>
          </wp:anchor>
        </w:drawing>
      </w:r>
    </w:p>
    <w:p w:rsidR="0055234D" w:rsidRDefault="0055234D" w:rsidP="0055234D">
      <w:pPr>
        <w:rPr>
          <w:i/>
        </w:rPr>
      </w:pPr>
    </w:p>
    <w:p w:rsidR="0055234D" w:rsidRDefault="0055234D" w:rsidP="0055234D">
      <w:pPr>
        <w:rPr>
          <w:i/>
        </w:rPr>
      </w:pPr>
      <w:r>
        <w:rPr>
          <w:i/>
        </w:rPr>
        <w:t>If no other DAP or WAGO is used, leave the IP addresses at 0.0.0.0</w:t>
      </w:r>
    </w:p>
    <w:p w:rsidR="0055234D" w:rsidRDefault="0055234D" w:rsidP="0055234D"/>
    <w:p w:rsidR="0055234D" w:rsidRDefault="0055234D" w:rsidP="0055234D">
      <w:r>
        <w:rPr>
          <w:noProof/>
          <w:lang w:val="nl-NL" w:eastAsia="nl-NL"/>
        </w:rPr>
        <w:drawing>
          <wp:inline distT="0" distB="0" distL="0" distR="0" wp14:anchorId="7EE8599C" wp14:editId="32C2C204">
            <wp:extent cx="2457450" cy="4552950"/>
            <wp:effectExtent l="0" t="0" r="0" b="0"/>
            <wp:docPr id="6" name="Afbeelding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5"/>
                    <a:stretch>
                      <a:fillRect/>
                    </a:stretch>
                  </pic:blipFill>
                  <pic:spPr>
                    <a:xfrm>
                      <a:off x="0" y="0"/>
                      <a:ext cx="2457450" cy="4552950"/>
                    </a:xfrm>
                    <a:prstGeom prst="rect">
                      <a:avLst/>
                    </a:prstGeom>
                  </pic:spPr>
                </pic:pic>
              </a:graphicData>
            </a:graphic>
          </wp:inline>
        </w:drawing>
      </w:r>
    </w:p>
    <w:p w:rsidR="0055234D" w:rsidRDefault="0055234D" w:rsidP="0055234D">
      <w:pPr>
        <w:pStyle w:val="Onderschrift"/>
      </w:pPr>
      <w:bookmarkStart w:id="946" w:name="_Toc393892982"/>
      <w:bookmarkStart w:id="947" w:name="_Toc404942708"/>
      <w:r>
        <w:t xml:space="preserve">Figure </w:t>
      </w:r>
      <w:r>
        <w:fldChar w:fldCharType="begin"/>
      </w:r>
      <w:r>
        <w:instrText xml:space="preserve"> STYLEREF 1 \s </w:instrText>
      </w:r>
      <w:r>
        <w:fldChar w:fldCharType="separate"/>
      </w:r>
      <w:r w:rsidR="00B2370E">
        <w:rPr>
          <w:noProof/>
        </w:rPr>
        <w:t>6</w:t>
      </w:r>
      <w:r>
        <w:fldChar w:fldCharType="end"/>
      </w:r>
      <w:r>
        <w:noBreakHyphen/>
      </w:r>
      <w:r>
        <w:fldChar w:fldCharType="begin"/>
      </w:r>
      <w:r>
        <w:instrText xml:space="preserve"> SEQ Figure \* ARABIC \s 1 </w:instrText>
      </w:r>
      <w:r>
        <w:fldChar w:fldCharType="separate"/>
      </w:r>
      <w:r w:rsidR="00B2370E">
        <w:rPr>
          <w:noProof/>
        </w:rPr>
        <w:t>4</w:t>
      </w:r>
      <w:r>
        <w:fldChar w:fldCharType="end"/>
      </w:r>
      <w:r>
        <w:t>: Wago output bit setting</w:t>
      </w:r>
      <w:bookmarkEnd w:id="946"/>
      <w:bookmarkEnd w:id="947"/>
    </w:p>
    <w:p w:rsidR="0055234D" w:rsidRDefault="0055234D" w:rsidP="0055234D">
      <w:r>
        <w:t xml:space="preserve">The Audible and visual outputs are set here. Each output represents a stage of the BNWAS system. These outputs will be set on the dedicated Wago slice. There are 3 different stages of alarm outputs and a separate output to the VDR. </w:t>
      </w:r>
    </w:p>
    <w:p w:rsidR="0055234D" w:rsidRDefault="0055234D" w:rsidP="0055234D"/>
    <w:p w:rsidR="0055234D" w:rsidRDefault="0055234D" w:rsidP="0055234D">
      <w:pPr>
        <w:pStyle w:val="ListParagraph"/>
        <w:numPr>
          <w:ilvl w:val="0"/>
          <w:numId w:val="47"/>
        </w:numPr>
      </w:pPr>
      <w:r>
        <w:t>Stage 1 Visual 1 (2,3,4) – output to the bridge visual alarms</w:t>
      </w:r>
    </w:p>
    <w:p w:rsidR="0055234D" w:rsidRDefault="0055234D" w:rsidP="0055234D">
      <w:pPr>
        <w:pStyle w:val="ListParagraph"/>
        <w:numPr>
          <w:ilvl w:val="0"/>
          <w:numId w:val="47"/>
        </w:numPr>
      </w:pPr>
      <w:r>
        <w:t xml:space="preserve">Stage 1 sound 1 (2,3,4) – output to the Bridge Audible alarms </w:t>
      </w:r>
    </w:p>
    <w:p w:rsidR="0055234D" w:rsidRDefault="0055234D" w:rsidP="0055234D">
      <w:pPr>
        <w:pStyle w:val="ListParagraph"/>
        <w:numPr>
          <w:ilvl w:val="0"/>
          <w:numId w:val="47"/>
        </w:numPr>
      </w:pPr>
      <w:r>
        <w:t>Captain, Officer 1,2,3 sound – combined visual and audible output to the duty cabin</w:t>
      </w:r>
    </w:p>
    <w:p w:rsidR="0055234D" w:rsidRDefault="0055234D" w:rsidP="0055234D">
      <w:pPr>
        <w:pStyle w:val="ListParagraph"/>
        <w:numPr>
          <w:ilvl w:val="0"/>
          <w:numId w:val="47"/>
        </w:numPr>
      </w:pPr>
      <w:r>
        <w:t>Stage 3 sound 1 (2,3,4) – combined visual and audible output to the 3</w:t>
      </w:r>
      <w:r w:rsidRPr="00222B78">
        <w:rPr>
          <w:vertAlign w:val="superscript"/>
        </w:rPr>
        <w:t>rd</w:t>
      </w:r>
      <w:r>
        <w:t xml:space="preserve"> stage places</w:t>
      </w:r>
    </w:p>
    <w:p w:rsidR="0055234D" w:rsidRDefault="0055234D" w:rsidP="0055234D">
      <w:pPr>
        <w:pStyle w:val="ListParagraph"/>
        <w:numPr>
          <w:ilvl w:val="0"/>
          <w:numId w:val="47"/>
        </w:numPr>
      </w:pPr>
      <w:r>
        <w:t>Stage 1,2,3, failure VDR – output to the VDR for mandatory alarms</w:t>
      </w:r>
    </w:p>
    <w:p w:rsidR="0055234D" w:rsidRDefault="0055234D" w:rsidP="0055234D">
      <w:pPr>
        <w:ind w:left="360"/>
      </w:pPr>
    </w:p>
    <w:p w:rsidR="0055234D" w:rsidRDefault="0055234D" w:rsidP="0055234D"/>
    <w:p w:rsidR="0055234D" w:rsidRDefault="0055234D" w:rsidP="0055234D"/>
    <w:p w:rsidR="0055234D" w:rsidRDefault="0055234D" w:rsidP="0055234D"/>
    <w:p w:rsidR="0055234D" w:rsidRDefault="0055234D" w:rsidP="0055234D"/>
    <w:p w:rsidR="0055234D" w:rsidRDefault="0055234D" w:rsidP="0055234D">
      <w:r>
        <w:t>In the column “WAGO” you can choose on which WAGO the connection is made. This depends on the order of the setup. Normally it is just 1 WAGO, so you can leave it as is. If the setup is divided over more WAGO’s the order is set by the IP range</w:t>
      </w:r>
    </w:p>
    <w:p w:rsidR="0055234D" w:rsidRDefault="0055234D" w:rsidP="0055234D"/>
    <w:p w:rsidR="0055234D" w:rsidRDefault="0055234D" w:rsidP="0055234D">
      <w:pPr>
        <w:pStyle w:val="ListParagraph"/>
        <w:numPr>
          <w:ilvl w:val="0"/>
          <w:numId w:val="48"/>
        </w:numPr>
      </w:pPr>
      <w:r>
        <w:t>172.16.1.91 = WAGO 1</w:t>
      </w:r>
    </w:p>
    <w:p w:rsidR="0055234D" w:rsidRDefault="0055234D" w:rsidP="0055234D">
      <w:pPr>
        <w:pStyle w:val="ListParagraph"/>
        <w:numPr>
          <w:ilvl w:val="0"/>
          <w:numId w:val="48"/>
        </w:numPr>
      </w:pPr>
      <w:r>
        <w:t>172.16.1.92 = WAGO 2</w:t>
      </w:r>
    </w:p>
    <w:p w:rsidR="0055234D" w:rsidRDefault="0055234D" w:rsidP="0055234D">
      <w:pPr>
        <w:pStyle w:val="ListParagraph"/>
        <w:numPr>
          <w:ilvl w:val="0"/>
          <w:numId w:val="48"/>
        </w:numPr>
      </w:pPr>
      <w:r>
        <w:t>172.16.1.93 = WAGO 3</w:t>
      </w:r>
    </w:p>
    <w:p w:rsidR="0055234D" w:rsidRDefault="0055234D" w:rsidP="0055234D">
      <w:pPr>
        <w:pStyle w:val="ListParagraph"/>
        <w:numPr>
          <w:ilvl w:val="0"/>
          <w:numId w:val="48"/>
        </w:numPr>
      </w:pPr>
      <w:proofErr w:type="spellStart"/>
      <w:r>
        <w:t>Etc</w:t>
      </w:r>
      <w:proofErr w:type="spellEnd"/>
    </w:p>
    <w:p w:rsidR="0055234D" w:rsidRDefault="0055234D" w:rsidP="0055234D"/>
    <w:p w:rsidR="0055234D" w:rsidRDefault="0055234D" w:rsidP="0055234D">
      <w:r>
        <w:t>In the column “Output bit” you can set the exact pin on the particular slice where that field is connected to.</w:t>
      </w:r>
    </w:p>
    <w:p w:rsidR="0055234D" w:rsidRDefault="0055234D" w:rsidP="0055234D"/>
    <w:p w:rsidR="0055234D" w:rsidRDefault="0055234D" w:rsidP="0055234D">
      <w:pPr>
        <w:rPr>
          <w:i/>
        </w:rPr>
      </w:pPr>
      <w:r>
        <w:rPr>
          <w:bCs/>
          <w:i/>
          <w:noProof/>
          <w:lang w:val="nl-NL" w:eastAsia="nl-NL"/>
        </w:rPr>
        <w:drawing>
          <wp:anchor distT="0" distB="0" distL="114300" distR="114300" simplePos="0" relativeHeight="251746304" behindDoc="0" locked="0" layoutInCell="1" allowOverlap="1" wp14:anchorId="5E3F3F1A" wp14:editId="3B64A07D">
            <wp:simplePos x="0" y="0"/>
            <wp:positionH relativeFrom="column">
              <wp:posOffset>0</wp:posOffset>
            </wp:positionH>
            <wp:positionV relativeFrom="paragraph">
              <wp:posOffset>19050</wp:posOffset>
            </wp:positionV>
            <wp:extent cx="513715" cy="449580"/>
            <wp:effectExtent l="19050" t="0" r="635"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critical.png"/>
                    <pic:cNvPicPr/>
                  </pic:nvPicPr>
                  <pic:blipFill>
                    <a:blip r:embed="rId11" cstate="print"/>
                    <a:stretch>
                      <a:fillRect/>
                    </a:stretch>
                  </pic:blipFill>
                  <pic:spPr>
                    <a:xfrm>
                      <a:off x="0" y="0"/>
                      <a:ext cx="513715" cy="449580"/>
                    </a:xfrm>
                    <a:prstGeom prst="rect">
                      <a:avLst/>
                    </a:prstGeom>
                  </pic:spPr>
                </pic:pic>
              </a:graphicData>
            </a:graphic>
          </wp:anchor>
        </w:drawing>
      </w:r>
      <w:r>
        <w:rPr>
          <w:i/>
        </w:rPr>
        <w:t xml:space="preserve">Notice that for the Output bit we count via the internal program of the WAGO. So we count all the available outputs from the beginning of the WAGO (see </w:t>
      </w:r>
      <w:r>
        <w:rPr>
          <w:i/>
        </w:rPr>
        <w:fldChar w:fldCharType="begin"/>
      </w:r>
      <w:r>
        <w:rPr>
          <w:i/>
        </w:rPr>
        <w:instrText xml:space="preserve"> REF _Ref393892762 \h </w:instrText>
      </w:r>
      <w:r>
        <w:rPr>
          <w:i/>
        </w:rPr>
      </w:r>
      <w:r>
        <w:rPr>
          <w:i/>
        </w:rPr>
        <w:fldChar w:fldCharType="separate"/>
      </w:r>
      <w:r w:rsidR="00B2370E">
        <w:t xml:space="preserve">Figure </w:t>
      </w:r>
      <w:r w:rsidR="00B2370E">
        <w:rPr>
          <w:noProof/>
        </w:rPr>
        <w:t>6</w:t>
      </w:r>
      <w:r w:rsidR="00B2370E">
        <w:noBreakHyphen/>
      </w:r>
      <w:r w:rsidR="00B2370E">
        <w:rPr>
          <w:noProof/>
        </w:rPr>
        <w:t>6</w:t>
      </w:r>
      <w:r>
        <w:rPr>
          <w:i/>
        </w:rPr>
        <w:fldChar w:fldCharType="end"/>
      </w:r>
      <w:r>
        <w:rPr>
          <w:i/>
        </w:rPr>
        <w:t>)</w:t>
      </w:r>
    </w:p>
    <w:p w:rsidR="0055234D" w:rsidRDefault="0055234D" w:rsidP="0055234D">
      <w:pPr>
        <w:rPr>
          <w:i/>
        </w:rPr>
      </w:pPr>
    </w:p>
    <w:p w:rsidR="0055234D" w:rsidRDefault="0055234D" w:rsidP="0055234D">
      <w:r>
        <w:rPr>
          <w:noProof/>
          <w:lang w:val="nl-NL" w:eastAsia="nl-NL"/>
        </w:rPr>
        <w:drawing>
          <wp:inline distT="0" distB="0" distL="0" distR="0" wp14:anchorId="5E42F3B6" wp14:editId="498C848D">
            <wp:extent cx="2390775" cy="2371725"/>
            <wp:effectExtent l="0" t="0" r="9525" b="9525"/>
            <wp:docPr id="8" name="Afbeelding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6"/>
                    <a:stretch>
                      <a:fillRect/>
                    </a:stretch>
                  </pic:blipFill>
                  <pic:spPr>
                    <a:xfrm>
                      <a:off x="0" y="0"/>
                      <a:ext cx="2390775" cy="2371725"/>
                    </a:xfrm>
                    <a:prstGeom prst="rect">
                      <a:avLst/>
                    </a:prstGeom>
                  </pic:spPr>
                </pic:pic>
              </a:graphicData>
            </a:graphic>
          </wp:inline>
        </w:drawing>
      </w:r>
    </w:p>
    <w:p w:rsidR="0055234D" w:rsidRDefault="0055234D" w:rsidP="0055234D">
      <w:pPr>
        <w:pStyle w:val="Onderschrift"/>
      </w:pPr>
      <w:bookmarkStart w:id="948" w:name="_Toc393892983"/>
      <w:bookmarkStart w:id="949" w:name="_Toc404942709"/>
      <w:r>
        <w:t xml:space="preserve">Figure </w:t>
      </w:r>
      <w:r>
        <w:fldChar w:fldCharType="begin"/>
      </w:r>
      <w:r>
        <w:instrText xml:space="preserve"> STYLEREF 1 \s </w:instrText>
      </w:r>
      <w:r>
        <w:fldChar w:fldCharType="separate"/>
      </w:r>
      <w:r w:rsidR="00B2370E">
        <w:rPr>
          <w:noProof/>
        </w:rPr>
        <w:t>6</w:t>
      </w:r>
      <w:r>
        <w:fldChar w:fldCharType="end"/>
      </w:r>
      <w:r>
        <w:noBreakHyphen/>
      </w:r>
      <w:r>
        <w:fldChar w:fldCharType="begin"/>
      </w:r>
      <w:r>
        <w:instrText xml:space="preserve"> SEQ Figure \* ARABIC \s 1 </w:instrText>
      </w:r>
      <w:r>
        <w:fldChar w:fldCharType="separate"/>
      </w:r>
      <w:r w:rsidR="00B2370E">
        <w:rPr>
          <w:noProof/>
        </w:rPr>
        <w:t>5</w:t>
      </w:r>
      <w:r>
        <w:fldChar w:fldCharType="end"/>
      </w:r>
      <w:r>
        <w:t>: Wago Input bit setting</w:t>
      </w:r>
      <w:bookmarkEnd w:id="948"/>
      <w:bookmarkEnd w:id="949"/>
    </w:p>
    <w:p w:rsidR="0055234D" w:rsidRDefault="0055234D" w:rsidP="0055234D">
      <w:r>
        <w:t>In the column “WAGO” you can choose on which WAGO the connection is made. This depends on the order of the setup. Normally it is just 1 WAGO, so you can leave it as is. If the setup is divided over more WAGO’s the order is set by the IP range.</w:t>
      </w:r>
    </w:p>
    <w:p w:rsidR="0055234D" w:rsidRDefault="0055234D" w:rsidP="0055234D"/>
    <w:p w:rsidR="0055234D" w:rsidRDefault="0055234D" w:rsidP="0055234D">
      <w:pPr>
        <w:pStyle w:val="ListParagraph"/>
        <w:numPr>
          <w:ilvl w:val="0"/>
          <w:numId w:val="48"/>
        </w:numPr>
      </w:pPr>
      <w:r>
        <w:t>172.16.1.91 = WAGO 1</w:t>
      </w:r>
    </w:p>
    <w:p w:rsidR="0055234D" w:rsidRDefault="0055234D" w:rsidP="0055234D">
      <w:pPr>
        <w:pStyle w:val="ListParagraph"/>
        <w:numPr>
          <w:ilvl w:val="0"/>
          <w:numId w:val="48"/>
        </w:numPr>
      </w:pPr>
      <w:r>
        <w:t>172.16.1.92 = WAGO 2</w:t>
      </w:r>
    </w:p>
    <w:p w:rsidR="0055234D" w:rsidRDefault="0055234D" w:rsidP="0055234D">
      <w:pPr>
        <w:pStyle w:val="ListParagraph"/>
        <w:numPr>
          <w:ilvl w:val="0"/>
          <w:numId w:val="48"/>
        </w:numPr>
      </w:pPr>
      <w:r>
        <w:t>172.16.1.93 = WAGO 3</w:t>
      </w:r>
    </w:p>
    <w:p w:rsidR="0055234D" w:rsidRDefault="0055234D" w:rsidP="0055234D">
      <w:pPr>
        <w:pStyle w:val="ListParagraph"/>
        <w:numPr>
          <w:ilvl w:val="0"/>
          <w:numId w:val="48"/>
        </w:numPr>
      </w:pPr>
      <w:proofErr w:type="spellStart"/>
      <w:r>
        <w:t>Etc</w:t>
      </w:r>
      <w:proofErr w:type="spellEnd"/>
    </w:p>
    <w:p w:rsidR="0055234D" w:rsidRDefault="0055234D" w:rsidP="0055234D"/>
    <w:p w:rsidR="0055234D" w:rsidRDefault="0055234D" w:rsidP="0055234D">
      <w:r>
        <w:t>In the column “Input bit” you can set the exact pin on the particular slice where that field is connected to.</w:t>
      </w:r>
    </w:p>
    <w:p w:rsidR="0055234D" w:rsidRDefault="0055234D" w:rsidP="0055234D">
      <w:pPr>
        <w:rPr>
          <w:i/>
        </w:rPr>
      </w:pPr>
      <w:r>
        <w:rPr>
          <w:bCs/>
          <w:i/>
          <w:noProof/>
          <w:lang w:val="nl-NL" w:eastAsia="nl-NL"/>
        </w:rPr>
        <w:drawing>
          <wp:anchor distT="0" distB="0" distL="114300" distR="114300" simplePos="0" relativeHeight="251748352" behindDoc="0" locked="0" layoutInCell="1" allowOverlap="1" wp14:anchorId="6C13F5E0" wp14:editId="54CC756E">
            <wp:simplePos x="0" y="0"/>
            <wp:positionH relativeFrom="column">
              <wp:posOffset>0</wp:posOffset>
            </wp:positionH>
            <wp:positionV relativeFrom="paragraph">
              <wp:posOffset>160020</wp:posOffset>
            </wp:positionV>
            <wp:extent cx="513715" cy="449580"/>
            <wp:effectExtent l="19050" t="0" r="635"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critical.png"/>
                    <pic:cNvPicPr/>
                  </pic:nvPicPr>
                  <pic:blipFill>
                    <a:blip r:embed="rId11" cstate="print"/>
                    <a:stretch>
                      <a:fillRect/>
                    </a:stretch>
                  </pic:blipFill>
                  <pic:spPr>
                    <a:xfrm>
                      <a:off x="0" y="0"/>
                      <a:ext cx="513715" cy="449580"/>
                    </a:xfrm>
                    <a:prstGeom prst="rect">
                      <a:avLst/>
                    </a:prstGeom>
                  </pic:spPr>
                </pic:pic>
              </a:graphicData>
            </a:graphic>
          </wp:anchor>
        </w:drawing>
      </w:r>
    </w:p>
    <w:p w:rsidR="0055234D" w:rsidRDefault="0055234D" w:rsidP="0055234D">
      <w:pPr>
        <w:rPr>
          <w:i/>
        </w:rPr>
      </w:pPr>
      <w:r>
        <w:rPr>
          <w:i/>
        </w:rPr>
        <w:t xml:space="preserve">Notice that for the Output bit we count via the internal program of the WAGO. So we </w:t>
      </w:r>
    </w:p>
    <w:p w:rsidR="0055234D" w:rsidRDefault="0055234D" w:rsidP="0055234D">
      <w:pPr>
        <w:rPr>
          <w:i/>
        </w:rPr>
      </w:pPr>
      <w:proofErr w:type="gramStart"/>
      <w:r>
        <w:rPr>
          <w:i/>
        </w:rPr>
        <w:t>count</w:t>
      </w:r>
      <w:proofErr w:type="gramEnd"/>
      <w:r>
        <w:rPr>
          <w:i/>
        </w:rPr>
        <w:t xml:space="preserve"> all the available outputs from the beginning of the WAGO (see </w:t>
      </w:r>
      <w:r>
        <w:rPr>
          <w:i/>
        </w:rPr>
        <w:fldChar w:fldCharType="begin"/>
      </w:r>
      <w:r>
        <w:rPr>
          <w:i/>
        </w:rPr>
        <w:instrText xml:space="preserve"> REF _Ref393892762 \h </w:instrText>
      </w:r>
      <w:r>
        <w:rPr>
          <w:i/>
        </w:rPr>
      </w:r>
      <w:r>
        <w:rPr>
          <w:i/>
        </w:rPr>
        <w:fldChar w:fldCharType="separate"/>
      </w:r>
      <w:r w:rsidR="00B2370E">
        <w:t xml:space="preserve">Figure </w:t>
      </w:r>
      <w:r w:rsidR="00B2370E">
        <w:rPr>
          <w:noProof/>
        </w:rPr>
        <w:t>6</w:t>
      </w:r>
      <w:r w:rsidR="00B2370E">
        <w:noBreakHyphen/>
      </w:r>
      <w:r w:rsidR="00B2370E">
        <w:rPr>
          <w:noProof/>
        </w:rPr>
        <w:t>6</w:t>
      </w:r>
      <w:r>
        <w:rPr>
          <w:i/>
        </w:rPr>
        <w:fldChar w:fldCharType="end"/>
      </w:r>
      <w:r>
        <w:rPr>
          <w:i/>
        </w:rPr>
        <w:t>)</w:t>
      </w:r>
    </w:p>
    <w:p w:rsidR="0055234D" w:rsidRDefault="0055234D" w:rsidP="0055234D"/>
    <w:p w:rsidR="0055234D" w:rsidRDefault="0055234D" w:rsidP="0055234D"/>
    <w:p w:rsidR="0055234D" w:rsidRDefault="0055234D" w:rsidP="0055234D"/>
    <w:p w:rsidR="0055234D" w:rsidRDefault="0055234D" w:rsidP="0055234D"/>
    <w:p w:rsidR="0055234D" w:rsidRDefault="0055234D" w:rsidP="0055234D"/>
    <w:p w:rsidR="0055234D" w:rsidRDefault="0055234D" w:rsidP="0055234D"/>
    <w:p w:rsidR="0055234D" w:rsidRDefault="0055234D" w:rsidP="0055234D"/>
    <w:p w:rsidR="0055234D" w:rsidRDefault="0055234D" w:rsidP="0055234D"/>
    <w:p w:rsidR="0055234D" w:rsidRDefault="0055234D" w:rsidP="0055234D"/>
    <w:p w:rsidR="0055234D" w:rsidRDefault="0055234D" w:rsidP="0055234D"/>
    <w:p w:rsidR="0055234D" w:rsidRDefault="0055234D" w:rsidP="0055234D">
      <w:pPr>
        <w:rPr>
          <w:b/>
        </w:rPr>
      </w:pPr>
      <w:r>
        <w:rPr>
          <w:noProof/>
          <w:lang w:val="nl-NL" w:eastAsia="nl-NL"/>
        </w:rPr>
        <w:drawing>
          <wp:inline distT="0" distB="0" distL="0" distR="0" wp14:anchorId="6509667A" wp14:editId="34AD3E8C">
            <wp:extent cx="5760720" cy="1344944"/>
            <wp:effectExtent l="0" t="0" r="0" b="7620"/>
            <wp:docPr id="10" name="Afbeelding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7"/>
                    <a:stretch>
                      <a:fillRect/>
                    </a:stretch>
                  </pic:blipFill>
                  <pic:spPr>
                    <a:xfrm>
                      <a:off x="0" y="0"/>
                      <a:ext cx="5760720" cy="1344944"/>
                    </a:xfrm>
                    <a:prstGeom prst="rect">
                      <a:avLst/>
                    </a:prstGeom>
                  </pic:spPr>
                </pic:pic>
              </a:graphicData>
            </a:graphic>
          </wp:inline>
        </w:drawing>
      </w:r>
    </w:p>
    <w:p w:rsidR="0055234D" w:rsidRDefault="0055234D" w:rsidP="0055234D">
      <w:pPr>
        <w:pStyle w:val="Onderschrift"/>
      </w:pPr>
      <w:bookmarkStart w:id="950" w:name="_Ref393892762"/>
      <w:bookmarkStart w:id="951" w:name="_Toc393892984"/>
      <w:bookmarkStart w:id="952" w:name="_Toc404942710"/>
      <w:r>
        <w:t xml:space="preserve">Figure </w:t>
      </w:r>
      <w:r>
        <w:fldChar w:fldCharType="begin"/>
      </w:r>
      <w:r>
        <w:instrText xml:space="preserve"> STYLEREF 1 \s </w:instrText>
      </w:r>
      <w:r>
        <w:fldChar w:fldCharType="separate"/>
      </w:r>
      <w:r w:rsidR="00B2370E">
        <w:rPr>
          <w:noProof/>
        </w:rPr>
        <w:t>6</w:t>
      </w:r>
      <w:r>
        <w:fldChar w:fldCharType="end"/>
      </w:r>
      <w:r>
        <w:noBreakHyphen/>
      </w:r>
      <w:r>
        <w:fldChar w:fldCharType="begin"/>
      </w:r>
      <w:r>
        <w:instrText xml:space="preserve"> SEQ Figure \* ARABIC \s 1 </w:instrText>
      </w:r>
      <w:r>
        <w:fldChar w:fldCharType="separate"/>
      </w:r>
      <w:r w:rsidR="00B2370E">
        <w:rPr>
          <w:noProof/>
        </w:rPr>
        <w:t>6</w:t>
      </w:r>
      <w:r>
        <w:fldChar w:fldCharType="end"/>
      </w:r>
      <w:bookmarkEnd w:id="950"/>
      <w:r>
        <w:t>: Input Output counting Wago (</w:t>
      </w:r>
      <w:proofErr w:type="spellStart"/>
      <w:r>
        <w:t>i</w:t>
      </w:r>
      <w:proofErr w:type="spellEnd"/>
      <w:r>
        <w:t>=Input, o=Output)</w:t>
      </w:r>
      <w:bookmarkEnd w:id="951"/>
      <w:bookmarkEnd w:id="952"/>
    </w:p>
    <w:p w:rsidR="0055234D" w:rsidRPr="0055234D" w:rsidRDefault="0055234D" w:rsidP="0055234D">
      <w:pPr>
        <w:pStyle w:val="Heading2"/>
        <w:numPr>
          <w:ilvl w:val="0"/>
          <w:numId w:val="0"/>
        </w:numPr>
        <w:rPr>
          <w:lang w:val="en-US"/>
        </w:rPr>
      </w:pPr>
    </w:p>
    <w:p w:rsidR="0055234D" w:rsidRDefault="0055234D" w:rsidP="003E4698"/>
    <w:p w:rsidR="0055234D" w:rsidRDefault="0055234D" w:rsidP="003E4698"/>
    <w:p w:rsidR="0055234D" w:rsidRDefault="0055234D" w:rsidP="003E4698"/>
    <w:p w:rsidR="0055234D" w:rsidRDefault="0055234D" w:rsidP="003E4698"/>
    <w:p w:rsidR="0055234D" w:rsidRDefault="0055234D" w:rsidP="003E4698"/>
    <w:p w:rsidR="0055234D" w:rsidRDefault="0055234D" w:rsidP="003E4698"/>
    <w:p w:rsidR="0055234D" w:rsidRDefault="0055234D" w:rsidP="003E4698"/>
    <w:p w:rsidR="0055234D" w:rsidRDefault="0055234D" w:rsidP="003E4698"/>
    <w:p w:rsidR="0055234D" w:rsidRDefault="0055234D" w:rsidP="003E4698"/>
    <w:p w:rsidR="0055234D" w:rsidRDefault="0055234D" w:rsidP="003E4698"/>
    <w:p w:rsidR="0055234D" w:rsidRDefault="0055234D" w:rsidP="003E4698"/>
    <w:p w:rsidR="0055234D" w:rsidRDefault="0055234D" w:rsidP="003E4698"/>
    <w:p w:rsidR="0055234D" w:rsidRDefault="0055234D" w:rsidP="003E4698"/>
    <w:p w:rsidR="0055234D" w:rsidRDefault="0055234D" w:rsidP="003E4698"/>
    <w:p w:rsidR="0055234D" w:rsidRDefault="0055234D" w:rsidP="003E4698"/>
    <w:p w:rsidR="0055234D" w:rsidRDefault="0055234D" w:rsidP="003E4698"/>
    <w:p w:rsidR="0055234D" w:rsidRDefault="0055234D" w:rsidP="003E4698"/>
    <w:p w:rsidR="0055234D" w:rsidRDefault="0055234D" w:rsidP="003E4698"/>
    <w:p w:rsidR="0055234D" w:rsidRDefault="0055234D" w:rsidP="003E4698"/>
    <w:p w:rsidR="0055234D" w:rsidRDefault="0055234D" w:rsidP="003E4698"/>
    <w:p w:rsidR="0055234D" w:rsidRDefault="0055234D" w:rsidP="003E4698"/>
    <w:p w:rsidR="0055234D" w:rsidRDefault="0055234D" w:rsidP="003E4698"/>
    <w:p w:rsidR="0055234D" w:rsidRDefault="0055234D" w:rsidP="003E4698"/>
    <w:p w:rsidR="0055234D" w:rsidRDefault="0055234D" w:rsidP="003E4698"/>
    <w:p w:rsidR="0055234D" w:rsidRDefault="0055234D" w:rsidP="003E4698"/>
    <w:p w:rsidR="0055234D" w:rsidRDefault="0055234D" w:rsidP="003E4698"/>
    <w:p w:rsidR="0055234D" w:rsidRDefault="0055234D" w:rsidP="003E4698"/>
    <w:p w:rsidR="0055234D" w:rsidRDefault="0055234D" w:rsidP="003E4698"/>
    <w:p w:rsidR="0055234D" w:rsidRDefault="0055234D" w:rsidP="003E4698"/>
    <w:p w:rsidR="0055234D" w:rsidRDefault="0055234D" w:rsidP="003E4698"/>
    <w:p w:rsidR="003E4698" w:rsidRDefault="003E4698" w:rsidP="003E4698">
      <w:r>
        <w:br w:type="page"/>
      </w:r>
      <w:bookmarkEnd w:id="931"/>
    </w:p>
    <w:p w:rsidR="00C914BD" w:rsidRPr="00214F38" w:rsidRDefault="00C914BD" w:rsidP="00C914BD">
      <w:pPr>
        <w:pStyle w:val="Heading1"/>
        <w:rPr>
          <w:lang w:val="en-US"/>
        </w:rPr>
      </w:pPr>
      <w:bookmarkStart w:id="953" w:name="_Toc372632754"/>
      <w:bookmarkStart w:id="954" w:name="_Toc402443156"/>
      <w:bookmarkStart w:id="955" w:name="_Toc404942527"/>
      <w:r w:rsidRPr="0096239C">
        <w:rPr>
          <w:lang w:val="en-US"/>
        </w:rPr>
        <w:lastRenderedPageBreak/>
        <w:t>Performance</w:t>
      </w:r>
      <w:bookmarkEnd w:id="953"/>
      <w:bookmarkEnd w:id="954"/>
      <w:bookmarkEnd w:id="955"/>
    </w:p>
    <w:p w:rsidR="00C914BD" w:rsidRDefault="00C914BD" w:rsidP="00C914BD">
      <w:pPr>
        <w:pStyle w:val="Heading3"/>
        <w:rPr>
          <w:lang w:val="en-US"/>
        </w:rPr>
      </w:pPr>
      <w:bookmarkStart w:id="956" w:name="_Toc372632755"/>
      <w:bookmarkStart w:id="957" w:name="_Toc402443157"/>
      <w:bookmarkStart w:id="958" w:name="_Toc404942528"/>
      <w:r>
        <w:rPr>
          <w:lang w:val="en-US"/>
        </w:rPr>
        <w:t>Preface</w:t>
      </w:r>
      <w:bookmarkEnd w:id="956"/>
      <w:bookmarkEnd w:id="957"/>
      <w:bookmarkEnd w:id="958"/>
    </w:p>
    <w:p w:rsidR="00C914BD" w:rsidRDefault="00C914BD" w:rsidP="00C914BD">
      <w:pPr>
        <w:rPr>
          <w:lang w:val="en-US"/>
        </w:rPr>
      </w:pPr>
    </w:p>
    <w:p w:rsidR="00C914BD" w:rsidRDefault="00C914BD" w:rsidP="00C914BD">
      <w:pPr>
        <w:rPr>
          <w:lang w:val="en-US"/>
        </w:rPr>
      </w:pPr>
      <w:r>
        <w:rPr>
          <w:lang w:val="en-US"/>
        </w:rPr>
        <w:t xml:space="preserve">This section of the Operator Manual is for background information only. The Performance section does not </w:t>
      </w:r>
      <w:r>
        <w:t>contain essential information for the user to make full use of NavVision.</w:t>
      </w:r>
    </w:p>
    <w:p w:rsidR="00C914BD" w:rsidRDefault="00C914BD" w:rsidP="00C914BD">
      <w:pPr>
        <w:pStyle w:val="Heading3"/>
        <w:rPr>
          <w:lang w:val="en-US"/>
        </w:rPr>
      </w:pPr>
      <w:bookmarkStart w:id="959" w:name="_Toc372632756"/>
      <w:bookmarkStart w:id="960" w:name="_Toc402443158"/>
      <w:bookmarkStart w:id="961" w:name="_Toc404942529"/>
      <w:r>
        <w:rPr>
          <w:lang w:val="en-US"/>
        </w:rPr>
        <w:t>Modules</w:t>
      </w:r>
      <w:bookmarkEnd w:id="959"/>
      <w:bookmarkEnd w:id="960"/>
      <w:bookmarkEnd w:id="961"/>
    </w:p>
    <w:p w:rsidR="00C914BD" w:rsidRDefault="00C914BD" w:rsidP="00C914BD">
      <w:pPr>
        <w:rPr>
          <w:lang w:val="en-US"/>
        </w:rPr>
      </w:pPr>
    </w:p>
    <w:p w:rsidR="00C914BD" w:rsidRDefault="00C914BD" w:rsidP="00C914BD">
      <w:pPr>
        <w:rPr>
          <w:lang w:val="en-US"/>
        </w:rPr>
      </w:pPr>
      <w:r w:rsidRPr="00CA0364">
        <w:rPr>
          <w:lang w:val="en-US"/>
        </w:rPr>
        <w:t>Under</w:t>
      </w:r>
      <w:r>
        <w:rPr>
          <w:lang w:val="en-US"/>
        </w:rPr>
        <w:t xml:space="preserve"> “F11 &gt; Modules” the time period is shown that each NavVision module uses in relation to the total NavVision time.</w:t>
      </w:r>
    </w:p>
    <w:p w:rsidR="00C914BD" w:rsidRPr="00212048" w:rsidRDefault="00C914BD" w:rsidP="00C914BD">
      <w:pPr>
        <w:rPr>
          <w:lang w:val="en-US"/>
        </w:rPr>
      </w:pPr>
    </w:p>
    <w:p w:rsidR="00C914BD" w:rsidRDefault="00C914BD" w:rsidP="00C914BD">
      <w:pPr>
        <w:keepNext/>
        <w:rPr>
          <w:noProof/>
        </w:rPr>
      </w:pPr>
      <w:r>
        <w:rPr>
          <w:noProof/>
          <w:lang w:val="nl-NL" w:eastAsia="nl-NL"/>
        </w:rPr>
        <w:drawing>
          <wp:inline distT="0" distB="0" distL="0" distR="0" wp14:anchorId="3CAA5184" wp14:editId="6D060426">
            <wp:extent cx="5760720" cy="4138336"/>
            <wp:effectExtent l="0" t="0" r="0" b="0"/>
            <wp:docPr id="43" name="Afbeelding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8"/>
                    <a:stretch>
                      <a:fillRect/>
                    </a:stretch>
                  </pic:blipFill>
                  <pic:spPr>
                    <a:xfrm>
                      <a:off x="0" y="0"/>
                      <a:ext cx="5760720" cy="4138336"/>
                    </a:xfrm>
                    <a:prstGeom prst="rect">
                      <a:avLst/>
                    </a:prstGeom>
                  </pic:spPr>
                </pic:pic>
              </a:graphicData>
            </a:graphic>
          </wp:inline>
        </w:drawing>
      </w:r>
    </w:p>
    <w:p w:rsidR="00C914BD" w:rsidRPr="00D92197" w:rsidRDefault="00C914BD" w:rsidP="00C914BD">
      <w:pPr>
        <w:pStyle w:val="Onderschrift"/>
      </w:pPr>
      <w:bookmarkStart w:id="962" w:name="_Toc372632902"/>
      <w:bookmarkStart w:id="963" w:name="_Toc402443312"/>
      <w:bookmarkStart w:id="964" w:name="_Toc404942711"/>
      <w:r w:rsidRPr="00D92197">
        <w:t xml:space="preserve">Figure </w:t>
      </w:r>
      <w:r w:rsidR="00F414EE">
        <w:fldChar w:fldCharType="begin"/>
      </w:r>
      <w:r w:rsidR="00F414EE">
        <w:instrText xml:space="preserve"> STYLEREF 1 \s </w:instrText>
      </w:r>
      <w:r w:rsidR="00F414EE">
        <w:fldChar w:fldCharType="separate"/>
      </w:r>
      <w:r w:rsidR="00B2370E">
        <w:rPr>
          <w:noProof/>
        </w:rPr>
        <w:t>7</w:t>
      </w:r>
      <w:r w:rsidR="00F414EE">
        <w:fldChar w:fldCharType="end"/>
      </w:r>
      <w:r w:rsidR="00F414EE">
        <w:noBreakHyphen/>
      </w:r>
      <w:r w:rsidR="00F414EE">
        <w:fldChar w:fldCharType="begin"/>
      </w:r>
      <w:r w:rsidR="00F414EE">
        <w:instrText xml:space="preserve"> SEQ Figure \* ARABIC \s 1 </w:instrText>
      </w:r>
      <w:r w:rsidR="00F414EE">
        <w:fldChar w:fldCharType="separate"/>
      </w:r>
      <w:r w:rsidR="00B2370E">
        <w:rPr>
          <w:noProof/>
        </w:rPr>
        <w:t>1</w:t>
      </w:r>
      <w:r w:rsidR="00F414EE">
        <w:fldChar w:fldCharType="end"/>
      </w:r>
      <w:r w:rsidRPr="00D92197">
        <w:t>: Performance</w:t>
      </w:r>
      <w:bookmarkEnd w:id="962"/>
      <w:bookmarkEnd w:id="963"/>
      <w:bookmarkEnd w:id="964"/>
    </w:p>
    <w:p w:rsidR="00C914BD" w:rsidRDefault="00C914BD" w:rsidP="00C914BD">
      <w:pPr>
        <w:rPr>
          <w:lang w:val="en-US"/>
        </w:rPr>
      </w:pPr>
      <w:r>
        <w:rPr>
          <w:lang w:val="en-US"/>
        </w:rPr>
        <w:t>The columns are arranged as follows:</w:t>
      </w:r>
    </w:p>
    <w:p w:rsidR="00C914BD" w:rsidRDefault="00C914BD" w:rsidP="00C914BD">
      <w:pPr>
        <w:rPr>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71"/>
        <w:gridCol w:w="7091"/>
      </w:tblGrid>
      <w:tr w:rsidR="00C914BD" w:rsidRPr="00B1180C" w:rsidTr="00C914BD">
        <w:tc>
          <w:tcPr>
            <w:tcW w:w="1978" w:type="dxa"/>
            <w:shd w:val="clear" w:color="auto" w:fill="0C0C0C"/>
          </w:tcPr>
          <w:p w:rsidR="00C914BD" w:rsidRPr="00B1180C" w:rsidRDefault="00C914BD" w:rsidP="00C914BD">
            <w:pPr>
              <w:rPr>
                <w:b/>
                <w:lang w:val="en-US"/>
              </w:rPr>
            </w:pPr>
            <w:r w:rsidRPr="00B1180C">
              <w:rPr>
                <w:b/>
                <w:lang w:val="en-US"/>
              </w:rPr>
              <w:t>Detail</w:t>
            </w:r>
          </w:p>
        </w:tc>
        <w:tc>
          <w:tcPr>
            <w:tcW w:w="7150" w:type="dxa"/>
            <w:shd w:val="clear" w:color="auto" w:fill="0C0C0C"/>
          </w:tcPr>
          <w:p w:rsidR="00C914BD" w:rsidRPr="00B1180C" w:rsidRDefault="00C914BD" w:rsidP="00C914BD">
            <w:pPr>
              <w:rPr>
                <w:b/>
                <w:lang w:val="en-US"/>
              </w:rPr>
            </w:pPr>
            <w:r w:rsidRPr="00B1180C">
              <w:rPr>
                <w:b/>
                <w:lang w:val="en-US"/>
              </w:rPr>
              <w:t>Description</w:t>
            </w:r>
          </w:p>
        </w:tc>
      </w:tr>
      <w:tr w:rsidR="00C914BD" w:rsidRPr="000F200F" w:rsidTr="00C914BD">
        <w:tc>
          <w:tcPr>
            <w:tcW w:w="1978" w:type="dxa"/>
          </w:tcPr>
          <w:p w:rsidR="00C914BD" w:rsidRPr="00B1180C" w:rsidRDefault="00C914BD" w:rsidP="00C914BD">
            <w:pPr>
              <w:pStyle w:val="Text"/>
              <w:rPr>
                <w:lang w:val="en-US"/>
              </w:rPr>
            </w:pPr>
            <w:r w:rsidRPr="00B1180C">
              <w:rPr>
                <w:lang w:val="en-US"/>
              </w:rPr>
              <w:t>Module Name</w:t>
            </w:r>
          </w:p>
        </w:tc>
        <w:tc>
          <w:tcPr>
            <w:tcW w:w="7150" w:type="dxa"/>
          </w:tcPr>
          <w:p w:rsidR="00C914BD" w:rsidRPr="00B1180C" w:rsidRDefault="00C914BD" w:rsidP="00C914BD">
            <w:pPr>
              <w:pStyle w:val="Text"/>
              <w:rPr>
                <w:lang w:val="en-US"/>
              </w:rPr>
            </w:pPr>
            <w:r w:rsidRPr="00B1180C">
              <w:rPr>
                <w:lang w:val="en-US"/>
              </w:rPr>
              <w:t xml:space="preserve">Internal name used by </w:t>
            </w:r>
            <w:r>
              <w:rPr>
                <w:lang w:val="en-US"/>
              </w:rPr>
              <w:t>NavVision®</w:t>
            </w:r>
            <w:r w:rsidRPr="00B1180C">
              <w:rPr>
                <w:lang w:val="en-US"/>
              </w:rPr>
              <w:t xml:space="preserve"> to describe the module</w:t>
            </w:r>
          </w:p>
        </w:tc>
      </w:tr>
      <w:tr w:rsidR="00C914BD" w:rsidRPr="000F200F" w:rsidTr="00C914BD">
        <w:tc>
          <w:tcPr>
            <w:tcW w:w="1978" w:type="dxa"/>
          </w:tcPr>
          <w:p w:rsidR="00C914BD" w:rsidRPr="00B1180C" w:rsidRDefault="00C914BD" w:rsidP="00C914BD">
            <w:pPr>
              <w:pStyle w:val="Text"/>
              <w:rPr>
                <w:lang w:val="en-US"/>
              </w:rPr>
            </w:pPr>
            <w:r w:rsidRPr="00B1180C">
              <w:rPr>
                <w:lang w:val="en-US"/>
              </w:rPr>
              <w:t>Percentage</w:t>
            </w:r>
          </w:p>
        </w:tc>
        <w:tc>
          <w:tcPr>
            <w:tcW w:w="7150" w:type="dxa"/>
          </w:tcPr>
          <w:p w:rsidR="00C914BD" w:rsidRPr="00B1180C" w:rsidRDefault="00C914BD" w:rsidP="00C914BD">
            <w:pPr>
              <w:pStyle w:val="Text"/>
              <w:rPr>
                <w:lang w:val="en-US"/>
              </w:rPr>
            </w:pPr>
            <w:r w:rsidRPr="00B1180C">
              <w:rPr>
                <w:lang w:val="en-US"/>
              </w:rPr>
              <w:t xml:space="preserve">Percentage of processing time, where total </w:t>
            </w:r>
            <w:r>
              <w:rPr>
                <w:lang w:val="en-US"/>
              </w:rPr>
              <w:t>NavVision®</w:t>
            </w:r>
            <w:r w:rsidRPr="00B1180C">
              <w:rPr>
                <w:lang w:val="en-US"/>
              </w:rPr>
              <w:t xml:space="preserve"> is 100%</w:t>
            </w:r>
          </w:p>
        </w:tc>
      </w:tr>
      <w:tr w:rsidR="00C914BD" w:rsidRPr="00B1180C" w:rsidTr="00C914BD">
        <w:tc>
          <w:tcPr>
            <w:tcW w:w="1978" w:type="dxa"/>
          </w:tcPr>
          <w:p w:rsidR="00C914BD" w:rsidRPr="00B1180C" w:rsidRDefault="00C914BD" w:rsidP="00C914BD">
            <w:pPr>
              <w:pStyle w:val="Text"/>
              <w:rPr>
                <w:lang w:val="en-US"/>
              </w:rPr>
            </w:pPr>
            <w:r w:rsidRPr="00B1180C">
              <w:rPr>
                <w:lang w:val="en-US"/>
              </w:rPr>
              <w:t>Refresh Rate</w:t>
            </w:r>
          </w:p>
        </w:tc>
        <w:tc>
          <w:tcPr>
            <w:tcW w:w="7150" w:type="dxa"/>
          </w:tcPr>
          <w:p w:rsidR="00C914BD" w:rsidRPr="00B1180C" w:rsidRDefault="00C914BD" w:rsidP="00C914BD">
            <w:pPr>
              <w:pStyle w:val="Text"/>
              <w:rPr>
                <w:lang w:val="en-US"/>
              </w:rPr>
            </w:pPr>
            <w:r w:rsidRPr="00B1180C">
              <w:rPr>
                <w:lang w:val="en-US"/>
              </w:rPr>
              <w:t xml:space="preserve">Processing time in </w:t>
            </w:r>
            <w:r>
              <w:rPr>
                <w:lang w:val="en-US"/>
              </w:rPr>
              <w:t>milli</w:t>
            </w:r>
            <w:r w:rsidRPr="00B1180C">
              <w:rPr>
                <w:lang w:val="en-US"/>
              </w:rPr>
              <w:t>seconds</w:t>
            </w:r>
          </w:p>
        </w:tc>
      </w:tr>
      <w:tr w:rsidR="00C914BD" w:rsidRPr="000F200F" w:rsidTr="00C914BD">
        <w:tc>
          <w:tcPr>
            <w:tcW w:w="1978" w:type="dxa"/>
          </w:tcPr>
          <w:p w:rsidR="00C914BD" w:rsidRPr="00B1180C" w:rsidRDefault="00C914BD" w:rsidP="00C914BD">
            <w:pPr>
              <w:pStyle w:val="Text"/>
              <w:rPr>
                <w:lang w:val="en-US"/>
              </w:rPr>
            </w:pPr>
            <w:r w:rsidRPr="00B1180C">
              <w:rPr>
                <w:lang w:val="en-US"/>
              </w:rPr>
              <w:t>Total time</w:t>
            </w:r>
          </w:p>
        </w:tc>
        <w:tc>
          <w:tcPr>
            <w:tcW w:w="7150" w:type="dxa"/>
          </w:tcPr>
          <w:p w:rsidR="00C914BD" w:rsidRPr="00B1180C" w:rsidRDefault="00C914BD" w:rsidP="00C914BD">
            <w:pPr>
              <w:pStyle w:val="Text"/>
              <w:rPr>
                <w:lang w:val="en-US"/>
              </w:rPr>
            </w:pPr>
            <w:r w:rsidRPr="00B1180C">
              <w:rPr>
                <w:lang w:val="en-US"/>
              </w:rPr>
              <w:t>Total (module) processing time (in milliseconds)</w:t>
            </w:r>
          </w:p>
        </w:tc>
      </w:tr>
      <w:tr w:rsidR="00C914BD" w:rsidRPr="00B1180C" w:rsidTr="00C914BD">
        <w:tc>
          <w:tcPr>
            <w:tcW w:w="1978" w:type="dxa"/>
          </w:tcPr>
          <w:p w:rsidR="00C914BD" w:rsidRPr="00B1180C" w:rsidRDefault="00C914BD" w:rsidP="00C914BD">
            <w:pPr>
              <w:pStyle w:val="Text"/>
              <w:rPr>
                <w:lang w:val="en-US"/>
              </w:rPr>
            </w:pPr>
            <w:r w:rsidRPr="00B1180C">
              <w:rPr>
                <w:lang w:val="en-US"/>
              </w:rPr>
              <w:t>Semaphore</w:t>
            </w:r>
          </w:p>
        </w:tc>
        <w:tc>
          <w:tcPr>
            <w:tcW w:w="7150" w:type="dxa"/>
          </w:tcPr>
          <w:p w:rsidR="00C914BD" w:rsidRPr="00B1180C" w:rsidRDefault="00C914BD" w:rsidP="00C914BD">
            <w:pPr>
              <w:pStyle w:val="Text"/>
              <w:rPr>
                <w:lang w:val="en-US"/>
              </w:rPr>
            </w:pPr>
            <w:r w:rsidRPr="00B1180C">
              <w:rPr>
                <w:lang w:val="en-US"/>
              </w:rPr>
              <w:t>Should be “0” or “1”</w:t>
            </w:r>
          </w:p>
        </w:tc>
      </w:tr>
      <w:tr w:rsidR="00C914BD" w:rsidRPr="000F200F" w:rsidTr="00C914BD">
        <w:tc>
          <w:tcPr>
            <w:tcW w:w="1978" w:type="dxa"/>
          </w:tcPr>
          <w:p w:rsidR="00C914BD" w:rsidRPr="00B1180C" w:rsidRDefault="00C914BD" w:rsidP="00C914BD">
            <w:pPr>
              <w:pStyle w:val="Text"/>
              <w:rPr>
                <w:lang w:val="en-US"/>
              </w:rPr>
            </w:pPr>
            <w:r w:rsidRPr="00B1180C">
              <w:rPr>
                <w:lang w:val="en-US"/>
              </w:rPr>
              <w:t>Active</w:t>
            </w:r>
          </w:p>
        </w:tc>
        <w:tc>
          <w:tcPr>
            <w:tcW w:w="7150" w:type="dxa"/>
          </w:tcPr>
          <w:p w:rsidR="00C914BD" w:rsidRPr="00B1180C" w:rsidRDefault="00C914BD" w:rsidP="00C914BD">
            <w:pPr>
              <w:pStyle w:val="Text"/>
              <w:rPr>
                <w:lang w:val="en-US"/>
              </w:rPr>
            </w:pPr>
            <w:r w:rsidRPr="00B1180C">
              <w:rPr>
                <w:lang w:val="en-US"/>
              </w:rPr>
              <w:t>Shows during refresh of screen</w:t>
            </w:r>
          </w:p>
        </w:tc>
      </w:tr>
    </w:tbl>
    <w:p w:rsidR="00C914BD" w:rsidRDefault="00C914BD" w:rsidP="00C914BD">
      <w:pPr>
        <w:rPr>
          <w:lang w:val="en-US"/>
        </w:rPr>
      </w:pPr>
    </w:p>
    <w:p w:rsidR="00C914BD" w:rsidRDefault="00C914BD" w:rsidP="00C914BD">
      <w:pPr>
        <w:pStyle w:val="Heading3"/>
        <w:rPr>
          <w:lang w:val="en-US"/>
        </w:rPr>
      </w:pPr>
      <w:r>
        <w:rPr>
          <w:lang w:val="en-US"/>
        </w:rPr>
        <w:br w:type="page"/>
      </w:r>
      <w:bookmarkStart w:id="965" w:name="_Toc275955980"/>
      <w:bookmarkStart w:id="966" w:name="_Toc372632757"/>
      <w:bookmarkStart w:id="967" w:name="_Toc402443159"/>
      <w:bookmarkStart w:id="968" w:name="_Toc404942530"/>
      <w:r>
        <w:rPr>
          <w:lang w:val="en-US"/>
        </w:rPr>
        <w:lastRenderedPageBreak/>
        <w:t>Memory</w:t>
      </w:r>
      <w:bookmarkEnd w:id="965"/>
      <w:bookmarkEnd w:id="966"/>
      <w:bookmarkEnd w:id="967"/>
      <w:bookmarkEnd w:id="968"/>
    </w:p>
    <w:p w:rsidR="00C914BD" w:rsidRDefault="00C914BD" w:rsidP="00C914BD">
      <w:pPr>
        <w:rPr>
          <w:lang w:val="en-US"/>
        </w:rPr>
      </w:pPr>
    </w:p>
    <w:p w:rsidR="00C914BD" w:rsidRDefault="00C914BD" w:rsidP="00C914BD">
      <w:pPr>
        <w:rPr>
          <w:lang w:val="en-US"/>
        </w:rPr>
      </w:pPr>
      <w:r>
        <w:rPr>
          <w:lang w:val="en-US"/>
        </w:rPr>
        <w:t xml:space="preserve">Under “F11 &gt; Memory” developers can track for the presence of possible memory leaks. </w:t>
      </w:r>
    </w:p>
    <w:p w:rsidR="00C914BD" w:rsidRDefault="00C914BD" w:rsidP="00C914BD">
      <w:pPr>
        <w:rPr>
          <w:lang w:val="en-US"/>
        </w:rPr>
      </w:pPr>
      <w:r>
        <w:rPr>
          <w:lang w:val="en-US"/>
        </w:rPr>
        <w:t xml:space="preserve">By default the option “Activate memory manager” is </w:t>
      </w:r>
      <w:r w:rsidRPr="009B0861">
        <w:rPr>
          <w:lang w:val="en-US"/>
        </w:rPr>
        <w:t>disabled</w:t>
      </w:r>
      <w:r>
        <w:rPr>
          <w:lang w:val="en-US"/>
        </w:rPr>
        <w:t xml:space="preserve"> to avoid significant performance degradation.</w:t>
      </w:r>
    </w:p>
    <w:p w:rsidR="00C914BD" w:rsidRPr="00D913E7" w:rsidRDefault="00C914BD" w:rsidP="00C914BD">
      <w:pPr>
        <w:rPr>
          <w:lang w:val="en-US"/>
        </w:rPr>
      </w:pPr>
    </w:p>
    <w:p w:rsidR="00C914BD" w:rsidRDefault="00C914BD" w:rsidP="00C914BD">
      <w:pPr>
        <w:keepNext/>
      </w:pPr>
      <w:r>
        <w:rPr>
          <w:noProof/>
          <w:lang w:val="nl-NL" w:eastAsia="nl-NL"/>
        </w:rPr>
        <w:drawing>
          <wp:inline distT="0" distB="0" distL="0" distR="0" wp14:anchorId="1ADA25C9" wp14:editId="3DE84CC9">
            <wp:extent cx="5760720" cy="4143235"/>
            <wp:effectExtent l="0" t="0" r="0" b="0"/>
            <wp:docPr id="197" name="Afbeelding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9"/>
                    <a:stretch>
                      <a:fillRect/>
                    </a:stretch>
                  </pic:blipFill>
                  <pic:spPr>
                    <a:xfrm>
                      <a:off x="0" y="0"/>
                      <a:ext cx="5760720" cy="4143235"/>
                    </a:xfrm>
                    <a:prstGeom prst="rect">
                      <a:avLst/>
                    </a:prstGeom>
                  </pic:spPr>
                </pic:pic>
              </a:graphicData>
            </a:graphic>
          </wp:inline>
        </w:drawing>
      </w:r>
    </w:p>
    <w:p w:rsidR="00C914BD" w:rsidRPr="00D92197" w:rsidRDefault="00C914BD" w:rsidP="00C914BD">
      <w:pPr>
        <w:pStyle w:val="Onderschrift"/>
      </w:pPr>
      <w:bookmarkStart w:id="969" w:name="_Toc372632903"/>
      <w:bookmarkStart w:id="970" w:name="_Toc402443313"/>
      <w:bookmarkStart w:id="971" w:name="_Toc404942712"/>
      <w:r w:rsidRPr="00D92197">
        <w:t xml:space="preserve">Figure </w:t>
      </w:r>
      <w:r w:rsidR="00F414EE">
        <w:fldChar w:fldCharType="begin"/>
      </w:r>
      <w:r w:rsidR="00F414EE">
        <w:instrText xml:space="preserve"> STYLEREF 1 \s </w:instrText>
      </w:r>
      <w:r w:rsidR="00F414EE">
        <w:fldChar w:fldCharType="separate"/>
      </w:r>
      <w:r w:rsidR="00B2370E">
        <w:rPr>
          <w:noProof/>
        </w:rPr>
        <w:t>7</w:t>
      </w:r>
      <w:r w:rsidR="00F414EE">
        <w:fldChar w:fldCharType="end"/>
      </w:r>
      <w:r w:rsidR="00F414EE">
        <w:noBreakHyphen/>
      </w:r>
      <w:r w:rsidR="00F414EE">
        <w:fldChar w:fldCharType="begin"/>
      </w:r>
      <w:r w:rsidR="00F414EE">
        <w:instrText xml:space="preserve"> SEQ Figure \* ARABIC \s 1 </w:instrText>
      </w:r>
      <w:r w:rsidR="00F414EE">
        <w:fldChar w:fldCharType="separate"/>
      </w:r>
      <w:r w:rsidR="00B2370E">
        <w:rPr>
          <w:noProof/>
        </w:rPr>
        <w:t>2</w:t>
      </w:r>
      <w:r w:rsidR="00F414EE">
        <w:fldChar w:fldCharType="end"/>
      </w:r>
      <w:r w:rsidRPr="00D92197">
        <w:t>: Memory</w:t>
      </w:r>
      <w:bookmarkEnd w:id="969"/>
      <w:bookmarkEnd w:id="970"/>
      <w:bookmarkEnd w:id="971"/>
    </w:p>
    <w:p w:rsidR="00C914BD" w:rsidRDefault="00C914BD" w:rsidP="00C914BD">
      <w:pPr>
        <w:rPr>
          <w:lang w:val="en-US"/>
        </w:rPr>
      </w:pPr>
      <w:r>
        <w:rPr>
          <w:lang w:val="en-US"/>
        </w:rPr>
        <w:t>The columns are arranged as follows:</w:t>
      </w:r>
    </w:p>
    <w:p w:rsidR="00C914BD" w:rsidRDefault="00C914BD" w:rsidP="00C914BD">
      <w:pPr>
        <w:rPr>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24"/>
        <w:gridCol w:w="7638"/>
      </w:tblGrid>
      <w:tr w:rsidR="00C914BD" w:rsidRPr="00B1180C" w:rsidTr="00C914BD">
        <w:tc>
          <w:tcPr>
            <w:tcW w:w="1428" w:type="dxa"/>
            <w:shd w:val="clear" w:color="auto" w:fill="0C0C0C"/>
          </w:tcPr>
          <w:p w:rsidR="00C914BD" w:rsidRPr="00B1180C" w:rsidRDefault="00C914BD" w:rsidP="00C914BD">
            <w:pPr>
              <w:rPr>
                <w:b/>
                <w:lang w:val="en-US"/>
              </w:rPr>
            </w:pPr>
            <w:r w:rsidRPr="00B1180C">
              <w:rPr>
                <w:b/>
                <w:lang w:val="en-US"/>
              </w:rPr>
              <w:t>Detail</w:t>
            </w:r>
          </w:p>
        </w:tc>
        <w:tc>
          <w:tcPr>
            <w:tcW w:w="7700" w:type="dxa"/>
            <w:shd w:val="clear" w:color="auto" w:fill="0C0C0C"/>
          </w:tcPr>
          <w:p w:rsidR="00C914BD" w:rsidRPr="00B1180C" w:rsidRDefault="00C914BD" w:rsidP="00C914BD">
            <w:pPr>
              <w:rPr>
                <w:b/>
                <w:lang w:val="en-US"/>
              </w:rPr>
            </w:pPr>
            <w:r w:rsidRPr="00B1180C">
              <w:rPr>
                <w:b/>
                <w:lang w:val="en-US"/>
              </w:rPr>
              <w:t>Description</w:t>
            </w:r>
          </w:p>
        </w:tc>
      </w:tr>
      <w:tr w:rsidR="00C914BD" w:rsidRPr="000F200F" w:rsidTr="00C914BD">
        <w:tc>
          <w:tcPr>
            <w:tcW w:w="1428" w:type="dxa"/>
          </w:tcPr>
          <w:p w:rsidR="00C914BD" w:rsidRPr="00B1180C" w:rsidRDefault="00C914BD" w:rsidP="00C914BD">
            <w:pPr>
              <w:rPr>
                <w:lang w:val="en-US"/>
              </w:rPr>
            </w:pPr>
            <w:r w:rsidRPr="00B1180C">
              <w:rPr>
                <w:lang w:val="en-US"/>
              </w:rPr>
              <w:t>Size</w:t>
            </w:r>
          </w:p>
        </w:tc>
        <w:tc>
          <w:tcPr>
            <w:tcW w:w="7700" w:type="dxa"/>
          </w:tcPr>
          <w:p w:rsidR="00C914BD" w:rsidRPr="00B1180C" w:rsidRDefault="00C914BD" w:rsidP="00C914BD">
            <w:pPr>
              <w:rPr>
                <w:lang w:val="en-US"/>
              </w:rPr>
            </w:pPr>
            <w:r w:rsidRPr="00B1180C">
              <w:rPr>
                <w:lang w:val="en-US"/>
              </w:rPr>
              <w:t>The size (bytes) of an object</w:t>
            </w:r>
          </w:p>
        </w:tc>
      </w:tr>
      <w:tr w:rsidR="00C914BD" w:rsidRPr="000F200F" w:rsidTr="00C914BD">
        <w:tc>
          <w:tcPr>
            <w:tcW w:w="1428" w:type="dxa"/>
          </w:tcPr>
          <w:p w:rsidR="00C914BD" w:rsidRPr="00B1180C" w:rsidRDefault="00C914BD" w:rsidP="00C914BD">
            <w:pPr>
              <w:rPr>
                <w:lang w:val="en-US"/>
              </w:rPr>
            </w:pPr>
            <w:r w:rsidRPr="00B1180C">
              <w:rPr>
                <w:lang w:val="en-US"/>
              </w:rPr>
              <w:t>Objects</w:t>
            </w:r>
          </w:p>
        </w:tc>
        <w:tc>
          <w:tcPr>
            <w:tcW w:w="7700" w:type="dxa"/>
          </w:tcPr>
          <w:p w:rsidR="00C914BD" w:rsidRPr="00B1180C" w:rsidRDefault="00C914BD" w:rsidP="00C914BD">
            <w:pPr>
              <w:rPr>
                <w:lang w:val="en-US"/>
              </w:rPr>
            </w:pPr>
            <w:r w:rsidRPr="00B1180C">
              <w:rPr>
                <w:lang w:val="en-US"/>
              </w:rPr>
              <w:t>Relative number</w:t>
            </w:r>
            <w:r w:rsidRPr="00B1180C">
              <w:rPr>
                <w:b/>
                <w:lang w:val="en-US"/>
              </w:rPr>
              <w:t xml:space="preserve"> </w:t>
            </w:r>
            <w:r w:rsidRPr="00B1180C">
              <w:rPr>
                <w:lang w:val="en-US"/>
              </w:rPr>
              <w:t>of objects created or deleted since activation of memory manager</w:t>
            </w:r>
          </w:p>
        </w:tc>
      </w:tr>
      <w:tr w:rsidR="00C914BD" w:rsidRPr="000F200F" w:rsidTr="00C914BD">
        <w:tc>
          <w:tcPr>
            <w:tcW w:w="1428" w:type="dxa"/>
          </w:tcPr>
          <w:p w:rsidR="00C914BD" w:rsidRPr="00B1180C" w:rsidRDefault="00C914BD" w:rsidP="00C914BD">
            <w:pPr>
              <w:rPr>
                <w:lang w:val="en-US"/>
              </w:rPr>
            </w:pPr>
            <w:r w:rsidRPr="00B1180C">
              <w:rPr>
                <w:lang w:val="en-US"/>
              </w:rPr>
              <w:t>Calls</w:t>
            </w:r>
          </w:p>
        </w:tc>
        <w:tc>
          <w:tcPr>
            <w:tcW w:w="7700" w:type="dxa"/>
          </w:tcPr>
          <w:p w:rsidR="00C914BD" w:rsidRPr="00B1180C" w:rsidRDefault="00C914BD" w:rsidP="00C914BD">
            <w:pPr>
              <w:rPr>
                <w:lang w:val="en-US"/>
              </w:rPr>
            </w:pPr>
            <w:r w:rsidRPr="00B1180C">
              <w:rPr>
                <w:lang w:val="en-US"/>
              </w:rPr>
              <w:t>Number of creation / deletion calls</w:t>
            </w:r>
          </w:p>
        </w:tc>
      </w:tr>
      <w:tr w:rsidR="00C914BD" w:rsidRPr="000F200F" w:rsidTr="00C914BD">
        <w:tc>
          <w:tcPr>
            <w:tcW w:w="1428" w:type="dxa"/>
          </w:tcPr>
          <w:p w:rsidR="00C914BD" w:rsidRPr="00B1180C" w:rsidRDefault="00C914BD" w:rsidP="00C914BD">
            <w:pPr>
              <w:rPr>
                <w:lang w:val="en-US"/>
              </w:rPr>
            </w:pPr>
            <w:r w:rsidRPr="00B1180C">
              <w:rPr>
                <w:lang w:val="en-US"/>
              </w:rPr>
              <w:t>Process</w:t>
            </w:r>
          </w:p>
        </w:tc>
        <w:tc>
          <w:tcPr>
            <w:tcW w:w="7700" w:type="dxa"/>
          </w:tcPr>
          <w:p w:rsidR="00C914BD" w:rsidRPr="00B1180C" w:rsidRDefault="00C914BD" w:rsidP="00C914BD">
            <w:pPr>
              <w:rPr>
                <w:lang w:val="en-US"/>
              </w:rPr>
            </w:pPr>
            <w:r w:rsidRPr="00B1180C">
              <w:rPr>
                <w:lang w:val="en-US"/>
              </w:rPr>
              <w:t>Process creating / deleting the objects</w:t>
            </w:r>
          </w:p>
        </w:tc>
      </w:tr>
    </w:tbl>
    <w:p w:rsidR="00C914BD" w:rsidRDefault="00C914BD" w:rsidP="00C914BD">
      <w:pPr>
        <w:rPr>
          <w:lang w:val="en-US"/>
        </w:rPr>
      </w:pPr>
    </w:p>
    <w:p w:rsidR="00C914BD" w:rsidRDefault="00C914BD" w:rsidP="00C914BD">
      <w:pPr>
        <w:pStyle w:val="Quote"/>
        <w:rPr>
          <w:lang w:val="en-US"/>
        </w:rPr>
      </w:pPr>
      <w:r>
        <w:rPr>
          <w:i w:val="0"/>
          <w:noProof/>
          <w:lang w:val="nl-NL" w:eastAsia="nl-NL"/>
        </w:rPr>
        <w:drawing>
          <wp:anchor distT="0" distB="0" distL="114300" distR="114300" simplePos="0" relativeHeight="251695104" behindDoc="0" locked="0" layoutInCell="1" allowOverlap="1" wp14:anchorId="13D6A0C6" wp14:editId="2BE29908">
            <wp:simplePos x="0" y="0"/>
            <wp:positionH relativeFrom="column">
              <wp:posOffset>0</wp:posOffset>
            </wp:positionH>
            <wp:positionV relativeFrom="paragraph">
              <wp:posOffset>138430</wp:posOffset>
            </wp:positionV>
            <wp:extent cx="449580" cy="449580"/>
            <wp:effectExtent l="19050" t="0" r="7620" b="0"/>
            <wp:wrapSquare wrapText="bothSides"/>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Warning.png"/>
                    <pic:cNvPicPr/>
                  </pic:nvPicPr>
                  <pic:blipFill>
                    <a:blip r:embed="rId12" cstate="print"/>
                    <a:stretch>
                      <a:fillRect/>
                    </a:stretch>
                  </pic:blipFill>
                  <pic:spPr>
                    <a:xfrm>
                      <a:off x="0" y="0"/>
                      <a:ext cx="449580" cy="449580"/>
                    </a:xfrm>
                    <a:prstGeom prst="rect">
                      <a:avLst/>
                    </a:prstGeom>
                  </pic:spPr>
                </pic:pic>
              </a:graphicData>
            </a:graphic>
          </wp:anchor>
        </w:drawing>
      </w:r>
    </w:p>
    <w:p w:rsidR="00C914BD" w:rsidRDefault="00C914BD" w:rsidP="00C914BD">
      <w:pPr>
        <w:pStyle w:val="Quote"/>
        <w:rPr>
          <w:lang w:val="en-US"/>
        </w:rPr>
      </w:pPr>
    </w:p>
    <w:p w:rsidR="00C914BD" w:rsidRDefault="00C914BD" w:rsidP="00C914BD">
      <w:pPr>
        <w:pStyle w:val="Quote"/>
        <w:rPr>
          <w:lang w:val="en-US"/>
        </w:rPr>
      </w:pPr>
    </w:p>
    <w:p w:rsidR="00C914BD" w:rsidRDefault="00C914BD" w:rsidP="00C914BD">
      <w:pPr>
        <w:pStyle w:val="Quote"/>
        <w:rPr>
          <w:lang w:val="en-US"/>
        </w:rPr>
      </w:pPr>
      <w:r>
        <w:rPr>
          <w:lang w:val="en-US"/>
        </w:rPr>
        <w:t>:  Take special notice of the “Memory Used” at the right top of the pane. If it keeps rising beyond your memory available, a memory leak is imminent.</w:t>
      </w:r>
    </w:p>
    <w:p w:rsidR="00C914BD" w:rsidRPr="00C914BD" w:rsidRDefault="00C914BD" w:rsidP="00C914BD">
      <w:pPr>
        <w:pStyle w:val="Heading3"/>
        <w:rPr>
          <w:lang w:val="en-US"/>
        </w:rPr>
      </w:pPr>
      <w:r w:rsidRPr="00C914BD">
        <w:rPr>
          <w:lang w:val="en-US"/>
        </w:rPr>
        <w:br w:type="page"/>
      </w:r>
      <w:bookmarkStart w:id="972" w:name="_Toc275955981"/>
    </w:p>
    <w:p w:rsidR="00C914BD" w:rsidRDefault="00C914BD" w:rsidP="00C914BD">
      <w:pPr>
        <w:pStyle w:val="Heading3"/>
        <w:numPr>
          <w:ilvl w:val="0"/>
          <w:numId w:val="0"/>
        </w:numPr>
        <w:rPr>
          <w:lang w:val="en-US"/>
        </w:rPr>
      </w:pPr>
      <w:bookmarkStart w:id="973" w:name="_Toc372632758"/>
      <w:bookmarkStart w:id="974" w:name="_Toc402443160"/>
    </w:p>
    <w:p w:rsidR="00C914BD" w:rsidRDefault="00C914BD" w:rsidP="00C914BD">
      <w:pPr>
        <w:pStyle w:val="Heading3"/>
        <w:rPr>
          <w:lang w:val="en-US"/>
        </w:rPr>
      </w:pPr>
      <w:bookmarkStart w:id="975" w:name="_Toc404942531"/>
      <w:r>
        <w:rPr>
          <w:lang w:val="en-US"/>
        </w:rPr>
        <w:t>Threads</w:t>
      </w:r>
      <w:bookmarkEnd w:id="973"/>
      <w:bookmarkEnd w:id="974"/>
      <w:bookmarkEnd w:id="975"/>
    </w:p>
    <w:p w:rsidR="00C914BD" w:rsidRDefault="00C914BD" w:rsidP="00C914BD">
      <w:pPr>
        <w:rPr>
          <w:lang w:val="en-US"/>
        </w:rPr>
      </w:pPr>
      <w:r>
        <w:rPr>
          <w:lang w:val="en-US"/>
        </w:rPr>
        <w:t>Under “F11&gt;Threads” all the threads that are currently running will be visible. This option is quite easy for troubleshooting certain threads.</w:t>
      </w:r>
    </w:p>
    <w:p w:rsidR="00C914BD" w:rsidRDefault="00C914BD" w:rsidP="00C914BD">
      <w:pPr>
        <w:rPr>
          <w:lang w:val="en-US"/>
        </w:rPr>
      </w:pPr>
    </w:p>
    <w:p w:rsidR="00C914BD" w:rsidRDefault="00C914BD" w:rsidP="00C914BD">
      <w:pPr>
        <w:rPr>
          <w:lang w:val="en-US"/>
        </w:rPr>
      </w:pPr>
      <w:r>
        <w:rPr>
          <w:noProof/>
          <w:lang w:val="nl-NL" w:eastAsia="nl-NL"/>
        </w:rPr>
        <w:drawing>
          <wp:inline distT="0" distB="0" distL="0" distR="0" wp14:anchorId="2F159E3A" wp14:editId="6B63D422">
            <wp:extent cx="5760720" cy="4097301"/>
            <wp:effectExtent l="0" t="0" r="0" b="0"/>
            <wp:docPr id="200" name="Afbeelding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0"/>
                    <a:stretch>
                      <a:fillRect/>
                    </a:stretch>
                  </pic:blipFill>
                  <pic:spPr>
                    <a:xfrm>
                      <a:off x="0" y="0"/>
                      <a:ext cx="5760720" cy="4097301"/>
                    </a:xfrm>
                    <a:prstGeom prst="rect">
                      <a:avLst/>
                    </a:prstGeom>
                  </pic:spPr>
                </pic:pic>
              </a:graphicData>
            </a:graphic>
          </wp:inline>
        </w:drawing>
      </w:r>
    </w:p>
    <w:p w:rsidR="00C914BD" w:rsidRDefault="00C914BD" w:rsidP="00C914BD">
      <w:pPr>
        <w:pStyle w:val="Onderschrift"/>
      </w:pPr>
      <w:bookmarkStart w:id="976" w:name="_Toc372632904"/>
      <w:bookmarkStart w:id="977" w:name="_Toc402443314"/>
      <w:bookmarkStart w:id="978" w:name="_Toc404942713"/>
      <w:r>
        <w:t xml:space="preserve">Figure </w:t>
      </w:r>
      <w:r w:rsidR="00F414EE">
        <w:fldChar w:fldCharType="begin"/>
      </w:r>
      <w:r w:rsidR="00F414EE">
        <w:instrText xml:space="preserve"> STYLEREF 1 \s </w:instrText>
      </w:r>
      <w:r w:rsidR="00F414EE">
        <w:fldChar w:fldCharType="separate"/>
      </w:r>
      <w:r w:rsidR="00B2370E">
        <w:rPr>
          <w:noProof/>
        </w:rPr>
        <w:t>7</w:t>
      </w:r>
      <w:r w:rsidR="00F414EE">
        <w:fldChar w:fldCharType="end"/>
      </w:r>
      <w:r w:rsidR="00F414EE">
        <w:noBreakHyphen/>
      </w:r>
      <w:r w:rsidR="00F414EE">
        <w:fldChar w:fldCharType="begin"/>
      </w:r>
      <w:r w:rsidR="00F414EE">
        <w:instrText xml:space="preserve"> SEQ Figure \* ARABIC \s 1 </w:instrText>
      </w:r>
      <w:r w:rsidR="00F414EE">
        <w:fldChar w:fldCharType="separate"/>
      </w:r>
      <w:r w:rsidR="00B2370E">
        <w:rPr>
          <w:noProof/>
        </w:rPr>
        <w:t>3</w:t>
      </w:r>
      <w:r w:rsidR="00F414EE">
        <w:fldChar w:fldCharType="end"/>
      </w:r>
      <w:r>
        <w:t>: Threads</w:t>
      </w:r>
      <w:bookmarkEnd w:id="976"/>
      <w:bookmarkEnd w:id="977"/>
      <w:bookmarkEnd w:id="978"/>
    </w:p>
    <w:p w:rsidR="00C914BD" w:rsidRDefault="00C914BD" w:rsidP="00C914BD"/>
    <w:p w:rsidR="00C914BD" w:rsidRDefault="00C914BD" w:rsidP="00C914BD"/>
    <w:p w:rsidR="00C914BD" w:rsidRDefault="00C914BD" w:rsidP="00C914BD"/>
    <w:p w:rsidR="00C914BD" w:rsidRDefault="00C914BD" w:rsidP="00C914BD"/>
    <w:p w:rsidR="00C914BD" w:rsidRDefault="00C914BD" w:rsidP="00C914BD"/>
    <w:p w:rsidR="00C914BD" w:rsidRDefault="00C914BD" w:rsidP="00C914BD"/>
    <w:p w:rsidR="00C914BD" w:rsidRDefault="00C914BD" w:rsidP="00C914BD"/>
    <w:p w:rsidR="00C914BD" w:rsidRDefault="00C914BD" w:rsidP="00C914BD"/>
    <w:p w:rsidR="00C914BD" w:rsidRDefault="00C914BD" w:rsidP="00C914BD"/>
    <w:p w:rsidR="00C914BD" w:rsidRDefault="00C914BD" w:rsidP="00C914BD"/>
    <w:p w:rsidR="00C914BD" w:rsidRDefault="00C914BD" w:rsidP="00C914BD"/>
    <w:p w:rsidR="00C914BD" w:rsidRDefault="00C914BD" w:rsidP="00C914BD"/>
    <w:p w:rsidR="00C914BD" w:rsidRDefault="00C914BD" w:rsidP="00C914BD"/>
    <w:p w:rsidR="00C914BD" w:rsidRDefault="00C914BD" w:rsidP="00C914BD"/>
    <w:p w:rsidR="00C914BD" w:rsidRDefault="00C914BD" w:rsidP="00C914BD"/>
    <w:p w:rsidR="00C914BD" w:rsidRDefault="00C914BD" w:rsidP="00C914BD"/>
    <w:p w:rsidR="00C914BD" w:rsidRDefault="00C914BD" w:rsidP="00C914BD"/>
    <w:p w:rsidR="00C914BD" w:rsidRDefault="00C914BD" w:rsidP="00C914BD"/>
    <w:p w:rsidR="00C914BD" w:rsidRDefault="00C914BD" w:rsidP="00C914BD"/>
    <w:p w:rsidR="00C914BD" w:rsidRPr="004515FF" w:rsidRDefault="00C914BD" w:rsidP="00C914BD"/>
    <w:p w:rsidR="00C914BD" w:rsidRPr="004515FF" w:rsidRDefault="00C914BD" w:rsidP="00C914BD">
      <w:pPr>
        <w:pStyle w:val="Heading3"/>
        <w:rPr>
          <w:lang w:val="en-US"/>
        </w:rPr>
      </w:pPr>
      <w:bookmarkStart w:id="979" w:name="_Toc372632759"/>
      <w:bookmarkStart w:id="980" w:name="_Toc402443161"/>
      <w:bookmarkStart w:id="981" w:name="_Toc404942532"/>
      <w:r w:rsidRPr="004515FF">
        <w:rPr>
          <w:lang w:val="en-US"/>
        </w:rPr>
        <w:t>Network</w:t>
      </w:r>
      <w:bookmarkEnd w:id="972"/>
      <w:bookmarkEnd w:id="979"/>
      <w:bookmarkEnd w:id="980"/>
      <w:bookmarkEnd w:id="981"/>
    </w:p>
    <w:p w:rsidR="00C914BD" w:rsidRPr="00AF611B" w:rsidRDefault="00C914BD" w:rsidP="00C914BD">
      <w:pPr>
        <w:rPr>
          <w:lang w:val="en-US"/>
        </w:rPr>
      </w:pPr>
    </w:p>
    <w:p w:rsidR="00C914BD" w:rsidRDefault="00C914BD" w:rsidP="00C914BD">
      <w:pPr>
        <w:rPr>
          <w:lang w:val="en-US"/>
        </w:rPr>
      </w:pPr>
      <w:r w:rsidRPr="00CA0364">
        <w:rPr>
          <w:lang w:val="en-US"/>
        </w:rPr>
        <w:t>Under</w:t>
      </w:r>
      <w:r>
        <w:rPr>
          <w:lang w:val="en-US"/>
        </w:rPr>
        <w:t xml:space="preserve"> “F11 &gt; Network” the Connection to other workstations within the same system is shown. With all workstations connected and running, you will see your complete topology visible here.</w:t>
      </w:r>
    </w:p>
    <w:p w:rsidR="00C914BD" w:rsidRPr="00AF611B" w:rsidRDefault="00C914BD" w:rsidP="00C914BD">
      <w:pPr>
        <w:rPr>
          <w:lang w:val="en-US"/>
        </w:rPr>
      </w:pPr>
    </w:p>
    <w:p w:rsidR="00C914BD" w:rsidRDefault="00C914BD" w:rsidP="00C914BD">
      <w:pPr>
        <w:rPr>
          <w:lang w:val="en-US"/>
        </w:rPr>
      </w:pPr>
      <w:r>
        <w:rPr>
          <w:noProof/>
          <w:lang w:val="nl-NL" w:eastAsia="nl-NL"/>
        </w:rPr>
        <w:drawing>
          <wp:inline distT="0" distB="0" distL="0" distR="0" wp14:anchorId="6FCE1DFA" wp14:editId="5160E2F3">
            <wp:extent cx="5760720" cy="4100976"/>
            <wp:effectExtent l="0" t="0" r="0" b="0"/>
            <wp:docPr id="201" name="Afbeelding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1"/>
                    <a:stretch>
                      <a:fillRect/>
                    </a:stretch>
                  </pic:blipFill>
                  <pic:spPr>
                    <a:xfrm>
                      <a:off x="0" y="0"/>
                      <a:ext cx="5760720" cy="4100976"/>
                    </a:xfrm>
                    <a:prstGeom prst="rect">
                      <a:avLst/>
                    </a:prstGeom>
                  </pic:spPr>
                </pic:pic>
              </a:graphicData>
            </a:graphic>
          </wp:inline>
        </w:drawing>
      </w:r>
    </w:p>
    <w:p w:rsidR="00C914BD" w:rsidRPr="00D92197" w:rsidRDefault="00C914BD" w:rsidP="00C914BD">
      <w:pPr>
        <w:pStyle w:val="Onderschrift"/>
      </w:pPr>
      <w:bookmarkStart w:id="982" w:name="_Toc372632905"/>
      <w:bookmarkStart w:id="983" w:name="_Toc402443315"/>
      <w:bookmarkStart w:id="984" w:name="_Toc404942714"/>
      <w:r w:rsidRPr="00D92197">
        <w:t xml:space="preserve">Figure </w:t>
      </w:r>
      <w:r w:rsidR="00F414EE">
        <w:fldChar w:fldCharType="begin"/>
      </w:r>
      <w:r w:rsidR="00F414EE">
        <w:instrText xml:space="preserve"> STYLEREF 1 \s </w:instrText>
      </w:r>
      <w:r w:rsidR="00F414EE">
        <w:fldChar w:fldCharType="separate"/>
      </w:r>
      <w:r w:rsidR="00B2370E">
        <w:rPr>
          <w:noProof/>
        </w:rPr>
        <w:t>7</w:t>
      </w:r>
      <w:r w:rsidR="00F414EE">
        <w:fldChar w:fldCharType="end"/>
      </w:r>
      <w:r w:rsidR="00F414EE">
        <w:noBreakHyphen/>
      </w:r>
      <w:r w:rsidR="00F414EE">
        <w:fldChar w:fldCharType="begin"/>
      </w:r>
      <w:r w:rsidR="00F414EE">
        <w:instrText xml:space="preserve"> SEQ Figure \* ARABIC \s 1 </w:instrText>
      </w:r>
      <w:r w:rsidR="00F414EE">
        <w:fldChar w:fldCharType="separate"/>
      </w:r>
      <w:r w:rsidR="00B2370E">
        <w:rPr>
          <w:noProof/>
        </w:rPr>
        <w:t>4</w:t>
      </w:r>
      <w:r w:rsidR="00F414EE">
        <w:fldChar w:fldCharType="end"/>
      </w:r>
      <w:r w:rsidRPr="00D92197">
        <w:t>: Network</w:t>
      </w:r>
      <w:bookmarkEnd w:id="982"/>
      <w:bookmarkEnd w:id="983"/>
      <w:bookmarkEnd w:id="984"/>
    </w:p>
    <w:p w:rsidR="00C914BD" w:rsidRDefault="00C914BD" w:rsidP="00C914BD">
      <w:pPr>
        <w:pStyle w:val="Text"/>
      </w:pPr>
      <w:r>
        <w:t>The columns are arranged as follows: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26"/>
        <w:gridCol w:w="7636"/>
      </w:tblGrid>
      <w:tr w:rsidR="00C914BD" w:rsidRPr="00B1180C" w:rsidTr="00C914BD">
        <w:tc>
          <w:tcPr>
            <w:tcW w:w="1428" w:type="dxa"/>
            <w:shd w:val="clear" w:color="auto" w:fill="0C0C0C"/>
          </w:tcPr>
          <w:p w:rsidR="00C914BD" w:rsidRPr="00B1180C" w:rsidRDefault="00C914BD" w:rsidP="00C914BD">
            <w:pPr>
              <w:pStyle w:val="Text"/>
              <w:rPr>
                <w:b/>
                <w:lang w:val="en-US"/>
              </w:rPr>
            </w:pPr>
            <w:r w:rsidRPr="00B1180C">
              <w:rPr>
                <w:b/>
                <w:lang w:val="en-US"/>
              </w:rPr>
              <w:t>Detail</w:t>
            </w:r>
          </w:p>
        </w:tc>
        <w:tc>
          <w:tcPr>
            <w:tcW w:w="7700" w:type="dxa"/>
            <w:shd w:val="clear" w:color="auto" w:fill="0C0C0C"/>
          </w:tcPr>
          <w:p w:rsidR="00C914BD" w:rsidRPr="00B1180C" w:rsidRDefault="00C914BD" w:rsidP="00C914BD">
            <w:pPr>
              <w:pStyle w:val="Text"/>
              <w:rPr>
                <w:b/>
                <w:lang w:val="en-US"/>
              </w:rPr>
            </w:pPr>
            <w:r w:rsidRPr="00B1180C">
              <w:rPr>
                <w:b/>
                <w:lang w:val="en-US"/>
              </w:rPr>
              <w:t>Description</w:t>
            </w:r>
          </w:p>
        </w:tc>
      </w:tr>
      <w:tr w:rsidR="00C914BD" w:rsidRPr="000F200F" w:rsidTr="00C914BD">
        <w:tc>
          <w:tcPr>
            <w:tcW w:w="1428" w:type="dxa"/>
          </w:tcPr>
          <w:p w:rsidR="00C914BD" w:rsidRPr="00B1180C" w:rsidRDefault="00C914BD" w:rsidP="00C914BD">
            <w:pPr>
              <w:pStyle w:val="Text"/>
              <w:rPr>
                <w:lang w:val="en-US"/>
              </w:rPr>
            </w:pPr>
            <w:r>
              <w:rPr>
                <w:lang w:val="en-US"/>
              </w:rPr>
              <w:t>ID</w:t>
            </w:r>
          </w:p>
        </w:tc>
        <w:tc>
          <w:tcPr>
            <w:tcW w:w="7700" w:type="dxa"/>
          </w:tcPr>
          <w:p w:rsidR="00C914BD" w:rsidRPr="00B1180C" w:rsidRDefault="00C914BD" w:rsidP="00C914BD">
            <w:pPr>
              <w:pStyle w:val="Text"/>
              <w:rPr>
                <w:lang w:val="en-US"/>
              </w:rPr>
            </w:pPr>
            <w:r w:rsidRPr="00B1180C">
              <w:rPr>
                <w:lang w:val="en-US"/>
              </w:rPr>
              <w:t xml:space="preserve">Internal index used by </w:t>
            </w:r>
            <w:r>
              <w:rPr>
                <w:lang w:val="en-US"/>
              </w:rPr>
              <w:t>NavVision®,</w:t>
            </w:r>
            <w:r w:rsidRPr="00B1180C">
              <w:rPr>
                <w:lang w:val="en-US"/>
              </w:rPr>
              <w:t xml:space="preserve"> not of importance in this list</w:t>
            </w:r>
          </w:p>
        </w:tc>
      </w:tr>
      <w:tr w:rsidR="00C914BD" w:rsidRPr="000F200F" w:rsidTr="00C914BD">
        <w:tc>
          <w:tcPr>
            <w:tcW w:w="1428" w:type="dxa"/>
          </w:tcPr>
          <w:p w:rsidR="00C914BD" w:rsidRPr="00B1180C" w:rsidRDefault="00C914BD" w:rsidP="00C914BD">
            <w:pPr>
              <w:pStyle w:val="Text"/>
              <w:rPr>
                <w:lang w:val="en-US"/>
              </w:rPr>
            </w:pPr>
            <w:r>
              <w:rPr>
                <w:lang w:val="en-US"/>
              </w:rPr>
              <w:t>Source</w:t>
            </w:r>
          </w:p>
        </w:tc>
        <w:tc>
          <w:tcPr>
            <w:tcW w:w="7700" w:type="dxa"/>
          </w:tcPr>
          <w:p w:rsidR="00C914BD" w:rsidRPr="00B1180C" w:rsidRDefault="00C914BD" w:rsidP="00C914BD">
            <w:pPr>
              <w:pStyle w:val="Text"/>
              <w:rPr>
                <w:lang w:val="en-US"/>
              </w:rPr>
            </w:pPr>
            <w:r w:rsidRPr="00B1180C">
              <w:rPr>
                <w:lang w:val="en-US"/>
              </w:rPr>
              <w:t>Active &gt; when connected</w:t>
            </w:r>
            <w:r>
              <w:rPr>
                <w:lang w:val="en-US"/>
              </w:rPr>
              <w:t xml:space="preserve"> </w:t>
            </w:r>
            <w:r w:rsidRPr="00B1180C">
              <w:rPr>
                <w:lang w:val="en-US"/>
              </w:rPr>
              <w:br/>
              <w:t>Connect &gt; when trying to connect</w:t>
            </w:r>
          </w:p>
          <w:p w:rsidR="00C914BD" w:rsidRPr="00B1180C" w:rsidRDefault="00C914BD" w:rsidP="00C914BD">
            <w:pPr>
              <w:pStyle w:val="Text"/>
              <w:rPr>
                <w:lang w:val="en-US"/>
              </w:rPr>
            </w:pPr>
            <w:r w:rsidRPr="00B1180C">
              <w:rPr>
                <w:lang w:val="en-US"/>
              </w:rPr>
              <w:t>Closing &gt; when closing the connection</w:t>
            </w:r>
          </w:p>
        </w:tc>
      </w:tr>
      <w:tr w:rsidR="00C914BD" w:rsidRPr="000F200F" w:rsidTr="00C914BD">
        <w:tc>
          <w:tcPr>
            <w:tcW w:w="1428" w:type="dxa"/>
          </w:tcPr>
          <w:p w:rsidR="00C914BD" w:rsidRPr="00B1180C" w:rsidRDefault="00C914BD" w:rsidP="00C914BD">
            <w:pPr>
              <w:pStyle w:val="Text"/>
              <w:rPr>
                <w:lang w:val="en-US"/>
              </w:rPr>
            </w:pPr>
            <w:r>
              <w:rPr>
                <w:lang w:val="en-US"/>
              </w:rPr>
              <w:t>Owner</w:t>
            </w:r>
          </w:p>
        </w:tc>
        <w:tc>
          <w:tcPr>
            <w:tcW w:w="7700" w:type="dxa"/>
          </w:tcPr>
          <w:p w:rsidR="00C914BD" w:rsidRPr="00B1180C" w:rsidRDefault="00C914BD" w:rsidP="00C914BD">
            <w:pPr>
              <w:pStyle w:val="Text"/>
              <w:rPr>
                <w:lang w:val="en-US"/>
              </w:rPr>
            </w:pPr>
            <w:r w:rsidRPr="00B1180C">
              <w:rPr>
                <w:lang w:val="en-US"/>
              </w:rPr>
              <w:t>UDP server, UDP client, TCP server or TCP client</w:t>
            </w:r>
          </w:p>
        </w:tc>
      </w:tr>
      <w:tr w:rsidR="00C914BD" w:rsidRPr="000F200F" w:rsidTr="00C914BD">
        <w:tc>
          <w:tcPr>
            <w:tcW w:w="1428" w:type="dxa"/>
          </w:tcPr>
          <w:p w:rsidR="00C914BD" w:rsidRPr="00B1180C" w:rsidRDefault="00C914BD" w:rsidP="00C914BD">
            <w:pPr>
              <w:pStyle w:val="Text"/>
              <w:rPr>
                <w:lang w:val="en-US"/>
              </w:rPr>
            </w:pPr>
            <w:r>
              <w:rPr>
                <w:lang w:val="en-US"/>
              </w:rPr>
              <w:t>Packages</w:t>
            </w:r>
          </w:p>
        </w:tc>
        <w:tc>
          <w:tcPr>
            <w:tcW w:w="7700" w:type="dxa"/>
          </w:tcPr>
          <w:p w:rsidR="00C914BD" w:rsidRPr="00B1180C" w:rsidRDefault="00C914BD" w:rsidP="00C914BD">
            <w:pPr>
              <w:pStyle w:val="Text"/>
              <w:rPr>
                <w:lang w:val="en-US"/>
              </w:rPr>
            </w:pPr>
            <w:r w:rsidRPr="00B1180C">
              <w:rPr>
                <w:lang w:val="en-US"/>
              </w:rPr>
              <w:t>The source of the connection. When “0.0.0.0:0” is shown, no source address was specified when opening the connection, where “0.0.0.0:x” means that port “x” on this computer is being used for server functionality</w:t>
            </w:r>
          </w:p>
        </w:tc>
      </w:tr>
      <w:tr w:rsidR="00C914BD" w:rsidRPr="000F200F" w:rsidTr="00C914BD">
        <w:tc>
          <w:tcPr>
            <w:tcW w:w="1428" w:type="dxa"/>
          </w:tcPr>
          <w:p w:rsidR="00C914BD" w:rsidRPr="00B1180C" w:rsidRDefault="00C914BD" w:rsidP="00C914BD">
            <w:pPr>
              <w:pStyle w:val="Text"/>
              <w:rPr>
                <w:lang w:val="en-US"/>
              </w:rPr>
            </w:pPr>
            <w:r>
              <w:rPr>
                <w:lang w:val="en-US"/>
              </w:rPr>
              <w:t>Timer</w:t>
            </w:r>
          </w:p>
        </w:tc>
        <w:tc>
          <w:tcPr>
            <w:tcW w:w="7700" w:type="dxa"/>
          </w:tcPr>
          <w:p w:rsidR="00C914BD" w:rsidRPr="00B1180C" w:rsidRDefault="00C914BD" w:rsidP="00C914BD">
            <w:pPr>
              <w:pStyle w:val="Text"/>
              <w:rPr>
                <w:lang w:val="en-US"/>
              </w:rPr>
            </w:pPr>
            <w:r w:rsidRPr="00B1180C">
              <w:rPr>
                <w:lang w:val="en-US"/>
              </w:rPr>
              <w:t>The destination of the connection</w:t>
            </w:r>
          </w:p>
        </w:tc>
      </w:tr>
    </w:tbl>
    <w:p w:rsidR="00C914BD" w:rsidRDefault="00C914BD" w:rsidP="00C914BD">
      <w:pPr>
        <w:pStyle w:val="Heading3"/>
        <w:numPr>
          <w:ilvl w:val="0"/>
          <w:numId w:val="0"/>
        </w:numPr>
      </w:pPr>
      <w:bookmarkStart w:id="985" w:name="_Toc275955982"/>
      <w:bookmarkStart w:id="986" w:name="_Toc372632760"/>
      <w:bookmarkStart w:id="987" w:name="_Toc402443162"/>
    </w:p>
    <w:p w:rsidR="00C914BD" w:rsidRDefault="00C914BD" w:rsidP="00C914BD"/>
    <w:p w:rsidR="00C914BD" w:rsidRDefault="00C914BD" w:rsidP="00C914BD"/>
    <w:p w:rsidR="00C914BD" w:rsidRDefault="00C914BD" w:rsidP="00C914BD"/>
    <w:p w:rsidR="00C914BD" w:rsidRDefault="00C914BD" w:rsidP="00C914BD"/>
    <w:p w:rsidR="00C914BD" w:rsidRPr="00C914BD" w:rsidRDefault="00C914BD" w:rsidP="00C914BD"/>
    <w:p w:rsidR="00C914BD" w:rsidRDefault="00C914BD" w:rsidP="00C914BD">
      <w:pPr>
        <w:pStyle w:val="Heading3"/>
      </w:pPr>
      <w:bookmarkStart w:id="988" w:name="_Toc404942533"/>
      <w:r w:rsidRPr="000278D1">
        <w:t>IP Owner List</w:t>
      </w:r>
      <w:bookmarkEnd w:id="985"/>
      <w:r>
        <w:t xml:space="preserve"> (which OWS is handling which </w:t>
      </w:r>
      <w:proofErr w:type="spellStart"/>
      <w:r>
        <w:t>ip’s</w:t>
      </w:r>
      <w:proofErr w:type="spellEnd"/>
      <w:r>
        <w:t>)</w:t>
      </w:r>
      <w:bookmarkEnd w:id="986"/>
      <w:bookmarkEnd w:id="987"/>
      <w:bookmarkEnd w:id="988"/>
    </w:p>
    <w:p w:rsidR="00C914BD" w:rsidRDefault="00C914BD" w:rsidP="00C914BD"/>
    <w:p w:rsidR="00C914BD" w:rsidRPr="00A62CD4" w:rsidRDefault="00C914BD" w:rsidP="00C914BD"/>
    <w:p w:rsidR="00C914BD" w:rsidRPr="009A72CF" w:rsidRDefault="00C914BD" w:rsidP="00C914BD">
      <w:r>
        <w:rPr>
          <w:noProof/>
          <w:lang w:val="nl-NL" w:eastAsia="nl-NL"/>
        </w:rPr>
        <w:drawing>
          <wp:inline distT="0" distB="0" distL="0" distR="0" wp14:anchorId="0CEF6A1C" wp14:editId="57C661E1">
            <wp:extent cx="6343650" cy="2905125"/>
            <wp:effectExtent l="19050" t="0" r="0" b="0"/>
            <wp:docPr id="17"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
                    <pic:cNvPicPr>
                      <a:picLocks noChangeAspect="1" noChangeArrowheads="1"/>
                    </pic:cNvPicPr>
                  </pic:nvPicPr>
                  <pic:blipFill>
                    <a:blip r:embed="rId322" cstate="print"/>
                    <a:srcRect/>
                    <a:stretch>
                      <a:fillRect/>
                    </a:stretch>
                  </pic:blipFill>
                  <pic:spPr bwMode="auto">
                    <a:xfrm>
                      <a:off x="0" y="0"/>
                      <a:ext cx="6343650" cy="2905125"/>
                    </a:xfrm>
                    <a:prstGeom prst="rect">
                      <a:avLst/>
                    </a:prstGeom>
                    <a:noFill/>
                    <a:ln w="9525">
                      <a:noFill/>
                      <a:miter lim="800000"/>
                      <a:headEnd/>
                      <a:tailEnd/>
                    </a:ln>
                  </pic:spPr>
                </pic:pic>
              </a:graphicData>
            </a:graphic>
          </wp:inline>
        </w:drawing>
      </w:r>
    </w:p>
    <w:p w:rsidR="00C914BD" w:rsidRPr="00D92197" w:rsidRDefault="00C914BD" w:rsidP="00C914BD">
      <w:pPr>
        <w:pStyle w:val="Onderschrift"/>
      </w:pPr>
      <w:bookmarkStart w:id="989" w:name="_Toc372632906"/>
      <w:bookmarkStart w:id="990" w:name="_Toc402443316"/>
      <w:bookmarkStart w:id="991" w:name="_Toc404942715"/>
      <w:r w:rsidRPr="00D92197">
        <w:t xml:space="preserve">Figure </w:t>
      </w:r>
      <w:r w:rsidR="00F414EE">
        <w:fldChar w:fldCharType="begin"/>
      </w:r>
      <w:r w:rsidR="00F414EE">
        <w:instrText xml:space="preserve"> STYLEREF 1 \s </w:instrText>
      </w:r>
      <w:r w:rsidR="00F414EE">
        <w:fldChar w:fldCharType="separate"/>
      </w:r>
      <w:r w:rsidR="00B2370E">
        <w:rPr>
          <w:noProof/>
        </w:rPr>
        <w:t>7</w:t>
      </w:r>
      <w:r w:rsidR="00F414EE">
        <w:fldChar w:fldCharType="end"/>
      </w:r>
      <w:r w:rsidR="00F414EE">
        <w:noBreakHyphen/>
      </w:r>
      <w:r w:rsidR="00F414EE">
        <w:fldChar w:fldCharType="begin"/>
      </w:r>
      <w:r w:rsidR="00F414EE">
        <w:instrText xml:space="preserve"> SEQ Figure \* ARABIC \s 1 </w:instrText>
      </w:r>
      <w:r w:rsidR="00F414EE">
        <w:fldChar w:fldCharType="separate"/>
      </w:r>
      <w:r w:rsidR="00B2370E">
        <w:rPr>
          <w:noProof/>
        </w:rPr>
        <w:t>5</w:t>
      </w:r>
      <w:r w:rsidR="00F414EE">
        <w:fldChar w:fldCharType="end"/>
      </w:r>
      <w:r w:rsidRPr="00D92197">
        <w:t>: IP Owners List</w:t>
      </w:r>
      <w:bookmarkEnd w:id="989"/>
      <w:bookmarkEnd w:id="990"/>
      <w:bookmarkEnd w:id="991"/>
    </w:p>
    <w:p w:rsidR="00C914BD" w:rsidRDefault="00C914BD" w:rsidP="00C914BD">
      <w:pPr>
        <w:pStyle w:val="Text"/>
      </w:pPr>
    </w:p>
    <w:p w:rsidR="00C914BD" w:rsidRDefault="00C914BD" w:rsidP="00C914BD">
      <w:pPr>
        <w:pStyle w:val="Text"/>
      </w:pPr>
      <w:r>
        <w:t>The columns are arranged as follows:</w:t>
      </w:r>
    </w:p>
    <w:p w:rsidR="00C914BD" w:rsidRPr="00D92197" w:rsidRDefault="00C914BD" w:rsidP="00C914BD">
      <w:pPr>
        <w:pStyle w:val="Onderschrif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49"/>
        <w:gridCol w:w="7513"/>
      </w:tblGrid>
      <w:tr w:rsidR="00C914BD" w:rsidRPr="00B1180C" w:rsidTr="00C914BD">
        <w:tc>
          <w:tcPr>
            <w:tcW w:w="1549" w:type="dxa"/>
            <w:shd w:val="clear" w:color="auto" w:fill="0C0C0C"/>
          </w:tcPr>
          <w:p w:rsidR="00C914BD" w:rsidRPr="00B1180C" w:rsidRDefault="00C914BD" w:rsidP="00C914BD">
            <w:pPr>
              <w:pStyle w:val="Text"/>
              <w:rPr>
                <w:b/>
                <w:lang w:val="en-US"/>
              </w:rPr>
            </w:pPr>
            <w:r w:rsidRPr="00B1180C">
              <w:rPr>
                <w:b/>
                <w:lang w:val="en-US"/>
              </w:rPr>
              <w:t>Detail</w:t>
            </w:r>
          </w:p>
        </w:tc>
        <w:tc>
          <w:tcPr>
            <w:tcW w:w="7700" w:type="dxa"/>
            <w:shd w:val="clear" w:color="auto" w:fill="0C0C0C"/>
          </w:tcPr>
          <w:p w:rsidR="00C914BD" w:rsidRPr="00B1180C" w:rsidRDefault="00C914BD" w:rsidP="00C914BD">
            <w:pPr>
              <w:pStyle w:val="Text"/>
              <w:rPr>
                <w:b/>
                <w:lang w:val="en-US"/>
              </w:rPr>
            </w:pPr>
            <w:r w:rsidRPr="00B1180C">
              <w:rPr>
                <w:b/>
                <w:lang w:val="en-US"/>
              </w:rPr>
              <w:t>Description</w:t>
            </w:r>
          </w:p>
        </w:tc>
      </w:tr>
      <w:tr w:rsidR="00C914BD" w:rsidRPr="000F200F" w:rsidTr="00C914BD">
        <w:tc>
          <w:tcPr>
            <w:tcW w:w="1549" w:type="dxa"/>
            <w:shd w:val="clear" w:color="auto" w:fill="auto"/>
          </w:tcPr>
          <w:p w:rsidR="00C914BD" w:rsidRPr="00B1180C" w:rsidRDefault="00C914BD" w:rsidP="00C914BD">
            <w:pPr>
              <w:pStyle w:val="Text"/>
              <w:rPr>
                <w:lang w:val="en-US"/>
              </w:rPr>
            </w:pPr>
            <w:r>
              <w:rPr>
                <w:lang w:val="en-US"/>
              </w:rPr>
              <w:t>Sender</w:t>
            </w:r>
          </w:p>
        </w:tc>
        <w:tc>
          <w:tcPr>
            <w:tcW w:w="7700" w:type="dxa"/>
            <w:shd w:val="clear" w:color="auto" w:fill="auto"/>
          </w:tcPr>
          <w:p w:rsidR="00C914BD" w:rsidRPr="00B1180C" w:rsidRDefault="00C914BD" w:rsidP="00C914BD">
            <w:pPr>
              <w:pStyle w:val="Text"/>
              <w:rPr>
                <w:lang w:val="en-US"/>
              </w:rPr>
            </w:pPr>
            <w:r>
              <w:rPr>
                <w:lang w:val="en-US"/>
              </w:rPr>
              <w:t>The workstation you are working on</w:t>
            </w:r>
          </w:p>
        </w:tc>
      </w:tr>
      <w:tr w:rsidR="00C914BD" w:rsidRPr="000F200F" w:rsidTr="00C914BD">
        <w:tc>
          <w:tcPr>
            <w:tcW w:w="1549" w:type="dxa"/>
            <w:shd w:val="clear" w:color="auto" w:fill="auto"/>
          </w:tcPr>
          <w:p w:rsidR="00C914BD" w:rsidRPr="00B1180C" w:rsidRDefault="00C914BD" w:rsidP="00C914BD">
            <w:pPr>
              <w:pStyle w:val="Text"/>
              <w:rPr>
                <w:lang w:val="en-US"/>
              </w:rPr>
            </w:pPr>
            <w:r>
              <w:rPr>
                <w:lang w:val="en-US"/>
              </w:rPr>
              <w:t>Source</w:t>
            </w:r>
          </w:p>
        </w:tc>
        <w:tc>
          <w:tcPr>
            <w:tcW w:w="7700" w:type="dxa"/>
            <w:shd w:val="clear" w:color="auto" w:fill="auto"/>
          </w:tcPr>
          <w:p w:rsidR="00C914BD" w:rsidRPr="00B1180C" w:rsidRDefault="00C914BD" w:rsidP="00C914BD">
            <w:pPr>
              <w:pStyle w:val="Text"/>
              <w:rPr>
                <w:lang w:val="en-US"/>
              </w:rPr>
            </w:pPr>
            <w:r>
              <w:rPr>
                <w:lang w:val="en-US"/>
              </w:rPr>
              <w:t>The workstation the connection is made from</w:t>
            </w:r>
          </w:p>
        </w:tc>
      </w:tr>
      <w:tr w:rsidR="00C914BD" w:rsidRPr="000F200F" w:rsidTr="00C914BD">
        <w:tc>
          <w:tcPr>
            <w:tcW w:w="1549" w:type="dxa"/>
            <w:shd w:val="clear" w:color="auto" w:fill="auto"/>
          </w:tcPr>
          <w:p w:rsidR="00C914BD" w:rsidRPr="00B1180C" w:rsidRDefault="00C914BD" w:rsidP="00C914BD">
            <w:pPr>
              <w:pStyle w:val="Text"/>
              <w:rPr>
                <w:lang w:val="en-US"/>
              </w:rPr>
            </w:pPr>
            <w:proofErr w:type="spellStart"/>
            <w:r>
              <w:rPr>
                <w:lang w:val="en-US"/>
              </w:rPr>
              <w:t>Dest</w:t>
            </w:r>
            <w:proofErr w:type="spellEnd"/>
            <w:r>
              <w:rPr>
                <w:lang w:val="en-US"/>
              </w:rPr>
              <w:t>.</w:t>
            </w:r>
            <w:r w:rsidRPr="00B1180C">
              <w:rPr>
                <w:lang w:val="en-US"/>
              </w:rPr>
              <w:tab/>
            </w:r>
          </w:p>
        </w:tc>
        <w:tc>
          <w:tcPr>
            <w:tcW w:w="7700" w:type="dxa"/>
            <w:shd w:val="clear" w:color="auto" w:fill="auto"/>
          </w:tcPr>
          <w:p w:rsidR="00C914BD" w:rsidRPr="00B1180C" w:rsidRDefault="00C914BD" w:rsidP="00C914BD">
            <w:pPr>
              <w:pStyle w:val="Text"/>
              <w:rPr>
                <w:lang w:val="en-US"/>
              </w:rPr>
            </w:pPr>
            <w:r>
              <w:rPr>
                <w:lang w:val="en-US"/>
              </w:rPr>
              <w:t xml:space="preserve">The interface that the source is (trying) to reach </w:t>
            </w:r>
          </w:p>
        </w:tc>
      </w:tr>
      <w:tr w:rsidR="00C914BD" w:rsidRPr="000F200F" w:rsidTr="00C914BD">
        <w:tc>
          <w:tcPr>
            <w:tcW w:w="1549" w:type="dxa"/>
            <w:shd w:val="clear" w:color="auto" w:fill="auto"/>
          </w:tcPr>
          <w:p w:rsidR="00C914BD" w:rsidRPr="00B1180C" w:rsidRDefault="00C914BD" w:rsidP="00C914BD">
            <w:pPr>
              <w:pStyle w:val="Text"/>
              <w:rPr>
                <w:lang w:val="en-US"/>
              </w:rPr>
            </w:pPr>
            <w:r>
              <w:rPr>
                <w:lang w:val="en-US"/>
              </w:rPr>
              <w:t>Port</w:t>
            </w:r>
          </w:p>
        </w:tc>
        <w:tc>
          <w:tcPr>
            <w:tcW w:w="7700" w:type="dxa"/>
            <w:shd w:val="clear" w:color="auto" w:fill="auto"/>
          </w:tcPr>
          <w:p w:rsidR="00C914BD" w:rsidRPr="00B1180C" w:rsidRDefault="00C914BD" w:rsidP="00C914BD">
            <w:pPr>
              <w:pStyle w:val="Text"/>
              <w:rPr>
                <w:lang w:val="en-US"/>
              </w:rPr>
            </w:pPr>
            <w:r>
              <w:rPr>
                <w:lang w:val="en-US"/>
              </w:rPr>
              <w:t>The port that is used for the connection</w:t>
            </w:r>
          </w:p>
        </w:tc>
      </w:tr>
      <w:tr w:rsidR="00C914BD" w:rsidRPr="000F200F" w:rsidTr="00C914BD">
        <w:tc>
          <w:tcPr>
            <w:tcW w:w="1549" w:type="dxa"/>
            <w:shd w:val="clear" w:color="auto" w:fill="auto"/>
          </w:tcPr>
          <w:p w:rsidR="00C914BD" w:rsidRPr="00B1180C" w:rsidRDefault="00C914BD" w:rsidP="00C914BD">
            <w:pPr>
              <w:pStyle w:val="Text"/>
              <w:rPr>
                <w:lang w:val="en-US"/>
              </w:rPr>
            </w:pPr>
            <w:r>
              <w:rPr>
                <w:lang w:val="en-US"/>
              </w:rPr>
              <w:t>Status</w:t>
            </w:r>
          </w:p>
        </w:tc>
        <w:tc>
          <w:tcPr>
            <w:tcW w:w="7700" w:type="dxa"/>
            <w:shd w:val="clear" w:color="auto" w:fill="auto"/>
          </w:tcPr>
          <w:p w:rsidR="00C914BD" w:rsidRPr="00B1180C" w:rsidRDefault="00C914BD" w:rsidP="00C914BD">
            <w:pPr>
              <w:pStyle w:val="Text"/>
              <w:rPr>
                <w:lang w:val="en-US"/>
              </w:rPr>
            </w:pPr>
            <w:r>
              <w:rPr>
                <w:lang w:val="en-US"/>
              </w:rPr>
              <w:t>The status of the connection</w:t>
            </w:r>
          </w:p>
        </w:tc>
      </w:tr>
      <w:tr w:rsidR="00C914BD" w:rsidRPr="000F200F" w:rsidTr="00C914BD">
        <w:tc>
          <w:tcPr>
            <w:tcW w:w="1549" w:type="dxa"/>
            <w:shd w:val="clear" w:color="auto" w:fill="auto"/>
          </w:tcPr>
          <w:p w:rsidR="00C914BD" w:rsidRPr="00B1180C" w:rsidRDefault="00C914BD" w:rsidP="00C914BD">
            <w:pPr>
              <w:pStyle w:val="Text"/>
              <w:rPr>
                <w:lang w:val="en-US"/>
              </w:rPr>
            </w:pPr>
            <w:r>
              <w:rPr>
                <w:lang w:val="en-US"/>
              </w:rPr>
              <w:t>Type</w:t>
            </w:r>
          </w:p>
        </w:tc>
        <w:tc>
          <w:tcPr>
            <w:tcW w:w="7700" w:type="dxa"/>
            <w:shd w:val="clear" w:color="auto" w:fill="auto"/>
          </w:tcPr>
          <w:p w:rsidR="00C914BD" w:rsidRPr="00B1180C" w:rsidRDefault="00C914BD" w:rsidP="00C914BD">
            <w:pPr>
              <w:pStyle w:val="Text"/>
              <w:rPr>
                <w:lang w:val="en-US"/>
              </w:rPr>
            </w:pPr>
            <w:r>
              <w:rPr>
                <w:lang w:val="en-US"/>
              </w:rPr>
              <w:t>Type of connection: Multicast, TCP, UDP</w:t>
            </w:r>
          </w:p>
        </w:tc>
      </w:tr>
      <w:tr w:rsidR="00C914BD" w:rsidRPr="000F200F" w:rsidTr="00C914BD">
        <w:tc>
          <w:tcPr>
            <w:tcW w:w="1549" w:type="dxa"/>
            <w:shd w:val="clear" w:color="auto" w:fill="auto"/>
          </w:tcPr>
          <w:p w:rsidR="00C914BD" w:rsidRPr="00B1180C" w:rsidRDefault="00C914BD" w:rsidP="00C914BD">
            <w:pPr>
              <w:pStyle w:val="Text"/>
              <w:rPr>
                <w:lang w:val="en-US"/>
              </w:rPr>
            </w:pPr>
            <w:r>
              <w:rPr>
                <w:lang w:val="en-US"/>
              </w:rPr>
              <w:t>Interval</w:t>
            </w:r>
          </w:p>
        </w:tc>
        <w:tc>
          <w:tcPr>
            <w:tcW w:w="7700" w:type="dxa"/>
            <w:shd w:val="clear" w:color="auto" w:fill="auto"/>
          </w:tcPr>
          <w:p w:rsidR="00C914BD" w:rsidRPr="00B1180C" w:rsidRDefault="00C914BD" w:rsidP="00C914BD">
            <w:pPr>
              <w:pStyle w:val="Text"/>
              <w:rPr>
                <w:lang w:val="en-US"/>
              </w:rPr>
            </w:pPr>
            <w:r>
              <w:rPr>
                <w:lang w:val="en-US"/>
              </w:rPr>
              <w:t>The interval between the last attempt</w:t>
            </w:r>
          </w:p>
        </w:tc>
      </w:tr>
      <w:tr w:rsidR="00C914BD" w:rsidRPr="00B1180C" w:rsidTr="00C914BD">
        <w:tc>
          <w:tcPr>
            <w:tcW w:w="1549" w:type="dxa"/>
            <w:shd w:val="clear" w:color="auto" w:fill="auto"/>
          </w:tcPr>
          <w:p w:rsidR="00C914BD" w:rsidRDefault="00C914BD" w:rsidP="00C914BD">
            <w:pPr>
              <w:pStyle w:val="Text"/>
              <w:rPr>
                <w:lang w:val="en-US"/>
              </w:rPr>
            </w:pPr>
            <w:r>
              <w:rPr>
                <w:lang w:val="en-US"/>
              </w:rPr>
              <w:t>Rx</w:t>
            </w:r>
          </w:p>
        </w:tc>
        <w:tc>
          <w:tcPr>
            <w:tcW w:w="7700" w:type="dxa"/>
            <w:shd w:val="clear" w:color="auto" w:fill="auto"/>
          </w:tcPr>
          <w:p w:rsidR="00C914BD" w:rsidRPr="00B1180C" w:rsidRDefault="00C914BD" w:rsidP="00C914BD">
            <w:pPr>
              <w:pStyle w:val="Text"/>
              <w:rPr>
                <w:lang w:val="en-US"/>
              </w:rPr>
            </w:pPr>
            <w:r>
              <w:rPr>
                <w:lang w:val="en-US"/>
              </w:rPr>
              <w:t>Receiving side</w:t>
            </w:r>
          </w:p>
        </w:tc>
      </w:tr>
      <w:tr w:rsidR="00C914BD" w:rsidRPr="00B1180C" w:rsidTr="00C914BD">
        <w:tc>
          <w:tcPr>
            <w:tcW w:w="1549" w:type="dxa"/>
            <w:shd w:val="clear" w:color="auto" w:fill="auto"/>
          </w:tcPr>
          <w:p w:rsidR="00C914BD" w:rsidRDefault="00C914BD" w:rsidP="00C914BD">
            <w:pPr>
              <w:pStyle w:val="Text"/>
              <w:rPr>
                <w:lang w:val="en-US"/>
              </w:rPr>
            </w:pPr>
            <w:proofErr w:type="spellStart"/>
            <w:r>
              <w:rPr>
                <w:lang w:val="en-US"/>
              </w:rPr>
              <w:t>Tx</w:t>
            </w:r>
            <w:proofErr w:type="spellEnd"/>
          </w:p>
        </w:tc>
        <w:tc>
          <w:tcPr>
            <w:tcW w:w="7700" w:type="dxa"/>
            <w:shd w:val="clear" w:color="auto" w:fill="auto"/>
          </w:tcPr>
          <w:p w:rsidR="00C914BD" w:rsidRPr="00B1180C" w:rsidRDefault="00C914BD" w:rsidP="00C914BD">
            <w:pPr>
              <w:pStyle w:val="Text"/>
              <w:rPr>
                <w:lang w:val="en-US"/>
              </w:rPr>
            </w:pPr>
            <w:r>
              <w:rPr>
                <w:lang w:val="en-US"/>
              </w:rPr>
              <w:t>Transmitting side</w:t>
            </w:r>
          </w:p>
        </w:tc>
      </w:tr>
      <w:tr w:rsidR="00C914BD" w:rsidRPr="00B1180C" w:rsidTr="00C914BD">
        <w:tc>
          <w:tcPr>
            <w:tcW w:w="1549" w:type="dxa"/>
            <w:shd w:val="clear" w:color="auto" w:fill="auto"/>
          </w:tcPr>
          <w:p w:rsidR="00C914BD" w:rsidRDefault="00C914BD" w:rsidP="00C914BD">
            <w:pPr>
              <w:pStyle w:val="Text"/>
              <w:rPr>
                <w:lang w:val="en-US"/>
              </w:rPr>
            </w:pPr>
            <w:r>
              <w:rPr>
                <w:lang w:val="en-US"/>
              </w:rPr>
              <w:t>Lost/Dropped</w:t>
            </w:r>
          </w:p>
        </w:tc>
        <w:tc>
          <w:tcPr>
            <w:tcW w:w="7700" w:type="dxa"/>
            <w:shd w:val="clear" w:color="auto" w:fill="auto"/>
          </w:tcPr>
          <w:p w:rsidR="00C914BD" w:rsidRPr="00B1180C" w:rsidRDefault="00C914BD" w:rsidP="00C914BD">
            <w:pPr>
              <w:pStyle w:val="Text"/>
              <w:rPr>
                <w:lang w:val="en-US"/>
              </w:rPr>
            </w:pPr>
            <w:r>
              <w:rPr>
                <w:lang w:val="en-US"/>
              </w:rPr>
              <w:t>Packages lost/dropped</w:t>
            </w:r>
          </w:p>
        </w:tc>
      </w:tr>
      <w:tr w:rsidR="00C914BD" w:rsidRPr="000F200F" w:rsidTr="00C914BD">
        <w:tc>
          <w:tcPr>
            <w:tcW w:w="1549" w:type="dxa"/>
            <w:shd w:val="clear" w:color="auto" w:fill="auto"/>
          </w:tcPr>
          <w:p w:rsidR="00C914BD" w:rsidRDefault="00C914BD" w:rsidP="00C914BD">
            <w:pPr>
              <w:pStyle w:val="Text"/>
              <w:rPr>
                <w:lang w:val="en-US"/>
              </w:rPr>
            </w:pPr>
            <w:r>
              <w:rPr>
                <w:lang w:val="en-US"/>
              </w:rPr>
              <w:t>Resend/Total</w:t>
            </w:r>
          </w:p>
        </w:tc>
        <w:tc>
          <w:tcPr>
            <w:tcW w:w="7700" w:type="dxa"/>
            <w:shd w:val="clear" w:color="auto" w:fill="auto"/>
          </w:tcPr>
          <w:p w:rsidR="00C914BD" w:rsidRPr="00B1180C" w:rsidRDefault="00C914BD" w:rsidP="00C914BD">
            <w:pPr>
              <w:pStyle w:val="Text"/>
              <w:rPr>
                <w:lang w:val="en-US"/>
              </w:rPr>
            </w:pPr>
            <w:r>
              <w:rPr>
                <w:lang w:val="en-US"/>
              </w:rPr>
              <w:t>Packages asked to be resend/total</w:t>
            </w:r>
          </w:p>
        </w:tc>
      </w:tr>
      <w:tr w:rsidR="00C914BD" w:rsidRPr="000F200F" w:rsidTr="00C914BD">
        <w:tc>
          <w:tcPr>
            <w:tcW w:w="1549" w:type="dxa"/>
            <w:shd w:val="clear" w:color="auto" w:fill="auto"/>
          </w:tcPr>
          <w:p w:rsidR="00C914BD" w:rsidRDefault="00C914BD" w:rsidP="00C914BD">
            <w:pPr>
              <w:pStyle w:val="Text"/>
              <w:rPr>
                <w:lang w:val="en-US"/>
              </w:rPr>
            </w:pPr>
            <w:proofErr w:type="spellStart"/>
            <w:r>
              <w:rPr>
                <w:lang w:val="en-US"/>
              </w:rPr>
              <w:t>Reinit</w:t>
            </w:r>
            <w:proofErr w:type="spellEnd"/>
            <w:r>
              <w:rPr>
                <w:lang w:val="en-US"/>
              </w:rPr>
              <w:t>/Restart</w:t>
            </w:r>
          </w:p>
        </w:tc>
        <w:tc>
          <w:tcPr>
            <w:tcW w:w="7700" w:type="dxa"/>
            <w:shd w:val="clear" w:color="auto" w:fill="auto"/>
          </w:tcPr>
          <w:p w:rsidR="00C914BD" w:rsidRPr="00B1180C" w:rsidRDefault="00C914BD" w:rsidP="00C914BD">
            <w:pPr>
              <w:pStyle w:val="Text"/>
              <w:rPr>
                <w:lang w:val="en-US"/>
              </w:rPr>
            </w:pPr>
            <w:proofErr w:type="spellStart"/>
            <w:r>
              <w:rPr>
                <w:lang w:val="en-US"/>
              </w:rPr>
              <w:t>Reinitialisation</w:t>
            </w:r>
            <w:proofErr w:type="spellEnd"/>
            <w:r>
              <w:rPr>
                <w:lang w:val="en-US"/>
              </w:rPr>
              <w:t>/restart of the connection</w:t>
            </w:r>
          </w:p>
        </w:tc>
      </w:tr>
    </w:tbl>
    <w:p w:rsidR="00C914BD" w:rsidRDefault="00C914BD" w:rsidP="00C914BD">
      <w:pPr>
        <w:pStyle w:val="Heading3"/>
      </w:pPr>
      <w:r w:rsidRPr="000278D1">
        <w:br w:type="page"/>
      </w:r>
      <w:bookmarkStart w:id="992" w:name="_Toc275955983"/>
      <w:bookmarkStart w:id="993" w:name="_Toc372632761"/>
      <w:bookmarkStart w:id="994" w:name="_Toc402443163"/>
      <w:bookmarkStart w:id="995" w:name="_Toc404942534"/>
      <w:r w:rsidRPr="000278D1">
        <w:lastRenderedPageBreak/>
        <w:t>IP</w:t>
      </w:r>
      <w:bookmarkEnd w:id="992"/>
      <w:bookmarkEnd w:id="993"/>
      <w:bookmarkEnd w:id="994"/>
      <w:bookmarkEnd w:id="995"/>
    </w:p>
    <w:p w:rsidR="00C914BD" w:rsidRDefault="00C914BD" w:rsidP="00C914BD"/>
    <w:p w:rsidR="00C914BD" w:rsidRDefault="00C914BD" w:rsidP="00C914BD"/>
    <w:p w:rsidR="00C914BD" w:rsidRDefault="00C914BD" w:rsidP="00C914BD">
      <w:pPr>
        <w:rPr>
          <w:lang w:val="en-US"/>
        </w:rPr>
      </w:pPr>
      <w:r>
        <w:rPr>
          <w:lang w:val="en-US"/>
        </w:rPr>
        <w:t>Under “F11 &gt; IP” a list of all network connections as ha</w:t>
      </w:r>
      <w:r w:rsidR="007E77D0">
        <w:rPr>
          <w:lang w:val="en-US"/>
        </w:rPr>
        <w:t>ndled by the relevant NavVision</w:t>
      </w:r>
      <w:r>
        <w:rPr>
          <w:lang w:val="en-US"/>
        </w:rPr>
        <w:t xml:space="preserve"> workstation is shown</w:t>
      </w:r>
    </w:p>
    <w:p w:rsidR="00C914BD" w:rsidRPr="00AF4578" w:rsidRDefault="00C914BD" w:rsidP="00C914BD">
      <w:pPr>
        <w:rPr>
          <w:lang w:val="en-US"/>
        </w:rPr>
      </w:pPr>
    </w:p>
    <w:p w:rsidR="00C914BD" w:rsidRDefault="00C914BD" w:rsidP="00C914BD">
      <w:pPr>
        <w:keepNext/>
      </w:pPr>
      <w:r>
        <w:rPr>
          <w:noProof/>
          <w:lang w:val="nl-NL" w:eastAsia="nl-NL"/>
        </w:rPr>
        <w:drawing>
          <wp:inline distT="0" distB="0" distL="0" distR="0" wp14:anchorId="70A5C6EF" wp14:editId="22CDA2A1">
            <wp:extent cx="5760720" cy="4129761"/>
            <wp:effectExtent l="0" t="0" r="0" b="4445"/>
            <wp:docPr id="202" name="Afbeelding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3"/>
                    <a:stretch>
                      <a:fillRect/>
                    </a:stretch>
                  </pic:blipFill>
                  <pic:spPr>
                    <a:xfrm>
                      <a:off x="0" y="0"/>
                      <a:ext cx="5760720" cy="4129761"/>
                    </a:xfrm>
                    <a:prstGeom prst="rect">
                      <a:avLst/>
                    </a:prstGeom>
                  </pic:spPr>
                </pic:pic>
              </a:graphicData>
            </a:graphic>
          </wp:inline>
        </w:drawing>
      </w:r>
    </w:p>
    <w:p w:rsidR="00C914BD" w:rsidRPr="00D92197" w:rsidRDefault="00C914BD" w:rsidP="00C914BD">
      <w:pPr>
        <w:pStyle w:val="Onderschrift"/>
      </w:pPr>
      <w:bookmarkStart w:id="996" w:name="_Toc372632907"/>
      <w:bookmarkStart w:id="997" w:name="_Toc402443317"/>
      <w:bookmarkStart w:id="998" w:name="_Toc404942716"/>
      <w:r w:rsidRPr="00D92197">
        <w:t xml:space="preserve">Figure </w:t>
      </w:r>
      <w:r w:rsidR="00F414EE">
        <w:fldChar w:fldCharType="begin"/>
      </w:r>
      <w:r w:rsidR="00F414EE">
        <w:instrText xml:space="preserve"> STYLEREF 1 \s </w:instrText>
      </w:r>
      <w:r w:rsidR="00F414EE">
        <w:fldChar w:fldCharType="separate"/>
      </w:r>
      <w:r w:rsidR="00B2370E">
        <w:rPr>
          <w:noProof/>
        </w:rPr>
        <w:t>7</w:t>
      </w:r>
      <w:r w:rsidR="00F414EE">
        <w:fldChar w:fldCharType="end"/>
      </w:r>
      <w:r w:rsidR="00F414EE">
        <w:noBreakHyphen/>
      </w:r>
      <w:r w:rsidR="00F414EE">
        <w:fldChar w:fldCharType="begin"/>
      </w:r>
      <w:r w:rsidR="00F414EE">
        <w:instrText xml:space="preserve"> SEQ Figure \* ARABIC \s 1 </w:instrText>
      </w:r>
      <w:r w:rsidR="00F414EE">
        <w:fldChar w:fldCharType="separate"/>
      </w:r>
      <w:r w:rsidR="00B2370E">
        <w:rPr>
          <w:noProof/>
        </w:rPr>
        <w:t>6</w:t>
      </w:r>
      <w:r w:rsidR="00F414EE">
        <w:fldChar w:fldCharType="end"/>
      </w:r>
      <w:r w:rsidRPr="00D92197">
        <w:t>: Performance &gt; IP</w:t>
      </w:r>
      <w:bookmarkEnd w:id="996"/>
      <w:bookmarkEnd w:id="997"/>
      <w:bookmarkEnd w:id="998"/>
    </w:p>
    <w:p w:rsidR="00C914BD" w:rsidRDefault="00C914BD" w:rsidP="00C914BD">
      <w:pPr>
        <w:pStyle w:val="Text"/>
      </w:pPr>
      <w:r>
        <w:t>The columns are arranged as follows:</w:t>
      </w:r>
    </w:p>
    <w:p w:rsidR="00C914BD" w:rsidRDefault="00C914BD" w:rsidP="00C914BD">
      <w:pPr>
        <w:pStyle w:val="Tex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27"/>
        <w:gridCol w:w="7635"/>
      </w:tblGrid>
      <w:tr w:rsidR="00C914BD" w:rsidRPr="00B1180C" w:rsidTr="00C914BD">
        <w:tc>
          <w:tcPr>
            <w:tcW w:w="1428" w:type="dxa"/>
            <w:shd w:val="clear" w:color="auto" w:fill="0C0C0C"/>
          </w:tcPr>
          <w:p w:rsidR="00C914BD" w:rsidRPr="00B1180C" w:rsidRDefault="00C914BD" w:rsidP="00C914BD">
            <w:pPr>
              <w:pStyle w:val="Text"/>
              <w:rPr>
                <w:b/>
                <w:lang w:val="en-US"/>
              </w:rPr>
            </w:pPr>
            <w:r w:rsidRPr="00B1180C">
              <w:rPr>
                <w:b/>
                <w:lang w:val="en-US"/>
              </w:rPr>
              <w:t>Detail</w:t>
            </w:r>
          </w:p>
        </w:tc>
        <w:tc>
          <w:tcPr>
            <w:tcW w:w="7700" w:type="dxa"/>
            <w:shd w:val="clear" w:color="auto" w:fill="0C0C0C"/>
          </w:tcPr>
          <w:p w:rsidR="00C914BD" w:rsidRPr="00B1180C" w:rsidRDefault="00C914BD" w:rsidP="00C914BD">
            <w:pPr>
              <w:pStyle w:val="Text"/>
              <w:rPr>
                <w:b/>
                <w:lang w:val="en-US"/>
              </w:rPr>
            </w:pPr>
            <w:r w:rsidRPr="00B1180C">
              <w:rPr>
                <w:b/>
                <w:lang w:val="en-US"/>
              </w:rPr>
              <w:t>Description</w:t>
            </w:r>
          </w:p>
        </w:tc>
      </w:tr>
      <w:tr w:rsidR="00C914BD" w:rsidRPr="000F200F" w:rsidTr="00C914BD">
        <w:tc>
          <w:tcPr>
            <w:tcW w:w="1428" w:type="dxa"/>
          </w:tcPr>
          <w:p w:rsidR="00C914BD" w:rsidRPr="00B1180C" w:rsidRDefault="00C914BD" w:rsidP="00C914BD">
            <w:pPr>
              <w:pStyle w:val="Text"/>
              <w:rPr>
                <w:lang w:val="en-US"/>
              </w:rPr>
            </w:pPr>
            <w:r w:rsidRPr="00B1180C">
              <w:rPr>
                <w:lang w:val="en-US"/>
              </w:rPr>
              <w:t>Index</w:t>
            </w:r>
          </w:p>
        </w:tc>
        <w:tc>
          <w:tcPr>
            <w:tcW w:w="7700" w:type="dxa"/>
          </w:tcPr>
          <w:p w:rsidR="00C914BD" w:rsidRPr="00B1180C" w:rsidRDefault="00C914BD" w:rsidP="00C914BD">
            <w:pPr>
              <w:pStyle w:val="Text"/>
              <w:rPr>
                <w:lang w:val="en-US"/>
              </w:rPr>
            </w:pPr>
            <w:r w:rsidRPr="00B1180C">
              <w:rPr>
                <w:lang w:val="en-US"/>
              </w:rPr>
              <w:t xml:space="preserve">Internal index used by </w:t>
            </w:r>
            <w:r>
              <w:rPr>
                <w:lang w:val="en-US"/>
              </w:rPr>
              <w:t>NavVision®,</w:t>
            </w:r>
            <w:r w:rsidRPr="00B1180C">
              <w:rPr>
                <w:lang w:val="en-US"/>
              </w:rPr>
              <w:t xml:space="preserve"> not of importance in this list</w:t>
            </w:r>
          </w:p>
        </w:tc>
      </w:tr>
      <w:tr w:rsidR="00C914BD" w:rsidRPr="000F200F" w:rsidTr="00C914BD">
        <w:tc>
          <w:tcPr>
            <w:tcW w:w="1428" w:type="dxa"/>
          </w:tcPr>
          <w:p w:rsidR="00C914BD" w:rsidRPr="00B1180C" w:rsidRDefault="00C914BD" w:rsidP="00C914BD">
            <w:pPr>
              <w:pStyle w:val="Text"/>
              <w:rPr>
                <w:lang w:val="en-US"/>
              </w:rPr>
            </w:pPr>
            <w:r w:rsidRPr="00B1180C">
              <w:rPr>
                <w:lang w:val="en-US"/>
              </w:rPr>
              <w:t>Status</w:t>
            </w:r>
          </w:p>
        </w:tc>
        <w:tc>
          <w:tcPr>
            <w:tcW w:w="7700" w:type="dxa"/>
          </w:tcPr>
          <w:p w:rsidR="00C914BD" w:rsidRPr="00B1180C" w:rsidRDefault="00C914BD" w:rsidP="00C914BD">
            <w:pPr>
              <w:pStyle w:val="Text"/>
              <w:rPr>
                <w:lang w:val="en-US"/>
              </w:rPr>
            </w:pPr>
            <w:r w:rsidRPr="00B1180C">
              <w:rPr>
                <w:lang w:val="en-US"/>
              </w:rPr>
              <w:t>Active &gt; when connected</w:t>
            </w:r>
            <w:r w:rsidRPr="00B1180C">
              <w:rPr>
                <w:lang w:val="en-US"/>
              </w:rPr>
              <w:br/>
              <w:t>Connect &gt; when trying to connect</w:t>
            </w:r>
          </w:p>
          <w:p w:rsidR="00C914BD" w:rsidRDefault="00C914BD" w:rsidP="00C914BD">
            <w:pPr>
              <w:pStyle w:val="Text"/>
              <w:rPr>
                <w:lang w:val="en-US"/>
              </w:rPr>
            </w:pPr>
            <w:r w:rsidRPr="00B1180C">
              <w:rPr>
                <w:lang w:val="en-US"/>
              </w:rPr>
              <w:t>Closing &gt; when closing the connection</w:t>
            </w:r>
          </w:p>
          <w:p w:rsidR="00C914BD" w:rsidRPr="00B1180C" w:rsidRDefault="00C914BD" w:rsidP="00C914BD">
            <w:pPr>
              <w:pStyle w:val="Text"/>
              <w:rPr>
                <w:lang w:val="en-US"/>
              </w:rPr>
            </w:pPr>
            <w:r>
              <w:rPr>
                <w:lang w:val="en-US"/>
              </w:rPr>
              <w:t>Idle &gt; When doing nothing</w:t>
            </w:r>
          </w:p>
        </w:tc>
      </w:tr>
      <w:tr w:rsidR="00C914BD" w:rsidRPr="000F200F" w:rsidTr="00C914BD">
        <w:tc>
          <w:tcPr>
            <w:tcW w:w="1428" w:type="dxa"/>
          </w:tcPr>
          <w:p w:rsidR="00C914BD" w:rsidRPr="00B1180C" w:rsidRDefault="00C914BD" w:rsidP="00C914BD">
            <w:pPr>
              <w:pStyle w:val="Text"/>
              <w:rPr>
                <w:lang w:val="en-US"/>
              </w:rPr>
            </w:pPr>
            <w:r w:rsidRPr="00B1180C">
              <w:rPr>
                <w:lang w:val="en-US"/>
              </w:rPr>
              <w:t>Type</w:t>
            </w:r>
            <w:r w:rsidRPr="00B1180C">
              <w:rPr>
                <w:lang w:val="en-US"/>
              </w:rPr>
              <w:tab/>
            </w:r>
          </w:p>
        </w:tc>
        <w:tc>
          <w:tcPr>
            <w:tcW w:w="7700" w:type="dxa"/>
          </w:tcPr>
          <w:p w:rsidR="00C914BD" w:rsidRPr="00B1180C" w:rsidRDefault="00C914BD" w:rsidP="00C914BD">
            <w:pPr>
              <w:pStyle w:val="Text"/>
              <w:rPr>
                <w:lang w:val="en-US"/>
              </w:rPr>
            </w:pPr>
            <w:r w:rsidRPr="00B1180C">
              <w:rPr>
                <w:lang w:val="en-US"/>
              </w:rPr>
              <w:t>UDP server, UDP client, TCP server or TCP client</w:t>
            </w:r>
          </w:p>
        </w:tc>
      </w:tr>
      <w:tr w:rsidR="00C914BD" w:rsidRPr="000F200F" w:rsidTr="00C914BD">
        <w:tc>
          <w:tcPr>
            <w:tcW w:w="1428" w:type="dxa"/>
          </w:tcPr>
          <w:p w:rsidR="00C914BD" w:rsidRPr="00B1180C" w:rsidRDefault="00C914BD" w:rsidP="00C914BD">
            <w:pPr>
              <w:pStyle w:val="Text"/>
              <w:rPr>
                <w:lang w:val="en-US"/>
              </w:rPr>
            </w:pPr>
            <w:r w:rsidRPr="00B1180C">
              <w:rPr>
                <w:lang w:val="en-US"/>
              </w:rPr>
              <w:t>Source</w:t>
            </w:r>
          </w:p>
        </w:tc>
        <w:tc>
          <w:tcPr>
            <w:tcW w:w="7700" w:type="dxa"/>
          </w:tcPr>
          <w:p w:rsidR="00C914BD" w:rsidRPr="00B1180C" w:rsidRDefault="00C914BD" w:rsidP="00C914BD">
            <w:pPr>
              <w:pStyle w:val="Text"/>
              <w:rPr>
                <w:lang w:val="en-US"/>
              </w:rPr>
            </w:pPr>
            <w:r w:rsidRPr="00B1180C">
              <w:rPr>
                <w:lang w:val="en-US"/>
              </w:rPr>
              <w:t>The source of the connection. When “0.0.0.0:0” is shown, no source address was specified when opening the connection, where “0.0.0.0:x” means that port “x” on this computer is being used for server functionality</w:t>
            </w:r>
          </w:p>
        </w:tc>
      </w:tr>
      <w:tr w:rsidR="00C914BD" w:rsidRPr="000F200F" w:rsidTr="00C914BD">
        <w:tc>
          <w:tcPr>
            <w:tcW w:w="1428" w:type="dxa"/>
          </w:tcPr>
          <w:p w:rsidR="00C914BD" w:rsidRPr="00B1180C" w:rsidRDefault="00C914BD" w:rsidP="00C914BD">
            <w:pPr>
              <w:pStyle w:val="Text"/>
              <w:rPr>
                <w:lang w:val="en-US"/>
              </w:rPr>
            </w:pPr>
            <w:r w:rsidRPr="00B1180C">
              <w:rPr>
                <w:lang w:val="en-US"/>
              </w:rPr>
              <w:t>Destination</w:t>
            </w:r>
          </w:p>
        </w:tc>
        <w:tc>
          <w:tcPr>
            <w:tcW w:w="7700" w:type="dxa"/>
          </w:tcPr>
          <w:p w:rsidR="00C914BD" w:rsidRPr="00B1180C" w:rsidRDefault="00C914BD" w:rsidP="00C914BD">
            <w:pPr>
              <w:pStyle w:val="Text"/>
              <w:rPr>
                <w:lang w:val="en-US"/>
              </w:rPr>
            </w:pPr>
            <w:r w:rsidRPr="00B1180C">
              <w:rPr>
                <w:lang w:val="en-US"/>
              </w:rPr>
              <w:t>The destination of the connection</w:t>
            </w:r>
          </w:p>
        </w:tc>
      </w:tr>
      <w:tr w:rsidR="00C914BD" w:rsidRPr="000F200F" w:rsidTr="00C914BD">
        <w:tc>
          <w:tcPr>
            <w:tcW w:w="1428" w:type="dxa"/>
          </w:tcPr>
          <w:p w:rsidR="00C914BD" w:rsidRPr="00B1180C" w:rsidRDefault="00C914BD" w:rsidP="00C914BD">
            <w:pPr>
              <w:pStyle w:val="Text"/>
              <w:rPr>
                <w:lang w:val="en-US"/>
              </w:rPr>
            </w:pPr>
            <w:r w:rsidRPr="00B1180C">
              <w:rPr>
                <w:lang w:val="en-US"/>
              </w:rPr>
              <w:t>Receive</w:t>
            </w:r>
          </w:p>
        </w:tc>
        <w:tc>
          <w:tcPr>
            <w:tcW w:w="7700" w:type="dxa"/>
          </w:tcPr>
          <w:p w:rsidR="00C914BD" w:rsidRPr="00B1180C" w:rsidRDefault="00C914BD" w:rsidP="00C914BD">
            <w:pPr>
              <w:pStyle w:val="Text"/>
              <w:rPr>
                <w:lang w:val="en-US"/>
              </w:rPr>
            </w:pPr>
            <w:r w:rsidRPr="00B1180C">
              <w:rPr>
                <w:lang w:val="en-US"/>
              </w:rPr>
              <w:t>Number of Bytes left in the internal buffer / Number of bytes received</w:t>
            </w:r>
          </w:p>
        </w:tc>
      </w:tr>
      <w:tr w:rsidR="00C914BD" w:rsidRPr="000F200F" w:rsidTr="00C914BD">
        <w:tc>
          <w:tcPr>
            <w:tcW w:w="1428" w:type="dxa"/>
          </w:tcPr>
          <w:p w:rsidR="00C914BD" w:rsidRPr="00B1180C" w:rsidRDefault="00C914BD" w:rsidP="00C914BD">
            <w:pPr>
              <w:pStyle w:val="Text"/>
              <w:rPr>
                <w:lang w:val="en-US"/>
              </w:rPr>
            </w:pPr>
            <w:r w:rsidRPr="00B1180C">
              <w:rPr>
                <w:lang w:val="en-US"/>
              </w:rPr>
              <w:t>Transmit</w:t>
            </w:r>
          </w:p>
        </w:tc>
        <w:tc>
          <w:tcPr>
            <w:tcW w:w="7700" w:type="dxa"/>
          </w:tcPr>
          <w:p w:rsidR="00C914BD" w:rsidRPr="00B1180C" w:rsidRDefault="00C914BD" w:rsidP="00C914BD">
            <w:pPr>
              <w:pStyle w:val="Text"/>
              <w:rPr>
                <w:lang w:val="en-US"/>
              </w:rPr>
            </w:pPr>
            <w:r w:rsidRPr="00B1180C">
              <w:rPr>
                <w:lang w:val="en-US"/>
              </w:rPr>
              <w:t>Number of Bytes left in the internal buffer / Number of bytes sent</w:t>
            </w:r>
          </w:p>
        </w:tc>
      </w:tr>
    </w:tbl>
    <w:p w:rsidR="00C914BD" w:rsidRDefault="00C914BD" w:rsidP="00C914BD">
      <w:pPr>
        <w:pStyle w:val="Heading3"/>
        <w:rPr>
          <w:lang w:val="en-US"/>
        </w:rPr>
      </w:pPr>
      <w:r>
        <w:rPr>
          <w:lang w:val="en-US"/>
        </w:rPr>
        <w:br w:type="page"/>
      </w:r>
      <w:bookmarkStart w:id="999" w:name="_Toc275955984"/>
      <w:bookmarkStart w:id="1000" w:name="_Toc372632762"/>
      <w:bookmarkStart w:id="1001" w:name="_Toc402443164"/>
      <w:bookmarkStart w:id="1002" w:name="_Toc404942535"/>
      <w:r w:rsidRPr="00E45FFE">
        <w:lastRenderedPageBreak/>
        <w:t>Serial</w:t>
      </w:r>
      <w:bookmarkEnd w:id="999"/>
      <w:bookmarkEnd w:id="1000"/>
      <w:bookmarkEnd w:id="1001"/>
      <w:bookmarkEnd w:id="1002"/>
    </w:p>
    <w:p w:rsidR="00C914BD" w:rsidRDefault="00C914BD" w:rsidP="00C914BD">
      <w:pPr>
        <w:rPr>
          <w:lang w:val="en-US"/>
        </w:rPr>
      </w:pPr>
    </w:p>
    <w:p w:rsidR="00C914BD" w:rsidRDefault="00C914BD" w:rsidP="00C914BD">
      <w:pPr>
        <w:rPr>
          <w:lang w:val="en-US"/>
        </w:rPr>
      </w:pPr>
    </w:p>
    <w:p w:rsidR="00C914BD" w:rsidRPr="004A73B3" w:rsidRDefault="00C914BD" w:rsidP="00C914BD">
      <w:pPr>
        <w:rPr>
          <w:lang w:val="en-US"/>
        </w:rPr>
      </w:pPr>
      <w:r>
        <w:rPr>
          <w:lang w:val="en-US"/>
        </w:rPr>
        <w:t>Under “F11 &gt; Serial” the serial port status is indicated.</w:t>
      </w:r>
    </w:p>
    <w:p w:rsidR="00C914BD" w:rsidRPr="00B64855" w:rsidRDefault="00C914BD" w:rsidP="00C914BD">
      <w:pPr>
        <w:rPr>
          <w:lang w:val="en-US"/>
        </w:rPr>
      </w:pPr>
    </w:p>
    <w:p w:rsidR="00C914BD" w:rsidRDefault="00C914BD" w:rsidP="00C914BD">
      <w:pPr>
        <w:rPr>
          <w:lang w:val="en-US"/>
        </w:rPr>
      </w:pPr>
      <w:r>
        <w:rPr>
          <w:noProof/>
          <w:lang w:val="nl-NL" w:eastAsia="nl-NL"/>
        </w:rPr>
        <w:drawing>
          <wp:inline distT="0" distB="0" distL="0" distR="0" wp14:anchorId="45E4D23B" wp14:editId="7661EFCE">
            <wp:extent cx="5760720" cy="4131599"/>
            <wp:effectExtent l="0" t="0" r="0" b="2540"/>
            <wp:docPr id="203" name="Afbeelding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4"/>
                    <a:stretch>
                      <a:fillRect/>
                    </a:stretch>
                  </pic:blipFill>
                  <pic:spPr>
                    <a:xfrm>
                      <a:off x="0" y="0"/>
                      <a:ext cx="5760720" cy="4131599"/>
                    </a:xfrm>
                    <a:prstGeom prst="rect">
                      <a:avLst/>
                    </a:prstGeom>
                  </pic:spPr>
                </pic:pic>
              </a:graphicData>
            </a:graphic>
          </wp:inline>
        </w:drawing>
      </w:r>
    </w:p>
    <w:p w:rsidR="00C914BD" w:rsidRPr="00D92197" w:rsidRDefault="00C914BD" w:rsidP="00C914BD">
      <w:pPr>
        <w:pStyle w:val="Onderschrift"/>
      </w:pPr>
      <w:bookmarkStart w:id="1003" w:name="_Toc372632908"/>
      <w:bookmarkStart w:id="1004" w:name="_Toc402443318"/>
      <w:bookmarkStart w:id="1005" w:name="_Toc404942717"/>
      <w:r w:rsidRPr="00D92197">
        <w:t xml:space="preserve">Figure </w:t>
      </w:r>
      <w:r w:rsidR="00F414EE">
        <w:fldChar w:fldCharType="begin"/>
      </w:r>
      <w:r w:rsidR="00F414EE">
        <w:instrText xml:space="preserve"> STYLEREF 1 \s </w:instrText>
      </w:r>
      <w:r w:rsidR="00F414EE">
        <w:fldChar w:fldCharType="separate"/>
      </w:r>
      <w:r w:rsidR="00B2370E">
        <w:rPr>
          <w:noProof/>
        </w:rPr>
        <w:t>7</w:t>
      </w:r>
      <w:r w:rsidR="00F414EE">
        <w:fldChar w:fldCharType="end"/>
      </w:r>
      <w:r w:rsidR="00F414EE">
        <w:noBreakHyphen/>
      </w:r>
      <w:r w:rsidR="00F414EE">
        <w:fldChar w:fldCharType="begin"/>
      </w:r>
      <w:r w:rsidR="00F414EE">
        <w:instrText xml:space="preserve"> SEQ Figure \* ARABIC \s 1 </w:instrText>
      </w:r>
      <w:r w:rsidR="00F414EE">
        <w:fldChar w:fldCharType="separate"/>
      </w:r>
      <w:r w:rsidR="00B2370E">
        <w:rPr>
          <w:noProof/>
        </w:rPr>
        <w:t>7</w:t>
      </w:r>
      <w:r w:rsidR="00F414EE">
        <w:fldChar w:fldCharType="end"/>
      </w:r>
      <w:r w:rsidRPr="00D92197">
        <w:t>: Serial</w:t>
      </w:r>
      <w:bookmarkEnd w:id="1003"/>
      <w:bookmarkEnd w:id="1004"/>
      <w:bookmarkEnd w:id="1005"/>
    </w:p>
    <w:p w:rsidR="00C914BD" w:rsidRDefault="00C914BD" w:rsidP="00C914BD">
      <w:pPr>
        <w:rPr>
          <w:lang w:val="en-US"/>
        </w:rPr>
      </w:pPr>
      <w:r w:rsidRPr="004A73B3">
        <w:rPr>
          <w:lang w:val="en-US"/>
        </w:rPr>
        <w:t>The columns are arranged as follows:</w:t>
      </w:r>
    </w:p>
    <w:p w:rsidR="00C914BD" w:rsidRPr="004A73B3" w:rsidRDefault="00C914BD" w:rsidP="00C914BD">
      <w:pPr>
        <w:rPr>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04"/>
        <w:gridCol w:w="7858"/>
      </w:tblGrid>
      <w:tr w:rsidR="00C914BD" w:rsidRPr="00B1180C" w:rsidTr="00C914BD">
        <w:tc>
          <w:tcPr>
            <w:tcW w:w="1208" w:type="dxa"/>
            <w:shd w:val="clear" w:color="auto" w:fill="0C0C0C"/>
          </w:tcPr>
          <w:p w:rsidR="00C914BD" w:rsidRPr="00B1180C" w:rsidRDefault="00C914BD" w:rsidP="00C914BD">
            <w:pPr>
              <w:rPr>
                <w:b/>
                <w:lang w:val="en-US"/>
              </w:rPr>
            </w:pPr>
            <w:r w:rsidRPr="00B1180C">
              <w:rPr>
                <w:b/>
                <w:lang w:val="en-US"/>
              </w:rPr>
              <w:t>Detail</w:t>
            </w:r>
          </w:p>
        </w:tc>
        <w:tc>
          <w:tcPr>
            <w:tcW w:w="7920" w:type="dxa"/>
            <w:shd w:val="clear" w:color="auto" w:fill="0C0C0C"/>
          </w:tcPr>
          <w:p w:rsidR="00C914BD" w:rsidRPr="00B1180C" w:rsidRDefault="00C914BD" w:rsidP="00C914BD">
            <w:pPr>
              <w:rPr>
                <w:b/>
                <w:lang w:val="en-US"/>
              </w:rPr>
            </w:pPr>
            <w:r w:rsidRPr="00B1180C">
              <w:rPr>
                <w:b/>
                <w:lang w:val="en-US"/>
              </w:rPr>
              <w:t>Description</w:t>
            </w:r>
          </w:p>
        </w:tc>
      </w:tr>
      <w:tr w:rsidR="00C914BD" w:rsidRPr="000F200F" w:rsidTr="00C914BD">
        <w:tc>
          <w:tcPr>
            <w:tcW w:w="1208" w:type="dxa"/>
          </w:tcPr>
          <w:p w:rsidR="00C914BD" w:rsidRPr="00B1180C" w:rsidRDefault="00C914BD" w:rsidP="00C914BD">
            <w:pPr>
              <w:rPr>
                <w:lang w:val="en-US"/>
              </w:rPr>
            </w:pPr>
            <w:r w:rsidRPr="00B1180C">
              <w:rPr>
                <w:lang w:val="en-US"/>
              </w:rPr>
              <w:t>Port</w:t>
            </w:r>
            <w:r w:rsidRPr="00B1180C">
              <w:rPr>
                <w:lang w:val="en-US"/>
              </w:rPr>
              <w:tab/>
            </w:r>
          </w:p>
        </w:tc>
        <w:tc>
          <w:tcPr>
            <w:tcW w:w="7920" w:type="dxa"/>
          </w:tcPr>
          <w:p w:rsidR="00C914BD" w:rsidRPr="00B1180C" w:rsidRDefault="00C914BD" w:rsidP="00C914BD">
            <w:pPr>
              <w:rPr>
                <w:b/>
                <w:lang w:val="en-US"/>
              </w:rPr>
            </w:pPr>
            <w:r w:rsidRPr="00B1180C">
              <w:rPr>
                <w:lang w:val="en-US"/>
              </w:rPr>
              <w:t>The serial port name.</w:t>
            </w:r>
            <w:r w:rsidRPr="00B1180C">
              <w:rPr>
                <w:lang w:val="en-US"/>
              </w:rPr>
              <w:br/>
              <w:t>The possible radar port is also shown as a serial port, named “RADAR1”. When it is not used, the status stays on “Pending”.</w:t>
            </w:r>
          </w:p>
        </w:tc>
      </w:tr>
      <w:tr w:rsidR="00C914BD" w:rsidRPr="000F200F" w:rsidTr="00C914BD">
        <w:tc>
          <w:tcPr>
            <w:tcW w:w="1208" w:type="dxa"/>
          </w:tcPr>
          <w:p w:rsidR="00C914BD" w:rsidRPr="00B1180C" w:rsidRDefault="00C914BD" w:rsidP="00C914BD">
            <w:pPr>
              <w:rPr>
                <w:lang w:val="en-US"/>
              </w:rPr>
            </w:pPr>
            <w:r w:rsidRPr="00B1180C">
              <w:rPr>
                <w:lang w:val="en-US"/>
              </w:rPr>
              <w:t>Status</w:t>
            </w:r>
          </w:p>
        </w:tc>
        <w:tc>
          <w:tcPr>
            <w:tcW w:w="7920" w:type="dxa"/>
          </w:tcPr>
          <w:p w:rsidR="00C914BD" w:rsidRPr="00B1180C" w:rsidRDefault="00C914BD" w:rsidP="00C914BD">
            <w:pPr>
              <w:rPr>
                <w:lang w:val="en-US"/>
              </w:rPr>
            </w:pPr>
            <w:r w:rsidRPr="00B1180C">
              <w:rPr>
                <w:lang w:val="en-US"/>
              </w:rPr>
              <w:t>Serial port status i.e. “Failed”, “Pending”, “Closed” and “Open”</w:t>
            </w:r>
          </w:p>
        </w:tc>
      </w:tr>
      <w:tr w:rsidR="00C914BD" w:rsidRPr="000F200F" w:rsidTr="00C914BD">
        <w:tc>
          <w:tcPr>
            <w:tcW w:w="1208" w:type="dxa"/>
          </w:tcPr>
          <w:p w:rsidR="00C914BD" w:rsidRPr="00B1180C" w:rsidRDefault="00C914BD" w:rsidP="00C914BD">
            <w:pPr>
              <w:rPr>
                <w:lang w:val="en-US"/>
              </w:rPr>
            </w:pPr>
            <w:r w:rsidRPr="00B1180C">
              <w:rPr>
                <w:lang w:val="en-US"/>
              </w:rPr>
              <w:t>Rx (bps)</w:t>
            </w:r>
          </w:p>
        </w:tc>
        <w:tc>
          <w:tcPr>
            <w:tcW w:w="7920" w:type="dxa"/>
          </w:tcPr>
          <w:p w:rsidR="00C914BD" w:rsidRPr="00B1180C" w:rsidRDefault="00C914BD" w:rsidP="00C914BD">
            <w:pPr>
              <w:rPr>
                <w:lang w:val="en-US"/>
              </w:rPr>
            </w:pPr>
            <w:r w:rsidRPr="00B1180C">
              <w:rPr>
                <w:lang w:val="en-US"/>
              </w:rPr>
              <w:t>Number of bits “Received (Rx)” during the last second</w:t>
            </w:r>
          </w:p>
        </w:tc>
      </w:tr>
      <w:tr w:rsidR="00C914BD" w:rsidRPr="000F200F" w:rsidTr="00C914BD">
        <w:tc>
          <w:tcPr>
            <w:tcW w:w="1208" w:type="dxa"/>
          </w:tcPr>
          <w:p w:rsidR="00C914BD" w:rsidRPr="00B1180C" w:rsidRDefault="00C914BD" w:rsidP="00C914BD">
            <w:pPr>
              <w:rPr>
                <w:lang w:val="en-US"/>
              </w:rPr>
            </w:pPr>
            <w:proofErr w:type="spellStart"/>
            <w:r w:rsidRPr="00B1180C">
              <w:rPr>
                <w:lang w:val="en-US"/>
              </w:rPr>
              <w:t>Tx</w:t>
            </w:r>
            <w:proofErr w:type="spellEnd"/>
            <w:r w:rsidRPr="00B1180C">
              <w:rPr>
                <w:lang w:val="en-US"/>
              </w:rPr>
              <w:t xml:space="preserve"> (bps)</w:t>
            </w:r>
          </w:p>
        </w:tc>
        <w:tc>
          <w:tcPr>
            <w:tcW w:w="7920" w:type="dxa"/>
          </w:tcPr>
          <w:p w:rsidR="00C914BD" w:rsidRPr="00B1180C" w:rsidRDefault="00C914BD" w:rsidP="00C914BD">
            <w:pPr>
              <w:rPr>
                <w:lang w:val="en-US"/>
              </w:rPr>
            </w:pPr>
            <w:r w:rsidRPr="00B1180C">
              <w:rPr>
                <w:lang w:val="en-US"/>
              </w:rPr>
              <w:t>Number of bits “Sent (</w:t>
            </w:r>
            <w:proofErr w:type="spellStart"/>
            <w:r w:rsidRPr="00B1180C">
              <w:rPr>
                <w:lang w:val="en-US"/>
              </w:rPr>
              <w:t>Tx</w:t>
            </w:r>
            <w:proofErr w:type="spellEnd"/>
            <w:r w:rsidRPr="00B1180C">
              <w:rPr>
                <w:lang w:val="en-US"/>
              </w:rPr>
              <w:t>)” during the last second.</w:t>
            </w:r>
          </w:p>
        </w:tc>
      </w:tr>
    </w:tbl>
    <w:p w:rsidR="00C914BD" w:rsidRPr="000D5A09" w:rsidRDefault="00C914BD" w:rsidP="00C914BD">
      <w:pPr>
        <w:rPr>
          <w:lang w:val="en-US"/>
        </w:rPr>
      </w:pPr>
      <w:r>
        <w:rPr>
          <w:lang w:val="en-US"/>
        </w:rPr>
        <w:tab/>
      </w:r>
      <w:r>
        <w:rPr>
          <w:lang w:val="en-US"/>
        </w:rPr>
        <w:tab/>
      </w:r>
      <w:r>
        <w:rPr>
          <w:lang w:val="en-US"/>
        </w:rPr>
        <w:tab/>
      </w:r>
      <w:r>
        <w:rPr>
          <w:b/>
          <w:lang w:val="en-US"/>
        </w:rPr>
        <w:tab/>
      </w:r>
      <w:r>
        <w:rPr>
          <w:b/>
          <w:lang w:val="en-US"/>
        </w:rPr>
        <w:tab/>
      </w:r>
    </w:p>
    <w:p w:rsidR="00C914BD" w:rsidRDefault="00C914BD" w:rsidP="00C914BD">
      <w:pPr>
        <w:rPr>
          <w:lang w:val="en-US"/>
        </w:rPr>
      </w:pPr>
    </w:p>
    <w:p w:rsidR="00C914BD" w:rsidRDefault="00C914BD" w:rsidP="00C914BD">
      <w:pPr>
        <w:rPr>
          <w:lang w:val="en-US"/>
        </w:rPr>
      </w:pPr>
    </w:p>
    <w:p w:rsidR="00C914BD" w:rsidRPr="00D467C6" w:rsidRDefault="00C914BD" w:rsidP="00C914BD">
      <w:pPr>
        <w:rPr>
          <w:lang w:val="en-US"/>
        </w:rPr>
      </w:pPr>
    </w:p>
    <w:p w:rsidR="00C914BD" w:rsidRDefault="00C914BD" w:rsidP="00C914BD">
      <w:pPr>
        <w:rPr>
          <w:lang w:val="en-US"/>
        </w:rPr>
      </w:pPr>
    </w:p>
    <w:p w:rsidR="007E77D0" w:rsidRDefault="007E77D0" w:rsidP="00C914BD">
      <w:pPr>
        <w:rPr>
          <w:lang w:val="en-US"/>
        </w:rPr>
      </w:pPr>
    </w:p>
    <w:p w:rsidR="007E77D0" w:rsidRDefault="007E77D0" w:rsidP="00C914BD">
      <w:pPr>
        <w:rPr>
          <w:lang w:val="en-US"/>
        </w:rPr>
      </w:pPr>
    </w:p>
    <w:p w:rsidR="007E77D0" w:rsidRDefault="007E77D0" w:rsidP="00C914BD">
      <w:pPr>
        <w:rPr>
          <w:lang w:val="en-US"/>
        </w:rPr>
      </w:pPr>
    </w:p>
    <w:p w:rsidR="007E77D0" w:rsidRDefault="007E77D0" w:rsidP="00C914BD">
      <w:pPr>
        <w:rPr>
          <w:lang w:val="en-US"/>
        </w:rPr>
      </w:pPr>
    </w:p>
    <w:p w:rsidR="007E77D0" w:rsidRDefault="007E77D0" w:rsidP="00C914BD">
      <w:pPr>
        <w:rPr>
          <w:lang w:val="en-US"/>
        </w:rPr>
      </w:pPr>
    </w:p>
    <w:p w:rsidR="00C914BD" w:rsidRDefault="00C914BD" w:rsidP="00C914BD">
      <w:pPr>
        <w:rPr>
          <w:lang w:val="en-US"/>
        </w:rPr>
      </w:pPr>
    </w:p>
    <w:p w:rsidR="00C914BD" w:rsidRDefault="00C914BD" w:rsidP="00C914BD">
      <w:pPr>
        <w:rPr>
          <w:lang w:val="en-US"/>
        </w:rPr>
      </w:pPr>
      <w:r>
        <w:rPr>
          <w:lang w:val="en-US"/>
        </w:rPr>
        <w:t xml:space="preserve">For troubleshooting you can right-click on a serial port to see a pop-up you can click for additional data (See </w:t>
      </w:r>
      <w:r>
        <w:rPr>
          <w:lang w:val="en-US"/>
        </w:rPr>
        <w:fldChar w:fldCharType="begin"/>
      </w:r>
      <w:r>
        <w:rPr>
          <w:lang w:val="en-US"/>
        </w:rPr>
        <w:instrText xml:space="preserve"> REF _Ref330977028 \h </w:instrText>
      </w:r>
      <w:r>
        <w:rPr>
          <w:lang w:val="en-US"/>
        </w:rPr>
      </w:r>
      <w:r>
        <w:rPr>
          <w:lang w:val="en-US"/>
        </w:rPr>
        <w:fldChar w:fldCharType="separate"/>
      </w:r>
      <w:r w:rsidR="00B2370E" w:rsidRPr="00D92197">
        <w:t xml:space="preserve">Figure </w:t>
      </w:r>
      <w:r w:rsidR="00B2370E">
        <w:rPr>
          <w:noProof/>
        </w:rPr>
        <w:t>7</w:t>
      </w:r>
      <w:r w:rsidR="00B2370E">
        <w:noBreakHyphen/>
      </w:r>
      <w:r w:rsidR="00B2370E">
        <w:rPr>
          <w:noProof/>
        </w:rPr>
        <w:t>8</w:t>
      </w:r>
      <w:r>
        <w:rPr>
          <w:lang w:val="en-US"/>
        </w:rPr>
        <w:fldChar w:fldCharType="end"/>
      </w:r>
      <w:r>
        <w:rPr>
          <w:lang w:val="en-US"/>
        </w:rPr>
        <w:t>)</w:t>
      </w:r>
    </w:p>
    <w:p w:rsidR="00C914BD" w:rsidRDefault="00C914BD" w:rsidP="00C914BD">
      <w:pPr>
        <w:rPr>
          <w:lang w:val="en-US"/>
        </w:rPr>
      </w:pPr>
    </w:p>
    <w:p w:rsidR="00C914BD" w:rsidRDefault="00C914BD" w:rsidP="00C914BD">
      <w:pPr>
        <w:rPr>
          <w:lang w:val="en-US"/>
        </w:rPr>
      </w:pPr>
      <w:r>
        <w:rPr>
          <w:noProof/>
          <w:lang w:val="nl-NL" w:eastAsia="nl-NL"/>
        </w:rPr>
        <w:drawing>
          <wp:inline distT="0" distB="0" distL="0" distR="0" wp14:anchorId="2639B1E4" wp14:editId="0E6A3BA4">
            <wp:extent cx="5934075" cy="3933825"/>
            <wp:effectExtent l="19050" t="0" r="9525" b="0"/>
            <wp:docPr id="296" name="Afbeelding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325" cstate="print"/>
                    <a:srcRect/>
                    <a:stretch>
                      <a:fillRect/>
                    </a:stretch>
                  </pic:blipFill>
                  <pic:spPr bwMode="auto">
                    <a:xfrm>
                      <a:off x="0" y="0"/>
                      <a:ext cx="5934075" cy="3933825"/>
                    </a:xfrm>
                    <a:prstGeom prst="rect">
                      <a:avLst/>
                    </a:prstGeom>
                    <a:noFill/>
                    <a:ln w="9525">
                      <a:noFill/>
                      <a:miter lim="800000"/>
                      <a:headEnd/>
                      <a:tailEnd/>
                    </a:ln>
                  </pic:spPr>
                </pic:pic>
              </a:graphicData>
            </a:graphic>
          </wp:inline>
        </w:drawing>
      </w:r>
    </w:p>
    <w:p w:rsidR="00C914BD" w:rsidRPr="00D92197" w:rsidRDefault="00C914BD" w:rsidP="00C914BD">
      <w:pPr>
        <w:pStyle w:val="Onderschrift"/>
      </w:pPr>
      <w:bookmarkStart w:id="1006" w:name="_Ref330977028"/>
      <w:bookmarkStart w:id="1007" w:name="_Toc275955993"/>
      <w:bookmarkStart w:id="1008" w:name="_Ref330977011"/>
      <w:bookmarkStart w:id="1009" w:name="_Toc372632909"/>
      <w:bookmarkStart w:id="1010" w:name="_Toc402443319"/>
      <w:bookmarkStart w:id="1011" w:name="_Toc404942718"/>
      <w:r w:rsidRPr="00D92197">
        <w:t xml:space="preserve">Figure </w:t>
      </w:r>
      <w:r w:rsidR="00F414EE">
        <w:fldChar w:fldCharType="begin"/>
      </w:r>
      <w:r w:rsidR="00F414EE">
        <w:instrText xml:space="preserve"> STYLEREF 1 \s </w:instrText>
      </w:r>
      <w:r w:rsidR="00F414EE">
        <w:fldChar w:fldCharType="separate"/>
      </w:r>
      <w:r w:rsidR="00B2370E">
        <w:rPr>
          <w:noProof/>
        </w:rPr>
        <w:t>7</w:t>
      </w:r>
      <w:r w:rsidR="00F414EE">
        <w:fldChar w:fldCharType="end"/>
      </w:r>
      <w:r w:rsidR="00F414EE">
        <w:noBreakHyphen/>
      </w:r>
      <w:r w:rsidR="00F414EE">
        <w:fldChar w:fldCharType="begin"/>
      </w:r>
      <w:r w:rsidR="00F414EE">
        <w:instrText xml:space="preserve"> SEQ Figure \* ARABIC \s 1 </w:instrText>
      </w:r>
      <w:r w:rsidR="00F414EE">
        <w:fldChar w:fldCharType="separate"/>
      </w:r>
      <w:r w:rsidR="00B2370E">
        <w:rPr>
          <w:noProof/>
        </w:rPr>
        <w:t>8</w:t>
      </w:r>
      <w:r w:rsidR="00F414EE">
        <w:fldChar w:fldCharType="end"/>
      </w:r>
      <w:bookmarkEnd w:id="1006"/>
      <w:r w:rsidRPr="00D92197">
        <w:t xml:space="preserve">: </w:t>
      </w:r>
      <w:bookmarkEnd w:id="1007"/>
      <w:r w:rsidRPr="00D92197">
        <w:t>Additional Serial Data</w:t>
      </w:r>
      <w:bookmarkEnd w:id="1008"/>
      <w:bookmarkEnd w:id="1009"/>
      <w:bookmarkEnd w:id="1010"/>
      <w:bookmarkEnd w:id="1011"/>
    </w:p>
    <w:p w:rsidR="00C914BD" w:rsidRPr="00CA0364" w:rsidRDefault="00C914BD" w:rsidP="00C914BD">
      <w:pPr>
        <w:rPr>
          <w:lang w:val="en-US"/>
        </w:rPr>
      </w:pPr>
      <w:r w:rsidRPr="00CA0364">
        <w:rPr>
          <w:lang w:val="en-US"/>
        </w:rPr>
        <w:t xml:space="preserve">After clicking “show data for x” where x is the appropriate port, you will get a new pop-up </w:t>
      </w:r>
      <w:r w:rsidR="007E77D0">
        <w:rPr>
          <w:lang w:val="en-US"/>
        </w:rPr>
        <w:t>field Communication Diagnostics</w:t>
      </w:r>
      <w:r w:rsidRPr="00CA0364">
        <w:rPr>
          <w:lang w:val="en-US"/>
        </w:rPr>
        <w:t xml:space="preserve"> (see </w:t>
      </w:r>
      <w:r>
        <w:fldChar w:fldCharType="begin"/>
      </w:r>
      <w:r w:rsidRPr="00CA0364">
        <w:rPr>
          <w:lang w:val="en-US"/>
        </w:rPr>
        <w:instrText xml:space="preserve"> REF _Ref330977809 \h </w:instrText>
      </w:r>
      <w:r>
        <w:fldChar w:fldCharType="separate"/>
      </w:r>
      <w:r w:rsidR="00B2370E">
        <w:t xml:space="preserve">Figure </w:t>
      </w:r>
      <w:r w:rsidR="00B2370E">
        <w:rPr>
          <w:noProof/>
        </w:rPr>
        <w:t>7</w:t>
      </w:r>
      <w:r w:rsidR="00B2370E">
        <w:noBreakHyphen/>
      </w:r>
      <w:r w:rsidR="00B2370E">
        <w:rPr>
          <w:noProof/>
        </w:rPr>
        <w:t>10</w:t>
      </w:r>
      <w:r>
        <w:fldChar w:fldCharType="end"/>
      </w:r>
      <w:r w:rsidRPr="00CA0364">
        <w:rPr>
          <w:lang w:val="en-US"/>
        </w:rPr>
        <w:t xml:space="preserve"> and </w:t>
      </w:r>
      <w:r>
        <w:fldChar w:fldCharType="begin"/>
      </w:r>
      <w:r w:rsidRPr="00CA0364">
        <w:rPr>
          <w:lang w:val="en-US"/>
        </w:rPr>
        <w:instrText xml:space="preserve"> REF _Ref330977809 \h </w:instrText>
      </w:r>
      <w:r>
        <w:fldChar w:fldCharType="separate"/>
      </w:r>
      <w:r w:rsidR="00B2370E">
        <w:t xml:space="preserve">Figure </w:t>
      </w:r>
      <w:r w:rsidR="00B2370E">
        <w:rPr>
          <w:noProof/>
        </w:rPr>
        <w:t>7</w:t>
      </w:r>
      <w:r w:rsidR="00B2370E">
        <w:noBreakHyphen/>
      </w:r>
      <w:r w:rsidR="00B2370E">
        <w:rPr>
          <w:noProof/>
        </w:rPr>
        <w:t>10</w:t>
      </w:r>
      <w:r>
        <w:fldChar w:fldCharType="end"/>
      </w:r>
      <w:r w:rsidRPr="00CA0364">
        <w:rPr>
          <w:lang w:val="en-US"/>
        </w:rPr>
        <w:t>)</w:t>
      </w:r>
    </w:p>
    <w:p w:rsidR="00C914BD" w:rsidRPr="00CA0364" w:rsidRDefault="00C914BD" w:rsidP="00C914BD">
      <w:pPr>
        <w:rPr>
          <w:lang w:val="en-US"/>
        </w:rPr>
      </w:pPr>
    </w:p>
    <w:p w:rsidR="007E77D0" w:rsidRDefault="007E77D0" w:rsidP="00C914BD">
      <w:pPr>
        <w:rPr>
          <w:lang w:val="en-US"/>
        </w:rPr>
      </w:pPr>
    </w:p>
    <w:p w:rsidR="007E77D0" w:rsidRDefault="007E77D0" w:rsidP="00C914BD">
      <w:pPr>
        <w:rPr>
          <w:lang w:val="en-US"/>
        </w:rPr>
      </w:pPr>
    </w:p>
    <w:p w:rsidR="007E77D0" w:rsidRDefault="007E77D0" w:rsidP="00C914BD">
      <w:pPr>
        <w:rPr>
          <w:lang w:val="en-US"/>
        </w:rPr>
      </w:pPr>
    </w:p>
    <w:p w:rsidR="007E77D0" w:rsidRDefault="007E77D0" w:rsidP="00C914BD">
      <w:pPr>
        <w:rPr>
          <w:lang w:val="en-US"/>
        </w:rPr>
      </w:pPr>
    </w:p>
    <w:p w:rsidR="007E77D0" w:rsidRDefault="007E77D0" w:rsidP="00C914BD">
      <w:pPr>
        <w:rPr>
          <w:lang w:val="en-US"/>
        </w:rPr>
      </w:pPr>
    </w:p>
    <w:p w:rsidR="007E77D0" w:rsidRDefault="007E77D0" w:rsidP="00C914BD">
      <w:pPr>
        <w:rPr>
          <w:lang w:val="en-US"/>
        </w:rPr>
      </w:pPr>
    </w:p>
    <w:p w:rsidR="007E77D0" w:rsidRDefault="007E77D0" w:rsidP="00C914BD">
      <w:pPr>
        <w:rPr>
          <w:lang w:val="en-US"/>
        </w:rPr>
      </w:pPr>
    </w:p>
    <w:p w:rsidR="007E77D0" w:rsidRDefault="007E77D0" w:rsidP="00C914BD">
      <w:pPr>
        <w:rPr>
          <w:lang w:val="en-US"/>
        </w:rPr>
      </w:pPr>
    </w:p>
    <w:p w:rsidR="007E77D0" w:rsidRDefault="007E77D0" w:rsidP="00C914BD">
      <w:pPr>
        <w:rPr>
          <w:lang w:val="en-US"/>
        </w:rPr>
      </w:pPr>
    </w:p>
    <w:p w:rsidR="007E77D0" w:rsidRDefault="007E77D0" w:rsidP="00C914BD">
      <w:pPr>
        <w:rPr>
          <w:lang w:val="en-US"/>
        </w:rPr>
      </w:pPr>
    </w:p>
    <w:p w:rsidR="007E77D0" w:rsidRDefault="007E77D0" w:rsidP="00C914BD">
      <w:pPr>
        <w:rPr>
          <w:lang w:val="en-US"/>
        </w:rPr>
      </w:pPr>
    </w:p>
    <w:p w:rsidR="007E77D0" w:rsidRDefault="007E77D0" w:rsidP="00C914BD">
      <w:pPr>
        <w:rPr>
          <w:lang w:val="en-US"/>
        </w:rPr>
      </w:pPr>
    </w:p>
    <w:p w:rsidR="007E77D0" w:rsidRDefault="007E77D0" w:rsidP="00C914BD">
      <w:pPr>
        <w:rPr>
          <w:lang w:val="en-US"/>
        </w:rPr>
      </w:pPr>
    </w:p>
    <w:p w:rsidR="007E77D0" w:rsidRDefault="007E77D0" w:rsidP="00C914BD">
      <w:pPr>
        <w:rPr>
          <w:lang w:val="en-US"/>
        </w:rPr>
      </w:pPr>
    </w:p>
    <w:p w:rsidR="007E77D0" w:rsidRDefault="007E77D0" w:rsidP="00C914BD">
      <w:pPr>
        <w:rPr>
          <w:lang w:val="en-US"/>
        </w:rPr>
      </w:pPr>
    </w:p>
    <w:p w:rsidR="007E77D0" w:rsidRDefault="007E77D0" w:rsidP="00C914BD">
      <w:pPr>
        <w:rPr>
          <w:lang w:val="en-US"/>
        </w:rPr>
      </w:pPr>
    </w:p>
    <w:p w:rsidR="007E77D0" w:rsidRDefault="007E77D0" w:rsidP="00C914BD">
      <w:pPr>
        <w:rPr>
          <w:lang w:val="en-US"/>
        </w:rPr>
      </w:pPr>
    </w:p>
    <w:p w:rsidR="007E77D0" w:rsidRDefault="007E77D0" w:rsidP="00C914BD">
      <w:pPr>
        <w:rPr>
          <w:lang w:val="en-US"/>
        </w:rPr>
      </w:pPr>
    </w:p>
    <w:p w:rsidR="007E77D0" w:rsidRDefault="007E77D0" w:rsidP="00C914BD">
      <w:pPr>
        <w:rPr>
          <w:lang w:val="en-US"/>
        </w:rPr>
      </w:pPr>
    </w:p>
    <w:p w:rsidR="007E77D0" w:rsidRDefault="007E77D0" w:rsidP="00C914BD">
      <w:pPr>
        <w:rPr>
          <w:lang w:val="en-US"/>
        </w:rPr>
      </w:pPr>
    </w:p>
    <w:p w:rsidR="00C914BD" w:rsidRPr="00CA0364" w:rsidRDefault="00C914BD" w:rsidP="00C914BD">
      <w:pPr>
        <w:rPr>
          <w:lang w:val="en-US"/>
        </w:rPr>
      </w:pPr>
      <w:r w:rsidRPr="00CA0364">
        <w:rPr>
          <w:lang w:val="en-US"/>
        </w:rPr>
        <w:t xml:space="preserve">This tool you can use to troubleshoot data over serial ports. Here it shows all the data that is actually seen by </w:t>
      </w:r>
      <w:r w:rsidR="007E77D0">
        <w:rPr>
          <w:lang w:val="en-US"/>
        </w:rPr>
        <w:t>NavVision</w:t>
      </w:r>
      <w:r>
        <w:rPr>
          <w:lang w:val="en-US"/>
        </w:rPr>
        <w:t xml:space="preserve"> </w:t>
      </w:r>
      <w:r w:rsidRPr="00CA0364">
        <w:rPr>
          <w:lang w:val="en-US"/>
        </w:rPr>
        <w:t>on the specific port.</w:t>
      </w:r>
    </w:p>
    <w:p w:rsidR="00C914BD" w:rsidRPr="00CA0364" w:rsidRDefault="00C914BD" w:rsidP="00C914BD">
      <w:pPr>
        <w:rPr>
          <w:lang w:val="en-US"/>
        </w:rPr>
      </w:pPr>
    </w:p>
    <w:p w:rsidR="00C914BD" w:rsidRDefault="00C914BD" w:rsidP="00C914BD">
      <w:r>
        <w:rPr>
          <w:noProof/>
          <w:lang w:val="nl-NL" w:eastAsia="nl-NL"/>
        </w:rPr>
        <w:drawing>
          <wp:inline distT="0" distB="0" distL="0" distR="0" wp14:anchorId="1C7EC4D1" wp14:editId="46514F48">
            <wp:extent cx="5939790" cy="4520202"/>
            <wp:effectExtent l="0" t="0" r="3810" b="0"/>
            <wp:docPr id="297" name="Afbeelding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6" cstate="print"/>
                    <a:stretch>
                      <a:fillRect/>
                    </a:stretch>
                  </pic:blipFill>
                  <pic:spPr>
                    <a:xfrm>
                      <a:off x="0" y="0"/>
                      <a:ext cx="5939790" cy="4520202"/>
                    </a:xfrm>
                    <a:prstGeom prst="rect">
                      <a:avLst/>
                    </a:prstGeom>
                  </pic:spPr>
                </pic:pic>
              </a:graphicData>
            </a:graphic>
          </wp:inline>
        </w:drawing>
      </w:r>
    </w:p>
    <w:p w:rsidR="00C914BD" w:rsidRDefault="00C914BD" w:rsidP="00C914BD">
      <w:pPr>
        <w:pStyle w:val="Onderschrift"/>
      </w:pPr>
      <w:bookmarkStart w:id="1012" w:name="_Toc372632910"/>
      <w:bookmarkStart w:id="1013" w:name="_Toc402443320"/>
      <w:bookmarkStart w:id="1014" w:name="_Toc404942719"/>
      <w:r>
        <w:t xml:space="preserve">Figure </w:t>
      </w:r>
      <w:r w:rsidR="00F414EE">
        <w:fldChar w:fldCharType="begin"/>
      </w:r>
      <w:r w:rsidR="00F414EE">
        <w:instrText xml:space="preserve"> STYLEREF 1 \s </w:instrText>
      </w:r>
      <w:r w:rsidR="00F414EE">
        <w:fldChar w:fldCharType="separate"/>
      </w:r>
      <w:r w:rsidR="00B2370E">
        <w:rPr>
          <w:noProof/>
        </w:rPr>
        <w:t>7</w:t>
      </w:r>
      <w:r w:rsidR="00F414EE">
        <w:fldChar w:fldCharType="end"/>
      </w:r>
      <w:r w:rsidR="00F414EE">
        <w:noBreakHyphen/>
      </w:r>
      <w:r w:rsidR="00F414EE">
        <w:fldChar w:fldCharType="begin"/>
      </w:r>
      <w:r w:rsidR="00F414EE">
        <w:instrText xml:space="preserve"> SEQ Figure \* ARABIC \s 1 </w:instrText>
      </w:r>
      <w:r w:rsidR="00F414EE">
        <w:fldChar w:fldCharType="separate"/>
      </w:r>
      <w:r w:rsidR="00B2370E">
        <w:rPr>
          <w:noProof/>
        </w:rPr>
        <w:t>9</w:t>
      </w:r>
      <w:r w:rsidR="00F414EE">
        <w:fldChar w:fldCharType="end"/>
      </w:r>
      <w:r>
        <w:t>: Communication Diagnostics 1</w:t>
      </w:r>
      <w:bookmarkEnd w:id="1012"/>
      <w:bookmarkEnd w:id="1013"/>
      <w:bookmarkEnd w:id="1014"/>
    </w:p>
    <w:p w:rsidR="00C914BD" w:rsidRDefault="00C914BD" w:rsidP="00C914BD"/>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24"/>
        <w:gridCol w:w="7638"/>
      </w:tblGrid>
      <w:tr w:rsidR="00C914BD" w:rsidRPr="00B1180C" w:rsidTr="00C914BD">
        <w:tc>
          <w:tcPr>
            <w:tcW w:w="1428" w:type="dxa"/>
            <w:shd w:val="clear" w:color="auto" w:fill="0C0C0C"/>
          </w:tcPr>
          <w:p w:rsidR="00C914BD" w:rsidRPr="00B1180C" w:rsidRDefault="00C914BD" w:rsidP="00C914BD">
            <w:pPr>
              <w:pStyle w:val="Text"/>
              <w:rPr>
                <w:b/>
                <w:lang w:val="en-US"/>
              </w:rPr>
            </w:pPr>
            <w:r w:rsidRPr="00B1180C">
              <w:rPr>
                <w:b/>
                <w:lang w:val="en-US"/>
              </w:rPr>
              <w:t>Detail</w:t>
            </w:r>
          </w:p>
        </w:tc>
        <w:tc>
          <w:tcPr>
            <w:tcW w:w="7700" w:type="dxa"/>
            <w:shd w:val="clear" w:color="auto" w:fill="0C0C0C"/>
          </w:tcPr>
          <w:p w:rsidR="00C914BD" w:rsidRPr="00B1180C" w:rsidRDefault="00C914BD" w:rsidP="00C914BD">
            <w:pPr>
              <w:pStyle w:val="Text"/>
              <w:rPr>
                <w:b/>
                <w:lang w:val="en-US"/>
              </w:rPr>
            </w:pPr>
            <w:r w:rsidRPr="00B1180C">
              <w:rPr>
                <w:b/>
                <w:lang w:val="en-US"/>
              </w:rPr>
              <w:t>Description</w:t>
            </w:r>
          </w:p>
        </w:tc>
      </w:tr>
      <w:tr w:rsidR="00C914BD" w:rsidRPr="000F200F" w:rsidTr="00C914BD">
        <w:tc>
          <w:tcPr>
            <w:tcW w:w="1428" w:type="dxa"/>
          </w:tcPr>
          <w:p w:rsidR="00C914BD" w:rsidRPr="00B1180C" w:rsidRDefault="00C914BD" w:rsidP="00C914BD">
            <w:pPr>
              <w:pStyle w:val="Text"/>
              <w:rPr>
                <w:lang w:val="en-US"/>
              </w:rPr>
            </w:pPr>
            <w:r>
              <w:rPr>
                <w:lang w:val="en-US"/>
              </w:rPr>
              <w:t>Notation</w:t>
            </w:r>
          </w:p>
        </w:tc>
        <w:tc>
          <w:tcPr>
            <w:tcW w:w="7700" w:type="dxa"/>
          </w:tcPr>
          <w:p w:rsidR="00C914BD" w:rsidRPr="00B1180C" w:rsidRDefault="00C914BD" w:rsidP="00C914BD">
            <w:pPr>
              <w:pStyle w:val="Text"/>
              <w:rPr>
                <w:lang w:val="en-US"/>
              </w:rPr>
            </w:pPr>
            <w:r>
              <w:rPr>
                <w:lang w:val="en-US"/>
              </w:rPr>
              <w:t>Show data in ASCII or Hex</w:t>
            </w:r>
          </w:p>
        </w:tc>
      </w:tr>
      <w:tr w:rsidR="00C914BD" w:rsidRPr="000F200F" w:rsidTr="00C914BD">
        <w:tc>
          <w:tcPr>
            <w:tcW w:w="1428" w:type="dxa"/>
          </w:tcPr>
          <w:p w:rsidR="00C914BD" w:rsidRPr="00B1180C" w:rsidRDefault="00C914BD" w:rsidP="00C914BD">
            <w:pPr>
              <w:pStyle w:val="Text"/>
              <w:rPr>
                <w:lang w:val="en-US"/>
              </w:rPr>
            </w:pPr>
            <w:r>
              <w:rPr>
                <w:lang w:val="en-US"/>
              </w:rPr>
              <w:t>Display</w:t>
            </w:r>
          </w:p>
        </w:tc>
        <w:tc>
          <w:tcPr>
            <w:tcW w:w="7700" w:type="dxa"/>
          </w:tcPr>
          <w:p w:rsidR="00C914BD" w:rsidRPr="00B1180C" w:rsidRDefault="00C914BD" w:rsidP="00C914BD">
            <w:pPr>
              <w:pStyle w:val="Text"/>
              <w:rPr>
                <w:lang w:val="en-US"/>
              </w:rPr>
            </w:pPr>
            <w:r>
              <w:rPr>
                <w:lang w:val="en-US"/>
              </w:rPr>
              <w:t>Rx</w:t>
            </w:r>
            <w:r w:rsidRPr="00B1180C">
              <w:rPr>
                <w:lang w:val="en-US"/>
              </w:rPr>
              <w:t xml:space="preserve"> &gt; </w:t>
            </w:r>
            <w:r>
              <w:rPr>
                <w:lang w:val="en-US"/>
              </w:rPr>
              <w:t>Only show receiving side</w:t>
            </w:r>
            <w:r w:rsidRPr="00B1180C">
              <w:rPr>
                <w:lang w:val="en-US"/>
              </w:rPr>
              <w:br/>
            </w:r>
            <w:proofErr w:type="spellStart"/>
            <w:r>
              <w:rPr>
                <w:lang w:val="en-US"/>
              </w:rPr>
              <w:t>Tx</w:t>
            </w:r>
            <w:proofErr w:type="spellEnd"/>
            <w:r w:rsidRPr="00B1180C">
              <w:rPr>
                <w:lang w:val="en-US"/>
              </w:rPr>
              <w:t xml:space="preserve">&gt; </w:t>
            </w:r>
            <w:r>
              <w:rPr>
                <w:lang w:val="en-US"/>
              </w:rPr>
              <w:t>Only show transmitting side</w:t>
            </w:r>
          </w:p>
          <w:p w:rsidR="00C914BD" w:rsidRPr="00B1180C" w:rsidRDefault="00C914BD" w:rsidP="00C914BD">
            <w:pPr>
              <w:pStyle w:val="Text"/>
              <w:rPr>
                <w:lang w:val="en-US"/>
              </w:rPr>
            </w:pPr>
            <w:r>
              <w:rPr>
                <w:lang w:val="en-US"/>
              </w:rPr>
              <w:t>Rx/</w:t>
            </w:r>
            <w:proofErr w:type="spellStart"/>
            <w:r>
              <w:rPr>
                <w:lang w:val="en-US"/>
              </w:rPr>
              <w:t>Tx</w:t>
            </w:r>
            <w:proofErr w:type="spellEnd"/>
            <w:r w:rsidRPr="00B1180C">
              <w:rPr>
                <w:lang w:val="en-US"/>
              </w:rPr>
              <w:t xml:space="preserve"> &gt; </w:t>
            </w:r>
            <w:r>
              <w:rPr>
                <w:lang w:val="en-US"/>
              </w:rPr>
              <w:t>Show receiving and transmitting side</w:t>
            </w:r>
          </w:p>
        </w:tc>
      </w:tr>
      <w:tr w:rsidR="00C914BD" w:rsidRPr="000F200F" w:rsidTr="00C914BD">
        <w:tc>
          <w:tcPr>
            <w:tcW w:w="1428" w:type="dxa"/>
          </w:tcPr>
          <w:p w:rsidR="00C914BD" w:rsidRPr="00B1180C" w:rsidRDefault="00C914BD" w:rsidP="00C914BD">
            <w:pPr>
              <w:pStyle w:val="Text"/>
              <w:rPr>
                <w:lang w:val="en-US"/>
              </w:rPr>
            </w:pPr>
            <w:r>
              <w:rPr>
                <w:lang w:val="en-US"/>
              </w:rPr>
              <w:t>Logging</w:t>
            </w:r>
          </w:p>
        </w:tc>
        <w:tc>
          <w:tcPr>
            <w:tcW w:w="7700" w:type="dxa"/>
          </w:tcPr>
          <w:p w:rsidR="00C914BD" w:rsidRPr="00B1180C" w:rsidRDefault="00C914BD" w:rsidP="00C914BD">
            <w:pPr>
              <w:pStyle w:val="Text"/>
              <w:rPr>
                <w:lang w:val="en-US"/>
              </w:rPr>
            </w:pPr>
            <w:r>
              <w:rPr>
                <w:lang w:val="en-US"/>
              </w:rPr>
              <w:t xml:space="preserve">Choose destination to save </w:t>
            </w:r>
            <w:proofErr w:type="spellStart"/>
            <w:r>
              <w:rPr>
                <w:lang w:val="en-US"/>
              </w:rPr>
              <w:t>logfile</w:t>
            </w:r>
            <w:proofErr w:type="spellEnd"/>
            <w:r>
              <w:rPr>
                <w:lang w:val="en-US"/>
              </w:rPr>
              <w:t xml:space="preserve"> and switch it off or on</w:t>
            </w:r>
          </w:p>
        </w:tc>
      </w:tr>
      <w:tr w:rsidR="00C914BD" w:rsidRPr="00B1180C" w:rsidTr="00C914BD">
        <w:tc>
          <w:tcPr>
            <w:tcW w:w="1428" w:type="dxa"/>
          </w:tcPr>
          <w:p w:rsidR="00C914BD" w:rsidRPr="00B1180C" w:rsidRDefault="00C914BD" w:rsidP="00C914BD">
            <w:pPr>
              <w:pStyle w:val="Text"/>
              <w:rPr>
                <w:lang w:val="en-US"/>
              </w:rPr>
            </w:pPr>
            <w:r>
              <w:rPr>
                <w:lang w:val="en-US"/>
              </w:rPr>
              <w:t>Pause</w:t>
            </w:r>
          </w:p>
        </w:tc>
        <w:tc>
          <w:tcPr>
            <w:tcW w:w="7700" w:type="dxa"/>
          </w:tcPr>
          <w:p w:rsidR="00C914BD" w:rsidRPr="00B1180C" w:rsidRDefault="00C914BD" w:rsidP="00C914BD">
            <w:pPr>
              <w:pStyle w:val="Text"/>
              <w:rPr>
                <w:lang w:val="en-US"/>
              </w:rPr>
            </w:pPr>
            <w:r>
              <w:rPr>
                <w:lang w:val="en-US"/>
              </w:rPr>
              <w:t>Pause the data stream</w:t>
            </w:r>
          </w:p>
        </w:tc>
      </w:tr>
    </w:tbl>
    <w:p w:rsidR="00C914BD" w:rsidRDefault="00C914BD" w:rsidP="00C914BD">
      <w:pPr>
        <w:pStyle w:val="Onderschrift"/>
      </w:pPr>
    </w:p>
    <w:p w:rsidR="007E77D0" w:rsidRDefault="007E77D0" w:rsidP="00C914BD">
      <w:pPr>
        <w:pStyle w:val="Onderschrift"/>
      </w:pPr>
    </w:p>
    <w:p w:rsidR="007E77D0" w:rsidRDefault="007E77D0" w:rsidP="00C914BD">
      <w:pPr>
        <w:pStyle w:val="Onderschrift"/>
      </w:pPr>
    </w:p>
    <w:p w:rsidR="007E77D0" w:rsidRDefault="007E77D0" w:rsidP="00C914BD">
      <w:pPr>
        <w:pStyle w:val="Onderschrift"/>
      </w:pPr>
    </w:p>
    <w:p w:rsidR="007E77D0" w:rsidRDefault="007E77D0" w:rsidP="00C914BD">
      <w:pPr>
        <w:pStyle w:val="Onderschrift"/>
      </w:pPr>
    </w:p>
    <w:p w:rsidR="007E77D0" w:rsidRDefault="007E77D0" w:rsidP="00C914BD">
      <w:pPr>
        <w:pStyle w:val="Onderschrift"/>
      </w:pPr>
    </w:p>
    <w:p w:rsidR="007E77D0" w:rsidRPr="007504E6" w:rsidRDefault="007E77D0" w:rsidP="00C914BD">
      <w:pPr>
        <w:pStyle w:val="Onderschrift"/>
      </w:pPr>
    </w:p>
    <w:p w:rsidR="00C914BD" w:rsidRPr="00D92197" w:rsidRDefault="00C914BD" w:rsidP="00C914BD">
      <w:r>
        <w:rPr>
          <w:noProof/>
          <w:lang w:val="nl-NL" w:eastAsia="nl-NL"/>
        </w:rPr>
        <w:drawing>
          <wp:inline distT="0" distB="0" distL="0" distR="0" wp14:anchorId="6215CF67" wp14:editId="79C28FCF">
            <wp:extent cx="5939790" cy="4508835"/>
            <wp:effectExtent l="0" t="0" r="3810" b="6350"/>
            <wp:docPr id="298" name="Afbeelding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7" cstate="print"/>
                    <a:stretch>
                      <a:fillRect/>
                    </a:stretch>
                  </pic:blipFill>
                  <pic:spPr>
                    <a:xfrm>
                      <a:off x="0" y="0"/>
                      <a:ext cx="5939790" cy="4508835"/>
                    </a:xfrm>
                    <a:prstGeom prst="rect">
                      <a:avLst/>
                    </a:prstGeom>
                  </pic:spPr>
                </pic:pic>
              </a:graphicData>
            </a:graphic>
          </wp:inline>
        </w:drawing>
      </w:r>
    </w:p>
    <w:p w:rsidR="00C914BD" w:rsidRPr="00D92197" w:rsidRDefault="00C914BD" w:rsidP="00C914BD">
      <w:pPr>
        <w:pStyle w:val="Onderschrift"/>
      </w:pPr>
      <w:bookmarkStart w:id="1015" w:name="_Ref330977809"/>
      <w:bookmarkStart w:id="1016" w:name="_Toc372632911"/>
      <w:bookmarkStart w:id="1017" w:name="_Toc402443321"/>
      <w:bookmarkStart w:id="1018" w:name="_Toc404942720"/>
      <w:r>
        <w:t xml:space="preserve">Figure </w:t>
      </w:r>
      <w:r w:rsidR="00F414EE">
        <w:fldChar w:fldCharType="begin"/>
      </w:r>
      <w:r w:rsidR="00F414EE">
        <w:instrText xml:space="preserve"> STYLEREF 1 \s </w:instrText>
      </w:r>
      <w:r w:rsidR="00F414EE">
        <w:fldChar w:fldCharType="separate"/>
      </w:r>
      <w:r w:rsidR="00B2370E">
        <w:rPr>
          <w:noProof/>
        </w:rPr>
        <w:t>7</w:t>
      </w:r>
      <w:r w:rsidR="00F414EE">
        <w:fldChar w:fldCharType="end"/>
      </w:r>
      <w:r w:rsidR="00F414EE">
        <w:noBreakHyphen/>
      </w:r>
      <w:r w:rsidR="00F414EE">
        <w:fldChar w:fldCharType="begin"/>
      </w:r>
      <w:r w:rsidR="00F414EE">
        <w:instrText xml:space="preserve"> SEQ Figure \* ARABIC \s 1 </w:instrText>
      </w:r>
      <w:r w:rsidR="00F414EE">
        <w:fldChar w:fldCharType="separate"/>
      </w:r>
      <w:r w:rsidR="00B2370E">
        <w:rPr>
          <w:noProof/>
        </w:rPr>
        <w:t>10</w:t>
      </w:r>
      <w:r w:rsidR="00F414EE">
        <w:fldChar w:fldCharType="end"/>
      </w:r>
      <w:bookmarkEnd w:id="1015"/>
      <w:r>
        <w:t>: Communication Diagnostics 2</w:t>
      </w:r>
      <w:bookmarkEnd w:id="1016"/>
      <w:bookmarkEnd w:id="1017"/>
      <w:bookmarkEnd w:id="1018"/>
    </w:p>
    <w:p w:rsidR="00C914BD" w:rsidRDefault="00C914BD" w:rsidP="00C914BD"/>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24"/>
        <w:gridCol w:w="7638"/>
      </w:tblGrid>
      <w:tr w:rsidR="00C914BD" w:rsidRPr="00B1180C" w:rsidTr="00C914BD">
        <w:tc>
          <w:tcPr>
            <w:tcW w:w="1428" w:type="dxa"/>
            <w:shd w:val="clear" w:color="auto" w:fill="0C0C0C"/>
          </w:tcPr>
          <w:p w:rsidR="00C914BD" w:rsidRPr="00B1180C" w:rsidRDefault="00C914BD" w:rsidP="00C914BD">
            <w:pPr>
              <w:pStyle w:val="Text"/>
              <w:rPr>
                <w:b/>
                <w:lang w:val="en-US"/>
              </w:rPr>
            </w:pPr>
            <w:r w:rsidRPr="00B1180C">
              <w:rPr>
                <w:b/>
                <w:lang w:val="en-US"/>
              </w:rPr>
              <w:t>Detail</w:t>
            </w:r>
          </w:p>
        </w:tc>
        <w:tc>
          <w:tcPr>
            <w:tcW w:w="7700" w:type="dxa"/>
            <w:shd w:val="clear" w:color="auto" w:fill="0C0C0C"/>
          </w:tcPr>
          <w:p w:rsidR="00C914BD" w:rsidRPr="00B1180C" w:rsidRDefault="00C914BD" w:rsidP="00C914BD">
            <w:pPr>
              <w:pStyle w:val="Text"/>
              <w:rPr>
                <w:b/>
                <w:lang w:val="en-US"/>
              </w:rPr>
            </w:pPr>
            <w:r w:rsidRPr="00B1180C">
              <w:rPr>
                <w:b/>
                <w:lang w:val="en-US"/>
              </w:rPr>
              <w:t>Description</w:t>
            </w:r>
          </w:p>
        </w:tc>
      </w:tr>
      <w:tr w:rsidR="00C914BD" w:rsidRPr="00B1180C" w:rsidTr="00C914BD">
        <w:tc>
          <w:tcPr>
            <w:tcW w:w="1428" w:type="dxa"/>
          </w:tcPr>
          <w:p w:rsidR="00C914BD" w:rsidRPr="00B1180C" w:rsidRDefault="00C914BD" w:rsidP="00C914BD">
            <w:pPr>
              <w:pStyle w:val="Text"/>
              <w:rPr>
                <w:lang w:val="en-US"/>
              </w:rPr>
            </w:pPr>
            <w:r>
              <w:rPr>
                <w:lang w:val="en-US"/>
              </w:rPr>
              <w:t>Protocol</w:t>
            </w:r>
          </w:p>
        </w:tc>
        <w:tc>
          <w:tcPr>
            <w:tcW w:w="7700" w:type="dxa"/>
          </w:tcPr>
          <w:p w:rsidR="00C914BD" w:rsidRPr="00B1180C" w:rsidRDefault="00C914BD" w:rsidP="00C914BD">
            <w:pPr>
              <w:pStyle w:val="Text"/>
              <w:rPr>
                <w:lang w:val="en-US"/>
              </w:rPr>
            </w:pPr>
            <w:r>
              <w:rPr>
                <w:lang w:val="en-US"/>
              </w:rPr>
              <w:t>Shows the different protocols</w:t>
            </w:r>
          </w:p>
        </w:tc>
      </w:tr>
      <w:tr w:rsidR="00C914BD" w:rsidRPr="000F200F" w:rsidTr="00C914BD">
        <w:tc>
          <w:tcPr>
            <w:tcW w:w="1428" w:type="dxa"/>
          </w:tcPr>
          <w:p w:rsidR="00C914BD" w:rsidRPr="00B1180C" w:rsidRDefault="00C914BD" w:rsidP="00C914BD">
            <w:pPr>
              <w:pStyle w:val="Text"/>
              <w:rPr>
                <w:lang w:val="en-US"/>
              </w:rPr>
            </w:pPr>
            <w:r>
              <w:rPr>
                <w:lang w:val="en-US"/>
              </w:rPr>
              <w:t>Display</w:t>
            </w:r>
          </w:p>
        </w:tc>
        <w:tc>
          <w:tcPr>
            <w:tcW w:w="7700" w:type="dxa"/>
          </w:tcPr>
          <w:p w:rsidR="00C914BD" w:rsidRPr="00B1180C" w:rsidRDefault="00C914BD" w:rsidP="00C914BD">
            <w:pPr>
              <w:pStyle w:val="Text"/>
              <w:rPr>
                <w:lang w:val="en-US"/>
              </w:rPr>
            </w:pPr>
            <w:r>
              <w:rPr>
                <w:lang w:val="en-US"/>
              </w:rPr>
              <w:t>Translated</w:t>
            </w:r>
            <w:r w:rsidRPr="00B1180C">
              <w:rPr>
                <w:lang w:val="en-US"/>
              </w:rPr>
              <w:t xml:space="preserve"> &gt; </w:t>
            </w:r>
            <w:r>
              <w:rPr>
                <w:lang w:val="en-US"/>
              </w:rPr>
              <w:t>shows the data in readable output</w:t>
            </w:r>
            <w:r w:rsidRPr="00B1180C">
              <w:rPr>
                <w:lang w:val="en-US"/>
              </w:rPr>
              <w:br/>
            </w:r>
            <w:r>
              <w:rPr>
                <w:lang w:val="en-US"/>
              </w:rPr>
              <w:t>Performance</w:t>
            </w:r>
            <w:r w:rsidRPr="00B1180C">
              <w:rPr>
                <w:lang w:val="en-US"/>
              </w:rPr>
              <w:t xml:space="preserve"> &gt; </w:t>
            </w:r>
            <w:r>
              <w:rPr>
                <w:lang w:val="en-US"/>
              </w:rPr>
              <w:t>Shows the performance of the data</w:t>
            </w:r>
          </w:p>
          <w:p w:rsidR="00C914BD" w:rsidRDefault="00C914BD" w:rsidP="00C914BD">
            <w:pPr>
              <w:pStyle w:val="Text"/>
              <w:rPr>
                <w:lang w:val="en-US"/>
              </w:rPr>
            </w:pPr>
            <w:r>
              <w:rPr>
                <w:lang w:val="en-US"/>
              </w:rPr>
              <w:t>ASCII</w:t>
            </w:r>
            <w:r w:rsidRPr="00B1180C">
              <w:rPr>
                <w:lang w:val="en-US"/>
              </w:rPr>
              <w:t xml:space="preserve"> &gt; </w:t>
            </w:r>
            <w:r>
              <w:rPr>
                <w:lang w:val="en-US"/>
              </w:rPr>
              <w:t>Shows Data in ASCII</w:t>
            </w:r>
          </w:p>
          <w:p w:rsidR="00C914BD" w:rsidRPr="00B1180C" w:rsidRDefault="00C914BD" w:rsidP="00C914BD">
            <w:pPr>
              <w:pStyle w:val="Text"/>
              <w:rPr>
                <w:lang w:val="en-US"/>
              </w:rPr>
            </w:pPr>
            <w:r>
              <w:rPr>
                <w:lang w:val="en-US"/>
              </w:rPr>
              <w:t>Hex &gt; Shows Data in Hex</w:t>
            </w:r>
          </w:p>
        </w:tc>
      </w:tr>
      <w:tr w:rsidR="00C914BD" w:rsidRPr="000F200F" w:rsidTr="00C914BD">
        <w:tc>
          <w:tcPr>
            <w:tcW w:w="1428" w:type="dxa"/>
          </w:tcPr>
          <w:p w:rsidR="00C914BD" w:rsidRPr="00B1180C" w:rsidRDefault="00C914BD" w:rsidP="00C914BD">
            <w:pPr>
              <w:pStyle w:val="Text"/>
              <w:rPr>
                <w:lang w:val="en-US"/>
              </w:rPr>
            </w:pPr>
            <w:r>
              <w:rPr>
                <w:lang w:val="en-US"/>
              </w:rPr>
              <w:t>Logging</w:t>
            </w:r>
          </w:p>
        </w:tc>
        <w:tc>
          <w:tcPr>
            <w:tcW w:w="7700" w:type="dxa"/>
          </w:tcPr>
          <w:p w:rsidR="00C914BD" w:rsidRPr="00B1180C" w:rsidRDefault="00C914BD" w:rsidP="00C914BD">
            <w:pPr>
              <w:pStyle w:val="Text"/>
              <w:rPr>
                <w:lang w:val="en-US"/>
              </w:rPr>
            </w:pPr>
            <w:r>
              <w:rPr>
                <w:lang w:val="en-US"/>
              </w:rPr>
              <w:t xml:space="preserve">Choose destination to save </w:t>
            </w:r>
            <w:proofErr w:type="spellStart"/>
            <w:r>
              <w:rPr>
                <w:lang w:val="en-US"/>
              </w:rPr>
              <w:t>logfile</w:t>
            </w:r>
            <w:proofErr w:type="spellEnd"/>
            <w:r>
              <w:rPr>
                <w:lang w:val="en-US"/>
              </w:rPr>
              <w:t xml:space="preserve"> and switch it off or on</w:t>
            </w:r>
          </w:p>
        </w:tc>
      </w:tr>
      <w:tr w:rsidR="00C914BD" w:rsidRPr="00B1180C" w:rsidTr="00C914BD">
        <w:tc>
          <w:tcPr>
            <w:tcW w:w="1428" w:type="dxa"/>
          </w:tcPr>
          <w:p w:rsidR="00C914BD" w:rsidRPr="00B1180C" w:rsidRDefault="00C914BD" w:rsidP="00C914BD">
            <w:pPr>
              <w:pStyle w:val="Text"/>
              <w:rPr>
                <w:lang w:val="en-US"/>
              </w:rPr>
            </w:pPr>
            <w:r>
              <w:rPr>
                <w:lang w:val="en-US"/>
              </w:rPr>
              <w:t>Pause</w:t>
            </w:r>
          </w:p>
        </w:tc>
        <w:tc>
          <w:tcPr>
            <w:tcW w:w="7700" w:type="dxa"/>
          </w:tcPr>
          <w:p w:rsidR="00C914BD" w:rsidRPr="00B1180C" w:rsidRDefault="00C914BD" w:rsidP="00C914BD">
            <w:pPr>
              <w:pStyle w:val="Text"/>
              <w:rPr>
                <w:lang w:val="en-US"/>
              </w:rPr>
            </w:pPr>
            <w:r>
              <w:rPr>
                <w:lang w:val="en-US"/>
              </w:rPr>
              <w:t>Pause the data stream</w:t>
            </w:r>
          </w:p>
        </w:tc>
      </w:tr>
    </w:tbl>
    <w:p w:rsidR="00C914BD" w:rsidRDefault="00C914BD" w:rsidP="00C914BD">
      <w:pPr>
        <w:rPr>
          <w:lang w:val="en-US"/>
        </w:rPr>
      </w:pPr>
    </w:p>
    <w:p w:rsidR="00F06CDB" w:rsidRDefault="00F06CDB" w:rsidP="00C914BD">
      <w:pPr>
        <w:rPr>
          <w:lang w:val="en-US"/>
        </w:rPr>
      </w:pPr>
    </w:p>
    <w:p w:rsidR="00F06CDB" w:rsidRDefault="00F06CDB" w:rsidP="00C914BD">
      <w:pPr>
        <w:rPr>
          <w:lang w:val="en-US"/>
        </w:rPr>
      </w:pPr>
    </w:p>
    <w:p w:rsidR="00F06CDB" w:rsidRDefault="00F06CDB" w:rsidP="00C914BD">
      <w:pPr>
        <w:rPr>
          <w:lang w:val="en-US"/>
        </w:rPr>
      </w:pPr>
    </w:p>
    <w:p w:rsidR="00F06CDB" w:rsidRDefault="00F06CDB" w:rsidP="00C914BD">
      <w:pPr>
        <w:rPr>
          <w:lang w:val="en-US"/>
        </w:rPr>
      </w:pPr>
    </w:p>
    <w:p w:rsidR="00F06CDB" w:rsidRDefault="00F06CDB" w:rsidP="00C914BD">
      <w:pPr>
        <w:rPr>
          <w:lang w:val="en-US"/>
        </w:rPr>
      </w:pPr>
    </w:p>
    <w:p w:rsidR="00F06CDB" w:rsidRDefault="00F06CDB" w:rsidP="00C914BD">
      <w:pPr>
        <w:rPr>
          <w:lang w:val="en-US"/>
        </w:rPr>
      </w:pPr>
    </w:p>
    <w:p w:rsidR="00F06CDB" w:rsidRDefault="00F06CDB" w:rsidP="00C914BD">
      <w:pPr>
        <w:rPr>
          <w:lang w:val="en-US"/>
        </w:rPr>
      </w:pPr>
    </w:p>
    <w:p w:rsidR="00F06CDB" w:rsidRDefault="00F06CDB" w:rsidP="00C914BD">
      <w:pPr>
        <w:rPr>
          <w:lang w:val="en-US"/>
        </w:rPr>
      </w:pPr>
    </w:p>
    <w:p w:rsidR="00F06CDB" w:rsidRDefault="00F06CDB" w:rsidP="00C914BD">
      <w:pPr>
        <w:rPr>
          <w:lang w:val="en-US"/>
        </w:rPr>
      </w:pPr>
    </w:p>
    <w:p w:rsidR="00F06CDB" w:rsidRDefault="00F06CDB" w:rsidP="00C914BD">
      <w:pPr>
        <w:rPr>
          <w:lang w:val="en-US"/>
        </w:rPr>
      </w:pPr>
    </w:p>
    <w:p w:rsidR="00F06CDB" w:rsidRDefault="00F06CDB" w:rsidP="00C914BD">
      <w:pPr>
        <w:rPr>
          <w:lang w:val="en-US"/>
        </w:rPr>
      </w:pPr>
    </w:p>
    <w:p w:rsidR="00F06CDB" w:rsidRDefault="00F06CDB" w:rsidP="00F06CDB">
      <w:pPr>
        <w:pStyle w:val="Heading1"/>
        <w:numPr>
          <w:ilvl w:val="0"/>
          <w:numId w:val="3"/>
        </w:numPr>
      </w:pPr>
      <w:bookmarkStart w:id="1019" w:name="_Toc402443165"/>
      <w:bookmarkStart w:id="1020" w:name="_Toc404942536"/>
      <w:r>
        <w:t>Commissioning</w:t>
      </w:r>
      <w:bookmarkEnd w:id="1019"/>
      <w:bookmarkEnd w:id="1020"/>
    </w:p>
    <w:p w:rsidR="00F06CDB" w:rsidRDefault="00F06CDB" w:rsidP="00F06CDB">
      <w:pPr>
        <w:pStyle w:val="Heading2"/>
        <w:numPr>
          <w:ilvl w:val="1"/>
          <w:numId w:val="3"/>
        </w:numPr>
      </w:pPr>
      <w:bookmarkStart w:id="1021" w:name="_Toc402443166"/>
      <w:bookmarkStart w:id="1022" w:name="_Toc404942537"/>
      <w:r>
        <w:t>Purpose</w:t>
      </w:r>
      <w:bookmarkEnd w:id="1021"/>
      <w:bookmarkEnd w:id="1022"/>
    </w:p>
    <w:p w:rsidR="00F06CDB" w:rsidRDefault="00F06CDB" w:rsidP="00F06CDB">
      <w:pPr>
        <w:pStyle w:val="Text"/>
      </w:pPr>
      <w:r>
        <w:t>This chapter contains the information about the commissioning of NavVision on</w:t>
      </w:r>
      <w:r w:rsidR="00B2370E">
        <w:t xml:space="preserve"> </w:t>
      </w:r>
      <w:r>
        <w:t>board of the</w:t>
      </w:r>
      <w:r w:rsidRPr="00074F77">
        <w:t xml:space="preserve"> ve</w:t>
      </w:r>
      <w:r>
        <w:t>ssel</w:t>
      </w:r>
      <w:r w:rsidRPr="00074F77">
        <w:t>.</w:t>
      </w:r>
    </w:p>
    <w:p w:rsidR="00F06CDB" w:rsidRPr="00E5284F" w:rsidRDefault="00F06CDB" w:rsidP="00F06CDB">
      <w:pPr>
        <w:pStyle w:val="Heading2"/>
        <w:numPr>
          <w:ilvl w:val="1"/>
          <w:numId w:val="3"/>
        </w:numPr>
      </w:pPr>
      <w:bookmarkStart w:id="1023" w:name="_Toc402443167"/>
      <w:bookmarkStart w:id="1024" w:name="_Toc404942538"/>
      <w:r>
        <w:t>Preconditions</w:t>
      </w:r>
      <w:bookmarkEnd w:id="1023"/>
      <w:bookmarkEnd w:id="1024"/>
    </w:p>
    <w:p w:rsidR="00F06CDB" w:rsidRDefault="00F06CDB" w:rsidP="00F06CDB">
      <w:pPr>
        <w:pStyle w:val="Text"/>
        <w:numPr>
          <w:ilvl w:val="0"/>
          <w:numId w:val="49"/>
        </w:numPr>
      </w:pPr>
      <w:r>
        <w:t>All NavVision system components like computers, switches, PLC</w:t>
      </w:r>
      <w:r>
        <w:fldChar w:fldCharType="begin"/>
      </w:r>
      <w:r>
        <w:instrText xml:space="preserve"> XE "PLC" </w:instrText>
      </w:r>
      <w:r>
        <w:fldChar w:fldCharType="end"/>
      </w:r>
      <w:r>
        <w:t>, interfaces, have to be mounted, connected and powered</w:t>
      </w:r>
    </w:p>
    <w:p w:rsidR="00F06CDB" w:rsidRDefault="00F06CDB" w:rsidP="00F06CDB">
      <w:pPr>
        <w:pStyle w:val="Text"/>
        <w:numPr>
          <w:ilvl w:val="0"/>
          <w:numId w:val="49"/>
        </w:numPr>
      </w:pPr>
      <w:r>
        <w:t>All components like sensors, engines, generators, I/O components must be connected to</w:t>
      </w:r>
      <w:r w:rsidRPr="00E5284F">
        <w:t xml:space="preserve"> </w:t>
      </w:r>
      <w:r>
        <w:t>the corresponding sensors and interfaces of the NavVision system</w:t>
      </w:r>
    </w:p>
    <w:p w:rsidR="00F06CDB" w:rsidRDefault="00F06CDB" w:rsidP="00F06CDB">
      <w:pPr>
        <w:pStyle w:val="Text"/>
        <w:numPr>
          <w:ilvl w:val="0"/>
          <w:numId w:val="49"/>
        </w:numPr>
      </w:pPr>
      <w:r>
        <w:t>The server computer(s) as well as client computer(s) must be up and running</w:t>
      </w:r>
    </w:p>
    <w:p w:rsidR="00F06CDB" w:rsidRDefault="00F06CDB" w:rsidP="00F06CDB">
      <w:pPr>
        <w:pStyle w:val="Text"/>
        <w:numPr>
          <w:ilvl w:val="0"/>
          <w:numId w:val="49"/>
        </w:numPr>
      </w:pPr>
      <w:r>
        <w:t>All network and serial cables, must be connected</w:t>
      </w:r>
    </w:p>
    <w:p w:rsidR="00F06CDB" w:rsidRDefault="00F06CDB" w:rsidP="00F06CDB">
      <w:pPr>
        <w:pStyle w:val="Text"/>
        <w:numPr>
          <w:ilvl w:val="0"/>
          <w:numId w:val="49"/>
        </w:numPr>
      </w:pPr>
      <w:r>
        <w:t>Engines, generators, radar and all other equipment within the NavVision system must be ready for testing</w:t>
      </w:r>
    </w:p>
    <w:p w:rsidR="00F06CDB" w:rsidRDefault="00F06CDB" w:rsidP="00F06CDB">
      <w:pPr>
        <w:pStyle w:val="Text"/>
        <w:numPr>
          <w:ilvl w:val="0"/>
          <w:numId w:val="49"/>
        </w:numPr>
      </w:pPr>
      <w:r>
        <w:t>The alarm system(s) must be working and ready for testing</w:t>
      </w:r>
    </w:p>
    <w:p w:rsidR="00F06CDB" w:rsidRDefault="00F06CDB" w:rsidP="00F06CDB">
      <w:pPr>
        <w:pStyle w:val="Text"/>
        <w:numPr>
          <w:ilvl w:val="0"/>
          <w:numId w:val="49"/>
        </w:numPr>
      </w:pPr>
      <w:r>
        <w:t>During the time of commissioning and acceptance tests there need to be assistance from a technician who is familiar with the system installation.</w:t>
      </w:r>
    </w:p>
    <w:p w:rsidR="00F06CDB" w:rsidRDefault="00F06CDB" w:rsidP="00F06CDB">
      <w:pPr>
        <w:pStyle w:val="Heading2"/>
        <w:numPr>
          <w:ilvl w:val="1"/>
          <w:numId w:val="3"/>
        </w:numPr>
      </w:pPr>
      <w:r>
        <w:br w:type="page"/>
      </w:r>
      <w:bookmarkStart w:id="1025" w:name="_Toc402443168"/>
      <w:bookmarkStart w:id="1026" w:name="_Toc404942539"/>
      <w:r>
        <w:lastRenderedPageBreak/>
        <w:t>Safety information</w:t>
      </w:r>
      <w:bookmarkEnd w:id="1025"/>
      <w:bookmarkEnd w:id="1026"/>
    </w:p>
    <w:p w:rsidR="00F06CDB" w:rsidRDefault="00F06CDB" w:rsidP="00F06CDB">
      <w:pPr>
        <w:pStyle w:val="Text"/>
        <w:rPr>
          <w:rFonts w:cs="Arial"/>
          <w:szCs w:val="22"/>
          <w:lang w:val="en-US"/>
        </w:rPr>
      </w:pPr>
      <w:r w:rsidRPr="00EB148E">
        <w:rPr>
          <w:rFonts w:cs="Arial"/>
          <w:szCs w:val="22"/>
          <w:lang w:val="en-US"/>
        </w:rPr>
        <w:t>Commissioning must not start until you have ensured that the machine in which</w:t>
      </w:r>
      <w:r>
        <w:rPr>
          <w:rFonts w:cs="Arial"/>
          <w:szCs w:val="22"/>
          <w:lang w:val="en-US"/>
        </w:rPr>
        <w:t xml:space="preserve"> </w:t>
      </w:r>
      <w:r w:rsidRPr="00EB148E">
        <w:rPr>
          <w:rFonts w:cs="Arial"/>
          <w:szCs w:val="22"/>
          <w:lang w:val="en-US"/>
        </w:rPr>
        <w:t>the compo</w:t>
      </w:r>
      <w:r>
        <w:rPr>
          <w:rFonts w:cs="Arial"/>
          <w:szCs w:val="22"/>
          <w:lang w:val="en-US"/>
        </w:rPr>
        <w:t xml:space="preserve">nents </w:t>
      </w:r>
      <w:r w:rsidRPr="00EB148E">
        <w:rPr>
          <w:rFonts w:cs="Arial"/>
          <w:szCs w:val="22"/>
          <w:lang w:val="en-US"/>
        </w:rPr>
        <w:t>described here are installed as described in the relevant Installation Manual.</w:t>
      </w:r>
    </w:p>
    <w:p w:rsidR="00F06CDB" w:rsidRDefault="00F06CDB" w:rsidP="00F06CDB">
      <w:pPr>
        <w:pStyle w:val="Text"/>
        <w:rPr>
          <w:rFonts w:cs="Arial"/>
          <w:szCs w:val="22"/>
          <w:lang w:val="en-US"/>
        </w:rPr>
      </w:pPr>
    </w:p>
    <w:p w:rsidR="00B2370E" w:rsidRDefault="00B2370E" w:rsidP="00F06CDB">
      <w:pPr>
        <w:pStyle w:val="Text"/>
        <w:jc w:val="center"/>
        <w:rPr>
          <w:rFonts w:cs="Arial"/>
          <w:b/>
          <w:szCs w:val="22"/>
        </w:rPr>
      </w:pPr>
      <w:r>
        <w:rPr>
          <w:bCs/>
          <w:i/>
          <w:noProof/>
          <w:lang w:val="nl-NL" w:eastAsia="nl-NL"/>
        </w:rPr>
        <w:drawing>
          <wp:anchor distT="0" distB="0" distL="114300" distR="114300" simplePos="0" relativeHeight="251758592" behindDoc="0" locked="0" layoutInCell="1" allowOverlap="1" wp14:anchorId="17C1D064" wp14:editId="01643B50">
            <wp:simplePos x="0" y="0"/>
            <wp:positionH relativeFrom="column">
              <wp:posOffset>218440</wp:posOffset>
            </wp:positionH>
            <wp:positionV relativeFrom="paragraph">
              <wp:posOffset>75565</wp:posOffset>
            </wp:positionV>
            <wp:extent cx="513715" cy="449580"/>
            <wp:effectExtent l="19050" t="0" r="635" b="0"/>
            <wp:wrapSquare wrapText="bothSides"/>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critical.png"/>
                    <pic:cNvPicPr/>
                  </pic:nvPicPr>
                  <pic:blipFill>
                    <a:blip r:embed="rId11" cstate="print"/>
                    <a:stretch>
                      <a:fillRect/>
                    </a:stretch>
                  </pic:blipFill>
                  <pic:spPr>
                    <a:xfrm>
                      <a:off x="0" y="0"/>
                      <a:ext cx="513715" cy="449580"/>
                    </a:xfrm>
                    <a:prstGeom prst="rect">
                      <a:avLst/>
                    </a:prstGeom>
                  </pic:spPr>
                </pic:pic>
              </a:graphicData>
            </a:graphic>
          </wp:anchor>
        </w:drawing>
      </w:r>
    </w:p>
    <w:p w:rsidR="00B2370E" w:rsidRDefault="00B2370E" w:rsidP="00F06CDB">
      <w:pPr>
        <w:pStyle w:val="Text"/>
        <w:jc w:val="center"/>
        <w:rPr>
          <w:rFonts w:cs="Arial"/>
          <w:b/>
          <w:szCs w:val="22"/>
        </w:rPr>
      </w:pPr>
    </w:p>
    <w:p w:rsidR="00F06CDB" w:rsidRPr="00EB148E" w:rsidRDefault="00F06CDB" w:rsidP="00F06CDB">
      <w:pPr>
        <w:pStyle w:val="Text"/>
        <w:jc w:val="center"/>
        <w:rPr>
          <w:rFonts w:cs="Arial"/>
          <w:b/>
          <w:szCs w:val="22"/>
        </w:rPr>
      </w:pPr>
      <w:r w:rsidRPr="00EB148E">
        <w:rPr>
          <w:rFonts w:cs="Arial"/>
          <w:b/>
          <w:szCs w:val="22"/>
        </w:rPr>
        <w:t>WARNING</w:t>
      </w:r>
    </w:p>
    <w:p w:rsidR="00F06CDB" w:rsidRPr="00EB148E" w:rsidRDefault="00F06CDB" w:rsidP="00F06CDB">
      <w:pPr>
        <w:pStyle w:val="Text"/>
        <w:rPr>
          <w:rFonts w:cs="Arial"/>
          <w:szCs w:val="22"/>
          <w:lang w:val="en-US"/>
        </w:rPr>
      </w:pPr>
    </w:p>
    <w:p w:rsidR="00F06CDB" w:rsidRPr="00CA65E4" w:rsidRDefault="00F06CDB" w:rsidP="00F06CDB">
      <w:pPr>
        <w:pStyle w:val="Text"/>
        <w:numPr>
          <w:ilvl w:val="0"/>
          <w:numId w:val="15"/>
        </w:numPr>
        <w:rPr>
          <w:rFonts w:cs="Arial"/>
          <w:b/>
          <w:szCs w:val="22"/>
          <w:lang w:val="en-US"/>
        </w:rPr>
      </w:pPr>
      <w:r>
        <w:rPr>
          <w:rFonts w:cs="Arial"/>
          <w:b/>
          <w:szCs w:val="22"/>
          <w:lang w:val="en-US"/>
        </w:rPr>
        <w:t>NavVision</w:t>
      </w:r>
      <w:r w:rsidRPr="00CA65E4">
        <w:rPr>
          <w:rFonts w:cs="Arial"/>
          <w:b/>
          <w:szCs w:val="22"/>
          <w:lang w:val="en-US"/>
        </w:rPr>
        <w:t xml:space="preserve"> devices and software must only be commissioned by suitably qualified personnel</w:t>
      </w:r>
    </w:p>
    <w:p w:rsidR="00F06CDB" w:rsidRPr="00CA65E4" w:rsidRDefault="00F06CDB" w:rsidP="00F06CDB">
      <w:pPr>
        <w:pStyle w:val="Text"/>
        <w:numPr>
          <w:ilvl w:val="0"/>
          <w:numId w:val="15"/>
        </w:numPr>
        <w:rPr>
          <w:rFonts w:cs="Arial"/>
          <w:b/>
          <w:szCs w:val="22"/>
          <w:lang w:val="en-US"/>
        </w:rPr>
      </w:pPr>
      <w:r w:rsidRPr="00CA65E4">
        <w:rPr>
          <w:rFonts w:cs="Arial"/>
          <w:b/>
          <w:szCs w:val="22"/>
          <w:lang w:val="en-US"/>
        </w:rPr>
        <w:t>The personnel must take into account the information provided in the technical customer documentation for the product, and be familiar with and observe the specified danger and warning notices</w:t>
      </w:r>
    </w:p>
    <w:p w:rsidR="00F06CDB" w:rsidRPr="00CA65E4" w:rsidRDefault="00F06CDB" w:rsidP="00F06CDB">
      <w:pPr>
        <w:pStyle w:val="Text"/>
        <w:numPr>
          <w:ilvl w:val="0"/>
          <w:numId w:val="15"/>
        </w:numPr>
        <w:rPr>
          <w:rFonts w:cs="Arial"/>
          <w:b/>
          <w:szCs w:val="22"/>
          <w:lang w:val="en-US"/>
        </w:rPr>
      </w:pPr>
      <w:r w:rsidRPr="00CA65E4">
        <w:rPr>
          <w:rFonts w:cs="Arial"/>
          <w:b/>
          <w:szCs w:val="22"/>
          <w:lang w:val="en-US"/>
        </w:rPr>
        <w:t>When the machine or system is operated, hazardous movements can occur</w:t>
      </w:r>
    </w:p>
    <w:p w:rsidR="00F06CDB" w:rsidRDefault="00F06CDB" w:rsidP="00F06CDB">
      <w:pPr>
        <w:pStyle w:val="Text"/>
        <w:numPr>
          <w:ilvl w:val="0"/>
          <w:numId w:val="15"/>
        </w:numPr>
        <w:rPr>
          <w:rFonts w:cs="Arial"/>
          <w:b/>
          <w:szCs w:val="22"/>
          <w:lang w:val="en-US"/>
        </w:rPr>
      </w:pPr>
      <w:r w:rsidRPr="00CA65E4">
        <w:rPr>
          <w:rFonts w:cs="Arial"/>
          <w:b/>
          <w:szCs w:val="22"/>
          <w:lang w:val="en-US"/>
        </w:rPr>
        <w:t>All of the work carried-out on the electrical machine or system must be carried-out with it in a no-voltage condit</w:t>
      </w:r>
      <w:r>
        <w:rPr>
          <w:rFonts w:cs="Arial"/>
          <w:b/>
          <w:szCs w:val="22"/>
          <w:lang w:val="en-US"/>
        </w:rPr>
        <w:t>ion</w:t>
      </w:r>
    </w:p>
    <w:p w:rsidR="00F06CDB" w:rsidRDefault="00F06CDB" w:rsidP="00F06CDB">
      <w:pPr>
        <w:pStyle w:val="Text"/>
        <w:numPr>
          <w:ilvl w:val="0"/>
          <w:numId w:val="15"/>
        </w:numPr>
        <w:rPr>
          <w:rFonts w:cs="Arial"/>
          <w:b/>
          <w:szCs w:val="22"/>
          <w:lang w:val="en-US"/>
        </w:rPr>
      </w:pPr>
      <w:r w:rsidRPr="00CA65E4">
        <w:rPr>
          <w:rFonts w:cs="Arial"/>
          <w:b/>
          <w:szCs w:val="22"/>
          <w:lang w:val="en-US"/>
        </w:rPr>
        <w:t>When electrical equipment and motors are operated, the associated electrical circuits are at hazardous voltage levels</w:t>
      </w:r>
    </w:p>
    <w:p w:rsidR="00F06CDB" w:rsidRPr="005C71D0" w:rsidRDefault="00F06CDB" w:rsidP="00F06CDB">
      <w:pPr>
        <w:pStyle w:val="Text"/>
        <w:numPr>
          <w:ilvl w:val="0"/>
          <w:numId w:val="15"/>
        </w:numPr>
        <w:rPr>
          <w:rFonts w:cs="Arial"/>
          <w:b/>
          <w:szCs w:val="22"/>
          <w:lang w:val="en-US"/>
        </w:rPr>
      </w:pPr>
      <w:r w:rsidRPr="005C71D0">
        <w:rPr>
          <w:b/>
          <w:lang w:val="en-US"/>
        </w:rPr>
        <w:t>The successful and safe operat</w:t>
      </w:r>
      <w:r>
        <w:rPr>
          <w:b/>
          <w:lang w:val="en-US"/>
        </w:rPr>
        <w:t xml:space="preserve">ion of these devices </w:t>
      </w:r>
      <w:r w:rsidRPr="005C71D0">
        <w:rPr>
          <w:b/>
          <w:lang w:val="en-US"/>
        </w:rPr>
        <w:t>depends on</w:t>
      </w:r>
      <w:r w:rsidRPr="005C71D0">
        <w:rPr>
          <w:rFonts w:cs="Arial"/>
          <w:b/>
          <w:szCs w:val="22"/>
          <w:lang w:val="en-US"/>
        </w:rPr>
        <w:t xml:space="preserve"> </w:t>
      </w:r>
      <w:r w:rsidRPr="005C71D0">
        <w:rPr>
          <w:b/>
          <w:lang w:val="en-US"/>
        </w:rPr>
        <w:t>correct transport, proper storage and installation, as well as careful operation</w:t>
      </w:r>
      <w:r w:rsidRPr="005C71D0">
        <w:rPr>
          <w:rFonts w:cs="Arial"/>
          <w:b/>
          <w:szCs w:val="22"/>
          <w:lang w:val="en-US"/>
        </w:rPr>
        <w:t xml:space="preserve"> </w:t>
      </w:r>
      <w:r w:rsidRPr="005C71D0">
        <w:rPr>
          <w:b/>
          <w:lang w:val="en-US"/>
        </w:rPr>
        <w:t>and maintenance.</w:t>
      </w:r>
    </w:p>
    <w:p w:rsidR="00F06CDB" w:rsidRPr="005C71D0" w:rsidRDefault="00F06CDB" w:rsidP="00F06CDB">
      <w:pPr>
        <w:pStyle w:val="Text"/>
        <w:numPr>
          <w:ilvl w:val="0"/>
          <w:numId w:val="15"/>
        </w:numPr>
        <w:rPr>
          <w:rFonts w:cs="Arial"/>
          <w:b/>
          <w:szCs w:val="22"/>
          <w:lang w:val="en-US"/>
        </w:rPr>
      </w:pPr>
      <w:r w:rsidRPr="005C71D0">
        <w:rPr>
          <w:b/>
          <w:lang w:val="en-US"/>
        </w:rPr>
        <w:t>In addition to the danger and warning information provided in the technical</w:t>
      </w:r>
      <w:r w:rsidRPr="005C71D0">
        <w:rPr>
          <w:rFonts w:cs="Arial"/>
          <w:b/>
          <w:szCs w:val="22"/>
          <w:lang w:val="en-US"/>
        </w:rPr>
        <w:t xml:space="preserve"> </w:t>
      </w:r>
      <w:r w:rsidRPr="005C71D0">
        <w:rPr>
          <w:b/>
          <w:lang w:val="en-US"/>
        </w:rPr>
        <w:t>customer documentation, the applicable national, local, and system-specific</w:t>
      </w:r>
      <w:r w:rsidRPr="005C71D0">
        <w:rPr>
          <w:rFonts w:cs="Arial"/>
          <w:b/>
          <w:szCs w:val="22"/>
          <w:lang w:val="en-US"/>
        </w:rPr>
        <w:t xml:space="preserve"> </w:t>
      </w:r>
      <w:r w:rsidRPr="005C71D0">
        <w:rPr>
          <w:b/>
          <w:lang w:val="en-US"/>
        </w:rPr>
        <w:t>regulations and requirements must be taken into account.</w:t>
      </w:r>
    </w:p>
    <w:p w:rsidR="00F06CDB" w:rsidRPr="00D92197" w:rsidRDefault="00F06CDB" w:rsidP="00F06CDB">
      <w:pPr>
        <w:pStyle w:val="Onderschrift"/>
      </w:pPr>
    </w:p>
    <w:p w:rsidR="00F06CDB" w:rsidRDefault="00F06CDB" w:rsidP="00F06CDB">
      <w:pPr>
        <w:pStyle w:val="Heading2"/>
        <w:numPr>
          <w:ilvl w:val="1"/>
          <w:numId w:val="3"/>
        </w:numPr>
      </w:pPr>
      <w:bookmarkStart w:id="1027" w:name="_Toc402443169"/>
      <w:bookmarkStart w:id="1028" w:name="_Toc173897594"/>
      <w:bookmarkStart w:id="1029" w:name="_Toc404942540"/>
      <w:r>
        <w:t>Commissioning steps</w:t>
      </w:r>
      <w:bookmarkEnd w:id="1027"/>
      <w:bookmarkEnd w:id="1029"/>
    </w:p>
    <w:p w:rsidR="00F06CDB" w:rsidRPr="003B0613" w:rsidRDefault="00F06CDB" w:rsidP="00F06CDB">
      <w:pPr>
        <w:pStyle w:val="Heading3"/>
        <w:numPr>
          <w:ilvl w:val="2"/>
          <w:numId w:val="3"/>
        </w:numPr>
      </w:pPr>
      <w:bookmarkStart w:id="1030" w:name="_Toc402443170"/>
      <w:bookmarkStart w:id="1031" w:name="_Toc404942541"/>
      <w:r>
        <w:t>Wiring</w:t>
      </w:r>
      <w:r>
        <w:fldChar w:fldCharType="begin"/>
      </w:r>
      <w:r>
        <w:instrText xml:space="preserve"> XE "Wiring" </w:instrText>
      </w:r>
      <w:r>
        <w:fldChar w:fldCharType="end"/>
      </w:r>
      <w:r>
        <w:t xml:space="preserve"> schematics</w:t>
      </w:r>
      <w:bookmarkEnd w:id="1030"/>
      <w:bookmarkEnd w:id="1031"/>
    </w:p>
    <w:bookmarkEnd w:id="1028"/>
    <w:p w:rsidR="00F06CDB" w:rsidRDefault="00F06CDB" w:rsidP="00F06CDB"/>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34"/>
        <w:gridCol w:w="5526"/>
        <w:gridCol w:w="1502"/>
      </w:tblGrid>
      <w:tr w:rsidR="00F06CDB" w:rsidRPr="00B1180C" w:rsidTr="00F65989">
        <w:tc>
          <w:tcPr>
            <w:tcW w:w="2088" w:type="dxa"/>
            <w:shd w:val="clear" w:color="auto" w:fill="0C0C0C"/>
          </w:tcPr>
          <w:p w:rsidR="00F06CDB" w:rsidRPr="00B1180C" w:rsidRDefault="00F06CDB" w:rsidP="00F65989">
            <w:pPr>
              <w:jc w:val="center"/>
              <w:rPr>
                <w:b/>
              </w:rPr>
            </w:pPr>
            <w:r w:rsidRPr="00B1180C">
              <w:rPr>
                <w:b/>
              </w:rPr>
              <w:t>Check</w:t>
            </w:r>
          </w:p>
        </w:tc>
        <w:tc>
          <w:tcPr>
            <w:tcW w:w="5830" w:type="dxa"/>
            <w:shd w:val="clear" w:color="auto" w:fill="0C0C0C"/>
          </w:tcPr>
          <w:p w:rsidR="00F06CDB" w:rsidRPr="00B1180C" w:rsidRDefault="00F06CDB" w:rsidP="00F65989">
            <w:pPr>
              <w:jc w:val="center"/>
              <w:rPr>
                <w:b/>
              </w:rPr>
            </w:pPr>
            <w:r w:rsidRPr="00B1180C">
              <w:rPr>
                <w:b/>
              </w:rPr>
              <w:t>Contents of check</w:t>
            </w:r>
          </w:p>
        </w:tc>
        <w:tc>
          <w:tcPr>
            <w:tcW w:w="1540" w:type="dxa"/>
            <w:shd w:val="clear" w:color="auto" w:fill="0C0C0C"/>
          </w:tcPr>
          <w:p w:rsidR="00F06CDB" w:rsidRPr="00B1180C" w:rsidRDefault="00F06CDB" w:rsidP="00F65989">
            <w:pPr>
              <w:jc w:val="center"/>
              <w:rPr>
                <w:b/>
              </w:rPr>
            </w:pPr>
            <w:r w:rsidRPr="00B1180C">
              <w:rPr>
                <w:b/>
              </w:rPr>
              <w:t>Passed</w:t>
            </w:r>
          </w:p>
        </w:tc>
      </w:tr>
      <w:tr w:rsidR="00F06CDB" w:rsidRPr="000F200F" w:rsidTr="00F65989">
        <w:tc>
          <w:tcPr>
            <w:tcW w:w="2088" w:type="dxa"/>
            <w:vMerge w:val="restart"/>
          </w:tcPr>
          <w:p w:rsidR="00F06CDB" w:rsidRDefault="00F06CDB" w:rsidP="00F65989">
            <w:r>
              <w:t>Wiring</w:t>
            </w:r>
            <w:r>
              <w:fldChar w:fldCharType="begin"/>
            </w:r>
            <w:r>
              <w:instrText xml:space="preserve"> XE "Wiring" </w:instrText>
            </w:r>
            <w:r>
              <w:fldChar w:fldCharType="end"/>
            </w:r>
            <w:r>
              <w:t xml:space="preserve"> schematics</w:t>
            </w:r>
          </w:p>
        </w:tc>
        <w:tc>
          <w:tcPr>
            <w:tcW w:w="5830" w:type="dxa"/>
          </w:tcPr>
          <w:p w:rsidR="00F06CDB" w:rsidRPr="00CA0364" w:rsidRDefault="00F06CDB" w:rsidP="00F65989">
            <w:pPr>
              <w:rPr>
                <w:lang w:val="en-US"/>
              </w:rPr>
            </w:pPr>
            <w:r w:rsidRPr="00CA0364">
              <w:rPr>
                <w:lang w:val="en-US"/>
              </w:rPr>
              <w:t>Verify that all wiring connections are in conformity with the latest version schematic.</w:t>
            </w:r>
          </w:p>
        </w:tc>
        <w:tc>
          <w:tcPr>
            <w:tcW w:w="1540" w:type="dxa"/>
          </w:tcPr>
          <w:p w:rsidR="00F06CDB" w:rsidRDefault="00F06CDB" w:rsidP="00F65989">
            <w:pPr>
              <w:pStyle w:val="Text"/>
              <w:jc w:val="center"/>
            </w:pPr>
          </w:p>
        </w:tc>
      </w:tr>
      <w:tr w:rsidR="00F06CDB" w:rsidRPr="000F200F" w:rsidTr="00F65989">
        <w:tc>
          <w:tcPr>
            <w:tcW w:w="2088" w:type="dxa"/>
            <w:vMerge/>
          </w:tcPr>
          <w:p w:rsidR="00F06CDB" w:rsidRPr="00CA0364" w:rsidRDefault="00F06CDB" w:rsidP="00F65989">
            <w:pPr>
              <w:rPr>
                <w:lang w:val="en-US"/>
              </w:rPr>
            </w:pPr>
          </w:p>
        </w:tc>
        <w:tc>
          <w:tcPr>
            <w:tcW w:w="5830" w:type="dxa"/>
          </w:tcPr>
          <w:p w:rsidR="00F06CDB" w:rsidRPr="00CA0364" w:rsidRDefault="00F06CDB" w:rsidP="00F65989">
            <w:pPr>
              <w:rPr>
                <w:lang w:val="en-US"/>
              </w:rPr>
            </w:pPr>
            <w:r w:rsidRPr="00CA0364">
              <w:rPr>
                <w:lang w:val="en-US"/>
              </w:rPr>
              <w:t>Check USB connections vs. COM port connections.</w:t>
            </w:r>
          </w:p>
        </w:tc>
        <w:tc>
          <w:tcPr>
            <w:tcW w:w="1540" w:type="dxa"/>
          </w:tcPr>
          <w:p w:rsidR="00F06CDB" w:rsidRDefault="00F06CDB" w:rsidP="00F65989">
            <w:pPr>
              <w:pStyle w:val="Text"/>
              <w:jc w:val="center"/>
            </w:pPr>
          </w:p>
        </w:tc>
      </w:tr>
      <w:tr w:rsidR="00F06CDB" w:rsidRPr="000F200F" w:rsidTr="00F65989">
        <w:tc>
          <w:tcPr>
            <w:tcW w:w="2088" w:type="dxa"/>
            <w:vMerge/>
            <w:tcBorders>
              <w:bottom w:val="single" w:sz="4" w:space="0" w:color="auto"/>
            </w:tcBorders>
          </w:tcPr>
          <w:p w:rsidR="00F06CDB" w:rsidRPr="00CA0364" w:rsidRDefault="00F06CDB" w:rsidP="00F65989">
            <w:pPr>
              <w:rPr>
                <w:lang w:val="en-US"/>
              </w:rPr>
            </w:pPr>
          </w:p>
        </w:tc>
        <w:tc>
          <w:tcPr>
            <w:tcW w:w="5830" w:type="dxa"/>
            <w:tcBorders>
              <w:bottom w:val="single" w:sz="4" w:space="0" w:color="auto"/>
            </w:tcBorders>
          </w:tcPr>
          <w:p w:rsidR="00F06CDB" w:rsidRPr="00CA0364" w:rsidRDefault="00F06CDB" w:rsidP="00F65989">
            <w:pPr>
              <w:rPr>
                <w:lang w:val="en-US"/>
              </w:rPr>
            </w:pPr>
            <w:r w:rsidRPr="00CA0364">
              <w:rPr>
                <w:lang w:val="en-US"/>
              </w:rPr>
              <w:t>Check LAN</w:t>
            </w:r>
            <w:r>
              <w:rPr>
                <w:lang w:val="en-US"/>
              </w:rPr>
              <w:fldChar w:fldCharType="begin"/>
            </w:r>
            <w:r>
              <w:rPr>
                <w:lang w:val="en-US"/>
              </w:rPr>
              <w:instrText xml:space="preserve"> XE "</w:instrText>
            </w:r>
            <w:r w:rsidRPr="00CA46A0">
              <w:rPr>
                <w:lang w:val="en-US"/>
              </w:rPr>
              <w:instrText>LAN"</w:instrText>
            </w:r>
            <w:r>
              <w:rPr>
                <w:lang w:val="en-US"/>
              </w:rPr>
              <w:instrText xml:space="preserve"> </w:instrText>
            </w:r>
            <w:r>
              <w:rPr>
                <w:lang w:val="en-US"/>
              </w:rPr>
              <w:fldChar w:fldCharType="end"/>
            </w:r>
            <w:r w:rsidRPr="00CA0364">
              <w:rPr>
                <w:lang w:val="en-US"/>
              </w:rPr>
              <w:t xml:space="preserve"> port connection vs. IP-</w:t>
            </w:r>
            <w:r>
              <w:rPr>
                <w:lang w:val="en-US"/>
              </w:rPr>
              <w:fldChar w:fldCharType="begin"/>
            </w:r>
            <w:r>
              <w:rPr>
                <w:lang w:val="en-US"/>
              </w:rPr>
              <w:instrText xml:space="preserve"> XE "</w:instrText>
            </w:r>
            <w:r w:rsidRPr="00CA46A0">
              <w:rPr>
                <w:lang w:val="en-US"/>
              </w:rPr>
              <w:instrText>IP"</w:instrText>
            </w:r>
            <w:r>
              <w:rPr>
                <w:lang w:val="en-US"/>
              </w:rPr>
              <w:instrText xml:space="preserve"> </w:instrText>
            </w:r>
            <w:r>
              <w:rPr>
                <w:lang w:val="en-US"/>
              </w:rPr>
              <w:fldChar w:fldCharType="end"/>
            </w:r>
            <w:r w:rsidRPr="00CA0364">
              <w:rPr>
                <w:lang w:val="en-US"/>
              </w:rPr>
              <w:t>address.</w:t>
            </w:r>
          </w:p>
        </w:tc>
        <w:tc>
          <w:tcPr>
            <w:tcW w:w="1540" w:type="dxa"/>
            <w:tcBorders>
              <w:bottom w:val="single" w:sz="4" w:space="0" w:color="auto"/>
            </w:tcBorders>
          </w:tcPr>
          <w:p w:rsidR="00F06CDB" w:rsidRDefault="00F06CDB" w:rsidP="00F65989">
            <w:pPr>
              <w:pStyle w:val="Text"/>
              <w:jc w:val="center"/>
            </w:pPr>
          </w:p>
        </w:tc>
      </w:tr>
      <w:tr w:rsidR="00F06CDB" w:rsidRPr="000F200F" w:rsidTr="00F65989">
        <w:tc>
          <w:tcPr>
            <w:tcW w:w="2088" w:type="dxa"/>
            <w:shd w:val="clear" w:color="auto" w:fill="B3B3B3"/>
          </w:tcPr>
          <w:p w:rsidR="00F06CDB" w:rsidRPr="00CA0364" w:rsidRDefault="00F06CDB" w:rsidP="00F65989">
            <w:pPr>
              <w:rPr>
                <w:lang w:val="en-US"/>
              </w:rPr>
            </w:pPr>
          </w:p>
        </w:tc>
        <w:tc>
          <w:tcPr>
            <w:tcW w:w="5830" w:type="dxa"/>
            <w:shd w:val="clear" w:color="auto" w:fill="B3B3B3"/>
          </w:tcPr>
          <w:p w:rsidR="00F06CDB" w:rsidRPr="00CA0364" w:rsidRDefault="00F06CDB" w:rsidP="00F65989">
            <w:pPr>
              <w:rPr>
                <w:lang w:val="en-US"/>
              </w:rPr>
            </w:pPr>
          </w:p>
        </w:tc>
        <w:tc>
          <w:tcPr>
            <w:tcW w:w="1540" w:type="dxa"/>
            <w:shd w:val="clear" w:color="auto" w:fill="B3B3B3"/>
          </w:tcPr>
          <w:p w:rsidR="00F06CDB" w:rsidRDefault="00F06CDB" w:rsidP="00F65989">
            <w:pPr>
              <w:pStyle w:val="Text"/>
              <w:jc w:val="center"/>
            </w:pPr>
          </w:p>
        </w:tc>
      </w:tr>
      <w:tr w:rsidR="00F06CDB" w:rsidTr="00F65989">
        <w:trPr>
          <w:trHeight w:val="785"/>
        </w:trPr>
        <w:tc>
          <w:tcPr>
            <w:tcW w:w="2088" w:type="dxa"/>
          </w:tcPr>
          <w:p w:rsidR="00F06CDB" w:rsidRDefault="00F06CDB" w:rsidP="00F65989">
            <w:r>
              <w:t>Remarks</w:t>
            </w:r>
          </w:p>
        </w:tc>
        <w:tc>
          <w:tcPr>
            <w:tcW w:w="7370" w:type="dxa"/>
            <w:gridSpan w:val="2"/>
          </w:tcPr>
          <w:p w:rsidR="00F06CDB" w:rsidRDefault="00F06CDB" w:rsidP="00F65989">
            <w:pPr>
              <w:pStyle w:val="Text"/>
            </w:pPr>
          </w:p>
        </w:tc>
      </w:tr>
    </w:tbl>
    <w:p w:rsidR="00F06CDB" w:rsidRDefault="00F06CDB" w:rsidP="00F06CDB">
      <w:pPr>
        <w:pStyle w:val="Heading3"/>
        <w:numPr>
          <w:ilvl w:val="2"/>
          <w:numId w:val="3"/>
        </w:numPr>
      </w:pPr>
      <w:bookmarkStart w:id="1032" w:name="_Toc402443171"/>
      <w:bookmarkStart w:id="1033" w:name="_Toc404942542"/>
      <w:r>
        <w:t>Wiring</w:t>
      </w:r>
      <w:r>
        <w:fldChar w:fldCharType="begin"/>
      </w:r>
      <w:r>
        <w:instrText xml:space="preserve"> XE "Wiring" </w:instrText>
      </w:r>
      <w:r>
        <w:fldChar w:fldCharType="end"/>
      </w:r>
      <w:r>
        <w:t>, cables and connections</w:t>
      </w:r>
      <w:bookmarkEnd w:id="1032"/>
      <w:bookmarkEnd w:id="1033"/>
    </w:p>
    <w:p w:rsidR="00F06CDB" w:rsidRDefault="00F06CDB" w:rsidP="00F06CDB"/>
    <w:tbl>
      <w:tblPr>
        <w:tblW w:w="94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88"/>
        <w:gridCol w:w="5830"/>
        <w:gridCol w:w="1540"/>
      </w:tblGrid>
      <w:tr w:rsidR="00F06CDB" w:rsidRPr="00B1180C" w:rsidTr="00F65989">
        <w:tc>
          <w:tcPr>
            <w:tcW w:w="2088" w:type="dxa"/>
            <w:shd w:val="clear" w:color="auto" w:fill="0C0C0C"/>
          </w:tcPr>
          <w:p w:rsidR="00F06CDB" w:rsidRPr="00B1180C" w:rsidRDefault="00F06CDB" w:rsidP="00F65989">
            <w:pPr>
              <w:jc w:val="center"/>
              <w:rPr>
                <w:b/>
              </w:rPr>
            </w:pPr>
            <w:r w:rsidRPr="00B1180C">
              <w:rPr>
                <w:b/>
              </w:rPr>
              <w:t>Check</w:t>
            </w:r>
          </w:p>
        </w:tc>
        <w:tc>
          <w:tcPr>
            <w:tcW w:w="5830" w:type="dxa"/>
            <w:shd w:val="clear" w:color="auto" w:fill="0C0C0C"/>
          </w:tcPr>
          <w:p w:rsidR="00F06CDB" w:rsidRPr="00B1180C" w:rsidRDefault="00F06CDB" w:rsidP="00F65989">
            <w:pPr>
              <w:jc w:val="center"/>
              <w:rPr>
                <w:b/>
              </w:rPr>
            </w:pPr>
            <w:r w:rsidRPr="00B1180C">
              <w:rPr>
                <w:b/>
              </w:rPr>
              <w:t>Contents of check</w:t>
            </w:r>
          </w:p>
        </w:tc>
        <w:tc>
          <w:tcPr>
            <w:tcW w:w="1540" w:type="dxa"/>
            <w:shd w:val="clear" w:color="auto" w:fill="0C0C0C"/>
          </w:tcPr>
          <w:p w:rsidR="00F06CDB" w:rsidRPr="00B1180C" w:rsidRDefault="00F06CDB" w:rsidP="00F65989">
            <w:pPr>
              <w:jc w:val="center"/>
              <w:rPr>
                <w:b/>
              </w:rPr>
            </w:pPr>
            <w:r w:rsidRPr="00B1180C">
              <w:rPr>
                <w:b/>
              </w:rPr>
              <w:t>Passed</w:t>
            </w:r>
          </w:p>
        </w:tc>
      </w:tr>
      <w:tr w:rsidR="00F06CDB" w:rsidRPr="000F200F" w:rsidTr="00F65989">
        <w:tc>
          <w:tcPr>
            <w:tcW w:w="2088" w:type="dxa"/>
            <w:vMerge w:val="restart"/>
          </w:tcPr>
          <w:p w:rsidR="00F06CDB" w:rsidRDefault="00F06CDB" w:rsidP="00F65989">
            <w:r>
              <w:t>Wiring</w:t>
            </w:r>
            <w:r>
              <w:fldChar w:fldCharType="begin"/>
            </w:r>
            <w:r>
              <w:instrText xml:space="preserve"> XE "Wiring" </w:instrText>
            </w:r>
            <w:r>
              <w:fldChar w:fldCharType="end"/>
            </w:r>
            <w:r>
              <w:t xml:space="preserve"> / cables</w:t>
            </w:r>
          </w:p>
        </w:tc>
        <w:tc>
          <w:tcPr>
            <w:tcW w:w="5830" w:type="dxa"/>
          </w:tcPr>
          <w:p w:rsidR="00F06CDB" w:rsidRPr="00CA0364" w:rsidRDefault="00F06CDB" w:rsidP="00F65989">
            <w:pPr>
              <w:rPr>
                <w:lang w:val="en-US"/>
              </w:rPr>
            </w:pPr>
            <w:r w:rsidRPr="00CA0364">
              <w:rPr>
                <w:lang w:val="en-US"/>
              </w:rPr>
              <w:t xml:space="preserve">Check that the correct category cable is used (e.g. UTP, STP, </w:t>
            </w:r>
            <w:proofErr w:type="gramStart"/>
            <w:r w:rsidRPr="00CA0364">
              <w:rPr>
                <w:lang w:val="en-US"/>
              </w:rPr>
              <w:t>CAT5</w:t>
            </w:r>
            <w:r>
              <w:rPr>
                <w:lang w:val="en-US"/>
              </w:rPr>
              <w:t>E</w:t>
            </w:r>
            <w:proofErr w:type="gramEnd"/>
            <w:r w:rsidRPr="00CA0364">
              <w:rPr>
                <w:lang w:val="en-US"/>
              </w:rPr>
              <w:t xml:space="preserve"> etc.).</w:t>
            </w:r>
          </w:p>
        </w:tc>
        <w:tc>
          <w:tcPr>
            <w:tcW w:w="1540" w:type="dxa"/>
          </w:tcPr>
          <w:p w:rsidR="00F06CDB" w:rsidRDefault="00F06CDB" w:rsidP="00F65989">
            <w:pPr>
              <w:pStyle w:val="Text"/>
              <w:jc w:val="right"/>
            </w:pPr>
          </w:p>
        </w:tc>
      </w:tr>
      <w:tr w:rsidR="00F06CDB" w:rsidRPr="000F200F" w:rsidTr="00F65989">
        <w:tc>
          <w:tcPr>
            <w:tcW w:w="2088" w:type="dxa"/>
            <w:vMerge/>
          </w:tcPr>
          <w:p w:rsidR="00F06CDB" w:rsidRPr="00CA0364" w:rsidRDefault="00F06CDB" w:rsidP="00F65989">
            <w:pPr>
              <w:rPr>
                <w:lang w:val="en-US"/>
              </w:rPr>
            </w:pPr>
          </w:p>
        </w:tc>
        <w:tc>
          <w:tcPr>
            <w:tcW w:w="5830" w:type="dxa"/>
          </w:tcPr>
          <w:p w:rsidR="00F06CDB" w:rsidRPr="00CA0364" w:rsidRDefault="00F06CDB" w:rsidP="00F65989">
            <w:pPr>
              <w:rPr>
                <w:lang w:val="en-US"/>
              </w:rPr>
            </w:pPr>
            <w:r w:rsidRPr="00CA0364">
              <w:rPr>
                <w:lang w:val="en-US"/>
              </w:rPr>
              <w:t>Check that the cables are free of kinks, knots or snags.</w:t>
            </w:r>
          </w:p>
        </w:tc>
        <w:tc>
          <w:tcPr>
            <w:tcW w:w="1540" w:type="dxa"/>
          </w:tcPr>
          <w:p w:rsidR="00F06CDB" w:rsidRDefault="00F06CDB" w:rsidP="00F65989">
            <w:pPr>
              <w:pStyle w:val="Text"/>
              <w:jc w:val="right"/>
            </w:pPr>
          </w:p>
        </w:tc>
      </w:tr>
      <w:tr w:rsidR="00F06CDB" w:rsidRPr="000F200F" w:rsidTr="00F65989">
        <w:tc>
          <w:tcPr>
            <w:tcW w:w="2088" w:type="dxa"/>
            <w:vMerge/>
          </w:tcPr>
          <w:p w:rsidR="00F06CDB" w:rsidRPr="00CA0364" w:rsidRDefault="00F06CDB" w:rsidP="00F65989">
            <w:pPr>
              <w:rPr>
                <w:lang w:val="en-US"/>
              </w:rPr>
            </w:pPr>
          </w:p>
        </w:tc>
        <w:tc>
          <w:tcPr>
            <w:tcW w:w="5830" w:type="dxa"/>
          </w:tcPr>
          <w:p w:rsidR="00F06CDB" w:rsidRPr="00CA0364" w:rsidRDefault="00F06CDB" w:rsidP="00F65989">
            <w:pPr>
              <w:rPr>
                <w:lang w:val="en-US"/>
              </w:rPr>
            </w:pPr>
            <w:r w:rsidRPr="00CA0364">
              <w:rPr>
                <w:lang w:val="en-US"/>
              </w:rPr>
              <w:t>Check that the cables are not overstressed by overload.</w:t>
            </w:r>
          </w:p>
        </w:tc>
        <w:tc>
          <w:tcPr>
            <w:tcW w:w="1540" w:type="dxa"/>
          </w:tcPr>
          <w:p w:rsidR="00F06CDB" w:rsidRDefault="00F06CDB" w:rsidP="00F65989">
            <w:pPr>
              <w:pStyle w:val="Text"/>
              <w:jc w:val="right"/>
            </w:pPr>
          </w:p>
        </w:tc>
      </w:tr>
      <w:tr w:rsidR="00F06CDB" w:rsidRPr="000F200F" w:rsidTr="00F65989">
        <w:tc>
          <w:tcPr>
            <w:tcW w:w="2088" w:type="dxa"/>
            <w:vMerge/>
          </w:tcPr>
          <w:p w:rsidR="00F06CDB" w:rsidRPr="00CA0364" w:rsidRDefault="00F06CDB" w:rsidP="00F65989">
            <w:pPr>
              <w:rPr>
                <w:lang w:val="en-US"/>
              </w:rPr>
            </w:pPr>
          </w:p>
        </w:tc>
        <w:tc>
          <w:tcPr>
            <w:tcW w:w="5830" w:type="dxa"/>
          </w:tcPr>
          <w:p w:rsidR="00F06CDB" w:rsidRPr="00CA0364" w:rsidRDefault="00F06CDB" w:rsidP="00F65989">
            <w:pPr>
              <w:rPr>
                <w:lang w:val="en-US"/>
              </w:rPr>
            </w:pPr>
            <w:r w:rsidRPr="00CA0364">
              <w:rPr>
                <w:lang w:val="en-US"/>
              </w:rPr>
              <w:t>Check that the cables are correctly tightened with tie wraps.</w:t>
            </w:r>
          </w:p>
        </w:tc>
        <w:tc>
          <w:tcPr>
            <w:tcW w:w="1540" w:type="dxa"/>
          </w:tcPr>
          <w:p w:rsidR="00F06CDB" w:rsidRDefault="00F06CDB" w:rsidP="00F65989">
            <w:pPr>
              <w:pStyle w:val="Text"/>
              <w:jc w:val="right"/>
            </w:pPr>
          </w:p>
        </w:tc>
      </w:tr>
      <w:tr w:rsidR="00F06CDB" w:rsidRPr="000F200F" w:rsidTr="00F65989">
        <w:tc>
          <w:tcPr>
            <w:tcW w:w="2088" w:type="dxa"/>
            <w:vMerge/>
          </w:tcPr>
          <w:p w:rsidR="00F06CDB" w:rsidRPr="00CA0364" w:rsidRDefault="00F06CDB" w:rsidP="00F65989">
            <w:pPr>
              <w:rPr>
                <w:lang w:val="en-US"/>
              </w:rPr>
            </w:pPr>
          </w:p>
        </w:tc>
        <w:tc>
          <w:tcPr>
            <w:tcW w:w="5830" w:type="dxa"/>
          </w:tcPr>
          <w:p w:rsidR="00F06CDB" w:rsidRPr="00CA0364" w:rsidRDefault="00F06CDB" w:rsidP="00F65989">
            <w:pPr>
              <w:rPr>
                <w:lang w:val="en-US"/>
              </w:rPr>
            </w:pPr>
            <w:r w:rsidRPr="00CA0364">
              <w:rPr>
                <w:lang w:val="en-US"/>
              </w:rPr>
              <w:t>Check that the cables are properly supported.</w:t>
            </w:r>
          </w:p>
        </w:tc>
        <w:tc>
          <w:tcPr>
            <w:tcW w:w="1540" w:type="dxa"/>
          </w:tcPr>
          <w:p w:rsidR="00F06CDB" w:rsidRDefault="00F06CDB" w:rsidP="00F65989">
            <w:pPr>
              <w:pStyle w:val="Text"/>
              <w:jc w:val="right"/>
            </w:pPr>
          </w:p>
        </w:tc>
      </w:tr>
      <w:tr w:rsidR="00F06CDB" w:rsidRPr="000F200F" w:rsidTr="00F65989">
        <w:tc>
          <w:tcPr>
            <w:tcW w:w="2088" w:type="dxa"/>
            <w:vMerge/>
          </w:tcPr>
          <w:p w:rsidR="00F06CDB" w:rsidRPr="00CA0364" w:rsidRDefault="00F06CDB" w:rsidP="00F65989">
            <w:pPr>
              <w:rPr>
                <w:lang w:val="en-US"/>
              </w:rPr>
            </w:pPr>
          </w:p>
        </w:tc>
        <w:tc>
          <w:tcPr>
            <w:tcW w:w="5830" w:type="dxa"/>
          </w:tcPr>
          <w:p w:rsidR="00F06CDB" w:rsidRPr="00CA0364" w:rsidRDefault="00F06CDB" w:rsidP="00F65989">
            <w:pPr>
              <w:rPr>
                <w:lang w:val="en-US"/>
              </w:rPr>
            </w:pPr>
            <w:r w:rsidRPr="00CA0364">
              <w:rPr>
                <w:lang w:val="en-US"/>
              </w:rPr>
              <w:t>Cable run:</w:t>
            </w:r>
          </w:p>
          <w:p w:rsidR="00F06CDB" w:rsidRPr="00C96639" w:rsidRDefault="00F06CDB" w:rsidP="00F65989">
            <w:pPr>
              <w:pStyle w:val="ListBullet2"/>
              <w:ind w:left="0"/>
              <w:rPr>
                <w:color w:val="auto"/>
              </w:rPr>
            </w:pPr>
            <w:r w:rsidRPr="00C96639">
              <w:rPr>
                <w:color w:val="auto"/>
              </w:rPr>
              <w:lastRenderedPageBreak/>
              <w:t>Do not allow the cable to form right angles or sharp bends.</w:t>
            </w:r>
          </w:p>
          <w:p w:rsidR="00F06CDB" w:rsidRPr="00AA32BA" w:rsidRDefault="00F06CDB" w:rsidP="00F65989">
            <w:pPr>
              <w:pStyle w:val="ListBullet2"/>
              <w:ind w:left="0"/>
            </w:pPr>
            <w:r w:rsidRPr="00C96639">
              <w:rPr>
                <w:color w:val="auto"/>
              </w:rPr>
              <w:t>Check if the correct bend radius has been applied.</w:t>
            </w:r>
          </w:p>
        </w:tc>
        <w:tc>
          <w:tcPr>
            <w:tcW w:w="1540" w:type="dxa"/>
          </w:tcPr>
          <w:p w:rsidR="00F06CDB" w:rsidRDefault="00F06CDB" w:rsidP="00F65989">
            <w:pPr>
              <w:pStyle w:val="Text"/>
              <w:jc w:val="right"/>
            </w:pPr>
          </w:p>
        </w:tc>
      </w:tr>
      <w:tr w:rsidR="00F06CDB" w:rsidRPr="000F200F" w:rsidTr="00F65989">
        <w:tc>
          <w:tcPr>
            <w:tcW w:w="2088" w:type="dxa"/>
            <w:vMerge/>
            <w:tcBorders>
              <w:bottom w:val="single" w:sz="4" w:space="0" w:color="auto"/>
            </w:tcBorders>
          </w:tcPr>
          <w:p w:rsidR="00F06CDB" w:rsidRPr="00CA0364" w:rsidRDefault="00F06CDB" w:rsidP="00F65989">
            <w:pPr>
              <w:rPr>
                <w:lang w:val="en-US"/>
              </w:rPr>
            </w:pPr>
          </w:p>
        </w:tc>
        <w:tc>
          <w:tcPr>
            <w:tcW w:w="5830" w:type="dxa"/>
            <w:tcBorders>
              <w:bottom w:val="single" w:sz="4" w:space="0" w:color="auto"/>
            </w:tcBorders>
          </w:tcPr>
          <w:p w:rsidR="00F06CDB" w:rsidRPr="00CA0364" w:rsidRDefault="00F06CDB" w:rsidP="00F65989">
            <w:pPr>
              <w:rPr>
                <w:lang w:val="en-US"/>
              </w:rPr>
            </w:pPr>
            <w:r w:rsidRPr="00CA0364">
              <w:rPr>
                <w:lang w:val="en-US"/>
              </w:rPr>
              <w:t>Check that the cables are not squeezed.</w:t>
            </w:r>
          </w:p>
        </w:tc>
        <w:tc>
          <w:tcPr>
            <w:tcW w:w="1540" w:type="dxa"/>
            <w:tcBorders>
              <w:bottom w:val="single" w:sz="4" w:space="0" w:color="auto"/>
            </w:tcBorders>
          </w:tcPr>
          <w:p w:rsidR="00F06CDB" w:rsidRDefault="00F06CDB" w:rsidP="00F65989">
            <w:pPr>
              <w:pStyle w:val="Text"/>
              <w:jc w:val="right"/>
            </w:pPr>
          </w:p>
        </w:tc>
      </w:tr>
      <w:tr w:rsidR="00F06CDB" w:rsidRPr="000F200F" w:rsidTr="00F65989">
        <w:tc>
          <w:tcPr>
            <w:tcW w:w="2088" w:type="dxa"/>
            <w:shd w:val="clear" w:color="auto" w:fill="B3B3B3"/>
          </w:tcPr>
          <w:p w:rsidR="00F06CDB" w:rsidRPr="00CA0364" w:rsidRDefault="00F06CDB" w:rsidP="00F65989">
            <w:pPr>
              <w:rPr>
                <w:lang w:val="en-US"/>
              </w:rPr>
            </w:pPr>
          </w:p>
        </w:tc>
        <w:tc>
          <w:tcPr>
            <w:tcW w:w="5830" w:type="dxa"/>
            <w:shd w:val="clear" w:color="auto" w:fill="B3B3B3"/>
          </w:tcPr>
          <w:p w:rsidR="00F06CDB" w:rsidRPr="00CA0364" w:rsidRDefault="00F06CDB" w:rsidP="00F65989">
            <w:pPr>
              <w:rPr>
                <w:lang w:val="en-US"/>
              </w:rPr>
            </w:pPr>
          </w:p>
        </w:tc>
        <w:tc>
          <w:tcPr>
            <w:tcW w:w="1540" w:type="dxa"/>
            <w:shd w:val="clear" w:color="auto" w:fill="B3B3B3"/>
          </w:tcPr>
          <w:p w:rsidR="00F06CDB" w:rsidRDefault="00F06CDB" w:rsidP="00F65989">
            <w:pPr>
              <w:pStyle w:val="Text"/>
              <w:jc w:val="right"/>
            </w:pPr>
          </w:p>
        </w:tc>
      </w:tr>
      <w:tr w:rsidR="00F06CDB" w:rsidTr="00F65989">
        <w:tc>
          <w:tcPr>
            <w:tcW w:w="2088" w:type="dxa"/>
            <w:tcBorders>
              <w:bottom w:val="single" w:sz="4" w:space="0" w:color="auto"/>
            </w:tcBorders>
          </w:tcPr>
          <w:p w:rsidR="00F06CDB" w:rsidRDefault="00F06CDB" w:rsidP="00F65989">
            <w:r>
              <w:t>Remarks</w:t>
            </w:r>
          </w:p>
          <w:p w:rsidR="00F06CDB" w:rsidRDefault="00F06CDB" w:rsidP="00F65989"/>
        </w:tc>
        <w:tc>
          <w:tcPr>
            <w:tcW w:w="7370" w:type="dxa"/>
            <w:gridSpan w:val="2"/>
            <w:tcBorders>
              <w:bottom w:val="single" w:sz="4" w:space="0" w:color="auto"/>
            </w:tcBorders>
          </w:tcPr>
          <w:p w:rsidR="00F06CDB" w:rsidRDefault="00F06CDB" w:rsidP="00F65989"/>
          <w:p w:rsidR="00F06CDB" w:rsidRDefault="00F06CDB" w:rsidP="00F65989"/>
          <w:p w:rsidR="00F06CDB" w:rsidRDefault="00F06CDB" w:rsidP="00F65989">
            <w:pPr>
              <w:pStyle w:val="Text"/>
            </w:pPr>
          </w:p>
        </w:tc>
      </w:tr>
      <w:tr w:rsidR="00F06CDB" w:rsidTr="00F65989">
        <w:tc>
          <w:tcPr>
            <w:tcW w:w="2088" w:type="dxa"/>
            <w:shd w:val="clear" w:color="auto" w:fill="0C0C0C"/>
          </w:tcPr>
          <w:p w:rsidR="00F06CDB" w:rsidRPr="00B1180C" w:rsidRDefault="00F06CDB" w:rsidP="00F65989">
            <w:pPr>
              <w:jc w:val="center"/>
              <w:rPr>
                <w:b/>
              </w:rPr>
            </w:pPr>
            <w:r w:rsidRPr="00B1180C">
              <w:rPr>
                <w:b/>
              </w:rPr>
              <w:t>Check</w:t>
            </w:r>
          </w:p>
        </w:tc>
        <w:tc>
          <w:tcPr>
            <w:tcW w:w="5830" w:type="dxa"/>
            <w:shd w:val="clear" w:color="auto" w:fill="0C0C0C"/>
          </w:tcPr>
          <w:p w:rsidR="00F06CDB" w:rsidRPr="00B1180C" w:rsidRDefault="00F06CDB" w:rsidP="00F65989">
            <w:pPr>
              <w:jc w:val="center"/>
              <w:rPr>
                <w:b/>
              </w:rPr>
            </w:pPr>
            <w:r w:rsidRPr="00B1180C">
              <w:rPr>
                <w:b/>
              </w:rPr>
              <w:t>Contents of check</w:t>
            </w:r>
          </w:p>
        </w:tc>
        <w:tc>
          <w:tcPr>
            <w:tcW w:w="1540" w:type="dxa"/>
            <w:shd w:val="clear" w:color="auto" w:fill="0C0C0C"/>
          </w:tcPr>
          <w:p w:rsidR="00F06CDB" w:rsidRPr="00B1180C" w:rsidRDefault="00F06CDB" w:rsidP="00F65989">
            <w:pPr>
              <w:jc w:val="center"/>
              <w:rPr>
                <w:b/>
              </w:rPr>
            </w:pPr>
            <w:r w:rsidRPr="00B1180C">
              <w:rPr>
                <w:b/>
              </w:rPr>
              <w:t>Passed</w:t>
            </w:r>
          </w:p>
        </w:tc>
      </w:tr>
      <w:tr w:rsidR="00F06CDB" w:rsidRPr="000F200F" w:rsidTr="00F65989">
        <w:tc>
          <w:tcPr>
            <w:tcW w:w="2088" w:type="dxa"/>
            <w:vMerge w:val="restart"/>
          </w:tcPr>
          <w:p w:rsidR="00F06CDB" w:rsidRDefault="00F06CDB" w:rsidP="00F65989">
            <w:r>
              <w:t>Connections</w:t>
            </w:r>
          </w:p>
        </w:tc>
        <w:tc>
          <w:tcPr>
            <w:tcW w:w="5830" w:type="dxa"/>
          </w:tcPr>
          <w:p w:rsidR="00F06CDB" w:rsidRPr="00CA0364" w:rsidRDefault="00F06CDB" w:rsidP="00F65989">
            <w:pPr>
              <w:rPr>
                <w:lang w:val="en-US"/>
              </w:rPr>
            </w:pPr>
            <w:r w:rsidRPr="00CA0364">
              <w:rPr>
                <w:lang w:val="en-US"/>
              </w:rPr>
              <w:t>Check that the electrical connections are correct.</w:t>
            </w:r>
          </w:p>
        </w:tc>
        <w:tc>
          <w:tcPr>
            <w:tcW w:w="1540" w:type="dxa"/>
          </w:tcPr>
          <w:p w:rsidR="00F06CDB" w:rsidRDefault="00F06CDB" w:rsidP="00F65989">
            <w:pPr>
              <w:pStyle w:val="Text"/>
            </w:pPr>
          </w:p>
        </w:tc>
      </w:tr>
      <w:tr w:rsidR="00F06CDB" w:rsidRPr="000F200F" w:rsidTr="00F65989">
        <w:tc>
          <w:tcPr>
            <w:tcW w:w="2088" w:type="dxa"/>
            <w:vMerge/>
          </w:tcPr>
          <w:p w:rsidR="00F06CDB" w:rsidRPr="00CA0364" w:rsidRDefault="00F06CDB" w:rsidP="00F65989">
            <w:pPr>
              <w:rPr>
                <w:lang w:val="en-US"/>
              </w:rPr>
            </w:pPr>
          </w:p>
        </w:tc>
        <w:tc>
          <w:tcPr>
            <w:tcW w:w="5830" w:type="dxa"/>
          </w:tcPr>
          <w:p w:rsidR="00F06CDB" w:rsidRPr="00B1180C" w:rsidRDefault="00F06CDB" w:rsidP="00F65989">
            <w:pPr>
              <w:rPr>
                <w:lang w:val="en-US"/>
              </w:rPr>
            </w:pPr>
            <w:r w:rsidRPr="00B1180C">
              <w:rPr>
                <w:lang w:val="en-US"/>
              </w:rPr>
              <w:t>Check that contacts are clean and that parts are correctly installed to protect them from dust and dirt.</w:t>
            </w:r>
          </w:p>
        </w:tc>
        <w:tc>
          <w:tcPr>
            <w:tcW w:w="1540" w:type="dxa"/>
          </w:tcPr>
          <w:p w:rsidR="00F06CDB" w:rsidRDefault="00F06CDB" w:rsidP="00F65989">
            <w:pPr>
              <w:pStyle w:val="Text"/>
            </w:pPr>
          </w:p>
        </w:tc>
      </w:tr>
      <w:tr w:rsidR="00F06CDB" w:rsidRPr="000F200F" w:rsidTr="00F65989">
        <w:tc>
          <w:tcPr>
            <w:tcW w:w="2088" w:type="dxa"/>
            <w:vMerge/>
            <w:tcBorders>
              <w:bottom w:val="single" w:sz="4" w:space="0" w:color="auto"/>
            </w:tcBorders>
          </w:tcPr>
          <w:p w:rsidR="00F06CDB" w:rsidRPr="00CA0364" w:rsidRDefault="00F06CDB" w:rsidP="00F65989">
            <w:pPr>
              <w:rPr>
                <w:lang w:val="en-US"/>
              </w:rPr>
            </w:pPr>
          </w:p>
        </w:tc>
        <w:tc>
          <w:tcPr>
            <w:tcW w:w="5830" w:type="dxa"/>
            <w:tcBorders>
              <w:bottom w:val="single" w:sz="4" w:space="0" w:color="auto"/>
            </w:tcBorders>
          </w:tcPr>
          <w:p w:rsidR="00F06CDB" w:rsidRPr="00B1180C" w:rsidRDefault="00F06CDB" w:rsidP="00F65989">
            <w:pPr>
              <w:rPr>
                <w:lang w:val="en-US"/>
              </w:rPr>
            </w:pPr>
            <w:r w:rsidRPr="00CA0364">
              <w:rPr>
                <w:lang w:val="en-US"/>
              </w:rPr>
              <w:t>Check the switch port connections vs. fault indications.</w:t>
            </w:r>
          </w:p>
        </w:tc>
        <w:tc>
          <w:tcPr>
            <w:tcW w:w="1540" w:type="dxa"/>
            <w:tcBorders>
              <w:bottom w:val="single" w:sz="4" w:space="0" w:color="auto"/>
            </w:tcBorders>
          </w:tcPr>
          <w:p w:rsidR="00F06CDB" w:rsidRDefault="00F06CDB" w:rsidP="00F65989">
            <w:pPr>
              <w:pStyle w:val="Text"/>
            </w:pPr>
          </w:p>
        </w:tc>
      </w:tr>
      <w:tr w:rsidR="00F06CDB" w:rsidRPr="000F200F" w:rsidTr="00F65989">
        <w:tc>
          <w:tcPr>
            <w:tcW w:w="2088" w:type="dxa"/>
            <w:tcBorders>
              <w:bottom w:val="single" w:sz="4" w:space="0" w:color="auto"/>
            </w:tcBorders>
          </w:tcPr>
          <w:p w:rsidR="00F06CDB" w:rsidRPr="00CA0364" w:rsidRDefault="00F06CDB" w:rsidP="00F65989">
            <w:pPr>
              <w:rPr>
                <w:lang w:val="en-US"/>
              </w:rPr>
            </w:pPr>
          </w:p>
        </w:tc>
        <w:tc>
          <w:tcPr>
            <w:tcW w:w="5830" w:type="dxa"/>
            <w:tcBorders>
              <w:bottom w:val="single" w:sz="4" w:space="0" w:color="auto"/>
            </w:tcBorders>
          </w:tcPr>
          <w:p w:rsidR="00F06CDB" w:rsidRPr="00CA0364" w:rsidRDefault="00F06CDB" w:rsidP="00F65989">
            <w:pPr>
              <w:rPr>
                <w:lang w:val="en-US"/>
              </w:rPr>
            </w:pPr>
            <w:r w:rsidRPr="00CA0364">
              <w:rPr>
                <w:lang w:val="en-US"/>
              </w:rPr>
              <w:t>Check if CAT5 cable connectors are properly prepared (use Fluke).</w:t>
            </w:r>
          </w:p>
        </w:tc>
        <w:tc>
          <w:tcPr>
            <w:tcW w:w="1540" w:type="dxa"/>
            <w:tcBorders>
              <w:bottom w:val="single" w:sz="4" w:space="0" w:color="auto"/>
            </w:tcBorders>
          </w:tcPr>
          <w:p w:rsidR="00F06CDB" w:rsidRDefault="00F06CDB" w:rsidP="00F65989">
            <w:pPr>
              <w:pStyle w:val="Text"/>
            </w:pPr>
          </w:p>
        </w:tc>
      </w:tr>
      <w:tr w:rsidR="00F06CDB" w:rsidRPr="000F200F" w:rsidTr="00F65989">
        <w:tc>
          <w:tcPr>
            <w:tcW w:w="2088" w:type="dxa"/>
            <w:shd w:val="clear" w:color="auto" w:fill="B3B3B3"/>
          </w:tcPr>
          <w:p w:rsidR="00F06CDB" w:rsidRPr="00CA0364" w:rsidRDefault="00F06CDB" w:rsidP="00F65989">
            <w:pPr>
              <w:rPr>
                <w:lang w:val="en-US"/>
              </w:rPr>
            </w:pPr>
          </w:p>
        </w:tc>
        <w:tc>
          <w:tcPr>
            <w:tcW w:w="5830" w:type="dxa"/>
            <w:shd w:val="clear" w:color="auto" w:fill="B3B3B3"/>
          </w:tcPr>
          <w:p w:rsidR="00F06CDB" w:rsidRPr="00CA0364" w:rsidRDefault="00F06CDB" w:rsidP="00F65989">
            <w:pPr>
              <w:rPr>
                <w:lang w:val="en-US"/>
              </w:rPr>
            </w:pPr>
          </w:p>
        </w:tc>
        <w:tc>
          <w:tcPr>
            <w:tcW w:w="1540" w:type="dxa"/>
            <w:shd w:val="clear" w:color="auto" w:fill="B3B3B3"/>
          </w:tcPr>
          <w:p w:rsidR="00F06CDB" w:rsidRDefault="00F06CDB" w:rsidP="00F65989">
            <w:pPr>
              <w:pStyle w:val="Text"/>
            </w:pPr>
          </w:p>
        </w:tc>
      </w:tr>
      <w:tr w:rsidR="00F06CDB" w:rsidTr="00F65989">
        <w:tc>
          <w:tcPr>
            <w:tcW w:w="2088" w:type="dxa"/>
          </w:tcPr>
          <w:p w:rsidR="00F06CDB" w:rsidRDefault="00F06CDB" w:rsidP="00F65989">
            <w:r>
              <w:t>Remarks</w:t>
            </w:r>
          </w:p>
        </w:tc>
        <w:tc>
          <w:tcPr>
            <w:tcW w:w="7370" w:type="dxa"/>
            <w:gridSpan w:val="2"/>
          </w:tcPr>
          <w:p w:rsidR="00F06CDB" w:rsidRDefault="00F06CDB" w:rsidP="00F65989"/>
          <w:p w:rsidR="00F06CDB" w:rsidRDefault="00F06CDB" w:rsidP="00F65989"/>
          <w:p w:rsidR="00F06CDB" w:rsidRDefault="00F06CDB" w:rsidP="00F65989">
            <w:pPr>
              <w:pStyle w:val="Text"/>
            </w:pPr>
          </w:p>
        </w:tc>
      </w:tr>
    </w:tbl>
    <w:p w:rsidR="00F06CDB" w:rsidRDefault="00F06CDB" w:rsidP="00F06CDB">
      <w:pPr>
        <w:pStyle w:val="Heading3"/>
        <w:numPr>
          <w:ilvl w:val="2"/>
          <w:numId w:val="3"/>
        </w:numPr>
      </w:pPr>
      <w:r>
        <w:br w:type="page"/>
      </w:r>
      <w:bookmarkStart w:id="1034" w:name="_Toc402443172"/>
      <w:bookmarkStart w:id="1035" w:name="_Toc404942543"/>
      <w:r w:rsidRPr="00F1187D">
        <w:lastRenderedPageBreak/>
        <w:t>System</w:t>
      </w:r>
      <w:r>
        <w:fldChar w:fldCharType="begin"/>
      </w:r>
      <w:r>
        <w:instrText xml:space="preserve"> XE "System" </w:instrText>
      </w:r>
      <w:r>
        <w:fldChar w:fldCharType="end"/>
      </w:r>
      <w:r>
        <w:t xml:space="preserve"> components</w:t>
      </w:r>
      <w:bookmarkEnd w:id="1034"/>
      <w:bookmarkEnd w:id="1035"/>
    </w:p>
    <w:p w:rsidR="00F06CDB" w:rsidRPr="00312B5B" w:rsidRDefault="00F06CDB" w:rsidP="00F06CDB"/>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39"/>
        <w:gridCol w:w="5523"/>
        <w:gridCol w:w="1500"/>
      </w:tblGrid>
      <w:tr w:rsidR="00F06CDB" w:rsidRPr="00B1180C" w:rsidTr="00F65989">
        <w:tc>
          <w:tcPr>
            <w:tcW w:w="2088" w:type="dxa"/>
            <w:shd w:val="clear" w:color="auto" w:fill="0C0C0C"/>
          </w:tcPr>
          <w:p w:rsidR="00F06CDB" w:rsidRPr="00B1180C" w:rsidRDefault="00F06CDB" w:rsidP="00F65989">
            <w:pPr>
              <w:jc w:val="center"/>
              <w:rPr>
                <w:b/>
              </w:rPr>
            </w:pPr>
            <w:r w:rsidRPr="00B1180C">
              <w:rPr>
                <w:b/>
              </w:rPr>
              <w:t>Check</w:t>
            </w:r>
          </w:p>
        </w:tc>
        <w:tc>
          <w:tcPr>
            <w:tcW w:w="5830" w:type="dxa"/>
            <w:shd w:val="clear" w:color="auto" w:fill="0C0C0C"/>
          </w:tcPr>
          <w:p w:rsidR="00F06CDB" w:rsidRPr="00B1180C" w:rsidRDefault="00F06CDB" w:rsidP="00F65989">
            <w:pPr>
              <w:jc w:val="center"/>
              <w:rPr>
                <w:b/>
              </w:rPr>
            </w:pPr>
            <w:r w:rsidRPr="00B1180C">
              <w:rPr>
                <w:b/>
              </w:rPr>
              <w:t>Contents of check</w:t>
            </w:r>
          </w:p>
        </w:tc>
        <w:tc>
          <w:tcPr>
            <w:tcW w:w="1540" w:type="dxa"/>
            <w:shd w:val="clear" w:color="auto" w:fill="0C0C0C"/>
          </w:tcPr>
          <w:p w:rsidR="00F06CDB" w:rsidRPr="00B1180C" w:rsidRDefault="00F06CDB" w:rsidP="00F65989">
            <w:pPr>
              <w:jc w:val="center"/>
              <w:rPr>
                <w:b/>
              </w:rPr>
            </w:pPr>
            <w:r w:rsidRPr="00B1180C">
              <w:rPr>
                <w:b/>
              </w:rPr>
              <w:t>Passed</w:t>
            </w:r>
          </w:p>
        </w:tc>
      </w:tr>
      <w:tr w:rsidR="00F06CDB" w:rsidRPr="000F200F" w:rsidTr="00F65989">
        <w:tc>
          <w:tcPr>
            <w:tcW w:w="2088" w:type="dxa"/>
            <w:vMerge w:val="restart"/>
          </w:tcPr>
          <w:p w:rsidR="00F06CDB" w:rsidRDefault="00F06CDB" w:rsidP="00F65989">
            <w:r>
              <w:t>System</w:t>
            </w:r>
            <w:r>
              <w:fldChar w:fldCharType="begin"/>
            </w:r>
            <w:r>
              <w:instrText xml:space="preserve"> XE "System" </w:instrText>
            </w:r>
            <w:r>
              <w:fldChar w:fldCharType="end"/>
            </w:r>
            <w:r>
              <w:t xml:space="preserve"> components</w:t>
            </w:r>
          </w:p>
        </w:tc>
        <w:tc>
          <w:tcPr>
            <w:tcW w:w="5830" w:type="dxa"/>
          </w:tcPr>
          <w:p w:rsidR="00F06CDB" w:rsidRPr="00CA0364" w:rsidRDefault="00F06CDB" w:rsidP="00F65989">
            <w:pPr>
              <w:rPr>
                <w:lang w:val="en-US"/>
              </w:rPr>
            </w:pPr>
            <w:r w:rsidRPr="00CA0364">
              <w:rPr>
                <w:lang w:val="en-US"/>
              </w:rPr>
              <w:t>Verify that the components used are in conformity with the latest version schematic.</w:t>
            </w:r>
          </w:p>
        </w:tc>
        <w:tc>
          <w:tcPr>
            <w:tcW w:w="1540" w:type="dxa"/>
          </w:tcPr>
          <w:p w:rsidR="00F06CDB" w:rsidRDefault="00F06CDB" w:rsidP="00F65989">
            <w:pPr>
              <w:pStyle w:val="Text"/>
            </w:pPr>
          </w:p>
        </w:tc>
      </w:tr>
      <w:tr w:rsidR="00F06CDB" w:rsidRPr="000F200F" w:rsidTr="00F65989">
        <w:tc>
          <w:tcPr>
            <w:tcW w:w="2088" w:type="dxa"/>
            <w:vMerge/>
          </w:tcPr>
          <w:p w:rsidR="00F06CDB" w:rsidRPr="00CA0364" w:rsidRDefault="00F06CDB" w:rsidP="00F65989">
            <w:pPr>
              <w:rPr>
                <w:lang w:val="en-US"/>
              </w:rPr>
            </w:pPr>
          </w:p>
        </w:tc>
        <w:tc>
          <w:tcPr>
            <w:tcW w:w="5830" w:type="dxa"/>
          </w:tcPr>
          <w:p w:rsidR="00F06CDB" w:rsidRPr="00B1180C" w:rsidRDefault="00F06CDB" w:rsidP="00F65989">
            <w:pPr>
              <w:rPr>
                <w:lang w:val="en-US"/>
              </w:rPr>
            </w:pPr>
            <w:r w:rsidRPr="00B1180C">
              <w:rPr>
                <w:lang w:val="en-US"/>
              </w:rPr>
              <w:t>The mechanical and electrical environmental conditions at the installation site must be within the limits described in the technical data. Dusty, damp places, places susceptible to rapid temperature variations, powerful vibrations and shocks, surge voltages of high amplitude</w:t>
            </w:r>
            <w:r>
              <w:rPr>
                <w:lang w:val="en-US"/>
              </w:rPr>
              <w:t xml:space="preserve"> </w:t>
            </w:r>
            <w:r w:rsidRPr="00B1180C">
              <w:rPr>
                <w:lang w:val="en-US"/>
              </w:rPr>
              <w:t>and fast rise time</w:t>
            </w:r>
            <w:r>
              <w:rPr>
                <w:lang w:val="en-US"/>
              </w:rPr>
              <w:t>, hot places with no ventilation or AC</w:t>
            </w:r>
            <w:r w:rsidRPr="00B1180C">
              <w:rPr>
                <w:lang w:val="en-US"/>
              </w:rPr>
              <w:t>, strong induced magnetic fields or similar extreme conditions should be avoided.</w:t>
            </w:r>
          </w:p>
        </w:tc>
        <w:tc>
          <w:tcPr>
            <w:tcW w:w="1540" w:type="dxa"/>
          </w:tcPr>
          <w:p w:rsidR="00F06CDB" w:rsidRDefault="00F06CDB" w:rsidP="00F65989">
            <w:pPr>
              <w:pStyle w:val="Text"/>
            </w:pPr>
          </w:p>
        </w:tc>
      </w:tr>
      <w:tr w:rsidR="00F06CDB" w:rsidRPr="000F200F" w:rsidTr="00F65989">
        <w:tc>
          <w:tcPr>
            <w:tcW w:w="2088" w:type="dxa"/>
            <w:vMerge/>
            <w:tcBorders>
              <w:bottom w:val="single" w:sz="4" w:space="0" w:color="auto"/>
            </w:tcBorders>
          </w:tcPr>
          <w:p w:rsidR="00F06CDB" w:rsidRPr="00CA0364" w:rsidRDefault="00F06CDB" w:rsidP="00F65989">
            <w:pPr>
              <w:rPr>
                <w:lang w:val="en-US"/>
              </w:rPr>
            </w:pPr>
          </w:p>
        </w:tc>
        <w:tc>
          <w:tcPr>
            <w:tcW w:w="5830" w:type="dxa"/>
            <w:tcBorders>
              <w:bottom w:val="single" w:sz="4" w:space="0" w:color="auto"/>
            </w:tcBorders>
          </w:tcPr>
          <w:p w:rsidR="00F06CDB" w:rsidRPr="00CA0364" w:rsidRDefault="00F06CDB" w:rsidP="00F65989">
            <w:pPr>
              <w:rPr>
                <w:lang w:val="en-US"/>
              </w:rPr>
            </w:pPr>
            <w:r w:rsidRPr="00CA0364">
              <w:rPr>
                <w:lang w:val="en-US"/>
              </w:rPr>
              <w:t>Check power and data connections.</w:t>
            </w:r>
          </w:p>
        </w:tc>
        <w:tc>
          <w:tcPr>
            <w:tcW w:w="1540" w:type="dxa"/>
            <w:tcBorders>
              <w:bottom w:val="single" w:sz="4" w:space="0" w:color="auto"/>
            </w:tcBorders>
          </w:tcPr>
          <w:p w:rsidR="00F06CDB" w:rsidRDefault="00F06CDB" w:rsidP="00F65989">
            <w:pPr>
              <w:pStyle w:val="Text"/>
            </w:pPr>
          </w:p>
        </w:tc>
      </w:tr>
      <w:tr w:rsidR="00F06CDB" w:rsidRPr="000F200F" w:rsidTr="00F65989">
        <w:tc>
          <w:tcPr>
            <w:tcW w:w="2088" w:type="dxa"/>
            <w:shd w:val="clear" w:color="auto" w:fill="B3B3B3"/>
          </w:tcPr>
          <w:p w:rsidR="00F06CDB" w:rsidRPr="00CA0364" w:rsidRDefault="00F06CDB" w:rsidP="00F65989">
            <w:pPr>
              <w:rPr>
                <w:lang w:val="en-US"/>
              </w:rPr>
            </w:pPr>
          </w:p>
        </w:tc>
        <w:tc>
          <w:tcPr>
            <w:tcW w:w="5830" w:type="dxa"/>
            <w:shd w:val="clear" w:color="auto" w:fill="B3B3B3"/>
          </w:tcPr>
          <w:p w:rsidR="00F06CDB" w:rsidRPr="00CA0364" w:rsidRDefault="00F06CDB" w:rsidP="00F65989">
            <w:pPr>
              <w:rPr>
                <w:lang w:val="en-US"/>
              </w:rPr>
            </w:pPr>
          </w:p>
        </w:tc>
        <w:tc>
          <w:tcPr>
            <w:tcW w:w="1540" w:type="dxa"/>
            <w:shd w:val="clear" w:color="auto" w:fill="B3B3B3"/>
          </w:tcPr>
          <w:p w:rsidR="00F06CDB" w:rsidRDefault="00F06CDB" w:rsidP="00F65989">
            <w:pPr>
              <w:pStyle w:val="Text"/>
            </w:pPr>
          </w:p>
        </w:tc>
      </w:tr>
      <w:tr w:rsidR="00F06CDB" w:rsidTr="00F65989">
        <w:trPr>
          <w:trHeight w:val="785"/>
        </w:trPr>
        <w:tc>
          <w:tcPr>
            <w:tcW w:w="2088" w:type="dxa"/>
          </w:tcPr>
          <w:p w:rsidR="00F06CDB" w:rsidRDefault="00F06CDB" w:rsidP="00F65989">
            <w:r>
              <w:t>Remarks</w:t>
            </w:r>
          </w:p>
        </w:tc>
        <w:tc>
          <w:tcPr>
            <w:tcW w:w="7370" w:type="dxa"/>
            <w:gridSpan w:val="2"/>
          </w:tcPr>
          <w:p w:rsidR="00F06CDB" w:rsidRDefault="00F06CDB" w:rsidP="00F65989">
            <w:pPr>
              <w:pStyle w:val="Text"/>
            </w:pPr>
          </w:p>
          <w:p w:rsidR="00F06CDB" w:rsidRDefault="00F06CDB" w:rsidP="00F65989">
            <w:pPr>
              <w:pStyle w:val="Text"/>
            </w:pPr>
          </w:p>
          <w:p w:rsidR="00F06CDB" w:rsidRDefault="00F06CDB" w:rsidP="00F65989">
            <w:pPr>
              <w:pStyle w:val="Text"/>
            </w:pPr>
          </w:p>
        </w:tc>
      </w:tr>
    </w:tbl>
    <w:p w:rsidR="00F06CDB" w:rsidRDefault="00F06CDB" w:rsidP="00F06CDB">
      <w:pPr>
        <w:pStyle w:val="Heading3"/>
        <w:numPr>
          <w:ilvl w:val="2"/>
          <w:numId w:val="3"/>
        </w:numPr>
      </w:pPr>
      <w:bookmarkStart w:id="1036" w:name="_Toc402443173"/>
      <w:bookmarkStart w:id="1037" w:name="_Toc404942544"/>
      <w:r>
        <w:t>System</w:t>
      </w:r>
      <w:r>
        <w:fldChar w:fldCharType="begin"/>
      </w:r>
      <w:r>
        <w:instrText xml:space="preserve"> XE "System" </w:instrText>
      </w:r>
      <w:r>
        <w:fldChar w:fldCharType="end"/>
      </w:r>
      <w:r>
        <w:t xml:space="preserve"> start-up</w:t>
      </w:r>
      <w:bookmarkEnd w:id="1036"/>
      <w:bookmarkEnd w:id="1037"/>
    </w:p>
    <w:p w:rsidR="00F06CDB" w:rsidRDefault="00F06CDB" w:rsidP="00F06CDB"/>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28"/>
        <w:gridCol w:w="5533"/>
        <w:gridCol w:w="1501"/>
      </w:tblGrid>
      <w:tr w:rsidR="00F06CDB" w:rsidRPr="00B1180C" w:rsidTr="00F65989">
        <w:tc>
          <w:tcPr>
            <w:tcW w:w="2088" w:type="dxa"/>
            <w:shd w:val="clear" w:color="auto" w:fill="0C0C0C"/>
          </w:tcPr>
          <w:p w:rsidR="00F06CDB" w:rsidRPr="00B1180C" w:rsidRDefault="00F06CDB" w:rsidP="00F65989">
            <w:pPr>
              <w:jc w:val="center"/>
              <w:rPr>
                <w:b/>
              </w:rPr>
            </w:pPr>
            <w:r w:rsidRPr="00B1180C">
              <w:rPr>
                <w:b/>
              </w:rPr>
              <w:t>Check</w:t>
            </w:r>
          </w:p>
        </w:tc>
        <w:tc>
          <w:tcPr>
            <w:tcW w:w="5830" w:type="dxa"/>
            <w:shd w:val="clear" w:color="auto" w:fill="0C0C0C"/>
          </w:tcPr>
          <w:p w:rsidR="00F06CDB" w:rsidRPr="00B1180C" w:rsidRDefault="00F06CDB" w:rsidP="00F65989">
            <w:pPr>
              <w:jc w:val="center"/>
              <w:rPr>
                <w:b/>
              </w:rPr>
            </w:pPr>
            <w:r w:rsidRPr="00B1180C">
              <w:rPr>
                <w:b/>
              </w:rPr>
              <w:t>Contents of check</w:t>
            </w:r>
          </w:p>
        </w:tc>
        <w:tc>
          <w:tcPr>
            <w:tcW w:w="1540" w:type="dxa"/>
            <w:shd w:val="clear" w:color="auto" w:fill="0C0C0C"/>
          </w:tcPr>
          <w:p w:rsidR="00F06CDB" w:rsidRPr="00B1180C" w:rsidRDefault="00F06CDB" w:rsidP="00F65989">
            <w:pPr>
              <w:jc w:val="center"/>
              <w:rPr>
                <w:b/>
              </w:rPr>
            </w:pPr>
            <w:r w:rsidRPr="00B1180C">
              <w:rPr>
                <w:b/>
              </w:rPr>
              <w:t>Passed</w:t>
            </w:r>
          </w:p>
        </w:tc>
      </w:tr>
      <w:tr w:rsidR="00F06CDB" w:rsidRPr="000F200F" w:rsidTr="00F65989">
        <w:tc>
          <w:tcPr>
            <w:tcW w:w="2088" w:type="dxa"/>
            <w:vMerge w:val="restart"/>
          </w:tcPr>
          <w:p w:rsidR="00F06CDB" w:rsidRDefault="00F06CDB" w:rsidP="00F65989">
            <w:r>
              <w:t>Software</w:t>
            </w:r>
          </w:p>
        </w:tc>
        <w:tc>
          <w:tcPr>
            <w:tcW w:w="5830" w:type="dxa"/>
          </w:tcPr>
          <w:p w:rsidR="00F06CDB" w:rsidRPr="00CA0364" w:rsidRDefault="00F06CDB" w:rsidP="00F65989">
            <w:pPr>
              <w:rPr>
                <w:lang w:val="en-US"/>
              </w:rPr>
            </w:pPr>
            <w:r w:rsidRPr="00CA0364">
              <w:rPr>
                <w:lang w:val="en-US"/>
              </w:rPr>
              <w:t>Check if the appropriate software version (</w:t>
            </w:r>
            <w:r w:rsidRPr="00B1180C">
              <w:rPr>
                <w:lang w:val="en-US"/>
              </w:rPr>
              <w:t>latest software release)</w:t>
            </w:r>
            <w:r w:rsidRPr="00CA0364">
              <w:rPr>
                <w:lang w:val="en-US"/>
              </w:rPr>
              <w:t xml:space="preserve"> is installed.</w:t>
            </w:r>
          </w:p>
        </w:tc>
        <w:tc>
          <w:tcPr>
            <w:tcW w:w="1540" w:type="dxa"/>
          </w:tcPr>
          <w:p w:rsidR="00F06CDB" w:rsidRPr="00CA0364" w:rsidRDefault="00F06CDB" w:rsidP="00F65989">
            <w:pPr>
              <w:rPr>
                <w:lang w:val="en-US"/>
              </w:rPr>
            </w:pPr>
          </w:p>
        </w:tc>
      </w:tr>
      <w:tr w:rsidR="00F06CDB" w:rsidRPr="000F200F" w:rsidTr="00F65989">
        <w:tc>
          <w:tcPr>
            <w:tcW w:w="2088" w:type="dxa"/>
            <w:vMerge/>
          </w:tcPr>
          <w:p w:rsidR="00F06CDB" w:rsidRPr="00CA0364" w:rsidRDefault="00F06CDB" w:rsidP="00F65989">
            <w:pPr>
              <w:rPr>
                <w:lang w:val="en-US"/>
              </w:rPr>
            </w:pPr>
          </w:p>
        </w:tc>
        <w:tc>
          <w:tcPr>
            <w:tcW w:w="5830" w:type="dxa"/>
          </w:tcPr>
          <w:p w:rsidR="00F06CDB" w:rsidRPr="00B1180C" w:rsidRDefault="00F06CDB" w:rsidP="00F65989">
            <w:pPr>
              <w:rPr>
                <w:lang w:val="en-US"/>
              </w:rPr>
            </w:pPr>
            <w:r w:rsidRPr="00B1180C">
              <w:rPr>
                <w:lang w:val="en-US"/>
              </w:rPr>
              <w:t>Ensure that all change log specifications are correct for this installation (check on all systems).</w:t>
            </w:r>
          </w:p>
        </w:tc>
        <w:tc>
          <w:tcPr>
            <w:tcW w:w="1540" w:type="dxa"/>
          </w:tcPr>
          <w:p w:rsidR="00F06CDB" w:rsidRPr="00B1180C" w:rsidRDefault="00F06CDB" w:rsidP="00F65989">
            <w:pPr>
              <w:rPr>
                <w:lang w:val="en-US"/>
              </w:rPr>
            </w:pPr>
          </w:p>
        </w:tc>
      </w:tr>
      <w:tr w:rsidR="00F06CDB" w:rsidRPr="000F200F" w:rsidTr="00F65989">
        <w:tc>
          <w:tcPr>
            <w:tcW w:w="2088" w:type="dxa"/>
          </w:tcPr>
          <w:p w:rsidR="00F06CDB" w:rsidRDefault="00F06CDB" w:rsidP="00F65989">
            <w:r>
              <w:t>Anomalies</w:t>
            </w:r>
          </w:p>
        </w:tc>
        <w:tc>
          <w:tcPr>
            <w:tcW w:w="5830" w:type="dxa"/>
          </w:tcPr>
          <w:p w:rsidR="00F06CDB" w:rsidRPr="00B1180C" w:rsidRDefault="00F06CDB" w:rsidP="00F65989">
            <w:pPr>
              <w:rPr>
                <w:lang w:val="en-US"/>
              </w:rPr>
            </w:pPr>
            <w:r w:rsidRPr="00B1180C">
              <w:rPr>
                <w:lang w:val="en-US"/>
              </w:rPr>
              <w:t>Check if there are any irregularities at and during startup. Look for long startup, error messages, boot loader problems, boot loader icon problems etc.</w:t>
            </w:r>
          </w:p>
        </w:tc>
        <w:tc>
          <w:tcPr>
            <w:tcW w:w="1540" w:type="dxa"/>
          </w:tcPr>
          <w:p w:rsidR="00F06CDB" w:rsidRPr="00B1180C" w:rsidRDefault="00F06CDB" w:rsidP="00F65989">
            <w:pPr>
              <w:rPr>
                <w:lang w:val="en-US"/>
              </w:rPr>
            </w:pPr>
          </w:p>
        </w:tc>
      </w:tr>
      <w:tr w:rsidR="00F06CDB" w:rsidRPr="000F200F" w:rsidTr="00F65989">
        <w:tc>
          <w:tcPr>
            <w:tcW w:w="2088" w:type="dxa"/>
          </w:tcPr>
          <w:p w:rsidR="00F06CDB" w:rsidRPr="00CA0364" w:rsidRDefault="00F06CDB" w:rsidP="00F65989">
            <w:pPr>
              <w:rPr>
                <w:lang w:val="en-US"/>
              </w:rPr>
            </w:pPr>
          </w:p>
        </w:tc>
        <w:tc>
          <w:tcPr>
            <w:tcW w:w="5830" w:type="dxa"/>
          </w:tcPr>
          <w:p w:rsidR="00F06CDB" w:rsidRPr="00B1180C" w:rsidRDefault="00F06CDB" w:rsidP="00F65989">
            <w:pPr>
              <w:rPr>
                <w:lang w:val="en-US"/>
              </w:rPr>
            </w:pPr>
            <w:r w:rsidRPr="00B1180C">
              <w:rPr>
                <w:lang w:val="en-US"/>
              </w:rPr>
              <w:t xml:space="preserve">Push F11 </w:t>
            </w:r>
            <w:r>
              <w:rPr>
                <w:lang w:val="en-US"/>
              </w:rPr>
              <w:t xml:space="preserve">(Performance) </w:t>
            </w:r>
            <w:r w:rsidRPr="00B1180C">
              <w:rPr>
                <w:lang w:val="en-US"/>
              </w:rPr>
              <w:t xml:space="preserve">for detailed information on the network. </w:t>
            </w:r>
            <w:r w:rsidRPr="00B1180C">
              <w:rPr>
                <w:lang w:val="en-US"/>
              </w:rPr>
              <w:br/>
              <w:t>If there is an alarm right away, write it down for later investigation and check if the other servers show the same.</w:t>
            </w:r>
          </w:p>
        </w:tc>
        <w:tc>
          <w:tcPr>
            <w:tcW w:w="1540" w:type="dxa"/>
          </w:tcPr>
          <w:p w:rsidR="00F06CDB" w:rsidRPr="00B1180C" w:rsidRDefault="00F06CDB" w:rsidP="00F65989">
            <w:pPr>
              <w:rPr>
                <w:lang w:val="en-US"/>
              </w:rPr>
            </w:pPr>
          </w:p>
        </w:tc>
      </w:tr>
      <w:tr w:rsidR="00F06CDB" w:rsidRPr="00B1180C" w:rsidTr="00F65989">
        <w:tc>
          <w:tcPr>
            <w:tcW w:w="2088" w:type="dxa"/>
          </w:tcPr>
          <w:p w:rsidR="00F06CDB" w:rsidRDefault="00F06CDB" w:rsidP="00F65989">
            <w:r>
              <w:t>Input devices</w:t>
            </w:r>
          </w:p>
        </w:tc>
        <w:tc>
          <w:tcPr>
            <w:tcW w:w="5830" w:type="dxa"/>
          </w:tcPr>
          <w:p w:rsidR="00F06CDB" w:rsidRPr="00B1180C" w:rsidRDefault="00F06CDB" w:rsidP="00F65989">
            <w:pPr>
              <w:rPr>
                <w:lang w:val="en-US"/>
              </w:rPr>
            </w:pPr>
            <w:r w:rsidRPr="00B1180C">
              <w:rPr>
                <w:lang w:val="en-US"/>
              </w:rPr>
              <w:t>After starting tests, shutdown all servers and clients except for one server where you will work on. Check all input devices.</w:t>
            </w:r>
          </w:p>
        </w:tc>
        <w:tc>
          <w:tcPr>
            <w:tcW w:w="1540" w:type="dxa"/>
          </w:tcPr>
          <w:p w:rsidR="00F06CDB" w:rsidRPr="00B1180C" w:rsidRDefault="00F06CDB" w:rsidP="00F65989">
            <w:pPr>
              <w:rPr>
                <w:lang w:val="en-US"/>
              </w:rPr>
            </w:pPr>
          </w:p>
        </w:tc>
      </w:tr>
      <w:tr w:rsidR="00F06CDB" w:rsidRPr="000F200F" w:rsidTr="00F65989">
        <w:tc>
          <w:tcPr>
            <w:tcW w:w="2088" w:type="dxa"/>
          </w:tcPr>
          <w:p w:rsidR="00F06CDB" w:rsidRDefault="00F06CDB" w:rsidP="00F65989"/>
        </w:tc>
        <w:tc>
          <w:tcPr>
            <w:tcW w:w="5830" w:type="dxa"/>
          </w:tcPr>
          <w:p w:rsidR="00F06CDB" w:rsidRPr="00B1180C" w:rsidRDefault="00F06CDB" w:rsidP="00F65989">
            <w:pPr>
              <w:rPr>
                <w:lang w:val="en-US"/>
              </w:rPr>
            </w:pPr>
            <w:r w:rsidRPr="00B1180C">
              <w:rPr>
                <w:lang w:val="en-US"/>
              </w:rPr>
              <w:t xml:space="preserve">Check boot loader network icons for connection. Look for device data at viewers. </w:t>
            </w:r>
            <w:r w:rsidRPr="00B1180C">
              <w:rPr>
                <w:lang w:val="en-US"/>
              </w:rPr>
              <w:br/>
              <w:t>In menu “Settings</w:t>
            </w:r>
            <w:r>
              <w:rPr>
                <w:lang w:val="en-US"/>
              </w:rPr>
              <w:fldChar w:fldCharType="begin"/>
            </w:r>
            <w:r>
              <w:rPr>
                <w:lang w:val="en-US"/>
              </w:rPr>
              <w:instrText xml:space="preserve"> XE "</w:instrText>
            </w:r>
            <w:r w:rsidRPr="00CA46A0">
              <w:rPr>
                <w:lang w:val="en-US"/>
              </w:rPr>
              <w:instrText>Settings"</w:instrText>
            </w:r>
            <w:r>
              <w:rPr>
                <w:lang w:val="en-US"/>
              </w:rPr>
              <w:instrText xml:space="preserve"> </w:instrText>
            </w:r>
            <w:r>
              <w:rPr>
                <w:lang w:val="en-US"/>
              </w:rPr>
              <w:fldChar w:fldCharType="end"/>
            </w:r>
            <w:r w:rsidRPr="00B1180C">
              <w:rPr>
                <w:lang w:val="en-US"/>
              </w:rPr>
              <w:t xml:space="preserve"> &gt; Configuration &gt; Network”</w:t>
            </w:r>
            <w:r>
              <w:rPr>
                <w:lang w:val="en-US"/>
              </w:rPr>
              <w:fldChar w:fldCharType="begin"/>
            </w:r>
            <w:r>
              <w:rPr>
                <w:lang w:val="en-US"/>
              </w:rPr>
              <w:instrText xml:space="preserve"> XE "</w:instrText>
            </w:r>
            <w:r w:rsidRPr="00CA46A0">
              <w:rPr>
                <w:lang w:val="en-US"/>
              </w:rPr>
              <w:instrText>Network"</w:instrText>
            </w:r>
            <w:r>
              <w:rPr>
                <w:lang w:val="en-US"/>
              </w:rPr>
              <w:instrText xml:space="preserve"> </w:instrText>
            </w:r>
            <w:r>
              <w:rPr>
                <w:lang w:val="en-US"/>
              </w:rPr>
              <w:fldChar w:fldCharType="end"/>
            </w:r>
            <w:r w:rsidRPr="00B1180C">
              <w:rPr>
                <w:lang w:val="en-US"/>
              </w:rPr>
              <w:t xml:space="preserve"> verify if all network adapters are available and connected.</w:t>
            </w:r>
          </w:p>
        </w:tc>
        <w:tc>
          <w:tcPr>
            <w:tcW w:w="1540" w:type="dxa"/>
          </w:tcPr>
          <w:p w:rsidR="00F06CDB" w:rsidRPr="00B1180C" w:rsidRDefault="00F06CDB" w:rsidP="00F65989">
            <w:pPr>
              <w:rPr>
                <w:lang w:val="en-US"/>
              </w:rPr>
            </w:pPr>
          </w:p>
        </w:tc>
      </w:tr>
      <w:tr w:rsidR="00F06CDB" w:rsidRPr="000F200F" w:rsidTr="00F65989">
        <w:tc>
          <w:tcPr>
            <w:tcW w:w="2088" w:type="dxa"/>
            <w:shd w:val="clear" w:color="auto" w:fill="B3B3B3"/>
          </w:tcPr>
          <w:p w:rsidR="00F06CDB" w:rsidRPr="00CA0364" w:rsidRDefault="00F06CDB" w:rsidP="00F65989">
            <w:pPr>
              <w:rPr>
                <w:lang w:val="en-US"/>
              </w:rPr>
            </w:pPr>
          </w:p>
        </w:tc>
        <w:tc>
          <w:tcPr>
            <w:tcW w:w="5830" w:type="dxa"/>
            <w:shd w:val="clear" w:color="auto" w:fill="B3B3B3"/>
          </w:tcPr>
          <w:p w:rsidR="00F06CDB" w:rsidRPr="00CA0364" w:rsidRDefault="00F06CDB" w:rsidP="00F65989">
            <w:pPr>
              <w:rPr>
                <w:lang w:val="en-US"/>
              </w:rPr>
            </w:pPr>
          </w:p>
        </w:tc>
        <w:tc>
          <w:tcPr>
            <w:tcW w:w="1540" w:type="dxa"/>
            <w:shd w:val="clear" w:color="auto" w:fill="B3B3B3"/>
          </w:tcPr>
          <w:p w:rsidR="00F06CDB" w:rsidRPr="00CA0364" w:rsidRDefault="00F06CDB" w:rsidP="00F65989">
            <w:pPr>
              <w:rPr>
                <w:lang w:val="en-US"/>
              </w:rPr>
            </w:pPr>
          </w:p>
        </w:tc>
      </w:tr>
      <w:tr w:rsidR="00F06CDB" w:rsidTr="00F65989">
        <w:trPr>
          <w:trHeight w:val="785"/>
        </w:trPr>
        <w:tc>
          <w:tcPr>
            <w:tcW w:w="2088" w:type="dxa"/>
          </w:tcPr>
          <w:p w:rsidR="00F06CDB" w:rsidRDefault="00F06CDB" w:rsidP="00F65989">
            <w:r>
              <w:t>Remarks</w:t>
            </w:r>
          </w:p>
        </w:tc>
        <w:tc>
          <w:tcPr>
            <w:tcW w:w="7370" w:type="dxa"/>
            <w:gridSpan w:val="2"/>
          </w:tcPr>
          <w:p w:rsidR="00F06CDB" w:rsidRDefault="00F06CDB" w:rsidP="00F65989">
            <w:pPr>
              <w:pStyle w:val="Text"/>
            </w:pPr>
          </w:p>
          <w:p w:rsidR="00F06CDB" w:rsidRDefault="00F06CDB" w:rsidP="00F65989">
            <w:pPr>
              <w:pStyle w:val="Text"/>
            </w:pPr>
          </w:p>
          <w:p w:rsidR="00F06CDB" w:rsidRDefault="00F06CDB" w:rsidP="00F65989">
            <w:pPr>
              <w:pStyle w:val="Text"/>
            </w:pPr>
          </w:p>
        </w:tc>
      </w:tr>
    </w:tbl>
    <w:p w:rsidR="00F06CDB" w:rsidRDefault="00F06CDB" w:rsidP="00F06CDB"/>
    <w:p w:rsidR="00F06CDB" w:rsidRDefault="00F06CDB" w:rsidP="00F06CDB">
      <w:pPr>
        <w:pStyle w:val="Heading3"/>
        <w:numPr>
          <w:ilvl w:val="2"/>
          <w:numId w:val="3"/>
        </w:numPr>
      </w:pPr>
      <w:r>
        <w:br w:type="page"/>
      </w:r>
      <w:bookmarkStart w:id="1038" w:name="_Toc402443174"/>
      <w:bookmarkStart w:id="1039" w:name="_Toc404942545"/>
      <w:r>
        <w:lastRenderedPageBreak/>
        <w:t>NavVision software</w:t>
      </w:r>
      <w:bookmarkEnd w:id="1038"/>
      <w:bookmarkEnd w:id="1039"/>
    </w:p>
    <w:p w:rsidR="00F06CDB" w:rsidRDefault="00F06CDB" w:rsidP="00F06CDB"/>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27"/>
        <w:gridCol w:w="5533"/>
        <w:gridCol w:w="1502"/>
      </w:tblGrid>
      <w:tr w:rsidR="00F06CDB" w:rsidRPr="00B1180C" w:rsidTr="00F65989">
        <w:tc>
          <w:tcPr>
            <w:tcW w:w="2088" w:type="dxa"/>
            <w:shd w:val="clear" w:color="auto" w:fill="0C0C0C"/>
          </w:tcPr>
          <w:p w:rsidR="00F06CDB" w:rsidRPr="00B1180C" w:rsidRDefault="00F06CDB" w:rsidP="00F65989">
            <w:pPr>
              <w:jc w:val="center"/>
              <w:rPr>
                <w:b/>
              </w:rPr>
            </w:pPr>
            <w:r w:rsidRPr="00B1180C">
              <w:rPr>
                <w:b/>
              </w:rPr>
              <w:t>Check</w:t>
            </w:r>
          </w:p>
        </w:tc>
        <w:tc>
          <w:tcPr>
            <w:tcW w:w="5830" w:type="dxa"/>
            <w:shd w:val="clear" w:color="auto" w:fill="0C0C0C"/>
          </w:tcPr>
          <w:p w:rsidR="00F06CDB" w:rsidRPr="00B1180C" w:rsidRDefault="00F06CDB" w:rsidP="00F65989">
            <w:pPr>
              <w:jc w:val="center"/>
              <w:rPr>
                <w:b/>
              </w:rPr>
            </w:pPr>
            <w:r w:rsidRPr="00B1180C">
              <w:rPr>
                <w:b/>
              </w:rPr>
              <w:t>Contents of check</w:t>
            </w:r>
          </w:p>
        </w:tc>
        <w:tc>
          <w:tcPr>
            <w:tcW w:w="1540" w:type="dxa"/>
            <w:shd w:val="clear" w:color="auto" w:fill="0C0C0C"/>
          </w:tcPr>
          <w:p w:rsidR="00F06CDB" w:rsidRPr="00B1180C" w:rsidRDefault="00F06CDB" w:rsidP="00F65989">
            <w:pPr>
              <w:jc w:val="center"/>
              <w:rPr>
                <w:b/>
              </w:rPr>
            </w:pPr>
            <w:r w:rsidRPr="00B1180C">
              <w:rPr>
                <w:b/>
              </w:rPr>
              <w:t>Passed</w:t>
            </w:r>
          </w:p>
        </w:tc>
      </w:tr>
      <w:tr w:rsidR="00F06CDB" w:rsidRPr="000F200F" w:rsidTr="00F65989">
        <w:tc>
          <w:tcPr>
            <w:tcW w:w="2088" w:type="dxa"/>
            <w:vMerge w:val="restart"/>
          </w:tcPr>
          <w:p w:rsidR="00F06CDB" w:rsidRDefault="00F06CDB" w:rsidP="00F65989">
            <w:r>
              <w:t xml:space="preserve">NavVision </w:t>
            </w:r>
            <w:r w:rsidRPr="00B1180C">
              <w:rPr>
                <w:vertAlign w:val="superscript"/>
              </w:rPr>
              <w:t>®</w:t>
            </w:r>
            <w:r>
              <w:t xml:space="preserve"> software version</w:t>
            </w:r>
          </w:p>
        </w:tc>
        <w:tc>
          <w:tcPr>
            <w:tcW w:w="5830" w:type="dxa"/>
          </w:tcPr>
          <w:p w:rsidR="00F06CDB" w:rsidRPr="00CA0364" w:rsidRDefault="00F06CDB" w:rsidP="00F65989">
            <w:pPr>
              <w:rPr>
                <w:lang w:val="en-US"/>
              </w:rPr>
            </w:pPr>
            <w:r w:rsidRPr="00CA0364">
              <w:rPr>
                <w:lang w:val="en-US"/>
              </w:rPr>
              <w:t>Check if the appropriate software version (</w:t>
            </w:r>
            <w:r w:rsidRPr="00B1180C">
              <w:rPr>
                <w:lang w:val="en-US"/>
              </w:rPr>
              <w:t>latest software release)</w:t>
            </w:r>
            <w:r w:rsidRPr="00CA0364">
              <w:rPr>
                <w:lang w:val="en-US"/>
              </w:rPr>
              <w:t xml:space="preserve"> is installed.</w:t>
            </w:r>
          </w:p>
        </w:tc>
        <w:tc>
          <w:tcPr>
            <w:tcW w:w="1540" w:type="dxa"/>
          </w:tcPr>
          <w:p w:rsidR="00F06CDB" w:rsidRPr="00CA0364" w:rsidRDefault="00F06CDB" w:rsidP="00F65989">
            <w:pPr>
              <w:rPr>
                <w:lang w:val="en-US"/>
              </w:rPr>
            </w:pPr>
          </w:p>
        </w:tc>
      </w:tr>
      <w:tr w:rsidR="00F06CDB" w:rsidRPr="000F200F" w:rsidTr="00F65989">
        <w:tc>
          <w:tcPr>
            <w:tcW w:w="2088" w:type="dxa"/>
            <w:vMerge/>
          </w:tcPr>
          <w:p w:rsidR="00F06CDB" w:rsidRPr="00CA0364" w:rsidRDefault="00F06CDB" w:rsidP="00F65989">
            <w:pPr>
              <w:rPr>
                <w:lang w:val="en-US"/>
              </w:rPr>
            </w:pPr>
          </w:p>
        </w:tc>
        <w:tc>
          <w:tcPr>
            <w:tcW w:w="5830" w:type="dxa"/>
          </w:tcPr>
          <w:p w:rsidR="00F06CDB" w:rsidRPr="00B1180C" w:rsidRDefault="00F06CDB" w:rsidP="00F65989">
            <w:pPr>
              <w:rPr>
                <w:rFonts w:cs="Arial"/>
                <w:lang w:val="en-US"/>
              </w:rPr>
            </w:pPr>
            <w:r w:rsidRPr="00B1180C">
              <w:rPr>
                <w:rFonts w:cs="Arial"/>
                <w:lang w:val="en-US"/>
              </w:rPr>
              <w:t>If necessary, install the new version on every computer in the network.</w:t>
            </w:r>
          </w:p>
        </w:tc>
        <w:tc>
          <w:tcPr>
            <w:tcW w:w="1540" w:type="dxa"/>
          </w:tcPr>
          <w:p w:rsidR="00F06CDB" w:rsidRPr="00B1180C" w:rsidRDefault="00F06CDB" w:rsidP="00F65989">
            <w:pPr>
              <w:rPr>
                <w:lang w:val="en-US"/>
              </w:rPr>
            </w:pPr>
          </w:p>
        </w:tc>
      </w:tr>
      <w:tr w:rsidR="00F06CDB" w:rsidRPr="000F200F" w:rsidTr="00F65989">
        <w:tc>
          <w:tcPr>
            <w:tcW w:w="2088" w:type="dxa"/>
            <w:vMerge/>
          </w:tcPr>
          <w:p w:rsidR="00F06CDB" w:rsidRPr="00CA0364" w:rsidRDefault="00F06CDB" w:rsidP="00F65989">
            <w:pPr>
              <w:rPr>
                <w:lang w:val="en-US"/>
              </w:rPr>
            </w:pPr>
          </w:p>
        </w:tc>
        <w:tc>
          <w:tcPr>
            <w:tcW w:w="5830" w:type="dxa"/>
          </w:tcPr>
          <w:p w:rsidR="00F06CDB" w:rsidRPr="00B1180C" w:rsidRDefault="00F06CDB" w:rsidP="00F65989">
            <w:pPr>
              <w:rPr>
                <w:lang w:val="en-US"/>
              </w:rPr>
            </w:pPr>
            <w:r w:rsidRPr="00B1180C">
              <w:rPr>
                <w:lang w:val="en-US"/>
              </w:rPr>
              <w:t>Check for changed subfolders (icons, symbols.dat, boot loader etc.) see sub.2 to make sure that all the specifications in the change log are correct for the current installation.</w:t>
            </w:r>
          </w:p>
        </w:tc>
        <w:tc>
          <w:tcPr>
            <w:tcW w:w="1540" w:type="dxa"/>
          </w:tcPr>
          <w:p w:rsidR="00F06CDB" w:rsidRPr="00B1180C" w:rsidRDefault="00F06CDB" w:rsidP="00F65989">
            <w:pPr>
              <w:rPr>
                <w:lang w:val="en-US"/>
              </w:rPr>
            </w:pPr>
          </w:p>
        </w:tc>
      </w:tr>
      <w:tr w:rsidR="00F06CDB" w:rsidRPr="000F200F" w:rsidTr="00F65989">
        <w:tc>
          <w:tcPr>
            <w:tcW w:w="2088" w:type="dxa"/>
            <w:vMerge/>
          </w:tcPr>
          <w:p w:rsidR="00F06CDB" w:rsidRPr="00CA0364" w:rsidRDefault="00F06CDB" w:rsidP="00F65989">
            <w:pPr>
              <w:rPr>
                <w:lang w:val="en-US"/>
              </w:rPr>
            </w:pPr>
          </w:p>
        </w:tc>
        <w:tc>
          <w:tcPr>
            <w:tcW w:w="5830" w:type="dxa"/>
          </w:tcPr>
          <w:p w:rsidR="00F06CDB" w:rsidRPr="00B1180C" w:rsidRDefault="00F06CDB" w:rsidP="00F65989">
            <w:pPr>
              <w:rPr>
                <w:lang w:val="en-US"/>
              </w:rPr>
            </w:pPr>
            <w:r w:rsidRPr="00B1180C">
              <w:rPr>
                <w:lang w:val="en-US"/>
              </w:rPr>
              <w:t xml:space="preserve">Push F11 for detailed information on the network. </w:t>
            </w:r>
            <w:r w:rsidRPr="00B1180C">
              <w:rPr>
                <w:lang w:val="en-US"/>
              </w:rPr>
              <w:br/>
              <w:t>If there is an alarm right away, write it down for later investigation and check if the other servers show the same.</w:t>
            </w:r>
          </w:p>
        </w:tc>
        <w:tc>
          <w:tcPr>
            <w:tcW w:w="1540" w:type="dxa"/>
          </w:tcPr>
          <w:p w:rsidR="00F06CDB" w:rsidRPr="00B1180C" w:rsidRDefault="00F06CDB" w:rsidP="00F65989">
            <w:pPr>
              <w:rPr>
                <w:lang w:val="en-US"/>
              </w:rPr>
            </w:pPr>
          </w:p>
        </w:tc>
      </w:tr>
      <w:tr w:rsidR="00F06CDB" w:rsidRPr="00B1180C" w:rsidTr="00F65989">
        <w:tc>
          <w:tcPr>
            <w:tcW w:w="2088" w:type="dxa"/>
            <w:vMerge w:val="restart"/>
          </w:tcPr>
          <w:p w:rsidR="00F06CDB" w:rsidRDefault="00F06CDB" w:rsidP="00F65989">
            <w:r>
              <w:t>Input devices</w:t>
            </w:r>
          </w:p>
        </w:tc>
        <w:tc>
          <w:tcPr>
            <w:tcW w:w="5830" w:type="dxa"/>
          </w:tcPr>
          <w:p w:rsidR="00F06CDB" w:rsidRPr="00B1180C" w:rsidRDefault="00F06CDB" w:rsidP="00F65989">
            <w:pPr>
              <w:rPr>
                <w:lang w:val="en-US"/>
              </w:rPr>
            </w:pPr>
            <w:r w:rsidRPr="00B1180C">
              <w:rPr>
                <w:lang w:val="en-US"/>
              </w:rPr>
              <w:t>After starting tests, shutdown all servers and clients except for one server where you will work on. Check all input devices.</w:t>
            </w:r>
          </w:p>
        </w:tc>
        <w:tc>
          <w:tcPr>
            <w:tcW w:w="1540" w:type="dxa"/>
          </w:tcPr>
          <w:p w:rsidR="00F06CDB" w:rsidRPr="00B1180C" w:rsidRDefault="00F06CDB" w:rsidP="00F65989">
            <w:pPr>
              <w:rPr>
                <w:lang w:val="en-US"/>
              </w:rPr>
            </w:pPr>
          </w:p>
        </w:tc>
      </w:tr>
      <w:tr w:rsidR="00F06CDB" w:rsidRPr="000F200F" w:rsidTr="00F65989">
        <w:tc>
          <w:tcPr>
            <w:tcW w:w="2088" w:type="dxa"/>
            <w:vMerge/>
          </w:tcPr>
          <w:p w:rsidR="00F06CDB" w:rsidRDefault="00F06CDB" w:rsidP="00F65989"/>
        </w:tc>
        <w:tc>
          <w:tcPr>
            <w:tcW w:w="5830" w:type="dxa"/>
          </w:tcPr>
          <w:p w:rsidR="00F06CDB" w:rsidRPr="00B1180C" w:rsidRDefault="00F06CDB" w:rsidP="00F65989">
            <w:pPr>
              <w:rPr>
                <w:lang w:val="en-US"/>
              </w:rPr>
            </w:pPr>
            <w:r w:rsidRPr="00B1180C">
              <w:rPr>
                <w:lang w:val="en-US"/>
              </w:rPr>
              <w:t xml:space="preserve">Check boot loader network icons for connection. Look for device data at viewers. </w:t>
            </w:r>
            <w:r w:rsidRPr="00B1180C">
              <w:rPr>
                <w:lang w:val="en-US"/>
              </w:rPr>
              <w:br/>
              <w:t>In menu “Settings</w:t>
            </w:r>
            <w:r>
              <w:rPr>
                <w:lang w:val="en-US"/>
              </w:rPr>
              <w:fldChar w:fldCharType="begin"/>
            </w:r>
            <w:r>
              <w:rPr>
                <w:lang w:val="en-US"/>
              </w:rPr>
              <w:instrText xml:space="preserve"> XE "</w:instrText>
            </w:r>
            <w:r w:rsidRPr="00CA46A0">
              <w:rPr>
                <w:lang w:val="en-US"/>
              </w:rPr>
              <w:instrText>Settings"</w:instrText>
            </w:r>
            <w:r>
              <w:rPr>
                <w:lang w:val="en-US"/>
              </w:rPr>
              <w:instrText xml:space="preserve"> </w:instrText>
            </w:r>
            <w:r>
              <w:rPr>
                <w:lang w:val="en-US"/>
              </w:rPr>
              <w:fldChar w:fldCharType="end"/>
            </w:r>
            <w:r w:rsidRPr="00B1180C">
              <w:rPr>
                <w:lang w:val="en-US"/>
              </w:rPr>
              <w:t xml:space="preserve"> &gt; Configuration &gt; Network”</w:t>
            </w:r>
            <w:r>
              <w:rPr>
                <w:lang w:val="en-US"/>
              </w:rPr>
              <w:fldChar w:fldCharType="begin"/>
            </w:r>
            <w:r>
              <w:rPr>
                <w:lang w:val="en-US"/>
              </w:rPr>
              <w:instrText xml:space="preserve"> XE "</w:instrText>
            </w:r>
            <w:r w:rsidRPr="00CA46A0">
              <w:rPr>
                <w:lang w:val="en-US"/>
              </w:rPr>
              <w:instrText>Network"</w:instrText>
            </w:r>
            <w:r>
              <w:rPr>
                <w:lang w:val="en-US"/>
              </w:rPr>
              <w:instrText xml:space="preserve"> </w:instrText>
            </w:r>
            <w:r>
              <w:rPr>
                <w:lang w:val="en-US"/>
              </w:rPr>
              <w:fldChar w:fldCharType="end"/>
            </w:r>
            <w:r w:rsidRPr="00B1180C">
              <w:rPr>
                <w:lang w:val="en-US"/>
              </w:rPr>
              <w:t xml:space="preserve"> verify if all network adapters are available and connected.</w:t>
            </w:r>
          </w:p>
        </w:tc>
        <w:tc>
          <w:tcPr>
            <w:tcW w:w="1540" w:type="dxa"/>
          </w:tcPr>
          <w:p w:rsidR="00F06CDB" w:rsidRPr="00B1180C" w:rsidRDefault="00F06CDB" w:rsidP="00F65989">
            <w:pPr>
              <w:rPr>
                <w:lang w:val="en-US"/>
              </w:rPr>
            </w:pPr>
          </w:p>
        </w:tc>
      </w:tr>
      <w:tr w:rsidR="00F06CDB" w:rsidRPr="000F200F" w:rsidTr="00F65989">
        <w:tc>
          <w:tcPr>
            <w:tcW w:w="2088" w:type="dxa"/>
            <w:shd w:val="clear" w:color="auto" w:fill="B3B3B3"/>
          </w:tcPr>
          <w:p w:rsidR="00F06CDB" w:rsidRPr="00CA0364" w:rsidRDefault="00F06CDB" w:rsidP="00F65989">
            <w:pPr>
              <w:rPr>
                <w:lang w:val="en-US"/>
              </w:rPr>
            </w:pPr>
          </w:p>
        </w:tc>
        <w:tc>
          <w:tcPr>
            <w:tcW w:w="5830" w:type="dxa"/>
            <w:shd w:val="clear" w:color="auto" w:fill="B3B3B3"/>
          </w:tcPr>
          <w:p w:rsidR="00F06CDB" w:rsidRPr="00CA0364" w:rsidRDefault="00F06CDB" w:rsidP="00F65989">
            <w:pPr>
              <w:rPr>
                <w:lang w:val="en-US"/>
              </w:rPr>
            </w:pPr>
          </w:p>
        </w:tc>
        <w:tc>
          <w:tcPr>
            <w:tcW w:w="1540" w:type="dxa"/>
            <w:shd w:val="clear" w:color="auto" w:fill="B3B3B3"/>
          </w:tcPr>
          <w:p w:rsidR="00F06CDB" w:rsidRPr="00CA0364" w:rsidRDefault="00F06CDB" w:rsidP="00F65989">
            <w:pPr>
              <w:rPr>
                <w:lang w:val="en-US"/>
              </w:rPr>
            </w:pPr>
          </w:p>
        </w:tc>
      </w:tr>
      <w:tr w:rsidR="00F06CDB" w:rsidTr="00F65989">
        <w:trPr>
          <w:trHeight w:val="785"/>
        </w:trPr>
        <w:tc>
          <w:tcPr>
            <w:tcW w:w="2088" w:type="dxa"/>
          </w:tcPr>
          <w:p w:rsidR="00F06CDB" w:rsidRDefault="00F06CDB" w:rsidP="00F65989">
            <w:r>
              <w:t>Remarks</w:t>
            </w:r>
          </w:p>
        </w:tc>
        <w:tc>
          <w:tcPr>
            <w:tcW w:w="7370" w:type="dxa"/>
            <w:gridSpan w:val="2"/>
          </w:tcPr>
          <w:p w:rsidR="00F06CDB" w:rsidRDefault="00F06CDB" w:rsidP="00F65989">
            <w:pPr>
              <w:pStyle w:val="Text"/>
            </w:pPr>
          </w:p>
          <w:p w:rsidR="00F06CDB" w:rsidRDefault="00F06CDB" w:rsidP="00F65989">
            <w:pPr>
              <w:pStyle w:val="Text"/>
            </w:pPr>
          </w:p>
          <w:p w:rsidR="00F06CDB" w:rsidRDefault="00F06CDB" w:rsidP="00F65989">
            <w:pPr>
              <w:pStyle w:val="Text"/>
            </w:pPr>
          </w:p>
        </w:tc>
      </w:tr>
    </w:tbl>
    <w:p w:rsidR="00F06CDB" w:rsidRDefault="00F06CDB" w:rsidP="00F06CDB">
      <w:pPr>
        <w:pStyle w:val="Heading3"/>
        <w:numPr>
          <w:ilvl w:val="2"/>
          <w:numId w:val="3"/>
        </w:numPr>
      </w:pPr>
      <w:bookmarkStart w:id="1040" w:name="_Toc402443175"/>
      <w:bookmarkStart w:id="1041" w:name="_Toc404942546"/>
      <w:r>
        <w:t>Firmware</w:t>
      </w:r>
      <w:r>
        <w:fldChar w:fldCharType="begin"/>
      </w:r>
      <w:r>
        <w:instrText xml:space="preserve"> XE "Firmware" </w:instrText>
      </w:r>
      <w:r>
        <w:fldChar w:fldCharType="end"/>
      </w:r>
      <w:r>
        <w:t xml:space="preserve"> devices</w:t>
      </w:r>
      <w:bookmarkEnd w:id="1040"/>
      <w:bookmarkEnd w:id="1041"/>
    </w:p>
    <w:p w:rsidR="00F06CDB" w:rsidRPr="0069796E" w:rsidRDefault="00F06CDB" w:rsidP="00F06CDB"/>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24"/>
        <w:gridCol w:w="5534"/>
        <w:gridCol w:w="1504"/>
      </w:tblGrid>
      <w:tr w:rsidR="00F06CDB" w:rsidRPr="00B1180C" w:rsidTr="00F65989">
        <w:tc>
          <w:tcPr>
            <w:tcW w:w="2088" w:type="dxa"/>
            <w:shd w:val="clear" w:color="auto" w:fill="0C0C0C"/>
          </w:tcPr>
          <w:p w:rsidR="00F06CDB" w:rsidRPr="00B1180C" w:rsidRDefault="00F06CDB" w:rsidP="00F65989">
            <w:pPr>
              <w:jc w:val="center"/>
              <w:rPr>
                <w:b/>
              </w:rPr>
            </w:pPr>
            <w:r w:rsidRPr="00B1180C">
              <w:rPr>
                <w:b/>
              </w:rPr>
              <w:t>Check</w:t>
            </w:r>
          </w:p>
        </w:tc>
        <w:tc>
          <w:tcPr>
            <w:tcW w:w="5830" w:type="dxa"/>
            <w:shd w:val="clear" w:color="auto" w:fill="0C0C0C"/>
          </w:tcPr>
          <w:p w:rsidR="00F06CDB" w:rsidRPr="00B1180C" w:rsidRDefault="00F06CDB" w:rsidP="00F65989">
            <w:pPr>
              <w:jc w:val="center"/>
              <w:rPr>
                <w:b/>
              </w:rPr>
            </w:pPr>
            <w:r w:rsidRPr="00B1180C">
              <w:rPr>
                <w:b/>
              </w:rPr>
              <w:t>Contents of check</w:t>
            </w:r>
          </w:p>
        </w:tc>
        <w:tc>
          <w:tcPr>
            <w:tcW w:w="1540" w:type="dxa"/>
            <w:shd w:val="clear" w:color="auto" w:fill="0C0C0C"/>
          </w:tcPr>
          <w:p w:rsidR="00F06CDB" w:rsidRPr="00B1180C" w:rsidRDefault="00F06CDB" w:rsidP="00F65989">
            <w:pPr>
              <w:jc w:val="center"/>
              <w:rPr>
                <w:b/>
              </w:rPr>
            </w:pPr>
            <w:r w:rsidRPr="00B1180C">
              <w:rPr>
                <w:b/>
              </w:rPr>
              <w:t>Passed</w:t>
            </w:r>
          </w:p>
        </w:tc>
      </w:tr>
      <w:tr w:rsidR="00F06CDB" w:rsidRPr="000F200F" w:rsidTr="00F65989">
        <w:tc>
          <w:tcPr>
            <w:tcW w:w="2088" w:type="dxa"/>
            <w:vMerge w:val="restart"/>
          </w:tcPr>
          <w:p w:rsidR="00F06CDB" w:rsidRDefault="00F06CDB" w:rsidP="00F65989">
            <w:r>
              <w:t>V-</w:t>
            </w:r>
            <w:proofErr w:type="spellStart"/>
            <w:r>
              <w:t>Linx</w:t>
            </w:r>
            <w:proofErr w:type="spellEnd"/>
            <w:r>
              <w:t xml:space="preserve"> serial</w:t>
            </w:r>
          </w:p>
          <w:p w:rsidR="00F06CDB" w:rsidRDefault="00F06CDB" w:rsidP="00F65989">
            <w:r>
              <w:t>interface</w:t>
            </w:r>
          </w:p>
        </w:tc>
        <w:tc>
          <w:tcPr>
            <w:tcW w:w="5830" w:type="dxa"/>
          </w:tcPr>
          <w:p w:rsidR="00F06CDB" w:rsidRPr="00CA0364" w:rsidRDefault="00F06CDB" w:rsidP="00F65989">
            <w:pPr>
              <w:rPr>
                <w:lang w:val="en-US"/>
              </w:rPr>
            </w:pPr>
            <w:r w:rsidRPr="00CA0364">
              <w:rPr>
                <w:lang w:val="en-US"/>
              </w:rPr>
              <w:t>Check the current firmware version.</w:t>
            </w:r>
          </w:p>
        </w:tc>
        <w:tc>
          <w:tcPr>
            <w:tcW w:w="1540" w:type="dxa"/>
          </w:tcPr>
          <w:p w:rsidR="00F06CDB" w:rsidRPr="00CA0364" w:rsidRDefault="00F06CDB" w:rsidP="00F65989">
            <w:pPr>
              <w:rPr>
                <w:lang w:val="en-US"/>
              </w:rPr>
            </w:pPr>
          </w:p>
        </w:tc>
      </w:tr>
      <w:tr w:rsidR="00F06CDB" w:rsidRPr="000F200F" w:rsidTr="00F65989">
        <w:tc>
          <w:tcPr>
            <w:tcW w:w="2088" w:type="dxa"/>
            <w:vMerge/>
          </w:tcPr>
          <w:p w:rsidR="00F06CDB" w:rsidRPr="00CA0364" w:rsidRDefault="00F06CDB" w:rsidP="00F65989">
            <w:pPr>
              <w:rPr>
                <w:lang w:val="en-US"/>
              </w:rPr>
            </w:pPr>
          </w:p>
        </w:tc>
        <w:tc>
          <w:tcPr>
            <w:tcW w:w="5830" w:type="dxa"/>
          </w:tcPr>
          <w:p w:rsidR="00F06CDB" w:rsidRPr="00B1180C" w:rsidRDefault="00F06CDB" w:rsidP="00F65989">
            <w:pPr>
              <w:rPr>
                <w:rFonts w:cs="Arial"/>
                <w:lang w:val="en-US"/>
              </w:rPr>
            </w:pPr>
            <w:r w:rsidRPr="00B1180C">
              <w:rPr>
                <w:rFonts w:cs="Arial"/>
                <w:lang w:val="en-US"/>
              </w:rPr>
              <w:t>If necessary, upgrade the system with the latest version.</w:t>
            </w:r>
          </w:p>
        </w:tc>
        <w:tc>
          <w:tcPr>
            <w:tcW w:w="1540" w:type="dxa"/>
          </w:tcPr>
          <w:p w:rsidR="00F06CDB" w:rsidRPr="00B1180C" w:rsidRDefault="00F06CDB" w:rsidP="00F65989">
            <w:pPr>
              <w:rPr>
                <w:lang w:val="en-US"/>
              </w:rPr>
            </w:pPr>
          </w:p>
        </w:tc>
      </w:tr>
      <w:tr w:rsidR="00F06CDB" w:rsidRPr="000F200F" w:rsidTr="00F65989">
        <w:tc>
          <w:tcPr>
            <w:tcW w:w="2088" w:type="dxa"/>
            <w:vMerge w:val="restart"/>
          </w:tcPr>
          <w:p w:rsidR="00F06CDB" w:rsidRDefault="00F06CDB" w:rsidP="00F65989">
            <w:r>
              <w:t>Axis IP</w:t>
            </w:r>
            <w:r>
              <w:fldChar w:fldCharType="begin"/>
            </w:r>
            <w:r>
              <w:instrText xml:space="preserve"> XE "IP" </w:instrText>
            </w:r>
            <w:r>
              <w:fldChar w:fldCharType="end"/>
            </w:r>
            <w:r>
              <w:t xml:space="preserve"> camera</w:t>
            </w:r>
          </w:p>
        </w:tc>
        <w:tc>
          <w:tcPr>
            <w:tcW w:w="5830" w:type="dxa"/>
          </w:tcPr>
          <w:p w:rsidR="00F06CDB" w:rsidRPr="00B1180C" w:rsidRDefault="00F06CDB" w:rsidP="00F65989">
            <w:pPr>
              <w:rPr>
                <w:rFonts w:cs="Arial"/>
                <w:lang w:val="en-US"/>
              </w:rPr>
            </w:pPr>
            <w:r w:rsidRPr="00B1180C">
              <w:rPr>
                <w:rFonts w:cs="Arial"/>
              </w:rPr>
              <w:t xml:space="preserve">Check the current firmware version. </w:t>
            </w:r>
          </w:p>
        </w:tc>
        <w:tc>
          <w:tcPr>
            <w:tcW w:w="1540" w:type="dxa"/>
          </w:tcPr>
          <w:p w:rsidR="00F06CDB" w:rsidRPr="00B1180C" w:rsidRDefault="00F06CDB" w:rsidP="00F65989">
            <w:pPr>
              <w:rPr>
                <w:lang w:val="en-US"/>
              </w:rPr>
            </w:pPr>
          </w:p>
        </w:tc>
      </w:tr>
      <w:tr w:rsidR="00F06CDB" w:rsidRPr="000F200F" w:rsidTr="00F65989">
        <w:tc>
          <w:tcPr>
            <w:tcW w:w="2088" w:type="dxa"/>
            <w:vMerge/>
          </w:tcPr>
          <w:p w:rsidR="00F06CDB" w:rsidRPr="00CA0364" w:rsidRDefault="00F06CDB" w:rsidP="00F65989">
            <w:pPr>
              <w:rPr>
                <w:lang w:val="en-US"/>
              </w:rPr>
            </w:pPr>
          </w:p>
        </w:tc>
        <w:tc>
          <w:tcPr>
            <w:tcW w:w="5830" w:type="dxa"/>
          </w:tcPr>
          <w:p w:rsidR="00F06CDB" w:rsidRPr="00B1180C" w:rsidRDefault="00F06CDB" w:rsidP="00F65989">
            <w:pPr>
              <w:rPr>
                <w:rFonts w:cs="Arial"/>
              </w:rPr>
            </w:pPr>
            <w:r w:rsidRPr="00B1180C">
              <w:rPr>
                <w:rFonts w:cs="Arial"/>
                <w:lang w:val="en-US"/>
              </w:rPr>
              <w:t>If necessary, upgrade the system with the latest version.</w:t>
            </w:r>
          </w:p>
        </w:tc>
        <w:tc>
          <w:tcPr>
            <w:tcW w:w="1540" w:type="dxa"/>
          </w:tcPr>
          <w:p w:rsidR="00F06CDB" w:rsidRPr="00B1180C" w:rsidRDefault="00F06CDB" w:rsidP="00F65989">
            <w:pPr>
              <w:rPr>
                <w:lang w:val="en-US"/>
              </w:rPr>
            </w:pPr>
          </w:p>
        </w:tc>
      </w:tr>
      <w:tr w:rsidR="00F06CDB" w:rsidRPr="000F200F" w:rsidTr="00F65989">
        <w:tc>
          <w:tcPr>
            <w:tcW w:w="2088" w:type="dxa"/>
            <w:vMerge w:val="restart"/>
          </w:tcPr>
          <w:p w:rsidR="00F06CDB" w:rsidRDefault="00F06CDB" w:rsidP="00F65989">
            <w:r>
              <w:t>ICP</w:t>
            </w:r>
            <w:r>
              <w:fldChar w:fldCharType="begin"/>
            </w:r>
            <w:r>
              <w:instrText xml:space="preserve"> XE "ICP" </w:instrText>
            </w:r>
            <w:r>
              <w:fldChar w:fldCharType="end"/>
            </w:r>
            <w:r>
              <w:t xml:space="preserve"> DAS</w:t>
            </w:r>
          </w:p>
        </w:tc>
        <w:tc>
          <w:tcPr>
            <w:tcW w:w="5830" w:type="dxa"/>
          </w:tcPr>
          <w:p w:rsidR="00F06CDB" w:rsidRPr="00B1180C" w:rsidRDefault="00F06CDB" w:rsidP="00F65989">
            <w:pPr>
              <w:rPr>
                <w:rFonts w:cs="Arial"/>
                <w:lang w:val="en-US"/>
              </w:rPr>
            </w:pPr>
            <w:r w:rsidRPr="00B1180C">
              <w:rPr>
                <w:rFonts w:cs="Arial"/>
              </w:rPr>
              <w:t xml:space="preserve">Check the current firmware version. </w:t>
            </w:r>
          </w:p>
        </w:tc>
        <w:tc>
          <w:tcPr>
            <w:tcW w:w="1540" w:type="dxa"/>
          </w:tcPr>
          <w:p w:rsidR="00F06CDB" w:rsidRPr="00B1180C" w:rsidRDefault="00F06CDB" w:rsidP="00F65989">
            <w:pPr>
              <w:rPr>
                <w:lang w:val="en-US"/>
              </w:rPr>
            </w:pPr>
          </w:p>
        </w:tc>
      </w:tr>
      <w:tr w:rsidR="00F06CDB" w:rsidRPr="000F200F" w:rsidTr="00F65989">
        <w:tc>
          <w:tcPr>
            <w:tcW w:w="2088" w:type="dxa"/>
            <w:vMerge/>
          </w:tcPr>
          <w:p w:rsidR="00F06CDB" w:rsidRPr="00CA0364" w:rsidRDefault="00F06CDB" w:rsidP="00F65989">
            <w:pPr>
              <w:rPr>
                <w:lang w:val="en-US"/>
              </w:rPr>
            </w:pPr>
          </w:p>
        </w:tc>
        <w:tc>
          <w:tcPr>
            <w:tcW w:w="5830" w:type="dxa"/>
          </w:tcPr>
          <w:p w:rsidR="00F06CDB" w:rsidRPr="00B1180C" w:rsidRDefault="00F06CDB" w:rsidP="00F65989">
            <w:pPr>
              <w:rPr>
                <w:rFonts w:cs="Arial"/>
              </w:rPr>
            </w:pPr>
            <w:r w:rsidRPr="00B1180C">
              <w:rPr>
                <w:rFonts w:cs="Arial"/>
                <w:lang w:val="en-US"/>
              </w:rPr>
              <w:t>If necessary, upgrade the system with the latest version.</w:t>
            </w:r>
          </w:p>
        </w:tc>
        <w:tc>
          <w:tcPr>
            <w:tcW w:w="1540" w:type="dxa"/>
          </w:tcPr>
          <w:p w:rsidR="00F06CDB" w:rsidRPr="00B1180C" w:rsidRDefault="00F06CDB" w:rsidP="00F65989">
            <w:pPr>
              <w:rPr>
                <w:lang w:val="en-US"/>
              </w:rPr>
            </w:pPr>
          </w:p>
        </w:tc>
      </w:tr>
      <w:tr w:rsidR="00F06CDB" w:rsidRPr="000F200F" w:rsidTr="00F65989">
        <w:tc>
          <w:tcPr>
            <w:tcW w:w="2088" w:type="dxa"/>
            <w:vMerge w:val="restart"/>
          </w:tcPr>
          <w:p w:rsidR="00F06CDB" w:rsidRDefault="00F06CDB" w:rsidP="00F65989">
            <w:proofErr w:type="spellStart"/>
            <w:r>
              <w:t>Victron</w:t>
            </w:r>
            <w:proofErr w:type="spellEnd"/>
            <w:r>
              <w:t xml:space="preserve"> Mk2.2b</w:t>
            </w:r>
          </w:p>
        </w:tc>
        <w:tc>
          <w:tcPr>
            <w:tcW w:w="5830" w:type="dxa"/>
          </w:tcPr>
          <w:p w:rsidR="00F06CDB" w:rsidRPr="00B1180C" w:rsidRDefault="00F06CDB" w:rsidP="00F65989">
            <w:pPr>
              <w:rPr>
                <w:rFonts w:cs="Arial"/>
                <w:lang w:val="en-US"/>
              </w:rPr>
            </w:pPr>
            <w:r w:rsidRPr="00B1180C">
              <w:rPr>
                <w:rFonts w:cs="Arial"/>
              </w:rPr>
              <w:t xml:space="preserve">Check the current firmware version. </w:t>
            </w:r>
          </w:p>
        </w:tc>
        <w:tc>
          <w:tcPr>
            <w:tcW w:w="1540" w:type="dxa"/>
          </w:tcPr>
          <w:p w:rsidR="00F06CDB" w:rsidRPr="00B1180C" w:rsidRDefault="00F06CDB" w:rsidP="00F65989">
            <w:pPr>
              <w:rPr>
                <w:lang w:val="en-US"/>
              </w:rPr>
            </w:pPr>
          </w:p>
        </w:tc>
      </w:tr>
      <w:tr w:rsidR="00F06CDB" w:rsidRPr="000F200F" w:rsidTr="00F65989">
        <w:tc>
          <w:tcPr>
            <w:tcW w:w="2088" w:type="dxa"/>
            <w:vMerge/>
          </w:tcPr>
          <w:p w:rsidR="00F06CDB" w:rsidRPr="00CA0364" w:rsidRDefault="00F06CDB" w:rsidP="00F65989">
            <w:pPr>
              <w:rPr>
                <w:lang w:val="en-US"/>
              </w:rPr>
            </w:pPr>
          </w:p>
        </w:tc>
        <w:tc>
          <w:tcPr>
            <w:tcW w:w="5830" w:type="dxa"/>
          </w:tcPr>
          <w:p w:rsidR="00F06CDB" w:rsidRPr="00B1180C" w:rsidRDefault="00F06CDB" w:rsidP="00F65989">
            <w:pPr>
              <w:rPr>
                <w:rFonts w:cs="Arial"/>
              </w:rPr>
            </w:pPr>
            <w:r w:rsidRPr="00B1180C">
              <w:rPr>
                <w:rFonts w:cs="Arial"/>
                <w:lang w:val="en-US"/>
              </w:rPr>
              <w:t>If necessary, upgrade the system with the latest version.</w:t>
            </w:r>
          </w:p>
        </w:tc>
        <w:tc>
          <w:tcPr>
            <w:tcW w:w="1540" w:type="dxa"/>
          </w:tcPr>
          <w:p w:rsidR="00F06CDB" w:rsidRPr="00B1180C" w:rsidRDefault="00F06CDB" w:rsidP="00F65989">
            <w:pPr>
              <w:rPr>
                <w:lang w:val="en-US"/>
              </w:rPr>
            </w:pPr>
          </w:p>
        </w:tc>
      </w:tr>
      <w:tr w:rsidR="00F06CDB" w:rsidRPr="000F200F" w:rsidTr="00F65989">
        <w:tc>
          <w:tcPr>
            <w:tcW w:w="2088" w:type="dxa"/>
            <w:vMerge w:val="restart"/>
          </w:tcPr>
          <w:p w:rsidR="00F06CDB" w:rsidRDefault="00F06CDB" w:rsidP="00F65989">
            <w:r>
              <w:t>Moxa</w:t>
            </w:r>
            <w:r>
              <w:fldChar w:fldCharType="begin"/>
            </w:r>
            <w:r>
              <w:instrText xml:space="preserve"> XE "Moxa" </w:instrText>
            </w:r>
            <w:r>
              <w:fldChar w:fldCharType="end"/>
            </w:r>
            <w:r>
              <w:t xml:space="preserve"> serial</w:t>
            </w:r>
          </w:p>
          <w:p w:rsidR="00F06CDB" w:rsidRDefault="00F06CDB" w:rsidP="00F65989">
            <w:r>
              <w:t>interface</w:t>
            </w:r>
          </w:p>
        </w:tc>
        <w:tc>
          <w:tcPr>
            <w:tcW w:w="5830" w:type="dxa"/>
          </w:tcPr>
          <w:p w:rsidR="00F06CDB" w:rsidRPr="00B1180C" w:rsidRDefault="00F06CDB" w:rsidP="00F65989">
            <w:pPr>
              <w:rPr>
                <w:rFonts w:cs="Arial"/>
                <w:lang w:val="en-US"/>
              </w:rPr>
            </w:pPr>
            <w:r w:rsidRPr="00B1180C">
              <w:rPr>
                <w:rFonts w:cs="Arial"/>
              </w:rPr>
              <w:t xml:space="preserve">Check the current firmware version. </w:t>
            </w:r>
          </w:p>
        </w:tc>
        <w:tc>
          <w:tcPr>
            <w:tcW w:w="1540" w:type="dxa"/>
          </w:tcPr>
          <w:p w:rsidR="00F06CDB" w:rsidRPr="00B1180C" w:rsidRDefault="00F06CDB" w:rsidP="00F65989">
            <w:pPr>
              <w:rPr>
                <w:lang w:val="en-US"/>
              </w:rPr>
            </w:pPr>
          </w:p>
        </w:tc>
      </w:tr>
      <w:tr w:rsidR="00F06CDB" w:rsidRPr="000F200F" w:rsidTr="00F65989">
        <w:tc>
          <w:tcPr>
            <w:tcW w:w="2088" w:type="dxa"/>
            <w:vMerge/>
          </w:tcPr>
          <w:p w:rsidR="00F06CDB" w:rsidRPr="00CA0364" w:rsidRDefault="00F06CDB" w:rsidP="00F65989">
            <w:pPr>
              <w:rPr>
                <w:lang w:val="en-US"/>
              </w:rPr>
            </w:pPr>
          </w:p>
        </w:tc>
        <w:tc>
          <w:tcPr>
            <w:tcW w:w="5830" w:type="dxa"/>
          </w:tcPr>
          <w:p w:rsidR="00F06CDB" w:rsidRPr="00B1180C" w:rsidRDefault="00F06CDB" w:rsidP="00F65989">
            <w:pPr>
              <w:rPr>
                <w:rFonts w:cs="Arial"/>
              </w:rPr>
            </w:pPr>
            <w:r w:rsidRPr="00B1180C">
              <w:rPr>
                <w:rFonts w:cs="Arial"/>
                <w:lang w:val="en-US"/>
              </w:rPr>
              <w:t>If necessary, upgrade the system with the latest version.</w:t>
            </w:r>
          </w:p>
        </w:tc>
        <w:tc>
          <w:tcPr>
            <w:tcW w:w="1540" w:type="dxa"/>
          </w:tcPr>
          <w:p w:rsidR="00F06CDB" w:rsidRPr="00B1180C" w:rsidRDefault="00F06CDB" w:rsidP="00F65989">
            <w:pPr>
              <w:rPr>
                <w:lang w:val="en-US"/>
              </w:rPr>
            </w:pPr>
          </w:p>
        </w:tc>
      </w:tr>
      <w:tr w:rsidR="00F06CDB" w:rsidRPr="000F200F" w:rsidTr="00F65989">
        <w:tc>
          <w:tcPr>
            <w:tcW w:w="2088" w:type="dxa"/>
            <w:shd w:val="clear" w:color="auto" w:fill="B3B3B3"/>
          </w:tcPr>
          <w:p w:rsidR="00F06CDB" w:rsidRPr="00CA0364" w:rsidRDefault="00F06CDB" w:rsidP="00F65989">
            <w:pPr>
              <w:rPr>
                <w:lang w:val="en-US"/>
              </w:rPr>
            </w:pPr>
          </w:p>
        </w:tc>
        <w:tc>
          <w:tcPr>
            <w:tcW w:w="5830" w:type="dxa"/>
            <w:shd w:val="clear" w:color="auto" w:fill="B3B3B3"/>
          </w:tcPr>
          <w:p w:rsidR="00F06CDB" w:rsidRPr="00CA0364" w:rsidRDefault="00F06CDB" w:rsidP="00F65989">
            <w:pPr>
              <w:rPr>
                <w:lang w:val="en-US"/>
              </w:rPr>
            </w:pPr>
          </w:p>
        </w:tc>
        <w:tc>
          <w:tcPr>
            <w:tcW w:w="1540" w:type="dxa"/>
            <w:shd w:val="clear" w:color="auto" w:fill="B3B3B3"/>
          </w:tcPr>
          <w:p w:rsidR="00F06CDB" w:rsidRPr="00CA0364" w:rsidRDefault="00F06CDB" w:rsidP="00F65989">
            <w:pPr>
              <w:rPr>
                <w:lang w:val="en-US"/>
              </w:rPr>
            </w:pPr>
          </w:p>
        </w:tc>
      </w:tr>
      <w:tr w:rsidR="00F06CDB" w:rsidTr="00F65989">
        <w:trPr>
          <w:trHeight w:val="785"/>
        </w:trPr>
        <w:tc>
          <w:tcPr>
            <w:tcW w:w="2088" w:type="dxa"/>
          </w:tcPr>
          <w:p w:rsidR="00F06CDB" w:rsidRDefault="00F06CDB" w:rsidP="00F65989">
            <w:r>
              <w:t>Remarks</w:t>
            </w:r>
          </w:p>
        </w:tc>
        <w:tc>
          <w:tcPr>
            <w:tcW w:w="7370" w:type="dxa"/>
            <w:gridSpan w:val="2"/>
          </w:tcPr>
          <w:p w:rsidR="00F06CDB" w:rsidRDefault="00F06CDB" w:rsidP="00F65989">
            <w:pPr>
              <w:pStyle w:val="Text"/>
            </w:pPr>
            <w:r>
              <w:t xml:space="preserve">Latest versions are to be found on the </w:t>
            </w:r>
            <w:proofErr w:type="gramStart"/>
            <w:r>
              <w:t>manufacturers</w:t>
            </w:r>
            <w:proofErr w:type="gramEnd"/>
            <w:r>
              <w:t xml:space="preserve"> website.</w:t>
            </w:r>
          </w:p>
          <w:p w:rsidR="00F06CDB" w:rsidRDefault="00F06CDB" w:rsidP="00F65989">
            <w:pPr>
              <w:pStyle w:val="Text"/>
            </w:pPr>
          </w:p>
          <w:p w:rsidR="00F06CDB" w:rsidRDefault="00F06CDB" w:rsidP="00F65989">
            <w:pPr>
              <w:pStyle w:val="Text"/>
            </w:pPr>
          </w:p>
        </w:tc>
      </w:tr>
    </w:tbl>
    <w:p w:rsidR="00F06CDB" w:rsidRDefault="00F06CDB" w:rsidP="00F06CDB"/>
    <w:p w:rsidR="00F06CDB" w:rsidRPr="003E6A67" w:rsidRDefault="00F06CDB" w:rsidP="00F06CDB"/>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30"/>
        <w:gridCol w:w="5529"/>
        <w:gridCol w:w="1503"/>
      </w:tblGrid>
      <w:tr w:rsidR="00F06CDB" w:rsidRPr="00B1180C" w:rsidTr="00F65989">
        <w:tc>
          <w:tcPr>
            <w:tcW w:w="2088" w:type="dxa"/>
            <w:shd w:val="clear" w:color="auto" w:fill="0C0C0C"/>
          </w:tcPr>
          <w:p w:rsidR="00F06CDB" w:rsidRPr="00B1180C" w:rsidRDefault="00F06CDB" w:rsidP="00F65989">
            <w:pPr>
              <w:jc w:val="center"/>
              <w:rPr>
                <w:b/>
              </w:rPr>
            </w:pPr>
            <w:r w:rsidRPr="00B1180C">
              <w:rPr>
                <w:b/>
              </w:rPr>
              <w:t>Check</w:t>
            </w:r>
          </w:p>
        </w:tc>
        <w:tc>
          <w:tcPr>
            <w:tcW w:w="5830" w:type="dxa"/>
            <w:shd w:val="clear" w:color="auto" w:fill="0C0C0C"/>
          </w:tcPr>
          <w:p w:rsidR="00F06CDB" w:rsidRPr="00B1180C" w:rsidRDefault="00F06CDB" w:rsidP="00F65989">
            <w:pPr>
              <w:jc w:val="center"/>
              <w:rPr>
                <w:b/>
              </w:rPr>
            </w:pPr>
            <w:r w:rsidRPr="00B1180C">
              <w:rPr>
                <w:b/>
              </w:rPr>
              <w:t>Contents of check</w:t>
            </w:r>
          </w:p>
        </w:tc>
        <w:tc>
          <w:tcPr>
            <w:tcW w:w="1540" w:type="dxa"/>
            <w:shd w:val="clear" w:color="auto" w:fill="0C0C0C"/>
          </w:tcPr>
          <w:p w:rsidR="00F06CDB" w:rsidRPr="00B1180C" w:rsidRDefault="00F06CDB" w:rsidP="00F65989">
            <w:pPr>
              <w:jc w:val="center"/>
              <w:rPr>
                <w:b/>
              </w:rPr>
            </w:pPr>
            <w:r w:rsidRPr="00B1180C">
              <w:rPr>
                <w:b/>
              </w:rPr>
              <w:t>Passed</w:t>
            </w:r>
          </w:p>
        </w:tc>
      </w:tr>
      <w:tr w:rsidR="00F06CDB" w:rsidRPr="000F200F" w:rsidTr="00F65989">
        <w:tc>
          <w:tcPr>
            <w:tcW w:w="2088" w:type="dxa"/>
            <w:vMerge w:val="restart"/>
          </w:tcPr>
          <w:p w:rsidR="00F06CDB" w:rsidRDefault="00F06CDB" w:rsidP="00F65989">
            <w:proofErr w:type="spellStart"/>
            <w:r>
              <w:lastRenderedPageBreak/>
              <w:t>Victron</w:t>
            </w:r>
            <w:proofErr w:type="spellEnd"/>
            <w:r>
              <w:t xml:space="preserve"> </w:t>
            </w:r>
          </w:p>
          <w:p w:rsidR="00F06CDB" w:rsidRDefault="00F06CDB" w:rsidP="00F65989">
            <w:r>
              <w:t>J1708 – J1939</w:t>
            </w:r>
            <w:r>
              <w:fldChar w:fldCharType="begin"/>
            </w:r>
            <w:r>
              <w:instrText xml:space="preserve"> XE "J1939" </w:instrText>
            </w:r>
            <w:r>
              <w:fldChar w:fldCharType="end"/>
            </w:r>
          </w:p>
        </w:tc>
        <w:tc>
          <w:tcPr>
            <w:tcW w:w="5830" w:type="dxa"/>
          </w:tcPr>
          <w:p w:rsidR="00F06CDB" w:rsidRPr="00CA0364" w:rsidRDefault="00F06CDB" w:rsidP="00F65989">
            <w:pPr>
              <w:rPr>
                <w:lang w:val="en-US"/>
              </w:rPr>
            </w:pPr>
            <w:r w:rsidRPr="00CA0364">
              <w:rPr>
                <w:lang w:val="en-US"/>
              </w:rPr>
              <w:t>Check the current firmware version.</w:t>
            </w:r>
          </w:p>
        </w:tc>
        <w:tc>
          <w:tcPr>
            <w:tcW w:w="1540" w:type="dxa"/>
          </w:tcPr>
          <w:p w:rsidR="00F06CDB" w:rsidRPr="00CA0364" w:rsidRDefault="00F06CDB" w:rsidP="00F65989">
            <w:pPr>
              <w:rPr>
                <w:lang w:val="en-US"/>
              </w:rPr>
            </w:pPr>
          </w:p>
        </w:tc>
      </w:tr>
      <w:tr w:rsidR="00F06CDB" w:rsidRPr="000F200F" w:rsidTr="00F65989">
        <w:tc>
          <w:tcPr>
            <w:tcW w:w="2088" w:type="dxa"/>
            <w:vMerge/>
          </w:tcPr>
          <w:p w:rsidR="00F06CDB" w:rsidRPr="00CA0364" w:rsidRDefault="00F06CDB" w:rsidP="00F65989">
            <w:pPr>
              <w:rPr>
                <w:lang w:val="en-US"/>
              </w:rPr>
            </w:pPr>
          </w:p>
        </w:tc>
        <w:tc>
          <w:tcPr>
            <w:tcW w:w="5830" w:type="dxa"/>
          </w:tcPr>
          <w:p w:rsidR="00F06CDB" w:rsidRPr="00B1180C" w:rsidRDefault="00F06CDB" w:rsidP="00F65989">
            <w:pPr>
              <w:rPr>
                <w:rFonts w:cs="Arial"/>
                <w:lang w:val="en-US"/>
              </w:rPr>
            </w:pPr>
            <w:r w:rsidRPr="00B1180C">
              <w:rPr>
                <w:rFonts w:cs="Arial"/>
                <w:lang w:val="en-US"/>
              </w:rPr>
              <w:t>If necessary, upgrade the system with the latest version.</w:t>
            </w:r>
          </w:p>
        </w:tc>
        <w:tc>
          <w:tcPr>
            <w:tcW w:w="1540" w:type="dxa"/>
          </w:tcPr>
          <w:p w:rsidR="00F06CDB" w:rsidRPr="00B1180C" w:rsidRDefault="00F06CDB" w:rsidP="00F65989">
            <w:pPr>
              <w:rPr>
                <w:lang w:val="en-US"/>
              </w:rPr>
            </w:pPr>
          </w:p>
        </w:tc>
      </w:tr>
      <w:tr w:rsidR="00F06CDB" w:rsidRPr="000F200F" w:rsidTr="00F65989">
        <w:tc>
          <w:tcPr>
            <w:tcW w:w="2088" w:type="dxa"/>
            <w:vMerge w:val="restart"/>
          </w:tcPr>
          <w:p w:rsidR="00F06CDB" w:rsidRDefault="00F06CDB" w:rsidP="00F65989">
            <w:r>
              <w:t>GPRS modem</w:t>
            </w:r>
          </w:p>
        </w:tc>
        <w:tc>
          <w:tcPr>
            <w:tcW w:w="5830" w:type="dxa"/>
          </w:tcPr>
          <w:p w:rsidR="00F06CDB" w:rsidRPr="00B1180C" w:rsidRDefault="00F06CDB" w:rsidP="00F65989">
            <w:pPr>
              <w:rPr>
                <w:rFonts w:cs="Arial"/>
                <w:lang w:val="en-US"/>
              </w:rPr>
            </w:pPr>
            <w:r w:rsidRPr="00B1180C">
              <w:rPr>
                <w:rFonts w:cs="Arial"/>
              </w:rPr>
              <w:t xml:space="preserve">Check the current firmware version. </w:t>
            </w:r>
          </w:p>
        </w:tc>
        <w:tc>
          <w:tcPr>
            <w:tcW w:w="1540" w:type="dxa"/>
          </w:tcPr>
          <w:p w:rsidR="00F06CDB" w:rsidRPr="00B1180C" w:rsidRDefault="00F06CDB" w:rsidP="00F65989">
            <w:pPr>
              <w:rPr>
                <w:lang w:val="en-US"/>
              </w:rPr>
            </w:pPr>
          </w:p>
        </w:tc>
      </w:tr>
      <w:tr w:rsidR="00F06CDB" w:rsidRPr="000F200F" w:rsidTr="00F65989">
        <w:tc>
          <w:tcPr>
            <w:tcW w:w="2088" w:type="dxa"/>
            <w:vMerge/>
          </w:tcPr>
          <w:p w:rsidR="00F06CDB" w:rsidRPr="00CA0364" w:rsidRDefault="00F06CDB" w:rsidP="00F65989">
            <w:pPr>
              <w:rPr>
                <w:lang w:val="en-US"/>
              </w:rPr>
            </w:pPr>
          </w:p>
        </w:tc>
        <w:tc>
          <w:tcPr>
            <w:tcW w:w="5830" w:type="dxa"/>
          </w:tcPr>
          <w:p w:rsidR="00F06CDB" w:rsidRPr="00B1180C" w:rsidRDefault="00F06CDB" w:rsidP="00F65989">
            <w:pPr>
              <w:rPr>
                <w:rFonts w:cs="Arial"/>
              </w:rPr>
            </w:pPr>
            <w:r w:rsidRPr="00B1180C">
              <w:rPr>
                <w:rFonts w:cs="Arial"/>
                <w:lang w:val="en-US"/>
              </w:rPr>
              <w:t>If necessary, upgrade the system with the latest version.</w:t>
            </w:r>
          </w:p>
        </w:tc>
        <w:tc>
          <w:tcPr>
            <w:tcW w:w="1540" w:type="dxa"/>
          </w:tcPr>
          <w:p w:rsidR="00F06CDB" w:rsidRPr="00B1180C" w:rsidRDefault="00F06CDB" w:rsidP="00F65989">
            <w:pPr>
              <w:rPr>
                <w:lang w:val="en-US"/>
              </w:rPr>
            </w:pPr>
          </w:p>
        </w:tc>
      </w:tr>
      <w:tr w:rsidR="00F06CDB" w:rsidRPr="000F200F" w:rsidTr="00F65989">
        <w:tc>
          <w:tcPr>
            <w:tcW w:w="2088" w:type="dxa"/>
            <w:vMerge w:val="restart"/>
          </w:tcPr>
          <w:p w:rsidR="00F06CDB" w:rsidRDefault="00F06CDB" w:rsidP="00F65989">
            <w:r>
              <w:t>Ethernet</w:t>
            </w:r>
          </w:p>
          <w:p w:rsidR="00F06CDB" w:rsidRDefault="00F06CDB" w:rsidP="00F65989">
            <w:r>
              <w:t>J1939</w:t>
            </w:r>
            <w:r>
              <w:fldChar w:fldCharType="begin"/>
            </w:r>
            <w:r>
              <w:instrText xml:space="preserve"> XE "J1939" </w:instrText>
            </w:r>
            <w:r>
              <w:fldChar w:fldCharType="end"/>
            </w:r>
            <w:r>
              <w:t xml:space="preserve"> interface</w:t>
            </w:r>
          </w:p>
        </w:tc>
        <w:tc>
          <w:tcPr>
            <w:tcW w:w="5830" w:type="dxa"/>
          </w:tcPr>
          <w:p w:rsidR="00F06CDB" w:rsidRPr="00B1180C" w:rsidRDefault="00F06CDB" w:rsidP="00F65989">
            <w:pPr>
              <w:rPr>
                <w:rFonts w:cs="Arial"/>
                <w:lang w:val="en-US"/>
              </w:rPr>
            </w:pPr>
            <w:r w:rsidRPr="00B1180C">
              <w:rPr>
                <w:rFonts w:cs="Arial"/>
              </w:rPr>
              <w:t xml:space="preserve">Check the current firmware version. </w:t>
            </w:r>
          </w:p>
        </w:tc>
        <w:tc>
          <w:tcPr>
            <w:tcW w:w="1540" w:type="dxa"/>
          </w:tcPr>
          <w:p w:rsidR="00F06CDB" w:rsidRPr="00B1180C" w:rsidRDefault="00F06CDB" w:rsidP="00F65989">
            <w:pPr>
              <w:rPr>
                <w:lang w:val="en-US"/>
              </w:rPr>
            </w:pPr>
          </w:p>
        </w:tc>
      </w:tr>
      <w:tr w:rsidR="00F06CDB" w:rsidRPr="000F200F" w:rsidTr="00F65989">
        <w:tc>
          <w:tcPr>
            <w:tcW w:w="2088" w:type="dxa"/>
            <w:vMerge/>
          </w:tcPr>
          <w:p w:rsidR="00F06CDB" w:rsidRPr="00CA0364" w:rsidRDefault="00F06CDB" w:rsidP="00F65989">
            <w:pPr>
              <w:rPr>
                <w:lang w:val="en-US"/>
              </w:rPr>
            </w:pPr>
          </w:p>
        </w:tc>
        <w:tc>
          <w:tcPr>
            <w:tcW w:w="5830" w:type="dxa"/>
          </w:tcPr>
          <w:p w:rsidR="00F06CDB" w:rsidRPr="00B1180C" w:rsidRDefault="00F06CDB" w:rsidP="00F65989">
            <w:pPr>
              <w:rPr>
                <w:rFonts w:cs="Arial"/>
              </w:rPr>
            </w:pPr>
            <w:r w:rsidRPr="00B1180C">
              <w:rPr>
                <w:rFonts w:cs="Arial"/>
                <w:lang w:val="en-US"/>
              </w:rPr>
              <w:t>If necessary, upgrade the system with the latest version.</w:t>
            </w:r>
          </w:p>
        </w:tc>
        <w:tc>
          <w:tcPr>
            <w:tcW w:w="1540" w:type="dxa"/>
          </w:tcPr>
          <w:p w:rsidR="00F06CDB" w:rsidRPr="00B1180C" w:rsidRDefault="00F06CDB" w:rsidP="00F65989">
            <w:pPr>
              <w:rPr>
                <w:lang w:val="en-US"/>
              </w:rPr>
            </w:pPr>
          </w:p>
        </w:tc>
      </w:tr>
      <w:tr w:rsidR="00F06CDB" w:rsidRPr="000F200F" w:rsidTr="00F65989">
        <w:tc>
          <w:tcPr>
            <w:tcW w:w="2088" w:type="dxa"/>
            <w:vMerge w:val="restart"/>
          </w:tcPr>
          <w:p w:rsidR="00F06CDB" w:rsidRDefault="00F06CDB" w:rsidP="00F65989">
            <w:r>
              <w:t>Wago</w:t>
            </w:r>
            <w:r>
              <w:fldChar w:fldCharType="begin"/>
            </w:r>
            <w:r>
              <w:instrText xml:space="preserve"> XE "Wago" </w:instrText>
            </w:r>
            <w:r>
              <w:fldChar w:fldCharType="end"/>
            </w:r>
          </w:p>
        </w:tc>
        <w:tc>
          <w:tcPr>
            <w:tcW w:w="5830" w:type="dxa"/>
          </w:tcPr>
          <w:p w:rsidR="00F06CDB" w:rsidRPr="00B1180C" w:rsidRDefault="00F06CDB" w:rsidP="00F65989">
            <w:pPr>
              <w:rPr>
                <w:lang w:val="en-US"/>
              </w:rPr>
            </w:pPr>
            <w:r w:rsidRPr="00B1180C">
              <w:t xml:space="preserve">Check the current firmware version. </w:t>
            </w:r>
          </w:p>
        </w:tc>
        <w:tc>
          <w:tcPr>
            <w:tcW w:w="1540" w:type="dxa"/>
          </w:tcPr>
          <w:p w:rsidR="00F06CDB" w:rsidRPr="00B1180C" w:rsidRDefault="00F06CDB" w:rsidP="00F65989">
            <w:pPr>
              <w:rPr>
                <w:lang w:val="en-US"/>
              </w:rPr>
            </w:pPr>
          </w:p>
        </w:tc>
      </w:tr>
      <w:tr w:rsidR="00F06CDB" w:rsidRPr="000F200F" w:rsidTr="00F65989">
        <w:tc>
          <w:tcPr>
            <w:tcW w:w="2088" w:type="dxa"/>
            <w:vMerge/>
          </w:tcPr>
          <w:p w:rsidR="00F06CDB" w:rsidRPr="00CA0364" w:rsidRDefault="00F06CDB" w:rsidP="00F65989">
            <w:pPr>
              <w:rPr>
                <w:lang w:val="en-US"/>
              </w:rPr>
            </w:pPr>
          </w:p>
        </w:tc>
        <w:tc>
          <w:tcPr>
            <w:tcW w:w="5830" w:type="dxa"/>
          </w:tcPr>
          <w:p w:rsidR="00F06CDB" w:rsidRPr="00B1180C" w:rsidRDefault="00F06CDB" w:rsidP="00F65989">
            <w:r w:rsidRPr="00B1180C">
              <w:rPr>
                <w:lang w:val="en-US"/>
              </w:rPr>
              <w:t>If necessary, upgrade the system with the latest version.</w:t>
            </w:r>
          </w:p>
        </w:tc>
        <w:tc>
          <w:tcPr>
            <w:tcW w:w="1540" w:type="dxa"/>
          </w:tcPr>
          <w:p w:rsidR="00F06CDB" w:rsidRPr="00B1180C" w:rsidRDefault="00F06CDB" w:rsidP="00F65989">
            <w:pPr>
              <w:rPr>
                <w:lang w:val="en-US"/>
              </w:rPr>
            </w:pPr>
          </w:p>
        </w:tc>
      </w:tr>
      <w:tr w:rsidR="00F06CDB" w:rsidRPr="000F200F" w:rsidTr="00F65989">
        <w:tc>
          <w:tcPr>
            <w:tcW w:w="2088" w:type="dxa"/>
            <w:vMerge w:val="restart"/>
          </w:tcPr>
          <w:p w:rsidR="00F06CDB" w:rsidRDefault="00F06CDB" w:rsidP="00F65989">
            <w:r>
              <w:t>NavVision</w:t>
            </w:r>
          </w:p>
        </w:tc>
        <w:tc>
          <w:tcPr>
            <w:tcW w:w="5830" w:type="dxa"/>
          </w:tcPr>
          <w:p w:rsidR="00F06CDB" w:rsidRPr="00B1180C" w:rsidRDefault="00F06CDB" w:rsidP="00F65989">
            <w:pPr>
              <w:rPr>
                <w:lang w:val="en-US"/>
              </w:rPr>
            </w:pPr>
            <w:r w:rsidRPr="00B1180C">
              <w:t xml:space="preserve">Check the current firmware version. </w:t>
            </w:r>
          </w:p>
        </w:tc>
        <w:tc>
          <w:tcPr>
            <w:tcW w:w="1540" w:type="dxa"/>
          </w:tcPr>
          <w:p w:rsidR="00F06CDB" w:rsidRPr="00B1180C" w:rsidRDefault="00F06CDB" w:rsidP="00F65989">
            <w:pPr>
              <w:rPr>
                <w:lang w:val="en-US"/>
              </w:rPr>
            </w:pPr>
          </w:p>
        </w:tc>
      </w:tr>
      <w:tr w:rsidR="00F06CDB" w:rsidRPr="000F200F" w:rsidTr="00F65989">
        <w:tc>
          <w:tcPr>
            <w:tcW w:w="2088" w:type="dxa"/>
            <w:vMerge/>
          </w:tcPr>
          <w:p w:rsidR="00F06CDB" w:rsidRPr="00CA0364" w:rsidRDefault="00F06CDB" w:rsidP="00F65989">
            <w:pPr>
              <w:rPr>
                <w:lang w:val="en-US"/>
              </w:rPr>
            </w:pPr>
          </w:p>
        </w:tc>
        <w:tc>
          <w:tcPr>
            <w:tcW w:w="5830" w:type="dxa"/>
          </w:tcPr>
          <w:p w:rsidR="00F06CDB" w:rsidRPr="00B1180C" w:rsidRDefault="00F06CDB" w:rsidP="00F65989">
            <w:r w:rsidRPr="00B1180C">
              <w:rPr>
                <w:lang w:val="en-US"/>
              </w:rPr>
              <w:t>If necessary, upgrade the system with the latest version.</w:t>
            </w:r>
          </w:p>
        </w:tc>
        <w:tc>
          <w:tcPr>
            <w:tcW w:w="1540" w:type="dxa"/>
          </w:tcPr>
          <w:p w:rsidR="00F06CDB" w:rsidRPr="00B1180C" w:rsidRDefault="00F06CDB" w:rsidP="00F65989">
            <w:pPr>
              <w:rPr>
                <w:lang w:val="en-US"/>
              </w:rPr>
            </w:pPr>
          </w:p>
        </w:tc>
      </w:tr>
      <w:tr w:rsidR="00F06CDB" w:rsidRPr="000F200F" w:rsidTr="00F65989">
        <w:tc>
          <w:tcPr>
            <w:tcW w:w="2088" w:type="dxa"/>
            <w:shd w:val="clear" w:color="auto" w:fill="B3B3B3"/>
          </w:tcPr>
          <w:p w:rsidR="00F06CDB" w:rsidRPr="00CA0364" w:rsidRDefault="00F06CDB" w:rsidP="00F65989">
            <w:pPr>
              <w:rPr>
                <w:lang w:val="en-US"/>
              </w:rPr>
            </w:pPr>
          </w:p>
        </w:tc>
        <w:tc>
          <w:tcPr>
            <w:tcW w:w="5830" w:type="dxa"/>
            <w:shd w:val="clear" w:color="auto" w:fill="B3B3B3"/>
          </w:tcPr>
          <w:p w:rsidR="00F06CDB" w:rsidRPr="00CA0364" w:rsidRDefault="00F06CDB" w:rsidP="00F65989">
            <w:pPr>
              <w:rPr>
                <w:lang w:val="en-US"/>
              </w:rPr>
            </w:pPr>
          </w:p>
        </w:tc>
        <w:tc>
          <w:tcPr>
            <w:tcW w:w="1540" w:type="dxa"/>
            <w:shd w:val="clear" w:color="auto" w:fill="B3B3B3"/>
          </w:tcPr>
          <w:p w:rsidR="00F06CDB" w:rsidRPr="00CA0364" w:rsidRDefault="00F06CDB" w:rsidP="00F65989">
            <w:pPr>
              <w:rPr>
                <w:lang w:val="en-US"/>
              </w:rPr>
            </w:pPr>
          </w:p>
        </w:tc>
      </w:tr>
      <w:tr w:rsidR="00F06CDB" w:rsidTr="00F65989">
        <w:trPr>
          <w:trHeight w:val="785"/>
        </w:trPr>
        <w:tc>
          <w:tcPr>
            <w:tcW w:w="2088" w:type="dxa"/>
          </w:tcPr>
          <w:p w:rsidR="00F06CDB" w:rsidRDefault="00F06CDB" w:rsidP="00F65989">
            <w:r>
              <w:t>Remarks</w:t>
            </w:r>
          </w:p>
        </w:tc>
        <w:tc>
          <w:tcPr>
            <w:tcW w:w="7370" w:type="dxa"/>
            <w:gridSpan w:val="2"/>
          </w:tcPr>
          <w:p w:rsidR="00F06CDB" w:rsidRDefault="00F06CDB" w:rsidP="00F65989">
            <w:pPr>
              <w:pStyle w:val="Text"/>
            </w:pPr>
          </w:p>
          <w:p w:rsidR="00F06CDB" w:rsidRDefault="00F06CDB" w:rsidP="00F65989">
            <w:pPr>
              <w:pStyle w:val="Text"/>
            </w:pPr>
          </w:p>
          <w:p w:rsidR="00F06CDB" w:rsidRDefault="00F06CDB" w:rsidP="00F65989">
            <w:pPr>
              <w:pStyle w:val="Text"/>
            </w:pPr>
          </w:p>
          <w:p w:rsidR="00F06CDB" w:rsidRDefault="00F06CDB" w:rsidP="00F65989">
            <w:pPr>
              <w:pStyle w:val="Text"/>
            </w:pPr>
          </w:p>
          <w:p w:rsidR="00F06CDB" w:rsidRDefault="00F06CDB" w:rsidP="00F65989">
            <w:pPr>
              <w:pStyle w:val="Text"/>
            </w:pPr>
          </w:p>
          <w:p w:rsidR="00F06CDB" w:rsidRDefault="00F06CDB" w:rsidP="00F65989">
            <w:pPr>
              <w:pStyle w:val="Text"/>
            </w:pPr>
          </w:p>
        </w:tc>
      </w:tr>
    </w:tbl>
    <w:p w:rsidR="00F06CDB" w:rsidRDefault="00F06CDB" w:rsidP="00F06CDB">
      <w:pPr>
        <w:pStyle w:val="Heading3"/>
        <w:numPr>
          <w:ilvl w:val="2"/>
          <w:numId w:val="3"/>
        </w:numPr>
      </w:pPr>
      <w:bookmarkStart w:id="1042" w:name="_Toc402443176"/>
      <w:bookmarkStart w:id="1043" w:name="_Toc404942547"/>
      <w:r>
        <w:t>LAN</w:t>
      </w:r>
      <w:r>
        <w:fldChar w:fldCharType="begin"/>
      </w:r>
      <w:r>
        <w:instrText xml:space="preserve"> XE "LAN" </w:instrText>
      </w:r>
      <w:r>
        <w:fldChar w:fldCharType="end"/>
      </w:r>
      <w:r>
        <w:t xml:space="preserve"> and serial connections</w:t>
      </w:r>
      <w:bookmarkEnd w:id="1042"/>
      <w:bookmarkEnd w:id="1043"/>
    </w:p>
    <w:p w:rsidR="00F06CDB" w:rsidRDefault="00F06CDB" w:rsidP="00F06CDB"/>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39"/>
        <w:gridCol w:w="5522"/>
        <w:gridCol w:w="1501"/>
      </w:tblGrid>
      <w:tr w:rsidR="00F06CDB" w:rsidRPr="00B1180C" w:rsidTr="00F65989">
        <w:tc>
          <w:tcPr>
            <w:tcW w:w="2088" w:type="dxa"/>
            <w:shd w:val="clear" w:color="auto" w:fill="0C0C0C"/>
          </w:tcPr>
          <w:p w:rsidR="00F06CDB" w:rsidRPr="00B1180C" w:rsidRDefault="00F06CDB" w:rsidP="00F65989">
            <w:pPr>
              <w:jc w:val="center"/>
              <w:rPr>
                <w:b/>
              </w:rPr>
            </w:pPr>
            <w:r w:rsidRPr="00B1180C">
              <w:rPr>
                <w:b/>
              </w:rPr>
              <w:t>Check</w:t>
            </w:r>
          </w:p>
        </w:tc>
        <w:tc>
          <w:tcPr>
            <w:tcW w:w="5830" w:type="dxa"/>
            <w:shd w:val="clear" w:color="auto" w:fill="0C0C0C"/>
          </w:tcPr>
          <w:p w:rsidR="00F06CDB" w:rsidRPr="00B1180C" w:rsidRDefault="00F06CDB" w:rsidP="00F65989">
            <w:pPr>
              <w:jc w:val="center"/>
              <w:rPr>
                <w:b/>
              </w:rPr>
            </w:pPr>
            <w:r w:rsidRPr="00B1180C">
              <w:rPr>
                <w:b/>
              </w:rPr>
              <w:t>Contents of check</w:t>
            </w:r>
          </w:p>
        </w:tc>
        <w:tc>
          <w:tcPr>
            <w:tcW w:w="1540" w:type="dxa"/>
            <w:shd w:val="clear" w:color="auto" w:fill="0C0C0C"/>
          </w:tcPr>
          <w:p w:rsidR="00F06CDB" w:rsidRPr="00B1180C" w:rsidRDefault="00F06CDB" w:rsidP="00F65989">
            <w:pPr>
              <w:jc w:val="center"/>
              <w:rPr>
                <w:b/>
              </w:rPr>
            </w:pPr>
            <w:r w:rsidRPr="00B1180C">
              <w:rPr>
                <w:b/>
              </w:rPr>
              <w:t>Passed</w:t>
            </w:r>
          </w:p>
        </w:tc>
      </w:tr>
      <w:tr w:rsidR="00F06CDB" w:rsidRPr="000F200F" w:rsidTr="00F65989">
        <w:tc>
          <w:tcPr>
            <w:tcW w:w="2088" w:type="dxa"/>
            <w:vMerge w:val="restart"/>
          </w:tcPr>
          <w:p w:rsidR="00F06CDB" w:rsidRDefault="00F06CDB" w:rsidP="00F65989">
            <w:r>
              <w:t>LAN</w:t>
            </w:r>
            <w:r>
              <w:fldChar w:fldCharType="begin"/>
            </w:r>
            <w:r>
              <w:instrText xml:space="preserve"> XE "LAN" </w:instrText>
            </w:r>
            <w:r>
              <w:fldChar w:fldCharType="end"/>
            </w:r>
            <w:r>
              <w:t xml:space="preserve"> connections</w:t>
            </w:r>
          </w:p>
        </w:tc>
        <w:tc>
          <w:tcPr>
            <w:tcW w:w="5830" w:type="dxa"/>
          </w:tcPr>
          <w:p w:rsidR="00F06CDB" w:rsidRPr="00CA0364" w:rsidRDefault="00F06CDB" w:rsidP="00F65989">
            <w:pPr>
              <w:rPr>
                <w:lang w:val="en-US"/>
              </w:rPr>
            </w:pPr>
            <w:r w:rsidRPr="00B1180C">
              <w:rPr>
                <w:lang w:val="en-US"/>
              </w:rPr>
              <w:t>Test all LAN</w:t>
            </w:r>
            <w:r>
              <w:rPr>
                <w:lang w:val="en-US"/>
              </w:rPr>
              <w:fldChar w:fldCharType="begin"/>
            </w:r>
            <w:r>
              <w:rPr>
                <w:lang w:val="en-US"/>
              </w:rPr>
              <w:instrText xml:space="preserve"> XE "</w:instrText>
            </w:r>
            <w:r w:rsidRPr="00CA46A0">
              <w:rPr>
                <w:lang w:val="en-US"/>
              </w:rPr>
              <w:instrText>LAN"</w:instrText>
            </w:r>
            <w:r>
              <w:rPr>
                <w:lang w:val="en-US"/>
              </w:rPr>
              <w:instrText xml:space="preserve"> </w:instrText>
            </w:r>
            <w:r>
              <w:rPr>
                <w:lang w:val="en-US"/>
              </w:rPr>
              <w:fldChar w:fldCharType="end"/>
            </w:r>
            <w:r w:rsidRPr="00B1180C">
              <w:rPr>
                <w:lang w:val="en-US"/>
              </w:rPr>
              <w:t xml:space="preserve"> network connections. </w:t>
            </w:r>
            <w:r w:rsidRPr="00B1180C">
              <w:rPr>
                <w:lang w:val="en-US"/>
              </w:rPr>
              <w:br/>
              <w:t>If necessary, use the Fluke network-tester to test every individual LAN cable.</w:t>
            </w:r>
          </w:p>
        </w:tc>
        <w:tc>
          <w:tcPr>
            <w:tcW w:w="1540" w:type="dxa"/>
          </w:tcPr>
          <w:p w:rsidR="00F06CDB" w:rsidRPr="00CA0364" w:rsidRDefault="00F06CDB" w:rsidP="00F65989">
            <w:pPr>
              <w:rPr>
                <w:lang w:val="en-US"/>
              </w:rPr>
            </w:pPr>
          </w:p>
        </w:tc>
      </w:tr>
      <w:tr w:rsidR="00F06CDB" w:rsidRPr="000F200F" w:rsidTr="00F65989">
        <w:tc>
          <w:tcPr>
            <w:tcW w:w="2088" w:type="dxa"/>
            <w:vMerge/>
          </w:tcPr>
          <w:p w:rsidR="00F06CDB" w:rsidRPr="00CA0364" w:rsidRDefault="00F06CDB" w:rsidP="00F65989">
            <w:pPr>
              <w:rPr>
                <w:lang w:val="en-US"/>
              </w:rPr>
            </w:pPr>
          </w:p>
        </w:tc>
        <w:tc>
          <w:tcPr>
            <w:tcW w:w="5830" w:type="dxa"/>
          </w:tcPr>
          <w:p w:rsidR="00F06CDB" w:rsidRPr="00B1180C" w:rsidRDefault="00F06CDB" w:rsidP="00F65989">
            <w:pPr>
              <w:rPr>
                <w:rFonts w:cs="Arial"/>
                <w:lang w:val="en-US"/>
              </w:rPr>
            </w:pPr>
            <w:r w:rsidRPr="00B1180C">
              <w:rPr>
                <w:rFonts w:cs="Arial"/>
                <w:lang w:val="en-US"/>
              </w:rPr>
              <w:t xml:space="preserve">Check if crossed cabling (TX to RX) is used. </w:t>
            </w:r>
            <w:r w:rsidRPr="00B1180C">
              <w:rPr>
                <w:rFonts w:cs="Arial"/>
                <w:lang w:val="en-US"/>
              </w:rPr>
              <w:br/>
              <w:t>Use F11 for network information.</w:t>
            </w:r>
          </w:p>
        </w:tc>
        <w:tc>
          <w:tcPr>
            <w:tcW w:w="1540" w:type="dxa"/>
          </w:tcPr>
          <w:p w:rsidR="00F06CDB" w:rsidRPr="00B1180C" w:rsidRDefault="00F06CDB" w:rsidP="00F65989">
            <w:pPr>
              <w:rPr>
                <w:lang w:val="en-US"/>
              </w:rPr>
            </w:pPr>
          </w:p>
        </w:tc>
      </w:tr>
      <w:tr w:rsidR="00F06CDB" w:rsidRPr="000F200F" w:rsidTr="00F65989">
        <w:tc>
          <w:tcPr>
            <w:tcW w:w="2088" w:type="dxa"/>
            <w:vMerge w:val="restart"/>
          </w:tcPr>
          <w:p w:rsidR="00F06CDB" w:rsidRDefault="00F06CDB" w:rsidP="00F65989">
            <w:r>
              <w:t>Serial</w:t>
            </w:r>
            <w:r>
              <w:fldChar w:fldCharType="begin"/>
            </w:r>
            <w:r>
              <w:instrText xml:space="preserve"> XE "Serial" </w:instrText>
            </w:r>
            <w:r>
              <w:fldChar w:fldCharType="end"/>
            </w:r>
            <w:r>
              <w:t xml:space="preserve"> connections</w:t>
            </w:r>
          </w:p>
        </w:tc>
        <w:tc>
          <w:tcPr>
            <w:tcW w:w="5830" w:type="dxa"/>
          </w:tcPr>
          <w:p w:rsidR="00F06CDB" w:rsidRPr="00B1180C" w:rsidRDefault="00F06CDB" w:rsidP="00F65989">
            <w:pPr>
              <w:rPr>
                <w:rFonts w:cs="Arial"/>
                <w:lang w:val="en-US"/>
              </w:rPr>
            </w:pPr>
            <w:r w:rsidRPr="00B1180C">
              <w:rPr>
                <w:rFonts w:cs="Arial"/>
                <w:lang w:val="en-US"/>
              </w:rPr>
              <w:t>Test all serial connections.</w:t>
            </w:r>
          </w:p>
          <w:p w:rsidR="00F06CDB" w:rsidRPr="00B1180C" w:rsidRDefault="00F06CDB" w:rsidP="00F65989">
            <w:pPr>
              <w:rPr>
                <w:rFonts w:cs="Arial"/>
                <w:lang w:val="en-US"/>
              </w:rPr>
            </w:pPr>
            <w:r w:rsidRPr="00B1180C">
              <w:rPr>
                <w:rFonts w:cs="Arial"/>
                <w:lang w:val="en-US"/>
              </w:rPr>
              <w:t>Check the LED indicators (see supplier manual).</w:t>
            </w:r>
          </w:p>
        </w:tc>
        <w:tc>
          <w:tcPr>
            <w:tcW w:w="1540" w:type="dxa"/>
          </w:tcPr>
          <w:p w:rsidR="00F06CDB" w:rsidRPr="00B1180C" w:rsidRDefault="00F06CDB" w:rsidP="00F65989">
            <w:pPr>
              <w:rPr>
                <w:lang w:val="en-US"/>
              </w:rPr>
            </w:pPr>
          </w:p>
        </w:tc>
      </w:tr>
      <w:tr w:rsidR="00F06CDB" w:rsidRPr="00B1180C" w:rsidTr="00F65989">
        <w:tc>
          <w:tcPr>
            <w:tcW w:w="2088" w:type="dxa"/>
            <w:vMerge/>
          </w:tcPr>
          <w:p w:rsidR="00F06CDB" w:rsidRPr="00CA0364" w:rsidRDefault="00F06CDB" w:rsidP="00F65989">
            <w:pPr>
              <w:rPr>
                <w:lang w:val="en-US"/>
              </w:rPr>
            </w:pPr>
          </w:p>
        </w:tc>
        <w:tc>
          <w:tcPr>
            <w:tcW w:w="5830" w:type="dxa"/>
          </w:tcPr>
          <w:p w:rsidR="00F06CDB" w:rsidRPr="00B1180C" w:rsidRDefault="00F06CDB" w:rsidP="00F65989">
            <w:pPr>
              <w:rPr>
                <w:rFonts w:cs="Arial"/>
                <w:lang w:val="en-US"/>
              </w:rPr>
            </w:pPr>
            <w:r w:rsidRPr="00B1180C">
              <w:rPr>
                <w:rFonts w:cs="Arial"/>
                <w:lang w:val="en-US"/>
              </w:rPr>
              <w:t xml:space="preserve">Check if the correct (type and brand) cabling (e.g. shielded twisted pair, CAT5e) is used. </w:t>
            </w:r>
            <w:r w:rsidRPr="00B1180C">
              <w:rPr>
                <w:rFonts w:cs="Arial"/>
                <w:lang w:val="en-US"/>
              </w:rPr>
              <w:br/>
              <w:t xml:space="preserve">Check that </w:t>
            </w:r>
            <w:r>
              <w:rPr>
                <w:rFonts w:cs="Arial"/>
                <w:lang w:val="en-US"/>
              </w:rPr>
              <w:t xml:space="preserve">NavVision </w:t>
            </w:r>
            <w:r w:rsidRPr="00B1180C">
              <w:rPr>
                <w:rFonts w:cs="Arial"/>
                <w:lang w:val="en-US"/>
              </w:rPr>
              <w:t>recognizes the connection.</w:t>
            </w:r>
          </w:p>
        </w:tc>
        <w:tc>
          <w:tcPr>
            <w:tcW w:w="1540" w:type="dxa"/>
          </w:tcPr>
          <w:p w:rsidR="00F06CDB" w:rsidRPr="00B1180C" w:rsidRDefault="00F06CDB" w:rsidP="00F65989">
            <w:pPr>
              <w:rPr>
                <w:lang w:val="en-US"/>
              </w:rPr>
            </w:pPr>
          </w:p>
        </w:tc>
      </w:tr>
      <w:tr w:rsidR="00F06CDB" w:rsidRPr="000F200F" w:rsidTr="00F65989">
        <w:tc>
          <w:tcPr>
            <w:tcW w:w="2088" w:type="dxa"/>
            <w:vMerge/>
            <w:tcBorders>
              <w:bottom w:val="single" w:sz="4" w:space="0" w:color="auto"/>
            </w:tcBorders>
          </w:tcPr>
          <w:p w:rsidR="00F06CDB" w:rsidRDefault="00F06CDB" w:rsidP="00F65989"/>
        </w:tc>
        <w:tc>
          <w:tcPr>
            <w:tcW w:w="5830" w:type="dxa"/>
            <w:tcBorders>
              <w:bottom w:val="single" w:sz="4" w:space="0" w:color="auto"/>
            </w:tcBorders>
          </w:tcPr>
          <w:p w:rsidR="00F06CDB" w:rsidRPr="00B1180C" w:rsidRDefault="00F06CDB" w:rsidP="00F65989">
            <w:pPr>
              <w:rPr>
                <w:rFonts w:cs="Arial"/>
                <w:lang w:val="en-US"/>
              </w:rPr>
            </w:pPr>
            <w:r w:rsidRPr="00B1180C">
              <w:rPr>
                <w:rFonts w:cs="Arial"/>
                <w:lang w:val="en-US"/>
              </w:rPr>
              <w:t xml:space="preserve">Use Debug mode to see if there is any data transfer. Look at the RX/TX LEDs to see if data is transmitted. </w:t>
            </w:r>
            <w:r w:rsidRPr="00B1180C">
              <w:rPr>
                <w:rFonts w:cs="Arial"/>
                <w:lang w:val="en-US"/>
              </w:rPr>
              <w:br/>
              <w:t>For NMEA look under menu “Tools &gt; Settings</w:t>
            </w:r>
            <w:r>
              <w:rPr>
                <w:rFonts w:cs="Arial"/>
                <w:lang w:val="en-US"/>
              </w:rPr>
              <w:fldChar w:fldCharType="begin"/>
            </w:r>
            <w:r>
              <w:rPr>
                <w:rFonts w:cs="Arial"/>
                <w:lang w:val="en-US"/>
              </w:rPr>
              <w:instrText xml:space="preserve"> XE "</w:instrText>
            </w:r>
            <w:r w:rsidRPr="00CA46A0">
              <w:rPr>
                <w:lang w:val="en-US"/>
              </w:rPr>
              <w:instrText>Settings"</w:instrText>
            </w:r>
            <w:r>
              <w:rPr>
                <w:rFonts w:cs="Arial"/>
                <w:lang w:val="en-US"/>
              </w:rPr>
              <w:instrText xml:space="preserve"> </w:instrText>
            </w:r>
            <w:r>
              <w:rPr>
                <w:rFonts w:cs="Arial"/>
                <w:lang w:val="en-US"/>
              </w:rPr>
              <w:fldChar w:fldCharType="end"/>
            </w:r>
            <w:r w:rsidRPr="00B1180C">
              <w:rPr>
                <w:rFonts w:cs="Arial"/>
                <w:lang w:val="en-US"/>
              </w:rPr>
              <w:t xml:space="preserve"> &gt; NMEA” to see if the proper strings are coming in.</w:t>
            </w:r>
          </w:p>
        </w:tc>
        <w:tc>
          <w:tcPr>
            <w:tcW w:w="1540" w:type="dxa"/>
            <w:tcBorders>
              <w:bottom w:val="single" w:sz="4" w:space="0" w:color="auto"/>
            </w:tcBorders>
          </w:tcPr>
          <w:p w:rsidR="00F06CDB" w:rsidRPr="00B1180C" w:rsidRDefault="00F06CDB" w:rsidP="00F65989">
            <w:pPr>
              <w:rPr>
                <w:lang w:val="en-US"/>
              </w:rPr>
            </w:pPr>
          </w:p>
        </w:tc>
      </w:tr>
      <w:tr w:rsidR="00F06CDB" w:rsidRPr="000F200F" w:rsidTr="00F65989">
        <w:tc>
          <w:tcPr>
            <w:tcW w:w="2088" w:type="dxa"/>
            <w:shd w:val="clear" w:color="auto" w:fill="B3B3B3"/>
          </w:tcPr>
          <w:p w:rsidR="00F06CDB" w:rsidRPr="00CA0364" w:rsidRDefault="00F06CDB" w:rsidP="00F65989">
            <w:pPr>
              <w:rPr>
                <w:lang w:val="en-US"/>
              </w:rPr>
            </w:pPr>
          </w:p>
        </w:tc>
        <w:tc>
          <w:tcPr>
            <w:tcW w:w="5830" w:type="dxa"/>
            <w:shd w:val="clear" w:color="auto" w:fill="B3B3B3"/>
          </w:tcPr>
          <w:p w:rsidR="00F06CDB" w:rsidRPr="00CA0364" w:rsidRDefault="00F06CDB" w:rsidP="00F65989">
            <w:pPr>
              <w:rPr>
                <w:lang w:val="en-US"/>
              </w:rPr>
            </w:pPr>
          </w:p>
        </w:tc>
        <w:tc>
          <w:tcPr>
            <w:tcW w:w="1540" w:type="dxa"/>
            <w:shd w:val="clear" w:color="auto" w:fill="B3B3B3"/>
          </w:tcPr>
          <w:p w:rsidR="00F06CDB" w:rsidRPr="00CA0364" w:rsidRDefault="00F06CDB" w:rsidP="00F65989">
            <w:pPr>
              <w:rPr>
                <w:lang w:val="en-US"/>
              </w:rPr>
            </w:pPr>
          </w:p>
        </w:tc>
      </w:tr>
      <w:tr w:rsidR="00F06CDB" w:rsidRPr="00B1180C" w:rsidTr="00F65989">
        <w:tc>
          <w:tcPr>
            <w:tcW w:w="2088" w:type="dxa"/>
          </w:tcPr>
          <w:p w:rsidR="00F06CDB" w:rsidRDefault="00F06CDB" w:rsidP="00F65989">
            <w:r>
              <w:t>Remarks</w:t>
            </w:r>
          </w:p>
        </w:tc>
        <w:tc>
          <w:tcPr>
            <w:tcW w:w="5830" w:type="dxa"/>
          </w:tcPr>
          <w:p w:rsidR="00F06CDB" w:rsidRDefault="00F06CDB" w:rsidP="00F65989">
            <w:pPr>
              <w:pStyle w:val="Text"/>
            </w:pPr>
          </w:p>
          <w:p w:rsidR="00F06CDB" w:rsidRDefault="00F06CDB" w:rsidP="00F65989">
            <w:pPr>
              <w:pStyle w:val="Text"/>
            </w:pPr>
          </w:p>
          <w:p w:rsidR="00F06CDB" w:rsidRDefault="00F06CDB" w:rsidP="00F65989">
            <w:pPr>
              <w:pStyle w:val="Text"/>
            </w:pPr>
          </w:p>
          <w:p w:rsidR="00F06CDB" w:rsidRDefault="00F06CDB" w:rsidP="00F65989">
            <w:pPr>
              <w:pStyle w:val="Text"/>
            </w:pPr>
          </w:p>
          <w:p w:rsidR="00F06CDB" w:rsidRDefault="00F06CDB" w:rsidP="00F65989">
            <w:pPr>
              <w:pStyle w:val="Text"/>
            </w:pPr>
          </w:p>
          <w:p w:rsidR="00F06CDB" w:rsidRDefault="00F06CDB" w:rsidP="00F65989">
            <w:pPr>
              <w:pStyle w:val="Text"/>
            </w:pPr>
          </w:p>
        </w:tc>
        <w:tc>
          <w:tcPr>
            <w:tcW w:w="1540" w:type="dxa"/>
          </w:tcPr>
          <w:p w:rsidR="00F06CDB" w:rsidRDefault="00F06CDB" w:rsidP="00F65989"/>
        </w:tc>
      </w:tr>
    </w:tbl>
    <w:p w:rsidR="00F06CDB" w:rsidRDefault="00F06CDB" w:rsidP="00F06CDB">
      <w:pPr>
        <w:rPr>
          <w:lang w:val="en-US"/>
        </w:rPr>
      </w:pPr>
    </w:p>
    <w:p w:rsidR="00F06CDB" w:rsidRDefault="00F06CDB" w:rsidP="00F06CDB">
      <w:pPr>
        <w:pStyle w:val="Heading3"/>
        <w:numPr>
          <w:ilvl w:val="2"/>
          <w:numId w:val="3"/>
        </w:numPr>
        <w:rPr>
          <w:lang w:val="en-US"/>
        </w:rPr>
      </w:pPr>
      <w:r>
        <w:rPr>
          <w:lang w:val="en-US"/>
        </w:rPr>
        <w:br w:type="page"/>
      </w:r>
      <w:bookmarkStart w:id="1044" w:name="_Toc402443177"/>
      <w:bookmarkStart w:id="1045" w:name="_Toc404942548"/>
      <w:r>
        <w:rPr>
          <w:lang w:val="en-US"/>
        </w:rPr>
        <w:lastRenderedPageBreak/>
        <w:t>CAN bus connections</w:t>
      </w:r>
      <w:bookmarkEnd w:id="1044"/>
      <w:bookmarkEnd w:id="1045"/>
    </w:p>
    <w:p w:rsidR="00F06CDB" w:rsidRPr="00B76E81" w:rsidRDefault="00F06CDB" w:rsidP="00F06CDB">
      <w:pPr>
        <w:rPr>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39"/>
        <w:gridCol w:w="5522"/>
        <w:gridCol w:w="1501"/>
      </w:tblGrid>
      <w:tr w:rsidR="00F06CDB" w:rsidRPr="00B1180C" w:rsidTr="00F65989">
        <w:tc>
          <w:tcPr>
            <w:tcW w:w="2088" w:type="dxa"/>
            <w:shd w:val="clear" w:color="auto" w:fill="0C0C0C"/>
          </w:tcPr>
          <w:p w:rsidR="00F06CDB" w:rsidRPr="00B1180C" w:rsidRDefault="00F06CDB" w:rsidP="00F65989">
            <w:pPr>
              <w:jc w:val="center"/>
              <w:rPr>
                <w:b/>
              </w:rPr>
            </w:pPr>
            <w:r w:rsidRPr="00B1180C">
              <w:rPr>
                <w:b/>
              </w:rPr>
              <w:t>Check</w:t>
            </w:r>
          </w:p>
        </w:tc>
        <w:tc>
          <w:tcPr>
            <w:tcW w:w="5830" w:type="dxa"/>
            <w:shd w:val="clear" w:color="auto" w:fill="0C0C0C"/>
          </w:tcPr>
          <w:p w:rsidR="00F06CDB" w:rsidRPr="00B1180C" w:rsidRDefault="00F06CDB" w:rsidP="00F65989">
            <w:pPr>
              <w:jc w:val="center"/>
              <w:rPr>
                <w:b/>
              </w:rPr>
            </w:pPr>
            <w:r w:rsidRPr="00B1180C">
              <w:rPr>
                <w:b/>
              </w:rPr>
              <w:t>Contents of check</w:t>
            </w:r>
          </w:p>
        </w:tc>
        <w:tc>
          <w:tcPr>
            <w:tcW w:w="1540" w:type="dxa"/>
            <w:shd w:val="clear" w:color="auto" w:fill="0C0C0C"/>
          </w:tcPr>
          <w:p w:rsidR="00F06CDB" w:rsidRPr="00B1180C" w:rsidRDefault="00F06CDB" w:rsidP="00F65989">
            <w:pPr>
              <w:jc w:val="center"/>
              <w:rPr>
                <w:b/>
              </w:rPr>
            </w:pPr>
            <w:r w:rsidRPr="00B1180C">
              <w:rPr>
                <w:b/>
              </w:rPr>
              <w:t>Passed</w:t>
            </w:r>
          </w:p>
        </w:tc>
      </w:tr>
      <w:tr w:rsidR="00F06CDB" w:rsidRPr="000F200F" w:rsidTr="00F65989">
        <w:tc>
          <w:tcPr>
            <w:tcW w:w="2088" w:type="dxa"/>
            <w:vMerge w:val="restart"/>
          </w:tcPr>
          <w:p w:rsidR="00F06CDB" w:rsidRDefault="00F06CDB" w:rsidP="00F65989">
            <w:r>
              <w:t>CAN bus  connections</w:t>
            </w:r>
          </w:p>
        </w:tc>
        <w:tc>
          <w:tcPr>
            <w:tcW w:w="5830" w:type="dxa"/>
          </w:tcPr>
          <w:p w:rsidR="00F06CDB" w:rsidRPr="00CA0364" w:rsidRDefault="00F06CDB" w:rsidP="00F65989">
            <w:pPr>
              <w:rPr>
                <w:lang w:val="en-US"/>
              </w:rPr>
            </w:pPr>
            <w:r w:rsidRPr="00B1180C">
              <w:rPr>
                <w:lang w:val="en-US"/>
              </w:rPr>
              <w:t>Verify the FT viewer readouts to ensure that the CAN bus connections are correct.</w:t>
            </w:r>
          </w:p>
        </w:tc>
        <w:tc>
          <w:tcPr>
            <w:tcW w:w="1540" w:type="dxa"/>
          </w:tcPr>
          <w:p w:rsidR="00F06CDB" w:rsidRPr="00CA0364" w:rsidRDefault="00F06CDB" w:rsidP="00F65989">
            <w:pPr>
              <w:rPr>
                <w:lang w:val="en-US"/>
              </w:rPr>
            </w:pPr>
          </w:p>
        </w:tc>
      </w:tr>
      <w:tr w:rsidR="00F06CDB" w:rsidRPr="000F200F" w:rsidTr="00F65989">
        <w:tc>
          <w:tcPr>
            <w:tcW w:w="2088" w:type="dxa"/>
            <w:vMerge/>
          </w:tcPr>
          <w:p w:rsidR="00F06CDB" w:rsidRPr="00CA0364" w:rsidRDefault="00F06CDB" w:rsidP="00F65989">
            <w:pPr>
              <w:rPr>
                <w:lang w:val="en-US"/>
              </w:rPr>
            </w:pPr>
          </w:p>
        </w:tc>
        <w:tc>
          <w:tcPr>
            <w:tcW w:w="5830" w:type="dxa"/>
          </w:tcPr>
          <w:p w:rsidR="00F06CDB" w:rsidRPr="00B1180C" w:rsidRDefault="00F06CDB" w:rsidP="00F65989">
            <w:pPr>
              <w:rPr>
                <w:rFonts w:cs="Arial"/>
                <w:lang w:val="en-US"/>
              </w:rPr>
            </w:pPr>
            <w:r w:rsidRPr="00B1180C">
              <w:rPr>
                <w:rFonts w:cs="Arial"/>
                <w:lang w:val="en-US"/>
              </w:rPr>
              <w:t xml:space="preserve">Check if the correct cabling (type and brand) is used. </w:t>
            </w:r>
          </w:p>
        </w:tc>
        <w:tc>
          <w:tcPr>
            <w:tcW w:w="1540" w:type="dxa"/>
          </w:tcPr>
          <w:p w:rsidR="00F06CDB" w:rsidRPr="00B1180C" w:rsidRDefault="00F06CDB" w:rsidP="00F65989">
            <w:pPr>
              <w:rPr>
                <w:lang w:val="en-US"/>
              </w:rPr>
            </w:pPr>
          </w:p>
        </w:tc>
      </w:tr>
      <w:tr w:rsidR="00F06CDB" w:rsidRPr="000F200F" w:rsidTr="00F65989">
        <w:tc>
          <w:tcPr>
            <w:tcW w:w="2088" w:type="dxa"/>
            <w:tcBorders>
              <w:bottom w:val="single" w:sz="4" w:space="0" w:color="auto"/>
            </w:tcBorders>
          </w:tcPr>
          <w:p w:rsidR="00F06CDB" w:rsidRPr="00CA0364" w:rsidRDefault="00F06CDB" w:rsidP="00F65989">
            <w:pPr>
              <w:rPr>
                <w:lang w:val="en-US"/>
              </w:rPr>
            </w:pPr>
          </w:p>
        </w:tc>
        <w:tc>
          <w:tcPr>
            <w:tcW w:w="5830" w:type="dxa"/>
            <w:tcBorders>
              <w:bottom w:val="single" w:sz="4" w:space="0" w:color="auto"/>
            </w:tcBorders>
          </w:tcPr>
          <w:p w:rsidR="00F06CDB" w:rsidRPr="00B1180C" w:rsidRDefault="00F06CDB" w:rsidP="00F65989">
            <w:pPr>
              <w:rPr>
                <w:rFonts w:cs="Arial"/>
                <w:lang w:val="en-US"/>
              </w:rPr>
            </w:pPr>
            <w:r w:rsidRPr="00B1180C">
              <w:rPr>
                <w:rFonts w:cs="Arial"/>
                <w:lang w:val="en-US"/>
              </w:rPr>
              <w:t>If no connection is established, make a log of the specific Can</w:t>
            </w:r>
            <w:r>
              <w:rPr>
                <w:rFonts w:cs="Arial"/>
                <w:lang w:val="en-US"/>
              </w:rPr>
              <w:fldChar w:fldCharType="begin"/>
            </w:r>
            <w:r>
              <w:rPr>
                <w:rFonts w:cs="Arial"/>
                <w:lang w:val="en-US"/>
              </w:rPr>
              <w:instrText xml:space="preserve"> XE "</w:instrText>
            </w:r>
            <w:r w:rsidRPr="00CA46A0">
              <w:rPr>
                <w:lang w:val="en-US"/>
              </w:rPr>
              <w:instrText>Can"</w:instrText>
            </w:r>
            <w:r>
              <w:rPr>
                <w:rFonts w:cs="Arial"/>
                <w:lang w:val="en-US"/>
              </w:rPr>
              <w:instrText xml:space="preserve"> </w:instrText>
            </w:r>
            <w:r>
              <w:rPr>
                <w:rFonts w:cs="Arial"/>
                <w:lang w:val="en-US"/>
              </w:rPr>
              <w:fldChar w:fldCharType="end"/>
            </w:r>
            <w:r w:rsidRPr="00B1180C">
              <w:rPr>
                <w:rFonts w:cs="Arial"/>
                <w:lang w:val="en-US"/>
              </w:rPr>
              <w:t xml:space="preserve"> bus channel. If a CANOP/ICP</w:t>
            </w:r>
            <w:r>
              <w:rPr>
                <w:rFonts w:cs="Arial"/>
                <w:lang w:val="en-US"/>
              </w:rPr>
              <w:fldChar w:fldCharType="begin"/>
            </w:r>
            <w:r>
              <w:rPr>
                <w:rFonts w:cs="Arial"/>
                <w:lang w:val="en-US"/>
              </w:rPr>
              <w:instrText xml:space="preserve"> XE "</w:instrText>
            </w:r>
            <w:r w:rsidRPr="00CA46A0">
              <w:rPr>
                <w:lang w:val="en-US"/>
              </w:rPr>
              <w:instrText>ICP"</w:instrText>
            </w:r>
            <w:r>
              <w:rPr>
                <w:rFonts w:cs="Arial"/>
                <w:lang w:val="en-US"/>
              </w:rPr>
              <w:instrText xml:space="preserve"> </w:instrText>
            </w:r>
            <w:r>
              <w:rPr>
                <w:rFonts w:cs="Arial"/>
                <w:lang w:val="en-US"/>
              </w:rPr>
              <w:fldChar w:fldCharType="end"/>
            </w:r>
            <w:r w:rsidRPr="00B1180C">
              <w:rPr>
                <w:rFonts w:cs="Arial"/>
                <w:lang w:val="en-US"/>
              </w:rPr>
              <w:t xml:space="preserve"> is used, check the RX/TX LEDs.</w:t>
            </w:r>
          </w:p>
        </w:tc>
        <w:tc>
          <w:tcPr>
            <w:tcW w:w="1540" w:type="dxa"/>
            <w:tcBorders>
              <w:bottom w:val="single" w:sz="4" w:space="0" w:color="auto"/>
            </w:tcBorders>
          </w:tcPr>
          <w:p w:rsidR="00F06CDB" w:rsidRPr="00B1180C" w:rsidRDefault="00F06CDB" w:rsidP="00F65989">
            <w:pPr>
              <w:rPr>
                <w:lang w:val="en-US"/>
              </w:rPr>
            </w:pPr>
          </w:p>
        </w:tc>
      </w:tr>
      <w:tr w:rsidR="00F06CDB" w:rsidRPr="000F200F" w:rsidTr="00F65989">
        <w:tc>
          <w:tcPr>
            <w:tcW w:w="2088" w:type="dxa"/>
            <w:shd w:val="clear" w:color="auto" w:fill="B3B3B3"/>
          </w:tcPr>
          <w:p w:rsidR="00F06CDB" w:rsidRPr="00CA0364" w:rsidRDefault="00F06CDB" w:rsidP="00F65989">
            <w:pPr>
              <w:rPr>
                <w:lang w:val="en-US"/>
              </w:rPr>
            </w:pPr>
          </w:p>
        </w:tc>
        <w:tc>
          <w:tcPr>
            <w:tcW w:w="5830" w:type="dxa"/>
            <w:shd w:val="clear" w:color="auto" w:fill="B3B3B3"/>
          </w:tcPr>
          <w:p w:rsidR="00F06CDB" w:rsidRPr="00CA0364" w:rsidRDefault="00F06CDB" w:rsidP="00F65989">
            <w:pPr>
              <w:rPr>
                <w:lang w:val="en-US"/>
              </w:rPr>
            </w:pPr>
          </w:p>
        </w:tc>
        <w:tc>
          <w:tcPr>
            <w:tcW w:w="1540" w:type="dxa"/>
            <w:shd w:val="clear" w:color="auto" w:fill="B3B3B3"/>
          </w:tcPr>
          <w:p w:rsidR="00F06CDB" w:rsidRPr="00B1180C" w:rsidRDefault="00F06CDB" w:rsidP="00F65989">
            <w:pPr>
              <w:rPr>
                <w:lang w:val="en-US"/>
              </w:rPr>
            </w:pPr>
          </w:p>
        </w:tc>
      </w:tr>
      <w:tr w:rsidR="00F06CDB" w:rsidRPr="00B1180C" w:rsidTr="00F65989">
        <w:tc>
          <w:tcPr>
            <w:tcW w:w="2088" w:type="dxa"/>
          </w:tcPr>
          <w:p w:rsidR="00F06CDB" w:rsidRDefault="00F06CDB" w:rsidP="00F65989">
            <w:r>
              <w:t>Remarks</w:t>
            </w:r>
          </w:p>
        </w:tc>
        <w:tc>
          <w:tcPr>
            <w:tcW w:w="5830" w:type="dxa"/>
          </w:tcPr>
          <w:p w:rsidR="00F06CDB" w:rsidRDefault="00F06CDB" w:rsidP="00F65989">
            <w:pPr>
              <w:pStyle w:val="Text"/>
            </w:pPr>
          </w:p>
          <w:p w:rsidR="00F06CDB" w:rsidRDefault="00F06CDB" w:rsidP="00F65989">
            <w:pPr>
              <w:pStyle w:val="Text"/>
            </w:pPr>
          </w:p>
          <w:p w:rsidR="00F06CDB" w:rsidRDefault="00F06CDB" w:rsidP="00F65989">
            <w:pPr>
              <w:pStyle w:val="Text"/>
            </w:pPr>
          </w:p>
          <w:p w:rsidR="00F06CDB" w:rsidRDefault="00F06CDB" w:rsidP="00F65989">
            <w:pPr>
              <w:pStyle w:val="Text"/>
            </w:pPr>
          </w:p>
          <w:p w:rsidR="00F06CDB" w:rsidRDefault="00F06CDB" w:rsidP="00F65989">
            <w:pPr>
              <w:pStyle w:val="Text"/>
            </w:pPr>
          </w:p>
        </w:tc>
        <w:tc>
          <w:tcPr>
            <w:tcW w:w="1540" w:type="dxa"/>
          </w:tcPr>
          <w:p w:rsidR="00F06CDB" w:rsidRPr="00B1180C" w:rsidRDefault="00F06CDB" w:rsidP="00F65989">
            <w:pPr>
              <w:rPr>
                <w:lang w:val="en-US"/>
              </w:rPr>
            </w:pPr>
          </w:p>
        </w:tc>
      </w:tr>
    </w:tbl>
    <w:p w:rsidR="00F06CDB" w:rsidRDefault="00F06CDB" w:rsidP="00F06CDB">
      <w:pPr>
        <w:pStyle w:val="Heading3"/>
        <w:numPr>
          <w:ilvl w:val="2"/>
          <w:numId w:val="3"/>
        </w:numPr>
        <w:rPr>
          <w:lang w:val="en-US"/>
        </w:rPr>
      </w:pPr>
      <w:bookmarkStart w:id="1046" w:name="_Toc402443178"/>
      <w:bookmarkStart w:id="1047" w:name="_Toc404942549"/>
      <w:r>
        <w:rPr>
          <w:lang w:val="en-US"/>
        </w:rPr>
        <w:t>Wago</w:t>
      </w:r>
      <w:bookmarkEnd w:id="1046"/>
      <w:bookmarkEnd w:id="1047"/>
      <w:r>
        <w:rPr>
          <w:lang w:val="en-US"/>
        </w:rPr>
        <w:fldChar w:fldCharType="begin"/>
      </w:r>
      <w:r>
        <w:rPr>
          <w:lang w:val="en-US"/>
        </w:rPr>
        <w:instrText xml:space="preserve"> XE "</w:instrText>
      </w:r>
      <w:r>
        <w:instrText>Wago"</w:instrText>
      </w:r>
      <w:r>
        <w:rPr>
          <w:lang w:val="en-US"/>
        </w:rPr>
        <w:instrText xml:space="preserve"> </w:instrText>
      </w:r>
      <w:r>
        <w:rPr>
          <w:lang w:val="en-US"/>
        </w:rPr>
        <w:fldChar w:fldCharType="end"/>
      </w:r>
    </w:p>
    <w:p w:rsidR="00F06CDB" w:rsidRDefault="00F06CDB" w:rsidP="00F06CDB">
      <w:pPr>
        <w:rPr>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19"/>
        <w:gridCol w:w="5541"/>
        <w:gridCol w:w="1502"/>
      </w:tblGrid>
      <w:tr w:rsidR="00F06CDB" w:rsidRPr="00B1180C" w:rsidTr="00F65989">
        <w:tc>
          <w:tcPr>
            <w:tcW w:w="2088" w:type="dxa"/>
            <w:shd w:val="clear" w:color="auto" w:fill="0C0C0C"/>
          </w:tcPr>
          <w:p w:rsidR="00F06CDB" w:rsidRPr="00B1180C" w:rsidRDefault="00F06CDB" w:rsidP="00F65989">
            <w:pPr>
              <w:jc w:val="center"/>
              <w:rPr>
                <w:b/>
              </w:rPr>
            </w:pPr>
            <w:r w:rsidRPr="00B1180C">
              <w:rPr>
                <w:b/>
              </w:rPr>
              <w:t>Check</w:t>
            </w:r>
          </w:p>
        </w:tc>
        <w:tc>
          <w:tcPr>
            <w:tcW w:w="5830" w:type="dxa"/>
            <w:shd w:val="clear" w:color="auto" w:fill="0C0C0C"/>
          </w:tcPr>
          <w:p w:rsidR="00F06CDB" w:rsidRPr="00B1180C" w:rsidRDefault="00F06CDB" w:rsidP="00F65989">
            <w:pPr>
              <w:jc w:val="center"/>
              <w:rPr>
                <w:b/>
              </w:rPr>
            </w:pPr>
            <w:r w:rsidRPr="00B1180C">
              <w:rPr>
                <w:b/>
              </w:rPr>
              <w:t>Contents of check</w:t>
            </w:r>
          </w:p>
        </w:tc>
        <w:tc>
          <w:tcPr>
            <w:tcW w:w="1540" w:type="dxa"/>
            <w:shd w:val="clear" w:color="auto" w:fill="0C0C0C"/>
          </w:tcPr>
          <w:p w:rsidR="00F06CDB" w:rsidRPr="00B1180C" w:rsidRDefault="00F06CDB" w:rsidP="00F65989">
            <w:pPr>
              <w:jc w:val="center"/>
              <w:rPr>
                <w:b/>
              </w:rPr>
            </w:pPr>
            <w:r w:rsidRPr="00B1180C">
              <w:rPr>
                <w:b/>
              </w:rPr>
              <w:t>Passed</w:t>
            </w:r>
          </w:p>
        </w:tc>
      </w:tr>
      <w:tr w:rsidR="00F06CDB" w:rsidRPr="000F200F" w:rsidTr="00F65989">
        <w:tc>
          <w:tcPr>
            <w:tcW w:w="2088" w:type="dxa"/>
            <w:vMerge w:val="restart"/>
          </w:tcPr>
          <w:p w:rsidR="00F06CDB" w:rsidRDefault="00F06CDB" w:rsidP="00F65989">
            <w:r>
              <w:t>Sensor list</w:t>
            </w:r>
          </w:p>
        </w:tc>
        <w:tc>
          <w:tcPr>
            <w:tcW w:w="5830" w:type="dxa"/>
          </w:tcPr>
          <w:p w:rsidR="00F06CDB" w:rsidRPr="00B1180C" w:rsidRDefault="00F06CDB" w:rsidP="00F65989">
            <w:pPr>
              <w:rPr>
                <w:lang w:val="en-US"/>
              </w:rPr>
            </w:pPr>
            <w:r w:rsidRPr="00B1180C">
              <w:rPr>
                <w:lang w:val="en-US"/>
              </w:rPr>
              <w:t>Use the enclosed sensor list to functional test each slice and pin. Use the sensor list as checklist.</w:t>
            </w:r>
          </w:p>
          <w:p w:rsidR="00F06CDB" w:rsidRPr="00B1180C" w:rsidRDefault="00F06CDB" w:rsidP="00F65989">
            <w:pPr>
              <w:rPr>
                <w:rFonts w:cs="Arial"/>
                <w:lang w:val="en-US"/>
              </w:rPr>
            </w:pPr>
            <w:r w:rsidRPr="00B1180C">
              <w:rPr>
                <w:rFonts w:cs="Arial"/>
                <w:lang w:val="en-US"/>
              </w:rPr>
              <w:t>Make sure it is recorded if there is no data on a pin. Notify the responsible technician or shipyard.</w:t>
            </w:r>
            <w:r w:rsidRPr="00B1180C">
              <w:rPr>
                <w:rFonts w:cs="Arial"/>
                <w:lang w:val="en-US"/>
              </w:rPr>
              <w:br/>
            </w:r>
            <w:r w:rsidR="00B2370E">
              <w:rPr>
                <w:bCs/>
                <w:i/>
                <w:noProof/>
                <w:lang w:val="nl-NL" w:eastAsia="nl-NL"/>
              </w:rPr>
              <w:drawing>
                <wp:anchor distT="0" distB="0" distL="114300" distR="114300" simplePos="0" relativeHeight="251756544" behindDoc="0" locked="0" layoutInCell="1" allowOverlap="1" wp14:anchorId="168E4692" wp14:editId="6B361F5C">
                  <wp:simplePos x="0" y="0"/>
                  <wp:positionH relativeFrom="column">
                    <wp:posOffset>-2540</wp:posOffset>
                  </wp:positionH>
                  <wp:positionV relativeFrom="paragraph">
                    <wp:posOffset>485775</wp:posOffset>
                  </wp:positionV>
                  <wp:extent cx="513715" cy="449580"/>
                  <wp:effectExtent l="19050" t="0" r="635" b="0"/>
                  <wp:wrapSquare wrapText="bothSides"/>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critical.png"/>
                          <pic:cNvPicPr/>
                        </pic:nvPicPr>
                        <pic:blipFill>
                          <a:blip r:embed="rId11" cstate="print"/>
                          <a:stretch>
                            <a:fillRect/>
                          </a:stretch>
                        </pic:blipFill>
                        <pic:spPr>
                          <a:xfrm>
                            <a:off x="0" y="0"/>
                            <a:ext cx="513715" cy="449580"/>
                          </a:xfrm>
                          <a:prstGeom prst="rect">
                            <a:avLst/>
                          </a:prstGeom>
                        </pic:spPr>
                      </pic:pic>
                    </a:graphicData>
                  </a:graphic>
                </wp:anchor>
              </w:drawing>
            </w:r>
          </w:p>
          <w:p w:rsidR="00F06CDB" w:rsidRPr="00B1180C" w:rsidRDefault="00F06CDB" w:rsidP="00F65989">
            <w:pPr>
              <w:rPr>
                <w:rFonts w:cs="Arial"/>
                <w:lang w:val="en-US"/>
              </w:rPr>
            </w:pPr>
            <w:r w:rsidRPr="00B1180C">
              <w:rPr>
                <w:rFonts w:cs="Arial"/>
                <w:lang w:val="en-US"/>
              </w:rPr>
              <w:t>Do not intend to repair it yourself.</w:t>
            </w:r>
          </w:p>
          <w:p w:rsidR="00F06CDB" w:rsidRPr="00CA0364" w:rsidRDefault="00F06CDB" w:rsidP="00F65989">
            <w:pPr>
              <w:rPr>
                <w:lang w:val="en-US"/>
              </w:rPr>
            </w:pPr>
            <w:r w:rsidRPr="00B1180C">
              <w:rPr>
                <w:rFonts w:cs="Arial"/>
                <w:lang w:val="en-US"/>
              </w:rPr>
              <w:t>Making changes in the Wago</w:t>
            </w:r>
            <w:r>
              <w:rPr>
                <w:rFonts w:cs="Arial"/>
                <w:lang w:val="en-US"/>
              </w:rPr>
              <w:fldChar w:fldCharType="begin"/>
            </w:r>
            <w:r>
              <w:rPr>
                <w:rFonts w:cs="Arial"/>
                <w:lang w:val="en-US"/>
              </w:rPr>
              <w:instrText xml:space="preserve"> XE "</w:instrText>
            </w:r>
            <w:r w:rsidRPr="00CA46A0">
              <w:rPr>
                <w:lang w:val="en-US"/>
              </w:rPr>
              <w:instrText>Wago"</w:instrText>
            </w:r>
            <w:r>
              <w:rPr>
                <w:rFonts w:cs="Arial"/>
                <w:lang w:val="en-US"/>
              </w:rPr>
              <w:instrText xml:space="preserve"> </w:instrText>
            </w:r>
            <w:r>
              <w:rPr>
                <w:rFonts w:cs="Arial"/>
                <w:lang w:val="en-US"/>
              </w:rPr>
              <w:fldChar w:fldCharType="end"/>
            </w:r>
            <w:r w:rsidRPr="00B1180C">
              <w:rPr>
                <w:rFonts w:cs="Arial"/>
                <w:lang w:val="en-US"/>
              </w:rPr>
              <w:t xml:space="preserve"> is recommended only at completion of the relevant commissioning steps.</w:t>
            </w:r>
            <w:r w:rsidRPr="00B1180C">
              <w:rPr>
                <w:rFonts w:cs="Arial"/>
                <w:lang w:val="en-US"/>
              </w:rPr>
              <w:br/>
              <w:t>If faults need to be corrected, use the sensor list as the update mechanism.</w:t>
            </w:r>
          </w:p>
        </w:tc>
        <w:tc>
          <w:tcPr>
            <w:tcW w:w="1540" w:type="dxa"/>
          </w:tcPr>
          <w:p w:rsidR="00F06CDB" w:rsidRPr="00CA0364" w:rsidRDefault="00F06CDB" w:rsidP="00F65989">
            <w:pPr>
              <w:rPr>
                <w:lang w:val="en-US"/>
              </w:rPr>
            </w:pPr>
          </w:p>
        </w:tc>
      </w:tr>
      <w:tr w:rsidR="00F06CDB" w:rsidRPr="000F200F" w:rsidTr="00F65989">
        <w:tc>
          <w:tcPr>
            <w:tcW w:w="2088" w:type="dxa"/>
            <w:vMerge/>
          </w:tcPr>
          <w:p w:rsidR="00F06CDB" w:rsidRPr="00CA0364" w:rsidRDefault="00F06CDB" w:rsidP="00F65989">
            <w:pPr>
              <w:rPr>
                <w:lang w:val="en-US"/>
              </w:rPr>
            </w:pPr>
          </w:p>
        </w:tc>
        <w:tc>
          <w:tcPr>
            <w:tcW w:w="5830" w:type="dxa"/>
          </w:tcPr>
          <w:p w:rsidR="00F06CDB" w:rsidRPr="00B1180C" w:rsidRDefault="00F06CDB" w:rsidP="00F65989">
            <w:pPr>
              <w:rPr>
                <w:lang w:val="en-US"/>
              </w:rPr>
            </w:pPr>
            <w:r w:rsidRPr="00B1180C">
              <w:rPr>
                <w:lang w:val="en-US"/>
              </w:rPr>
              <w:t>Check the Wago</w:t>
            </w:r>
            <w:r>
              <w:rPr>
                <w:lang w:val="en-US"/>
              </w:rPr>
              <w:fldChar w:fldCharType="begin"/>
            </w:r>
            <w:r>
              <w:rPr>
                <w:lang w:val="en-US"/>
              </w:rPr>
              <w:instrText xml:space="preserve"> XE "</w:instrText>
            </w:r>
            <w:r w:rsidRPr="00CA46A0">
              <w:rPr>
                <w:lang w:val="en-US"/>
              </w:rPr>
              <w:instrText>Wago"</w:instrText>
            </w:r>
            <w:r>
              <w:rPr>
                <w:lang w:val="en-US"/>
              </w:rPr>
              <w:instrText xml:space="preserve"> </w:instrText>
            </w:r>
            <w:r>
              <w:rPr>
                <w:lang w:val="en-US"/>
              </w:rPr>
              <w:fldChar w:fldCharType="end"/>
            </w:r>
            <w:r w:rsidRPr="00B1180C">
              <w:rPr>
                <w:lang w:val="en-US"/>
              </w:rPr>
              <w:t xml:space="preserve"> for its actual performance. </w:t>
            </w:r>
          </w:p>
          <w:p w:rsidR="00F06CDB" w:rsidRPr="00B1180C" w:rsidRDefault="00F06CDB" w:rsidP="00F65989">
            <w:pPr>
              <w:rPr>
                <w:lang w:val="en-US"/>
              </w:rPr>
            </w:pPr>
            <w:r w:rsidRPr="00B1180C">
              <w:rPr>
                <w:lang w:val="en-US"/>
              </w:rPr>
              <w:t>Go to menu “FT &gt; Tools &gt; Settings</w:t>
            </w:r>
            <w:r>
              <w:rPr>
                <w:lang w:val="en-US"/>
              </w:rPr>
              <w:fldChar w:fldCharType="begin"/>
            </w:r>
            <w:r>
              <w:rPr>
                <w:lang w:val="en-US"/>
              </w:rPr>
              <w:instrText xml:space="preserve"> XE "</w:instrText>
            </w:r>
            <w:r w:rsidRPr="00CA46A0">
              <w:rPr>
                <w:lang w:val="en-US"/>
              </w:rPr>
              <w:instrText>Settings"</w:instrText>
            </w:r>
            <w:r>
              <w:rPr>
                <w:lang w:val="en-US"/>
              </w:rPr>
              <w:instrText xml:space="preserve"> </w:instrText>
            </w:r>
            <w:r>
              <w:rPr>
                <w:lang w:val="en-US"/>
              </w:rPr>
              <w:fldChar w:fldCharType="end"/>
            </w:r>
            <w:r w:rsidRPr="00B1180C">
              <w:rPr>
                <w:lang w:val="en-US"/>
              </w:rPr>
              <w:t xml:space="preserve"> &gt; Wago</w:t>
            </w:r>
            <w:r>
              <w:rPr>
                <w:lang w:val="en-US"/>
              </w:rPr>
              <w:fldChar w:fldCharType="begin"/>
            </w:r>
            <w:r>
              <w:rPr>
                <w:lang w:val="en-US"/>
              </w:rPr>
              <w:instrText xml:space="preserve"> XE "</w:instrText>
            </w:r>
            <w:r w:rsidRPr="00CA46A0">
              <w:rPr>
                <w:lang w:val="en-US"/>
              </w:rPr>
              <w:instrText>Wago"</w:instrText>
            </w:r>
            <w:r>
              <w:rPr>
                <w:lang w:val="en-US"/>
              </w:rPr>
              <w:instrText xml:space="preserve"> </w:instrText>
            </w:r>
            <w:r>
              <w:rPr>
                <w:lang w:val="en-US"/>
              </w:rPr>
              <w:fldChar w:fldCharType="end"/>
            </w:r>
            <w:r w:rsidRPr="00B1180C">
              <w:rPr>
                <w:lang w:val="en-US"/>
              </w:rPr>
              <w:t xml:space="preserve">” to verify the status of operation. </w:t>
            </w:r>
          </w:p>
          <w:p w:rsidR="00F06CDB" w:rsidRPr="00B1180C" w:rsidRDefault="00F06CDB" w:rsidP="00F65989">
            <w:pPr>
              <w:rPr>
                <w:lang w:val="en-US"/>
              </w:rPr>
            </w:pPr>
            <w:r w:rsidRPr="00B1180C">
              <w:rPr>
                <w:lang w:val="en-US"/>
              </w:rPr>
              <w:t>Make sure the operating mode switch on the station is in the top (RUN) position.</w:t>
            </w:r>
          </w:p>
          <w:p w:rsidR="00F06CDB" w:rsidRPr="00B1180C" w:rsidRDefault="00F06CDB" w:rsidP="00F65989">
            <w:pPr>
              <w:rPr>
                <w:lang w:val="en-US"/>
              </w:rPr>
            </w:pPr>
            <w:r w:rsidRPr="00B1180C">
              <w:rPr>
                <w:lang w:val="en-US"/>
              </w:rPr>
              <w:t>Check if station is supplied with electrical power (see voltage status LED).</w:t>
            </w:r>
            <w:r w:rsidRPr="00B1180C">
              <w:rPr>
                <w:lang w:val="en-US"/>
              </w:rPr>
              <w:br/>
              <w:t>Verify that the Wago</w:t>
            </w:r>
            <w:r>
              <w:rPr>
                <w:lang w:val="en-US"/>
              </w:rPr>
              <w:fldChar w:fldCharType="begin"/>
            </w:r>
            <w:r>
              <w:rPr>
                <w:lang w:val="en-US"/>
              </w:rPr>
              <w:instrText xml:space="preserve"> XE "</w:instrText>
            </w:r>
            <w:r w:rsidRPr="00CA46A0">
              <w:rPr>
                <w:lang w:val="en-US"/>
              </w:rPr>
              <w:instrText>Wago"</w:instrText>
            </w:r>
            <w:r>
              <w:rPr>
                <w:lang w:val="en-US"/>
              </w:rPr>
              <w:instrText xml:space="preserve"> </w:instrText>
            </w:r>
            <w:r>
              <w:rPr>
                <w:lang w:val="en-US"/>
              </w:rPr>
              <w:fldChar w:fldCharType="end"/>
            </w:r>
            <w:r w:rsidRPr="00B1180C">
              <w:rPr>
                <w:lang w:val="en-US"/>
              </w:rPr>
              <w:t xml:space="preserve"> slices are correctly installed and connected (monitor error LED).</w:t>
            </w:r>
          </w:p>
        </w:tc>
        <w:tc>
          <w:tcPr>
            <w:tcW w:w="1540" w:type="dxa"/>
          </w:tcPr>
          <w:p w:rsidR="00F06CDB" w:rsidRPr="00CA0364" w:rsidRDefault="00F06CDB" w:rsidP="00F65989">
            <w:pPr>
              <w:rPr>
                <w:lang w:val="en-US"/>
              </w:rPr>
            </w:pPr>
          </w:p>
        </w:tc>
      </w:tr>
      <w:tr w:rsidR="00F06CDB" w:rsidRPr="000F200F" w:rsidTr="00F65989">
        <w:tc>
          <w:tcPr>
            <w:tcW w:w="2088" w:type="dxa"/>
            <w:shd w:val="clear" w:color="auto" w:fill="B3B3B3"/>
          </w:tcPr>
          <w:p w:rsidR="00F06CDB" w:rsidRPr="00CA0364" w:rsidRDefault="00F06CDB" w:rsidP="00F65989">
            <w:pPr>
              <w:rPr>
                <w:lang w:val="en-US"/>
              </w:rPr>
            </w:pPr>
          </w:p>
        </w:tc>
        <w:tc>
          <w:tcPr>
            <w:tcW w:w="5830" w:type="dxa"/>
            <w:shd w:val="clear" w:color="auto" w:fill="B3B3B3"/>
          </w:tcPr>
          <w:p w:rsidR="00F06CDB" w:rsidRPr="00CA0364" w:rsidRDefault="00F06CDB" w:rsidP="00F65989">
            <w:pPr>
              <w:rPr>
                <w:lang w:val="en-US"/>
              </w:rPr>
            </w:pPr>
          </w:p>
        </w:tc>
        <w:tc>
          <w:tcPr>
            <w:tcW w:w="1540" w:type="dxa"/>
            <w:shd w:val="clear" w:color="auto" w:fill="B3B3B3"/>
          </w:tcPr>
          <w:p w:rsidR="00F06CDB" w:rsidRPr="00B1180C" w:rsidRDefault="00F06CDB" w:rsidP="00F65989">
            <w:pPr>
              <w:rPr>
                <w:lang w:val="en-US"/>
              </w:rPr>
            </w:pPr>
          </w:p>
        </w:tc>
      </w:tr>
      <w:tr w:rsidR="00F06CDB" w:rsidRPr="00B1180C" w:rsidTr="00F65989">
        <w:tc>
          <w:tcPr>
            <w:tcW w:w="2088" w:type="dxa"/>
          </w:tcPr>
          <w:p w:rsidR="00F06CDB" w:rsidRDefault="00F06CDB" w:rsidP="00F65989">
            <w:r>
              <w:t>Remarks</w:t>
            </w:r>
          </w:p>
        </w:tc>
        <w:tc>
          <w:tcPr>
            <w:tcW w:w="5830" w:type="dxa"/>
          </w:tcPr>
          <w:p w:rsidR="00F06CDB" w:rsidRDefault="00F06CDB" w:rsidP="00F65989">
            <w:pPr>
              <w:pStyle w:val="Text"/>
            </w:pPr>
          </w:p>
          <w:p w:rsidR="00F06CDB" w:rsidRDefault="00F06CDB" w:rsidP="00F65989">
            <w:pPr>
              <w:pStyle w:val="Text"/>
            </w:pPr>
          </w:p>
          <w:p w:rsidR="00F06CDB" w:rsidRDefault="00F06CDB" w:rsidP="00F65989">
            <w:pPr>
              <w:pStyle w:val="Text"/>
            </w:pPr>
          </w:p>
          <w:p w:rsidR="00F06CDB" w:rsidRDefault="00F06CDB" w:rsidP="00F65989">
            <w:pPr>
              <w:pStyle w:val="Text"/>
            </w:pPr>
          </w:p>
          <w:p w:rsidR="00F06CDB" w:rsidRDefault="00F06CDB" w:rsidP="00F65989">
            <w:pPr>
              <w:pStyle w:val="Text"/>
            </w:pPr>
          </w:p>
        </w:tc>
        <w:tc>
          <w:tcPr>
            <w:tcW w:w="1540" w:type="dxa"/>
          </w:tcPr>
          <w:p w:rsidR="00F06CDB" w:rsidRPr="00B1180C" w:rsidRDefault="00F06CDB" w:rsidP="00F65989">
            <w:pPr>
              <w:rPr>
                <w:lang w:val="en-US"/>
              </w:rPr>
            </w:pPr>
          </w:p>
        </w:tc>
      </w:tr>
    </w:tbl>
    <w:p w:rsidR="00F06CDB" w:rsidRDefault="00F06CDB" w:rsidP="00F06CDB">
      <w:pPr>
        <w:rPr>
          <w:lang w:val="en-US"/>
        </w:rPr>
      </w:pPr>
    </w:p>
    <w:p w:rsidR="00F06CDB" w:rsidRDefault="00F06CDB" w:rsidP="00F06CDB">
      <w:pPr>
        <w:rPr>
          <w:lang w:val="en-US"/>
        </w:rPr>
      </w:pPr>
    </w:p>
    <w:p w:rsidR="00F06CDB" w:rsidRDefault="00F06CDB" w:rsidP="00F06CDB">
      <w:pPr>
        <w:pStyle w:val="Heading3"/>
        <w:numPr>
          <w:ilvl w:val="2"/>
          <w:numId w:val="3"/>
        </w:numPr>
        <w:rPr>
          <w:lang w:val="en-US"/>
        </w:rPr>
      </w:pPr>
      <w:r>
        <w:rPr>
          <w:lang w:val="en-US"/>
        </w:rPr>
        <w:br w:type="page"/>
      </w:r>
      <w:bookmarkStart w:id="1048" w:name="_Toc402443179"/>
      <w:bookmarkStart w:id="1049" w:name="_Toc404942550"/>
      <w:r>
        <w:rPr>
          <w:lang w:val="en-US"/>
        </w:rPr>
        <w:lastRenderedPageBreak/>
        <w:t>PLC</w:t>
      </w:r>
      <w:r>
        <w:rPr>
          <w:lang w:val="en-US"/>
        </w:rPr>
        <w:fldChar w:fldCharType="begin"/>
      </w:r>
      <w:r>
        <w:rPr>
          <w:lang w:val="en-US"/>
        </w:rPr>
        <w:instrText xml:space="preserve"> XE "</w:instrText>
      </w:r>
      <w:r>
        <w:instrText>PLC"</w:instrText>
      </w:r>
      <w:r>
        <w:rPr>
          <w:lang w:val="en-US"/>
        </w:rPr>
        <w:instrText xml:space="preserve"> </w:instrText>
      </w:r>
      <w:r>
        <w:rPr>
          <w:lang w:val="en-US"/>
        </w:rPr>
        <w:fldChar w:fldCharType="end"/>
      </w:r>
      <w:r>
        <w:rPr>
          <w:lang w:val="en-US"/>
        </w:rPr>
        <w:t xml:space="preserve"> program</w:t>
      </w:r>
      <w:bookmarkEnd w:id="1048"/>
      <w:bookmarkEnd w:id="1049"/>
    </w:p>
    <w:p w:rsidR="00F06CDB" w:rsidRDefault="00F06CDB" w:rsidP="00F06CDB">
      <w:pPr>
        <w:rPr>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19"/>
        <w:gridCol w:w="5541"/>
        <w:gridCol w:w="1502"/>
      </w:tblGrid>
      <w:tr w:rsidR="00F06CDB" w:rsidRPr="00B1180C" w:rsidTr="00F65989">
        <w:tc>
          <w:tcPr>
            <w:tcW w:w="2088" w:type="dxa"/>
            <w:shd w:val="clear" w:color="auto" w:fill="0C0C0C"/>
          </w:tcPr>
          <w:p w:rsidR="00F06CDB" w:rsidRPr="00B1180C" w:rsidRDefault="00F06CDB" w:rsidP="00F65989">
            <w:pPr>
              <w:jc w:val="center"/>
              <w:rPr>
                <w:b/>
              </w:rPr>
            </w:pPr>
            <w:r w:rsidRPr="00B1180C">
              <w:rPr>
                <w:b/>
              </w:rPr>
              <w:t>Check</w:t>
            </w:r>
          </w:p>
        </w:tc>
        <w:tc>
          <w:tcPr>
            <w:tcW w:w="5830" w:type="dxa"/>
            <w:shd w:val="clear" w:color="auto" w:fill="0C0C0C"/>
          </w:tcPr>
          <w:p w:rsidR="00F06CDB" w:rsidRPr="00B1180C" w:rsidRDefault="00F06CDB" w:rsidP="00F65989">
            <w:pPr>
              <w:jc w:val="center"/>
              <w:rPr>
                <w:b/>
              </w:rPr>
            </w:pPr>
            <w:r w:rsidRPr="00B1180C">
              <w:rPr>
                <w:b/>
              </w:rPr>
              <w:t>Contents of check</w:t>
            </w:r>
          </w:p>
        </w:tc>
        <w:tc>
          <w:tcPr>
            <w:tcW w:w="1540" w:type="dxa"/>
            <w:shd w:val="clear" w:color="auto" w:fill="0C0C0C"/>
          </w:tcPr>
          <w:p w:rsidR="00F06CDB" w:rsidRPr="00B1180C" w:rsidRDefault="00F06CDB" w:rsidP="00F65989">
            <w:pPr>
              <w:jc w:val="center"/>
              <w:rPr>
                <w:b/>
              </w:rPr>
            </w:pPr>
            <w:r w:rsidRPr="00B1180C">
              <w:rPr>
                <w:b/>
              </w:rPr>
              <w:t>Passed</w:t>
            </w:r>
          </w:p>
        </w:tc>
      </w:tr>
      <w:tr w:rsidR="00F06CDB" w:rsidRPr="000F200F" w:rsidTr="00F65989">
        <w:tc>
          <w:tcPr>
            <w:tcW w:w="2088" w:type="dxa"/>
            <w:vMerge w:val="restart"/>
          </w:tcPr>
          <w:p w:rsidR="00F06CDB" w:rsidRDefault="00F06CDB" w:rsidP="00F65989">
            <w:r>
              <w:t>PLC</w:t>
            </w:r>
            <w:r>
              <w:fldChar w:fldCharType="begin"/>
            </w:r>
            <w:r>
              <w:instrText xml:space="preserve"> XE "PLC" </w:instrText>
            </w:r>
            <w:r>
              <w:fldChar w:fldCharType="end"/>
            </w:r>
            <w:r>
              <w:t xml:space="preserve"> program</w:t>
            </w:r>
          </w:p>
        </w:tc>
        <w:tc>
          <w:tcPr>
            <w:tcW w:w="5830" w:type="dxa"/>
          </w:tcPr>
          <w:p w:rsidR="00F06CDB" w:rsidRPr="00CA0364" w:rsidRDefault="00F06CDB" w:rsidP="00F65989">
            <w:pPr>
              <w:rPr>
                <w:lang w:val="en-US"/>
              </w:rPr>
            </w:pPr>
            <w:r w:rsidRPr="00B1180C">
              <w:rPr>
                <w:lang w:val="en-US"/>
              </w:rPr>
              <w:t>Make sure you have the latest release PLC</w:t>
            </w:r>
            <w:r>
              <w:rPr>
                <w:lang w:val="en-US"/>
              </w:rPr>
              <w:fldChar w:fldCharType="begin"/>
            </w:r>
            <w:r>
              <w:rPr>
                <w:lang w:val="en-US"/>
              </w:rPr>
              <w:instrText xml:space="preserve"> XE "</w:instrText>
            </w:r>
            <w:r w:rsidRPr="00CA46A0">
              <w:rPr>
                <w:lang w:val="en-US"/>
              </w:rPr>
              <w:instrText>PLC"</w:instrText>
            </w:r>
            <w:r>
              <w:rPr>
                <w:lang w:val="en-US"/>
              </w:rPr>
              <w:instrText xml:space="preserve"> </w:instrText>
            </w:r>
            <w:r>
              <w:rPr>
                <w:lang w:val="en-US"/>
              </w:rPr>
              <w:fldChar w:fldCharType="end"/>
            </w:r>
            <w:r w:rsidRPr="00B1180C">
              <w:rPr>
                <w:lang w:val="en-US"/>
              </w:rPr>
              <w:t xml:space="preserve"> program with you. Test if the program is running with CODESYS on your laptop and connected to the Server.</w:t>
            </w:r>
            <w:r>
              <w:rPr>
                <w:lang w:val="en-US"/>
              </w:rPr>
              <w:fldChar w:fldCharType="begin"/>
            </w:r>
            <w:r>
              <w:rPr>
                <w:lang w:val="en-US"/>
              </w:rPr>
              <w:instrText xml:space="preserve"> XE "</w:instrText>
            </w:r>
            <w:r w:rsidRPr="00AA4AE2">
              <w:rPr>
                <w:lang w:val="en-US"/>
              </w:rPr>
              <w:instrText>Server"</w:instrText>
            </w:r>
            <w:r>
              <w:rPr>
                <w:lang w:val="en-US"/>
              </w:rPr>
              <w:instrText xml:space="preserve"> </w:instrText>
            </w:r>
            <w:r>
              <w:rPr>
                <w:lang w:val="en-US"/>
              </w:rPr>
              <w:fldChar w:fldCharType="end"/>
            </w:r>
          </w:p>
        </w:tc>
        <w:tc>
          <w:tcPr>
            <w:tcW w:w="1540" w:type="dxa"/>
          </w:tcPr>
          <w:p w:rsidR="00F06CDB" w:rsidRPr="00CA0364" w:rsidRDefault="00F06CDB" w:rsidP="00F65989">
            <w:pPr>
              <w:rPr>
                <w:lang w:val="en-US"/>
              </w:rPr>
            </w:pPr>
          </w:p>
        </w:tc>
      </w:tr>
      <w:tr w:rsidR="00F06CDB" w:rsidRPr="000F200F" w:rsidTr="00F65989">
        <w:tc>
          <w:tcPr>
            <w:tcW w:w="2088" w:type="dxa"/>
            <w:vMerge/>
            <w:tcBorders>
              <w:bottom w:val="single" w:sz="4" w:space="0" w:color="auto"/>
            </w:tcBorders>
          </w:tcPr>
          <w:p w:rsidR="00F06CDB" w:rsidRPr="00CA0364" w:rsidRDefault="00F06CDB" w:rsidP="00F65989">
            <w:pPr>
              <w:rPr>
                <w:lang w:val="en-US"/>
              </w:rPr>
            </w:pPr>
          </w:p>
        </w:tc>
        <w:tc>
          <w:tcPr>
            <w:tcW w:w="5830" w:type="dxa"/>
            <w:tcBorders>
              <w:bottom w:val="single" w:sz="4" w:space="0" w:color="auto"/>
            </w:tcBorders>
          </w:tcPr>
          <w:p w:rsidR="00F06CDB" w:rsidRPr="00B1180C" w:rsidRDefault="00F06CDB" w:rsidP="00F65989">
            <w:pPr>
              <w:rPr>
                <w:rFonts w:cs="Arial"/>
                <w:lang w:val="en-US"/>
              </w:rPr>
            </w:pPr>
            <w:r w:rsidRPr="00B1180C">
              <w:rPr>
                <w:rFonts w:cs="Arial"/>
              </w:rPr>
              <w:t xml:space="preserve">Test the </w:t>
            </w:r>
            <w:r w:rsidRPr="00B1180C">
              <w:rPr>
                <w:rFonts w:cs="Arial"/>
                <w:lang w:val="en-US"/>
              </w:rPr>
              <w:t>PLC</w:t>
            </w:r>
            <w:r>
              <w:rPr>
                <w:rFonts w:cs="Arial"/>
                <w:lang w:val="en-US"/>
              </w:rPr>
              <w:fldChar w:fldCharType="begin"/>
            </w:r>
            <w:r>
              <w:rPr>
                <w:rFonts w:cs="Arial"/>
                <w:lang w:val="en-US"/>
              </w:rPr>
              <w:instrText xml:space="preserve"> XE "</w:instrText>
            </w:r>
            <w:r w:rsidRPr="00CA46A0">
              <w:rPr>
                <w:lang w:val="en-US"/>
              </w:rPr>
              <w:instrText>PLC"</w:instrText>
            </w:r>
            <w:r>
              <w:rPr>
                <w:rFonts w:cs="Arial"/>
                <w:lang w:val="en-US"/>
              </w:rPr>
              <w:instrText xml:space="preserve"> </w:instrText>
            </w:r>
            <w:r>
              <w:rPr>
                <w:rFonts w:cs="Arial"/>
                <w:lang w:val="en-US"/>
              </w:rPr>
              <w:fldChar w:fldCharType="end"/>
            </w:r>
            <w:r w:rsidRPr="00B1180C">
              <w:rPr>
                <w:rFonts w:cs="Arial"/>
                <w:lang w:val="en-US"/>
              </w:rPr>
              <w:t xml:space="preserve"> program.</w:t>
            </w:r>
            <w:r w:rsidRPr="00B1180C">
              <w:rPr>
                <w:rFonts w:cs="Arial"/>
                <w:lang w:val="en-US"/>
              </w:rPr>
              <w:br/>
              <w:t xml:space="preserve">Test each line of the program by running it on the server while checking it in CODESYS. </w:t>
            </w:r>
          </w:p>
          <w:p w:rsidR="00F06CDB" w:rsidRPr="00B1180C" w:rsidRDefault="00B2370E" w:rsidP="00F65989">
            <w:pPr>
              <w:rPr>
                <w:rFonts w:cs="Arial"/>
                <w:lang w:val="en-US"/>
              </w:rPr>
            </w:pPr>
            <w:r>
              <w:rPr>
                <w:bCs/>
                <w:i/>
                <w:noProof/>
                <w:lang w:val="nl-NL" w:eastAsia="nl-NL"/>
              </w:rPr>
              <w:drawing>
                <wp:anchor distT="0" distB="0" distL="114300" distR="114300" simplePos="0" relativeHeight="251754496" behindDoc="0" locked="0" layoutInCell="1" allowOverlap="1" wp14:anchorId="168E4692" wp14:editId="6B361F5C">
                  <wp:simplePos x="0" y="0"/>
                  <wp:positionH relativeFrom="column">
                    <wp:posOffset>-2540</wp:posOffset>
                  </wp:positionH>
                  <wp:positionV relativeFrom="paragraph">
                    <wp:posOffset>163195</wp:posOffset>
                  </wp:positionV>
                  <wp:extent cx="513715" cy="449580"/>
                  <wp:effectExtent l="19050" t="0" r="635"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critical.png"/>
                          <pic:cNvPicPr/>
                        </pic:nvPicPr>
                        <pic:blipFill>
                          <a:blip r:embed="rId11" cstate="print"/>
                          <a:stretch>
                            <a:fillRect/>
                          </a:stretch>
                        </pic:blipFill>
                        <pic:spPr>
                          <a:xfrm>
                            <a:off x="0" y="0"/>
                            <a:ext cx="513715" cy="449580"/>
                          </a:xfrm>
                          <a:prstGeom prst="rect">
                            <a:avLst/>
                          </a:prstGeom>
                        </pic:spPr>
                      </pic:pic>
                    </a:graphicData>
                  </a:graphic>
                </wp:anchor>
              </w:drawing>
            </w:r>
          </w:p>
          <w:p w:rsidR="00F06CDB" w:rsidRPr="00B1180C" w:rsidRDefault="00F06CDB" w:rsidP="00F65989">
            <w:pPr>
              <w:rPr>
                <w:rFonts w:cs="Arial"/>
                <w:lang w:val="en-US"/>
              </w:rPr>
            </w:pPr>
            <w:r w:rsidRPr="00B1180C">
              <w:rPr>
                <w:rFonts w:cs="Arial"/>
                <w:lang w:val="en-US"/>
              </w:rPr>
              <w:t>Modifying the PLC</w:t>
            </w:r>
            <w:r>
              <w:rPr>
                <w:rFonts w:cs="Arial"/>
                <w:lang w:val="en-US"/>
              </w:rPr>
              <w:fldChar w:fldCharType="begin"/>
            </w:r>
            <w:r>
              <w:rPr>
                <w:rFonts w:cs="Arial"/>
                <w:lang w:val="en-US"/>
              </w:rPr>
              <w:instrText xml:space="preserve"> XE "</w:instrText>
            </w:r>
            <w:r w:rsidRPr="00CA46A0">
              <w:rPr>
                <w:lang w:val="en-US"/>
              </w:rPr>
              <w:instrText>PLC"</w:instrText>
            </w:r>
            <w:r>
              <w:rPr>
                <w:rFonts w:cs="Arial"/>
                <w:lang w:val="en-US"/>
              </w:rPr>
              <w:instrText xml:space="preserve"> </w:instrText>
            </w:r>
            <w:r>
              <w:rPr>
                <w:rFonts w:cs="Arial"/>
                <w:lang w:val="en-US"/>
              </w:rPr>
              <w:fldChar w:fldCharType="end"/>
            </w:r>
            <w:r w:rsidRPr="00B1180C">
              <w:rPr>
                <w:rFonts w:cs="Arial"/>
                <w:lang w:val="en-US"/>
              </w:rPr>
              <w:t xml:space="preserve"> program software must only be done at completion of the relevant commissioning steps.</w:t>
            </w:r>
          </w:p>
        </w:tc>
        <w:tc>
          <w:tcPr>
            <w:tcW w:w="1540" w:type="dxa"/>
            <w:tcBorders>
              <w:bottom w:val="single" w:sz="4" w:space="0" w:color="auto"/>
            </w:tcBorders>
          </w:tcPr>
          <w:p w:rsidR="00F06CDB" w:rsidRPr="00B1180C" w:rsidRDefault="00F06CDB" w:rsidP="00F65989">
            <w:pPr>
              <w:rPr>
                <w:lang w:val="en-US"/>
              </w:rPr>
            </w:pPr>
          </w:p>
        </w:tc>
      </w:tr>
      <w:tr w:rsidR="00F06CDB" w:rsidRPr="000F200F" w:rsidTr="00F65989">
        <w:tc>
          <w:tcPr>
            <w:tcW w:w="2088" w:type="dxa"/>
            <w:shd w:val="clear" w:color="auto" w:fill="B3B3B3"/>
          </w:tcPr>
          <w:p w:rsidR="00F06CDB" w:rsidRPr="00CA0364" w:rsidRDefault="00F06CDB" w:rsidP="00F65989">
            <w:pPr>
              <w:rPr>
                <w:lang w:val="en-US"/>
              </w:rPr>
            </w:pPr>
          </w:p>
        </w:tc>
        <w:tc>
          <w:tcPr>
            <w:tcW w:w="5830" w:type="dxa"/>
            <w:shd w:val="clear" w:color="auto" w:fill="B3B3B3"/>
          </w:tcPr>
          <w:p w:rsidR="00F06CDB" w:rsidRPr="00CA0364" w:rsidRDefault="00F06CDB" w:rsidP="00F65989">
            <w:pPr>
              <w:rPr>
                <w:lang w:val="en-US"/>
              </w:rPr>
            </w:pPr>
          </w:p>
        </w:tc>
        <w:tc>
          <w:tcPr>
            <w:tcW w:w="1540" w:type="dxa"/>
            <w:shd w:val="clear" w:color="auto" w:fill="B3B3B3"/>
          </w:tcPr>
          <w:p w:rsidR="00F06CDB" w:rsidRPr="00B1180C" w:rsidRDefault="00F06CDB" w:rsidP="00F65989">
            <w:pPr>
              <w:rPr>
                <w:lang w:val="en-US"/>
              </w:rPr>
            </w:pPr>
          </w:p>
        </w:tc>
      </w:tr>
      <w:tr w:rsidR="00F06CDB" w:rsidRPr="00B1180C" w:rsidTr="00F65989">
        <w:tc>
          <w:tcPr>
            <w:tcW w:w="2088" w:type="dxa"/>
          </w:tcPr>
          <w:p w:rsidR="00F06CDB" w:rsidRDefault="00F06CDB" w:rsidP="00F65989">
            <w:r>
              <w:t>Remarks</w:t>
            </w:r>
          </w:p>
        </w:tc>
        <w:tc>
          <w:tcPr>
            <w:tcW w:w="5830" w:type="dxa"/>
          </w:tcPr>
          <w:p w:rsidR="00F06CDB" w:rsidRDefault="00F06CDB" w:rsidP="00F65989">
            <w:pPr>
              <w:pStyle w:val="Text"/>
            </w:pPr>
          </w:p>
          <w:p w:rsidR="00F06CDB" w:rsidRDefault="00F06CDB" w:rsidP="00F65989">
            <w:pPr>
              <w:pStyle w:val="Text"/>
            </w:pPr>
          </w:p>
          <w:p w:rsidR="00F06CDB" w:rsidRDefault="00F06CDB" w:rsidP="00F65989">
            <w:pPr>
              <w:pStyle w:val="Text"/>
            </w:pPr>
          </w:p>
          <w:p w:rsidR="00F06CDB" w:rsidRDefault="00F06CDB" w:rsidP="00F65989">
            <w:pPr>
              <w:pStyle w:val="Text"/>
            </w:pPr>
          </w:p>
        </w:tc>
        <w:tc>
          <w:tcPr>
            <w:tcW w:w="1540" w:type="dxa"/>
          </w:tcPr>
          <w:p w:rsidR="00F06CDB" w:rsidRPr="00B1180C" w:rsidRDefault="00F06CDB" w:rsidP="00F65989">
            <w:pPr>
              <w:rPr>
                <w:lang w:val="en-US"/>
              </w:rPr>
            </w:pPr>
          </w:p>
        </w:tc>
      </w:tr>
    </w:tbl>
    <w:p w:rsidR="00F06CDB" w:rsidRDefault="00F06CDB" w:rsidP="00F06CDB">
      <w:pPr>
        <w:pStyle w:val="Heading3"/>
        <w:numPr>
          <w:ilvl w:val="2"/>
          <w:numId w:val="3"/>
        </w:numPr>
        <w:rPr>
          <w:lang w:val="en-US"/>
        </w:rPr>
      </w:pPr>
      <w:bookmarkStart w:id="1050" w:name="_Toc402443180"/>
      <w:bookmarkStart w:id="1051" w:name="_Toc404942551"/>
      <w:r>
        <w:rPr>
          <w:lang w:val="en-US"/>
        </w:rPr>
        <w:t>Wago</w:t>
      </w:r>
      <w:r>
        <w:rPr>
          <w:lang w:val="en-US"/>
        </w:rPr>
        <w:fldChar w:fldCharType="begin"/>
      </w:r>
      <w:r>
        <w:rPr>
          <w:lang w:val="en-US"/>
        </w:rPr>
        <w:instrText xml:space="preserve"> XE "</w:instrText>
      </w:r>
      <w:r>
        <w:instrText>Wago"</w:instrText>
      </w:r>
      <w:r>
        <w:rPr>
          <w:lang w:val="en-US"/>
        </w:rPr>
        <w:instrText xml:space="preserve"> </w:instrText>
      </w:r>
      <w:r>
        <w:rPr>
          <w:lang w:val="en-US"/>
        </w:rPr>
        <w:fldChar w:fldCharType="end"/>
      </w:r>
      <w:r>
        <w:rPr>
          <w:lang w:val="en-US"/>
        </w:rPr>
        <w:t xml:space="preserve"> performance</w:t>
      </w:r>
      <w:bookmarkEnd w:id="1050"/>
      <w:bookmarkEnd w:id="1051"/>
    </w:p>
    <w:p w:rsidR="00F06CDB" w:rsidRDefault="00F06CDB" w:rsidP="00F06CDB">
      <w:pPr>
        <w:rPr>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44"/>
        <w:gridCol w:w="5518"/>
        <w:gridCol w:w="1500"/>
      </w:tblGrid>
      <w:tr w:rsidR="00F06CDB" w:rsidRPr="00B1180C" w:rsidTr="00F65989">
        <w:tc>
          <w:tcPr>
            <w:tcW w:w="2088" w:type="dxa"/>
            <w:shd w:val="clear" w:color="auto" w:fill="0C0C0C"/>
          </w:tcPr>
          <w:p w:rsidR="00F06CDB" w:rsidRPr="00B1180C" w:rsidRDefault="00F06CDB" w:rsidP="00F65989">
            <w:pPr>
              <w:jc w:val="center"/>
              <w:rPr>
                <w:b/>
              </w:rPr>
            </w:pPr>
            <w:r w:rsidRPr="00B1180C">
              <w:rPr>
                <w:b/>
              </w:rPr>
              <w:t>Check</w:t>
            </w:r>
          </w:p>
        </w:tc>
        <w:tc>
          <w:tcPr>
            <w:tcW w:w="5830" w:type="dxa"/>
            <w:shd w:val="clear" w:color="auto" w:fill="0C0C0C"/>
          </w:tcPr>
          <w:p w:rsidR="00F06CDB" w:rsidRPr="00B1180C" w:rsidRDefault="00F06CDB" w:rsidP="00F65989">
            <w:pPr>
              <w:jc w:val="center"/>
              <w:rPr>
                <w:b/>
              </w:rPr>
            </w:pPr>
            <w:r w:rsidRPr="00B1180C">
              <w:rPr>
                <w:b/>
              </w:rPr>
              <w:t>Contents of check</w:t>
            </w:r>
          </w:p>
        </w:tc>
        <w:tc>
          <w:tcPr>
            <w:tcW w:w="1540" w:type="dxa"/>
            <w:shd w:val="clear" w:color="auto" w:fill="0C0C0C"/>
          </w:tcPr>
          <w:p w:rsidR="00F06CDB" w:rsidRPr="00B1180C" w:rsidRDefault="00F06CDB" w:rsidP="00F65989">
            <w:pPr>
              <w:jc w:val="center"/>
              <w:rPr>
                <w:b/>
              </w:rPr>
            </w:pPr>
            <w:r w:rsidRPr="00B1180C">
              <w:rPr>
                <w:b/>
              </w:rPr>
              <w:t>Passed</w:t>
            </w:r>
          </w:p>
        </w:tc>
      </w:tr>
      <w:tr w:rsidR="00F06CDB" w:rsidRPr="000F200F" w:rsidTr="00F65989">
        <w:tc>
          <w:tcPr>
            <w:tcW w:w="2088" w:type="dxa"/>
            <w:vMerge w:val="restart"/>
            <w:shd w:val="clear" w:color="auto" w:fill="auto"/>
          </w:tcPr>
          <w:p w:rsidR="00F06CDB" w:rsidRDefault="00F06CDB" w:rsidP="00F65989">
            <w:r>
              <w:t>Actual performance</w:t>
            </w:r>
          </w:p>
        </w:tc>
        <w:tc>
          <w:tcPr>
            <w:tcW w:w="5830" w:type="dxa"/>
            <w:shd w:val="clear" w:color="auto" w:fill="auto"/>
          </w:tcPr>
          <w:p w:rsidR="00F06CDB" w:rsidRPr="00B1180C" w:rsidRDefault="00F06CDB" w:rsidP="00F65989">
            <w:pPr>
              <w:rPr>
                <w:lang w:val="en-US"/>
              </w:rPr>
            </w:pPr>
            <w:r w:rsidRPr="00B1180C">
              <w:rPr>
                <w:lang w:val="en-US"/>
              </w:rPr>
              <w:t>Check the Wago</w:t>
            </w:r>
            <w:r>
              <w:rPr>
                <w:lang w:val="en-US"/>
              </w:rPr>
              <w:fldChar w:fldCharType="begin"/>
            </w:r>
            <w:r>
              <w:rPr>
                <w:lang w:val="en-US"/>
              </w:rPr>
              <w:instrText xml:space="preserve"> XE "</w:instrText>
            </w:r>
            <w:r>
              <w:instrText>Wago"</w:instrText>
            </w:r>
            <w:r>
              <w:rPr>
                <w:lang w:val="en-US"/>
              </w:rPr>
              <w:instrText xml:space="preserve"> </w:instrText>
            </w:r>
            <w:r>
              <w:rPr>
                <w:lang w:val="en-US"/>
              </w:rPr>
              <w:fldChar w:fldCharType="end"/>
            </w:r>
            <w:r w:rsidRPr="00B1180C">
              <w:rPr>
                <w:lang w:val="en-US"/>
              </w:rPr>
              <w:t xml:space="preserve"> for its actual performance. Go to menu “FT &gt; Tools &gt; Settings</w:t>
            </w:r>
            <w:r>
              <w:rPr>
                <w:lang w:val="en-US"/>
              </w:rPr>
              <w:fldChar w:fldCharType="begin"/>
            </w:r>
            <w:r>
              <w:rPr>
                <w:lang w:val="en-US"/>
              </w:rPr>
              <w:instrText xml:space="preserve"> XE "</w:instrText>
            </w:r>
            <w:r>
              <w:instrText>Settings"</w:instrText>
            </w:r>
            <w:r>
              <w:rPr>
                <w:lang w:val="en-US"/>
              </w:rPr>
              <w:instrText xml:space="preserve"> </w:instrText>
            </w:r>
            <w:r>
              <w:rPr>
                <w:lang w:val="en-US"/>
              </w:rPr>
              <w:fldChar w:fldCharType="end"/>
            </w:r>
            <w:r w:rsidRPr="00B1180C">
              <w:rPr>
                <w:lang w:val="en-US"/>
              </w:rPr>
              <w:t xml:space="preserve"> &gt; Wago” to verify the status of operation. </w:t>
            </w:r>
          </w:p>
        </w:tc>
        <w:tc>
          <w:tcPr>
            <w:tcW w:w="1540" w:type="dxa"/>
            <w:shd w:val="clear" w:color="auto" w:fill="auto"/>
          </w:tcPr>
          <w:p w:rsidR="00F06CDB" w:rsidRPr="00CA0364" w:rsidRDefault="00F06CDB" w:rsidP="00F65989">
            <w:pPr>
              <w:rPr>
                <w:lang w:val="en-US"/>
              </w:rPr>
            </w:pPr>
          </w:p>
        </w:tc>
      </w:tr>
      <w:tr w:rsidR="00F06CDB" w:rsidRPr="000F200F" w:rsidTr="00F65989">
        <w:tc>
          <w:tcPr>
            <w:tcW w:w="2088" w:type="dxa"/>
            <w:vMerge/>
            <w:shd w:val="clear" w:color="auto" w:fill="auto"/>
          </w:tcPr>
          <w:p w:rsidR="00F06CDB" w:rsidRPr="00CA0364" w:rsidRDefault="00F06CDB" w:rsidP="00F65989">
            <w:pPr>
              <w:rPr>
                <w:lang w:val="en-US"/>
              </w:rPr>
            </w:pPr>
          </w:p>
        </w:tc>
        <w:tc>
          <w:tcPr>
            <w:tcW w:w="5830" w:type="dxa"/>
            <w:shd w:val="clear" w:color="auto" w:fill="auto"/>
          </w:tcPr>
          <w:p w:rsidR="00F06CDB" w:rsidRPr="00B1180C" w:rsidRDefault="00F06CDB" w:rsidP="00F65989">
            <w:pPr>
              <w:rPr>
                <w:lang w:val="en-US"/>
              </w:rPr>
            </w:pPr>
            <w:r w:rsidRPr="00B1180C">
              <w:rPr>
                <w:lang w:val="en-US"/>
              </w:rPr>
              <w:t>Make sure the operating mode switch on the station is in the top (RUN) position.</w:t>
            </w:r>
            <w:r w:rsidRPr="00B1180C">
              <w:rPr>
                <w:lang w:val="en-US"/>
              </w:rPr>
              <w:br/>
              <w:t>Check if station is supplied with electrical power.</w:t>
            </w:r>
            <w:r w:rsidRPr="00B1180C">
              <w:rPr>
                <w:lang w:val="en-US"/>
              </w:rPr>
              <w:br/>
              <w:t>Verify that the Wago</w:t>
            </w:r>
            <w:r>
              <w:rPr>
                <w:lang w:val="en-US"/>
              </w:rPr>
              <w:fldChar w:fldCharType="begin"/>
            </w:r>
            <w:r>
              <w:rPr>
                <w:lang w:val="en-US"/>
              </w:rPr>
              <w:instrText xml:space="preserve"> XE "</w:instrText>
            </w:r>
            <w:r>
              <w:instrText>Wago"</w:instrText>
            </w:r>
            <w:r>
              <w:rPr>
                <w:lang w:val="en-US"/>
              </w:rPr>
              <w:instrText xml:space="preserve"> </w:instrText>
            </w:r>
            <w:r>
              <w:rPr>
                <w:lang w:val="en-US"/>
              </w:rPr>
              <w:fldChar w:fldCharType="end"/>
            </w:r>
            <w:r w:rsidRPr="00B1180C">
              <w:rPr>
                <w:lang w:val="en-US"/>
              </w:rPr>
              <w:t xml:space="preserve"> slices are correctly installed and connected (see wiring schematic).</w:t>
            </w:r>
          </w:p>
        </w:tc>
        <w:tc>
          <w:tcPr>
            <w:tcW w:w="1540" w:type="dxa"/>
            <w:shd w:val="clear" w:color="auto" w:fill="auto"/>
          </w:tcPr>
          <w:p w:rsidR="00F06CDB" w:rsidRPr="00B1180C" w:rsidRDefault="00F06CDB" w:rsidP="00F65989">
            <w:pPr>
              <w:rPr>
                <w:lang w:val="en-US"/>
              </w:rPr>
            </w:pPr>
          </w:p>
        </w:tc>
      </w:tr>
      <w:tr w:rsidR="00F06CDB" w:rsidRPr="000F200F" w:rsidTr="00F65989">
        <w:tc>
          <w:tcPr>
            <w:tcW w:w="2088" w:type="dxa"/>
            <w:vMerge w:val="restart"/>
            <w:shd w:val="clear" w:color="auto" w:fill="auto"/>
          </w:tcPr>
          <w:p w:rsidR="00F06CDB" w:rsidRDefault="00F06CDB" w:rsidP="00F65989">
            <w:r w:rsidRPr="00B1180C">
              <w:rPr>
                <w:lang w:val="en-US"/>
              </w:rPr>
              <w:t>Performance connected devices</w:t>
            </w:r>
          </w:p>
        </w:tc>
        <w:tc>
          <w:tcPr>
            <w:tcW w:w="5830" w:type="dxa"/>
            <w:shd w:val="clear" w:color="auto" w:fill="auto"/>
          </w:tcPr>
          <w:p w:rsidR="00F06CDB" w:rsidRPr="00B1180C" w:rsidRDefault="00F06CDB" w:rsidP="00F65989">
            <w:pPr>
              <w:rPr>
                <w:lang w:val="en-US"/>
              </w:rPr>
            </w:pPr>
            <w:r w:rsidRPr="00B1180C">
              <w:rPr>
                <w:lang w:val="en-US"/>
              </w:rPr>
              <w:t>Check each device pin for proper connection.</w:t>
            </w:r>
            <w:r w:rsidRPr="00B1180C">
              <w:rPr>
                <w:lang w:val="en-US"/>
              </w:rPr>
              <w:br/>
              <w:t>Use sensor list to mark if the right data is on the pin and if data is coming in.</w:t>
            </w:r>
          </w:p>
        </w:tc>
        <w:tc>
          <w:tcPr>
            <w:tcW w:w="1540" w:type="dxa"/>
            <w:shd w:val="clear" w:color="auto" w:fill="auto"/>
          </w:tcPr>
          <w:p w:rsidR="00F06CDB" w:rsidRPr="00B1180C" w:rsidRDefault="00F06CDB" w:rsidP="00F65989">
            <w:pPr>
              <w:rPr>
                <w:lang w:val="en-US"/>
              </w:rPr>
            </w:pPr>
          </w:p>
        </w:tc>
      </w:tr>
      <w:tr w:rsidR="00F06CDB" w:rsidRPr="000F200F" w:rsidTr="00F65989">
        <w:trPr>
          <w:trHeight w:val="606"/>
        </w:trPr>
        <w:tc>
          <w:tcPr>
            <w:tcW w:w="2088" w:type="dxa"/>
            <w:vMerge/>
            <w:shd w:val="clear" w:color="auto" w:fill="auto"/>
          </w:tcPr>
          <w:p w:rsidR="00F06CDB" w:rsidRPr="00CA0364" w:rsidRDefault="00F06CDB" w:rsidP="00F65989">
            <w:pPr>
              <w:rPr>
                <w:lang w:val="en-US"/>
              </w:rPr>
            </w:pPr>
          </w:p>
        </w:tc>
        <w:tc>
          <w:tcPr>
            <w:tcW w:w="5830" w:type="dxa"/>
            <w:shd w:val="clear" w:color="auto" w:fill="auto"/>
          </w:tcPr>
          <w:p w:rsidR="00F06CDB" w:rsidRPr="00B1180C" w:rsidRDefault="00F06CDB" w:rsidP="00F65989">
            <w:pPr>
              <w:rPr>
                <w:lang w:val="en-US"/>
              </w:rPr>
            </w:pPr>
            <w:r w:rsidRPr="00B1180C">
              <w:rPr>
                <w:lang w:val="en-US"/>
              </w:rPr>
              <w:t xml:space="preserve">Check all the pins one by one. Verify if the right sensor is connected (see wiring schematic). </w:t>
            </w:r>
          </w:p>
        </w:tc>
        <w:tc>
          <w:tcPr>
            <w:tcW w:w="1540" w:type="dxa"/>
            <w:shd w:val="clear" w:color="auto" w:fill="auto"/>
          </w:tcPr>
          <w:p w:rsidR="00F06CDB" w:rsidRPr="00B1180C" w:rsidRDefault="00F06CDB" w:rsidP="00F65989">
            <w:pPr>
              <w:rPr>
                <w:lang w:val="en-US"/>
              </w:rPr>
            </w:pPr>
          </w:p>
        </w:tc>
      </w:tr>
      <w:tr w:rsidR="00F06CDB" w:rsidRPr="000F200F" w:rsidTr="00F65989">
        <w:trPr>
          <w:trHeight w:val="606"/>
        </w:trPr>
        <w:tc>
          <w:tcPr>
            <w:tcW w:w="2088" w:type="dxa"/>
            <w:vMerge/>
            <w:shd w:val="clear" w:color="auto" w:fill="auto"/>
          </w:tcPr>
          <w:p w:rsidR="00F06CDB" w:rsidRPr="00CA0364" w:rsidRDefault="00F06CDB" w:rsidP="00F65989">
            <w:pPr>
              <w:rPr>
                <w:lang w:val="en-US"/>
              </w:rPr>
            </w:pPr>
          </w:p>
        </w:tc>
        <w:tc>
          <w:tcPr>
            <w:tcW w:w="5830" w:type="dxa"/>
            <w:shd w:val="clear" w:color="auto" w:fill="auto"/>
          </w:tcPr>
          <w:p w:rsidR="00F06CDB" w:rsidRPr="00B1180C" w:rsidRDefault="00F06CDB" w:rsidP="00F65989">
            <w:pPr>
              <w:rPr>
                <w:lang w:val="en-US"/>
              </w:rPr>
            </w:pPr>
            <w:r w:rsidRPr="00B1180C">
              <w:rPr>
                <w:lang w:val="en-US"/>
              </w:rPr>
              <w:t xml:space="preserve">If necessary change or adjust instrument in </w:t>
            </w:r>
            <w:r>
              <w:rPr>
                <w:lang w:val="en-US"/>
              </w:rPr>
              <w:t xml:space="preserve">NavVision </w:t>
            </w:r>
            <w:r w:rsidRPr="00B1180C">
              <w:rPr>
                <w:rFonts w:cs="Arial"/>
                <w:vertAlign w:val="superscript"/>
                <w:lang w:val="en-US"/>
              </w:rPr>
              <w:t>®</w:t>
            </w:r>
            <w:r w:rsidRPr="00B1180C">
              <w:rPr>
                <w:lang w:val="en-US"/>
              </w:rPr>
              <w:t xml:space="preserve">. </w:t>
            </w:r>
            <w:r w:rsidRPr="00B1180C">
              <w:rPr>
                <w:lang w:val="en-US"/>
              </w:rPr>
              <w:br/>
              <w:t>Continue until all slices have been done. Inform technician or shipyard for every connection that has no data or is wrongly connected.</w:t>
            </w:r>
          </w:p>
        </w:tc>
        <w:tc>
          <w:tcPr>
            <w:tcW w:w="1540" w:type="dxa"/>
            <w:shd w:val="clear" w:color="auto" w:fill="auto"/>
          </w:tcPr>
          <w:p w:rsidR="00F06CDB" w:rsidRPr="00B1180C" w:rsidRDefault="00F06CDB" w:rsidP="00F65989">
            <w:pPr>
              <w:rPr>
                <w:lang w:val="en-US"/>
              </w:rPr>
            </w:pPr>
          </w:p>
        </w:tc>
      </w:tr>
      <w:tr w:rsidR="00F06CDB" w:rsidRPr="000F200F" w:rsidTr="00F65989">
        <w:trPr>
          <w:trHeight w:val="606"/>
        </w:trPr>
        <w:tc>
          <w:tcPr>
            <w:tcW w:w="2088" w:type="dxa"/>
            <w:vMerge/>
            <w:shd w:val="clear" w:color="auto" w:fill="auto"/>
          </w:tcPr>
          <w:p w:rsidR="00F06CDB" w:rsidRPr="00CA0364" w:rsidRDefault="00F06CDB" w:rsidP="00F65989">
            <w:pPr>
              <w:rPr>
                <w:lang w:val="en-US"/>
              </w:rPr>
            </w:pPr>
          </w:p>
        </w:tc>
        <w:tc>
          <w:tcPr>
            <w:tcW w:w="5830" w:type="dxa"/>
            <w:shd w:val="clear" w:color="auto" w:fill="auto"/>
          </w:tcPr>
          <w:p w:rsidR="00F06CDB" w:rsidRPr="00B1180C" w:rsidRDefault="00F06CDB" w:rsidP="00F65989">
            <w:pPr>
              <w:rPr>
                <w:lang w:val="en-US"/>
              </w:rPr>
            </w:pPr>
            <w:r w:rsidRPr="00B1180C">
              <w:rPr>
                <w:lang w:val="en-US"/>
              </w:rPr>
              <w:t>Trigger the sensor and verify if the status indication LED on the Wago</w:t>
            </w:r>
            <w:r>
              <w:rPr>
                <w:lang w:val="en-US"/>
              </w:rPr>
              <w:fldChar w:fldCharType="begin"/>
            </w:r>
            <w:r>
              <w:rPr>
                <w:lang w:val="en-US"/>
              </w:rPr>
              <w:instrText xml:space="preserve"> XE "</w:instrText>
            </w:r>
            <w:r>
              <w:instrText>Wago"</w:instrText>
            </w:r>
            <w:r>
              <w:rPr>
                <w:lang w:val="en-US"/>
              </w:rPr>
              <w:instrText xml:space="preserve"> </w:instrText>
            </w:r>
            <w:r>
              <w:rPr>
                <w:lang w:val="en-US"/>
              </w:rPr>
              <w:fldChar w:fldCharType="end"/>
            </w:r>
            <w:r w:rsidRPr="00B1180C">
              <w:rPr>
                <w:lang w:val="en-US"/>
              </w:rPr>
              <w:t xml:space="preserve"> is blinking (digital slices).</w:t>
            </w:r>
          </w:p>
        </w:tc>
        <w:tc>
          <w:tcPr>
            <w:tcW w:w="1540" w:type="dxa"/>
            <w:shd w:val="clear" w:color="auto" w:fill="auto"/>
          </w:tcPr>
          <w:p w:rsidR="00F06CDB" w:rsidRPr="00B1180C" w:rsidRDefault="00F06CDB" w:rsidP="00F65989">
            <w:pPr>
              <w:rPr>
                <w:lang w:val="en-US"/>
              </w:rPr>
            </w:pPr>
          </w:p>
        </w:tc>
      </w:tr>
      <w:tr w:rsidR="00F06CDB" w:rsidRPr="000F200F" w:rsidTr="00F65989">
        <w:trPr>
          <w:trHeight w:val="606"/>
        </w:trPr>
        <w:tc>
          <w:tcPr>
            <w:tcW w:w="2088" w:type="dxa"/>
            <w:vMerge/>
            <w:shd w:val="clear" w:color="auto" w:fill="auto"/>
          </w:tcPr>
          <w:p w:rsidR="00F06CDB" w:rsidRPr="00CA0364" w:rsidRDefault="00F06CDB" w:rsidP="00F65989">
            <w:pPr>
              <w:rPr>
                <w:lang w:val="en-US"/>
              </w:rPr>
            </w:pPr>
          </w:p>
        </w:tc>
        <w:tc>
          <w:tcPr>
            <w:tcW w:w="5830" w:type="dxa"/>
            <w:shd w:val="clear" w:color="auto" w:fill="auto"/>
          </w:tcPr>
          <w:p w:rsidR="00F06CDB" w:rsidRPr="00B1180C" w:rsidRDefault="00F06CDB" w:rsidP="00F65989">
            <w:pPr>
              <w:rPr>
                <w:lang w:val="en-US"/>
              </w:rPr>
            </w:pPr>
            <w:r w:rsidRPr="00B1180C">
              <w:rPr>
                <w:lang w:val="en-US"/>
              </w:rPr>
              <w:t>If I/O must trigger another I/O, make sure that it works correct.</w:t>
            </w:r>
          </w:p>
        </w:tc>
        <w:tc>
          <w:tcPr>
            <w:tcW w:w="1540" w:type="dxa"/>
            <w:shd w:val="clear" w:color="auto" w:fill="auto"/>
          </w:tcPr>
          <w:p w:rsidR="00F06CDB" w:rsidRPr="00B1180C" w:rsidRDefault="00F06CDB" w:rsidP="00F65989">
            <w:pPr>
              <w:rPr>
                <w:lang w:val="en-US"/>
              </w:rPr>
            </w:pPr>
          </w:p>
        </w:tc>
      </w:tr>
      <w:tr w:rsidR="00F06CDB" w:rsidRPr="000F200F" w:rsidTr="00F65989">
        <w:trPr>
          <w:trHeight w:val="606"/>
        </w:trPr>
        <w:tc>
          <w:tcPr>
            <w:tcW w:w="2088" w:type="dxa"/>
            <w:vMerge/>
            <w:tcBorders>
              <w:bottom w:val="single" w:sz="4" w:space="0" w:color="auto"/>
            </w:tcBorders>
            <w:shd w:val="clear" w:color="auto" w:fill="auto"/>
          </w:tcPr>
          <w:p w:rsidR="00F06CDB" w:rsidRPr="00CA0364" w:rsidRDefault="00F06CDB" w:rsidP="00F65989">
            <w:pPr>
              <w:rPr>
                <w:lang w:val="en-US"/>
              </w:rPr>
            </w:pPr>
          </w:p>
        </w:tc>
        <w:tc>
          <w:tcPr>
            <w:tcW w:w="5830" w:type="dxa"/>
            <w:tcBorders>
              <w:bottom w:val="single" w:sz="4" w:space="0" w:color="auto"/>
            </w:tcBorders>
            <w:shd w:val="clear" w:color="auto" w:fill="auto"/>
          </w:tcPr>
          <w:p w:rsidR="00F06CDB" w:rsidRPr="00B1180C" w:rsidRDefault="00F06CDB" w:rsidP="00F65989">
            <w:pPr>
              <w:rPr>
                <w:lang w:val="en-US"/>
              </w:rPr>
            </w:pPr>
            <w:r w:rsidRPr="00B1180C">
              <w:rPr>
                <w:lang w:val="en-US"/>
              </w:rPr>
              <w:t xml:space="preserve">If it is an analogue IN signal, check the </w:t>
            </w:r>
            <w:r>
              <w:rPr>
                <w:lang w:val="en-US"/>
              </w:rPr>
              <w:t xml:space="preserve">NavVision </w:t>
            </w:r>
            <w:r w:rsidRPr="00B1180C">
              <w:rPr>
                <w:rFonts w:cs="Arial"/>
                <w:vertAlign w:val="superscript"/>
                <w:lang w:val="en-US"/>
              </w:rPr>
              <w:t>®</w:t>
            </w:r>
            <w:r w:rsidRPr="00B1180C">
              <w:rPr>
                <w:lang w:val="en-US"/>
              </w:rPr>
              <w:t xml:space="preserve"> viewer to verify that data gets in.</w:t>
            </w:r>
          </w:p>
        </w:tc>
        <w:tc>
          <w:tcPr>
            <w:tcW w:w="1540" w:type="dxa"/>
            <w:tcBorders>
              <w:bottom w:val="single" w:sz="4" w:space="0" w:color="auto"/>
            </w:tcBorders>
            <w:shd w:val="clear" w:color="auto" w:fill="auto"/>
          </w:tcPr>
          <w:p w:rsidR="00F06CDB" w:rsidRPr="00B1180C" w:rsidRDefault="00F06CDB" w:rsidP="00F65989">
            <w:pPr>
              <w:rPr>
                <w:lang w:val="en-US"/>
              </w:rPr>
            </w:pPr>
          </w:p>
        </w:tc>
      </w:tr>
      <w:tr w:rsidR="00F06CDB" w:rsidRPr="000F200F" w:rsidTr="00F65989">
        <w:trPr>
          <w:trHeight w:val="165"/>
        </w:trPr>
        <w:tc>
          <w:tcPr>
            <w:tcW w:w="2088" w:type="dxa"/>
            <w:shd w:val="clear" w:color="auto" w:fill="B3B3B3"/>
          </w:tcPr>
          <w:p w:rsidR="00F06CDB" w:rsidRPr="00CA0364" w:rsidRDefault="00F06CDB" w:rsidP="00F65989">
            <w:pPr>
              <w:rPr>
                <w:lang w:val="en-US"/>
              </w:rPr>
            </w:pPr>
          </w:p>
        </w:tc>
        <w:tc>
          <w:tcPr>
            <w:tcW w:w="5830" w:type="dxa"/>
            <w:shd w:val="clear" w:color="auto" w:fill="B3B3B3"/>
          </w:tcPr>
          <w:p w:rsidR="00F06CDB" w:rsidRPr="00B1180C" w:rsidRDefault="00F06CDB" w:rsidP="00F65989">
            <w:pPr>
              <w:pStyle w:val="Text"/>
              <w:rPr>
                <w:lang w:val="en-US"/>
              </w:rPr>
            </w:pPr>
          </w:p>
        </w:tc>
        <w:tc>
          <w:tcPr>
            <w:tcW w:w="1540" w:type="dxa"/>
            <w:shd w:val="clear" w:color="auto" w:fill="B3B3B3"/>
          </w:tcPr>
          <w:p w:rsidR="00F06CDB" w:rsidRPr="00B1180C" w:rsidRDefault="00F06CDB" w:rsidP="00F65989">
            <w:pPr>
              <w:rPr>
                <w:lang w:val="en-US"/>
              </w:rPr>
            </w:pPr>
          </w:p>
        </w:tc>
      </w:tr>
      <w:tr w:rsidR="00F06CDB" w:rsidRPr="000D037A" w:rsidTr="00F65989">
        <w:tc>
          <w:tcPr>
            <w:tcW w:w="2088" w:type="dxa"/>
            <w:shd w:val="clear" w:color="auto" w:fill="auto"/>
          </w:tcPr>
          <w:p w:rsidR="00F06CDB" w:rsidRDefault="00F06CDB" w:rsidP="00F65989">
            <w:r>
              <w:t>Remarks</w:t>
            </w:r>
          </w:p>
        </w:tc>
        <w:tc>
          <w:tcPr>
            <w:tcW w:w="5830" w:type="dxa"/>
            <w:shd w:val="clear" w:color="auto" w:fill="auto"/>
          </w:tcPr>
          <w:p w:rsidR="00F06CDB" w:rsidRDefault="00F06CDB" w:rsidP="00F65989">
            <w:pPr>
              <w:pStyle w:val="Text"/>
            </w:pPr>
          </w:p>
          <w:p w:rsidR="00F06CDB" w:rsidRDefault="00F06CDB" w:rsidP="00F65989">
            <w:pPr>
              <w:pStyle w:val="Text"/>
            </w:pPr>
          </w:p>
          <w:p w:rsidR="00F06CDB" w:rsidRDefault="00F06CDB" w:rsidP="00F65989">
            <w:pPr>
              <w:pStyle w:val="Text"/>
            </w:pPr>
          </w:p>
          <w:p w:rsidR="00F06CDB" w:rsidRDefault="00F06CDB" w:rsidP="00F65989">
            <w:pPr>
              <w:pStyle w:val="Text"/>
            </w:pPr>
          </w:p>
          <w:p w:rsidR="00F06CDB" w:rsidRDefault="00F06CDB" w:rsidP="00F65989">
            <w:pPr>
              <w:pStyle w:val="Text"/>
            </w:pPr>
          </w:p>
        </w:tc>
        <w:tc>
          <w:tcPr>
            <w:tcW w:w="1540" w:type="dxa"/>
            <w:shd w:val="clear" w:color="auto" w:fill="auto"/>
          </w:tcPr>
          <w:p w:rsidR="00F06CDB" w:rsidRPr="00B1180C" w:rsidRDefault="00F06CDB" w:rsidP="00F65989">
            <w:pPr>
              <w:rPr>
                <w:lang w:val="en-US"/>
              </w:rPr>
            </w:pPr>
          </w:p>
        </w:tc>
      </w:tr>
    </w:tbl>
    <w:p w:rsidR="00F06CDB" w:rsidRDefault="00F06CDB" w:rsidP="00F06CDB">
      <w:pPr>
        <w:pStyle w:val="Heading3"/>
        <w:numPr>
          <w:ilvl w:val="2"/>
          <w:numId w:val="3"/>
        </w:numPr>
        <w:rPr>
          <w:lang w:val="en-US"/>
        </w:rPr>
      </w:pPr>
      <w:bookmarkStart w:id="1052" w:name="_Toc402443181"/>
      <w:bookmarkStart w:id="1053" w:name="_Toc404942552"/>
      <w:r>
        <w:rPr>
          <w:lang w:val="en-US"/>
        </w:rPr>
        <w:lastRenderedPageBreak/>
        <w:t>Buttons</w:t>
      </w:r>
      <w:bookmarkEnd w:id="1052"/>
      <w:bookmarkEnd w:id="1053"/>
      <w:r>
        <w:rPr>
          <w:lang w:val="en-US"/>
        </w:rPr>
        <w:fldChar w:fldCharType="begin"/>
      </w:r>
      <w:r>
        <w:rPr>
          <w:lang w:val="en-US"/>
        </w:rPr>
        <w:instrText xml:space="preserve"> XE "</w:instrText>
      </w:r>
      <w:r>
        <w:instrText>Buttons"</w:instrText>
      </w:r>
      <w:r>
        <w:rPr>
          <w:lang w:val="en-US"/>
        </w:rPr>
        <w:instrText xml:space="preserve"> </w:instrText>
      </w:r>
      <w:r>
        <w:rPr>
          <w:lang w:val="en-US"/>
        </w:rPr>
        <w:fldChar w:fldCharType="end"/>
      </w:r>
    </w:p>
    <w:p w:rsidR="00F06CDB" w:rsidRDefault="00F06CDB" w:rsidP="00F06CDB">
      <w:pPr>
        <w:rPr>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19"/>
        <w:gridCol w:w="5542"/>
        <w:gridCol w:w="1501"/>
      </w:tblGrid>
      <w:tr w:rsidR="00F06CDB" w:rsidRPr="00B1180C" w:rsidTr="00F65989">
        <w:tc>
          <w:tcPr>
            <w:tcW w:w="2088" w:type="dxa"/>
            <w:shd w:val="clear" w:color="auto" w:fill="0C0C0C"/>
          </w:tcPr>
          <w:p w:rsidR="00F06CDB" w:rsidRPr="00B1180C" w:rsidRDefault="00F06CDB" w:rsidP="00F65989">
            <w:pPr>
              <w:jc w:val="center"/>
              <w:rPr>
                <w:b/>
              </w:rPr>
            </w:pPr>
            <w:r w:rsidRPr="00B1180C">
              <w:rPr>
                <w:b/>
              </w:rPr>
              <w:t>Check</w:t>
            </w:r>
          </w:p>
        </w:tc>
        <w:tc>
          <w:tcPr>
            <w:tcW w:w="5830" w:type="dxa"/>
            <w:shd w:val="clear" w:color="auto" w:fill="0C0C0C"/>
          </w:tcPr>
          <w:p w:rsidR="00F06CDB" w:rsidRPr="00B1180C" w:rsidRDefault="00F06CDB" w:rsidP="00F65989">
            <w:pPr>
              <w:jc w:val="center"/>
              <w:rPr>
                <w:b/>
              </w:rPr>
            </w:pPr>
            <w:r w:rsidRPr="00B1180C">
              <w:rPr>
                <w:b/>
              </w:rPr>
              <w:t>Contents of check</w:t>
            </w:r>
          </w:p>
        </w:tc>
        <w:tc>
          <w:tcPr>
            <w:tcW w:w="1540" w:type="dxa"/>
            <w:shd w:val="clear" w:color="auto" w:fill="0C0C0C"/>
          </w:tcPr>
          <w:p w:rsidR="00F06CDB" w:rsidRPr="00B1180C" w:rsidRDefault="00F06CDB" w:rsidP="00F65989">
            <w:pPr>
              <w:jc w:val="center"/>
              <w:rPr>
                <w:b/>
              </w:rPr>
            </w:pPr>
            <w:r w:rsidRPr="00B1180C">
              <w:rPr>
                <w:b/>
              </w:rPr>
              <w:t>Passed</w:t>
            </w:r>
          </w:p>
        </w:tc>
      </w:tr>
      <w:tr w:rsidR="00F06CDB" w:rsidTr="00F65989">
        <w:tc>
          <w:tcPr>
            <w:tcW w:w="2088" w:type="dxa"/>
            <w:vMerge w:val="restart"/>
          </w:tcPr>
          <w:p w:rsidR="00F06CDB" w:rsidRDefault="00F06CDB" w:rsidP="00F65989">
            <w:r>
              <w:t>Buttons</w:t>
            </w:r>
            <w:r>
              <w:fldChar w:fldCharType="begin"/>
            </w:r>
            <w:r>
              <w:instrText xml:space="preserve"> XE "Buttons" </w:instrText>
            </w:r>
            <w:r>
              <w:fldChar w:fldCharType="end"/>
            </w:r>
            <w:r>
              <w:t xml:space="preserve"> and mimics</w:t>
            </w:r>
          </w:p>
        </w:tc>
        <w:tc>
          <w:tcPr>
            <w:tcW w:w="5830" w:type="dxa"/>
          </w:tcPr>
          <w:p w:rsidR="00F06CDB" w:rsidRDefault="00F06CDB" w:rsidP="00F65989">
            <w:r w:rsidRPr="00CA0364">
              <w:rPr>
                <w:lang w:val="en-US"/>
              </w:rPr>
              <w:t>C</w:t>
            </w:r>
            <w:r w:rsidRPr="00B1180C">
              <w:rPr>
                <w:lang w:val="en-US"/>
              </w:rPr>
              <w:t>heck all hardwired buttons to verify if they trigger the right pin on the Wago.</w:t>
            </w:r>
            <w:r>
              <w:rPr>
                <w:lang w:val="en-US"/>
              </w:rPr>
              <w:fldChar w:fldCharType="begin"/>
            </w:r>
            <w:r>
              <w:rPr>
                <w:lang w:val="en-US"/>
              </w:rPr>
              <w:instrText xml:space="preserve"> XE "</w:instrText>
            </w:r>
            <w:r w:rsidRPr="00AA4AE2">
              <w:rPr>
                <w:lang w:val="en-US"/>
              </w:rPr>
              <w:instrText>Wago"</w:instrText>
            </w:r>
            <w:r>
              <w:rPr>
                <w:lang w:val="en-US"/>
              </w:rPr>
              <w:instrText xml:space="preserve"> </w:instrText>
            </w:r>
            <w:r>
              <w:rPr>
                <w:lang w:val="en-US"/>
              </w:rPr>
              <w:fldChar w:fldCharType="end"/>
            </w:r>
            <w:r w:rsidRPr="00B1180C">
              <w:rPr>
                <w:lang w:val="en-US"/>
              </w:rPr>
              <w:br/>
              <w:t>When triggering a sensor check the respective mimic response.</w:t>
            </w:r>
          </w:p>
        </w:tc>
        <w:tc>
          <w:tcPr>
            <w:tcW w:w="1540" w:type="dxa"/>
          </w:tcPr>
          <w:p w:rsidR="00F06CDB" w:rsidRDefault="00F06CDB" w:rsidP="00F65989"/>
        </w:tc>
      </w:tr>
      <w:tr w:rsidR="00F06CDB" w:rsidRPr="000F200F" w:rsidTr="00F65989">
        <w:tc>
          <w:tcPr>
            <w:tcW w:w="2088" w:type="dxa"/>
            <w:vMerge/>
            <w:tcBorders>
              <w:bottom w:val="single" w:sz="4" w:space="0" w:color="auto"/>
            </w:tcBorders>
          </w:tcPr>
          <w:p w:rsidR="00F06CDB" w:rsidRDefault="00F06CDB" w:rsidP="00F65989"/>
        </w:tc>
        <w:tc>
          <w:tcPr>
            <w:tcW w:w="5830" w:type="dxa"/>
            <w:tcBorders>
              <w:bottom w:val="single" w:sz="4" w:space="0" w:color="auto"/>
            </w:tcBorders>
          </w:tcPr>
          <w:p w:rsidR="00F06CDB" w:rsidRPr="00B1180C" w:rsidRDefault="00F06CDB" w:rsidP="00F65989">
            <w:pPr>
              <w:rPr>
                <w:rFonts w:cs="Arial"/>
                <w:lang w:val="en-US"/>
              </w:rPr>
            </w:pPr>
            <w:r w:rsidRPr="00B1180C">
              <w:rPr>
                <w:rFonts w:cs="Arial"/>
              </w:rPr>
              <w:t>In case of any irregularities or malfunctions please inform the shipyard or technician on their responsibilities.</w:t>
            </w:r>
          </w:p>
        </w:tc>
        <w:tc>
          <w:tcPr>
            <w:tcW w:w="1540" w:type="dxa"/>
            <w:tcBorders>
              <w:bottom w:val="single" w:sz="4" w:space="0" w:color="auto"/>
            </w:tcBorders>
          </w:tcPr>
          <w:p w:rsidR="00F06CDB" w:rsidRPr="00B1180C" w:rsidRDefault="00F06CDB" w:rsidP="00F65989">
            <w:pPr>
              <w:rPr>
                <w:lang w:val="en-US"/>
              </w:rPr>
            </w:pPr>
          </w:p>
        </w:tc>
      </w:tr>
      <w:tr w:rsidR="00F06CDB" w:rsidRPr="000F200F" w:rsidTr="00F65989">
        <w:tc>
          <w:tcPr>
            <w:tcW w:w="2088" w:type="dxa"/>
            <w:shd w:val="clear" w:color="auto" w:fill="B3B3B3"/>
          </w:tcPr>
          <w:p w:rsidR="00F06CDB" w:rsidRPr="00CA0364" w:rsidRDefault="00F06CDB" w:rsidP="00F65989">
            <w:pPr>
              <w:rPr>
                <w:lang w:val="en-US"/>
              </w:rPr>
            </w:pPr>
          </w:p>
        </w:tc>
        <w:tc>
          <w:tcPr>
            <w:tcW w:w="5830" w:type="dxa"/>
            <w:shd w:val="clear" w:color="auto" w:fill="B3B3B3"/>
          </w:tcPr>
          <w:p w:rsidR="00F06CDB" w:rsidRPr="00CA0364" w:rsidRDefault="00F06CDB" w:rsidP="00F65989">
            <w:pPr>
              <w:rPr>
                <w:lang w:val="en-US"/>
              </w:rPr>
            </w:pPr>
          </w:p>
        </w:tc>
        <w:tc>
          <w:tcPr>
            <w:tcW w:w="1540" w:type="dxa"/>
            <w:shd w:val="clear" w:color="auto" w:fill="B3B3B3"/>
          </w:tcPr>
          <w:p w:rsidR="00F06CDB" w:rsidRPr="00B1180C" w:rsidRDefault="00F06CDB" w:rsidP="00F65989">
            <w:pPr>
              <w:rPr>
                <w:lang w:val="en-US"/>
              </w:rPr>
            </w:pPr>
          </w:p>
        </w:tc>
      </w:tr>
      <w:tr w:rsidR="00F06CDB" w:rsidRPr="00B1180C" w:rsidTr="00F65989">
        <w:tc>
          <w:tcPr>
            <w:tcW w:w="2088" w:type="dxa"/>
          </w:tcPr>
          <w:p w:rsidR="00F06CDB" w:rsidRDefault="00F06CDB" w:rsidP="00F65989">
            <w:r>
              <w:t>Remarks</w:t>
            </w:r>
          </w:p>
        </w:tc>
        <w:tc>
          <w:tcPr>
            <w:tcW w:w="5830" w:type="dxa"/>
          </w:tcPr>
          <w:p w:rsidR="00F06CDB" w:rsidRDefault="00F06CDB" w:rsidP="00F65989">
            <w:pPr>
              <w:pStyle w:val="Text"/>
            </w:pPr>
          </w:p>
          <w:p w:rsidR="00F06CDB" w:rsidRDefault="00F06CDB" w:rsidP="00F65989">
            <w:pPr>
              <w:pStyle w:val="Text"/>
            </w:pPr>
          </w:p>
          <w:p w:rsidR="00F06CDB" w:rsidRDefault="00F06CDB" w:rsidP="00F65989">
            <w:pPr>
              <w:pStyle w:val="Text"/>
            </w:pPr>
          </w:p>
          <w:p w:rsidR="00F06CDB" w:rsidRDefault="00F06CDB" w:rsidP="00F65989">
            <w:pPr>
              <w:pStyle w:val="Text"/>
            </w:pPr>
          </w:p>
          <w:p w:rsidR="00F06CDB" w:rsidRDefault="00F06CDB" w:rsidP="00F65989">
            <w:pPr>
              <w:pStyle w:val="Text"/>
            </w:pPr>
          </w:p>
          <w:p w:rsidR="00F06CDB" w:rsidRDefault="00F06CDB" w:rsidP="00F65989">
            <w:pPr>
              <w:pStyle w:val="Text"/>
            </w:pPr>
          </w:p>
        </w:tc>
        <w:tc>
          <w:tcPr>
            <w:tcW w:w="1540" w:type="dxa"/>
          </w:tcPr>
          <w:p w:rsidR="00F06CDB" w:rsidRPr="00B1180C" w:rsidRDefault="00F06CDB" w:rsidP="00F65989">
            <w:pPr>
              <w:rPr>
                <w:lang w:val="en-US"/>
              </w:rPr>
            </w:pPr>
          </w:p>
        </w:tc>
      </w:tr>
    </w:tbl>
    <w:p w:rsidR="00F06CDB" w:rsidRDefault="00F06CDB" w:rsidP="00F06CDB">
      <w:pPr>
        <w:pStyle w:val="Heading3"/>
        <w:numPr>
          <w:ilvl w:val="2"/>
          <w:numId w:val="3"/>
        </w:numPr>
        <w:rPr>
          <w:lang w:val="en-US"/>
        </w:rPr>
      </w:pPr>
      <w:bookmarkStart w:id="1054" w:name="_Toc402443182"/>
      <w:bookmarkStart w:id="1055" w:name="_Toc404942553"/>
      <w:r>
        <w:rPr>
          <w:lang w:val="en-US"/>
        </w:rPr>
        <w:t>Alarms and viewers</w:t>
      </w:r>
      <w:bookmarkEnd w:id="1054"/>
      <w:bookmarkEnd w:id="1055"/>
    </w:p>
    <w:p w:rsidR="00F06CDB" w:rsidRDefault="00F06CDB" w:rsidP="00F06CDB">
      <w:pPr>
        <w:rPr>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19"/>
        <w:gridCol w:w="5542"/>
        <w:gridCol w:w="1501"/>
      </w:tblGrid>
      <w:tr w:rsidR="00F06CDB" w:rsidRPr="00B1180C" w:rsidTr="00F65989">
        <w:tc>
          <w:tcPr>
            <w:tcW w:w="2088" w:type="dxa"/>
            <w:shd w:val="clear" w:color="auto" w:fill="0C0C0C"/>
          </w:tcPr>
          <w:p w:rsidR="00F06CDB" w:rsidRPr="00B1180C" w:rsidRDefault="00F06CDB" w:rsidP="00F65989">
            <w:pPr>
              <w:jc w:val="center"/>
              <w:rPr>
                <w:b/>
              </w:rPr>
            </w:pPr>
            <w:r w:rsidRPr="00B1180C">
              <w:rPr>
                <w:b/>
              </w:rPr>
              <w:t>Check</w:t>
            </w:r>
          </w:p>
        </w:tc>
        <w:tc>
          <w:tcPr>
            <w:tcW w:w="5830" w:type="dxa"/>
            <w:shd w:val="clear" w:color="auto" w:fill="0C0C0C"/>
          </w:tcPr>
          <w:p w:rsidR="00F06CDB" w:rsidRPr="00B1180C" w:rsidRDefault="00F06CDB" w:rsidP="00F65989">
            <w:pPr>
              <w:jc w:val="center"/>
              <w:rPr>
                <w:b/>
              </w:rPr>
            </w:pPr>
            <w:r w:rsidRPr="00B1180C">
              <w:rPr>
                <w:b/>
              </w:rPr>
              <w:t>Contents of check</w:t>
            </w:r>
          </w:p>
        </w:tc>
        <w:tc>
          <w:tcPr>
            <w:tcW w:w="1540" w:type="dxa"/>
            <w:shd w:val="clear" w:color="auto" w:fill="0C0C0C"/>
          </w:tcPr>
          <w:p w:rsidR="00F06CDB" w:rsidRPr="00B1180C" w:rsidRDefault="00F06CDB" w:rsidP="00F65989">
            <w:pPr>
              <w:jc w:val="center"/>
              <w:rPr>
                <w:b/>
              </w:rPr>
            </w:pPr>
            <w:r w:rsidRPr="00B1180C">
              <w:rPr>
                <w:b/>
              </w:rPr>
              <w:t>Passed</w:t>
            </w:r>
          </w:p>
        </w:tc>
      </w:tr>
      <w:tr w:rsidR="00F06CDB" w:rsidRPr="000F200F" w:rsidTr="00F65989">
        <w:tc>
          <w:tcPr>
            <w:tcW w:w="2088" w:type="dxa"/>
            <w:vMerge w:val="restart"/>
          </w:tcPr>
          <w:p w:rsidR="00F06CDB" w:rsidRDefault="00F06CDB" w:rsidP="00F65989">
            <w:r>
              <w:t>Alarms and viewers</w:t>
            </w:r>
          </w:p>
        </w:tc>
        <w:tc>
          <w:tcPr>
            <w:tcW w:w="5830" w:type="dxa"/>
          </w:tcPr>
          <w:p w:rsidR="00F06CDB" w:rsidRPr="00CA0364" w:rsidRDefault="00F06CDB" w:rsidP="00F65989">
            <w:pPr>
              <w:rPr>
                <w:lang w:val="en-US"/>
              </w:rPr>
            </w:pPr>
            <w:r w:rsidRPr="00CA0364">
              <w:rPr>
                <w:lang w:val="en-US"/>
              </w:rPr>
              <w:t xml:space="preserve">Trigger the sensors (one-by-one) and verify if the respective alarm message is shown via </w:t>
            </w:r>
            <w:r>
              <w:rPr>
                <w:lang w:val="en-US"/>
              </w:rPr>
              <w:t>NavVision</w:t>
            </w:r>
            <w:r w:rsidRPr="00CA0364">
              <w:rPr>
                <w:lang w:val="en-US"/>
              </w:rPr>
              <w:t xml:space="preserve"> </w:t>
            </w:r>
            <w:r w:rsidRPr="00B1180C">
              <w:rPr>
                <w:rFonts w:cs="Arial"/>
                <w:vertAlign w:val="superscript"/>
                <w:lang w:val="en-US"/>
              </w:rPr>
              <w:t>®</w:t>
            </w:r>
            <w:r w:rsidRPr="00B1180C">
              <w:rPr>
                <w:rFonts w:cs="Arial"/>
                <w:lang w:val="en-US"/>
              </w:rPr>
              <w:t xml:space="preserve"> </w:t>
            </w:r>
            <w:r w:rsidRPr="00CA0364">
              <w:rPr>
                <w:lang w:val="en-US"/>
              </w:rPr>
              <w:t>(where applicable).</w:t>
            </w:r>
          </w:p>
        </w:tc>
        <w:tc>
          <w:tcPr>
            <w:tcW w:w="1540" w:type="dxa"/>
          </w:tcPr>
          <w:p w:rsidR="00F06CDB" w:rsidRPr="00CA0364" w:rsidRDefault="00F06CDB" w:rsidP="00F65989">
            <w:pPr>
              <w:rPr>
                <w:lang w:val="en-US"/>
              </w:rPr>
            </w:pPr>
          </w:p>
        </w:tc>
      </w:tr>
      <w:tr w:rsidR="00F06CDB" w:rsidRPr="000F200F" w:rsidTr="00F65989">
        <w:tc>
          <w:tcPr>
            <w:tcW w:w="2088" w:type="dxa"/>
            <w:vMerge/>
          </w:tcPr>
          <w:p w:rsidR="00F06CDB" w:rsidRPr="00CA0364" w:rsidRDefault="00F06CDB" w:rsidP="00F65989">
            <w:pPr>
              <w:rPr>
                <w:lang w:val="en-US"/>
              </w:rPr>
            </w:pPr>
          </w:p>
        </w:tc>
        <w:tc>
          <w:tcPr>
            <w:tcW w:w="5830" w:type="dxa"/>
            <w:tcBorders>
              <w:bottom w:val="single" w:sz="4" w:space="0" w:color="auto"/>
            </w:tcBorders>
          </w:tcPr>
          <w:p w:rsidR="00F06CDB" w:rsidRPr="00B1180C" w:rsidRDefault="00F06CDB" w:rsidP="00F65989">
            <w:pPr>
              <w:rPr>
                <w:rFonts w:cs="Arial"/>
                <w:lang w:val="en-US"/>
              </w:rPr>
            </w:pPr>
            <w:r w:rsidRPr="00B1180C">
              <w:rPr>
                <w:rFonts w:cs="Arial"/>
              </w:rPr>
              <w:t xml:space="preserve">Check instruments, viewers and mimics to ensure that analogue data is presented. </w:t>
            </w:r>
          </w:p>
        </w:tc>
        <w:tc>
          <w:tcPr>
            <w:tcW w:w="1540" w:type="dxa"/>
            <w:tcBorders>
              <w:bottom w:val="single" w:sz="4" w:space="0" w:color="auto"/>
            </w:tcBorders>
          </w:tcPr>
          <w:p w:rsidR="00F06CDB" w:rsidRPr="00B1180C" w:rsidRDefault="00F06CDB" w:rsidP="00F65989">
            <w:pPr>
              <w:rPr>
                <w:lang w:val="en-US"/>
              </w:rPr>
            </w:pPr>
          </w:p>
        </w:tc>
      </w:tr>
      <w:tr w:rsidR="00F06CDB" w:rsidRPr="000F200F" w:rsidTr="00F65989">
        <w:tc>
          <w:tcPr>
            <w:tcW w:w="2088" w:type="dxa"/>
            <w:vMerge/>
            <w:tcBorders>
              <w:bottom w:val="single" w:sz="4" w:space="0" w:color="auto"/>
            </w:tcBorders>
          </w:tcPr>
          <w:p w:rsidR="00F06CDB" w:rsidRPr="00CA0364" w:rsidRDefault="00F06CDB" w:rsidP="00F65989">
            <w:pPr>
              <w:rPr>
                <w:lang w:val="en-US"/>
              </w:rPr>
            </w:pPr>
          </w:p>
        </w:tc>
        <w:tc>
          <w:tcPr>
            <w:tcW w:w="5830" w:type="dxa"/>
            <w:tcBorders>
              <w:bottom w:val="single" w:sz="4" w:space="0" w:color="auto"/>
            </w:tcBorders>
          </w:tcPr>
          <w:p w:rsidR="00F06CDB" w:rsidRPr="00B1180C" w:rsidRDefault="00F06CDB" w:rsidP="00F65989">
            <w:pPr>
              <w:rPr>
                <w:rFonts w:cs="Arial"/>
              </w:rPr>
            </w:pPr>
            <w:r w:rsidRPr="00B1180C">
              <w:rPr>
                <w:rFonts w:cs="Arial"/>
              </w:rPr>
              <w:t>In case of any irregularities or malfunctions please inform the shipyard or technician on their responsibilities.</w:t>
            </w:r>
          </w:p>
        </w:tc>
        <w:tc>
          <w:tcPr>
            <w:tcW w:w="1540" w:type="dxa"/>
            <w:tcBorders>
              <w:bottom w:val="single" w:sz="4" w:space="0" w:color="auto"/>
            </w:tcBorders>
          </w:tcPr>
          <w:p w:rsidR="00F06CDB" w:rsidRPr="00B1180C" w:rsidRDefault="00F06CDB" w:rsidP="00F65989">
            <w:pPr>
              <w:rPr>
                <w:lang w:val="en-US"/>
              </w:rPr>
            </w:pPr>
          </w:p>
        </w:tc>
      </w:tr>
      <w:tr w:rsidR="00F06CDB" w:rsidRPr="000F200F" w:rsidTr="00F65989">
        <w:tc>
          <w:tcPr>
            <w:tcW w:w="2088" w:type="dxa"/>
            <w:shd w:val="clear" w:color="auto" w:fill="B3B3B3"/>
          </w:tcPr>
          <w:p w:rsidR="00F06CDB" w:rsidRPr="00CA0364" w:rsidRDefault="00F06CDB" w:rsidP="00F65989">
            <w:pPr>
              <w:rPr>
                <w:lang w:val="en-US"/>
              </w:rPr>
            </w:pPr>
          </w:p>
        </w:tc>
        <w:tc>
          <w:tcPr>
            <w:tcW w:w="5830" w:type="dxa"/>
            <w:shd w:val="clear" w:color="auto" w:fill="B3B3B3"/>
          </w:tcPr>
          <w:p w:rsidR="00F06CDB" w:rsidRPr="00CA0364" w:rsidRDefault="00F06CDB" w:rsidP="00F65989">
            <w:pPr>
              <w:rPr>
                <w:lang w:val="en-US"/>
              </w:rPr>
            </w:pPr>
          </w:p>
        </w:tc>
        <w:tc>
          <w:tcPr>
            <w:tcW w:w="1540" w:type="dxa"/>
            <w:shd w:val="clear" w:color="auto" w:fill="B3B3B3"/>
          </w:tcPr>
          <w:p w:rsidR="00F06CDB" w:rsidRPr="00B1180C" w:rsidRDefault="00F06CDB" w:rsidP="00F65989">
            <w:pPr>
              <w:rPr>
                <w:lang w:val="en-US"/>
              </w:rPr>
            </w:pPr>
          </w:p>
        </w:tc>
      </w:tr>
      <w:tr w:rsidR="00F06CDB" w:rsidRPr="00B1180C" w:rsidTr="00F65989">
        <w:tc>
          <w:tcPr>
            <w:tcW w:w="2088" w:type="dxa"/>
          </w:tcPr>
          <w:p w:rsidR="00F06CDB" w:rsidRDefault="00F06CDB" w:rsidP="00F65989">
            <w:r>
              <w:t>Remarks</w:t>
            </w:r>
          </w:p>
        </w:tc>
        <w:tc>
          <w:tcPr>
            <w:tcW w:w="5830" w:type="dxa"/>
          </w:tcPr>
          <w:p w:rsidR="00F06CDB" w:rsidRDefault="00F06CDB" w:rsidP="00F65989">
            <w:pPr>
              <w:pStyle w:val="Text"/>
            </w:pPr>
          </w:p>
          <w:p w:rsidR="00F06CDB" w:rsidRDefault="00F06CDB" w:rsidP="00F65989">
            <w:pPr>
              <w:pStyle w:val="Text"/>
            </w:pPr>
          </w:p>
          <w:p w:rsidR="00F06CDB" w:rsidRDefault="00F06CDB" w:rsidP="00F65989">
            <w:pPr>
              <w:pStyle w:val="Text"/>
            </w:pPr>
          </w:p>
          <w:p w:rsidR="00F06CDB" w:rsidRDefault="00F06CDB" w:rsidP="00F65989">
            <w:pPr>
              <w:pStyle w:val="Text"/>
            </w:pPr>
          </w:p>
          <w:p w:rsidR="00F06CDB" w:rsidRDefault="00F06CDB" w:rsidP="00F65989">
            <w:pPr>
              <w:pStyle w:val="Text"/>
            </w:pPr>
          </w:p>
          <w:p w:rsidR="00F06CDB" w:rsidRDefault="00F06CDB" w:rsidP="00F65989">
            <w:pPr>
              <w:pStyle w:val="Text"/>
            </w:pPr>
          </w:p>
        </w:tc>
        <w:tc>
          <w:tcPr>
            <w:tcW w:w="1540" w:type="dxa"/>
          </w:tcPr>
          <w:p w:rsidR="00F06CDB" w:rsidRPr="00B1180C" w:rsidRDefault="00F06CDB" w:rsidP="00F65989">
            <w:pPr>
              <w:rPr>
                <w:lang w:val="en-US"/>
              </w:rPr>
            </w:pPr>
          </w:p>
        </w:tc>
      </w:tr>
    </w:tbl>
    <w:p w:rsidR="00F06CDB" w:rsidRDefault="00F06CDB" w:rsidP="00F06CDB">
      <w:pPr>
        <w:rPr>
          <w:lang w:val="en-US"/>
        </w:rPr>
      </w:pPr>
    </w:p>
    <w:p w:rsidR="00F06CDB" w:rsidRDefault="00F06CDB" w:rsidP="00F06CDB">
      <w:pPr>
        <w:pStyle w:val="Heading3"/>
        <w:numPr>
          <w:ilvl w:val="2"/>
          <w:numId w:val="3"/>
        </w:numPr>
        <w:rPr>
          <w:lang w:val="en-US"/>
        </w:rPr>
      </w:pPr>
      <w:r>
        <w:rPr>
          <w:lang w:val="en-US"/>
        </w:rPr>
        <w:br w:type="page"/>
      </w:r>
      <w:bookmarkStart w:id="1056" w:name="_Toc402443183"/>
      <w:bookmarkStart w:id="1057" w:name="_Toc404942554"/>
      <w:r>
        <w:rPr>
          <w:lang w:val="en-US"/>
        </w:rPr>
        <w:lastRenderedPageBreak/>
        <w:t>Tank calibration</w:t>
      </w:r>
      <w:bookmarkEnd w:id="1056"/>
      <w:bookmarkEnd w:id="1057"/>
    </w:p>
    <w:p w:rsidR="00F06CDB" w:rsidRDefault="00F06CDB" w:rsidP="00F06CDB">
      <w:pPr>
        <w:rPr>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30"/>
        <w:gridCol w:w="5532"/>
        <w:gridCol w:w="1500"/>
      </w:tblGrid>
      <w:tr w:rsidR="00F06CDB" w:rsidRPr="00B1180C" w:rsidTr="00F65989">
        <w:tc>
          <w:tcPr>
            <w:tcW w:w="2088" w:type="dxa"/>
            <w:shd w:val="clear" w:color="auto" w:fill="0C0C0C"/>
          </w:tcPr>
          <w:p w:rsidR="00F06CDB" w:rsidRPr="00B1180C" w:rsidRDefault="00F06CDB" w:rsidP="00F65989">
            <w:pPr>
              <w:jc w:val="center"/>
              <w:rPr>
                <w:b/>
              </w:rPr>
            </w:pPr>
            <w:r w:rsidRPr="00B1180C">
              <w:rPr>
                <w:b/>
              </w:rPr>
              <w:t>Check</w:t>
            </w:r>
          </w:p>
        </w:tc>
        <w:tc>
          <w:tcPr>
            <w:tcW w:w="5830" w:type="dxa"/>
            <w:shd w:val="clear" w:color="auto" w:fill="0C0C0C"/>
          </w:tcPr>
          <w:p w:rsidR="00F06CDB" w:rsidRPr="00B1180C" w:rsidRDefault="00F06CDB" w:rsidP="00F65989">
            <w:pPr>
              <w:jc w:val="center"/>
              <w:rPr>
                <w:b/>
              </w:rPr>
            </w:pPr>
            <w:r w:rsidRPr="00B1180C">
              <w:rPr>
                <w:b/>
              </w:rPr>
              <w:t>Contents of check</w:t>
            </w:r>
          </w:p>
        </w:tc>
        <w:tc>
          <w:tcPr>
            <w:tcW w:w="1540" w:type="dxa"/>
            <w:shd w:val="clear" w:color="auto" w:fill="0C0C0C"/>
          </w:tcPr>
          <w:p w:rsidR="00F06CDB" w:rsidRPr="00B1180C" w:rsidRDefault="00F06CDB" w:rsidP="00F65989">
            <w:pPr>
              <w:jc w:val="center"/>
              <w:rPr>
                <w:b/>
              </w:rPr>
            </w:pPr>
            <w:r w:rsidRPr="00B1180C">
              <w:rPr>
                <w:b/>
              </w:rPr>
              <w:t>Passed</w:t>
            </w:r>
          </w:p>
        </w:tc>
      </w:tr>
      <w:tr w:rsidR="00F06CDB" w:rsidRPr="000F200F" w:rsidTr="00F65989">
        <w:tc>
          <w:tcPr>
            <w:tcW w:w="2088" w:type="dxa"/>
            <w:vMerge w:val="restart"/>
          </w:tcPr>
          <w:p w:rsidR="00F06CDB" w:rsidRDefault="00F06CDB" w:rsidP="00F65989">
            <w:r>
              <w:t>Calibration</w:t>
            </w:r>
          </w:p>
        </w:tc>
        <w:tc>
          <w:tcPr>
            <w:tcW w:w="5830" w:type="dxa"/>
          </w:tcPr>
          <w:p w:rsidR="00F06CDB" w:rsidRPr="00CA0364" w:rsidRDefault="00F06CDB" w:rsidP="00F65989">
            <w:pPr>
              <w:rPr>
                <w:lang w:val="en-US"/>
              </w:rPr>
            </w:pPr>
            <w:r w:rsidRPr="00CA0364">
              <w:rPr>
                <w:lang w:val="en-US"/>
              </w:rPr>
              <w:t>Calibrate all analogue slices (especially tanks).</w:t>
            </w:r>
          </w:p>
        </w:tc>
        <w:tc>
          <w:tcPr>
            <w:tcW w:w="1540" w:type="dxa"/>
          </w:tcPr>
          <w:p w:rsidR="00F06CDB" w:rsidRPr="00CA0364" w:rsidRDefault="00F06CDB" w:rsidP="00F65989">
            <w:pPr>
              <w:rPr>
                <w:lang w:val="en-US"/>
              </w:rPr>
            </w:pPr>
          </w:p>
        </w:tc>
      </w:tr>
      <w:tr w:rsidR="00F06CDB" w:rsidRPr="000F200F" w:rsidTr="00F65989">
        <w:tc>
          <w:tcPr>
            <w:tcW w:w="2088" w:type="dxa"/>
            <w:vMerge/>
          </w:tcPr>
          <w:p w:rsidR="00F06CDB" w:rsidRPr="00CA0364" w:rsidRDefault="00F06CDB" w:rsidP="00F65989">
            <w:pPr>
              <w:rPr>
                <w:lang w:val="en-US"/>
              </w:rPr>
            </w:pPr>
          </w:p>
        </w:tc>
        <w:tc>
          <w:tcPr>
            <w:tcW w:w="5830" w:type="dxa"/>
            <w:tcBorders>
              <w:bottom w:val="single" w:sz="4" w:space="0" w:color="auto"/>
            </w:tcBorders>
          </w:tcPr>
          <w:p w:rsidR="00F06CDB" w:rsidRPr="00B1180C" w:rsidRDefault="00F06CDB" w:rsidP="00F65989">
            <w:pPr>
              <w:rPr>
                <w:rFonts w:cs="Arial"/>
                <w:lang w:val="en-US"/>
              </w:rPr>
            </w:pPr>
            <w:r w:rsidRPr="00B1180C">
              <w:rPr>
                <w:rFonts w:cs="Arial"/>
              </w:rPr>
              <w:t>Where</w:t>
            </w:r>
            <w:r w:rsidRPr="00B1180C">
              <w:rPr>
                <w:rFonts w:cs="Arial"/>
                <w:lang w:val="en-US"/>
              </w:rPr>
              <w:t xml:space="preserve"> possible, fill up tank with a small amount of liquid (ratio = 1 to 20), and note the associated voltage on the calibration screen. </w:t>
            </w:r>
          </w:p>
        </w:tc>
        <w:tc>
          <w:tcPr>
            <w:tcW w:w="1540" w:type="dxa"/>
            <w:tcBorders>
              <w:bottom w:val="single" w:sz="4" w:space="0" w:color="auto"/>
            </w:tcBorders>
          </w:tcPr>
          <w:p w:rsidR="00F06CDB" w:rsidRPr="00B1180C" w:rsidRDefault="00F06CDB" w:rsidP="00F65989">
            <w:pPr>
              <w:rPr>
                <w:lang w:val="en-US"/>
              </w:rPr>
            </w:pPr>
          </w:p>
        </w:tc>
      </w:tr>
      <w:tr w:rsidR="00F06CDB" w:rsidRPr="000F200F" w:rsidTr="00F65989">
        <w:tc>
          <w:tcPr>
            <w:tcW w:w="2088" w:type="dxa"/>
            <w:vMerge/>
          </w:tcPr>
          <w:p w:rsidR="00F06CDB" w:rsidRPr="00CA0364" w:rsidRDefault="00F06CDB" w:rsidP="00F65989">
            <w:pPr>
              <w:rPr>
                <w:lang w:val="en-US"/>
              </w:rPr>
            </w:pPr>
          </w:p>
        </w:tc>
        <w:tc>
          <w:tcPr>
            <w:tcW w:w="5830" w:type="dxa"/>
            <w:tcBorders>
              <w:bottom w:val="single" w:sz="4" w:space="0" w:color="auto"/>
            </w:tcBorders>
          </w:tcPr>
          <w:p w:rsidR="00F06CDB" w:rsidRPr="00B1180C" w:rsidRDefault="00F06CDB" w:rsidP="00F65989">
            <w:pPr>
              <w:rPr>
                <w:rFonts w:cs="Arial"/>
              </w:rPr>
            </w:pPr>
            <w:r w:rsidRPr="00B1180C">
              <w:rPr>
                <w:rFonts w:cs="Arial"/>
                <w:lang w:val="en-US"/>
              </w:rPr>
              <w:t>List all successive measurements (calibration screen) until the tank is full.</w:t>
            </w:r>
          </w:p>
        </w:tc>
        <w:tc>
          <w:tcPr>
            <w:tcW w:w="1540" w:type="dxa"/>
            <w:tcBorders>
              <w:bottom w:val="single" w:sz="4" w:space="0" w:color="auto"/>
            </w:tcBorders>
          </w:tcPr>
          <w:p w:rsidR="00F06CDB" w:rsidRPr="00B1180C" w:rsidRDefault="00F06CDB" w:rsidP="00F65989">
            <w:pPr>
              <w:rPr>
                <w:lang w:val="en-US"/>
              </w:rPr>
            </w:pPr>
          </w:p>
        </w:tc>
      </w:tr>
      <w:tr w:rsidR="00F06CDB" w:rsidRPr="000F200F" w:rsidTr="00F65989">
        <w:tc>
          <w:tcPr>
            <w:tcW w:w="2088" w:type="dxa"/>
            <w:vMerge/>
          </w:tcPr>
          <w:p w:rsidR="00F06CDB" w:rsidRPr="00CA0364" w:rsidRDefault="00F06CDB" w:rsidP="00F65989">
            <w:pPr>
              <w:rPr>
                <w:lang w:val="en-US"/>
              </w:rPr>
            </w:pPr>
          </w:p>
        </w:tc>
        <w:tc>
          <w:tcPr>
            <w:tcW w:w="5830" w:type="dxa"/>
            <w:tcBorders>
              <w:bottom w:val="single" w:sz="4" w:space="0" w:color="auto"/>
            </w:tcBorders>
          </w:tcPr>
          <w:p w:rsidR="00F06CDB" w:rsidRPr="00B1180C" w:rsidRDefault="00F06CDB" w:rsidP="00F65989">
            <w:pPr>
              <w:rPr>
                <w:rFonts w:cs="Arial"/>
                <w:lang w:val="en-US"/>
              </w:rPr>
            </w:pPr>
            <w:r w:rsidRPr="00B1180C">
              <w:rPr>
                <w:rFonts w:cs="Arial"/>
                <w:lang w:val="en-US"/>
              </w:rPr>
              <w:t>Where necessary, fine-tune instrument scaling (see “Tune”</w:t>
            </w:r>
            <w:r>
              <w:rPr>
                <w:rFonts w:cs="Arial"/>
                <w:lang w:val="en-US"/>
              </w:rPr>
              <w:fldChar w:fldCharType="begin"/>
            </w:r>
            <w:r>
              <w:rPr>
                <w:rFonts w:cs="Arial"/>
                <w:lang w:val="en-US"/>
              </w:rPr>
              <w:instrText xml:space="preserve"> XE "</w:instrText>
            </w:r>
            <w:r w:rsidRPr="00CA46A0">
              <w:rPr>
                <w:lang w:val="en-US"/>
              </w:rPr>
              <w:instrText>Tune"</w:instrText>
            </w:r>
            <w:r>
              <w:rPr>
                <w:rFonts w:cs="Arial"/>
                <w:lang w:val="en-US"/>
              </w:rPr>
              <w:instrText xml:space="preserve"> </w:instrText>
            </w:r>
            <w:r>
              <w:rPr>
                <w:rFonts w:cs="Arial"/>
                <w:lang w:val="en-US"/>
              </w:rPr>
              <w:fldChar w:fldCharType="end"/>
            </w:r>
            <w:r w:rsidRPr="00B1180C">
              <w:rPr>
                <w:rFonts w:cs="Arial"/>
                <w:lang w:val="en-US"/>
              </w:rPr>
              <w:t xml:space="preserve"> button).</w:t>
            </w:r>
          </w:p>
        </w:tc>
        <w:tc>
          <w:tcPr>
            <w:tcW w:w="1540" w:type="dxa"/>
            <w:tcBorders>
              <w:bottom w:val="single" w:sz="4" w:space="0" w:color="auto"/>
            </w:tcBorders>
          </w:tcPr>
          <w:p w:rsidR="00F06CDB" w:rsidRPr="00B1180C" w:rsidRDefault="00F06CDB" w:rsidP="00F65989">
            <w:pPr>
              <w:rPr>
                <w:lang w:val="en-US"/>
              </w:rPr>
            </w:pPr>
          </w:p>
        </w:tc>
      </w:tr>
      <w:tr w:rsidR="00F06CDB" w:rsidRPr="000F200F" w:rsidTr="00F65989">
        <w:tc>
          <w:tcPr>
            <w:tcW w:w="2088" w:type="dxa"/>
            <w:vMerge/>
            <w:tcBorders>
              <w:bottom w:val="single" w:sz="4" w:space="0" w:color="auto"/>
            </w:tcBorders>
          </w:tcPr>
          <w:p w:rsidR="00F06CDB" w:rsidRPr="00CA0364" w:rsidRDefault="00F06CDB" w:rsidP="00F65989">
            <w:pPr>
              <w:rPr>
                <w:lang w:val="en-US"/>
              </w:rPr>
            </w:pPr>
          </w:p>
        </w:tc>
        <w:tc>
          <w:tcPr>
            <w:tcW w:w="5830" w:type="dxa"/>
            <w:tcBorders>
              <w:bottom w:val="single" w:sz="4" w:space="0" w:color="auto"/>
            </w:tcBorders>
          </w:tcPr>
          <w:p w:rsidR="00F06CDB" w:rsidRPr="00B1180C" w:rsidRDefault="00F06CDB" w:rsidP="00F65989">
            <w:pPr>
              <w:rPr>
                <w:rFonts w:cs="Arial"/>
                <w:lang w:val="en-US"/>
              </w:rPr>
            </w:pPr>
            <w:r w:rsidRPr="00B1180C">
              <w:rPr>
                <w:rFonts w:cs="Arial"/>
                <w:lang w:val="en-US"/>
              </w:rPr>
              <w:t>Adjust min/max setting for each instrument to match the right instrument scale.</w:t>
            </w:r>
          </w:p>
        </w:tc>
        <w:tc>
          <w:tcPr>
            <w:tcW w:w="1540" w:type="dxa"/>
            <w:tcBorders>
              <w:bottom w:val="single" w:sz="4" w:space="0" w:color="auto"/>
            </w:tcBorders>
          </w:tcPr>
          <w:p w:rsidR="00F06CDB" w:rsidRPr="00B1180C" w:rsidRDefault="00F06CDB" w:rsidP="00F65989">
            <w:pPr>
              <w:rPr>
                <w:lang w:val="en-US"/>
              </w:rPr>
            </w:pPr>
          </w:p>
        </w:tc>
      </w:tr>
      <w:tr w:rsidR="00F06CDB" w:rsidRPr="000F200F" w:rsidTr="00F65989">
        <w:tc>
          <w:tcPr>
            <w:tcW w:w="2088" w:type="dxa"/>
            <w:shd w:val="clear" w:color="auto" w:fill="B3B3B3"/>
          </w:tcPr>
          <w:p w:rsidR="00F06CDB" w:rsidRPr="00CA0364" w:rsidRDefault="00F06CDB" w:rsidP="00F65989">
            <w:pPr>
              <w:rPr>
                <w:lang w:val="en-US"/>
              </w:rPr>
            </w:pPr>
          </w:p>
        </w:tc>
        <w:tc>
          <w:tcPr>
            <w:tcW w:w="5830" w:type="dxa"/>
            <w:shd w:val="clear" w:color="auto" w:fill="B3B3B3"/>
          </w:tcPr>
          <w:p w:rsidR="00F06CDB" w:rsidRPr="00CA0364" w:rsidRDefault="00F06CDB" w:rsidP="00F65989">
            <w:pPr>
              <w:rPr>
                <w:lang w:val="en-US"/>
              </w:rPr>
            </w:pPr>
          </w:p>
        </w:tc>
        <w:tc>
          <w:tcPr>
            <w:tcW w:w="1540" w:type="dxa"/>
            <w:shd w:val="clear" w:color="auto" w:fill="B3B3B3"/>
          </w:tcPr>
          <w:p w:rsidR="00F06CDB" w:rsidRPr="00B1180C" w:rsidRDefault="00F06CDB" w:rsidP="00F65989">
            <w:pPr>
              <w:rPr>
                <w:lang w:val="en-US"/>
              </w:rPr>
            </w:pPr>
          </w:p>
        </w:tc>
      </w:tr>
      <w:tr w:rsidR="00F06CDB" w:rsidRPr="00B1180C" w:rsidTr="00F65989">
        <w:tc>
          <w:tcPr>
            <w:tcW w:w="2088" w:type="dxa"/>
          </w:tcPr>
          <w:p w:rsidR="00F06CDB" w:rsidRDefault="00F06CDB" w:rsidP="00F65989">
            <w:r>
              <w:t>Remarks</w:t>
            </w:r>
          </w:p>
        </w:tc>
        <w:tc>
          <w:tcPr>
            <w:tcW w:w="5830" w:type="dxa"/>
          </w:tcPr>
          <w:p w:rsidR="00F06CDB" w:rsidRDefault="00F06CDB" w:rsidP="00F65989">
            <w:pPr>
              <w:pStyle w:val="Text"/>
            </w:pPr>
          </w:p>
          <w:p w:rsidR="00F06CDB" w:rsidRDefault="00F06CDB" w:rsidP="00F65989">
            <w:pPr>
              <w:pStyle w:val="Text"/>
            </w:pPr>
          </w:p>
          <w:p w:rsidR="00F06CDB" w:rsidRDefault="00F06CDB" w:rsidP="00F65989">
            <w:pPr>
              <w:pStyle w:val="Text"/>
            </w:pPr>
          </w:p>
          <w:p w:rsidR="00F06CDB" w:rsidRDefault="00F06CDB" w:rsidP="00F65989">
            <w:pPr>
              <w:pStyle w:val="Text"/>
            </w:pPr>
          </w:p>
          <w:p w:rsidR="00F06CDB" w:rsidRDefault="00F06CDB" w:rsidP="00F65989">
            <w:pPr>
              <w:pStyle w:val="Text"/>
            </w:pPr>
          </w:p>
        </w:tc>
        <w:tc>
          <w:tcPr>
            <w:tcW w:w="1540" w:type="dxa"/>
          </w:tcPr>
          <w:p w:rsidR="00F06CDB" w:rsidRPr="00B1180C" w:rsidRDefault="00F06CDB" w:rsidP="00F65989">
            <w:pPr>
              <w:rPr>
                <w:lang w:val="en-US"/>
              </w:rPr>
            </w:pPr>
          </w:p>
        </w:tc>
      </w:tr>
    </w:tbl>
    <w:p w:rsidR="00F06CDB" w:rsidRDefault="00F06CDB" w:rsidP="00F06CDB">
      <w:pPr>
        <w:pStyle w:val="Heading3"/>
        <w:numPr>
          <w:ilvl w:val="2"/>
          <w:numId w:val="3"/>
        </w:numPr>
        <w:rPr>
          <w:lang w:val="en-US"/>
        </w:rPr>
      </w:pPr>
      <w:bookmarkStart w:id="1058" w:name="_Toc402443184"/>
      <w:bookmarkStart w:id="1059" w:name="_Toc404942555"/>
      <w:r>
        <w:rPr>
          <w:lang w:val="en-US"/>
        </w:rPr>
        <w:t>Servers and clients</w:t>
      </w:r>
      <w:bookmarkEnd w:id="1058"/>
      <w:bookmarkEnd w:id="1059"/>
    </w:p>
    <w:p w:rsidR="00F06CDB" w:rsidRDefault="00F06CDB" w:rsidP="00F06CDB">
      <w:pPr>
        <w:rPr>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22"/>
        <w:gridCol w:w="5537"/>
        <w:gridCol w:w="1503"/>
      </w:tblGrid>
      <w:tr w:rsidR="00F06CDB" w:rsidRPr="00B1180C" w:rsidTr="00F65989">
        <w:tc>
          <w:tcPr>
            <w:tcW w:w="2088" w:type="dxa"/>
            <w:shd w:val="clear" w:color="auto" w:fill="0C0C0C"/>
          </w:tcPr>
          <w:p w:rsidR="00F06CDB" w:rsidRPr="00B1180C" w:rsidRDefault="00F06CDB" w:rsidP="00F65989">
            <w:pPr>
              <w:jc w:val="center"/>
              <w:rPr>
                <w:b/>
              </w:rPr>
            </w:pPr>
            <w:r w:rsidRPr="00B1180C">
              <w:rPr>
                <w:b/>
              </w:rPr>
              <w:t>Check</w:t>
            </w:r>
          </w:p>
        </w:tc>
        <w:tc>
          <w:tcPr>
            <w:tcW w:w="5830" w:type="dxa"/>
            <w:shd w:val="clear" w:color="auto" w:fill="0C0C0C"/>
          </w:tcPr>
          <w:p w:rsidR="00F06CDB" w:rsidRPr="00B1180C" w:rsidRDefault="00F06CDB" w:rsidP="00F65989">
            <w:pPr>
              <w:jc w:val="center"/>
              <w:rPr>
                <w:b/>
              </w:rPr>
            </w:pPr>
            <w:r w:rsidRPr="00B1180C">
              <w:rPr>
                <w:b/>
              </w:rPr>
              <w:t>Contents of check</w:t>
            </w:r>
          </w:p>
        </w:tc>
        <w:tc>
          <w:tcPr>
            <w:tcW w:w="1540" w:type="dxa"/>
            <w:shd w:val="clear" w:color="auto" w:fill="0C0C0C"/>
          </w:tcPr>
          <w:p w:rsidR="00F06CDB" w:rsidRPr="00B1180C" w:rsidRDefault="00F06CDB" w:rsidP="00F65989">
            <w:pPr>
              <w:jc w:val="center"/>
              <w:rPr>
                <w:b/>
              </w:rPr>
            </w:pPr>
            <w:r w:rsidRPr="00B1180C">
              <w:rPr>
                <w:b/>
              </w:rPr>
              <w:t>Passed</w:t>
            </w:r>
          </w:p>
        </w:tc>
      </w:tr>
      <w:tr w:rsidR="00F06CDB" w:rsidRPr="000F200F" w:rsidTr="00F65989">
        <w:tc>
          <w:tcPr>
            <w:tcW w:w="2088" w:type="dxa"/>
            <w:vMerge w:val="restart"/>
          </w:tcPr>
          <w:p w:rsidR="00F06CDB" w:rsidRDefault="00F06CDB" w:rsidP="00F65989">
            <w:r>
              <w:t xml:space="preserve">Servers and clients </w:t>
            </w:r>
          </w:p>
        </w:tc>
        <w:tc>
          <w:tcPr>
            <w:tcW w:w="5830" w:type="dxa"/>
          </w:tcPr>
          <w:p w:rsidR="00F06CDB" w:rsidRPr="00CA0364" w:rsidRDefault="00F06CDB" w:rsidP="00F65989">
            <w:pPr>
              <w:rPr>
                <w:lang w:val="en-US"/>
              </w:rPr>
            </w:pPr>
            <w:r w:rsidRPr="00CA0364">
              <w:rPr>
                <w:lang w:val="en-US"/>
              </w:rPr>
              <w:t>Check servers and clients for connectivity.</w:t>
            </w:r>
          </w:p>
        </w:tc>
        <w:tc>
          <w:tcPr>
            <w:tcW w:w="1540" w:type="dxa"/>
          </w:tcPr>
          <w:p w:rsidR="00F06CDB" w:rsidRPr="00CA0364" w:rsidRDefault="00F06CDB" w:rsidP="00F65989">
            <w:pPr>
              <w:rPr>
                <w:lang w:val="en-US"/>
              </w:rPr>
            </w:pPr>
          </w:p>
        </w:tc>
      </w:tr>
      <w:tr w:rsidR="00F06CDB" w:rsidRPr="000F200F" w:rsidTr="00F65989">
        <w:tc>
          <w:tcPr>
            <w:tcW w:w="2088" w:type="dxa"/>
            <w:vMerge/>
          </w:tcPr>
          <w:p w:rsidR="00F06CDB" w:rsidRPr="00CA0364" w:rsidRDefault="00F06CDB" w:rsidP="00F65989">
            <w:pPr>
              <w:rPr>
                <w:lang w:val="en-US"/>
              </w:rPr>
            </w:pPr>
          </w:p>
        </w:tc>
        <w:tc>
          <w:tcPr>
            <w:tcW w:w="5830" w:type="dxa"/>
            <w:tcBorders>
              <w:bottom w:val="single" w:sz="4" w:space="0" w:color="auto"/>
            </w:tcBorders>
          </w:tcPr>
          <w:p w:rsidR="00F06CDB" w:rsidRPr="00B1180C" w:rsidRDefault="00F06CDB" w:rsidP="00F65989">
            <w:pPr>
              <w:rPr>
                <w:rFonts w:cs="Arial"/>
                <w:lang w:val="en-US"/>
              </w:rPr>
            </w:pPr>
            <w:r w:rsidRPr="00B1180C">
              <w:rPr>
                <w:rFonts w:cs="Arial"/>
              </w:rPr>
              <w:t>Select F11 to check connections.</w:t>
            </w:r>
            <w:r w:rsidRPr="00B1180C">
              <w:rPr>
                <w:rFonts w:cs="Arial"/>
                <w:lang w:val="en-US"/>
              </w:rPr>
              <w:t xml:space="preserve"> </w:t>
            </w:r>
          </w:p>
        </w:tc>
        <w:tc>
          <w:tcPr>
            <w:tcW w:w="1540" w:type="dxa"/>
            <w:tcBorders>
              <w:bottom w:val="single" w:sz="4" w:space="0" w:color="auto"/>
            </w:tcBorders>
          </w:tcPr>
          <w:p w:rsidR="00F06CDB" w:rsidRPr="00B1180C" w:rsidRDefault="00F06CDB" w:rsidP="00F65989">
            <w:pPr>
              <w:rPr>
                <w:lang w:val="en-US"/>
              </w:rPr>
            </w:pPr>
          </w:p>
        </w:tc>
      </w:tr>
      <w:tr w:rsidR="00F06CDB" w:rsidRPr="000F200F" w:rsidTr="00F65989">
        <w:tc>
          <w:tcPr>
            <w:tcW w:w="2088" w:type="dxa"/>
            <w:vMerge/>
          </w:tcPr>
          <w:p w:rsidR="00F06CDB" w:rsidRPr="00CA0364" w:rsidRDefault="00F06CDB" w:rsidP="00F65989">
            <w:pPr>
              <w:rPr>
                <w:lang w:val="en-US"/>
              </w:rPr>
            </w:pPr>
          </w:p>
        </w:tc>
        <w:tc>
          <w:tcPr>
            <w:tcW w:w="5830" w:type="dxa"/>
            <w:tcBorders>
              <w:bottom w:val="single" w:sz="4" w:space="0" w:color="auto"/>
            </w:tcBorders>
          </w:tcPr>
          <w:p w:rsidR="00F06CDB" w:rsidRPr="00B1180C" w:rsidRDefault="00F06CDB" w:rsidP="00F65989">
            <w:pPr>
              <w:rPr>
                <w:rFonts w:cs="Arial"/>
              </w:rPr>
            </w:pPr>
            <w:r w:rsidRPr="00B1180C">
              <w:rPr>
                <w:rFonts w:cs="Arial"/>
                <w:lang w:val="en-US"/>
              </w:rPr>
              <w:t xml:space="preserve">Make sure that one of the servers (master) has all the connections. </w:t>
            </w:r>
          </w:p>
        </w:tc>
        <w:tc>
          <w:tcPr>
            <w:tcW w:w="1540" w:type="dxa"/>
            <w:tcBorders>
              <w:bottom w:val="single" w:sz="4" w:space="0" w:color="auto"/>
            </w:tcBorders>
          </w:tcPr>
          <w:p w:rsidR="00F06CDB" w:rsidRPr="00B1180C" w:rsidRDefault="00F06CDB" w:rsidP="00F65989">
            <w:pPr>
              <w:rPr>
                <w:lang w:val="en-US"/>
              </w:rPr>
            </w:pPr>
          </w:p>
        </w:tc>
      </w:tr>
      <w:tr w:rsidR="00F06CDB" w:rsidRPr="000F200F" w:rsidTr="00F65989">
        <w:tc>
          <w:tcPr>
            <w:tcW w:w="2088" w:type="dxa"/>
            <w:vMerge/>
          </w:tcPr>
          <w:p w:rsidR="00F06CDB" w:rsidRPr="00CA0364" w:rsidRDefault="00F06CDB" w:rsidP="00F65989">
            <w:pPr>
              <w:rPr>
                <w:lang w:val="en-US"/>
              </w:rPr>
            </w:pPr>
          </w:p>
        </w:tc>
        <w:tc>
          <w:tcPr>
            <w:tcW w:w="5830" w:type="dxa"/>
            <w:tcBorders>
              <w:bottom w:val="single" w:sz="4" w:space="0" w:color="auto"/>
            </w:tcBorders>
          </w:tcPr>
          <w:p w:rsidR="00F06CDB" w:rsidRPr="00B1180C" w:rsidRDefault="00F06CDB" w:rsidP="00F65989">
            <w:pPr>
              <w:rPr>
                <w:rFonts w:cs="Arial"/>
                <w:lang w:val="en-US"/>
              </w:rPr>
            </w:pPr>
            <w:r w:rsidRPr="00B1180C">
              <w:rPr>
                <w:rFonts w:cs="Arial"/>
                <w:lang w:val="en-US"/>
              </w:rPr>
              <w:t>Check if the viewers on the other servers and clients show the same data.</w:t>
            </w:r>
          </w:p>
        </w:tc>
        <w:tc>
          <w:tcPr>
            <w:tcW w:w="1540" w:type="dxa"/>
            <w:tcBorders>
              <w:bottom w:val="single" w:sz="4" w:space="0" w:color="auto"/>
            </w:tcBorders>
          </w:tcPr>
          <w:p w:rsidR="00F06CDB" w:rsidRPr="00B1180C" w:rsidRDefault="00F06CDB" w:rsidP="00F65989">
            <w:pPr>
              <w:rPr>
                <w:lang w:val="en-US"/>
              </w:rPr>
            </w:pPr>
          </w:p>
        </w:tc>
      </w:tr>
      <w:tr w:rsidR="00F06CDB" w:rsidRPr="000F200F" w:rsidTr="00F65989">
        <w:tc>
          <w:tcPr>
            <w:tcW w:w="2088" w:type="dxa"/>
            <w:shd w:val="clear" w:color="auto" w:fill="B3B3B3"/>
          </w:tcPr>
          <w:p w:rsidR="00F06CDB" w:rsidRPr="00CA0364" w:rsidRDefault="00F06CDB" w:rsidP="00F65989">
            <w:pPr>
              <w:rPr>
                <w:lang w:val="en-US"/>
              </w:rPr>
            </w:pPr>
          </w:p>
        </w:tc>
        <w:tc>
          <w:tcPr>
            <w:tcW w:w="5830" w:type="dxa"/>
            <w:shd w:val="clear" w:color="auto" w:fill="B3B3B3"/>
          </w:tcPr>
          <w:p w:rsidR="00F06CDB" w:rsidRPr="00CA0364" w:rsidRDefault="00F06CDB" w:rsidP="00F65989">
            <w:pPr>
              <w:rPr>
                <w:lang w:val="en-US"/>
              </w:rPr>
            </w:pPr>
          </w:p>
        </w:tc>
        <w:tc>
          <w:tcPr>
            <w:tcW w:w="1540" w:type="dxa"/>
            <w:shd w:val="clear" w:color="auto" w:fill="B3B3B3"/>
          </w:tcPr>
          <w:p w:rsidR="00F06CDB" w:rsidRPr="00B1180C" w:rsidRDefault="00F06CDB" w:rsidP="00F65989">
            <w:pPr>
              <w:rPr>
                <w:lang w:val="en-US"/>
              </w:rPr>
            </w:pPr>
          </w:p>
        </w:tc>
      </w:tr>
      <w:tr w:rsidR="00F06CDB" w:rsidRPr="00B1180C" w:rsidTr="00F65989">
        <w:tc>
          <w:tcPr>
            <w:tcW w:w="2088" w:type="dxa"/>
          </w:tcPr>
          <w:p w:rsidR="00F06CDB" w:rsidRDefault="00F06CDB" w:rsidP="00F65989">
            <w:r>
              <w:t>Remarks</w:t>
            </w:r>
          </w:p>
        </w:tc>
        <w:tc>
          <w:tcPr>
            <w:tcW w:w="5830" w:type="dxa"/>
          </w:tcPr>
          <w:p w:rsidR="00F06CDB" w:rsidRDefault="00F06CDB" w:rsidP="00F65989">
            <w:pPr>
              <w:pStyle w:val="Text"/>
            </w:pPr>
          </w:p>
          <w:p w:rsidR="00F06CDB" w:rsidRDefault="00F06CDB" w:rsidP="00F65989">
            <w:pPr>
              <w:pStyle w:val="Text"/>
            </w:pPr>
          </w:p>
          <w:p w:rsidR="00F06CDB" w:rsidRDefault="00F06CDB" w:rsidP="00F65989">
            <w:pPr>
              <w:pStyle w:val="Text"/>
            </w:pPr>
          </w:p>
          <w:p w:rsidR="00F06CDB" w:rsidRDefault="00F06CDB" w:rsidP="00F65989">
            <w:pPr>
              <w:pStyle w:val="Text"/>
            </w:pPr>
          </w:p>
          <w:p w:rsidR="00F06CDB" w:rsidRDefault="00F06CDB" w:rsidP="00F65989">
            <w:pPr>
              <w:pStyle w:val="Text"/>
            </w:pPr>
          </w:p>
          <w:p w:rsidR="00F06CDB" w:rsidRDefault="00F06CDB" w:rsidP="00F65989">
            <w:pPr>
              <w:pStyle w:val="Text"/>
            </w:pPr>
          </w:p>
        </w:tc>
        <w:tc>
          <w:tcPr>
            <w:tcW w:w="1540" w:type="dxa"/>
          </w:tcPr>
          <w:p w:rsidR="00F06CDB" w:rsidRPr="00B1180C" w:rsidRDefault="00F06CDB" w:rsidP="00F65989">
            <w:pPr>
              <w:rPr>
                <w:lang w:val="en-US"/>
              </w:rPr>
            </w:pPr>
          </w:p>
        </w:tc>
      </w:tr>
    </w:tbl>
    <w:p w:rsidR="00F06CDB" w:rsidRDefault="00F06CDB" w:rsidP="00F06CDB">
      <w:pPr>
        <w:rPr>
          <w:lang w:val="en-US"/>
        </w:rPr>
      </w:pPr>
    </w:p>
    <w:p w:rsidR="00F06CDB" w:rsidRDefault="00F06CDB" w:rsidP="00F06CDB">
      <w:pPr>
        <w:pStyle w:val="Heading3"/>
        <w:numPr>
          <w:ilvl w:val="2"/>
          <w:numId w:val="3"/>
        </w:numPr>
        <w:rPr>
          <w:lang w:val="en-US"/>
        </w:rPr>
      </w:pPr>
      <w:r>
        <w:rPr>
          <w:lang w:val="en-US"/>
        </w:rPr>
        <w:br w:type="page"/>
      </w:r>
      <w:bookmarkStart w:id="1060" w:name="_Toc402443185"/>
      <w:bookmarkStart w:id="1061" w:name="_Toc404942556"/>
      <w:r>
        <w:rPr>
          <w:lang w:val="en-US"/>
        </w:rPr>
        <w:lastRenderedPageBreak/>
        <w:t>Alarms</w:t>
      </w:r>
      <w:bookmarkEnd w:id="1060"/>
      <w:bookmarkEnd w:id="1061"/>
    </w:p>
    <w:p w:rsidR="00F06CDB" w:rsidRPr="002B47F2" w:rsidRDefault="00F06CDB" w:rsidP="00F06CDB">
      <w:pPr>
        <w:rPr>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19"/>
        <w:gridCol w:w="5541"/>
        <w:gridCol w:w="1502"/>
      </w:tblGrid>
      <w:tr w:rsidR="00F06CDB" w:rsidRPr="00B1180C" w:rsidTr="00F65989">
        <w:tc>
          <w:tcPr>
            <w:tcW w:w="2088" w:type="dxa"/>
            <w:shd w:val="clear" w:color="auto" w:fill="0C0C0C"/>
          </w:tcPr>
          <w:p w:rsidR="00F06CDB" w:rsidRPr="00B1180C" w:rsidRDefault="00F06CDB" w:rsidP="00F65989">
            <w:pPr>
              <w:jc w:val="center"/>
              <w:rPr>
                <w:b/>
              </w:rPr>
            </w:pPr>
            <w:r w:rsidRPr="00B1180C">
              <w:rPr>
                <w:b/>
              </w:rPr>
              <w:t>Check</w:t>
            </w:r>
          </w:p>
        </w:tc>
        <w:tc>
          <w:tcPr>
            <w:tcW w:w="5830" w:type="dxa"/>
            <w:shd w:val="clear" w:color="auto" w:fill="0C0C0C"/>
          </w:tcPr>
          <w:p w:rsidR="00F06CDB" w:rsidRPr="00B1180C" w:rsidRDefault="00F06CDB" w:rsidP="00F65989">
            <w:pPr>
              <w:jc w:val="center"/>
              <w:rPr>
                <w:b/>
              </w:rPr>
            </w:pPr>
            <w:r w:rsidRPr="00B1180C">
              <w:rPr>
                <w:b/>
              </w:rPr>
              <w:t>Contents of check</w:t>
            </w:r>
          </w:p>
        </w:tc>
        <w:tc>
          <w:tcPr>
            <w:tcW w:w="1540" w:type="dxa"/>
            <w:shd w:val="clear" w:color="auto" w:fill="0C0C0C"/>
          </w:tcPr>
          <w:p w:rsidR="00F06CDB" w:rsidRPr="00B1180C" w:rsidRDefault="00F06CDB" w:rsidP="00F65989">
            <w:pPr>
              <w:jc w:val="center"/>
              <w:rPr>
                <w:b/>
              </w:rPr>
            </w:pPr>
            <w:r w:rsidRPr="00B1180C">
              <w:rPr>
                <w:b/>
              </w:rPr>
              <w:t>Passed</w:t>
            </w:r>
          </w:p>
        </w:tc>
      </w:tr>
      <w:tr w:rsidR="00F06CDB" w:rsidRPr="000F200F" w:rsidTr="00F65989">
        <w:tc>
          <w:tcPr>
            <w:tcW w:w="2088" w:type="dxa"/>
            <w:vMerge w:val="restart"/>
          </w:tcPr>
          <w:p w:rsidR="00F06CDB" w:rsidRDefault="00F06CDB" w:rsidP="00F65989">
            <w:r>
              <w:t xml:space="preserve">Servers and clients </w:t>
            </w:r>
          </w:p>
        </w:tc>
        <w:tc>
          <w:tcPr>
            <w:tcW w:w="5830" w:type="dxa"/>
          </w:tcPr>
          <w:p w:rsidR="00F06CDB" w:rsidRPr="00CA0364" w:rsidRDefault="00F06CDB" w:rsidP="00F65989">
            <w:pPr>
              <w:rPr>
                <w:lang w:val="en-US"/>
              </w:rPr>
            </w:pPr>
            <w:r w:rsidRPr="00B1180C">
              <w:rPr>
                <w:lang w:val="en-US"/>
              </w:rPr>
              <w:t>Check if incoming alarms are shown on all servers and clients. Check that silencing and acknowledging of alarms on each server / client functions in accordance with the unique alarm station setting.</w:t>
            </w:r>
          </w:p>
        </w:tc>
        <w:tc>
          <w:tcPr>
            <w:tcW w:w="1540" w:type="dxa"/>
          </w:tcPr>
          <w:p w:rsidR="00F06CDB" w:rsidRPr="00CA0364" w:rsidRDefault="00F06CDB" w:rsidP="00F65989">
            <w:pPr>
              <w:rPr>
                <w:lang w:val="en-US"/>
              </w:rPr>
            </w:pPr>
          </w:p>
        </w:tc>
      </w:tr>
      <w:tr w:rsidR="00F06CDB" w:rsidRPr="000F200F" w:rsidTr="00F65989">
        <w:tc>
          <w:tcPr>
            <w:tcW w:w="2088" w:type="dxa"/>
            <w:vMerge/>
          </w:tcPr>
          <w:p w:rsidR="00F06CDB" w:rsidRPr="00CA0364" w:rsidRDefault="00F06CDB" w:rsidP="00F65989">
            <w:pPr>
              <w:rPr>
                <w:lang w:val="en-US"/>
              </w:rPr>
            </w:pPr>
          </w:p>
        </w:tc>
        <w:tc>
          <w:tcPr>
            <w:tcW w:w="5830" w:type="dxa"/>
            <w:tcBorders>
              <w:bottom w:val="single" w:sz="4" w:space="0" w:color="auto"/>
            </w:tcBorders>
          </w:tcPr>
          <w:p w:rsidR="00F06CDB" w:rsidRPr="00B1180C" w:rsidRDefault="00F06CDB" w:rsidP="00F65989">
            <w:pPr>
              <w:rPr>
                <w:rFonts w:cs="Arial"/>
                <w:lang w:val="en-US"/>
              </w:rPr>
            </w:pPr>
            <w:r w:rsidRPr="00B1180C">
              <w:rPr>
                <w:rFonts w:cs="Arial"/>
                <w:lang w:val="en-US"/>
              </w:rPr>
              <w:t xml:space="preserve">Make sure there are no irregularities in the settlement on the different servers and clients. Make settings according to the respective entitlements of the specific station.  </w:t>
            </w:r>
          </w:p>
        </w:tc>
        <w:tc>
          <w:tcPr>
            <w:tcW w:w="1540" w:type="dxa"/>
            <w:tcBorders>
              <w:bottom w:val="single" w:sz="4" w:space="0" w:color="auto"/>
            </w:tcBorders>
          </w:tcPr>
          <w:p w:rsidR="00F06CDB" w:rsidRPr="00B1180C" w:rsidRDefault="00F06CDB" w:rsidP="00F65989">
            <w:pPr>
              <w:rPr>
                <w:lang w:val="en-US"/>
              </w:rPr>
            </w:pPr>
          </w:p>
        </w:tc>
      </w:tr>
      <w:tr w:rsidR="00F06CDB" w:rsidRPr="000F200F" w:rsidTr="00F65989">
        <w:tc>
          <w:tcPr>
            <w:tcW w:w="2088" w:type="dxa"/>
            <w:shd w:val="clear" w:color="auto" w:fill="B3B3B3"/>
          </w:tcPr>
          <w:p w:rsidR="00F06CDB" w:rsidRPr="00CA0364" w:rsidRDefault="00F06CDB" w:rsidP="00F65989">
            <w:pPr>
              <w:rPr>
                <w:lang w:val="en-US"/>
              </w:rPr>
            </w:pPr>
          </w:p>
        </w:tc>
        <w:tc>
          <w:tcPr>
            <w:tcW w:w="5830" w:type="dxa"/>
            <w:shd w:val="clear" w:color="auto" w:fill="B3B3B3"/>
          </w:tcPr>
          <w:p w:rsidR="00F06CDB" w:rsidRPr="00CA0364" w:rsidRDefault="00F06CDB" w:rsidP="00F65989">
            <w:pPr>
              <w:rPr>
                <w:lang w:val="en-US"/>
              </w:rPr>
            </w:pPr>
          </w:p>
        </w:tc>
        <w:tc>
          <w:tcPr>
            <w:tcW w:w="1540" w:type="dxa"/>
            <w:shd w:val="clear" w:color="auto" w:fill="B3B3B3"/>
          </w:tcPr>
          <w:p w:rsidR="00F06CDB" w:rsidRPr="00B1180C" w:rsidRDefault="00F06CDB" w:rsidP="00F65989">
            <w:pPr>
              <w:rPr>
                <w:lang w:val="en-US"/>
              </w:rPr>
            </w:pPr>
          </w:p>
        </w:tc>
      </w:tr>
      <w:tr w:rsidR="00F06CDB" w:rsidRPr="00B1180C" w:rsidTr="00F65989">
        <w:tc>
          <w:tcPr>
            <w:tcW w:w="2088" w:type="dxa"/>
          </w:tcPr>
          <w:p w:rsidR="00F06CDB" w:rsidRDefault="00F06CDB" w:rsidP="00F65989">
            <w:r>
              <w:t>Remarks</w:t>
            </w:r>
          </w:p>
        </w:tc>
        <w:tc>
          <w:tcPr>
            <w:tcW w:w="5830" w:type="dxa"/>
          </w:tcPr>
          <w:p w:rsidR="00F06CDB" w:rsidRDefault="00F06CDB" w:rsidP="00F65989">
            <w:pPr>
              <w:pStyle w:val="Text"/>
            </w:pPr>
          </w:p>
          <w:p w:rsidR="00F06CDB" w:rsidRDefault="00F06CDB" w:rsidP="00F65989">
            <w:pPr>
              <w:pStyle w:val="Text"/>
            </w:pPr>
          </w:p>
          <w:p w:rsidR="00F06CDB" w:rsidRDefault="00F06CDB" w:rsidP="00F65989">
            <w:pPr>
              <w:pStyle w:val="Text"/>
            </w:pPr>
          </w:p>
          <w:p w:rsidR="00F06CDB" w:rsidRDefault="00F06CDB" w:rsidP="00F65989">
            <w:pPr>
              <w:pStyle w:val="Text"/>
            </w:pPr>
          </w:p>
          <w:p w:rsidR="00F06CDB" w:rsidRDefault="00F06CDB" w:rsidP="00F65989">
            <w:pPr>
              <w:pStyle w:val="Text"/>
            </w:pPr>
          </w:p>
        </w:tc>
        <w:tc>
          <w:tcPr>
            <w:tcW w:w="1540" w:type="dxa"/>
          </w:tcPr>
          <w:p w:rsidR="00F06CDB" w:rsidRPr="00B1180C" w:rsidRDefault="00F06CDB" w:rsidP="00F65989">
            <w:pPr>
              <w:rPr>
                <w:lang w:val="en-US"/>
              </w:rPr>
            </w:pPr>
          </w:p>
        </w:tc>
      </w:tr>
    </w:tbl>
    <w:p w:rsidR="00F06CDB" w:rsidRDefault="00F06CDB" w:rsidP="00F06CDB">
      <w:pPr>
        <w:pStyle w:val="Heading3"/>
        <w:numPr>
          <w:ilvl w:val="2"/>
          <w:numId w:val="3"/>
        </w:numPr>
        <w:rPr>
          <w:lang w:val="en-US"/>
        </w:rPr>
      </w:pPr>
      <w:bookmarkStart w:id="1062" w:name="_Toc402443186"/>
      <w:bookmarkStart w:id="1063" w:name="_Toc404942557"/>
      <w:r>
        <w:rPr>
          <w:lang w:val="en-US"/>
        </w:rPr>
        <w:t>Network</w:t>
      </w:r>
      <w:r>
        <w:rPr>
          <w:lang w:val="en-US"/>
        </w:rPr>
        <w:fldChar w:fldCharType="begin"/>
      </w:r>
      <w:r>
        <w:rPr>
          <w:lang w:val="en-US"/>
        </w:rPr>
        <w:instrText xml:space="preserve"> XE "</w:instrText>
      </w:r>
      <w:r>
        <w:instrText>Network"</w:instrText>
      </w:r>
      <w:r>
        <w:rPr>
          <w:lang w:val="en-US"/>
        </w:rPr>
        <w:instrText xml:space="preserve"> </w:instrText>
      </w:r>
      <w:r>
        <w:rPr>
          <w:lang w:val="en-US"/>
        </w:rPr>
        <w:fldChar w:fldCharType="end"/>
      </w:r>
      <w:r>
        <w:rPr>
          <w:lang w:val="en-US"/>
        </w:rPr>
        <w:t xml:space="preserve"> connection</w:t>
      </w:r>
      <w:bookmarkEnd w:id="1062"/>
      <w:bookmarkEnd w:id="1063"/>
    </w:p>
    <w:p w:rsidR="00F06CDB" w:rsidRPr="00950B51" w:rsidRDefault="00F06CDB" w:rsidP="00F06CDB">
      <w:pPr>
        <w:rPr>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31"/>
        <w:gridCol w:w="5530"/>
        <w:gridCol w:w="1501"/>
      </w:tblGrid>
      <w:tr w:rsidR="00F06CDB" w:rsidRPr="00B1180C" w:rsidTr="00F65989">
        <w:tc>
          <w:tcPr>
            <w:tcW w:w="2088" w:type="dxa"/>
            <w:shd w:val="clear" w:color="auto" w:fill="0C0C0C"/>
          </w:tcPr>
          <w:p w:rsidR="00F06CDB" w:rsidRPr="00B1180C" w:rsidRDefault="00F06CDB" w:rsidP="00F65989">
            <w:pPr>
              <w:jc w:val="center"/>
              <w:rPr>
                <w:b/>
              </w:rPr>
            </w:pPr>
            <w:r w:rsidRPr="00B1180C">
              <w:rPr>
                <w:b/>
              </w:rPr>
              <w:t>Check</w:t>
            </w:r>
          </w:p>
        </w:tc>
        <w:tc>
          <w:tcPr>
            <w:tcW w:w="5830" w:type="dxa"/>
            <w:shd w:val="clear" w:color="auto" w:fill="0C0C0C"/>
          </w:tcPr>
          <w:p w:rsidR="00F06CDB" w:rsidRPr="00B1180C" w:rsidRDefault="00F06CDB" w:rsidP="00F65989">
            <w:pPr>
              <w:jc w:val="center"/>
              <w:rPr>
                <w:b/>
              </w:rPr>
            </w:pPr>
            <w:r w:rsidRPr="00B1180C">
              <w:rPr>
                <w:b/>
              </w:rPr>
              <w:t>Contents of check</w:t>
            </w:r>
          </w:p>
        </w:tc>
        <w:tc>
          <w:tcPr>
            <w:tcW w:w="1540" w:type="dxa"/>
            <w:shd w:val="clear" w:color="auto" w:fill="0C0C0C"/>
          </w:tcPr>
          <w:p w:rsidR="00F06CDB" w:rsidRPr="00B1180C" w:rsidRDefault="00F06CDB" w:rsidP="00F65989">
            <w:pPr>
              <w:jc w:val="center"/>
              <w:rPr>
                <w:b/>
              </w:rPr>
            </w:pPr>
            <w:r w:rsidRPr="00B1180C">
              <w:rPr>
                <w:b/>
              </w:rPr>
              <w:t>Passed</w:t>
            </w:r>
          </w:p>
        </w:tc>
      </w:tr>
      <w:tr w:rsidR="00F06CDB" w:rsidRPr="000F200F" w:rsidTr="00F65989">
        <w:tc>
          <w:tcPr>
            <w:tcW w:w="2088" w:type="dxa"/>
            <w:vMerge w:val="restart"/>
          </w:tcPr>
          <w:p w:rsidR="00F06CDB" w:rsidRDefault="00F06CDB" w:rsidP="00F65989">
            <w:r>
              <w:t xml:space="preserve">Monitoring network connection </w:t>
            </w:r>
          </w:p>
        </w:tc>
        <w:tc>
          <w:tcPr>
            <w:tcW w:w="5830" w:type="dxa"/>
          </w:tcPr>
          <w:p w:rsidR="00F06CDB" w:rsidRPr="00B1180C" w:rsidRDefault="00F06CDB" w:rsidP="00F65989">
            <w:pPr>
              <w:rPr>
                <w:lang w:val="en-US"/>
              </w:rPr>
            </w:pPr>
            <w:r>
              <w:t xml:space="preserve">Disconnect </w:t>
            </w:r>
            <w:r w:rsidRPr="00B1180C">
              <w:rPr>
                <w:lang w:val="en-US"/>
              </w:rPr>
              <w:t>the network cables one-by-one, and check if the system shows the right alarms and/or takeover the connection to other servers.</w:t>
            </w:r>
          </w:p>
        </w:tc>
        <w:tc>
          <w:tcPr>
            <w:tcW w:w="1540" w:type="dxa"/>
          </w:tcPr>
          <w:p w:rsidR="00F06CDB" w:rsidRPr="00CA0364" w:rsidRDefault="00F06CDB" w:rsidP="00F65989">
            <w:pPr>
              <w:rPr>
                <w:lang w:val="en-US"/>
              </w:rPr>
            </w:pPr>
          </w:p>
        </w:tc>
      </w:tr>
      <w:tr w:rsidR="00F06CDB" w:rsidRPr="00B1180C" w:rsidTr="00F65989">
        <w:tc>
          <w:tcPr>
            <w:tcW w:w="2088" w:type="dxa"/>
            <w:vMerge/>
          </w:tcPr>
          <w:p w:rsidR="00F06CDB" w:rsidRPr="00CA0364" w:rsidRDefault="00F06CDB" w:rsidP="00F65989">
            <w:pPr>
              <w:rPr>
                <w:lang w:val="en-US"/>
              </w:rPr>
            </w:pPr>
          </w:p>
        </w:tc>
        <w:tc>
          <w:tcPr>
            <w:tcW w:w="5830" w:type="dxa"/>
            <w:tcBorders>
              <w:bottom w:val="single" w:sz="4" w:space="0" w:color="auto"/>
            </w:tcBorders>
          </w:tcPr>
          <w:p w:rsidR="00F06CDB" w:rsidRPr="00B1180C" w:rsidRDefault="00F06CDB" w:rsidP="00F65989">
            <w:pPr>
              <w:rPr>
                <w:rFonts w:cs="Arial"/>
                <w:lang w:val="en-US"/>
              </w:rPr>
            </w:pPr>
            <w:r w:rsidRPr="00B1180C">
              <w:rPr>
                <w:rFonts w:cs="Arial"/>
                <w:lang w:val="en-US"/>
              </w:rPr>
              <w:t xml:space="preserve">Check </w:t>
            </w:r>
            <w:r>
              <w:rPr>
                <w:rFonts w:cs="Arial"/>
                <w:lang w:val="en-US"/>
              </w:rPr>
              <w:t>OWS</w:t>
            </w:r>
            <w:r w:rsidRPr="00B1180C">
              <w:rPr>
                <w:rFonts w:cs="Arial"/>
                <w:lang w:val="en-US"/>
              </w:rPr>
              <w:t xml:space="preserve"> takeover. </w:t>
            </w:r>
          </w:p>
        </w:tc>
        <w:tc>
          <w:tcPr>
            <w:tcW w:w="1540" w:type="dxa"/>
            <w:tcBorders>
              <w:bottom w:val="single" w:sz="4" w:space="0" w:color="auto"/>
            </w:tcBorders>
          </w:tcPr>
          <w:p w:rsidR="00F06CDB" w:rsidRPr="00B1180C" w:rsidRDefault="00F06CDB" w:rsidP="00F65989">
            <w:pPr>
              <w:rPr>
                <w:lang w:val="en-US"/>
              </w:rPr>
            </w:pPr>
          </w:p>
        </w:tc>
      </w:tr>
      <w:tr w:rsidR="00F06CDB" w:rsidRPr="000F200F" w:rsidTr="00F65989">
        <w:tc>
          <w:tcPr>
            <w:tcW w:w="2088" w:type="dxa"/>
            <w:vMerge/>
          </w:tcPr>
          <w:p w:rsidR="00F06CDB" w:rsidRDefault="00F06CDB" w:rsidP="00F65989"/>
        </w:tc>
        <w:tc>
          <w:tcPr>
            <w:tcW w:w="5830" w:type="dxa"/>
            <w:tcBorders>
              <w:bottom w:val="single" w:sz="4" w:space="0" w:color="auto"/>
            </w:tcBorders>
          </w:tcPr>
          <w:p w:rsidR="00F06CDB" w:rsidRPr="00B1180C" w:rsidRDefault="00F06CDB" w:rsidP="00F65989">
            <w:pPr>
              <w:rPr>
                <w:rFonts w:cs="Arial"/>
              </w:rPr>
            </w:pPr>
            <w:r w:rsidRPr="00B1180C">
              <w:rPr>
                <w:rFonts w:cs="Arial"/>
                <w:lang w:val="en-US"/>
              </w:rPr>
              <w:t>Check if renaming of cables and serial connections is right.</w:t>
            </w:r>
          </w:p>
        </w:tc>
        <w:tc>
          <w:tcPr>
            <w:tcW w:w="1540" w:type="dxa"/>
            <w:tcBorders>
              <w:bottom w:val="single" w:sz="4" w:space="0" w:color="auto"/>
            </w:tcBorders>
          </w:tcPr>
          <w:p w:rsidR="00F06CDB" w:rsidRPr="00B1180C" w:rsidRDefault="00F06CDB" w:rsidP="00F65989">
            <w:pPr>
              <w:rPr>
                <w:lang w:val="en-US"/>
              </w:rPr>
            </w:pPr>
          </w:p>
        </w:tc>
      </w:tr>
      <w:tr w:rsidR="00F06CDB" w:rsidRPr="000F200F" w:rsidTr="00F65989">
        <w:tc>
          <w:tcPr>
            <w:tcW w:w="2088" w:type="dxa"/>
            <w:vMerge/>
          </w:tcPr>
          <w:p w:rsidR="00F06CDB" w:rsidRPr="00CA0364" w:rsidRDefault="00F06CDB" w:rsidP="00F65989">
            <w:pPr>
              <w:rPr>
                <w:lang w:val="en-US"/>
              </w:rPr>
            </w:pPr>
          </w:p>
        </w:tc>
        <w:tc>
          <w:tcPr>
            <w:tcW w:w="5830" w:type="dxa"/>
            <w:tcBorders>
              <w:bottom w:val="single" w:sz="4" w:space="0" w:color="auto"/>
            </w:tcBorders>
          </w:tcPr>
          <w:p w:rsidR="00F06CDB" w:rsidRPr="00B1180C" w:rsidRDefault="00F06CDB" w:rsidP="00F65989">
            <w:pPr>
              <w:rPr>
                <w:rFonts w:cs="Arial"/>
                <w:lang w:val="en-US"/>
              </w:rPr>
            </w:pPr>
            <w:r w:rsidRPr="00B1180C">
              <w:rPr>
                <w:rFonts w:cs="Arial"/>
                <w:lang w:val="en-US"/>
              </w:rPr>
              <w:t>Check if connections come back quickly after disconnecting / connecting a network cable.</w:t>
            </w:r>
          </w:p>
        </w:tc>
        <w:tc>
          <w:tcPr>
            <w:tcW w:w="1540" w:type="dxa"/>
            <w:tcBorders>
              <w:bottom w:val="single" w:sz="4" w:space="0" w:color="auto"/>
            </w:tcBorders>
          </w:tcPr>
          <w:p w:rsidR="00F06CDB" w:rsidRPr="00B1180C" w:rsidRDefault="00F06CDB" w:rsidP="00F65989">
            <w:pPr>
              <w:rPr>
                <w:lang w:val="en-US"/>
              </w:rPr>
            </w:pPr>
          </w:p>
        </w:tc>
      </w:tr>
      <w:tr w:rsidR="00F06CDB" w:rsidRPr="000F200F" w:rsidTr="00F65989">
        <w:tc>
          <w:tcPr>
            <w:tcW w:w="2088" w:type="dxa"/>
            <w:vMerge/>
          </w:tcPr>
          <w:p w:rsidR="00F06CDB" w:rsidRPr="00CA0364" w:rsidRDefault="00F06CDB" w:rsidP="00F65989">
            <w:pPr>
              <w:rPr>
                <w:lang w:val="en-US"/>
              </w:rPr>
            </w:pPr>
          </w:p>
        </w:tc>
        <w:tc>
          <w:tcPr>
            <w:tcW w:w="5830" w:type="dxa"/>
            <w:tcBorders>
              <w:bottom w:val="single" w:sz="4" w:space="0" w:color="auto"/>
            </w:tcBorders>
          </w:tcPr>
          <w:p w:rsidR="00F06CDB" w:rsidRPr="00B1180C" w:rsidRDefault="00F06CDB" w:rsidP="00F65989">
            <w:pPr>
              <w:rPr>
                <w:rFonts w:cs="Arial"/>
                <w:lang w:val="en-US"/>
              </w:rPr>
            </w:pPr>
            <w:r w:rsidRPr="00B1180C">
              <w:rPr>
                <w:rFonts w:cs="Arial"/>
                <w:lang w:val="en-US"/>
              </w:rPr>
              <w:t>Check serial connections for alarms.</w:t>
            </w:r>
          </w:p>
        </w:tc>
        <w:tc>
          <w:tcPr>
            <w:tcW w:w="1540" w:type="dxa"/>
            <w:tcBorders>
              <w:bottom w:val="single" w:sz="4" w:space="0" w:color="auto"/>
            </w:tcBorders>
          </w:tcPr>
          <w:p w:rsidR="00F06CDB" w:rsidRPr="00B1180C" w:rsidRDefault="00F06CDB" w:rsidP="00F65989">
            <w:pPr>
              <w:rPr>
                <w:lang w:val="en-US"/>
              </w:rPr>
            </w:pPr>
          </w:p>
        </w:tc>
      </w:tr>
      <w:tr w:rsidR="00F06CDB" w:rsidRPr="000F200F" w:rsidTr="00F65989">
        <w:tc>
          <w:tcPr>
            <w:tcW w:w="2088" w:type="dxa"/>
            <w:shd w:val="clear" w:color="auto" w:fill="B3B3B3"/>
          </w:tcPr>
          <w:p w:rsidR="00F06CDB" w:rsidRPr="00CA0364" w:rsidRDefault="00F06CDB" w:rsidP="00F65989">
            <w:pPr>
              <w:rPr>
                <w:lang w:val="en-US"/>
              </w:rPr>
            </w:pPr>
          </w:p>
        </w:tc>
        <w:tc>
          <w:tcPr>
            <w:tcW w:w="5830" w:type="dxa"/>
            <w:shd w:val="clear" w:color="auto" w:fill="B3B3B3"/>
          </w:tcPr>
          <w:p w:rsidR="00F06CDB" w:rsidRPr="00CA0364" w:rsidRDefault="00F06CDB" w:rsidP="00F65989">
            <w:pPr>
              <w:rPr>
                <w:lang w:val="en-US"/>
              </w:rPr>
            </w:pPr>
          </w:p>
        </w:tc>
        <w:tc>
          <w:tcPr>
            <w:tcW w:w="1540" w:type="dxa"/>
            <w:shd w:val="clear" w:color="auto" w:fill="B3B3B3"/>
          </w:tcPr>
          <w:p w:rsidR="00F06CDB" w:rsidRPr="00B1180C" w:rsidRDefault="00F06CDB" w:rsidP="00F65989">
            <w:pPr>
              <w:rPr>
                <w:lang w:val="en-US"/>
              </w:rPr>
            </w:pPr>
          </w:p>
        </w:tc>
      </w:tr>
      <w:tr w:rsidR="00F06CDB" w:rsidRPr="00B1180C" w:rsidTr="00F65989">
        <w:tc>
          <w:tcPr>
            <w:tcW w:w="2088" w:type="dxa"/>
          </w:tcPr>
          <w:p w:rsidR="00F06CDB" w:rsidRDefault="00F06CDB" w:rsidP="00F65989">
            <w:r>
              <w:t>Remarks</w:t>
            </w:r>
          </w:p>
        </w:tc>
        <w:tc>
          <w:tcPr>
            <w:tcW w:w="5830" w:type="dxa"/>
          </w:tcPr>
          <w:p w:rsidR="00F06CDB" w:rsidRDefault="00F06CDB" w:rsidP="00F65989">
            <w:pPr>
              <w:pStyle w:val="Text"/>
            </w:pPr>
          </w:p>
          <w:p w:rsidR="00F06CDB" w:rsidRDefault="00F06CDB" w:rsidP="00F65989">
            <w:pPr>
              <w:pStyle w:val="Text"/>
            </w:pPr>
          </w:p>
          <w:p w:rsidR="00F06CDB" w:rsidRDefault="00F06CDB" w:rsidP="00F65989">
            <w:pPr>
              <w:pStyle w:val="Text"/>
            </w:pPr>
          </w:p>
          <w:p w:rsidR="00F06CDB" w:rsidRDefault="00F06CDB" w:rsidP="00F65989">
            <w:pPr>
              <w:pStyle w:val="Text"/>
            </w:pPr>
          </w:p>
          <w:p w:rsidR="00F06CDB" w:rsidRDefault="00F06CDB" w:rsidP="00F65989">
            <w:pPr>
              <w:pStyle w:val="Text"/>
            </w:pPr>
          </w:p>
        </w:tc>
        <w:tc>
          <w:tcPr>
            <w:tcW w:w="1540" w:type="dxa"/>
          </w:tcPr>
          <w:p w:rsidR="00F06CDB" w:rsidRPr="00B1180C" w:rsidRDefault="00F06CDB" w:rsidP="00F65989">
            <w:pPr>
              <w:rPr>
                <w:lang w:val="en-US"/>
              </w:rPr>
            </w:pPr>
          </w:p>
        </w:tc>
      </w:tr>
    </w:tbl>
    <w:p w:rsidR="00F06CDB" w:rsidRDefault="00F06CDB" w:rsidP="00F06CDB">
      <w:pPr>
        <w:rPr>
          <w:lang w:val="en-US"/>
        </w:rPr>
      </w:pPr>
    </w:p>
    <w:p w:rsidR="00F06CDB" w:rsidRDefault="00F06CDB" w:rsidP="00F06CDB">
      <w:pPr>
        <w:pStyle w:val="Heading3"/>
        <w:numPr>
          <w:ilvl w:val="2"/>
          <w:numId w:val="3"/>
        </w:numPr>
        <w:rPr>
          <w:lang w:val="en-US"/>
        </w:rPr>
      </w:pPr>
      <w:r>
        <w:rPr>
          <w:lang w:val="en-US"/>
        </w:rPr>
        <w:br w:type="page"/>
      </w:r>
      <w:bookmarkStart w:id="1064" w:name="_Toc402443187"/>
      <w:bookmarkStart w:id="1065" w:name="_Toc404942558"/>
      <w:r>
        <w:rPr>
          <w:lang w:val="en-US"/>
        </w:rPr>
        <w:lastRenderedPageBreak/>
        <w:t>Viewer and mimics</w:t>
      </w:r>
      <w:bookmarkEnd w:id="1064"/>
      <w:bookmarkEnd w:id="1065"/>
    </w:p>
    <w:p w:rsidR="00F06CDB" w:rsidRDefault="00F06CDB" w:rsidP="00F06CDB">
      <w:pPr>
        <w:rPr>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22"/>
        <w:gridCol w:w="5537"/>
        <w:gridCol w:w="1503"/>
      </w:tblGrid>
      <w:tr w:rsidR="00F06CDB" w:rsidRPr="00B1180C" w:rsidTr="00F65989">
        <w:tc>
          <w:tcPr>
            <w:tcW w:w="2088" w:type="dxa"/>
            <w:shd w:val="clear" w:color="auto" w:fill="0C0C0C"/>
          </w:tcPr>
          <w:p w:rsidR="00F06CDB" w:rsidRPr="00B1180C" w:rsidRDefault="00F06CDB" w:rsidP="00F65989">
            <w:pPr>
              <w:jc w:val="center"/>
              <w:rPr>
                <w:b/>
              </w:rPr>
            </w:pPr>
            <w:r w:rsidRPr="00B1180C">
              <w:rPr>
                <w:b/>
              </w:rPr>
              <w:t>Check</w:t>
            </w:r>
          </w:p>
        </w:tc>
        <w:tc>
          <w:tcPr>
            <w:tcW w:w="5830" w:type="dxa"/>
            <w:shd w:val="clear" w:color="auto" w:fill="0C0C0C"/>
          </w:tcPr>
          <w:p w:rsidR="00F06CDB" w:rsidRPr="00B1180C" w:rsidRDefault="00F06CDB" w:rsidP="00F65989">
            <w:pPr>
              <w:jc w:val="center"/>
              <w:rPr>
                <w:b/>
              </w:rPr>
            </w:pPr>
            <w:r w:rsidRPr="00B1180C">
              <w:rPr>
                <w:b/>
              </w:rPr>
              <w:t>Contents of check</w:t>
            </w:r>
          </w:p>
        </w:tc>
        <w:tc>
          <w:tcPr>
            <w:tcW w:w="1540" w:type="dxa"/>
            <w:shd w:val="clear" w:color="auto" w:fill="0C0C0C"/>
          </w:tcPr>
          <w:p w:rsidR="00F06CDB" w:rsidRPr="00B1180C" w:rsidRDefault="00F06CDB" w:rsidP="00F65989">
            <w:pPr>
              <w:jc w:val="center"/>
              <w:rPr>
                <w:b/>
              </w:rPr>
            </w:pPr>
            <w:r w:rsidRPr="00B1180C">
              <w:rPr>
                <w:b/>
              </w:rPr>
              <w:t>Passed</w:t>
            </w:r>
          </w:p>
        </w:tc>
      </w:tr>
      <w:tr w:rsidR="00F06CDB" w:rsidRPr="000F200F" w:rsidTr="00F65989">
        <w:tc>
          <w:tcPr>
            <w:tcW w:w="2088" w:type="dxa"/>
            <w:vMerge w:val="restart"/>
          </w:tcPr>
          <w:p w:rsidR="00F06CDB" w:rsidRPr="00CA0364" w:rsidRDefault="00F06CDB" w:rsidP="00F65989">
            <w:pPr>
              <w:rPr>
                <w:lang w:val="en-US"/>
              </w:rPr>
            </w:pPr>
            <w:r w:rsidRPr="00CA0364">
              <w:rPr>
                <w:lang w:val="en-US"/>
              </w:rPr>
              <w:t xml:space="preserve">Tuning of viewers and mimics </w:t>
            </w:r>
          </w:p>
        </w:tc>
        <w:tc>
          <w:tcPr>
            <w:tcW w:w="5830" w:type="dxa"/>
          </w:tcPr>
          <w:p w:rsidR="00F06CDB" w:rsidRPr="00B1180C" w:rsidRDefault="00F06CDB" w:rsidP="00F65989">
            <w:pPr>
              <w:rPr>
                <w:lang w:val="en-US"/>
              </w:rPr>
            </w:pPr>
            <w:r w:rsidRPr="00B1180C">
              <w:rPr>
                <w:lang w:val="en-US"/>
              </w:rPr>
              <w:t>Adjust viewers and mimics to meet the customer’s demands.</w:t>
            </w:r>
          </w:p>
        </w:tc>
        <w:tc>
          <w:tcPr>
            <w:tcW w:w="1540" w:type="dxa"/>
          </w:tcPr>
          <w:p w:rsidR="00F06CDB" w:rsidRPr="00CA0364" w:rsidRDefault="00F06CDB" w:rsidP="00F65989">
            <w:pPr>
              <w:rPr>
                <w:lang w:val="en-US"/>
              </w:rPr>
            </w:pPr>
          </w:p>
        </w:tc>
      </w:tr>
      <w:tr w:rsidR="00F06CDB" w:rsidRPr="000F200F" w:rsidTr="00F65989">
        <w:trPr>
          <w:trHeight w:val="1245"/>
        </w:trPr>
        <w:tc>
          <w:tcPr>
            <w:tcW w:w="2088" w:type="dxa"/>
            <w:vMerge/>
          </w:tcPr>
          <w:p w:rsidR="00F06CDB" w:rsidRPr="00CA0364" w:rsidRDefault="00F06CDB" w:rsidP="00F65989">
            <w:pPr>
              <w:rPr>
                <w:lang w:val="en-US"/>
              </w:rPr>
            </w:pPr>
          </w:p>
        </w:tc>
        <w:tc>
          <w:tcPr>
            <w:tcW w:w="5830" w:type="dxa"/>
          </w:tcPr>
          <w:p w:rsidR="00F06CDB" w:rsidRPr="00B1180C" w:rsidRDefault="00F06CDB" w:rsidP="00F65989">
            <w:pPr>
              <w:rPr>
                <w:lang w:val="en-US"/>
              </w:rPr>
            </w:pPr>
            <w:r w:rsidRPr="00B1180C">
              <w:rPr>
                <w:lang w:val="en-US"/>
              </w:rPr>
              <w:t>Carry out small / minor adjustments.</w:t>
            </w:r>
          </w:p>
          <w:p w:rsidR="00F06CDB" w:rsidRPr="00B1180C" w:rsidRDefault="00F06CDB" w:rsidP="00F65989">
            <w:pPr>
              <w:rPr>
                <w:lang w:val="en-US"/>
              </w:rPr>
            </w:pPr>
            <w:r w:rsidRPr="00B1180C">
              <w:rPr>
                <w:lang w:val="en-US"/>
              </w:rPr>
              <w:t xml:space="preserve">No major changes in the mimics, only minor adjustments. Setting of instruments in the viewer and personal alarms. </w:t>
            </w:r>
          </w:p>
          <w:p w:rsidR="00F06CDB" w:rsidRPr="00B1180C" w:rsidRDefault="00B2370E" w:rsidP="00F65989">
            <w:pPr>
              <w:rPr>
                <w:lang w:val="en-US"/>
              </w:rPr>
            </w:pPr>
            <w:r>
              <w:rPr>
                <w:bCs/>
                <w:i/>
                <w:noProof/>
                <w:lang w:val="nl-NL" w:eastAsia="nl-NL"/>
              </w:rPr>
              <w:drawing>
                <wp:anchor distT="0" distB="0" distL="114300" distR="114300" simplePos="0" relativeHeight="251752448" behindDoc="0" locked="0" layoutInCell="1" allowOverlap="1" wp14:anchorId="168E4692" wp14:editId="6B361F5C">
                  <wp:simplePos x="0" y="0"/>
                  <wp:positionH relativeFrom="column">
                    <wp:posOffset>-46355</wp:posOffset>
                  </wp:positionH>
                  <wp:positionV relativeFrom="paragraph">
                    <wp:posOffset>55880</wp:posOffset>
                  </wp:positionV>
                  <wp:extent cx="513715" cy="449580"/>
                  <wp:effectExtent l="19050" t="0" r="635"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critical.png"/>
                          <pic:cNvPicPr/>
                        </pic:nvPicPr>
                        <pic:blipFill>
                          <a:blip r:embed="rId11" cstate="print"/>
                          <a:stretch>
                            <a:fillRect/>
                          </a:stretch>
                        </pic:blipFill>
                        <pic:spPr>
                          <a:xfrm>
                            <a:off x="0" y="0"/>
                            <a:ext cx="513715" cy="449580"/>
                          </a:xfrm>
                          <a:prstGeom prst="rect">
                            <a:avLst/>
                          </a:prstGeom>
                        </pic:spPr>
                      </pic:pic>
                    </a:graphicData>
                  </a:graphic>
                </wp:anchor>
              </w:drawing>
            </w:r>
          </w:p>
          <w:p w:rsidR="00B2370E" w:rsidRDefault="00B2370E" w:rsidP="00F65989">
            <w:pPr>
              <w:rPr>
                <w:lang w:val="en-US"/>
              </w:rPr>
            </w:pPr>
          </w:p>
          <w:p w:rsidR="00F06CDB" w:rsidRPr="00B1180C" w:rsidRDefault="00F06CDB" w:rsidP="00F65989">
            <w:pPr>
              <w:rPr>
                <w:lang w:val="en-US"/>
              </w:rPr>
            </w:pPr>
            <w:r w:rsidRPr="00B1180C">
              <w:rPr>
                <w:lang w:val="en-US"/>
              </w:rPr>
              <w:t>Do not alter the layout of the mimics.</w:t>
            </w:r>
          </w:p>
        </w:tc>
        <w:tc>
          <w:tcPr>
            <w:tcW w:w="1540" w:type="dxa"/>
          </w:tcPr>
          <w:p w:rsidR="00F06CDB" w:rsidRPr="00B1180C" w:rsidRDefault="00F06CDB" w:rsidP="00F65989">
            <w:pPr>
              <w:rPr>
                <w:lang w:val="en-US"/>
              </w:rPr>
            </w:pPr>
          </w:p>
        </w:tc>
      </w:tr>
      <w:tr w:rsidR="00F06CDB" w:rsidRPr="000F200F" w:rsidTr="00F65989">
        <w:tc>
          <w:tcPr>
            <w:tcW w:w="2088" w:type="dxa"/>
            <w:shd w:val="clear" w:color="auto" w:fill="B3B3B3"/>
          </w:tcPr>
          <w:p w:rsidR="00F06CDB" w:rsidRPr="00CA0364" w:rsidRDefault="00F06CDB" w:rsidP="00F65989">
            <w:pPr>
              <w:rPr>
                <w:lang w:val="en-US"/>
              </w:rPr>
            </w:pPr>
          </w:p>
        </w:tc>
        <w:tc>
          <w:tcPr>
            <w:tcW w:w="5830" w:type="dxa"/>
            <w:shd w:val="clear" w:color="auto" w:fill="B3B3B3"/>
          </w:tcPr>
          <w:p w:rsidR="00F06CDB" w:rsidRPr="00CA0364" w:rsidRDefault="00F06CDB" w:rsidP="00F65989">
            <w:pPr>
              <w:rPr>
                <w:lang w:val="en-US"/>
              </w:rPr>
            </w:pPr>
          </w:p>
        </w:tc>
        <w:tc>
          <w:tcPr>
            <w:tcW w:w="1540" w:type="dxa"/>
            <w:shd w:val="clear" w:color="auto" w:fill="B3B3B3"/>
          </w:tcPr>
          <w:p w:rsidR="00F06CDB" w:rsidRPr="00B1180C" w:rsidRDefault="00F06CDB" w:rsidP="00F65989">
            <w:pPr>
              <w:rPr>
                <w:lang w:val="en-US"/>
              </w:rPr>
            </w:pPr>
          </w:p>
        </w:tc>
      </w:tr>
      <w:tr w:rsidR="00F06CDB" w:rsidRPr="00B1180C" w:rsidTr="00F65989">
        <w:tc>
          <w:tcPr>
            <w:tcW w:w="2088" w:type="dxa"/>
          </w:tcPr>
          <w:p w:rsidR="00F06CDB" w:rsidRDefault="00F06CDB" w:rsidP="00F65989">
            <w:r>
              <w:t>Remarks</w:t>
            </w:r>
          </w:p>
        </w:tc>
        <w:tc>
          <w:tcPr>
            <w:tcW w:w="5830" w:type="dxa"/>
          </w:tcPr>
          <w:p w:rsidR="00F06CDB" w:rsidRDefault="00F06CDB" w:rsidP="00F65989">
            <w:pPr>
              <w:pStyle w:val="Text"/>
            </w:pPr>
          </w:p>
          <w:p w:rsidR="00F06CDB" w:rsidRDefault="00F06CDB" w:rsidP="00F65989">
            <w:pPr>
              <w:pStyle w:val="Text"/>
            </w:pPr>
          </w:p>
          <w:p w:rsidR="00F06CDB" w:rsidRDefault="00F06CDB" w:rsidP="00F65989">
            <w:pPr>
              <w:pStyle w:val="Text"/>
            </w:pPr>
          </w:p>
          <w:p w:rsidR="00F06CDB" w:rsidRDefault="00F06CDB" w:rsidP="00F65989">
            <w:pPr>
              <w:pStyle w:val="Text"/>
            </w:pPr>
          </w:p>
          <w:p w:rsidR="00F06CDB" w:rsidRDefault="00F06CDB" w:rsidP="00F65989">
            <w:pPr>
              <w:pStyle w:val="Text"/>
            </w:pPr>
          </w:p>
        </w:tc>
        <w:tc>
          <w:tcPr>
            <w:tcW w:w="1540" w:type="dxa"/>
          </w:tcPr>
          <w:p w:rsidR="00F06CDB" w:rsidRPr="00B1180C" w:rsidRDefault="00F06CDB" w:rsidP="00F65989">
            <w:pPr>
              <w:rPr>
                <w:lang w:val="en-US"/>
              </w:rPr>
            </w:pPr>
          </w:p>
        </w:tc>
      </w:tr>
    </w:tbl>
    <w:p w:rsidR="00F06CDB" w:rsidRDefault="00F06CDB" w:rsidP="00F06CDB">
      <w:pPr>
        <w:rPr>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21"/>
        <w:gridCol w:w="5538"/>
        <w:gridCol w:w="1503"/>
      </w:tblGrid>
      <w:tr w:rsidR="00F06CDB" w:rsidRPr="00B1180C" w:rsidTr="00F65989">
        <w:tc>
          <w:tcPr>
            <w:tcW w:w="2088" w:type="dxa"/>
            <w:shd w:val="clear" w:color="auto" w:fill="0C0C0C"/>
          </w:tcPr>
          <w:p w:rsidR="00F06CDB" w:rsidRPr="00B1180C" w:rsidRDefault="00F06CDB" w:rsidP="00F65989">
            <w:pPr>
              <w:jc w:val="center"/>
              <w:rPr>
                <w:b/>
              </w:rPr>
            </w:pPr>
            <w:r w:rsidRPr="00B1180C">
              <w:rPr>
                <w:b/>
              </w:rPr>
              <w:t>Check</w:t>
            </w:r>
          </w:p>
        </w:tc>
        <w:tc>
          <w:tcPr>
            <w:tcW w:w="5830" w:type="dxa"/>
            <w:shd w:val="clear" w:color="auto" w:fill="0C0C0C"/>
          </w:tcPr>
          <w:p w:rsidR="00F06CDB" w:rsidRPr="00B1180C" w:rsidRDefault="00F06CDB" w:rsidP="00F65989">
            <w:pPr>
              <w:jc w:val="center"/>
              <w:rPr>
                <w:b/>
              </w:rPr>
            </w:pPr>
            <w:r w:rsidRPr="00B1180C">
              <w:rPr>
                <w:b/>
              </w:rPr>
              <w:t>Contents of check</w:t>
            </w:r>
          </w:p>
        </w:tc>
        <w:tc>
          <w:tcPr>
            <w:tcW w:w="1540" w:type="dxa"/>
            <w:shd w:val="clear" w:color="auto" w:fill="0C0C0C"/>
          </w:tcPr>
          <w:p w:rsidR="00F06CDB" w:rsidRPr="00B1180C" w:rsidRDefault="00F06CDB" w:rsidP="00F65989">
            <w:pPr>
              <w:jc w:val="center"/>
              <w:rPr>
                <w:b/>
              </w:rPr>
            </w:pPr>
            <w:r w:rsidRPr="00B1180C">
              <w:rPr>
                <w:b/>
              </w:rPr>
              <w:t>Passed</w:t>
            </w:r>
          </w:p>
        </w:tc>
      </w:tr>
      <w:tr w:rsidR="00F06CDB" w:rsidRPr="000F200F" w:rsidTr="00F65989">
        <w:tc>
          <w:tcPr>
            <w:tcW w:w="2088" w:type="dxa"/>
            <w:vMerge w:val="restart"/>
          </w:tcPr>
          <w:p w:rsidR="00F06CDB" w:rsidRDefault="00F06CDB" w:rsidP="00F65989">
            <w:r>
              <w:t>Taskbar</w:t>
            </w:r>
          </w:p>
        </w:tc>
        <w:tc>
          <w:tcPr>
            <w:tcW w:w="5830" w:type="dxa"/>
          </w:tcPr>
          <w:p w:rsidR="00F06CDB" w:rsidRPr="00B1180C" w:rsidRDefault="00F06CDB" w:rsidP="00F65989">
            <w:pPr>
              <w:rPr>
                <w:lang w:val="en-US"/>
              </w:rPr>
            </w:pPr>
            <w:r w:rsidRPr="00B1180C">
              <w:rPr>
                <w:lang w:val="en-US"/>
              </w:rPr>
              <w:t>Change taskbar settings to meet the customer’s demands.</w:t>
            </w:r>
          </w:p>
        </w:tc>
        <w:tc>
          <w:tcPr>
            <w:tcW w:w="1540" w:type="dxa"/>
          </w:tcPr>
          <w:p w:rsidR="00F06CDB" w:rsidRPr="00CA0364" w:rsidRDefault="00F06CDB" w:rsidP="00F65989">
            <w:pPr>
              <w:rPr>
                <w:lang w:val="en-US"/>
              </w:rPr>
            </w:pPr>
          </w:p>
        </w:tc>
      </w:tr>
      <w:tr w:rsidR="00F06CDB" w:rsidRPr="000F200F" w:rsidTr="00F65989">
        <w:trPr>
          <w:trHeight w:val="615"/>
        </w:trPr>
        <w:tc>
          <w:tcPr>
            <w:tcW w:w="2088" w:type="dxa"/>
            <w:vMerge/>
          </w:tcPr>
          <w:p w:rsidR="00F06CDB" w:rsidRPr="00CA0364" w:rsidRDefault="00F06CDB" w:rsidP="00F65989">
            <w:pPr>
              <w:rPr>
                <w:lang w:val="en-US"/>
              </w:rPr>
            </w:pPr>
          </w:p>
        </w:tc>
        <w:tc>
          <w:tcPr>
            <w:tcW w:w="5830" w:type="dxa"/>
          </w:tcPr>
          <w:p w:rsidR="00F06CDB" w:rsidRPr="00B1180C" w:rsidRDefault="00F06CDB" w:rsidP="00F65989">
            <w:pPr>
              <w:rPr>
                <w:lang w:val="en-US"/>
              </w:rPr>
            </w:pPr>
            <w:r w:rsidRPr="00B1180C">
              <w:rPr>
                <w:lang w:val="en-US"/>
              </w:rPr>
              <w:t xml:space="preserve">Set the viewers that are available on the taskbar. </w:t>
            </w:r>
            <w:r w:rsidRPr="00B1180C">
              <w:rPr>
                <w:lang w:val="en-US"/>
              </w:rPr>
              <w:br/>
              <w:t>Set the viewer to startup automatically on which screen.</w:t>
            </w:r>
          </w:p>
        </w:tc>
        <w:tc>
          <w:tcPr>
            <w:tcW w:w="1540" w:type="dxa"/>
          </w:tcPr>
          <w:p w:rsidR="00F06CDB" w:rsidRPr="00B1180C" w:rsidRDefault="00F06CDB" w:rsidP="00F65989">
            <w:pPr>
              <w:rPr>
                <w:lang w:val="en-US"/>
              </w:rPr>
            </w:pPr>
          </w:p>
        </w:tc>
      </w:tr>
      <w:tr w:rsidR="00F06CDB" w:rsidRPr="000F200F" w:rsidTr="00F65989">
        <w:tc>
          <w:tcPr>
            <w:tcW w:w="2088" w:type="dxa"/>
            <w:shd w:val="clear" w:color="auto" w:fill="B3B3B3"/>
          </w:tcPr>
          <w:p w:rsidR="00F06CDB" w:rsidRPr="00CA0364" w:rsidRDefault="00F06CDB" w:rsidP="00F65989">
            <w:pPr>
              <w:rPr>
                <w:lang w:val="en-US"/>
              </w:rPr>
            </w:pPr>
          </w:p>
        </w:tc>
        <w:tc>
          <w:tcPr>
            <w:tcW w:w="5830" w:type="dxa"/>
            <w:shd w:val="clear" w:color="auto" w:fill="B3B3B3"/>
          </w:tcPr>
          <w:p w:rsidR="00F06CDB" w:rsidRPr="00CA0364" w:rsidRDefault="00F06CDB" w:rsidP="00F65989">
            <w:pPr>
              <w:rPr>
                <w:lang w:val="en-US"/>
              </w:rPr>
            </w:pPr>
          </w:p>
        </w:tc>
        <w:tc>
          <w:tcPr>
            <w:tcW w:w="1540" w:type="dxa"/>
            <w:shd w:val="clear" w:color="auto" w:fill="B3B3B3"/>
          </w:tcPr>
          <w:p w:rsidR="00F06CDB" w:rsidRPr="00B1180C" w:rsidRDefault="00F06CDB" w:rsidP="00F65989">
            <w:pPr>
              <w:rPr>
                <w:lang w:val="en-US"/>
              </w:rPr>
            </w:pPr>
          </w:p>
        </w:tc>
      </w:tr>
      <w:tr w:rsidR="00F06CDB" w:rsidRPr="00B1180C" w:rsidTr="00F65989">
        <w:tc>
          <w:tcPr>
            <w:tcW w:w="2088" w:type="dxa"/>
          </w:tcPr>
          <w:p w:rsidR="00F06CDB" w:rsidRDefault="00F06CDB" w:rsidP="00F65989">
            <w:r>
              <w:t>Remarks</w:t>
            </w:r>
          </w:p>
        </w:tc>
        <w:tc>
          <w:tcPr>
            <w:tcW w:w="5830" w:type="dxa"/>
          </w:tcPr>
          <w:p w:rsidR="00F06CDB" w:rsidRDefault="00F06CDB" w:rsidP="00F65989">
            <w:pPr>
              <w:pStyle w:val="Text"/>
            </w:pPr>
          </w:p>
          <w:p w:rsidR="00F06CDB" w:rsidRDefault="00F06CDB" w:rsidP="00F65989">
            <w:pPr>
              <w:pStyle w:val="Text"/>
            </w:pPr>
          </w:p>
          <w:p w:rsidR="00F06CDB" w:rsidRDefault="00F06CDB" w:rsidP="00F65989">
            <w:pPr>
              <w:pStyle w:val="Text"/>
            </w:pPr>
          </w:p>
          <w:p w:rsidR="00F06CDB" w:rsidRDefault="00F06CDB" w:rsidP="00F65989">
            <w:pPr>
              <w:pStyle w:val="Text"/>
            </w:pPr>
          </w:p>
          <w:p w:rsidR="00F06CDB" w:rsidRDefault="00F06CDB" w:rsidP="00F65989">
            <w:pPr>
              <w:pStyle w:val="Text"/>
            </w:pPr>
          </w:p>
        </w:tc>
        <w:tc>
          <w:tcPr>
            <w:tcW w:w="1540" w:type="dxa"/>
          </w:tcPr>
          <w:p w:rsidR="00F06CDB" w:rsidRPr="00B1180C" w:rsidRDefault="00F06CDB" w:rsidP="00F65989">
            <w:pPr>
              <w:rPr>
                <w:lang w:val="en-US"/>
              </w:rPr>
            </w:pPr>
          </w:p>
        </w:tc>
      </w:tr>
    </w:tbl>
    <w:p w:rsidR="00F06CDB" w:rsidRDefault="00F06CDB" w:rsidP="00F06CDB">
      <w:pPr>
        <w:rPr>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21"/>
        <w:gridCol w:w="5539"/>
        <w:gridCol w:w="1502"/>
      </w:tblGrid>
      <w:tr w:rsidR="00F06CDB" w:rsidRPr="00B1180C" w:rsidTr="00F65989">
        <w:tc>
          <w:tcPr>
            <w:tcW w:w="2088" w:type="dxa"/>
            <w:shd w:val="clear" w:color="auto" w:fill="0C0C0C"/>
          </w:tcPr>
          <w:p w:rsidR="00F06CDB" w:rsidRPr="00B1180C" w:rsidRDefault="00F06CDB" w:rsidP="00F65989">
            <w:pPr>
              <w:jc w:val="center"/>
              <w:rPr>
                <w:b/>
              </w:rPr>
            </w:pPr>
            <w:r w:rsidRPr="00B1180C">
              <w:rPr>
                <w:b/>
              </w:rPr>
              <w:t>Check</w:t>
            </w:r>
          </w:p>
        </w:tc>
        <w:tc>
          <w:tcPr>
            <w:tcW w:w="5830" w:type="dxa"/>
            <w:shd w:val="clear" w:color="auto" w:fill="0C0C0C"/>
          </w:tcPr>
          <w:p w:rsidR="00F06CDB" w:rsidRPr="00B1180C" w:rsidRDefault="00F06CDB" w:rsidP="00F65989">
            <w:pPr>
              <w:jc w:val="center"/>
              <w:rPr>
                <w:b/>
              </w:rPr>
            </w:pPr>
            <w:r w:rsidRPr="00B1180C">
              <w:rPr>
                <w:b/>
              </w:rPr>
              <w:t>Contents of check</w:t>
            </w:r>
          </w:p>
        </w:tc>
        <w:tc>
          <w:tcPr>
            <w:tcW w:w="1540" w:type="dxa"/>
            <w:shd w:val="clear" w:color="auto" w:fill="0C0C0C"/>
          </w:tcPr>
          <w:p w:rsidR="00F06CDB" w:rsidRPr="00B1180C" w:rsidRDefault="00F06CDB" w:rsidP="00F65989">
            <w:pPr>
              <w:jc w:val="center"/>
              <w:rPr>
                <w:b/>
              </w:rPr>
            </w:pPr>
            <w:r w:rsidRPr="00B1180C">
              <w:rPr>
                <w:b/>
              </w:rPr>
              <w:t>Passed</w:t>
            </w:r>
          </w:p>
        </w:tc>
      </w:tr>
      <w:tr w:rsidR="00F06CDB" w:rsidRPr="000F200F" w:rsidTr="00F65989">
        <w:tc>
          <w:tcPr>
            <w:tcW w:w="2088" w:type="dxa"/>
            <w:vMerge w:val="restart"/>
          </w:tcPr>
          <w:p w:rsidR="00F06CDB" w:rsidRDefault="00F06CDB" w:rsidP="00F65989">
            <w:r>
              <w:t>Users</w:t>
            </w:r>
          </w:p>
        </w:tc>
        <w:tc>
          <w:tcPr>
            <w:tcW w:w="5830" w:type="dxa"/>
          </w:tcPr>
          <w:p w:rsidR="00F06CDB" w:rsidRPr="00B1180C" w:rsidRDefault="00F06CDB" w:rsidP="00F65989">
            <w:pPr>
              <w:rPr>
                <w:lang w:val="en-US"/>
              </w:rPr>
            </w:pPr>
            <w:r w:rsidRPr="00B1180C">
              <w:rPr>
                <w:lang w:val="en-US"/>
              </w:rPr>
              <w:t>Setup a new user for the customer.</w:t>
            </w:r>
          </w:p>
        </w:tc>
        <w:tc>
          <w:tcPr>
            <w:tcW w:w="1540" w:type="dxa"/>
          </w:tcPr>
          <w:p w:rsidR="00F06CDB" w:rsidRPr="00CA0364" w:rsidRDefault="00F06CDB" w:rsidP="00F65989">
            <w:pPr>
              <w:rPr>
                <w:lang w:val="en-US"/>
              </w:rPr>
            </w:pPr>
          </w:p>
        </w:tc>
      </w:tr>
      <w:tr w:rsidR="00F06CDB" w:rsidRPr="000F200F" w:rsidTr="00F65989">
        <w:trPr>
          <w:trHeight w:val="255"/>
        </w:trPr>
        <w:tc>
          <w:tcPr>
            <w:tcW w:w="2088" w:type="dxa"/>
            <w:vMerge/>
          </w:tcPr>
          <w:p w:rsidR="00F06CDB" w:rsidRPr="00CA0364" w:rsidRDefault="00F06CDB" w:rsidP="00F65989">
            <w:pPr>
              <w:rPr>
                <w:lang w:val="en-US"/>
              </w:rPr>
            </w:pPr>
          </w:p>
        </w:tc>
        <w:tc>
          <w:tcPr>
            <w:tcW w:w="5830" w:type="dxa"/>
          </w:tcPr>
          <w:p w:rsidR="00F06CDB" w:rsidRPr="00B1180C" w:rsidRDefault="00F06CDB" w:rsidP="00F65989">
            <w:pPr>
              <w:rPr>
                <w:lang w:val="en-US"/>
              </w:rPr>
            </w:pPr>
            <w:r w:rsidRPr="00B1180C">
              <w:rPr>
                <w:lang w:val="en-US"/>
              </w:rPr>
              <w:t>Setup a new user as an operator. Ensure that this new user starts up automatically.</w:t>
            </w:r>
          </w:p>
        </w:tc>
        <w:tc>
          <w:tcPr>
            <w:tcW w:w="1540" w:type="dxa"/>
          </w:tcPr>
          <w:p w:rsidR="00F06CDB" w:rsidRPr="00B1180C" w:rsidRDefault="00F06CDB" w:rsidP="00F65989">
            <w:pPr>
              <w:rPr>
                <w:lang w:val="en-US"/>
              </w:rPr>
            </w:pPr>
          </w:p>
        </w:tc>
      </w:tr>
      <w:tr w:rsidR="00F06CDB" w:rsidRPr="000F200F" w:rsidTr="00F65989">
        <w:trPr>
          <w:trHeight w:val="255"/>
        </w:trPr>
        <w:tc>
          <w:tcPr>
            <w:tcW w:w="2088" w:type="dxa"/>
            <w:vMerge/>
          </w:tcPr>
          <w:p w:rsidR="00F06CDB" w:rsidRPr="00CA0364" w:rsidRDefault="00F06CDB" w:rsidP="00F65989">
            <w:pPr>
              <w:rPr>
                <w:lang w:val="en-US"/>
              </w:rPr>
            </w:pPr>
          </w:p>
        </w:tc>
        <w:tc>
          <w:tcPr>
            <w:tcW w:w="5830" w:type="dxa"/>
          </w:tcPr>
          <w:p w:rsidR="00F06CDB" w:rsidRPr="00B1180C" w:rsidRDefault="00F06CDB" w:rsidP="00F65989">
            <w:pPr>
              <w:rPr>
                <w:lang w:val="en-US"/>
              </w:rPr>
            </w:pPr>
            <w:r w:rsidRPr="00B1180C">
              <w:rPr>
                <w:lang w:val="en-US"/>
              </w:rPr>
              <w:t>Ensure that the new user has the proper user rights.</w:t>
            </w:r>
          </w:p>
        </w:tc>
        <w:tc>
          <w:tcPr>
            <w:tcW w:w="1540" w:type="dxa"/>
          </w:tcPr>
          <w:p w:rsidR="00F06CDB" w:rsidRPr="00B1180C" w:rsidRDefault="00F06CDB" w:rsidP="00F65989">
            <w:pPr>
              <w:rPr>
                <w:lang w:val="en-US"/>
              </w:rPr>
            </w:pPr>
          </w:p>
        </w:tc>
      </w:tr>
      <w:tr w:rsidR="00F06CDB" w:rsidRPr="000F200F" w:rsidTr="00F65989">
        <w:tc>
          <w:tcPr>
            <w:tcW w:w="2088" w:type="dxa"/>
            <w:shd w:val="clear" w:color="auto" w:fill="B3B3B3"/>
          </w:tcPr>
          <w:p w:rsidR="00F06CDB" w:rsidRPr="00CA0364" w:rsidRDefault="00F06CDB" w:rsidP="00F65989">
            <w:pPr>
              <w:rPr>
                <w:lang w:val="en-US"/>
              </w:rPr>
            </w:pPr>
          </w:p>
        </w:tc>
        <w:tc>
          <w:tcPr>
            <w:tcW w:w="5830" w:type="dxa"/>
            <w:shd w:val="clear" w:color="auto" w:fill="B3B3B3"/>
          </w:tcPr>
          <w:p w:rsidR="00F06CDB" w:rsidRPr="00CA0364" w:rsidRDefault="00F06CDB" w:rsidP="00F65989">
            <w:pPr>
              <w:rPr>
                <w:lang w:val="en-US"/>
              </w:rPr>
            </w:pPr>
          </w:p>
        </w:tc>
        <w:tc>
          <w:tcPr>
            <w:tcW w:w="1540" w:type="dxa"/>
            <w:shd w:val="clear" w:color="auto" w:fill="B3B3B3"/>
          </w:tcPr>
          <w:p w:rsidR="00F06CDB" w:rsidRPr="00B1180C" w:rsidRDefault="00F06CDB" w:rsidP="00F65989">
            <w:pPr>
              <w:rPr>
                <w:lang w:val="en-US"/>
              </w:rPr>
            </w:pPr>
          </w:p>
        </w:tc>
      </w:tr>
      <w:tr w:rsidR="00F06CDB" w:rsidRPr="00B1180C" w:rsidTr="00F65989">
        <w:tc>
          <w:tcPr>
            <w:tcW w:w="2088" w:type="dxa"/>
          </w:tcPr>
          <w:p w:rsidR="00F06CDB" w:rsidRDefault="00F06CDB" w:rsidP="00F65989">
            <w:r>
              <w:t>Remarks</w:t>
            </w:r>
          </w:p>
        </w:tc>
        <w:tc>
          <w:tcPr>
            <w:tcW w:w="5830" w:type="dxa"/>
          </w:tcPr>
          <w:p w:rsidR="00F06CDB" w:rsidRDefault="00F06CDB" w:rsidP="00F65989">
            <w:pPr>
              <w:pStyle w:val="Text"/>
            </w:pPr>
          </w:p>
          <w:p w:rsidR="00F06CDB" w:rsidRDefault="00F06CDB" w:rsidP="00F65989">
            <w:pPr>
              <w:pStyle w:val="Text"/>
            </w:pPr>
          </w:p>
          <w:p w:rsidR="00F06CDB" w:rsidRDefault="00F06CDB" w:rsidP="00F65989">
            <w:pPr>
              <w:pStyle w:val="Text"/>
            </w:pPr>
          </w:p>
          <w:p w:rsidR="00F06CDB" w:rsidRDefault="00F06CDB" w:rsidP="00F65989">
            <w:pPr>
              <w:pStyle w:val="Text"/>
            </w:pPr>
          </w:p>
          <w:p w:rsidR="00F06CDB" w:rsidRDefault="00F06CDB" w:rsidP="00F65989">
            <w:pPr>
              <w:pStyle w:val="Text"/>
            </w:pPr>
          </w:p>
        </w:tc>
        <w:tc>
          <w:tcPr>
            <w:tcW w:w="1540" w:type="dxa"/>
          </w:tcPr>
          <w:p w:rsidR="00F06CDB" w:rsidRPr="00B1180C" w:rsidRDefault="00F06CDB" w:rsidP="00F65989">
            <w:pPr>
              <w:rPr>
                <w:lang w:val="en-US"/>
              </w:rPr>
            </w:pPr>
          </w:p>
        </w:tc>
      </w:tr>
    </w:tbl>
    <w:p w:rsidR="00F06CDB" w:rsidRDefault="00F06CDB" w:rsidP="00F06CDB">
      <w:pPr>
        <w:rPr>
          <w:lang w:val="en-US"/>
        </w:rPr>
      </w:pPr>
    </w:p>
    <w:p w:rsidR="00F06CDB" w:rsidRDefault="00F06CDB" w:rsidP="00F06CDB">
      <w:pPr>
        <w:pStyle w:val="Heading3"/>
        <w:numPr>
          <w:ilvl w:val="2"/>
          <w:numId w:val="3"/>
        </w:numPr>
        <w:rPr>
          <w:lang w:val="en-US"/>
        </w:rPr>
      </w:pPr>
      <w:r>
        <w:rPr>
          <w:lang w:val="en-US"/>
        </w:rPr>
        <w:br w:type="page"/>
      </w:r>
      <w:bookmarkStart w:id="1066" w:name="_Toc402443188"/>
      <w:bookmarkStart w:id="1067" w:name="_Toc404942559"/>
      <w:r>
        <w:rPr>
          <w:lang w:val="en-US"/>
        </w:rPr>
        <w:lastRenderedPageBreak/>
        <w:t>Cold start and completion of test</w:t>
      </w:r>
      <w:bookmarkEnd w:id="1066"/>
      <w:bookmarkEnd w:id="1067"/>
    </w:p>
    <w:p w:rsidR="00F06CDB" w:rsidRDefault="00F06CDB" w:rsidP="00F06CDB">
      <w:pPr>
        <w:rPr>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32"/>
        <w:gridCol w:w="5528"/>
        <w:gridCol w:w="1502"/>
      </w:tblGrid>
      <w:tr w:rsidR="00F06CDB" w:rsidRPr="00B1180C" w:rsidTr="00F65989">
        <w:tc>
          <w:tcPr>
            <w:tcW w:w="2088" w:type="dxa"/>
            <w:shd w:val="clear" w:color="auto" w:fill="0C0C0C"/>
          </w:tcPr>
          <w:p w:rsidR="00F06CDB" w:rsidRPr="00B1180C" w:rsidRDefault="00F06CDB" w:rsidP="00F65989">
            <w:pPr>
              <w:jc w:val="center"/>
              <w:rPr>
                <w:b/>
              </w:rPr>
            </w:pPr>
            <w:r w:rsidRPr="00B1180C">
              <w:rPr>
                <w:b/>
              </w:rPr>
              <w:t>Check</w:t>
            </w:r>
          </w:p>
        </w:tc>
        <w:tc>
          <w:tcPr>
            <w:tcW w:w="5830" w:type="dxa"/>
            <w:shd w:val="clear" w:color="auto" w:fill="0C0C0C"/>
          </w:tcPr>
          <w:p w:rsidR="00F06CDB" w:rsidRPr="00B1180C" w:rsidRDefault="00F06CDB" w:rsidP="00F65989">
            <w:pPr>
              <w:jc w:val="center"/>
              <w:rPr>
                <w:b/>
              </w:rPr>
            </w:pPr>
            <w:r w:rsidRPr="00B1180C">
              <w:rPr>
                <w:b/>
              </w:rPr>
              <w:t>Contents of check</w:t>
            </w:r>
          </w:p>
        </w:tc>
        <w:tc>
          <w:tcPr>
            <w:tcW w:w="1540" w:type="dxa"/>
            <w:shd w:val="clear" w:color="auto" w:fill="0C0C0C"/>
          </w:tcPr>
          <w:p w:rsidR="00F06CDB" w:rsidRPr="00B1180C" w:rsidRDefault="00F06CDB" w:rsidP="00F65989">
            <w:pPr>
              <w:jc w:val="center"/>
              <w:rPr>
                <w:b/>
              </w:rPr>
            </w:pPr>
            <w:r w:rsidRPr="00B1180C">
              <w:rPr>
                <w:b/>
              </w:rPr>
              <w:t>Passed</w:t>
            </w:r>
          </w:p>
        </w:tc>
      </w:tr>
      <w:tr w:rsidR="00F06CDB" w:rsidTr="00F65989">
        <w:tc>
          <w:tcPr>
            <w:tcW w:w="2088" w:type="dxa"/>
            <w:vMerge w:val="restart"/>
          </w:tcPr>
          <w:p w:rsidR="00F06CDB" w:rsidRPr="00CA0364" w:rsidRDefault="00F06CDB" w:rsidP="00F65989">
            <w:pPr>
              <w:rPr>
                <w:lang w:val="en-US"/>
              </w:rPr>
            </w:pPr>
            <w:r w:rsidRPr="00CA0364">
              <w:rPr>
                <w:lang w:val="en-US"/>
              </w:rPr>
              <w:t>Cold start and completion of test</w:t>
            </w:r>
          </w:p>
        </w:tc>
        <w:tc>
          <w:tcPr>
            <w:tcW w:w="5830" w:type="dxa"/>
          </w:tcPr>
          <w:p w:rsidR="00F06CDB" w:rsidRPr="00B1180C" w:rsidRDefault="00F06CDB" w:rsidP="00F65989">
            <w:pPr>
              <w:rPr>
                <w:lang w:val="en-US"/>
              </w:rPr>
            </w:pPr>
            <w:r w:rsidRPr="00B1180C">
              <w:rPr>
                <w:lang w:val="en-US"/>
              </w:rPr>
              <w:t>Shutdown full system and restart it.</w:t>
            </w:r>
            <w:r w:rsidRPr="00B1180C">
              <w:rPr>
                <w:lang w:val="en-US"/>
              </w:rPr>
              <w:br/>
              <w:t>Ensure system functions correctly.</w:t>
            </w:r>
          </w:p>
        </w:tc>
        <w:tc>
          <w:tcPr>
            <w:tcW w:w="1540" w:type="dxa"/>
          </w:tcPr>
          <w:p w:rsidR="00F06CDB" w:rsidRDefault="00F06CDB" w:rsidP="00F65989"/>
        </w:tc>
      </w:tr>
      <w:tr w:rsidR="00F06CDB" w:rsidRPr="000F200F" w:rsidTr="00F65989">
        <w:trPr>
          <w:trHeight w:val="255"/>
        </w:trPr>
        <w:tc>
          <w:tcPr>
            <w:tcW w:w="2088" w:type="dxa"/>
            <w:vMerge/>
          </w:tcPr>
          <w:p w:rsidR="00F06CDB" w:rsidRDefault="00F06CDB" w:rsidP="00F65989"/>
        </w:tc>
        <w:tc>
          <w:tcPr>
            <w:tcW w:w="5830" w:type="dxa"/>
          </w:tcPr>
          <w:p w:rsidR="00F06CDB" w:rsidRPr="00B1180C" w:rsidRDefault="00F06CDB" w:rsidP="00F65989">
            <w:pPr>
              <w:rPr>
                <w:lang w:val="en-US"/>
              </w:rPr>
            </w:pPr>
            <w:r w:rsidRPr="00B1180C">
              <w:rPr>
                <w:lang w:val="en-US"/>
              </w:rPr>
              <w:t>Verify all adjustments and settings as set before.</w:t>
            </w:r>
          </w:p>
        </w:tc>
        <w:tc>
          <w:tcPr>
            <w:tcW w:w="1540" w:type="dxa"/>
          </w:tcPr>
          <w:p w:rsidR="00F06CDB" w:rsidRPr="00B1180C" w:rsidRDefault="00F06CDB" w:rsidP="00F65989">
            <w:pPr>
              <w:rPr>
                <w:lang w:val="en-US"/>
              </w:rPr>
            </w:pPr>
          </w:p>
        </w:tc>
      </w:tr>
      <w:tr w:rsidR="00F06CDB" w:rsidRPr="000F200F" w:rsidTr="00F65989">
        <w:trPr>
          <w:trHeight w:val="255"/>
        </w:trPr>
        <w:tc>
          <w:tcPr>
            <w:tcW w:w="2088" w:type="dxa"/>
            <w:vMerge/>
          </w:tcPr>
          <w:p w:rsidR="00F06CDB" w:rsidRPr="00CA0364" w:rsidRDefault="00F06CDB" w:rsidP="00F65989">
            <w:pPr>
              <w:rPr>
                <w:lang w:val="en-US"/>
              </w:rPr>
            </w:pPr>
          </w:p>
        </w:tc>
        <w:tc>
          <w:tcPr>
            <w:tcW w:w="5830" w:type="dxa"/>
          </w:tcPr>
          <w:p w:rsidR="00F06CDB" w:rsidRPr="00B1180C" w:rsidRDefault="00F06CDB" w:rsidP="00F65989">
            <w:pPr>
              <w:rPr>
                <w:lang w:val="en-US"/>
              </w:rPr>
            </w:pPr>
            <w:r w:rsidRPr="00B1180C">
              <w:rPr>
                <w:lang w:val="en-US"/>
              </w:rPr>
              <w:t>Make sure the system works properly.</w:t>
            </w:r>
          </w:p>
        </w:tc>
        <w:tc>
          <w:tcPr>
            <w:tcW w:w="1540" w:type="dxa"/>
          </w:tcPr>
          <w:p w:rsidR="00F06CDB" w:rsidRPr="00B1180C" w:rsidRDefault="00F06CDB" w:rsidP="00F65989">
            <w:pPr>
              <w:rPr>
                <w:lang w:val="en-US"/>
              </w:rPr>
            </w:pPr>
          </w:p>
        </w:tc>
      </w:tr>
      <w:tr w:rsidR="00F06CDB" w:rsidRPr="000F200F" w:rsidTr="00F65989">
        <w:trPr>
          <w:trHeight w:val="255"/>
        </w:trPr>
        <w:tc>
          <w:tcPr>
            <w:tcW w:w="2088" w:type="dxa"/>
            <w:vMerge/>
          </w:tcPr>
          <w:p w:rsidR="00F06CDB" w:rsidRPr="00CA0364" w:rsidRDefault="00F06CDB" w:rsidP="00F65989">
            <w:pPr>
              <w:rPr>
                <w:lang w:val="en-US"/>
              </w:rPr>
            </w:pPr>
          </w:p>
        </w:tc>
        <w:tc>
          <w:tcPr>
            <w:tcW w:w="5830" w:type="dxa"/>
          </w:tcPr>
          <w:p w:rsidR="00F06CDB" w:rsidRPr="00B1180C" w:rsidRDefault="00F06CDB" w:rsidP="00F65989">
            <w:pPr>
              <w:rPr>
                <w:lang w:val="en-US"/>
              </w:rPr>
            </w:pPr>
            <w:r w:rsidRPr="00B1180C">
              <w:rPr>
                <w:lang w:val="en-US"/>
              </w:rPr>
              <w:t>Simulate sample alarms to verify if it functions properly.</w:t>
            </w:r>
          </w:p>
        </w:tc>
        <w:tc>
          <w:tcPr>
            <w:tcW w:w="1540" w:type="dxa"/>
          </w:tcPr>
          <w:p w:rsidR="00F06CDB" w:rsidRPr="00B1180C" w:rsidRDefault="00F06CDB" w:rsidP="00F65989">
            <w:pPr>
              <w:rPr>
                <w:lang w:val="en-US"/>
              </w:rPr>
            </w:pPr>
          </w:p>
        </w:tc>
      </w:tr>
      <w:tr w:rsidR="00F06CDB" w:rsidRPr="000F200F" w:rsidTr="00F65989">
        <w:trPr>
          <w:trHeight w:val="255"/>
        </w:trPr>
        <w:tc>
          <w:tcPr>
            <w:tcW w:w="2088" w:type="dxa"/>
            <w:vMerge/>
          </w:tcPr>
          <w:p w:rsidR="00F06CDB" w:rsidRPr="00CA0364" w:rsidRDefault="00F06CDB" w:rsidP="00F65989">
            <w:pPr>
              <w:rPr>
                <w:lang w:val="en-US"/>
              </w:rPr>
            </w:pPr>
          </w:p>
        </w:tc>
        <w:tc>
          <w:tcPr>
            <w:tcW w:w="5830" w:type="dxa"/>
          </w:tcPr>
          <w:p w:rsidR="00F06CDB" w:rsidRPr="00B1180C" w:rsidRDefault="00F06CDB" w:rsidP="00F65989">
            <w:pPr>
              <w:rPr>
                <w:lang w:val="en-US"/>
              </w:rPr>
            </w:pPr>
            <w:r w:rsidRPr="00B1180C">
              <w:rPr>
                <w:lang w:val="en-US"/>
              </w:rPr>
              <w:t>Backup all the systems for storage.</w:t>
            </w:r>
          </w:p>
        </w:tc>
        <w:tc>
          <w:tcPr>
            <w:tcW w:w="1540" w:type="dxa"/>
          </w:tcPr>
          <w:p w:rsidR="00F06CDB" w:rsidRPr="00B1180C" w:rsidRDefault="00F06CDB" w:rsidP="00F65989">
            <w:pPr>
              <w:rPr>
                <w:lang w:val="en-US"/>
              </w:rPr>
            </w:pPr>
          </w:p>
        </w:tc>
      </w:tr>
      <w:tr w:rsidR="00F06CDB" w:rsidRPr="000F200F" w:rsidTr="00F65989">
        <w:trPr>
          <w:trHeight w:val="255"/>
        </w:trPr>
        <w:tc>
          <w:tcPr>
            <w:tcW w:w="2088" w:type="dxa"/>
            <w:vMerge/>
          </w:tcPr>
          <w:p w:rsidR="00F06CDB" w:rsidRPr="00CA0364" w:rsidRDefault="00F06CDB" w:rsidP="00F65989">
            <w:pPr>
              <w:rPr>
                <w:lang w:val="en-US"/>
              </w:rPr>
            </w:pPr>
          </w:p>
        </w:tc>
        <w:tc>
          <w:tcPr>
            <w:tcW w:w="5830" w:type="dxa"/>
          </w:tcPr>
          <w:p w:rsidR="00F06CDB" w:rsidRPr="00B1180C" w:rsidRDefault="00F06CDB" w:rsidP="00F65989">
            <w:pPr>
              <w:rPr>
                <w:lang w:val="en-US"/>
              </w:rPr>
            </w:pPr>
            <w:r w:rsidRPr="00B1180C">
              <w:rPr>
                <w:lang w:val="en-US"/>
              </w:rPr>
              <w:t>Check electrical schematics and sensor list to see if you wrote down all adjustments.</w:t>
            </w:r>
          </w:p>
        </w:tc>
        <w:tc>
          <w:tcPr>
            <w:tcW w:w="1540" w:type="dxa"/>
          </w:tcPr>
          <w:p w:rsidR="00F06CDB" w:rsidRPr="00B1180C" w:rsidRDefault="00F06CDB" w:rsidP="00F65989">
            <w:pPr>
              <w:rPr>
                <w:lang w:val="en-US"/>
              </w:rPr>
            </w:pPr>
          </w:p>
        </w:tc>
      </w:tr>
      <w:tr w:rsidR="00F06CDB" w:rsidRPr="000F200F" w:rsidTr="00F65989">
        <w:trPr>
          <w:trHeight w:val="255"/>
        </w:trPr>
        <w:tc>
          <w:tcPr>
            <w:tcW w:w="2088" w:type="dxa"/>
            <w:vMerge/>
          </w:tcPr>
          <w:p w:rsidR="00F06CDB" w:rsidRPr="00CA0364" w:rsidRDefault="00F06CDB" w:rsidP="00F65989">
            <w:pPr>
              <w:rPr>
                <w:lang w:val="en-US"/>
              </w:rPr>
            </w:pPr>
          </w:p>
        </w:tc>
        <w:tc>
          <w:tcPr>
            <w:tcW w:w="5830" w:type="dxa"/>
          </w:tcPr>
          <w:p w:rsidR="00F06CDB" w:rsidRPr="00B1180C" w:rsidRDefault="00F06CDB" w:rsidP="00F65989">
            <w:pPr>
              <w:rPr>
                <w:lang w:val="en-US"/>
              </w:rPr>
            </w:pPr>
            <w:r w:rsidRPr="00B1180C">
              <w:rPr>
                <w:lang w:val="en-US"/>
              </w:rPr>
              <w:t>Startup in export-mode to make a sensor list for storage.</w:t>
            </w:r>
          </w:p>
        </w:tc>
        <w:tc>
          <w:tcPr>
            <w:tcW w:w="1540" w:type="dxa"/>
          </w:tcPr>
          <w:p w:rsidR="00F06CDB" w:rsidRPr="00B1180C" w:rsidRDefault="00F06CDB" w:rsidP="00F65989">
            <w:pPr>
              <w:rPr>
                <w:lang w:val="en-US"/>
              </w:rPr>
            </w:pPr>
          </w:p>
        </w:tc>
      </w:tr>
      <w:tr w:rsidR="00F06CDB" w:rsidRPr="00B1180C" w:rsidTr="00F65989">
        <w:trPr>
          <w:trHeight w:val="255"/>
        </w:trPr>
        <w:tc>
          <w:tcPr>
            <w:tcW w:w="2088" w:type="dxa"/>
            <w:vMerge/>
          </w:tcPr>
          <w:p w:rsidR="00F06CDB" w:rsidRPr="00CA0364" w:rsidRDefault="00F06CDB" w:rsidP="00F65989">
            <w:pPr>
              <w:rPr>
                <w:lang w:val="en-US"/>
              </w:rPr>
            </w:pPr>
          </w:p>
        </w:tc>
        <w:tc>
          <w:tcPr>
            <w:tcW w:w="5830" w:type="dxa"/>
          </w:tcPr>
          <w:p w:rsidR="00F06CDB" w:rsidRPr="00B1180C" w:rsidRDefault="00B2370E" w:rsidP="00F65989">
            <w:pPr>
              <w:rPr>
                <w:lang w:val="en-US"/>
              </w:rPr>
            </w:pPr>
            <w:r>
              <w:rPr>
                <w:bCs/>
                <w:i/>
                <w:noProof/>
                <w:lang w:val="nl-NL" w:eastAsia="nl-NL"/>
              </w:rPr>
              <w:drawing>
                <wp:anchor distT="0" distB="0" distL="114300" distR="114300" simplePos="0" relativeHeight="251750400" behindDoc="0" locked="0" layoutInCell="1" allowOverlap="1" wp14:anchorId="168E4692" wp14:editId="6B361F5C">
                  <wp:simplePos x="0" y="0"/>
                  <wp:positionH relativeFrom="column">
                    <wp:posOffset>-46355</wp:posOffset>
                  </wp:positionH>
                  <wp:positionV relativeFrom="paragraph">
                    <wp:posOffset>6350</wp:posOffset>
                  </wp:positionV>
                  <wp:extent cx="513715" cy="449580"/>
                  <wp:effectExtent l="19050" t="0" r="635"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critical.png"/>
                          <pic:cNvPicPr/>
                        </pic:nvPicPr>
                        <pic:blipFill>
                          <a:blip r:embed="rId11" cstate="print"/>
                          <a:stretch>
                            <a:fillRect/>
                          </a:stretch>
                        </pic:blipFill>
                        <pic:spPr>
                          <a:xfrm>
                            <a:off x="0" y="0"/>
                            <a:ext cx="513715" cy="449580"/>
                          </a:xfrm>
                          <a:prstGeom prst="rect">
                            <a:avLst/>
                          </a:prstGeom>
                        </pic:spPr>
                      </pic:pic>
                    </a:graphicData>
                  </a:graphic>
                </wp:anchor>
              </w:drawing>
            </w:r>
            <w:r w:rsidR="00F06CDB" w:rsidRPr="00B1180C">
              <w:rPr>
                <w:lang w:val="en-US"/>
              </w:rPr>
              <w:t>Check if all “Warranty void” stickers are in place and in good condition. Replace / renew where necessary.</w:t>
            </w:r>
          </w:p>
        </w:tc>
        <w:tc>
          <w:tcPr>
            <w:tcW w:w="1540" w:type="dxa"/>
          </w:tcPr>
          <w:p w:rsidR="00F06CDB" w:rsidRPr="00B1180C" w:rsidRDefault="00F06CDB" w:rsidP="00F65989">
            <w:pPr>
              <w:rPr>
                <w:lang w:val="en-US"/>
              </w:rPr>
            </w:pPr>
          </w:p>
        </w:tc>
      </w:tr>
      <w:tr w:rsidR="00F06CDB" w:rsidRPr="000F200F" w:rsidTr="00F65989">
        <w:trPr>
          <w:trHeight w:val="255"/>
        </w:trPr>
        <w:tc>
          <w:tcPr>
            <w:tcW w:w="2088" w:type="dxa"/>
            <w:vMerge/>
          </w:tcPr>
          <w:p w:rsidR="00F06CDB" w:rsidRDefault="00F06CDB" w:rsidP="00F65989"/>
        </w:tc>
        <w:tc>
          <w:tcPr>
            <w:tcW w:w="5830" w:type="dxa"/>
          </w:tcPr>
          <w:p w:rsidR="00F06CDB" w:rsidRPr="00B1180C" w:rsidRDefault="00F06CDB" w:rsidP="00F65989">
            <w:pPr>
              <w:rPr>
                <w:lang w:val="en-US"/>
              </w:rPr>
            </w:pPr>
            <w:r w:rsidRPr="00B1180C">
              <w:rPr>
                <w:lang w:val="en-US"/>
              </w:rPr>
              <w:t>Ensure that the new user has the proper user rights.</w:t>
            </w:r>
          </w:p>
        </w:tc>
        <w:tc>
          <w:tcPr>
            <w:tcW w:w="1540" w:type="dxa"/>
          </w:tcPr>
          <w:p w:rsidR="00F06CDB" w:rsidRPr="00B1180C" w:rsidRDefault="00F06CDB" w:rsidP="00F65989">
            <w:pPr>
              <w:rPr>
                <w:lang w:val="en-US"/>
              </w:rPr>
            </w:pPr>
          </w:p>
        </w:tc>
      </w:tr>
      <w:tr w:rsidR="00F06CDB" w:rsidRPr="000F200F" w:rsidTr="00F65989">
        <w:tc>
          <w:tcPr>
            <w:tcW w:w="2088" w:type="dxa"/>
            <w:shd w:val="clear" w:color="auto" w:fill="B3B3B3"/>
          </w:tcPr>
          <w:p w:rsidR="00F06CDB" w:rsidRPr="00CA0364" w:rsidRDefault="00F06CDB" w:rsidP="00F65989">
            <w:pPr>
              <w:rPr>
                <w:lang w:val="en-US"/>
              </w:rPr>
            </w:pPr>
          </w:p>
        </w:tc>
        <w:tc>
          <w:tcPr>
            <w:tcW w:w="5830" w:type="dxa"/>
            <w:shd w:val="clear" w:color="auto" w:fill="B3B3B3"/>
          </w:tcPr>
          <w:p w:rsidR="00F06CDB" w:rsidRPr="00CA0364" w:rsidRDefault="00F06CDB" w:rsidP="00F65989">
            <w:pPr>
              <w:rPr>
                <w:lang w:val="en-US"/>
              </w:rPr>
            </w:pPr>
          </w:p>
        </w:tc>
        <w:tc>
          <w:tcPr>
            <w:tcW w:w="1540" w:type="dxa"/>
            <w:shd w:val="clear" w:color="auto" w:fill="B3B3B3"/>
          </w:tcPr>
          <w:p w:rsidR="00F06CDB" w:rsidRPr="00B1180C" w:rsidRDefault="00F06CDB" w:rsidP="00F65989">
            <w:pPr>
              <w:rPr>
                <w:lang w:val="en-US"/>
              </w:rPr>
            </w:pPr>
          </w:p>
        </w:tc>
      </w:tr>
      <w:tr w:rsidR="00F06CDB" w:rsidRPr="00B1180C" w:rsidTr="00F65989">
        <w:tc>
          <w:tcPr>
            <w:tcW w:w="2088" w:type="dxa"/>
          </w:tcPr>
          <w:p w:rsidR="00F06CDB" w:rsidRDefault="00F06CDB" w:rsidP="00F65989">
            <w:r>
              <w:t>Remarks</w:t>
            </w:r>
          </w:p>
        </w:tc>
        <w:tc>
          <w:tcPr>
            <w:tcW w:w="5830" w:type="dxa"/>
          </w:tcPr>
          <w:p w:rsidR="00F06CDB" w:rsidRDefault="00F06CDB" w:rsidP="00F65989">
            <w:pPr>
              <w:pStyle w:val="Text"/>
            </w:pPr>
          </w:p>
          <w:p w:rsidR="00F06CDB" w:rsidRDefault="00F06CDB" w:rsidP="00F65989">
            <w:pPr>
              <w:pStyle w:val="Text"/>
            </w:pPr>
          </w:p>
          <w:p w:rsidR="00F06CDB" w:rsidRDefault="00F06CDB" w:rsidP="00F65989">
            <w:pPr>
              <w:pStyle w:val="Text"/>
            </w:pPr>
          </w:p>
          <w:p w:rsidR="00F06CDB" w:rsidRDefault="00F06CDB" w:rsidP="00F65989">
            <w:pPr>
              <w:pStyle w:val="Text"/>
            </w:pPr>
          </w:p>
          <w:p w:rsidR="00F06CDB" w:rsidRDefault="00F06CDB" w:rsidP="00F65989">
            <w:pPr>
              <w:pStyle w:val="Text"/>
            </w:pPr>
          </w:p>
        </w:tc>
        <w:tc>
          <w:tcPr>
            <w:tcW w:w="1540" w:type="dxa"/>
          </w:tcPr>
          <w:p w:rsidR="00F06CDB" w:rsidRPr="00B1180C" w:rsidRDefault="00F06CDB" w:rsidP="00F65989">
            <w:pPr>
              <w:rPr>
                <w:lang w:val="en-US"/>
              </w:rPr>
            </w:pPr>
          </w:p>
        </w:tc>
      </w:tr>
    </w:tbl>
    <w:p w:rsidR="00F06CDB" w:rsidRDefault="00F06CDB" w:rsidP="00F06CDB">
      <w:pPr>
        <w:rPr>
          <w:lang w:val="en-US"/>
        </w:rPr>
      </w:pPr>
    </w:p>
    <w:p w:rsidR="00F06CDB" w:rsidRDefault="00F06CDB" w:rsidP="00F06CDB">
      <w:pPr>
        <w:rPr>
          <w:lang w:val="en-US"/>
        </w:rPr>
      </w:pPr>
      <w:r>
        <w:rPr>
          <w:lang w:val="en-US"/>
        </w:rP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062"/>
      </w:tblGrid>
      <w:tr w:rsidR="00F06CDB" w:rsidRPr="00B1180C" w:rsidTr="00F65989">
        <w:tc>
          <w:tcPr>
            <w:tcW w:w="9458" w:type="dxa"/>
          </w:tcPr>
          <w:p w:rsidR="00F06CDB" w:rsidRPr="00B1180C" w:rsidRDefault="00F06CDB" w:rsidP="00F65989">
            <w:pPr>
              <w:rPr>
                <w:lang w:val="en-US"/>
              </w:rPr>
            </w:pPr>
            <w:r w:rsidRPr="00B1180C">
              <w:rPr>
                <w:lang w:val="en-US"/>
              </w:rPr>
              <w:lastRenderedPageBreak/>
              <w:t>Special remarks:</w:t>
            </w:r>
          </w:p>
          <w:p w:rsidR="00F06CDB" w:rsidRPr="00B1180C" w:rsidRDefault="00F06CDB" w:rsidP="00F65989">
            <w:pPr>
              <w:rPr>
                <w:lang w:val="en-US"/>
              </w:rPr>
            </w:pPr>
          </w:p>
          <w:p w:rsidR="00F06CDB" w:rsidRPr="00B1180C" w:rsidRDefault="00F06CDB" w:rsidP="00F65989">
            <w:pPr>
              <w:rPr>
                <w:lang w:val="en-US"/>
              </w:rPr>
            </w:pPr>
          </w:p>
          <w:p w:rsidR="00F06CDB" w:rsidRPr="00B1180C" w:rsidRDefault="00F06CDB" w:rsidP="00F65989">
            <w:pPr>
              <w:rPr>
                <w:lang w:val="en-US"/>
              </w:rPr>
            </w:pPr>
          </w:p>
          <w:p w:rsidR="00F06CDB" w:rsidRPr="00B1180C" w:rsidRDefault="00F06CDB" w:rsidP="00F65989">
            <w:pPr>
              <w:rPr>
                <w:lang w:val="en-US"/>
              </w:rPr>
            </w:pPr>
          </w:p>
          <w:p w:rsidR="00F06CDB" w:rsidRPr="00B1180C" w:rsidRDefault="00F06CDB" w:rsidP="00F65989">
            <w:pPr>
              <w:rPr>
                <w:lang w:val="en-US"/>
              </w:rPr>
            </w:pPr>
          </w:p>
          <w:p w:rsidR="00F06CDB" w:rsidRPr="00B1180C" w:rsidRDefault="00F06CDB" w:rsidP="00F65989">
            <w:pPr>
              <w:rPr>
                <w:lang w:val="en-US"/>
              </w:rPr>
            </w:pPr>
          </w:p>
          <w:p w:rsidR="00F06CDB" w:rsidRPr="00B1180C" w:rsidRDefault="00F06CDB" w:rsidP="00F65989">
            <w:pPr>
              <w:rPr>
                <w:lang w:val="en-US"/>
              </w:rPr>
            </w:pPr>
          </w:p>
          <w:p w:rsidR="00F06CDB" w:rsidRPr="00B1180C" w:rsidRDefault="00F06CDB" w:rsidP="00F65989">
            <w:pPr>
              <w:rPr>
                <w:lang w:val="en-US"/>
              </w:rPr>
            </w:pPr>
          </w:p>
          <w:p w:rsidR="00F06CDB" w:rsidRPr="00B1180C" w:rsidRDefault="00F06CDB" w:rsidP="00F65989">
            <w:pPr>
              <w:rPr>
                <w:lang w:val="en-US"/>
              </w:rPr>
            </w:pPr>
          </w:p>
          <w:p w:rsidR="00F06CDB" w:rsidRPr="00B1180C" w:rsidRDefault="00F06CDB" w:rsidP="00F65989">
            <w:pPr>
              <w:rPr>
                <w:lang w:val="en-US"/>
              </w:rPr>
            </w:pPr>
          </w:p>
          <w:p w:rsidR="00F06CDB" w:rsidRPr="00B1180C" w:rsidRDefault="00F06CDB" w:rsidP="00F65989">
            <w:pPr>
              <w:rPr>
                <w:lang w:val="en-US"/>
              </w:rPr>
            </w:pPr>
          </w:p>
        </w:tc>
      </w:tr>
      <w:tr w:rsidR="00F06CDB" w:rsidRPr="00B1180C" w:rsidTr="00F65989">
        <w:tc>
          <w:tcPr>
            <w:tcW w:w="9458" w:type="dxa"/>
          </w:tcPr>
          <w:p w:rsidR="00F06CDB" w:rsidRPr="00B1180C" w:rsidRDefault="00F06CDB" w:rsidP="00F65989">
            <w:pPr>
              <w:rPr>
                <w:lang w:val="en-US"/>
              </w:rPr>
            </w:pPr>
            <w:r w:rsidRPr="00B1180C">
              <w:rPr>
                <w:lang w:val="en-US"/>
              </w:rPr>
              <w:t>Owner’s/representative remarks:</w:t>
            </w:r>
          </w:p>
          <w:p w:rsidR="00F06CDB" w:rsidRPr="00B1180C" w:rsidRDefault="00F06CDB" w:rsidP="00F65989">
            <w:pPr>
              <w:rPr>
                <w:lang w:val="en-US"/>
              </w:rPr>
            </w:pPr>
          </w:p>
          <w:p w:rsidR="00F06CDB" w:rsidRPr="00B1180C" w:rsidRDefault="00F06CDB" w:rsidP="00F65989">
            <w:pPr>
              <w:rPr>
                <w:lang w:val="en-US"/>
              </w:rPr>
            </w:pPr>
          </w:p>
          <w:p w:rsidR="00F06CDB" w:rsidRPr="00B1180C" w:rsidRDefault="00F06CDB" w:rsidP="00F65989">
            <w:pPr>
              <w:rPr>
                <w:lang w:val="en-US"/>
              </w:rPr>
            </w:pPr>
          </w:p>
          <w:p w:rsidR="00F06CDB" w:rsidRPr="00B1180C" w:rsidRDefault="00F06CDB" w:rsidP="00F65989">
            <w:pPr>
              <w:rPr>
                <w:lang w:val="en-US"/>
              </w:rPr>
            </w:pPr>
          </w:p>
          <w:p w:rsidR="00F06CDB" w:rsidRPr="00B1180C" w:rsidRDefault="00F06CDB" w:rsidP="00F65989">
            <w:pPr>
              <w:rPr>
                <w:lang w:val="en-US"/>
              </w:rPr>
            </w:pPr>
          </w:p>
          <w:p w:rsidR="00F06CDB" w:rsidRPr="00B1180C" w:rsidRDefault="00F06CDB" w:rsidP="00F65989">
            <w:pPr>
              <w:rPr>
                <w:lang w:val="en-US"/>
              </w:rPr>
            </w:pPr>
          </w:p>
          <w:p w:rsidR="00F06CDB" w:rsidRPr="00B1180C" w:rsidRDefault="00F06CDB" w:rsidP="00F65989">
            <w:pPr>
              <w:rPr>
                <w:lang w:val="en-US"/>
              </w:rPr>
            </w:pPr>
          </w:p>
          <w:p w:rsidR="00F06CDB" w:rsidRPr="00B1180C" w:rsidRDefault="00F06CDB" w:rsidP="00F65989">
            <w:pPr>
              <w:rPr>
                <w:lang w:val="en-US"/>
              </w:rPr>
            </w:pPr>
          </w:p>
          <w:p w:rsidR="00F06CDB" w:rsidRPr="00B1180C" w:rsidRDefault="00F06CDB" w:rsidP="00F65989">
            <w:pPr>
              <w:rPr>
                <w:lang w:val="en-US"/>
              </w:rPr>
            </w:pPr>
          </w:p>
          <w:p w:rsidR="00F06CDB" w:rsidRPr="00B1180C" w:rsidRDefault="00F06CDB" w:rsidP="00F65989">
            <w:pPr>
              <w:rPr>
                <w:lang w:val="en-US"/>
              </w:rPr>
            </w:pPr>
          </w:p>
        </w:tc>
      </w:tr>
      <w:tr w:rsidR="00F06CDB" w:rsidRPr="00B1180C" w:rsidTr="00F65989">
        <w:tc>
          <w:tcPr>
            <w:tcW w:w="9458" w:type="dxa"/>
          </w:tcPr>
          <w:p w:rsidR="00F06CDB" w:rsidRPr="00B1180C" w:rsidRDefault="00F06CDB" w:rsidP="00F65989">
            <w:pPr>
              <w:rPr>
                <w:lang w:val="en-US"/>
              </w:rPr>
            </w:pPr>
            <w:r w:rsidRPr="00B1180C">
              <w:rPr>
                <w:lang w:val="en-US"/>
              </w:rPr>
              <w:t>Unfinished business:</w:t>
            </w:r>
          </w:p>
          <w:p w:rsidR="00F06CDB" w:rsidRPr="00B1180C" w:rsidRDefault="00F06CDB" w:rsidP="00F65989">
            <w:pPr>
              <w:rPr>
                <w:lang w:val="en-US"/>
              </w:rPr>
            </w:pPr>
          </w:p>
          <w:p w:rsidR="00F06CDB" w:rsidRPr="00B1180C" w:rsidRDefault="00F06CDB" w:rsidP="00F65989">
            <w:pPr>
              <w:rPr>
                <w:lang w:val="en-US"/>
              </w:rPr>
            </w:pPr>
          </w:p>
          <w:p w:rsidR="00F06CDB" w:rsidRPr="00B1180C" w:rsidRDefault="00F06CDB" w:rsidP="00F65989">
            <w:pPr>
              <w:rPr>
                <w:lang w:val="en-US"/>
              </w:rPr>
            </w:pPr>
          </w:p>
          <w:p w:rsidR="00F06CDB" w:rsidRPr="00B1180C" w:rsidRDefault="00F06CDB" w:rsidP="00F65989">
            <w:pPr>
              <w:rPr>
                <w:lang w:val="en-US"/>
              </w:rPr>
            </w:pPr>
          </w:p>
          <w:p w:rsidR="00F06CDB" w:rsidRPr="00B1180C" w:rsidRDefault="00F06CDB" w:rsidP="00F65989">
            <w:pPr>
              <w:rPr>
                <w:lang w:val="en-US"/>
              </w:rPr>
            </w:pPr>
          </w:p>
          <w:p w:rsidR="00F06CDB" w:rsidRPr="00B1180C" w:rsidRDefault="00F06CDB" w:rsidP="00F65989">
            <w:pPr>
              <w:rPr>
                <w:lang w:val="en-US"/>
              </w:rPr>
            </w:pPr>
          </w:p>
          <w:p w:rsidR="00F06CDB" w:rsidRPr="00B1180C" w:rsidRDefault="00F06CDB" w:rsidP="00F65989">
            <w:pPr>
              <w:rPr>
                <w:lang w:val="en-US"/>
              </w:rPr>
            </w:pPr>
          </w:p>
          <w:p w:rsidR="00F06CDB" w:rsidRPr="00B1180C" w:rsidRDefault="00F06CDB" w:rsidP="00F65989">
            <w:pPr>
              <w:rPr>
                <w:lang w:val="en-US"/>
              </w:rPr>
            </w:pPr>
          </w:p>
          <w:p w:rsidR="00F06CDB" w:rsidRPr="00B1180C" w:rsidRDefault="00F06CDB" w:rsidP="00F65989">
            <w:pPr>
              <w:rPr>
                <w:lang w:val="en-US"/>
              </w:rPr>
            </w:pPr>
          </w:p>
          <w:p w:rsidR="00F06CDB" w:rsidRPr="00B1180C" w:rsidRDefault="00F06CDB" w:rsidP="00F65989">
            <w:pPr>
              <w:rPr>
                <w:lang w:val="en-US"/>
              </w:rPr>
            </w:pPr>
          </w:p>
        </w:tc>
      </w:tr>
      <w:tr w:rsidR="00F06CDB" w:rsidRPr="000F200F" w:rsidTr="00F65989">
        <w:tc>
          <w:tcPr>
            <w:tcW w:w="9458" w:type="dxa"/>
          </w:tcPr>
          <w:p w:rsidR="00F06CDB" w:rsidRPr="00B1180C" w:rsidRDefault="00F06CDB" w:rsidP="00F65989">
            <w:pPr>
              <w:rPr>
                <w:lang w:val="en-US"/>
              </w:rPr>
            </w:pPr>
            <w:r w:rsidRPr="00B1180C">
              <w:rPr>
                <w:lang w:val="en-US"/>
              </w:rPr>
              <w:t>Remarks for sales representative (contact, work to do, new quotation etc.)</w:t>
            </w:r>
          </w:p>
          <w:p w:rsidR="00F06CDB" w:rsidRPr="00B1180C" w:rsidRDefault="00F06CDB" w:rsidP="00F65989">
            <w:pPr>
              <w:rPr>
                <w:lang w:val="en-US"/>
              </w:rPr>
            </w:pPr>
          </w:p>
          <w:p w:rsidR="00F06CDB" w:rsidRPr="00B1180C" w:rsidRDefault="00F06CDB" w:rsidP="00F65989">
            <w:pPr>
              <w:rPr>
                <w:lang w:val="en-US"/>
              </w:rPr>
            </w:pPr>
          </w:p>
          <w:p w:rsidR="00F06CDB" w:rsidRPr="00B1180C" w:rsidRDefault="00F06CDB" w:rsidP="00F65989">
            <w:pPr>
              <w:rPr>
                <w:lang w:val="en-US"/>
              </w:rPr>
            </w:pPr>
          </w:p>
          <w:p w:rsidR="00F06CDB" w:rsidRPr="00B1180C" w:rsidRDefault="00F06CDB" w:rsidP="00F65989">
            <w:pPr>
              <w:rPr>
                <w:lang w:val="en-US"/>
              </w:rPr>
            </w:pPr>
          </w:p>
          <w:p w:rsidR="00F06CDB" w:rsidRPr="00B1180C" w:rsidRDefault="00F06CDB" w:rsidP="00F65989">
            <w:pPr>
              <w:rPr>
                <w:lang w:val="en-US"/>
              </w:rPr>
            </w:pPr>
          </w:p>
          <w:p w:rsidR="00F06CDB" w:rsidRPr="00B1180C" w:rsidRDefault="00F06CDB" w:rsidP="00F65989">
            <w:pPr>
              <w:rPr>
                <w:lang w:val="en-US"/>
              </w:rPr>
            </w:pPr>
          </w:p>
          <w:p w:rsidR="00F06CDB" w:rsidRPr="00B1180C" w:rsidRDefault="00F06CDB" w:rsidP="00F65989">
            <w:pPr>
              <w:rPr>
                <w:lang w:val="en-US"/>
              </w:rPr>
            </w:pPr>
          </w:p>
          <w:p w:rsidR="00F06CDB" w:rsidRPr="00B1180C" w:rsidRDefault="00F06CDB" w:rsidP="00F65989">
            <w:pPr>
              <w:rPr>
                <w:lang w:val="en-US"/>
              </w:rPr>
            </w:pPr>
          </w:p>
          <w:p w:rsidR="00F06CDB" w:rsidRPr="00B1180C" w:rsidRDefault="00F06CDB" w:rsidP="00F65989">
            <w:pPr>
              <w:rPr>
                <w:lang w:val="en-US"/>
              </w:rPr>
            </w:pPr>
          </w:p>
        </w:tc>
      </w:tr>
    </w:tbl>
    <w:p w:rsidR="00F06CDB" w:rsidRDefault="00F06CDB" w:rsidP="00F06CDB">
      <w:pPr>
        <w:rPr>
          <w:lang w:val="en-US"/>
        </w:rPr>
      </w:pPr>
    </w:p>
    <w:p w:rsidR="00F06CDB" w:rsidRDefault="00F06CDB" w:rsidP="00F06CDB">
      <w:pPr>
        <w:rPr>
          <w:lang w:val="en-US"/>
        </w:rPr>
      </w:pPr>
    </w:p>
    <w:sectPr w:rsidR="00F06CDB" w:rsidSect="007913F9">
      <w:headerReference w:type="default" r:id="rId328"/>
      <w:footerReference w:type="default" r:id="rId329"/>
      <w:type w:val="continuous"/>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E1C15" w:rsidRDefault="00CE1C15" w:rsidP="00C247A2">
      <w:r>
        <w:separator/>
      </w:r>
    </w:p>
  </w:endnote>
  <w:endnote w:type="continuationSeparator" w:id="0">
    <w:p w:rsidR="00CE1C15" w:rsidRDefault="00CE1C15" w:rsidP="00C247A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Arial Narrow">
    <w:panose1 w:val="020B0606020202030204"/>
    <w:charset w:val="00"/>
    <w:family w:val="swiss"/>
    <w:pitch w:val="variable"/>
    <w:sig w:usb0="00000287" w:usb1="00000800" w:usb2="00000000" w:usb3="00000000" w:csb0="0000009F" w:csb1="00000000"/>
  </w:font>
  <w:font w:name="Monotype Corsiva">
    <w:panose1 w:val="03010101010201010101"/>
    <w:charset w:val="00"/>
    <w:family w:val="script"/>
    <w:pitch w:val="variable"/>
    <w:sig w:usb0="00000287" w:usb1="00000000" w:usb2="00000000" w:usb3="00000000" w:csb0="0000009F" w:csb1="00000000"/>
  </w:font>
  <w:font w:name="Frugal Sans">
    <w:charset w:val="00"/>
    <w:family w:val="auto"/>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Arial Black">
    <w:panose1 w:val="020B0A04020102020204"/>
    <w:charset w:val="00"/>
    <w:family w:val="swiss"/>
    <w:pitch w:val="variable"/>
    <w:sig w:usb0="A00002AF" w:usb1="400078FB" w:usb2="00000000" w:usb3="00000000" w:csb0="0000009F" w:csb1="00000000"/>
  </w:font>
  <w:font w:name="Calibri">
    <w:panose1 w:val="020F0502020204030204"/>
    <w:charset w:val="00"/>
    <w:family w:val="swiss"/>
    <w:pitch w:val="variable"/>
    <w:sig w:usb0="E00002FF" w:usb1="4000ACFF" w:usb2="00000001" w:usb3="00000000" w:csb0="0000019F" w:csb1="00000000"/>
  </w:font>
  <w:font w:name="Times">
    <w:panose1 w:val="02020603050405020304"/>
    <w:charset w:val="00"/>
    <w:family w:val="roman"/>
    <w:pitch w:val="variable"/>
    <w:sig w:usb0="E0002EFF" w:usb1="C0007843" w:usb2="00000009" w:usb3="00000000" w:csb0="000001FF" w:csb1="00000000"/>
  </w:font>
  <w:font w:name="Frutiger">
    <w:altName w:val="Arial"/>
    <w:panose1 w:val="00000000000000000000"/>
    <w:charset w:val="00"/>
    <w:family w:val="modern"/>
    <w:notTrueType/>
    <w:pitch w:val="variable"/>
    <w:sig w:usb0="00000001" w:usb1="50002048" w:usb2="00000000" w:usb3="00000000" w:csb0="00000193" w:csb1="00000000"/>
  </w:font>
  <w:font w:name="Raavi">
    <w:panose1 w:val="020B0502040204020203"/>
    <w:charset w:val="00"/>
    <w:family w:val="swiss"/>
    <w:pitch w:val="variable"/>
    <w:sig w:usb0="0002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Helvetica">
    <w:panose1 w:val="020B0604020202020204"/>
    <w:charset w:val="00"/>
    <w:family w:val="swiss"/>
    <w:notTrueType/>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10048" w:type="dxa"/>
      <w:tblLayout w:type="fixed"/>
      <w:tblCellMar>
        <w:right w:w="0" w:type="dxa"/>
      </w:tblCellMar>
      <w:tblLook w:val="0000" w:firstRow="0" w:lastRow="0" w:firstColumn="0" w:lastColumn="0" w:noHBand="0" w:noVBand="0"/>
    </w:tblPr>
    <w:tblGrid>
      <w:gridCol w:w="1000"/>
      <w:gridCol w:w="3226"/>
      <w:gridCol w:w="994"/>
      <w:gridCol w:w="2713"/>
      <w:gridCol w:w="2115"/>
    </w:tblGrid>
    <w:tr w:rsidR="0055234D" w:rsidTr="00A94C0F">
      <w:tc>
        <w:tcPr>
          <w:tcW w:w="1000" w:type="dxa"/>
        </w:tcPr>
        <w:p w:rsidR="0055234D" w:rsidRPr="001576A5" w:rsidRDefault="0055234D" w:rsidP="00A94C0F">
          <w:pPr>
            <w:pStyle w:val="zFooterText1"/>
            <w:rPr>
              <w:lang w:val="nl-NL"/>
            </w:rPr>
          </w:pPr>
        </w:p>
      </w:tc>
      <w:tc>
        <w:tcPr>
          <w:tcW w:w="3226" w:type="dxa"/>
          <w:tcMar>
            <w:left w:w="0" w:type="dxa"/>
            <w:right w:w="0" w:type="dxa"/>
          </w:tcMar>
        </w:tcPr>
        <w:p w:rsidR="0055234D" w:rsidRPr="001576A5" w:rsidRDefault="0055234D" w:rsidP="00A94C0F">
          <w:pPr>
            <w:pStyle w:val="zFooterText1"/>
            <w:rPr>
              <w:lang w:val="nl-NL"/>
            </w:rPr>
          </w:pPr>
        </w:p>
      </w:tc>
      <w:tc>
        <w:tcPr>
          <w:tcW w:w="994" w:type="dxa"/>
        </w:tcPr>
        <w:p w:rsidR="0055234D" w:rsidRPr="001576A5" w:rsidRDefault="0055234D" w:rsidP="00A94C0F">
          <w:pPr>
            <w:pStyle w:val="zFooterText1"/>
            <w:rPr>
              <w:lang w:val="nl-NL"/>
            </w:rPr>
          </w:pPr>
        </w:p>
      </w:tc>
      <w:tc>
        <w:tcPr>
          <w:tcW w:w="4828" w:type="dxa"/>
          <w:gridSpan w:val="2"/>
          <w:tcMar>
            <w:left w:w="0" w:type="dxa"/>
            <w:right w:w="0" w:type="dxa"/>
          </w:tcMar>
        </w:tcPr>
        <w:p w:rsidR="0055234D" w:rsidRPr="001576A5" w:rsidRDefault="0055234D" w:rsidP="00A94C0F">
          <w:pPr>
            <w:pStyle w:val="zFooterText1"/>
            <w:rPr>
              <w:lang w:val="nl-NL"/>
            </w:rPr>
          </w:pPr>
        </w:p>
      </w:tc>
    </w:tr>
    <w:tr w:rsidR="0055234D" w:rsidTr="00A94C0F">
      <w:tc>
        <w:tcPr>
          <w:tcW w:w="1000" w:type="dxa"/>
        </w:tcPr>
        <w:p w:rsidR="0055234D" w:rsidRPr="00151B17" w:rsidRDefault="0055234D" w:rsidP="00A94C0F">
          <w:pPr>
            <w:pStyle w:val="zFooterText1"/>
          </w:pPr>
          <w:r>
            <w:t>Ref.No.</w:t>
          </w:r>
          <w:r>
            <w:tab/>
            <w:t>:</w:t>
          </w:r>
        </w:p>
      </w:tc>
      <w:tc>
        <w:tcPr>
          <w:tcW w:w="3226" w:type="dxa"/>
          <w:tcMar>
            <w:left w:w="0" w:type="dxa"/>
            <w:right w:w="0" w:type="dxa"/>
          </w:tcMar>
        </w:tcPr>
        <w:p w:rsidR="0055234D" w:rsidRPr="00CC6B49" w:rsidRDefault="0055234D" w:rsidP="00A94C0F">
          <w:pPr>
            <w:pStyle w:val="zFooterText1"/>
          </w:pPr>
          <w:fldSimple w:instr=" SUBJECT   \* MERGEFORMAT ">
            <w:r>
              <w:t>ACC-NavVision-Software-Installation-and-Commisioning-Manual v2.1.1</w:t>
            </w:r>
          </w:fldSimple>
        </w:p>
      </w:tc>
      <w:tc>
        <w:tcPr>
          <w:tcW w:w="994" w:type="dxa"/>
        </w:tcPr>
        <w:p w:rsidR="0055234D" w:rsidRPr="00151B17" w:rsidRDefault="0055234D" w:rsidP="00A94C0F">
          <w:pPr>
            <w:pStyle w:val="zFooterText1"/>
          </w:pPr>
          <w:r>
            <w:t>Date</w:t>
          </w:r>
          <w:r>
            <w:tab/>
            <w:t>:</w:t>
          </w:r>
        </w:p>
      </w:tc>
      <w:tc>
        <w:tcPr>
          <w:tcW w:w="2713" w:type="dxa"/>
          <w:tcMar>
            <w:left w:w="0" w:type="dxa"/>
            <w:right w:w="0" w:type="dxa"/>
          </w:tcMar>
        </w:tcPr>
        <w:p w:rsidR="0055234D" w:rsidRPr="001576A5" w:rsidRDefault="0055234D" w:rsidP="00A94C0F">
          <w:pPr>
            <w:pStyle w:val="zFooterText1"/>
            <w:rPr>
              <w:lang w:val="nl-NL"/>
            </w:rPr>
          </w:pPr>
          <w:r>
            <w:rPr>
              <w:lang w:val="nl-NL"/>
            </w:rPr>
            <w:fldChar w:fldCharType="begin"/>
          </w:r>
          <w:r>
            <w:rPr>
              <w:lang w:val="nl-NL"/>
            </w:rPr>
            <w:instrText xml:space="preserve"> SAVEDATE  \@ "d-M-yyyy"  \* MERGEFORMAT </w:instrText>
          </w:r>
          <w:r>
            <w:rPr>
              <w:lang w:val="nl-NL"/>
            </w:rPr>
            <w:fldChar w:fldCharType="separate"/>
          </w:r>
          <w:r>
            <w:rPr>
              <w:lang w:val="nl-NL"/>
            </w:rPr>
            <w:t>28-11-2014</w:t>
          </w:r>
          <w:r>
            <w:rPr>
              <w:lang w:val="nl-NL"/>
            </w:rPr>
            <w:fldChar w:fldCharType="end"/>
          </w:r>
        </w:p>
      </w:tc>
      <w:tc>
        <w:tcPr>
          <w:tcW w:w="2115" w:type="dxa"/>
        </w:tcPr>
        <w:p w:rsidR="0055234D" w:rsidRPr="00151B17" w:rsidRDefault="0055234D" w:rsidP="00A94C0F">
          <w:pPr>
            <w:pStyle w:val="zFooterText1"/>
          </w:pPr>
          <w:r w:rsidRPr="00151B17">
            <w:t xml:space="preserve">Page </w:t>
          </w:r>
          <w:r>
            <w:fldChar w:fldCharType="begin"/>
          </w:r>
          <w:r>
            <w:instrText xml:space="preserve"> Page  \* MERGEFORMAT </w:instrText>
          </w:r>
          <w:r>
            <w:fldChar w:fldCharType="separate"/>
          </w:r>
          <w:r w:rsidR="00B2370E">
            <w:t>24</w:t>
          </w:r>
          <w:r>
            <w:fldChar w:fldCharType="end"/>
          </w:r>
          <w:r w:rsidRPr="00151B17">
            <w:t xml:space="preserve"> of </w:t>
          </w:r>
          <w:fldSimple w:instr=" NumPages  \* MERGEFORMAT ">
            <w:r w:rsidR="00B2370E">
              <w:t>170</w:t>
            </w:r>
          </w:fldSimple>
        </w:p>
      </w:tc>
    </w:tr>
    <w:tr w:rsidR="0055234D" w:rsidRPr="00EA6065" w:rsidTr="00A94C0F">
      <w:trPr>
        <w:cantSplit/>
      </w:trPr>
      <w:tc>
        <w:tcPr>
          <w:tcW w:w="4226" w:type="dxa"/>
          <w:gridSpan w:val="2"/>
        </w:tcPr>
        <w:p w:rsidR="0055234D" w:rsidRDefault="0055234D" w:rsidP="00A94C0F">
          <w:pPr>
            <w:pStyle w:val="zIFooter1"/>
          </w:pPr>
          <w:r>
            <w:t>Part of the stock exchange listed Imtech</w:t>
          </w:r>
        </w:p>
        <w:p w:rsidR="0055234D" w:rsidRPr="00151B17" w:rsidRDefault="0055234D" w:rsidP="00A94C0F">
          <w:pPr>
            <w:pStyle w:val="zIFooter2"/>
          </w:pPr>
          <w:r>
            <w:t xml:space="preserve">Copyright </w:t>
          </w:r>
          <w:r>
            <w:fldChar w:fldCharType="begin"/>
          </w:r>
          <w:r>
            <w:instrText xml:space="preserve"> CREATEDATE \@ "yyyy" \* MERGEFORMAT </w:instrText>
          </w:r>
          <w:r>
            <w:fldChar w:fldCharType="separate"/>
          </w:r>
          <w:r>
            <w:rPr>
              <w:noProof/>
            </w:rPr>
            <w:t>2013</w:t>
          </w:r>
          <w:r>
            <w:rPr>
              <w:noProof/>
            </w:rPr>
            <w:fldChar w:fldCharType="end"/>
          </w:r>
          <w:r>
            <w:t xml:space="preserve"> Imtech Marine &amp; Offshore B.V.</w:t>
          </w:r>
        </w:p>
      </w:tc>
      <w:tc>
        <w:tcPr>
          <w:tcW w:w="3707" w:type="dxa"/>
          <w:gridSpan w:val="2"/>
        </w:tcPr>
        <w:p w:rsidR="0055234D" w:rsidRDefault="0055234D" w:rsidP="00A94C0F">
          <w:pPr>
            <w:pStyle w:val="zCopyright"/>
          </w:pPr>
        </w:p>
      </w:tc>
      <w:tc>
        <w:tcPr>
          <w:tcW w:w="2115" w:type="dxa"/>
        </w:tcPr>
        <w:p w:rsidR="0055234D" w:rsidRPr="00C14337" w:rsidRDefault="0055234D" w:rsidP="00A94C0F">
          <w:pPr>
            <w:pStyle w:val="zIFooter1"/>
            <w:rPr>
              <w:lang w:val="nl-NL"/>
            </w:rPr>
          </w:pPr>
          <w:r w:rsidRPr="00C14337">
            <w:rPr>
              <w:lang w:val="nl-NL"/>
            </w:rPr>
            <w:t>C.o.C. Rotterdam 24193093</w:t>
          </w:r>
        </w:p>
        <w:p w:rsidR="0055234D" w:rsidRPr="00C14337" w:rsidRDefault="0055234D" w:rsidP="00A94C0F">
          <w:pPr>
            <w:pStyle w:val="zIFooter1"/>
            <w:rPr>
              <w:lang w:val="nl-NL"/>
            </w:rPr>
          </w:pPr>
          <w:r w:rsidRPr="00C14337">
            <w:rPr>
              <w:lang w:val="nl-NL"/>
            </w:rPr>
            <w:t>VAT no.: NL800793572B01</w:t>
          </w:r>
        </w:p>
      </w:tc>
    </w:tr>
  </w:tbl>
  <w:p w:rsidR="0055234D" w:rsidRPr="00A94C0F" w:rsidRDefault="0055234D" w:rsidP="00A94C0F">
    <w:pPr>
      <w:pStyle w:val="Footer"/>
      <w:rPr>
        <w:lang w:val="nl-NL"/>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E1C15" w:rsidRDefault="00CE1C15" w:rsidP="00C247A2">
      <w:r>
        <w:separator/>
      </w:r>
    </w:p>
  </w:footnote>
  <w:footnote w:type="continuationSeparator" w:id="0">
    <w:p w:rsidR="00CE1C15" w:rsidRDefault="00CE1C15" w:rsidP="00C247A2">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5234D" w:rsidRDefault="0055234D" w:rsidP="00A94C0F">
    <w:pPr>
      <w:pStyle w:val="Header"/>
      <w:jc w:val="right"/>
    </w:pPr>
    <w:r>
      <w:rPr>
        <w:noProof/>
        <w:lang w:val="nl-NL" w:eastAsia="nl-NL"/>
      </w:rPr>
      <w:drawing>
        <wp:inline distT="0" distB="0" distL="0" distR="0" wp14:anchorId="516B56F6" wp14:editId="1DF3F8CE">
          <wp:extent cx="2095500" cy="464185"/>
          <wp:effectExtent l="19050" t="0" r="0" b="0"/>
          <wp:docPr id="63" name="Picture 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095500" cy="464185"/>
                  </a:xfrm>
                  <a:prstGeom prst="rect">
                    <a:avLst/>
                  </a:prstGeom>
                </pic:spPr>
              </pic:pic>
            </a:graphicData>
          </a:graphic>
        </wp:inline>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7FD0DFA8"/>
    <w:lvl w:ilvl="0">
      <w:start w:val="1"/>
      <w:numFmt w:val="decimal"/>
      <w:pStyle w:val="ListNumber5"/>
      <w:lvlText w:val="%1."/>
      <w:lvlJc w:val="left"/>
      <w:pPr>
        <w:tabs>
          <w:tab w:val="num" w:pos="1492"/>
        </w:tabs>
        <w:ind w:left="1492" w:hanging="360"/>
      </w:pPr>
    </w:lvl>
  </w:abstractNum>
  <w:abstractNum w:abstractNumId="1">
    <w:nsid w:val="FFFFFF7D"/>
    <w:multiLevelType w:val="singleLevel"/>
    <w:tmpl w:val="7AAC8454"/>
    <w:lvl w:ilvl="0">
      <w:start w:val="1"/>
      <w:numFmt w:val="decimal"/>
      <w:pStyle w:val="ListNumber4"/>
      <w:lvlText w:val="%1."/>
      <w:lvlJc w:val="left"/>
      <w:pPr>
        <w:tabs>
          <w:tab w:val="num" w:pos="1209"/>
        </w:tabs>
        <w:ind w:left="1209" w:hanging="360"/>
      </w:pPr>
    </w:lvl>
  </w:abstractNum>
  <w:abstractNum w:abstractNumId="2">
    <w:nsid w:val="FFFFFF7E"/>
    <w:multiLevelType w:val="singleLevel"/>
    <w:tmpl w:val="8A649A3C"/>
    <w:lvl w:ilvl="0">
      <w:start w:val="1"/>
      <w:numFmt w:val="decimal"/>
      <w:pStyle w:val="ListNumber3"/>
      <w:lvlText w:val="%1."/>
      <w:lvlJc w:val="left"/>
      <w:pPr>
        <w:tabs>
          <w:tab w:val="num" w:pos="926"/>
        </w:tabs>
        <w:ind w:left="926" w:hanging="360"/>
      </w:pPr>
    </w:lvl>
  </w:abstractNum>
  <w:abstractNum w:abstractNumId="3">
    <w:nsid w:val="FFFFFF7F"/>
    <w:multiLevelType w:val="singleLevel"/>
    <w:tmpl w:val="C988EE14"/>
    <w:lvl w:ilvl="0">
      <w:start w:val="1"/>
      <w:numFmt w:val="decimal"/>
      <w:pStyle w:val="ListNumber2"/>
      <w:lvlText w:val="%1."/>
      <w:lvlJc w:val="left"/>
      <w:pPr>
        <w:tabs>
          <w:tab w:val="num" w:pos="643"/>
        </w:tabs>
        <w:ind w:left="643" w:hanging="360"/>
      </w:pPr>
    </w:lvl>
  </w:abstractNum>
  <w:abstractNum w:abstractNumId="4">
    <w:nsid w:val="FFFFFF80"/>
    <w:multiLevelType w:val="singleLevel"/>
    <w:tmpl w:val="3F5283D0"/>
    <w:lvl w:ilvl="0">
      <w:start w:val="1"/>
      <w:numFmt w:val="bullet"/>
      <w:pStyle w:val="ListBullet5"/>
      <w:lvlText w:val=""/>
      <w:lvlJc w:val="left"/>
      <w:pPr>
        <w:tabs>
          <w:tab w:val="num" w:pos="1492"/>
        </w:tabs>
        <w:ind w:left="1492" w:hanging="360"/>
      </w:pPr>
      <w:rPr>
        <w:rFonts w:ascii="Symbol" w:hAnsi="Symbol" w:hint="default"/>
      </w:rPr>
    </w:lvl>
  </w:abstractNum>
  <w:abstractNum w:abstractNumId="5">
    <w:nsid w:val="FFFFFF81"/>
    <w:multiLevelType w:val="singleLevel"/>
    <w:tmpl w:val="EC1ECBB6"/>
    <w:lvl w:ilvl="0">
      <w:start w:val="1"/>
      <w:numFmt w:val="bullet"/>
      <w:pStyle w:val="ListBullet4"/>
      <w:lvlText w:val=""/>
      <w:lvlJc w:val="left"/>
      <w:pPr>
        <w:tabs>
          <w:tab w:val="num" w:pos="1209"/>
        </w:tabs>
        <w:ind w:left="1209" w:hanging="360"/>
      </w:pPr>
      <w:rPr>
        <w:rFonts w:ascii="Symbol" w:hAnsi="Symbol" w:hint="default"/>
      </w:rPr>
    </w:lvl>
  </w:abstractNum>
  <w:abstractNum w:abstractNumId="6">
    <w:nsid w:val="FFFFFF82"/>
    <w:multiLevelType w:val="singleLevel"/>
    <w:tmpl w:val="94565526"/>
    <w:lvl w:ilvl="0">
      <w:start w:val="1"/>
      <w:numFmt w:val="bullet"/>
      <w:pStyle w:val="ListBullet3"/>
      <w:lvlText w:val=""/>
      <w:lvlJc w:val="left"/>
      <w:pPr>
        <w:tabs>
          <w:tab w:val="num" w:pos="926"/>
        </w:tabs>
        <w:ind w:left="926" w:hanging="360"/>
      </w:pPr>
      <w:rPr>
        <w:rFonts w:ascii="Symbol" w:hAnsi="Symbol" w:hint="default"/>
      </w:rPr>
    </w:lvl>
  </w:abstractNum>
  <w:abstractNum w:abstractNumId="7">
    <w:nsid w:val="FFFFFFFB"/>
    <w:multiLevelType w:val="multilevel"/>
    <w:tmpl w:val="F008EAEE"/>
    <w:lvl w:ilvl="0">
      <w:start w:val="1"/>
      <w:numFmt w:val="decimal"/>
      <w:pStyle w:val="Heading1"/>
      <w:lvlText w:val="%1."/>
      <w:legacy w:legacy="1" w:legacySpace="144" w:legacyIndent="0"/>
      <w:lvlJc w:val="left"/>
    </w:lvl>
    <w:lvl w:ilvl="1">
      <w:start w:val="1"/>
      <w:numFmt w:val="decimal"/>
      <w:pStyle w:val="Heading2"/>
      <w:lvlText w:val="%1.%2"/>
      <w:legacy w:legacy="1" w:legacySpace="144" w:legacyIndent="0"/>
      <w:lvlJc w:val="left"/>
      <w:rPr>
        <w:lang w:val="en-GB"/>
      </w:rPr>
    </w:lvl>
    <w:lvl w:ilvl="2">
      <w:start w:val="1"/>
      <w:numFmt w:val="decimal"/>
      <w:pStyle w:val="Heading3"/>
      <w:lvlText w:val="%1.%2.%3"/>
      <w:legacy w:legacy="1" w:legacySpace="144" w:legacyIndent="0"/>
      <w:lvlJc w:val="left"/>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lvlText w:val="%1.%2.%3.%4.%5.%6.%7.%8.%9"/>
      <w:legacy w:legacy="1" w:legacySpace="144" w:legacyIndent="0"/>
      <w:lvlJc w:val="left"/>
    </w:lvl>
  </w:abstractNum>
  <w:abstractNum w:abstractNumId="8">
    <w:nsid w:val="00EB570F"/>
    <w:multiLevelType w:val="hybridMultilevel"/>
    <w:tmpl w:val="6180E02C"/>
    <w:lvl w:ilvl="0" w:tplc="CE3A1732">
      <w:numFmt w:val="bullet"/>
      <w:lvlText w:val=""/>
      <w:lvlJc w:val="left"/>
      <w:pPr>
        <w:tabs>
          <w:tab w:val="num" w:pos="720"/>
        </w:tabs>
        <w:ind w:left="720" w:hanging="360"/>
      </w:pPr>
      <w:rPr>
        <w:rFonts w:ascii="Symbol" w:eastAsia="Times New Roman"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9">
    <w:nsid w:val="057915DA"/>
    <w:multiLevelType w:val="hybridMultilevel"/>
    <w:tmpl w:val="E6F61F30"/>
    <w:lvl w:ilvl="0" w:tplc="CE3A1732">
      <w:numFmt w:val="bullet"/>
      <w:lvlText w:val=""/>
      <w:lvlJc w:val="left"/>
      <w:pPr>
        <w:tabs>
          <w:tab w:val="num" w:pos="720"/>
        </w:tabs>
        <w:ind w:left="720" w:hanging="360"/>
      </w:pPr>
      <w:rPr>
        <w:rFonts w:ascii="Symbol" w:eastAsia="Times New Roman"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0">
    <w:nsid w:val="0CE27C76"/>
    <w:multiLevelType w:val="hybridMultilevel"/>
    <w:tmpl w:val="1D4A224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1">
    <w:nsid w:val="117E548E"/>
    <w:multiLevelType w:val="hybridMultilevel"/>
    <w:tmpl w:val="271A900C"/>
    <w:lvl w:ilvl="0" w:tplc="CE3A1732">
      <w:numFmt w:val="bullet"/>
      <w:lvlText w:val=""/>
      <w:lvlJc w:val="left"/>
      <w:pPr>
        <w:tabs>
          <w:tab w:val="num" w:pos="720"/>
        </w:tabs>
        <w:ind w:left="720" w:hanging="360"/>
      </w:pPr>
      <w:rPr>
        <w:rFonts w:ascii="Symbol" w:eastAsia="Times New Roman"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
    <w:nsid w:val="17775C9E"/>
    <w:multiLevelType w:val="hybridMultilevel"/>
    <w:tmpl w:val="A52055BE"/>
    <w:lvl w:ilvl="0" w:tplc="CE3A1732">
      <w:numFmt w:val="bullet"/>
      <w:lvlText w:val=""/>
      <w:lvlJc w:val="left"/>
      <w:pPr>
        <w:tabs>
          <w:tab w:val="num" w:pos="720"/>
        </w:tabs>
        <w:ind w:left="720" w:hanging="360"/>
      </w:pPr>
      <w:rPr>
        <w:rFonts w:ascii="Symbol" w:eastAsia="Times New Roman"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
    <w:nsid w:val="17D6111C"/>
    <w:multiLevelType w:val="hybridMultilevel"/>
    <w:tmpl w:val="1BE47ADA"/>
    <w:lvl w:ilvl="0" w:tplc="CE3A1732">
      <w:numFmt w:val="bullet"/>
      <w:lvlText w:val=""/>
      <w:lvlJc w:val="left"/>
      <w:pPr>
        <w:tabs>
          <w:tab w:val="num" w:pos="720"/>
        </w:tabs>
        <w:ind w:left="720" w:hanging="360"/>
      </w:pPr>
      <w:rPr>
        <w:rFonts w:ascii="Symbol" w:eastAsia="Times New Roman"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pStyle w:val="Heading9"/>
      <w:lvlText w:val=""/>
      <w:lvlJc w:val="left"/>
      <w:pPr>
        <w:tabs>
          <w:tab w:val="num" w:pos="6480"/>
        </w:tabs>
        <w:ind w:left="6480" w:hanging="360"/>
      </w:pPr>
      <w:rPr>
        <w:rFonts w:ascii="Wingdings" w:hAnsi="Wingdings" w:hint="default"/>
      </w:rPr>
    </w:lvl>
  </w:abstractNum>
  <w:abstractNum w:abstractNumId="14">
    <w:nsid w:val="1A2B0C7A"/>
    <w:multiLevelType w:val="hybridMultilevel"/>
    <w:tmpl w:val="C1AA2E70"/>
    <w:lvl w:ilvl="0" w:tplc="CE3A1732">
      <w:numFmt w:val="bullet"/>
      <w:lvlText w:val=""/>
      <w:lvlJc w:val="left"/>
      <w:pPr>
        <w:tabs>
          <w:tab w:val="num" w:pos="720"/>
        </w:tabs>
        <w:ind w:left="720" w:hanging="360"/>
      </w:pPr>
      <w:rPr>
        <w:rFonts w:ascii="Symbol" w:eastAsia="Times New Roman"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5">
    <w:nsid w:val="22D87799"/>
    <w:multiLevelType w:val="hybridMultilevel"/>
    <w:tmpl w:val="F1226694"/>
    <w:lvl w:ilvl="0" w:tplc="CE3A1732">
      <w:numFmt w:val="bullet"/>
      <w:lvlText w:val=""/>
      <w:lvlJc w:val="left"/>
      <w:pPr>
        <w:tabs>
          <w:tab w:val="num" w:pos="720"/>
        </w:tabs>
        <w:ind w:left="720" w:hanging="360"/>
      </w:pPr>
      <w:rPr>
        <w:rFonts w:ascii="Symbol" w:eastAsia="Times New Roman"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6">
    <w:nsid w:val="27687D5E"/>
    <w:multiLevelType w:val="hybridMultilevel"/>
    <w:tmpl w:val="92C03B36"/>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7">
    <w:nsid w:val="289B6FEC"/>
    <w:multiLevelType w:val="hybridMultilevel"/>
    <w:tmpl w:val="E35830EC"/>
    <w:lvl w:ilvl="0" w:tplc="04090011">
      <w:start w:val="1"/>
      <w:numFmt w:val="decimal"/>
      <w:lvlText w:val="%1)"/>
      <w:lvlJc w:val="left"/>
      <w:pPr>
        <w:tabs>
          <w:tab w:val="num" w:pos="720"/>
        </w:tabs>
        <w:ind w:left="720" w:hanging="360"/>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8">
    <w:nsid w:val="2E164DBC"/>
    <w:multiLevelType w:val="hybridMultilevel"/>
    <w:tmpl w:val="C08AFC10"/>
    <w:lvl w:ilvl="0" w:tplc="CE3A1732">
      <w:numFmt w:val="bullet"/>
      <w:lvlText w:val=""/>
      <w:lvlJc w:val="left"/>
      <w:pPr>
        <w:tabs>
          <w:tab w:val="num" w:pos="720"/>
        </w:tabs>
        <w:ind w:left="720" w:hanging="360"/>
      </w:pPr>
      <w:rPr>
        <w:rFonts w:ascii="Symbol" w:eastAsia="Times New Roman"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9">
    <w:nsid w:val="33F90728"/>
    <w:multiLevelType w:val="hybridMultilevel"/>
    <w:tmpl w:val="672A355E"/>
    <w:lvl w:ilvl="0" w:tplc="CE3A1732">
      <w:numFmt w:val="bullet"/>
      <w:lvlText w:val=""/>
      <w:lvlJc w:val="left"/>
      <w:pPr>
        <w:tabs>
          <w:tab w:val="num" w:pos="720"/>
        </w:tabs>
        <w:ind w:left="720" w:hanging="360"/>
      </w:pPr>
      <w:rPr>
        <w:rFonts w:ascii="Symbol" w:eastAsia="Times New Roman"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0">
    <w:nsid w:val="36BA3443"/>
    <w:multiLevelType w:val="hybridMultilevel"/>
    <w:tmpl w:val="7BA4B126"/>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1">
    <w:nsid w:val="37B971F0"/>
    <w:multiLevelType w:val="hybridMultilevel"/>
    <w:tmpl w:val="9FDC407A"/>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2">
    <w:nsid w:val="37BB41A8"/>
    <w:multiLevelType w:val="hybridMultilevel"/>
    <w:tmpl w:val="2D78AF0A"/>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3">
    <w:nsid w:val="3A3551A0"/>
    <w:multiLevelType w:val="hybridMultilevel"/>
    <w:tmpl w:val="58A891F8"/>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4">
    <w:nsid w:val="3B0618F6"/>
    <w:multiLevelType w:val="hybridMultilevel"/>
    <w:tmpl w:val="7E1C717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5">
    <w:nsid w:val="3F335683"/>
    <w:multiLevelType w:val="hybridMultilevel"/>
    <w:tmpl w:val="6636A5B8"/>
    <w:lvl w:ilvl="0" w:tplc="CE3A1732">
      <w:numFmt w:val="bullet"/>
      <w:lvlText w:val=""/>
      <w:lvlJc w:val="left"/>
      <w:pPr>
        <w:tabs>
          <w:tab w:val="num" w:pos="720"/>
        </w:tabs>
        <w:ind w:left="720" w:hanging="360"/>
      </w:pPr>
      <w:rPr>
        <w:rFonts w:ascii="Symbol" w:eastAsia="Times New Roman"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6">
    <w:nsid w:val="3F65504B"/>
    <w:multiLevelType w:val="hybridMultilevel"/>
    <w:tmpl w:val="07FC9DA4"/>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7">
    <w:nsid w:val="480B7F69"/>
    <w:multiLevelType w:val="hybridMultilevel"/>
    <w:tmpl w:val="446428CA"/>
    <w:lvl w:ilvl="0" w:tplc="04130003">
      <w:start w:val="1"/>
      <w:numFmt w:val="bullet"/>
      <w:lvlText w:val="o"/>
      <w:lvlJc w:val="left"/>
      <w:pPr>
        <w:tabs>
          <w:tab w:val="num" w:pos="1484"/>
        </w:tabs>
        <w:ind w:left="1484" w:hanging="360"/>
      </w:pPr>
      <w:rPr>
        <w:rFonts w:ascii="Courier New" w:hAnsi="Courier New" w:cs="Courier New" w:hint="default"/>
      </w:rPr>
    </w:lvl>
    <w:lvl w:ilvl="1" w:tplc="04090003">
      <w:start w:val="1"/>
      <w:numFmt w:val="bullet"/>
      <w:lvlText w:val="o"/>
      <w:lvlJc w:val="left"/>
      <w:pPr>
        <w:tabs>
          <w:tab w:val="num" w:pos="2204"/>
        </w:tabs>
        <w:ind w:left="2204" w:hanging="360"/>
      </w:pPr>
      <w:rPr>
        <w:rFonts w:ascii="Courier New" w:hAnsi="Courier New" w:cs="Courier New" w:hint="default"/>
      </w:rPr>
    </w:lvl>
    <w:lvl w:ilvl="2" w:tplc="04090005" w:tentative="1">
      <w:start w:val="1"/>
      <w:numFmt w:val="bullet"/>
      <w:lvlText w:val=""/>
      <w:lvlJc w:val="left"/>
      <w:pPr>
        <w:tabs>
          <w:tab w:val="num" w:pos="2924"/>
        </w:tabs>
        <w:ind w:left="2924" w:hanging="360"/>
      </w:pPr>
      <w:rPr>
        <w:rFonts w:ascii="Wingdings" w:hAnsi="Wingdings" w:hint="default"/>
      </w:rPr>
    </w:lvl>
    <w:lvl w:ilvl="3" w:tplc="04090001" w:tentative="1">
      <w:start w:val="1"/>
      <w:numFmt w:val="bullet"/>
      <w:lvlText w:val=""/>
      <w:lvlJc w:val="left"/>
      <w:pPr>
        <w:tabs>
          <w:tab w:val="num" w:pos="3644"/>
        </w:tabs>
        <w:ind w:left="3644" w:hanging="360"/>
      </w:pPr>
      <w:rPr>
        <w:rFonts w:ascii="Symbol" w:hAnsi="Symbol" w:hint="default"/>
      </w:rPr>
    </w:lvl>
    <w:lvl w:ilvl="4" w:tplc="04090003" w:tentative="1">
      <w:start w:val="1"/>
      <w:numFmt w:val="bullet"/>
      <w:lvlText w:val="o"/>
      <w:lvlJc w:val="left"/>
      <w:pPr>
        <w:tabs>
          <w:tab w:val="num" w:pos="4364"/>
        </w:tabs>
        <w:ind w:left="4364" w:hanging="360"/>
      </w:pPr>
      <w:rPr>
        <w:rFonts w:ascii="Courier New" w:hAnsi="Courier New" w:cs="Courier New" w:hint="default"/>
      </w:rPr>
    </w:lvl>
    <w:lvl w:ilvl="5" w:tplc="04090005" w:tentative="1">
      <w:start w:val="1"/>
      <w:numFmt w:val="bullet"/>
      <w:lvlText w:val=""/>
      <w:lvlJc w:val="left"/>
      <w:pPr>
        <w:tabs>
          <w:tab w:val="num" w:pos="5084"/>
        </w:tabs>
        <w:ind w:left="5084" w:hanging="360"/>
      </w:pPr>
      <w:rPr>
        <w:rFonts w:ascii="Wingdings" w:hAnsi="Wingdings" w:hint="default"/>
      </w:rPr>
    </w:lvl>
    <w:lvl w:ilvl="6" w:tplc="04090001" w:tentative="1">
      <w:start w:val="1"/>
      <w:numFmt w:val="bullet"/>
      <w:lvlText w:val=""/>
      <w:lvlJc w:val="left"/>
      <w:pPr>
        <w:tabs>
          <w:tab w:val="num" w:pos="5804"/>
        </w:tabs>
        <w:ind w:left="5804" w:hanging="360"/>
      </w:pPr>
      <w:rPr>
        <w:rFonts w:ascii="Symbol" w:hAnsi="Symbol" w:hint="default"/>
      </w:rPr>
    </w:lvl>
    <w:lvl w:ilvl="7" w:tplc="04090003" w:tentative="1">
      <w:start w:val="1"/>
      <w:numFmt w:val="bullet"/>
      <w:lvlText w:val="o"/>
      <w:lvlJc w:val="left"/>
      <w:pPr>
        <w:tabs>
          <w:tab w:val="num" w:pos="6524"/>
        </w:tabs>
        <w:ind w:left="6524" w:hanging="360"/>
      </w:pPr>
      <w:rPr>
        <w:rFonts w:ascii="Courier New" w:hAnsi="Courier New" w:cs="Courier New" w:hint="default"/>
      </w:rPr>
    </w:lvl>
    <w:lvl w:ilvl="8" w:tplc="04090005" w:tentative="1">
      <w:start w:val="1"/>
      <w:numFmt w:val="bullet"/>
      <w:lvlText w:val=""/>
      <w:lvlJc w:val="left"/>
      <w:pPr>
        <w:tabs>
          <w:tab w:val="num" w:pos="7244"/>
        </w:tabs>
        <w:ind w:left="7244" w:hanging="360"/>
      </w:pPr>
      <w:rPr>
        <w:rFonts w:ascii="Wingdings" w:hAnsi="Wingdings" w:hint="default"/>
      </w:rPr>
    </w:lvl>
  </w:abstractNum>
  <w:abstractNum w:abstractNumId="28">
    <w:nsid w:val="4964530B"/>
    <w:multiLevelType w:val="hybridMultilevel"/>
    <w:tmpl w:val="26E0A55E"/>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9">
    <w:nsid w:val="4D1026E9"/>
    <w:multiLevelType w:val="hybridMultilevel"/>
    <w:tmpl w:val="E7E28DD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0">
    <w:nsid w:val="4DEB62D6"/>
    <w:multiLevelType w:val="hybridMultilevel"/>
    <w:tmpl w:val="FBB01CE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1">
    <w:nsid w:val="50F1709E"/>
    <w:multiLevelType w:val="hybridMultilevel"/>
    <w:tmpl w:val="FB3E41A6"/>
    <w:lvl w:ilvl="0" w:tplc="FFFFFFFF">
      <w:start w:val="1"/>
      <w:numFmt w:val="decimal"/>
      <w:lvlText w:val="%1."/>
      <w:lvlJc w:val="left"/>
      <w:pPr>
        <w:tabs>
          <w:tab w:val="num" w:pos="360"/>
        </w:tabs>
        <w:ind w:left="360" w:hanging="360"/>
      </w:pPr>
    </w:lvl>
    <w:lvl w:ilvl="1" w:tplc="04130019" w:tentative="1">
      <w:start w:val="1"/>
      <w:numFmt w:val="lowerLetter"/>
      <w:lvlText w:val="%2."/>
      <w:lvlJc w:val="left"/>
      <w:pPr>
        <w:tabs>
          <w:tab w:val="num" w:pos="1440"/>
        </w:tabs>
        <w:ind w:left="1440" w:hanging="360"/>
      </w:pPr>
    </w:lvl>
    <w:lvl w:ilvl="2" w:tplc="0413001B" w:tentative="1">
      <w:start w:val="1"/>
      <w:numFmt w:val="lowerRoman"/>
      <w:lvlText w:val="%3."/>
      <w:lvlJc w:val="right"/>
      <w:pPr>
        <w:tabs>
          <w:tab w:val="num" w:pos="2160"/>
        </w:tabs>
        <w:ind w:left="2160" w:hanging="180"/>
      </w:pPr>
    </w:lvl>
    <w:lvl w:ilvl="3" w:tplc="0413000F" w:tentative="1">
      <w:start w:val="1"/>
      <w:numFmt w:val="decimal"/>
      <w:lvlText w:val="%4."/>
      <w:lvlJc w:val="left"/>
      <w:pPr>
        <w:tabs>
          <w:tab w:val="num" w:pos="2880"/>
        </w:tabs>
        <w:ind w:left="2880" w:hanging="360"/>
      </w:pPr>
    </w:lvl>
    <w:lvl w:ilvl="4" w:tplc="04130019" w:tentative="1">
      <w:start w:val="1"/>
      <w:numFmt w:val="lowerLetter"/>
      <w:lvlText w:val="%5."/>
      <w:lvlJc w:val="left"/>
      <w:pPr>
        <w:tabs>
          <w:tab w:val="num" w:pos="3600"/>
        </w:tabs>
        <w:ind w:left="3600" w:hanging="360"/>
      </w:pPr>
    </w:lvl>
    <w:lvl w:ilvl="5" w:tplc="0413001B" w:tentative="1">
      <w:start w:val="1"/>
      <w:numFmt w:val="lowerRoman"/>
      <w:lvlText w:val="%6."/>
      <w:lvlJc w:val="right"/>
      <w:pPr>
        <w:tabs>
          <w:tab w:val="num" w:pos="4320"/>
        </w:tabs>
        <w:ind w:left="4320" w:hanging="180"/>
      </w:pPr>
    </w:lvl>
    <w:lvl w:ilvl="6" w:tplc="0413000F" w:tentative="1">
      <w:start w:val="1"/>
      <w:numFmt w:val="decimal"/>
      <w:lvlText w:val="%7."/>
      <w:lvlJc w:val="left"/>
      <w:pPr>
        <w:tabs>
          <w:tab w:val="num" w:pos="5040"/>
        </w:tabs>
        <w:ind w:left="5040" w:hanging="360"/>
      </w:pPr>
    </w:lvl>
    <w:lvl w:ilvl="7" w:tplc="04130019" w:tentative="1">
      <w:start w:val="1"/>
      <w:numFmt w:val="lowerLetter"/>
      <w:lvlText w:val="%8."/>
      <w:lvlJc w:val="left"/>
      <w:pPr>
        <w:tabs>
          <w:tab w:val="num" w:pos="5760"/>
        </w:tabs>
        <w:ind w:left="5760" w:hanging="360"/>
      </w:pPr>
    </w:lvl>
    <w:lvl w:ilvl="8" w:tplc="0413001B" w:tentative="1">
      <w:start w:val="1"/>
      <w:numFmt w:val="lowerRoman"/>
      <w:lvlText w:val="%9."/>
      <w:lvlJc w:val="right"/>
      <w:pPr>
        <w:tabs>
          <w:tab w:val="num" w:pos="6480"/>
        </w:tabs>
        <w:ind w:left="6480" w:hanging="180"/>
      </w:pPr>
    </w:lvl>
  </w:abstractNum>
  <w:abstractNum w:abstractNumId="32">
    <w:nsid w:val="519F7AD3"/>
    <w:multiLevelType w:val="hybridMultilevel"/>
    <w:tmpl w:val="A0FA46FE"/>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3">
    <w:nsid w:val="558345DE"/>
    <w:multiLevelType w:val="hybridMultilevel"/>
    <w:tmpl w:val="25AC82DA"/>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4">
    <w:nsid w:val="56B77BE2"/>
    <w:multiLevelType w:val="hybridMultilevel"/>
    <w:tmpl w:val="B7ACED9E"/>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5">
    <w:nsid w:val="570346FD"/>
    <w:multiLevelType w:val="hybridMultilevel"/>
    <w:tmpl w:val="3D42950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6">
    <w:nsid w:val="5AA126F1"/>
    <w:multiLevelType w:val="hybridMultilevel"/>
    <w:tmpl w:val="BD76EF5E"/>
    <w:lvl w:ilvl="0" w:tplc="04130001">
      <w:start w:val="1"/>
      <w:numFmt w:val="bullet"/>
      <w:lvlText w:val=""/>
      <w:lvlJc w:val="left"/>
      <w:pPr>
        <w:ind w:left="1800" w:hanging="360"/>
      </w:pPr>
      <w:rPr>
        <w:rFonts w:ascii="Symbol" w:hAnsi="Symbol" w:hint="default"/>
      </w:rPr>
    </w:lvl>
    <w:lvl w:ilvl="1" w:tplc="04130003" w:tentative="1">
      <w:start w:val="1"/>
      <w:numFmt w:val="bullet"/>
      <w:lvlText w:val="o"/>
      <w:lvlJc w:val="left"/>
      <w:pPr>
        <w:ind w:left="2520" w:hanging="360"/>
      </w:pPr>
      <w:rPr>
        <w:rFonts w:ascii="Courier New" w:hAnsi="Courier New" w:cs="Courier New" w:hint="default"/>
      </w:rPr>
    </w:lvl>
    <w:lvl w:ilvl="2" w:tplc="04130005" w:tentative="1">
      <w:start w:val="1"/>
      <w:numFmt w:val="bullet"/>
      <w:lvlText w:val=""/>
      <w:lvlJc w:val="left"/>
      <w:pPr>
        <w:ind w:left="3240" w:hanging="360"/>
      </w:pPr>
      <w:rPr>
        <w:rFonts w:ascii="Wingdings" w:hAnsi="Wingdings" w:hint="default"/>
      </w:rPr>
    </w:lvl>
    <w:lvl w:ilvl="3" w:tplc="04130001" w:tentative="1">
      <w:start w:val="1"/>
      <w:numFmt w:val="bullet"/>
      <w:lvlText w:val=""/>
      <w:lvlJc w:val="left"/>
      <w:pPr>
        <w:ind w:left="3960" w:hanging="360"/>
      </w:pPr>
      <w:rPr>
        <w:rFonts w:ascii="Symbol" w:hAnsi="Symbol" w:hint="default"/>
      </w:rPr>
    </w:lvl>
    <w:lvl w:ilvl="4" w:tplc="04130003" w:tentative="1">
      <w:start w:val="1"/>
      <w:numFmt w:val="bullet"/>
      <w:lvlText w:val="o"/>
      <w:lvlJc w:val="left"/>
      <w:pPr>
        <w:ind w:left="4680" w:hanging="360"/>
      </w:pPr>
      <w:rPr>
        <w:rFonts w:ascii="Courier New" w:hAnsi="Courier New" w:cs="Courier New" w:hint="default"/>
      </w:rPr>
    </w:lvl>
    <w:lvl w:ilvl="5" w:tplc="04130005" w:tentative="1">
      <w:start w:val="1"/>
      <w:numFmt w:val="bullet"/>
      <w:lvlText w:val=""/>
      <w:lvlJc w:val="left"/>
      <w:pPr>
        <w:ind w:left="5400" w:hanging="360"/>
      </w:pPr>
      <w:rPr>
        <w:rFonts w:ascii="Wingdings" w:hAnsi="Wingdings" w:hint="default"/>
      </w:rPr>
    </w:lvl>
    <w:lvl w:ilvl="6" w:tplc="04130001" w:tentative="1">
      <w:start w:val="1"/>
      <w:numFmt w:val="bullet"/>
      <w:lvlText w:val=""/>
      <w:lvlJc w:val="left"/>
      <w:pPr>
        <w:ind w:left="6120" w:hanging="360"/>
      </w:pPr>
      <w:rPr>
        <w:rFonts w:ascii="Symbol" w:hAnsi="Symbol" w:hint="default"/>
      </w:rPr>
    </w:lvl>
    <w:lvl w:ilvl="7" w:tplc="04130003" w:tentative="1">
      <w:start w:val="1"/>
      <w:numFmt w:val="bullet"/>
      <w:lvlText w:val="o"/>
      <w:lvlJc w:val="left"/>
      <w:pPr>
        <w:ind w:left="6840" w:hanging="360"/>
      </w:pPr>
      <w:rPr>
        <w:rFonts w:ascii="Courier New" w:hAnsi="Courier New" w:cs="Courier New" w:hint="default"/>
      </w:rPr>
    </w:lvl>
    <w:lvl w:ilvl="8" w:tplc="04130005" w:tentative="1">
      <w:start w:val="1"/>
      <w:numFmt w:val="bullet"/>
      <w:lvlText w:val=""/>
      <w:lvlJc w:val="left"/>
      <w:pPr>
        <w:ind w:left="7560" w:hanging="360"/>
      </w:pPr>
      <w:rPr>
        <w:rFonts w:ascii="Wingdings" w:hAnsi="Wingdings" w:hint="default"/>
      </w:rPr>
    </w:lvl>
  </w:abstractNum>
  <w:abstractNum w:abstractNumId="37">
    <w:nsid w:val="61EB2FC0"/>
    <w:multiLevelType w:val="hybridMultilevel"/>
    <w:tmpl w:val="2264D58A"/>
    <w:lvl w:ilvl="0" w:tplc="CE3A1732">
      <w:numFmt w:val="bullet"/>
      <w:lvlText w:val=""/>
      <w:lvlJc w:val="left"/>
      <w:pPr>
        <w:tabs>
          <w:tab w:val="num" w:pos="720"/>
        </w:tabs>
        <w:ind w:left="720" w:hanging="360"/>
      </w:pPr>
      <w:rPr>
        <w:rFonts w:ascii="Symbol" w:eastAsia="Times New Roman"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8">
    <w:nsid w:val="668E2F89"/>
    <w:multiLevelType w:val="hybridMultilevel"/>
    <w:tmpl w:val="CB809706"/>
    <w:lvl w:ilvl="0" w:tplc="4C7A77BE">
      <w:start w:val="1"/>
      <w:numFmt w:val="decimal"/>
      <w:pStyle w:val="ListNumber"/>
      <w:lvlText w:val="%1."/>
      <w:lvlJc w:val="left"/>
      <w:pPr>
        <w:tabs>
          <w:tab w:val="num" w:pos="360"/>
        </w:tabs>
        <w:ind w:left="360" w:hanging="360"/>
      </w:pPr>
    </w:lvl>
    <w:lvl w:ilvl="1" w:tplc="04090003" w:tentative="1">
      <w:start w:val="1"/>
      <w:numFmt w:val="bullet"/>
      <w:lvlText w:val="o"/>
      <w:lvlJc w:val="left"/>
      <w:pPr>
        <w:tabs>
          <w:tab w:val="num" w:pos="1080"/>
        </w:tabs>
        <w:ind w:left="1080" w:hanging="360"/>
      </w:pPr>
      <w:rPr>
        <w:rFonts w:ascii="Courier New" w:hAnsi="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39">
    <w:nsid w:val="6ABD237D"/>
    <w:multiLevelType w:val="hybridMultilevel"/>
    <w:tmpl w:val="4C8C0A9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0">
    <w:nsid w:val="6BBA0318"/>
    <w:multiLevelType w:val="hybridMultilevel"/>
    <w:tmpl w:val="80362C0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1">
    <w:nsid w:val="6FD64268"/>
    <w:multiLevelType w:val="hybridMultilevel"/>
    <w:tmpl w:val="A41EAEA2"/>
    <w:lvl w:ilvl="0" w:tplc="CE3A1732">
      <w:numFmt w:val="bullet"/>
      <w:lvlText w:val=""/>
      <w:lvlJc w:val="left"/>
      <w:pPr>
        <w:tabs>
          <w:tab w:val="num" w:pos="720"/>
        </w:tabs>
        <w:ind w:left="720" w:hanging="360"/>
      </w:pPr>
      <w:rPr>
        <w:rFonts w:ascii="Symbol" w:eastAsia="Times New Roman"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2">
    <w:nsid w:val="727833D9"/>
    <w:multiLevelType w:val="hybridMultilevel"/>
    <w:tmpl w:val="1520F202"/>
    <w:lvl w:ilvl="0" w:tplc="04130003">
      <w:start w:val="1"/>
      <w:numFmt w:val="bullet"/>
      <w:lvlText w:val="o"/>
      <w:lvlJc w:val="left"/>
      <w:pPr>
        <w:ind w:left="1080" w:hanging="360"/>
      </w:pPr>
      <w:rPr>
        <w:rFonts w:ascii="Courier New" w:hAnsi="Courier New" w:cs="Courier New" w:hint="default"/>
      </w:rPr>
    </w:lvl>
    <w:lvl w:ilvl="1" w:tplc="04130003" w:tentative="1">
      <w:start w:val="1"/>
      <w:numFmt w:val="bullet"/>
      <w:lvlText w:val="o"/>
      <w:lvlJc w:val="left"/>
      <w:pPr>
        <w:ind w:left="1800" w:hanging="360"/>
      </w:pPr>
      <w:rPr>
        <w:rFonts w:ascii="Courier New" w:hAnsi="Courier New" w:cs="Courier New" w:hint="default"/>
      </w:rPr>
    </w:lvl>
    <w:lvl w:ilvl="2" w:tplc="04130005" w:tentative="1">
      <w:start w:val="1"/>
      <w:numFmt w:val="bullet"/>
      <w:lvlText w:val=""/>
      <w:lvlJc w:val="left"/>
      <w:pPr>
        <w:ind w:left="2520" w:hanging="360"/>
      </w:pPr>
      <w:rPr>
        <w:rFonts w:ascii="Wingdings" w:hAnsi="Wingdings" w:hint="default"/>
      </w:rPr>
    </w:lvl>
    <w:lvl w:ilvl="3" w:tplc="04130001" w:tentative="1">
      <w:start w:val="1"/>
      <w:numFmt w:val="bullet"/>
      <w:lvlText w:val=""/>
      <w:lvlJc w:val="left"/>
      <w:pPr>
        <w:ind w:left="3240" w:hanging="360"/>
      </w:pPr>
      <w:rPr>
        <w:rFonts w:ascii="Symbol" w:hAnsi="Symbol" w:hint="default"/>
      </w:rPr>
    </w:lvl>
    <w:lvl w:ilvl="4" w:tplc="04130003" w:tentative="1">
      <w:start w:val="1"/>
      <w:numFmt w:val="bullet"/>
      <w:lvlText w:val="o"/>
      <w:lvlJc w:val="left"/>
      <w:pPr>
        <w:ind w:left="3960" w:hanging="360"/>
      </w:pPr>
      <w:rPr>
        <w:rFonts w:ascii="Courier New" w:hAnsi="Courier New" w:cs="Courier New" w:hint="default"/>
      </w:rPr>
    </w:lvl>
    <w:lvl w:ilvl="5" w:tplc="04130005" w:tentative="1">
      <w:start w:val="1"/>
      <w:numFmt w:val="bullet"/>
      <w:lvlText w:val=""/>
      <w:lvlJc w:val="left"/>
      <w:pPr>
        <w:ind w:left="4680" w:hanging="360"/>
      </w:pPr>
      <w:rPr>
        <w:rFonts w:ascii="Wingdings" w:hAnsi="Wingdings" w:hint="default"/>
      </w:rPr>
    </w:lvl>
    <w:lvl w:ilvl="6" w:tplc="04130001" w:tentative="1">
      <w:start w:val="1"/>
      <w:numFmt w:val="bullet"/>
      <w:lvlText w:val=""/>
      <w:lvlJc w:val="left"/>
      <w:pPr>
        <w:ind w:left="5400" w:hanging="360"/>
      </w:pPr>
      <w:rPr>
        <w:rFonts w:ascii="Symbol" w:hAnsi="Symbol" w:hint="default"/>
      </w:rPr>
    </w:lvl>
    <w:lvl w:ilvl="7" w:tplc="04130003" w:tentative="1">
      <w:start w:val="1"/>
      <w:numFmt w:val="bullet"/>
      <w:lvlText w:val="o"/>
      <w:lvlJc w:val="left"/>
      <w:pPr>
        <w:ind w:left="6120" w:hanging="360"/>
      </w:pPr>
      <w:rPr>
        <w:rFonts w:ascii="Courier New" w:hAnsi="Courier New" w:cs="Courier New" w:hint="default"/>
      </w:rPr>
    </w:lvl>
    <w:lvl w:ilvl="8" w:tplc="04130005" w:tentative="1">
      <w:start w:val="1"/>
      <w:numFmt w:val="bullet"/>
      <w:lvlText w:val=""/>
      <w:lvlJc w:val="left"/>
      <w:pPr>
        <w:ind w:left="6840" w:hanging="360"/>
      </w:pPr>
      <w:rPr>
        <w:rFonts w:ascii="Wingdings" w:hAnsi="Wingdings" w:hint="default"/>
      </w:rPr>
    </w:lvl>
  </w:abstractNum>
  <w:abstractNum w:abstractNumId="43">
    <w:nsid w:val="7965700F"/>
    <w:multiLevelType w:val="hybridMultilevel"/>
    <w:tmpl w:val="603AF504"/>
    <w:lvl w:ilvl="0" w:tplc="CE3A1732">
      <w:numFmt w:val="bullet"/>
      <w:lvlText w:val=""/>
      <w:lvlJc w:val="left"/>
      <w:pPr>
        <w:tabs>
          <w:tab w:val="num" w:pos="720"/>
        </w:tabs>
        <w:ind w:left="720" w:hanging="360"/>
      </w:pPr>
      <w:rPr>
        <w:rFonts w:ascii="Symbol" w:eastAsia="Times New Roman"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4">
    <w:nsid w:val="79E06915"/>
    <w:multiLevelType w:val="hybridMultilevel"/>
    <w:tmpl w:val="EF4604EA"/>
    <w:lvl w:ilvl="0" w:tplc="D0BEB7F0">
      <w:start w:val="1"/>
      <w:numFmt w:val="decimal"/>
      <w:pStyle w:val="References"/>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5">
    <w:nsid w:val="7DC82575"/>
    <w:multiLevelType w:val="hybridMultilevel"/>
    <w:tmpl w:val="71E25C16"/>
    <w:lvl w:ilvl="0" w:tplc="CE3A1732">
      <w:numFmt w:val="bullet"/>
      <w:lvlText w:val=""/>
      <w:lvlJc w:val="left"/>
      <w:pPr>
        <w:tabs>
          <w:tab w:val="num" w:pos="720"/>
        </w:tabs>
        <w:ind w:left="720" w:hanging="360"/>
      </w:pPr>
      <w:rPr>
        <w:rFonts w:ascii="Symbol" w:eastAsia="Times New Roman"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6">
    <w:nsid w:val="7E222854"/>
    <w:multiLevelType w:val="hybridMultilevel"/>
    <w:tmpl w:val="CB2020C4"/>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7">
    <w:nsid w:val="7F9C57AC"/>
    <w:multiLevelType w:val="hybridMultilevel"/>
    <w:tmpl w:val="35426C38"/>
    <w:lvl w:ilvl="0" w:tplc="CE3A1732">
      <w:numFmt w:val="bullet"/>
      <w:lvlText w:val=""/>
      <w:lvlJc w:val="left"/>
      <w:pPr>
        <w:tabs>
          <w:tab w:val="num" w:pos="720"/>
        </w:tabs>
        <w:ind w:left="720" w:hanging="360"/>
      </w:pPr>
      <w:rPr>
        <w:rFonts w:ascii="Symbol" w:eastAsia="Times New Roman"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abstractNumId w:val="44"/>
  </w:num>
  <w:num w:numId="2">
    <w:abstractNumId w:val="39"/>
  </w:num>
  <w:num w:numId="3">
    <w:abstractNumId w:val="7"/>
  </w:num>
  <w:num w:numId="4">
    <w:abstractNumId w:val="6"/>
  </w:num>
  <w:num w:numId="5">
    <w:abstractNumId w:val="5"/>
  </w:num>
  <w:num w:numId="6">
    <w:abstractNumId w:val="4"/>
  </w:num>
  <w:num w:numId="7">
    <w:abstractNumId w:val="3"/>
  </w:num>
  <w:num w:numId="8">
    <w:abstractNumId w:val="2"/>
  </w:num>
  <w:num w:numId="9">
    <w:abstractNumId w:val="1"/>
  </w:num>
  <w:num w:numId="10">
    <w:abstractNumId w:val="0"/>
  </w:num>
  <w:num w:numId="11">
    <w:abstractNumId w:val="38"/>
  </w:num>
  <w:num w:numId="12">
    <w:abstractNumId w:val="25"/>
  </w:num>
  <w:num w:numId="13">
    <w:abstractNumId w:val="45"/>
  </w:num>
  <w:num w:numId="14">
    <w:abstractNumId w:val="15"/>
  </w:num>
  <w:num w:numId="15">
    <w:abstractNumId w:val="13"/>
  </w:num>
  <w:num w:numId="16">
    <w:abstractNumId w:val="31"/>
  </w:num>
  <w:num w:numId="17">
    <w:abstractNumId w:val="47"/>
  </w:num>
  <w:num w:numId="18">
    <w:abstractNumId w:val="43"/>
  </w:num>
  <w:num w:numId="19">
    <w:abstractNumId w:val="7"/>
  </w:num>
  <w:num w:numId="20">
    <w:abstractNumId w:val="32"/>
  </w:num>
  <w:num w:numId="21">
    <w:abstractNumId w:val="40"/>
  </w:num>
  <w:num w:numId="22">
    <w:abstractNumId w:val="19"/>
  </w:num>
  <w:num w:numId="23">
    <w:abstractNumId w:val="41"/>
  </w:num>
  <w:num w:numId="24">
    <w:abstractNumId w:val="20"/>
  </w:num>
  <w:num w:numId="25">
    <w:abstractNumId w:val="35"/>
  </w:num>
  <w:num w:numId="26">
    <w:abstractNumId w:val="8"/>
  </w:num>
  <w:num w:numId="27">
    <w:abstractNumId w:val="17"/>
  </w:num>
  <w:num w:numId="28">
    <w:abstractNumId w:val="16"/>
  </w:num>
  <w:num w:numId="29">
    <w:abstractNumId w:val="23"/>
  </w:num>
  <w:num w:numId="30">
    <w:abstractNumId w:val="14"/>
  </w:num>
  <w:num w:numId="31">
    <w:abstractNumId w:val="37"/>
  </w:num>
  <w:num w:numId="32">
    <w:abstractNumId w:val="9"/>
  </w:num>
  <w:num w:numId="33">
    <w:abstractNumId w:val="18"/>
  </w:num>
  <w:num w:numId="34">
    <w:abstractNumId w:val="11"/>
  </w:num>
  <w:num w:numId="35">
    <w:abstractNumId w:val="42"/>
  </w:num>
  <w:num w:numId="36">
    <w:abstractNumId w:val="27"/>
  </w:num>
  <w:num w:numId="37">
    <w:abstractNumId w:val="36"/>
  </w:num>
  <w:num w:numId="38">
    <w:abstractNumId w:val="46"/>
  </w:num>
  <w:num w:numId="39">
    <w:abstractNumId w:val="26"/>
  </w:num>
  <w:num w:numId="40">
    <w:abstractNumId w:val="24"/>
  </w:num>
  <w:num w:numId="41">
    <w:abstractNumId w:val="21"/>
  </w:num>
  <w:num w:numId="42">
    <w:abstractNumId w:val="28"/>
  </w:num>
  <w:num w:numId="43">
    <w:abstractNumId w:val="30"/>
  </w:num>
  <w:num w:numId="44">
    <w:abstractNumId w:val="34"/>
  </w:num>
  <w:num w:numId="45">
    <w:abstractNumId w:val="22"/>
  </w:num>
  <w:num w:numId="46">
    <w:abstractNumId w:val="29"/>
  </w:num>
  <w:num w:numId="47">
    <w:abstractNumId w:val="33"/>
  </w:num>
  <w:num w:numId="48">
    <w:abstractNumId w:val="10"/>
  </w:num>
  <w:num w:numId="49">
    <w:abstractNumId w:val="12"/>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revisionView w:markup="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22BB6"/>
    <w:rsid w:val="00001CE4"/>
    <w:rsid w:val="00036ADC"/>
    <w:rsid w:val="000575A7"/>
    <w:rsid w:val="0006032F"/>
    <w:rsid w:val="00061DC1"/>
    <w:rsid w:val="00071B04"/>
    <w:rsid w:val="00076FF3"/>
    <w:rsid w:val="000905C2"/>
    <w:rsid w:val="000959CA"/>
    <w:rsid w:val="00096A0A"/>
    <w:rsid w:val="000A53FF"/>
    <w:rsid w:val="000B78FB"/>
    <w:rsid w:val="000D115C"/>
    <w:rsid w:val="000F0866"/>
    <w:rsid w:val="000F200F"/>
    <w:rsid w:val="000F5773"/>
    <w:rsid w:val="001018E2"/>
    <w:rsid w:val="00117013"/>
    <w:rsid w:val="00117754"/>
    <w:rsid w:val="00131111"/>
    <w:rsid w:val="001452D8"/>
    <w:rsid w:val="00171D1D"/>
    <w:rsid w:val="0018547A"/>
    <w:rsid w:val="0018762C"/>
    <w:rsid w:val="001A0422"/>
    <w:rsid w:val="001A2709"/>
    <w:rsid w:val="001B6684"/>
    <w:rsid w:val="001D5E90"/>
    <w:rsid w:val="00205C8E"/>
    <w:rsid w:val="0021104D"/>
    <w:rsid w:val="002200DF"/>
    <w:rsid w:val="00221BE2"/>
    <w:rsid w:val="002309BE"/>
    <w:rsid w:val="00233C28"/>
    <w:rsid w:val="0024426C"/>
    <w:rsid w:val="00263B1B"/>
    <w:rsid w:val="00305A58"/>
    <w:rsid w:val="00320B72"/>
    <w:rsid w:val="00344E64"/>
    <w:rsid w:val="0035024C"/>
    <w:rsid w:val="003573B9"/>
    <w:rsid w:val="003759D3"/>
    <w:rsid w:val="0038749D"/>
    <w:rsid w:val="003A7786"/>
    <w:rsid w:val="003C5896"/>
    <w:rsid w:val="003D3A5D"/>
    <w:rsid w:val="003E4698"/>
    <w:rsid w:val="00407A25"/>
    <w:rsid w:val="0042196D"/>
    <w:rsid w:val="00427BEF"/>
    <w:rsid w:val="0043664A"/>
    <w:rsid w:val="00452A7A"/>
    <w:rsid w:val="00466C28"/>
    <w:rsid w:val="00486E7A"/>
    <w:rsid w:val="004C1BCF"/>
    <w:rsid w:val="004F59D0"/>
    <w:rsid w:val="00505CD2"/>
    <w:rsid w:val="005208B6"/>
    <w:rsid w:val="0052437F"/>
    <w:rsid w:val="00527948"/>
    <w:rsid w:val="005337B6"/>
    <w:rsid w:val="0054504F"/>
    <w:rsid w:val="0055234D"/>
    <w:rsid w:val="00556205"/>
    <w:rsid w:val="00586483"/>
    <w:rsid w:val="00587F89"/>
    <w:rsid w:val="005B1ABD"/>
    <w:rsid w:val="005F2663"/>
    <w:rsid w:val="00613646"/>
    <w:rsid w:val="00643607"/>
    <w:rsid w:val="00665A6E"/>
    <w:rsid w:val="006769AA"/>
    <w:rsid w:val="00682374"/>
    <w:rsid w:val="00686B33"/>
    <w:rsid w:val="006909B3"/>
    <w:rsid w:val="00697489"/>
    <w:rsid w:val="006A23D7"/>
    <w:rsid w:val="006A2650"/>
    <w:rsid w:val="006A7F58"/>
    <w:rsid w:val="006B39A2"/>
    <w:rsid w:val="006C3F26"/>
    <w:rsid w:val="006D763D"/>
    <w:rsid w:val="006E0364"/>
    <w:rsid w:val="006E79AF"/>
    <w:rsid w:val="00711061"/>
    <w:rsid w:val="007228CB"/>
    <w:rsid w:val="0073580D"/>
    <w:rsid w:val="0074773C"/>
    <w:rsid w:val="00752B73"/>
    <w:rsid w:val="00756BF7"/>
    <w:rsid w:val="007913F9"/>
    <w:rsid w:val="007B0094"/>
    <w:rsid w:val="007C49A1"/>
    <w:rsid w:val="007E77D0"/>
    <w:rsid w:val="007F716E"/>
    <w:rsid w:val="007F79DD"/>
    <w:rsid w:val="00805706"/>
    <w:rsid w:val="0083469C"/>
    <w:rsid w:val="0083666E"/>
    <w:rsid w:val="00873F3F"/>
    <w:rsid w:val="008D3DFD"/>
    <w:rsid w:val="008D7046"/>
    <w:rsid w:val="008E0A06"/>
    <w:rsid w:val="009265EC"/>
    <w:rsid w:val="009419A3"/>
    <w:rsid w:val="00973D0F"/>
    <w:rsid w:val="009942C4"/>
    <w:rsid w:val="009A5968"/>
    <w:rsid w:val="009B65A7"/>
    <w:rsid w:val="009F4C81"/>
    <w:rsid w:val="00A059F0"/>
    <w:rsid w:val="00A222E5"/>
    <w:rsid w:val="00A31EB3"/>
    <w:rsid w:val="00A37050"/>
    <w:rsid w:val="00A43EFC"/>
    <w:rsid w:val="00A51A71"/>
    <w:rsid w:val="00A550C9"/>
    <w:rsid w:val="00A94C0F"/>
    <w:rsid w:val="00AA4B31"/>
    <w:rsid w:val="00B0705B"/>
    <w:rsid w:val="00B07B9F"/>
    <w:rsid w:val="00B110A8"/>
    <w:rsid w:val="00B15A64"/>
    <w:rsid w:val="00B2370E"/>
    <w:rsid w:val="00B330CE"/>
    <w:rsid w:val="00B43568"/>
    <w:rsid w:val="00B509D4"/>
    <w:rsid w:val="00B53C2A"/>
    <w:rsid w:val="00B64306"/>
    <w:rsid w:val="00B92A49"/>
    <w:rsid w:val="00BB71C5"/>
    <w:rsid w:val="00BD35AC"/>
    <w:rsid w:val="00BD3BBC"/>
    <w:rsid w:val="00BD695D"/>
    <w:rsid w:val="00C247A2"/>
    <w:rsid w:val="00C33F95"/>
    <w:rsid w:val="00C408FD"/>
    <w:rsid w:val="00C726CD"/>
    <w:rsid w:val="00C82059"/>
    <w:rsid w:val="00C86EFB"/>
    <w:rsid w:val="00C877CF"/>
    <w:rsid w:val="00C914BD"/>
    <w:rsid w:val="00CB4656"/>
    <w:rsid w:val="00CC7667"/>
    <w:rsid w:val="00CD49BB"/>
    <w:rsid w:val="00CE1C15"/>
    <w:rsid w:val="00CE411F"/>
    <w:rsid w:val="00CF7584"/>
    <w:rsid w:val="00D07C1C"/>
    <w:rsid w:val="00D2240B"/>
    <w:rsid w:val="00D22BB6"/>
    <w:rsid w:val="00D3241B"/>
    <w:rsid w:val="00D41B7B"/>
    <w:rsid w:val="00D43944"/>
    <w:rsid w:val="00D511AF"/>
    <w:rsid w:val="00D635ED"/>
    <w:rsid w:val="00D776E8"/>
    <w:rsid w:val="00DA5601"/>
    <w:rsid w:val="00DA5EE2"/>
    <w:rsid w:val="00DB7D25"/>
    <w:rsid w:val="00DD2874"/>
    <w:rsid w:val="00DE2275"/>
    <w:rsid w:val="00E20D26"/>
    <w:rsid w:val="00E73343"/>
    <w:rsid w:val="00E957D5"/>
    <w:rsid w:val="00EA6065"/>
    <w:rsid w:val="00EC098C"/>
    <w:rsid w:val="00EE1F32"/>
    <w:rsid w:val="00F06CDB"/>
    <w:rsid w:val="00F159E2"/>
    <w:rsid w:val="00F238F2"/>
    <w:rsid w:val="00F414EE"/>
    <w:rsid w:val="00F60C64"/>
    <w:rsid w:val="00F60CA5"/>
    <w:rsid w:val="00F66955"/>
    <w:rsid w:val="00F73E65"/>
    <w:rsid w:val="00F84A2F"/>
    <w:rsid w:val="00FD1DA6"/>
    <w:rsid w:val="00FD4B4E"/>
    <w:rsid w:val="00FE1F16"/>
    <w:rsid w:val="00FE388A"/>
    <w:rsid w:val="00FE3D1B"/>
    <w:rsid w:val="00FE4631"/>
    <w:rsid w:val="00FF7E0A"/>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B671C8A1-E827-4D2C-AEB3-28569F7687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nl-NL" w:eastAsia="nl-NL"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iPriority="99"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iPriority="99"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nhideWhenUsed="1"/>
    <w:lsdException w:name="HTML Acronym" w:semiHidden="1" w:uiPriority="99" w:unhideWhenUsed="1"/>
    <w:lsdException w:name="HTML Address" w:semiHidden="1" w:unhideWhenUsed="1"/>
    <w:lsdException w:name="HTML Cite" w:semiHidden="1" w:uiPriority="99" w:unhideWhenUsed="1"/>
    <w:lsdException w:name="HTML Code" w:semiHidden="1" w:unhideWhenUsed="1"/>
    <w:lsdException w:name="HTML Definition" w:semiHidden="1" w:uiPriority="99" w:unhideWhenUsed="1"/>
    <w:lsdException w:name="HTML Keyboard" w:semiHidden="1" w:uiPriority="99" w:unhideWhenUsed="1"/>
    <w:lsdException w:name="HTML Preformatted" w:semiHidden="1" w:unhideWhenUsed="1"/>
    <w:lsdException w:name="HTML Sample" w:semiHidden="1" w:uiPriority="99" w:unhideWhenUsed="1"/>
    <w:lsdException w:name="HTML Typewriter" w:semiHidden="1" w:uiPriority="99" w:unhideWhenUsed="1"/>
    <w:lsdException w:name="HTML Variable" w:semiHidden="1" w:uiPriority="99" w:unhideWhenUsed="1"/>
    <w:lsdException w:name="Normal Table" w:semiHidden="1" w:uiPriority="99" w:unhideWhenUsed="1"/>
    <w:lsdException w:name="annotation subject" w:semiHidden="1" w:uiPriority="99"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iPriority="99" w:unhideWhenUsed="1"/>
    <w:lsdException w:name="Table Simple 2" w:semiHidden="1" w:uiPriority="99" w:unhideWhenUsed="1"/>
    <w:lsdException w:name="Table Simple 3" w:semiHidden="1" w:uiPriority="99" w:unhideWhenUsed="1"/>
    <w:lsdException w:name="Table Classic 1" w:semiHidden="1" w:uiPriority="99" w:unhideWhenUsed="1"/>
    <w:lsdException w:name="Table Classic 2" w:semiHidden="1" w:uiPriority="99" w:unhideWhenUsed="1"/>
    <w:lsdException w:name="Table Classic 3" w:semiHidden="1" w:uiPriority="99" w:unhideWhenUsed="1"/>
    <w:lsdException w:name="Table Classic 4" w:semiHidden="1" w:uiPriority="99" w:unhideWhenUsed="1"/>
    <w:lsdException w:name="Table Colorful 1" w:semiHidden="1" w:uiPriority="99" w:unhideWhenUsed="1"/>
    <w:lsdException w:name="Table Colorful 2" w:semiHidden="1" w:uiPriority="99" w:unhideWhenUsed="1"/>
    <w:lsdException w:name="Table Colorful 3" w:semiHidden="1" w:uiPriority="99" w:unhideWhenUsed="1"/>
    <w:lsdException w:name="Table Columns 1" w:semiHidden="1" w:uiPriority="99" w:unhideWhenUsed="1"/>
    <w:lsdException w:name="Table Columns 2" w:semiHidden="1" w:uiPriority="99" w:unhideWhenUsed="1"/>
    <w:lsdException w:name="Table Columns 3" w:semiHidden="1" w:uiPriority="99" w:unhideWhenUsed="1"/>
    <w:lsdException w:name="Table Columns 4" w:semiHidden="1" w:uiPriority="99" w:unhideWhenUsed="1"/>
    <w:lsdException w:name="Table Columns 5" w:semiHidden="1" w:uiPriority="99" w:unhideWhenUsed="1"/>
    <w:lsdException w:name="Table Grid 1" w:semiHidden="1" w:uiPriority="99" w:unhideWhenUsed="1"/>
    <w:lsdException w:name="Table Grid 2" w:semiHidden="1" w:uiPriority="99" w:unhideWhenUsed="1"/>
    <w:lsdException w:name="Table Grid 3" w:semiHidden="1" w:uiPriority="99" w:unhideWhenUsed="1"/>
    <w:lsdException w:name="Table Grid 4" w:semiHidden="1" w:uiPriority="99" w:unhideWhenUsed="1"/>
    <w:lsdException w:name="Table Grid 5" w:semiHidden="1" w:uiPriority="99" w:unhideWhenUsed="1"/>
    <w:lsdException w:name="Table Grid 6" w:semiHidden="1" w:uiPriority="99" w:unhideWhenUsed="1"/>
    <w:lsdException w:name="Table Grid 7" w:semiHidden="1" w:uiPriority="99" w:unhideWhenUsed="1"/>
    <w:lsdException w:name="Table Grid 8" w:semiHidden="1" w:uiPriority="99" w:unhideWhenUsed="1"/>
    <w:lsdException w:name="Table List 1" w:semiHidden="1" w:uiPriority="99" w:unhideWhenUsed="1"/>
    <w:lsdException w:name="Table List 2" w:semiHidden="1" w:uiPriority="99" w:unhideWhenUsed="1"/>
    <w:lsdException w:name="Table List 3" w:semiHidden="1" w:uiPriority="99" w:unhideWhenUsed="1"/>
    <w:lsdException w:name="Table List 4" w:semiHidden="1" w:uiPriority="99" w:unhideWhenUsed="1"/>
    <w:lsdException w:name="Table List 5" w:semiHidden="1" w:uiPriority="99" w:unhideWhenUsed="1"/>
    <w:lsdException w:name="Table List 6" w:semiHidden="1" w:uiPriority="99" w:unhideWhenUsed="1"/>
    <w:lsdException w:name="Table List 7" w:semiHidden="1" w:uiPriority="99" w:unhideWhenUsed="1"/>
    <w:lsdException w:name="Table List 8" w:semiHidden="1" w:uiPriority="99" w:unhideWhenUsed="1"/>
    <w:lsdException w:name="Table 3D effects 1" w:semiHidden="1" w:uiPriority="99" w:unhideWhenUsed="1"/>
    <w:lsdException w:name="Table 3D effects 2" w:semiHidden="1" w:uiPriority="99" w:unhideWhenUsed="1"/>
    <w:lsdException w:name="Table 3D effects 3" w:semiHidden="1" w:uiPriority="99" w:unhideWhenUsed="1"/>
    <w:lsdException w:name="Table Contemporary" w:semiHidden="1" w:uiPriority="99" w:unhideWhenUsed="1"/>
    <w:lsdException w:name="Table Elegant" w:semiHidden="1" w:uiPriority="99" w:unhideWhenUsed="1"/>
    <w:lsdException w:name="Table Professional" w:semiHidden="1" w:uiPriority="99" w:unhideWhenUsed="1"/>
    <w:lsdException w:name="Table Subtle 1" w:semiHidden="1" w:uiPriority="99" w:unhideWhenUsed="1"/>
    <w:lsdException w:name="Table Subtle 2" w:semiHidden="1" w:uiPriority="99" w:unhideWhenUsed="1"/>
    <w:lsdException w:name="Table Web 1" w:semiHidden="1" w:uiPriority="99" w:unhideWhenUsed="1"/>
    <w:lsdException w:name="Table Web 2" w:semiHidden="1" w:uiPriority="99" w:unhideWhenUsed="1"/>
    <w:lsdException w:name="Table Web 3" w:semiHidden="1" w:uiPriority="99" w:unhideWhenUsed="1"/>
    <w:lsdException w:name="Balloon Text" w:semiHidden="1" w:unhideWhenUsed="1"/>
    <w:lsdException w:name="Table Theme" w:semiHidden="1" w:uiPriority="99"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B65A7"/>
    <w:pPr>
      <w:overflowPunct w:val="0"/>
      <w:autoSpaceDE w:val="0"/>
      <w:autoSpaceDN w:val="0"/>
      <w:adjustRightInd w:val="0"/>
      <w:textAlignment w:val="baseline"/>
    </w:pPr>
    <w:rPr>
      <w:rFonts w:ascii="Arial" w:hAnsi="Arial"/>
      <w:sz w:val="22"/>
      <w:lang w:val="en-GB" w:eastAsia="en-US"/>
    </w:rPr>
  </w:style>
  <w:style w:type="paragraph" w:styleId="Heading1">
    <w:name w:val="heading 1"/>
    <w:aliases w:val="Hoofdstuk,Module"/>
    <w:basedOn w:val="Normal"/>
    <w:next w:val="Heading2"/>
    <w:link w:val="Heading1Char"/>
    <w:qFormat/>
    <w:rsid w:val="00711061"/>
    <w:pPr>
      <w:keepNext/>
      <w:numPr>
        <w:numId w:val="19"/>
      </w:numPr>
      <w:spacing w:before="240" w:after="120" w:line="480" w:lineRule="atLeast"/>
      <w:outlineLvl w:val="0"/>
    </w:pPr>
    <w:rPr>
      <w:rFonts w:eastAsiaTheme="majorEastAsia" w:cstheme="majorBidi"/>
      <w:b/>
      <w:sz w:val="32"/>
    </w:rPr>
  </w:style>
  <w:style w:type="paragraph" w:styleId="Heading2">
    <w:name w:val="heading 2"/>
    <w:aliases w:val="2,Para level 2,h2,heading 2,Level 2,hd2,w2,sub-sect,Titre 2,l2,l 2,two,Memo 2,21,22,23,24,211,221,231,Sub,Module + Onder: (Enkel,Auto,0,75 pt Lijndikte),Hoofdstuk Char,Module + ...,Module + Onder: (Enkel1,Auto1,01,75 pt Lijndikte)1,Alinea"/>
    <w:basedOn w:val="Normal"/>
    <w:next w:val="Normal"/>
    <w:link w:val="Heading2Char"/>
    <w:qFormat/>
    <w:rsid w:val="00711061"/>
    <w:pPr>
      <w:keepNext/>
      <w:numPr>
        <w:ilvl w:val="1"/>
        <w:numId w:val="19"/>
      </w:numPr>
      <w:spacing w:before="240"/>
      <w:outlineLvl w:val="1"/>
    </w:pPr>
    <w:rPr>
      <w:rFonts w:eastAsiaTheme="majorEastAsia" w:cstheme="majorBidi"/>
      <w:b/>
      <w:sz w:val="24"/>
    </w:rPr>
  </w:style>
  <w:style w:type="paragraph" w:styleId="Heading3">
    <w:name w:val="heading 3"/>
    <w:aliases w:val="Paragraaf,paragraaf"/>
    <w:basedOn w:val="Heading2"/>
    <w:next w:val="Normal"/>
    <w:link w:val="Heading3Char"/>
    <w:qFormat/>
    <w:rsid w:val="00711061"/>
    <w:pPr>
      <w:numPr>
        <w:ilvl w:val="2"/>
      </w:numPr>
      <w:outlineLvl w:val="2"/>
    </w:pPr>
    <w:rPr>
      <w:sz w:val="22"/>
    </w:rPr>
  </w:style>
  <w:style w:type="paragraph" w:styleId="Heading4">
    <w:name w:val="heading 4"/>
    <w:aliases w:val="Sectie"/>
    <w:basedOn w:val="Heading2"/>
    <w:next w:val="Normal"/>
    <w:link w:val="Heading4Char"/>
    <w:qFormat/>
    <w:rsid w:val="00711061"/>
    <w:pPr>
      <w:numPr>
        <w:ilvl w:val="3"/>
      </w:numPr>
      <w:outlineLvl w:val="3"/>
    </w:pPr>
  </w:style>
  <w:style w:type="paragraph" w:styleId="Heading5">
    <w:name w:val="heading 5"/>
    <w:aliases w:val="Onderdeel"/>
    <w:basedOn w:val="Heading2"/>
    <w:next w:val="Normal"/>
    <w:link w:val="Heading5Char"/>
    <w:qFormat/>
    <w:rsid w:val="00711061"/>
    <w:pPr>
      <w:numPr>
        <w:ilvl w:val="4"/>
      </w:numPr>
      <w:outlineLvl w:val="4"/>
    </w:pPr>
  </w:style>
  <w:style w:type="paragraph" w:styleId="Heading6">
    <w:name w:val="heading 6"/>
    <w:basedOn w:val="Heading2"/>
    <w:next w:val="Normal"/>
    <w:link w:val="Heading6Char"/>
    <w:qFormat/>
    <w:rsid w:val="00711061"/>
    <w:pPr>
      <w:numPr>
        <w:ilvl w:val="5"/>
      </w:numPr>
      <w:outlineLvl w:val="5"/>
    </w:pPr>
  </w:style>
  <w:style w:type="paragraph" w:styleId="Heading7">
    <w:name w:val="heading 7"/>
    <w:aliases w:val="7,Para level 7,h7,heading 7,71,Para level 71,h71,heading 71,72,Para level 72,h72,heading 72,73,Para level 73,h73,heading 73,74,Para level 74,h74,heading 74,75,Para level 75,h75,heading 75,76,Para level 76,h76,heading 76,77,Para level 77,h77,78"/>
    <w:basedOn w:val="Heading2"/>
    <w:next w:val="Normal"/>
    <w:link w:val="Heading7Char"/>
    <w:qFormat/>
    <w:rsid w:val="00711061"/>
    <w:pPr>
      <w:numPr>
        <w:ilvl w:val="6"/>
      </w:numPr>
      <w:outlineLvl w:val="6"/>
    </w:pPr>
  </w:style>
  <w:style w:type="paragraph" w:styleId="Heading8">
    <w:name w:val="heading 8"/>
    <w:aliases w:val="8,h8,heading 8,81,h81,heading 81,82,h82,heading 82,83,h83,heading 83,84,h84,heading 84,85,h85,heading 85,86,h86,heading 86,87,h87,heading 87,88,h88,heading 88,811,h811,heading 811,821,h821,heading 821,831,h831,heading 831,841,h841,heading 841"/>
    <w:basedOn w:val="Heading2"/>
    <w:next w:val="Normal"/>
    <w:link w:val="Heading8Char"/>
    <w:qFormat/>
    <w:rsid w:val="00711061"/>
    <w:pPr>
      <w:numPr>
        <w:ilvl w:val="7"/>
      </w:numPr>
      <w:ind w:left="5760" w:hanging="360"/>
      <w:outlineLvl w:val="7"/>
    </w:pPr>
  </w:style>
  <w:style w:type="paragraph" w:styleId="Heading9">
    <w:name w:val="heading 9"/>
    <w:basedOn w:val="Heading2"/>
    <w:next w:val="Normal"/>
    <w:link w:val="Heading9Char"/>
    <w:qFormat/>
    <w:rsid w:val="00711061"/>
    <w:pPr>
      <w:numPr>
        <w:ilvl w:val="8"/>
        <w:numId w:val="15"/>
      </w:numPr>
      <w:tabs>
        <w:tab w:val="clear" w:pos="6480"/>
      </w:tabs>
      <w:ind w:left="0" w:firstLine="0"/>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aliases w:val="2 Char1,Para level 2 Char1,h2 Char1,heading 2 Char1,Level 2 Char1,hd2 Char1,w2 Char1,sub-sect Char1,Titre 2 Char1,l2 Char1,l 2 Char1,two Char1,Memo 2 Char1,21 Char1,22 Char1,23 Char1,24 Char1,211 Char1,221 Char1,231 Char1,Sub Char1,0 Char"/>
    <w:basedOn w:val="DefaultParagraphFont"/>
    <w:link w:val="Heading2"/>
    <w:rsid w:val="00711061"/>
    <w:rPr>
      <w:rFonts w:ascii="Arial" w:eastAsiaTheme="majorEastAsia" w:hAnsi="Arial" w:cstheme="majorBidi"/>
      <w:b/>
      <w:sz w:val="24"/>
      <w:lang w:val="en-GB" w:eastAsia="en-US"/>
    </w:rPr>
  </w:style>
  <w:style w:type="character" w:customStyle="1" w:styleId="Heading1Char">
    <w:name w:val="Heading 1 Char"/>
    <w:aliases w:val="Hoofdstuk Char1,Module Char"/>
    <w:basedOn w:val="DefaultParagraphFont"/>
    <w:link w:val="Heading1"/>
    <w:rsid w:val="00711061"/>
    <w:rPr>
      <w:rFonts w:ascii="Arial" w:eastAsiaTheme="majorEastAsia" w:hAnsi="Arial" w:cstheme="majorBidi"/>
      <w:b/>
      <w:sz w:val="32"/>
      <w:lang w:val="en-GB" w:eastAsia="en-US"/>
    </w:rPr>
  </w:style>
  <w:style w:type="character" w:customStyle="1" w:styleId="Heading3Char">
    <w:name w:val="Heading 3 Char"/>
    <w:aliases w:val="Paragraaf Char1,paragraaf Char"/>
    <w:basedOn w:val="DefaultParagraphFont"/>
    <w:link w:val="Heading3"/>
    <w:rsid w:val="00711061"/>
    <w:rPr>
      <w:rFonts w:ascii="Arial" w:eastAsiaTheme="majorEastAsia" w:hAnsi="Arial" w:cstheme="majorBidi"/>
      <w:b/>
      <w:sz w:val="22"/>
      <w:lang w:val="en-GB" w:eastAsia="en-US"/>
    </w:rPr>
  </w:style>
  <w:style w:type="character" w:customStyle="1" w:styleId="Heading4Char">
    <w:name w:val="Heading 4 Char"/>
    <w:aliases w:val="Sectie Char1"/>
    <w:link w:val="Heading4"/>
    <w:rsid w:val="00711061"/>
    <w:rPr>
      <w:rFonts w:ascii="Arial" w:eastAsiaTheme="majorEastAsia" w:hAnsi="Arial" w:cstheme="majorBidi"/>
      <w:b/>
      <w:sz w:val="24"/>
      <w:lang w:val="en-GB" w:eastAsia="en-US"/>
    </w:rPr>
  </w:style>
  <w:style w:type="character" w:customStyle="1" w:styleId="Heading5Char">
    <w:name w:val="Heading 5 Char"/>
    <w:aliases w:val="Onderdeel Char"/>
    <w:basedOn w:val="DefaultParagraphFont"/>
    <w:link w:val="Heading5"/>
    <w:rsid w:val="00711061"/>
    <w:rPr>
      <w:rFonts w:ascii="Arial" w:eastAsiaTheme="majorEastAsia" w:hAnsi="Arial" w:cstheme="majorBidi"/>
      <w:b/>
      <w:sz w:val="24"/>
      <w:lang w:val="en-GB" w:eastAsia="en-US"/>
    </w:rPr>
  </w:style>
  <w:style w:type="character" w:customStyle="1" w:styleId="Heading6Char">
    <w:name w:val="Heading 6 Char"/>
    <w:basedOn w:val="DefaultParagraphFont"/>
    <w:link w:val="Heading6"/>
    <w:rsid w:val="00711061"/>
    <w:rPr>
      <w:rFonts w:ascii="Arial" w:eastAsiaTheme="majorEastAsia" w:hAnsi="Arial" w:cstheme="majorBidi"/>
      <w:b/>
      <w:sz w:val="24"/>
      <w:lang w:val="en-GB" w:eastAsia="en-US"/>
    </w:rPr>
  </w:style>
  <w:style w:type="character" w:customStyle="1" w:styleId="Heading7Char">
    <w:name w:val="Heading 7 Char"/>
    <w:aliases w:val="7 Char,Para level 7 Char,h7 Char,heading 7 Char,71 Char,Para level 71 Char,h71 Char,heading 71 Char,72 Char,Para level 72 Char,h72 Char,heading 72 Char,73 Char,Para level 73 Char,h73 Char,heading 73 Char,74 Char,Para level 74 Char,75 Char"/>
    <w:basedOn w:val="DefaultParagraphFont"/>
    <w:link w:val="Heading7"/>
    <w:rsid w:val="00711061"/>
    <w:rPr>
      <w:rFonts w:ascii="Arial" w:eastAsiaTheme="majorEastAsia" w:hAnsi="Arial" w:cstheme="majorBidi"/>
      <w:b/>
      <w:sz w:val="24"/>
      <w:lang w:val="en-GB" w:eastAsia="en-US"/>
    </w:rPr>
  </w:style>
  <w:style w:type="character" w:customStyle="1" w:styleId="Heading8Char">
    <w:name w:val="Heading 8 Char"/>
    <w:aliases w:val="8 Char,h8 Char,heading 8 Char,81 Char,h81 Char,heading 81 Char,82 Char,h82 Char,heading 82 Char,83 Char,h83 Char,heading 83 Char,84 Char,h84 Char,heading 84 Char,85 Char,h85 Char,heading 85 Char,86 Char,h86 Char,heading 86 Char,87 Char"/>
    <w:basedOn w:val="DefaultParagraphFont"/>
    <w:link w:val="Heading8"/>
    <w:rsid w:val="00711061"/>
    <w:rPr>
      <w:rFonts w:ascii="Arial" w:eastAsiaTheme="majorEastAsia" w:hAnsi="Arial" w:cstheme="majorBidi"/>
      <w:b/>
      <w:sz w:val="24"/>
      <w:lang w:val="en-GB" w:eastAsia="en-US"/>
    </w:rPr>
  </w:style>
  <w:style w:type="character" w:customStyle="1" w:styleId="Heading9Char">
    <w:name w:val="Heading 9 Char"/>
    <w:basedOn w:val="DefaultParagraphFont"/>
    <w:link w:val="Heading9"/>
    <w:rsid w:val="00711061"/>
    <w:rPr>
      <w:rFonts w:ascii="Arial" w:eastAsiaTheme="majorEastAsia" w:hAnsi="Arial" w:cstheme="majorBidi"/>
      <w:b/>
      <w:sz w:val="24"/>
      <w:lang w:val="en-GB" w:eastAsia="en-US"/>
    </w:rPr>
  </w:style>
  <w:style w:type="character" w:styleId="SubtleReference">
    <w:name w:val="Subtle Reference"/>
    <w:aliases w:val="masterkop"/>
    <w:basedOn w:val="DefaultParagraphFont"/>
    <w:uiPriority w:val="31"/>
    <w:rsid w:val="00D22BB6"/>
    <w:rPr>
      <w:rFonts w:asciiTheme="majorHAnsi" w:hAnsiTheme="majorHAnsi"/>
      <w:caps w:val="0"/>
      <w:smallCaps/>
      <w:color w:val="auto"/>
      <w:sz w:val="20"/>
      <w:u w:val="single"/>
      <w:vertAlign w:val="subscript"/>
    </w:rPr>
  </w:style>
  <w:style w:type="paragraph" w:styleId="ListParagraph">
    <w:name w:val="List Paragraph"/>
    <w:basedOn w:val="Normal"/>
    <w:uiPriority w:val="99"/>
    <w:rsid w:val="00C247A2"/>
    <w:pPr>
      <w:ind w:left="720"/>
      <w:contextualSpacing/>
    </w:pPr>
  </w:style>
  <w:style w:type="character" w:customStyle="1" w:styleId="Kop2Char1">
    <w:name w:val="Kop 2 Char1"/>
    <w:aliases w:val="2 Char,Para level 2 Char,h2 Char,heading 2 Char,Level 2 Char,hd2 Char,w2 Char,sub-sect Char,Titre 2 Char,l2 Char,l 2 Char,two Char,Memo 2 Char,21 Char,22 Char,23 Char,24 Char,211 Char,221 Char,231 Char,Sub Char,Module + Onder: (Enkel Char"/>
    <w:basedOn w:val="DefaultParagraphFont"/>
    <w:rsid w:val="00C247A2"/>
    <w:rPr>
      <w:rFonts w:ascii="Arial" w:hAnsi="Arial"/>
      <w:b/>
      <w:sz w:val="24"/>
      <w:lang w:val="en-GB" w:eastAsia="en-US"/>
    </w:rPr>
  </w:style>
  <w:style w:type="character" w:customStyle="1" w:styleId="Kop3Char1">
    <w:name w:val="Kop 3 Char1"/>
    <w:aliases w:val="Paragraaf Char"/>
    <w:basedOn w:val="DefaultParagraphFont"/>
    <w:rsid w:val="00C247A2"/>
    <w:rPr>
      <w:rFonts w:ascii="Arial" w:hAnsi="Arial"/>
      <w:b/>
      <w:sz w:val="22"/>
      <w:lang w:val="en-GB" w:eastAsia="en-US"/>
    </w:rPr>
  </w:style>
  <w:style w:type="character" w:customStyle="1" w:styleId="Kop4Char1">
    <w:name w:val="Kop 4 Char1"/>
    <w:aliases w:val="Sectie Char"/>
    <w:locked/>
    <w:rsid w:val="00C247A2"/>
    <w:rPr>
      <w:rFonts w:ascii="Arial" w:hAnsi="Arial"/>
      <w:b/>
      <w:sz w:val="24"/>
      <w:lang w:val="en-GB" w:eastAsia="en-US"/>
    </w:rPr>
  </w:style>
  <w:style w:type="paragraph" w:styleId="Header">
    <w:name w:val="header"/>
    <w:aliases w:val="Header style"/>
    <w:basedOn w:val="Normal"/>
    <w:link w:val="HeaderChar"/>
    <w:rsid w:val="00C247A2"/>
    <w:pPr>
      <w:tabs>
        <w:tab w:val="center" w:pos="4153"/>
        <w:tab w:val="right" w:pos="8306"/>
      </w:tabs>
    </w:pPr>
  </w:style>
  <w:style w:type="character" w:customStyle="1" w:styleId="HeaderChar">
    <w:name w:val="Header Char"/>
    <w:aliases w:val="Header style Char"/>
    <w:basedOn w:val="DefaultParagraphFont"/>
    <w:link w:val="Header"/>
    <w:rsid w:val="00C247A2"/>
    <w:rPr>
      <w:rFonts w:ascii="Arial" w:eastAsia="Times New Roman" w:hAnsi="Arial" w:cs="Times New Roman"/>
      <w:szCs w:val="20"/>
      <w:lang w:val="en-GB" w:eastAsia="en-US"/>
    </w:rPr>
  </w:style>
  <w:style w:type="paragraph" w:styleId="Footer">
    <w:name w:val="footer"/>
    <w:basedOn w:val="Normal"/>
    <w:link w:val="FooterChar"/>
    <w:rsid w:val="00C247A2"/>
    <w:pPr>
      <w:tabs>
        <w:tab w:val="center" w:pos="4153"/>
        <w:tab w:val="right" w:pos="8306"/>
      </w:tabs>
    </w:pPr>
  </w:style>
  <w:style w:type="character" w:customStyle="1" w:styleId="FooterChar">
    <w:name w:val="Footer Char"/>
    <w:basedOn w:val="DefaultParagraphFont"/>
    <w:link w:val="Footer"/>
    <w:rsid w:val="00C247A2"/>
    <w:rPr>
      <w:rFonts w:ascii="Arial" w:eastAsia="Times New Roman" w:hAnsi="Arial" w:cs="Times New Roman"/>
      <w:szCs w:val="20"/>
      <w:lang w:val="en-GB" w:eastAsia="en-US"/>
    </w:rPr>
  </w:style>
  <w:style w:type="paragraph" w:customStyle="1" w:styleId="Abbreviations">
    <w:name w:val="Abbreviations"/>
    <w:basedOn w:val="Normal"/>
    <w:rsid w:val="00C247A2"/>
    <w:pPr>
      <w:ind w:left="1134" w:hanging="1134"/>
    </w:pPr>
  </w:style>
  <w:style w:type="paragraph" w:customStyle="1" w:styleId="Appendix">
    <w:name w:val="Appendix"/>
    <w:basedOn w:val="Heading1"/>
    <w:next w:val="Normal"/>
    <w:rsid w:val="00C247A2"/>
    <w:pPr>
      <w:ind w:left="1701" w:hanging="1701"/>
      <w:outlineLvl w:val="9"/>
    </w:pPr>
    <w:rPr>
      <w:rFonts w:eastAsia="Times New Roman" w:cs="Times New Roman"/>
      <w:bCs/>
    </w:rPr>
  </w:style>
  <w:style w:type="paragraph" w:styleId="Caption">
    <w:name w:val="caption"/>
    <w:basedOn w:val="Normal"/>
    <w:next w:val="Normal"/>
    <w:qFormat/>
    <w:rsid w:val="00C247A2"/>
    <w:pPr>
      <w:spacing w:before="120" w:after="240"/>
    </w:pPr>
    <w:rPr>
      <w:b/>
    </w:rPr>
  </w:style>
  <w:style w:type="paragraph" w:customStyle="1" w:styleId="CaptionCentre">
    <w:name w:val="CaptionCentre"/>
    <w:basedOn w:val="Caption"/>
    <w:next w:val="Normal"/>
    <w:rsid w:val="00C247A2"/>
    <w:pPr>
      <w:jc w:val="center"/>
    </w:pPr>
  </w:style>
  <w:style w:type="paragraph" w:customStyle="1" w:styleId="CaptionLeft">
    <w:name w:val="CaptionLeft"/>
    <w:basedOn w:val="Caption"/>
    <w:next w:val="Normal"/>
    <w:rsid w:val="00C247A2"/>
  </w:style>
  <w:style w:type="paragraph" w:customStyle="1" w:styleId="CaptionRight">
    <w:name w:val="CaptionRight"/>
    <w:basedOn w:val="Caption"/>
    <w:next w:val="Normal"/>
    <w:rsid w:val="00C247A2"/>
    <w:pPr>
      <w:jc w:val="right"/>
    </w:pPr>
  </w:style>
  <w:style w:type="paragraph" w:styleId="Closing">
    <w:name w:val="Closing"/>
    <w:basedOn w:val="Normal"/>
    <w:link w:val="ClosingChar"/>
    <w:rsid w:val="00C247A2"/>
    <w:pPr>
      <w:ind w:left="4252"/>
    </w:pPr>
  </w:style>
  <w:style w:type="character" w:customStyle="1" w:styleId="ClosingChar">
    <w:name w:val="Closing Char"/>
    <w:basedOn w:val="DefaultParagraphFont"/>
    <w:link w:val="Closing"/>
    <w:rsid w:val="00C247A2"/>
    <w:rPr>
      <w:rFonts w:ascii="Arial" w:eastAsia="Times New Roman" w:hAnsi="Arial" w:cs="Times New Roman"/>
      <w:szCs w:val="20"/>
      <w:lang w:val="en-GB" w:eastAsia="en-US"/>
    </w:rPr>
  </w:style>
  <w:style w:type="character" w:styleId="CommentReference">
    <w:name w:val="annotation reference"/>
    <w:semiHidden/>
    <w:rsid w:val="00C247A2"/>
    <w:rPr>
      <w:sz w:val="16"/>
    </w:rPr>
  </w:style>
  <w:style w:type="paragraph" w:styleId="CommentText">
    <w:name w:val="annotation text"/>
    <w:basedOn w:val="Normal"/>
    <w:link w:val="CommentTextChar"/>
    <w:semiHidden/>
    <w:rsid w:val="00C247A2"/>
  </w:style>
  <w:style w:type="character" w:customStyle="1" w:styleId="CommentTextChar">
    <w:name w:val="Comment Text Char"/>
    <w:basedOn w:val="DefaultParagraphFont"/>
    <w:link w:val="CommentText"/>
    <w:semiHidden/>
    <w:rsid w:val="00C247A2"/>
    <w:rPr>
      <w:rFonts w:ascii="Arial" w:eastAsia="Times New Roman" w:hAnsi="Arial" w:cs="Times New Roman"/>
      <w:szCs w:val="20"/>
      <w:lang w:val="en-GB" w:eastAsia="en-US"/>
    </w:rPr>
  </w:style>
  <w:style w:type="character" w:styleId="FootnoteReference">
    <w:name w:val="footnote reference"/>
    <w:semiHidden/>
    <w:rsid w:val="00C247A2"/>
    <w:rPr>
      <w:position w:val="6"/>
      <w:sz w:val="16"/>
    </w:rPr>
  </w:style>
  <w:style w:type="paragraph" w:styleId="FootnoteText">
    <w:name w:val="footnote text"/>
    <w:basedOn w:val="Normal"/>
    <w:link w:val="FootnoteTextChar"/>
    <w:semiHidden/>
    <w:rsid w:val="00C247A2"/>
  </w:style>
  <w:style w:type="character" w:customStyle="1" w:styleId="FootnoteTextChar">
    <w:name w:val="Footnote Text Char"/>
    <w:basedOn w:val="DefaultParagraphFont"/>
    <w:link w:val="FootnoteText"/>
    <w:semiHidden/>
    <w:rsid w:val="00C247A2"/>
    <w:rPr>
      <w:rFonts w:ascii="Arial" w:eastAsia="Times New Roman" w:hAnsi="Arial" w:cs="Times New Roman"/>
      <w:szCs w:val="20"/>
      <w:lang w:val="en-GB" w:eastAsia="en-US"/>
    </w:rPr>
  </w:style>
  <w:style w:type="paragraph" w:customStyle="1" w:styleId="Heading1noNr">
    <w:name w:val="Heading 1 no Nr."/>
    <w:basedOn w:val="Heading1"/>
    <w:next w:val="Normal"/>
    <w:rsid w:val="00C247A2"/>
    <w:pPr>
      <w:outlineLvl w:val="9"/>
    </w:pPr>
    <w:rPr>
      <w:rFonts w:eastAsia="Times New Roman" w:cs="Times New Roman"/>
      <w:bCs/>
    </w:rPr>
  </w:style>
  <w:style w:type="paragraph" w:customStyle="1" w:styleId="Heading2noNr">
    <w:name w:val="Heading 2 no Nr."/>
    <w:basedOn w:val="Heading2"/>
    <w:next w:val="Normal"/>
    <w:rsid w:val="00C247A2"/>
    <w:pPr>
      <w:outlineLvl w:val="9"/>
    </w:pPr>
  </w:style>
  <w:style w:type="paragraph" w:customStyle="1" w:styleId="Heading3noNr">
    <w:name w:val="Heading 3 no Nr."/>
    <w:basedOn w:val="Heading3"/>
    <w:next w:val="Normal"/>
    <w:rsid w:val="00C247A2"/>
    <w:pPr>
      <w:outlineLvl w:val="9"/>
    </w:pPr>
  </w:style>
  <w:style w:type="paragraph" w:customStyle="1" w:styleId="Heading4noNr">
    <w:name w:val="Heading 4 no Nr."/>
    <w:basedOn w:val="Heading4"/>
    <w:next w:val="Normal"/>
    <w:rsid w:val="00C247A2"/>
    <w:pPr>
      <w:outlineLvl w:val="9"/>
    </w:pPr>
  </w:style>
  <w:style w:type="paragraph" w:customStyle="1" w:styleId="Heading5noNr">
    <w:name w:val="Heading 5 no Nr."/>
    <w:basedOn w:val="Heading5"/>
    <w:next w:val="Normal"/>
    <w:link w:val="Heading5noNrChar"/>
    <w:rsid w:val="00C247A2"/>
    <w:pPr>
      <w:outlineLvl w:val="9"/>
    </w:pPr>
  </w:style>
  <w:style w:type="character" w:customStyle="1" w:styleId="Heading5noNrChar">
    <w:name w:val="Heading 5 no Nr. Char"/>
    <w:basedOn w:val="DefaultParagraphFont"/>
    <w:link w:val="Heading5noNr"/>
    <w:rsid w:val="00C247A2"/>
    <w:rPr>
      <w:rFonts w:ascii="Arial" w:eastAsiaTheme="majorEastAsia" w:hAnsi="Arial" w:cstheme="majorBidi"/>
      <w:b/>
      <w:sz w:val="24"/>
      <w:lang w:val="en-GB" w:eastAsia="en-US"/>
    </w:rPr>
  </w:style>
  <w:style w:type="paragraph" w:customStyle="1" w:styleId="Heading6noNr">
    <w:name w:val="Heading 6 no Nr."/>
    <w:basedOn w:val="Heading6"/>
    <w:next w:val="Normal"/>
    <w:rsid w:val="00C247A2"/>
    <w:pPr>
      <w:outlineLvl w:val="9"/>
    </w:pPr>
  </w:style>
  <w:style w:type="paragraph" w:customStyle="1" w:styleId="Heading7noNr">
    <w:name w:val="Heading 7 no Nr."/>
    <w:basedOn w:val="Heading7"/>
    <w:next w:val="Normal"/>
    <w:rsid w:val="00C247A2"/>
    <w:pPr>
      <w:outlineLvl w:val="9"/>
    </w:pPr>
  </w:style>
  <w:style w:type="paragraph" w:customStyle="1" w:styleId="Heading8noNr">
    <w:name w:val="Heading 8 no Nr."/>
    <w:basedOn w:val="Heading8"/>
    <w:next w:val="Normal"/>
    <w:rsid w:val="00C247A2"/>
    <w:pPr>
      <w:outlineLvl w:val="9"/>
    </w:pPr>
  </w:style>
  <w:style w:type="paragraph" w:customStyle="1" w:styleId="Heading9noNr">
    <w:name w:val="Heading 9 no Nr."/>
    <w:basedOn w:val="Heading9"/>
    <w:next w:val="Normal"/>
    <w:rsid w:val="00C247A2"/>
    <w:pPr>
      <w:outlineLvl w:val="9"/>
    </w:pPr>
  </w:style>
  <w:style w:type="paragraph" w:customStyle="1" w:styleId="Text">
    <w:name w:val="Text"/>
    <w:basedOn w:val="Normal"/>
    <w:link w:val="TextChar"/>
    <w:rsid w:val="00C247A2"/>
  </w:style>
  <w:style w:type="character" w:customStyle="1" w:styleId="TextChar">
    <w:name w:val="Text Char"/>
    <w:link w:val="Text"/>
    <w:rsid w:val="00C247A2"/>
    <w:rPr>
      <w:rFonts w:ascii="Arial" w:eastAsia="Times New Roman" w:hAnsi="Arial" w:cs="Times New Roman"/>
      <w:szCs w:val="20"/>
      <w:lang w:val="en-GB" w:eastAsia="en-US"/>
    </w:rPr>
  </w:style>
  <w:style w:type="paragraph" w:customStyle="1" w:styleId="INDENT05">
    <w:name w:val="INDENT 0.5"/>
    <w:basedOn w:val="Text"/>
    <w:rsid w:val="00C247A2"/>
    <w:pPr>
      <w:keepNext/>
      <w:keepLines/>
      <w:ind w:left="284"/>
    </w:pPr>
  </w:style>
  <w:style w:type="paragraph" w:customStyle="1" w:styleId="INDENT1">
    <w:name w:val="INDENT 1"/>
    <w:basedOn w:val="INDENT05"/>
    <w:rsid w:val="00C247A2"/>
    <w:pPr>
      <w:ind w:left="567"/>
    </w:pPr>
  </w:style>
  <w:style w:type="paragraph" w:customStyle="1" w:styleId="INDENT15">
    <w:name w:val="INDENT 1.5"/>
    <w:basedOn w:val="INDENT05"/>
    <w:rsid w:val="00C247A2"/>
    <w:pPr>
      <w:ind w:left="851"/>
    </w:pPr>
  </w:style>
  <w:style w:type="paragraph" w:customStyle="1" w:styleId="INDENT2">
    <w:name w:val="INDENT 2"/>
    <w:basedOn w:val="INDENT05"/>
    <w:rsid w:val="00C247A2"/>
    <w:pPr>
      <w:ind w:left="1134"/>
    </w:pPr>
  </w:style>
  <w:style w:type="paragraph" w:customStyle="1" w:styleId="INDENT25">
    <w:name w:val="INDENT 2.5"/>
    <w:basedOn w:val="INDENT05"/>
    <w:rsid w:val="00C247A2"/>
    <w:pPr>
      <w:ind w:left="1418"/>
    </w:pPr>
  </w:style>
  <w:style w:type="paragraph" w:customStyle="1" w:styleId="INDENT3">
    <w:name w:val="INDENT 3"/>
    <w:basedOn w:val="INDENT2"/>
    <w:rsid w:val="00C247A2"/>
    <w:pPr>
      <w:ind w:left="1701"/>
    </w:pPr>
  </w:style>
  <w:style w:type="paragraph" w:styleId="Index1">
    <w:name w:val="index 1"/>
    <w:basedOn w:val="Normal"/>
    <w:next w:val="Normal"/>
    <w:uiPriority w:val="99"/>
    <w:semiHidden/>
    <w:rsid w:val="00C247A2"/>
  </w:style>
  <w:style w:type="paragraph" w:styleId="Index2">
    <w:name w:val="index 2"/>
    <w:basedOn w:val="Normal"/>
    <w:next w:val="Normal"/>
    <w:semiHidden/>
    <w:rsid w:val="00C247A2"/>
    <w:pPr>
      <w:ind w:left="283"/>
    </w:pPr>
  </w:style>
  <w:style w:type="paragraph" w:styleId="Index3">
    <w:name w:val="index 3"/>
    <w:basedOn w:val="Normal"/>
    <w:next w:val="Normal"/>
    <w:semiHidden/>
    <w:rsid w:val="00C247A2"/>
    <w:pPr>
      <w:ind w:left="566"/>
    </w:pPr>
  </w:style>
  <w:style w:type="paragraph" w:styleId="Index4">
    <w:name w:val="index 4"/>
    <w:basedOn w:val="Normal"/>
    <w:next w:val="Normal"/>
    <w:semiHidden/>
    <w:rsid w:val="00C247A2"/>
    <w:pPr>
      <w:ind w:left="849"/>
    </w:pPr>
  </w:style>
  <w:style w:type="paragraph" w:styleId="Index5">
    <w:name w:val="index 5"/>
    <w:basedOn w:val="Normal"/>
    <w:next w:val="Normal"/>
    <w:semiHidden/>
    <w:rsid w:val="00C247A2"/>
    <w:pPr>
      <w:ind w:left="1132"/>
    </w:pPr>
  </w:style>
  <w:style w:type="paragraph" w:styleId="Index6">
    <w:name w:val="index 6"/>
    <w:basedOn w:val="Normal"/>
    <w:next w:val="Normal"/>
    <w:semiHidden/>
    <w:rsid w:val="00C247A2"/>
    <w:pPr>
      <w:ind w:left="1415"/>
    </w:pPr>
  </w:style>
  <w:style w:type="paragraph" w:styleId="Index7">
    <w:name w:val="index 7"/>
    <w:basedOn w:val="Normal"/>
    <w:next w:val="Normal"/>
    <w:semiHidden/>
    <w:rsid w:val="00C247A2"/>
    <w:pPr>
      <w:ind w:left="1698"/>
    </w:pPr>
  </w:style>
  <w:style w:type="paragraph" w:styleId="IndexHeading">
    <w:name w:val="index heading"/>
    <w:basedOn w:val="Normal"/>
    <w:next w:val="Index1"/>
    <w:uiPriority w:val="99"/>
    <w:semiHidden/>
    <w:rsid w:val="00C247A2"/>
  </w:style>
  <w:style w:type="paragraph" w:customStyle="1" w:styleId="KWNposCentre">
    <w:name w:val="KWNposCentre"/>
    <w:basedOn w:val="Text"/>
    <w:next w:val="Text"/>
    <w:rsid w:val="00C247A2"/>
    <w:pPr>
      <w:keepNext/>
      <w:jc w:val="center"/>
    </w:pPr>
  </w:style>
  <w:style w:type="paragraph" w:customStyle="1" w:styleId="KWNposLeft">
    <w:name w:val="KWNposLeft"/>
    <w:basedOn w:val="Text"/>
    <w:next w:val="Text"/>
    <w:rsid w:val="00C247A2"/>
    <w:pPr>
      <w:keepNext/>
    </w:pPr>
  </w:style>
  <w:style w:type="paragraph" w:customStyle="1" w:styleId="KWNposRight">
    <w:name w:val="KWNposRight"/>
    <w:basedOn w:val="Text"/>
    <w:next w:val="Text"/>
    <w:rsid w:val="00C247A2"/>
    <w:pPr>
      <w:keepNext/>
      <w:jc w:val="right"/>
    </w:pPr>
  </w:style>
  <w:style w:type="character" w:styleId="LineNumber">
    <w:name w:val="line number"/>
    <w:basedOn w:val="DefaultParagraphFont"/>
    <w:rsid w:val="00C247A2"/>
  </w:style>
  <w:style w:type="paragraph" w:styleId="MacroText">
    <w:name w:val="macro"/>
    <w:link w:val="MacroTextChar"/>
    <w:semiHidden/>
    <w:rsid w:val="00C247A2"/>
    <w:pP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 w:val="left" w:pos="4820"/>
        <w:tab w:val="left" w:pos="5103"/>
        <w:tab w:val="left" w:pos="5387"/>
        <w:tab w:val="left" w:pos="5670"/>
      </w:tabs>
      <w:overflowPunct w:val="0"/>
      <w:autoSpaceDE w:val="0"/>
      <w:autoSpaceDN w:val="0"/>
      <w:adjustRightInd w:val="0"/>
      <w:textAlignment w:val="baseline"/>
    </w:pPr>
    <w:rPr>
      <w:rFonts w:ascii="Arial" w:hAnsi="Arial"/>
      <w:b/>
      <w:lang w:val="en-GB" w:eastAsia="en-US"/>
    </w:rPr>
  </w:style>
  <w:style w:type="character" w:customStyle="1" w:styleId="MacroTextChar">
    <w:name w:val="Macro Text Char"/>
    <w:basedOn w:val="DefaultParagraphFont"/>
    <w:link w:val="MacroText"/>
    <w:semiHidden/>
    <w:rsid w:val="00C247A2"/>
    <w:rPr>
      <w:rFonts w:ascii="Arial" w:eastAsia="Times New Roman" w:hAnsi="Arial" w:cs="Times New Roman"/>
      <w:b/>
      <w:szCs w:val="20"/>
      <w:lang w:val="en-GB" w:eastAsia="en-US"/>
    </w:rPr>
  </w:style>
  <w:style w:type="paragraph" w:styleId="NormalIndent">
    <w:name w:val="Normal Indent"/>
    <w:basedOn w:val="Normal"/>
    <w:rsid w:val="00C247A2"/>
    <w:pPr>
      <w:ind w:left="284"/>
    </w:pPr>
  </w:style>
  <w:style w:type="character" w:styleId="PageNumber">
    <w:name w:val="page number"/>
    <w:basedOn w:val="DefaultParagraphFont"/>
    <w:rsid w:val="00C247A2"/>
  </w:style>
  <w:style w:type="paragraph" w:customStyle="1" w:styleId="PosCentre">
    <w:name w:val="PosCentre"/>
    <w:basedOn w:val="Text"/>
    <w:next w:val="Text"/>
    <w:rsid w:val="00C247A2"/>
    <w:pPr>
      <w:jc w:val="center"/>
    </w:pPr>
  </w:style>
  <w:style w:type="paragraph" w:customStyle="1" w:styleId="PosLeft">
    <w:name w:val="PosLeft"/>
    <w:basedOn w:val="Text"/>
    <w:next w:val="Text"/>
    <w:rsid w:val="00C247A2"/>
  </w:style>
  <w:style w:type="paragraph" w:customStyle="1" w:styleId="PosRight">
    <w:name w:val="PosRight"/>
    <w:basedOn w:val="Text"/>
    <w:next w:val="Text"/>
    <w:rsid w:val="00C247A2"/>
    <w:pPr>
      <w:jc w:val="right"/>
    </w:pPr>
  </w:style>
  <w:style w:type="paragraph" w:customStyle="1" w:styleId="References">
    <w:name w:val="References"/>
    <w:basedOn w:val="Abbreviations"/>
    <w:rsid w:val="00C247A2"/>
    <w:pPr>
      <w:numPr>
        <w:numId w:val="1"/>
      </w:numPr>
    </w:pPr>
    <w:rPr>
      <w:lang w:val="en-US"/>
    </w:rPr>
  </w:style>
  <w:style w:type="paragraph" w:styleId="Subtitle">
    <w:name w:val="Subtitle"/>
    <w:basedOn w:val="Normal"/>
    <w:link w:val="SubtitleChar"/>
    <w:rsid w:val="00C247A2"/>
    <w:pPr>
      <w:spacing w:after="60"/>
      <w:jc w:val="center"/>
    </w:pPr>
    <w:rPr>
      <w:i/>
      <w:sz w:val="24"/>
    </w:rPr>
  </w:style>
  <w:style w:type="character" w:customStyle="1" w:styleId="SubtitleChar">
    <w:name w:val="Subtitle Char"/>
    <w:basedOn w:val="DefaultParagraphFont"/>
    <w:link w:val="Subtitle"/>
    <w:rsid w:val="00C247A2"/>
    <w:rPr>
      <w:rFonts w:ascii="Arial" w:eastAsia="Times New Roman" w:hAnsi="Arial" w:cs="Times New Roman"/>
      <w:i/>
      <w:sz w:val="24"/>
      <w:szCs w:val="20"/>
      <w:lang w:val="en-GB" w:eastAsia="en-US"/>
    </w:rPr>
  </w:style>
  <w:style w:type="paragraph" w:customStyle="1" w:styleId="zAdmText">
    <w:name w:val="z_AdmText"/>
    <w:basedOn w:val="Normal"/>
    <w:rsid w:val="00C247A2"/>
    <w:rPr>
      <w:noProof/>
    </w:rPr>
  </w:style>
  <w:style w:type="paragraph" w:styleId="TableofFigures">
    <w:name w:val="table of figures"/>
    <w:basedOn w:val="zAdmText"/>
    <w:next w:val="Text"/>
    <w:uiPriority w:val="99"/>
    <w:rsid w:val="00C247A2"/>
    <w:pPr>
      <w:tabs>
        <w:tab w:val="right" w:pos="9355"/>
      </w:tabs>
      <w:ind w:left="400" w:right="566" w:hanging="400"/>
    </w:pPr>
  </w:style>
  <w:style w:type="paragraph" w:customStyle="1" w:styleId="TextBold">
    <w:name w:val="TextBold"/>
    <w:basedOn w:val="Text"/>
    <w:next w:val="Text"/>
    <w:rsid w:val="00C247A2"/>
    <w:rPr>
      <w:b/>
    </w:rPr>
  </w:style>
  <w:style w:type="paragraph" w:customStyle="1" w:styleId="TextList1">
    <w:name w:val="TextList1"/>
    <w:basedOn w:val="Text"/>
    <w:rsid w:val="00C247A2"/>
    <w:pPr>
      <w:spacing w:before="120"/>
    </w:pPr>
  </w:style>
  <w:style w:type="paragraph" w:customStyle="1" w:styleId="TextList2">
    <w:name w:val="TextList2"/>
    <w:basedOn w:val="Text"/>
    <w:rsid w:val="00C247A2"/>
    <w:pPr>
      <w:tabs>
        <w:tab w:val="left" w:pos="142"/>
        <w:tab w:val="decimal" w:pos="1559"/>
      </w:tabs>
      <w:spacing w:before="120"/>
    </w:pPr>
  </w:style>
  <w:style w:type="paragraph" w:customStyle="1" w:styleId="TextListAutoNum">
    <w:name w:val="TextListAutoNum"/>
    <w:basedOn w:val="Text"/>
    <w:rsid w:val="00C247A2"/>
    <w:pPr>
      <w:spacing w:before="120"/>
      <w:ind w:left="284" w:hanging="284"/>
    </w:pPr>
  </w:style>
  <w:style w:type="paragraph" w:styleId="TOC1">
    <w:name w:val="toc 1"/>
    <w:basedOn w:val="zAdmText"/>
    <w:uiPriority w:val="39"/>
    <w:rsid w:val="00C247A2"/>
    <w:pPr>
      <w:tabs>
        <w:tab w:val="right" w:leader="dot" w:pos="9355"/>
      </w:tabs>
      <w:spacing w:before="240"/>
      <w:ind w:left="567" w:right="566" w:hanging="567"/>
    </w:pPr>
    <w:rPr>
      <w:b/>
    </w:rPr>
  </w:style>
  <w:style w:type="paragraph" w:styleId="TOC2">
    <w:name w:val="toc 2"/>
    <w:basedOn w:val="TOC1"/>
    <w:uiPriority w:val="39"/>
    <w:rsid w:val="00C247A2"/>
    <w:pPr>
      <w:spacing w:before="0"/>
      <w:ind w:left="1134"/>
    </w:pPr>
    <w:rPr>
      <w:b w:val="0"/>
      <w:sz w:val="20"/>
    </w:rPr>
  </w:style>
  <w:style w:type="paragraph" w:styleId="TOC3">
    <w:name w:val="toc 3"/>
    <w:basedOn w:val="TOC2"/>
    <w:uiPriority w:val="39"/>
    <w:rsid w:val="00C247A2"/>
    <w:pPr>
      <w:tabs>
        <w:tab w:val="right" w:pos="10080"/>
      </w:tabs>
      <w:ind w:left="1440" w:right="562" w:hanging="720"/>
    </w:pPr>
  </w:style>
  <w:style w:type="paragraph" w:styleId="TOC4">
    <w:name w:val="toc 4"/>
    <w:basedOn w:val="TOC2"/>
    <w:uiPriority w:val="39"/>
    <w:rsid w:val="00C247A2"/>
    <w:pPr>
      <w:ind w:left="1728" w:right="562" w:hanging="864"/>
    </w:pPr>
  </w:style>
  <w:style w:type="paragraph" w:styleId="TOC5">
    <w:name w:val="toc 5"/>
    <w:basedOn w:val="TOC2"/>
    <w:uiPriority w:val="39"/>
    <w:rsid w:val="00C247A2"/>
    <w:pPr>
      <w:ind w:left="1701"/>
    </w:pPr>
  </w:style>
  <w:style w:type="paragraph" w:styleId="TOC6">
    <w:name w:val="toc 6"/>
    <w:basedOn w:val="TOC2"/>
    <w:uiPriority w:val="39"/>
    <w:rsid w:val="00C247A2"/>
    <w:pPr>
      <w:ind w:left="1701"/>
    </w:pPr>
  </w:style>
  <w:style w:type="paragraph" w:styleId="TOC7">
    <w:name w:val="toc 7"/>
    <w:basedOn w:val="TOC2"/>
    <w:uiPriority w:val="39"/>
    <w:rsid w:val="00C247A2"/>
    <w:pPr>
      <w:ind w:left="1701"/>
    </w:pPr>
  </w:style>
  <w:style w:type="paragraph" w:styleId="TOC8">
    <w:name w:val="toc 8"/>
    <w:basedOn w:val="TOC2"/>
    <w:uiPriority w:val="39"/>
    <w:rsid w:val="00C247A2"/>
    <w:pPr>
      <w:ind w:left="2268"/>
    </w:pPr>
  </w:style>
  <w:style w:type="paragraph" w:styleId="TOC9">
    <w:name w:val="toc 9"/>
    <w:basedOn w:val="TOC2"/>
    <w:next w:val="Normal"/>
    <w:uiPriority w:val="39"/>
    <w:rsid w:val="00C247A2"/>
    <w:pPr>
      <w:ind w:left="2268"/>
    </w:pPr>
  </w:style>
  <w:style w:type="paragraph" w:customStyle="1" w:styleId="TOCtitle">
    <w:name w:val="TOCtitle"/>
    <w:basedOn w:val="Heading1noNr"/>
    <w:rsid w:val="00C247A2"/>
    <w:pPr>
      <w:pBdr>
        <w:bottom w:val="double" w:sz="6" w:space="1" w:color="0000FF"/>
      </w:pBdr>
    </w:pPr>
    <w:rPr>
      <w:spacing w:val="20"/>
    </w:rPr>
  </w:style>
  <w:style w:type="paragraph" w:customStyle="1" w:styleId="zAdmAdrLabel">
    <w:name w:val="z_AdmAdrLabel"/>
    <w:basedOn w:val="zAdmText"/>
    <w:rsid w:val="00C247A2"/>
  </w:style>
  <w:style w:type="paragraph" w:customStyle="1" w:styleId="zAdmChapterTitle">
    <w:name w:val="z_AdmChapterTitle"/>
    <w:basedOn w:val="Heading1"/>
    <w:next w:val="Text"/>
    <w:rsid w:val="00C247A2"/>
    <w:pPr>
      <w:outlineLvl w:val="9"/>
    </w:pPr>
    <w:rPr>
      <w:rFonts w:eastAsia="Times New Roman" w:cs="Times New Roman"/>
      <w:bCs/>
      <w:sz w:val="40"/>
    </w:rPr>
  </w:style>
  <w:style w:type="paragraph" w:customStyle="1" w:styleId="zAdmCompAddress">
    <w:name w:val="z_AdmCompAddress"/>
    <w:basedOn w:val="zAdmText"/>
    <w:rsid w:val="00C247A2"/>
    <w:pPr>
      <w:spacing w:line="240" w:lineRule="atLeast"/>
    </w:pPr>
    <w:rPr>
      <w:sz w:val="14"/>
    </w:rPr>
  </w:style>
  <w:style w:type="paragraph" w:customStyle="1" w:styleId="zAdmCompBU">
    <w:name w:val="z_AdmCompBU"/>
    <w:basedOn w:val="Normal"/>
    <w:next w:val="Normal"/>
    <w:rsid w:val="00C247A2"/>
    <w:pPr>
      <w:spacing w:before="240" w:line="240" w:lineRule="atLeast"/>
    </w:pPr>
    <w:rPr>
      <w:b/>
      <w:noProof/>
      <w:sz w:val="18"/>
    </w:rPr>
  </w:style>
  <w:style w:type="paragraph" w:customStyle="1" w:styleId="zAdmDate">
    <w:name w:val="z_AdmDate"/>
    <w:basedOn w:val="Normal"/>
    <w:rsid w:val="00C247A2"/>
  </w:style>
  <w:style w:type="paragraph" w:customStyle="1" w:styleId="zAdmDateCel">
    <w:name w:val="z_AdmDateCel"/>
    <w:basedOn w:val="zAdmDate"/>
    <w:rsid w:val="00C247A2"/>
    <w:pPr>
      <w:ind w:left="57"/>
    </w:pPr>
  </w:style>
  <w:style w:type="paragraph" w:customStyle="1" w:styleId="zAdmDateHidden">
    <w:name w:val="z_AdmDateHidden"/>
    <w:basedOn w:val="zAdmDate"/>
    <w:rsid w:val="00C247A2"/>
    <w:pPr>
      <w:spacing w:line="11" w:lineRule="exact"/>
    </w:pPr>
    <w:rPr>
      <w:vanish/>
      <w:lang w:val="nl-NL"/>
    </w:rPr>
  </w:style>
  <w:style w:type="paragraph" w:customStyle="1" w:styleId="zAdmLeft">
    <w:name w:val="z_AdmLeft"/>
    <w:basedOn w:val="zAdmText"/>
    <w:rsid w:val="00C247A2"/>
    <w:pPr>
      <w:spacing w:after="120"/>
      <w:jc w:val="right"/>
    </w:pPr>
  </w:style>
  <w:style w:type="paragraph" w:customStyle="1" w:styleId="zAdmLeft1">
    <w:name w:val="z_AdmLeft1"/>
    <w:basedOn w:val="zAdmLeft"/>
    <w:rsid w:val="00C247A2"/>
    <w:pPr>
      <w:spacing w:after="480"/>
    </w:pPr>
  </w:style>
  <w:style w:type="paragraph" w:customStyle="1" w:styleId="zAdmLeft8pt">
    <w:name w:val="z_AdmLeft8pt"/>
    <w:basedOn w:val="zAdmLeft"/>
    <w:rsid w:val="00C247A2"/>
    <w:pPr>
      <w:spacing w:before="40" w:after="40"/>
    </w:pPr>
    <w:rPr>
      <w:rFonts w:ascii="Arial Narrow" w:hAnsi="Arial Narrow"/>
      <w:sz w:val="16"/>
    </w:rPr>
  </w:style>
  <w:style w:type="paragraph" w:customStyle="1" w:styleId="zAdmNameLeft">
    <w:name w:val="z_AdmNameLeft"/>
    <w:basedOn w:val="zAdmLeft"/>
    <w:rsid w:val="00C247A2"/>
    <w:pPr>
      <w:spacing w:before="480"/>
    </w:pPr>
  </w:style>
  <w:style w:type="paragraph" w:customStyle="1" w:styleId="zAdmRight">
    <w:name w:val="z_AdmRight"/>
    <w:basedOn w:val="zAdmLeft"/>
    <w:rsid w:val="00C247A2"/>
    <w:pPr>
      <w:spacing w:after="0"/>
      <w:jc w:val="left"/>
    </w:pPr>
  </w:style>
  <w:style w:type="paragraph" w:customStyle="1" w:styleId="zAdmNameRight">
    <w:name w:val="z_AdmNameRight"/>
    <w:basedOn w:val="zAdmRight"/>
    <w:rsid w:val="00C247A2"/>
    <w:pPr>
      <w:spacing w:before="480"/>
    </w:pPr>
  </w:style>
  <w:style w:type="paragraph" w:customStyle="1" w:styleId="zAdmNameRightOK">
    <w:name w:val="z_AdmNameRightOK"/>
    <w:basedOn w:val="zAdmNameRight"/>
    <w:rsid w:val="00C247A2"/>
  </w:style>
  <w:style w:type="paragraph" w:customStyle="1" w:styleId="zAdmNameSign">
    <w:name w:val="z_AdmNameSign"/>
    <w:basedOn w:val="zAdmText"/>
    <w:rsid w:val="00C247A2"/>
    <w:pPr>
      <w:tabs>
        <w:tab w:val="left" w:pos="4962"/>
        <w:tab w:val="right" w:pos="9214"/>
      </w:tabs>
      <w:spacing w:before="480"/>
    </w:pPr>
    <w:rPr>
      <w:b/>
    </w:rPr>
  </w:style>
  <w:style w:type="paragraph" w:customStyle="1" w:styleId="zAdmRight1">
    <w:name w:val="z_AdmRight1"/>
    <w:basedOn w:val="zAdmLeft1"/>
    <w:rsid w:val="00C247A2"/>
    <w:pPr>
      <w:jc w:val="left"/>
    </w:pPr>
  </w:style>
  <w:style w:type="paragraph" w:customStyle="1" w:styleId="zAdmRight8pt">
    <w:name w:val="z_AdmRight8pt"/>
    <w:basedOn w:val="zAdmNameRight"/>
    <w:rsid w:val="00C247A2"/>
    <w:pPr>
      <w:spacing w:before="40" w:after="40"/>
    </w:pPr>
    <w:rPr>
      <w:rFonts w:ascii="Arial Narrow" w:hAnsi="Arial Narrow"/>
      <w:sz w:val="16"/>
    </w:rPr>
  </w:style>
  <w:style w:type="paragraph" w:customStyle="1" w:styleId="zAdmRightTab">
    <w:name w:val="z_AdmRightTab"/>
    <w:basedOn w:val="zAdmRight"/>
    <w:rsid w:val="00C247A2"/>
    <w:pPr>
      <w:tabs>
        <w:tab w:val="left" w:pos="2552"/>
      </w:tabs>
    </w:pPr>
  </w:style>
  <w:style w:type="paragraph" w:customStyle="1" w:styleId="zAdmSpecial">
    <w:name w:val="z_AdmSpecial"/>
    <w:basedOn w:val="zAdmText"/>
    <w:rsid w:val="00C247A2"/>
    <w:pPr>
      <w:spacing w:before="400"/>
    </w:pPr>
    <w:rPr>
      <w:rFonts w:ascii="Monotype Corsiva" w:hAnsi="Monotype Corsiva"/>
      <w:b/>
      <w:i/>
      <w:sz w:val="30"/>
    </w:rPr>
  </w:style>
  <w:style w:type="paragraph" w:customStyle="1" w:styleId="zAdmText11ptB">
    <w:name w:val="z_AdmText11ptB"/>
    <w:basedOn w:val="zAdmText"/>
    <w:rsid w:val="00C247A2"/>
    <w:pPr>
      <w:ind w:left="57"/>
    </w:pPr>
    <w:rPr>
      <w:b/>
    </w:rPr>
  </w:style>
  <w:style w:type="paragraph" w:customStyle="1" w:styleId="zAdmText9ptB">
    <w:name w:val="z_AdmText9ptB"/>
    <w:basedOn w:val="zAdmText"/>
    <w:rsid w:val="00C247A2"/>
    <w:pPr>
      <w:spacing w:before="40" w:after="40"/>
      <w:jc w:val="right"/>
    </w:pPr>
    <w:rPr>
      <w:b/>
      <w:sz w:val="18"/>
    </w:rPr>
  </w:style>
  <w:style w:type="paragraph" w:customStyle="1" w:styleId="zAdmTextCel">
    <w:name w:val="z_AdmTextCel"/>
    <w:basedOn w:val="zAdmText"/>
    <w:rsid w:val="00C247A2"/>
    <w:pPr>
      <w:ind w:left="57"/>
    </w:pPr>
  </w:style>
  <w:style w:type="paragraph" w:customStyle="1" w:styleId="zAdmTextCelLast">
    <w:name w:val="z_AdmTextCelLast"/>
    <w:basedOn w:val="zAdmTextCel"/>
    <w:rsid w:val="00C247A2"/>
    <w:pPr>
      <w:spacing w:after="480"/>
    </w:pPr>
  </w:style>
  <w:style w:type="paragraph" w:customStyle="1" w:styleId="zAdmTextDummy">
    <w:name w:val="z_AdmTextDummy"/>
    <w:basedOn w:val="zAdmText"/>
    <w:rsid w:val="00C247A2"/>
    <w:pPr>
      <w:spacing w:line="20" w:lineRule="exact"/>
    </w:pPr>
    <w:rPr>
      <w:sz w:val="8"/>
    </w:rPr>
  </w:style>
  <w:style w:type="paragraph" w:customStyle="1" w:styleId="zAdmTextDummy1">
    <w:name w:val="z_AdmTextDummy1"/>
    <w:basedOn w:val="zAdmTextDummy"/>
    <w:rsid w:val="00C247A2"/>
    <w:pPr>
      <w:ind w:left="-709"/>
    </w:pPr>
  </w:style>
  <w:style w:type="paragraph" w:customStyle="1" w:styleId="zAdmTextHidden">
    <w:name w:val="z_AdmTextHidden"/>
    <w:basedOn w:val="zAdmTextDummy"/>
    <w:rsid w:val="00C247A2"/>
    <w:pPr>
      <w:spacing w:line="11" w:lineRule="exact"/>
    </w:pPr>
    <w:rPr>
      <w:vanish/>
      <w:sz w:val="16"/>
    </w:rPr>
  </w:style>
  <w:style w:type="paragraph" w:customStyle="1" w:styleId="zAdmTextLeft">
    <w:name w:val="z_AdmTextLeft"/>
    <w:basedOn w:val="zAdmText"/>
    <w:rsid w:val="00C247A2"/>
    <w:pPr>
      <w:jc w:val="right"/>
    </w:pPr>
  </w:style>
  <w:style w:type="paragraph" w:customStyle="1" w:styleId="zAdmTextOff">
    <w:name w:val="z_AdmTextOff"/>
    <w:basedOn w:val="zAdmLeft"/>
    <w:rsid w:val="00C247A2"/>
    <w:pPr>
      <w:spacing w:after="0"/>
    </w:pPr>
    <w:rPr>
      <w:b/>
    </w:rPr>
  </w:style>
  <w:style w:type="paragraph" w:customStyle="1" w:styleId="zAdmTextOK">
    <w:name w:val="z_AdmTextOK"/>
    <w:basedOn w:val="zAdmText"/>
    <w:rsid w:val="00C247A2"/>
  </w:style>
  <w:style w:type="paragraph" w:customStyle="1" w:styleId="zAdmTname">
    <w:name w:val="z_AdmTname"/>
    <w:basedOn w:val="zAdmText"/>
    <w:rsid w:val="00C247A2"/>
    <w:pPr>
      <w:spacing w:before="360"/>
    </w:pPr>
    <w:rPr>
      <w:b/>
      <w:sz w:val="40"/>
    </w:rPr>
  </w:style>
  <w:style w:type="paragraph" w:customStyle="1" w:styleId="zCompanyName1">
    <w:name w:val="z_CompanyName1"/>
    <w:basedOn w:val="Normal"/>
    <w:rsid w:val="00C247A2"/>
    <w:pPr>
      <w:spacing w:before="200"/>
    </w:pPr>
    <w:rPr>
      <w:b/>
      <w:noProof/>
      <w:sz w:val="16"/>
    </w:rPr>
  </w:style>
  <w:style w:type="paragraph" w:customStyle="1" w:styleId="zCompanyName2">
    <w:name w:val="z_CompanyName2"/>
    <w:basedOn w:val="zCompanyName1"/>
    <w:rsid w:val="00C247A2"/>
    <w:pPr>
      <w:spacing w:line="160" w:lineRule="atLeast"/>
      <w:jc w:val="right"/>
    </w:pPr>
    <w:rPr>
      <w:sz w:val="12"/>
    </w:rPr>
  </w:style>
  <w:style w:type="paragraph" w:customStyle="1" w:styleId="zCopyright">
    <w:name w:val="z_Copyright"/>
    <w:basedOn w:val="zAdmText"/>
    <w:rsid w:val="00C247A2"/>
    <w:pPr>
      <w:spacing w:before="120" w:line="120" w:lineRule="exact"/>
    </w:pPr>
    <w:rPr>
      <w:sz w:val="10"/>
    </w:rPr>
  </w:style>
  <w:style w:type="paragraph" w:customStyle="1" w:styleId="zExtraText">
    <w:name w:val="z_ExtraText"/>
    <w:basedOn w:val="zAdmText"/>
    <w:rsid w:val="00C247A2"/>
    <w:rPr>
      <w:b/>
    </w:rPr>
  </w:style>
  <w:style w:type="paragraph" w:customStyle="1" w:styleId="zFooterText">
    <w:name w:val="z_FooterText"/>
    <w:basedOn w:val="zAdmText"/>
    <w:rsid w:val="00C247A2"/>
    <w:pPr>
      <w:tabs>
        <w:tab w:val="left" w:pos="851"/>
        <w:tab w:val="left" w:pos="993"/>
        <w:tab w:val="left" w:pos="4820"/>
        <w:tab w:val="left" w:pos="5670"/>
        <w:tab w:val="left" w:pos="5812"/>
        <w:tab w:val="right" w:pos="9356"/>
      </w:tabs>
      <w:spacing w:line="160" w:lineRule="exact"/>
    </w:pPr>
    <w:rPr>
      <w:b/>
      <w:sz w:val="16"/>
    </w:rPr>
  </w:style>
  <w:style w:type="paragraph" w:customStyle="1" w:styleId="zFooterText1">
    <w:name w:val="z_FooterText1"/>
    <w:basedOn w:val="zAdmText"/>
    <w:rsid w:val="00C247A2"/>
    <w:pPr>
      <w:spacing w:line="160" w:lineRule="exact"/>
    </w:pPr>
    <w:rPr>
      <w:sz w:val="16"/>
    </w:rPr>
  </w:style>
  <w:style w:type="paragraph" w:customStyle="1" w:styleId="zFooterText2">
    <w:name w:val="z_FooterText2"/>
    <w:basedOn w:val="zAdmText"/>
    <w:rsid w:val="00C247A2"/>
    <w:rPr>
      <w:sz w:val="16"/>
    </w:rPr>
  </w:style>
  <w:style w:type="paragraph" w:customStyle="1" w:styleId="zHeaderL">
    <w:name w:val="z_HeaderL"/>
    <w:basedOn w:val="Normal"/>
    <w:rsid w:val="00C247A2"/>
    <w:pPr>
      <w:pBdr>
        <w:top w:val="double" w:sz="6" w:space="1" w:color="auto" w:shadow="1"/>
        <w:left w:val="double" w:sz="6" w:space="1" w:color="auto" w:shadow="1"/>
        <w:bottom w:val="double" w:sz="6" w:space="1" w:color="auto" w:shadow="1"/>
        <w:right w:val="double" w:sz="6" w:space="1" w:color="auto" w:shadow="1"/>
      </w:pBdr>
      <w:shd w:val="clear" w:color="auto" w:fill="FFFF00"/>
      <w:jc w:val="center"/>
    </w:pPr>
    <w:rPr>
      <w:b/>
      <w:noProof/>
    </w:rPr>
  </w:style>
  <w:style w:type="paragraph" w:customStyle="1" w:styleId="zHeaderL2">
    <w:name w:val="z_HeaderL2"/>
    <w:basedOn w:val="zHeaderL"/>
    <w:rsid w:val="00C247A2"/>
    <w:pPr>
      <w:pBdr>
        <w:top w:val="single" w:sz="12" w:space="1" w:color="auto"/>
        <w:left w:val="single" w:sz="12" w:space="1" w:color="auto"/>
        <w:bottom w:val="single" w:sz="12" w:space="1" w:color="auto"/>
        <w:right w:val="single" w:sz="12" w:space="1" w:color="auto"/>
      </w:pBdr>
      <w:shd w:val="clear" w:color="auto" w:fill="auto"/>
    </w:pPr>
    <w:rPr>
      <w:sz w:val="18"/>
    </w:rPr>
  </w:style>
  <w:style w:type="paragraph" w:customStyle="1" w:styleId="zHeaderL3">
    <w:name w:val="z_HeaderL3"/>
    <w:basedOn w:val="zHeaderL"/>
    <w:rsid w:val="00C247A2"/>
    <w:pPr>
      <w:pBdr>
        <w:top w:val="single" w:sz="6" w:space="1" w:color="auto"/>
        <w:left w:val="single" w:sz="6" w:space="1" w:color="auto"/>
        <w:bottom w:val="single" w:sz="6" w:space="1" w:color="auto"/>
        <w:right w:val="single" w:sz="6" w:space="1" w:color="auto"/>
      </w:pBdr>
      <w:shd w:val="clear" w:color="auto" w:fill="auto"/>
    </w:pPr>
    <w:rPr>
      <w:sz w:val="16"/>
    </w:rPr>
  </w:style>
  <w:style w:type="paragraph" w:customStyle="1" w:styleId="zHeaderL4">
    <w:name w:val="z_HeaderL4"/>
    <w:basedOn w:val="zAdmText"/>
    <w:rsid w:val="00C247A2"/>
    <w:pPr>
      <w:framePr w:w="4253" w:wrap="around" w:vAnchor="page" w:hAnchor="page" w:x="5103" w:y="2269"/>
      <w:spacing w:line="240" w:lineRule="atLeast"/>
      <w:jc w:val="center"/>
    </w:pPr>
    <w:rPr>
      <w:b/>
      <w:i/>
      <w:spacing w:val="60"/>
      <w:sz w:val="30"/>
    </w:rPr>
  </w:style>
  <w:style w:type="paragraph" w:customStyle="1" w:styleId="zHeaderR">
    <w:name w:val="z_HeaderR"/>
    <w:basedOn w:val="zAdmText"/>
    <w:rsid w:val="00C247A2"/>
    <w:pPr>
      <w:tabs>
        <w:tab w:val="left" w:pos="255"/>
      </w:tabs>
      <w:spacing w:line="800" w:lineRule="atLeast"/>
      <w:jc w:val="right"/>
    </w:pPr>
    <w:rPr>
      <w:rFonts w:ascii="Frugal Sans" w:hAnsi="Frugal Sans"/>
      <w:b/>
    </w:rPr>
  </w:style>
  <w:style w:type="paragraph" w:customStyle="1" w:styleId="zHeaderR2">
    <w:name w:val="z_HeaderR2"/>
    <w:basedOn w:val="zHeaderR"/>
    <w:rsid w:val="00C247A2"/>
    <w:pPr>
      <w:framePr w:w="2155" w:wrap="auto" w:hAnchor="text" w:x="9299"/>
      <w:spacing w:line="240" w:lineRule="auto"/>
    </w:pPr>
    <w:rPr>
      <w:sz w:val="12"/>
    </w:rPr>
  </w:style>
  <w:style w:type="paragraph" w:customStyle="1" w:styleId="zHeaderRname">
    <w:name w:val="z_HeaderRname"/>
    <w:basedOn w:val="zHeaderR"/>
    <w:rsid w:val="00C247A2"/>
    <w:pPr>
      <w:tabs>
        <w:tab w:val="clear" w:pos="255"/>
        <w:tab w:val="left" w:pos="1928"/>
      </w:tabs>
      <w:spacing w:line="480" w:lineRule="atLeast"/>
      <w:jc w:val="left"/>
    </w:pPr>
    <w:rPr>
      <w:sz w:val="18"/>
    </w:rPr>
  </w:style>
  <w:style w:type="paragraph" w:customStyle="1" w:styleId="zKvKTxt">
    <w:name w:val="z_KvKTxt"/>
    <w:basedOn w:val="Normal"/>
    <w:rsid w:val="00C247A2"/>
    <w:pPr>
      <w:spacing w:before="120" w:line="120" w:lineRule="exact"/>
    </w:pPr>
    <w:rPr>
      <w:noProof/>
      <w:sz w:val="10"/>
    </w:rPr>
  </w:style>
  <w:style w:type="paragraph" w:customStyle="1" w:styleId="zLineFull">
    <w:name w:val="z_LineFull"/>
    <w:basedOn w:val="zAdmText"/>
    <w:rsid w:val="00C247A2"/>
    <w:pPr>
      <w:tabs>
        <w:tab w:val="right" w:leader="underscore" w:pos="9412"/>
      </w:tabs>
      <w:spacing w:line="20" w:lineRule="exact"/>
      <w:ind w:left="-57"/>
    </w:pPr>
    <w:rPr>
      <w:sz w:val="16"/>
    </w:rPr>
  </w:style>
  <w:style w:type="paragraph" w:customStyle="1" w:styleId="zList">
    <w:name w:val="z_List"/>
    <w:basedOn w:val="Normal"/>
    <w:rsid w:val="00C247A2"/>
    <w:pPr>
      <w:tabs>
        <w:tab w:val="left" w:pos="1985"/>
        <w:tab w:val="left" w:pos="7372"/>
      </w:tabs>
      <w:ind w:left="1701" w:hanging="1701"/>
    </w:pPr>
  </w:style>
  <w:style w:type="paragraph" w:customStyle="1" w:styleId="zLogo1">
    <w:name w:val="z_Logo1"/>
    <w:basedOn w:val="zAdmText"/>
    <w:rsid w:val="00C247A2"/>
    <w:pPr>
      <w:jc w:val="right"/>
    </w:pPr>
  </w:style>
  <w:style w:type="paragraph" w:customStyle="1" w:styleId="zLogo2">
    <w:name w:val="z_Logo2"/>
    <w:basedOn w:val="zLogo1"/>
    <w:rsid w:val="00C247A2"/>
  </w:style>
  <w:style w:type="paragraph" w:customStyle="1" w:styleId="zSubTitle">
    <w:name w:val="z_SubTitle"/>
    <w:basedOn w:val="zAdmText"/>
    <w:rsid w:val="00C247A2"/>
    <w:pPr>
      <w:spacing w:before="720"/>
      <w:jc w:val="center"/>
    </w:pPr>
    <w:rPr>
      <w:b/>
      <w:sz w:val="30"/>
    </w:rPr>
  </w:style>
  <w:style w:type="paragraph" w:customStyle="1" w:styleId="zTitle">
    <w:name w:val="z_Title"/>
    <w:basedOn w:val="zAdmText"/>
    <w:rsid w:val="00C247A2"/>
    <w:pPr>
      <w:spacing w:before="2540" w:after="720" w:line="480" w:lineRule="atLeast"/>
      <w:jc w:val="center"/>
    </w:pPr>
    <w:rPr>
      <w:b/>
      <w:spacing w:val="60"/>
      <w:sz w:val="40"/>
    </w:rPr>
  </w:style>
  <w:style w:type="paragraph" w:customStyle="1" w:styleId="zTOCtext">
    <w:name w:val="z_TOCtext"/>
    <w:basedOn w:val="zAdmText"/>
    <w:rsid w:val="00C247A2"/>
    <w:pPr>
      <w:jc w:val="right"/>
    </w:pPr>
  </w:style>
  <w:style w:type="paragraph" w:customStyle="1" w:styleId="zVolume">
    <w:name w:val="z_Volume"/>
    <w:basedOn w:val="zAdmText"/>
    <w:rsid w:val="00C247A2"/>
    <w:pPr>
      <w:spacing w:before="960" w:after="960"/>
      <w:jc w:val="right"/>
    </w:pPr>
    <w:rPr>
      <w:b/>
    </w:rPr>
  </w:style>
  <w:style w:type="paragraph" w:customStyle="1" w:styleId="zVolumeNumber">
    <w:name w:val="z_VolumeNumber"/>
    <w:basedOn w:val="zVolume"/>
    <w:rsid w:val="00C247A2"/>
    <w:pPr>
      <w:jc w:val="left"/>
    </w:pPr>
  </w:style>
  <w:style w:type="paragraph" w:styleId="ListBullet">
    <w:name w:val="List Bullet"/>
    <w:basedOn w:val="Normal"/>
    <w:autoRedefine/>
    <w:rsid w:val="00C247A2"/>
    <w:rPr>
      <w:rFonts w:cs="Arial"/>
      <w:b/>
      <w:bCs/>
      <w:sz w:val="19"/>
      <w:szCs w:val="19"/>
    </w:rPr>
  </w:style>
  <w:style w:type="paragraph" w:styleId="ListBullet2">
    <w:name w:val="List Bullet 2"/>
    <w:basedOn w:val="Normal"/>
    <w:autoRedefine/>
    <w:rsid w:val="00C247A2"/>
    <w:pPr>
      <w:ind w:left="283"/>
      <w:jc w:val="both"/>
    </w:pPr>
    <w:rPr>
      <w:rFonts w:cs="Arial"/>
      <w:color w:val="333333"/>
      <w:szCs w:val="14"/>
    </w:rPr>
  </w:style>
  <w:style w:type="paragraph" w:styleId="ListBullet4">
    <w:name w:val="List Bullet 4"/>
    <w:basedOn w:val="Normal"/>
    <w:autoRedefine/>
    <w:rsid w:val="00C247A2"/>
    <w:pPr>
      <w:numPr>
        <w:numId w:val="5"/>
      </w:numPr>
    </w:pPr>
  </w:style>
  <w:style w:type="paragraph" w:styleId="BlockText">
    <w:name w:val="Block Text"/>
    <w:basedOn w:val="Normal"/>
    <w:rsid w:val="00C247A2"/>
    <w:pPr>
      <w:pBdr>
        <w:top w:val="single" w:sz="6" w:space="1" w:color="auto"/>
        <w:left w:val="single" w:sz="6" w:space="1" w:color="auto"/>
        <w:bottom w:val="single" w:sz="6" w:space="1" w:color="auto"/>
        <w:right w:val="single" w:sz="6" w:space="1" w:color="auto"/>
      </w:pBdr>
      <w:ind w:left="567" w:right="708"/>
      <w:jc w:val="center"/>
    </w:pPr>
    <w:rPr>
      <w:b/>
      <w:noProof/>
      <w:color w:val="FF0000"/>
      <w:sz w:val="24"/>
      <w:lang w:val="en-US"/>
    </w:rPr>
  </w:style>
  <w:style w:type="paragraph" w:customStyle="1" w:styleId="Standaardinspringing1">
    <w:name w:val="Standaardinspringing1"/>
    <w:basedOn w:val="Normal"/>
    <w:rsid w:val="00C247A2"/>
    <w:pPr>
      <w:ind w:left="1134"/>
    </w:pPr>
    <w:rPr>
      <w:rFonts w:ascii="Times New Roman" w:hAnsi="Times New Roman"/>
      <w:sz w:val="24"/>
    </w:rPr>
  </w:style>
  <w:style w:type="character" w:styleId="Hyperlink">
    <w:name w:val="Hyperlink"/>
    <w:uiPriority w:val="99"/>
    <w:rsid w:val="00C247A2"/>
    <w:rPr>
      <w:color w:val="0000FF"/>
      <w:u w:val="single"/>
    </w:rPr>
  </w:style>
  <w:style w:type="character" w:styleId="FollowedHyperlink">
    <w:name w:val="FollowedHyperlink"/>
    <w:rsid w:val="00C247A2"/>
    <w:rPr>
      <w:color w:val="800080"/>
      <w:u w:val="single"/>
    </w:rPr>
  </w:style>
  <w:style w:type="paragraph" w:styleId="List2">
    <w:name w:val="List 2"/>
    <w:basedOn w:val="Normal"/>
    <w:rsid w:val="00C247A2"/>
    <w:pPr>
      <w:ind w:left="566" w:hanging="283"/>
    </w:pPr>
  </w:style>
  <w:style w:type="paragraph" w:styleId="BodyText">
    <w:name w:val="Body Text"/>
    <w:basedOn w:val="Normal"/>
    <w:link w:val="BodyTextChar"/>
    <w:rsid w:val="00C247A2"/>
    <w:pPr>
      <w:spacing w:after="120"/>
    </w:pPr>
  </w:style>
  <w:style w:type="character" w:customStyle="1" w:styleId="BodyTextChar">
    <w:name w:val="Body Text Char"/>
    <w:basedOn w:val="DefaultParagraphFont"/>
    <w:link w:val="BodyText"/>
    <w:rsid w:val="00C247A2"/>
    <w:rPr>
      <w:rFonts w:ascii="Arial" w:eastAsia="Times New Roman" w:hAnsi="Arial" w:cs="Times New Roman"/>
      <w:szCs w:val="20"/>
      <w:lang w:val="en-GB" w:eastAsia="en-US"/>
    </w:rPr>
  </w:style>
  <w:style w:type="paragraph" w:styleId="BodyTextIndent">
    <w:name w:val="Body Text Indent"/>
    <w:basedOn w:val="Normal"/>
    <w:link w:val="BodyTextIndentChar"/>
    <w:rsid w:val="00C247A2"/>
    <w:pPr>
      <w:spacing w:after="120"/>
      <w:ind w:left="283"/>
    </w:pPr>
  </w:style>
  <w:style w:type="character" w:customStyle="1" w:styleId="BodyTextIndentChar">
    <w:name w:val="Body Text Indent Char"/>
    <w:basedOn w:val="DefaultParagraphFont"/>
    <w:link w:val="BodyTextIndent"/>
    <w:rsid w:val="00C247A2"/>
    <w:rPr>
      <w:rFonts w:ascii="Arial" w:eastAsia="Times New Roman" w:hAnsi="Arial" w:cs="Times New Roman"/>
      <w:szCs w:val="20"/>
      <w:lang w:val="en-GB" w:eastAsia="en-US"/>
    </w:rPr>
  </w:style>
  <w:style w:type="paragraph" w:styleId="PlainText">
    <w:name w:val="Plain Text"/>
    <w:basedOn w:val="Normal"/>
    <w:link w:val="PlainTextChar"/>
    <w:rsid w:val="00C247A2"/>
    <w:rPr>
      <w:rFonts w:ascii="Courier New" w:hAnsi="Courier New" w:cs="Courier New"/>
      <w:sz w:val="20"/>
    </w:rPr>
  </w:style>
  <w:style w:type="character" w:customStyle="1" w:styleId="PlainTextChar">
    <w:name w:val="Plain Text Char"/>
    <w:basedOn w:val="DefaultParagraphFont"/>
    <w:link w:val="PlainText"/>
    <w:rsid w:val="00C247A2"/>
    <w:rPr>
      <w:rFonts w:ascii="Courier New" w:eastAsia="Times New Roman" w:hAnsi="Courier New" w:cs="Courier New"/>
      <w:sz w:val="20"/>
      <w:szCs w:val="20"/>
      <w:lang w:val="en-GB" w:eastAsia="en-US"/>
    </w:rPr>
  </w:style>
  <w:style w:type="character" w:customStyle="1" w:styleId="PersonalComposeStyle">
    <w:name w:val="Personal Compose Style"/>
    <w:rsid w:val="00C247A2"/>
    <w:rPr>
      <w:rFonts w:ascii="Arial" w:hAnsi="Arial" w:cs="Arial"/>
      <w:color w:val="auto"/>
      <w:sz w:val="20"/>
    </w:rPr>
  </w:style>
  <w:style w:type="character" w:customStyle="1" w:styleId="PersonalReplyStyle">
    <w:name w:val="Personal Reply Style"/>
    <w:rsid w:val="00C247A2"/>
    <w:rPr>
      <w:rFonts w:ascii="Arial" w:hAnsi="Arial" w:cs="Arial"/>
      <w:color w:val="auto"/>
      <w:sz w:val="20"/>
    </w:rPr>
  </w:style>
  <w:style w:type="paragraph" w:styleId="BodyTextIndent2">
    <w:name w:val="Body Text Indent 2"/>
    <w:basedOn w:val="Normal"/>
    <w:link w:val="BodyTextIndent2Char"/>
    <w:rsid w:val="00C247A2"/>
    <w:pPr>
      <w:spacing w:after="120" w:line="480" w:lineRule="auto"/>
      <w:ind w:left="283"/>
    </w:pPr>
  </w:style>
  <w:style w:type="character" w:customStyle="1" w:styleId="BodyTextIndent2Char">
    <w:name w:val="Body Text Indent 2 Char"/>
    <w:basedOn w:val="DefaultParagraphFont"/>
    <w:link w:val="BodyTextIndent2"/>
    <w:rsid w:val="00C247A2"/>
    <w:rPr>
      <w:rFonts w:ascii="Arial" w:eastAsia="Times New Roman" w:hAnsi="Arial" w:cs="Times New Roman"/>
      <w:szCs w:val="20"/>
      <w:lang w:val="en-GB" w:eastAsia="en-US"/>
    </w:rPr>
  </w:style>
  <w:style w:type="paragraph" w:customStyle="1" w:styleId="Default">
    <w:name w:val="Default"/>
    <w:rsid w:val="00C247A2"/>
    <w:pPr>
      <w:autoSpaceDE w:val="0"/>
      <w:autoSpaceDN w:val="0"/>
      <w:adjustRightInd w:val="0"/>
    </w:pPr>
    <w:rPr>
      <w:color w:val="000000"/>
      <w:sz w:val="24"/>
      <w:szCs w:val="24"/>
      <w:lang w:val="en-US" w:eastAsia="en-US"/>
    </w:rPr>
  </w:style>
  <w:style w:type="paragraph" w:styleId="BodyText2">
    <w:name w:val="Body Text 2"/>
    <w:basedOn w:val="Normal"/>
    <w:link w:val="BodyText2Char"/>
    <w:rsid w:val="00C247A2"/>
    <w:pPr>
      <w:spacing w:after="120" w:line="480" w:lineRule="auto"/>
    </w:pPr>
  </w:style>
  <w:style w:type="character" w:customStyle="1" w:styleId="BodyText2Char">
    <w:name w:val="Body Text 2 Char"/>
    <w:basedOn w:val="DefaultParagraphFont"/>
    <w:link w:val="BodyText2"/>
    <w:rsid w:val="00C247A2"/>
    <w:rPr>
      <w:rFonts w:ascii="Arial" w:eastAsia="Times New Roman" w:hAnsi="Arial" w:cs="Times New Roman"/>
      <w:szCs w:val="20"/>
      <w:lang w:val="en-GB" w:eastAsia="en-US"/>
    </w:rPr>
  </w:style>
  <w:style w:type="character" w:styleId="Emphasis">
    <w:name w:val="Emphasis"/>
    <w:rsid w:val="00C247A2"/>
    <w:rPr>
      <w:i/>
      <w:iCs/>
    </w:rPr>
  </w:style>
  <w:style w:type="paragraph" w:styleId="BodyText3">
    <w:name w:val="Body Text 3"/>
    <w:basedOn w:val="Normal"/>
    <w:link w:val="BodyText3Char"/>
    <w:rsid w:val="00C247A2"/>
    <w:pPr>
      <w:spacing w:after="120"/>
    </w:pPr>
    <w:rPr>
      <w:sz w:val="16"/>
      <w:szCs w:val="16"/>
    </w:rPr>
  </w:style>
  <w:style w:type="character" w:customStyle="1" w:styleId="BodyText3Char">
    <w:name w:val="Body Text 3 Char"/>
    <w:basedOn w:val="DefaultParagraphFont"/>
    <w:link w:val="BodyText3"/>
    <w:rsid w:val="00C247A2"/>
    <w:rPr>
      <w:rFonts w:ascii="Arial" w:eastAsia="Times New Roman" w:hAnsi="Arial" w:cs="Times New Roman"/>
      <w:sz w:val="16"/>
      <w:szCs w:val="16"/>
      <w:lang w:val="en-GB" w:eastAsia="en-US"/>
    </w:rPr>
  </w:style>
  <w:style w:type="paragraph" w:styleId="BodyTextFirstIndent">
    <w:name w:val="Body Text First Indent"/>
    <w:basedOn w:val="BodyText"/>
    <w:link w:val="BodyTextFirstIndentChar"/>
    <w:rsid w:val="00C247A2"/>
    <w:pPr>
      <w:ind w:firstLine="210"/>
    </w:pPr>
  </w:style>
  <w:style w:type="character" w:customStyle="1" w:styleId="BodyTextFirstIndentChar">
    <w:name w:val="Body Text First Indent Char"/>
    <w:basedOn w:val="BodyTextChar"/>
    <w:link w:val="BodyTextFirstIndent"/>
    <w:rsid w:val="00C247A2"/>
    <w:rPr>
      <w:rFonts w:ascii="Arial" w:eastAsia="Times New Roman" w:hAnsi="Arial" w:cs="Times New Roman"/>
      <w:szCs w:val="20"/>
      <w:lang w:val="en-GB" w:eastAsia="en-US"/>
    </w:rPr>
  </w:style>
  <w:style w:type="paragraph" w:styleId="BodyTextFirstIndent2">
    <w:name w:val="Body Text First Indent 2"/>
    <w:basedOn w:val="BodyTextIndent"/>
    <w:link w:val="BodyTextFirstIndent2Char"/>
    <w:rsid w:val="00C247A2"/>
    <w:pPr>
      <w:ind w:firstLine="210"/>
    </w:pPr>
  </w:style>
  <w:style w:type="character" w:customStyle="1" w:styleId="BodyTextFirstIndent2Char">
    <w:name w:val="Body Text First Indent 2 Char"/>
    <w:basedOn w:val="BodyTextIndentChar"/>
    <w:link w:val="BodyTextFirstIndent2"/>
    <w:rsid w:val="00C247A2"/>
    <w:rPr>
      <w:rFonts w:ascii="Arial" w:eastAsia="Times New Roman" w:hAnsi="Arial" w:cs="Times New Roman"/>
      <w:szCs w:val="20"/>
      <w:lang w:val="en-GB" w:eastAsia="en-US"/>
    </w:rPr>
  </w:style>
  <w:style w:type="paragraph" w:styleId="BodyTextIndent3">
    <w:name w:val="Body Text Indent 3"/>
    <w:basedOn w:val="Normal"/>
    <w:link w:val="BodyTextIndent3Char"/>
    <w:rsid w:val="00C247A2"/>
    <w:pPr>
      <w:spacing w:after="120"/>
      <w:ind w:left="283"/>
    </w:pPr>
    <w:rPr>
      <w:sz w:val="16"/>
      <w:szCs w:val="16"/>
    </w:rPr>
  </w:style>
  <w:style w:type="character" w:customStyle="1" w:styleId="BodyTextIndent3Char">
    <w:name w:val="Body Text Indent 3 Char"/>
    <w:basedOn w:val="DefaultParagraphFont"/>
    <w:link w:val="BodyTextIndent3"/>
    <w:rsid w:val="00C247A2"/>
    <w:rPr>
      <w:rFonts w:ascii="Arial" w:eastAsia="Times New Roman" w:hAnsi="Arial" w:cs="Times New Roman"/>
      <w:sz w:val="16"/>
      <w:szCs w:val="16"/>
      <w:lang w:val="en-GB" w:eastAsia="en-US"/>
    </w:rPr>
  </w:style>
  <w:style w:type="paragraph" w:customStyle="1" w:styleId="CaptionTable">
    <w:name w:val="Caption Table"/>
    <w:basedOn w:val="Caption"/>
    <w:rsid w:val="00C247A2"/>
    <w:pPr>
      <w:overflowPunct/>
      <w:autoSpaceDE/>
      <w:autoSpaceDN/>
      <w:adjustRightInd/>
      <w:jc w:val="center"/>
      <w:textAlignment w:val="auto"/>
    </w:pPr>
  </w:style>
  <w:style w:type="paragraph" w:styleId="Date">
    <w:name w:val="Date"/>
    <w:basedOn w:val="Normal"/>
    <w:next w:val="Normal"/>
    <w:link w:val="DateChar"/>
    <w:rsid w:val="00C247A2"/>
  </w:style>
  <w:style w:type="character" w:customStyle="1" w:styleId="DateChar">
    <w:name w:val="Date Char"/>
    <w:basedOn w:val="DefaultParagraphFont"/>
    <w:link w:val="Date"/>
    <w:rsid w:val="00C247A2"/>
    <w:rPr>
      <w:rFonts w:ascii="Arial" w:eastAsia="Times New Roman" w:hAnsi="Arial" w:cs="Times New Roman"/>
      <w:szCs w:val="20"/>
      <w:lang w:val="en-GB" w:eastAsia="en-US"/>
    </w:rPr>
  </w:style>
  <w:style w:type="paragraph" w:styleId="DocumentMap">
    <w:name w:val="Document Map"/>
    <w:basedOn w:val="Normal"/>
    <w:link w:val="DocumentMapChar"/>
    <w:semiHidden/>
    <w:rsid w:val="00C247A2"/>
    <w:pPr>
      <w:shd w:val="clear" w:color="auto" w:fill="000080"/>
    </w:pPr>
    <w:rPr>
      <w:rFonts w:ascii="Tahoma" w:hAnsi="Tahoma" w:cs="Tahoma"/>
    </w:rPr>
  </w:style>
  <w:style w:type="character" w:customStyle="1" w:styleId="DocumentMapChar">
    <w:name w:val="Document Map Char"/>
    <w:basedOn w:val="DefaultParagraphFont"/>
    <w:link w:val="DocumentMap"/>
    <w:semiHidden/>
    <w:rsid w:val="00C247A2"/>
    <w:rPr>
      <w:rFonts w:ascii="Tahoma" w:eastAsia="Times New Roman" w:hAnsi="Tahoma" w:cs="Tahoma"/>
      <w:szCs w:val="20"/>
      <w:shd w:val="clear" w:color="auto" w:fill="000080"/>
      <w:lang w:val="en-GB" w:eastAsia="en-US"/>
    </w:rPr>
  </w:style>
  <w:style w:type="paragraph" w:styleId="E-mailSignature">
    <w:name w:val="E-mail Signature"/>
    <w:basedOn w:val="Normal"/>
    <w:link w:val="E-mailSignatureChar"/>
    <w:rsid w:val="00C247A2"/>
  </w:style>
  <w:style w:type="character" w:customStyle="1" w:styleId="E-mailSignatureChar">
    <w:name w:val="E-mail Signature Char"/>
    <w:basedOn w:val="DefaultParagraphFont"/>
    <w:link w:val="E-mailSignature"/>
    <w:rsid w:val="00C247A2"/>
    <w:rPr>
      <w:rFonts w:ascii="Arial" w:eastAsia="Times New Roman" w:hAnsi="Arial" w:cs="Times New Roman"/>
      <w:szCs w:val="20"/>
      <w:lang w:val="en-GB" w:eastAsia="en-US"/>
    </w:rPr>
  </w:style>
  <w:style w:type="paragraph" w:styleId="EndnoteText">
    <w:name w:val="endnote text"/>
    <w:basedOn w:val="Normal"/>
    <w:link w:val="EndnoteTextChar"/>
    <w:semiHidden/>
    <w:rsid w:val="00C247A2"/>
    <w:rPr>
      <w:sz w:val="20"/>
    </w:rPr>
  </w:style>
  <w:style w:type="character" w:customStyle="1" w:styleId="EndnoteTextChar">
    <w:name w:val="Endnote Text Char"/>
    <w:basedOn w:val="DefaultParagraphFont"/>
    <w:link w:val="EndnoteText"/>
    <w:semiHidden/>
    <w:rsid w:val="00C247A2"/>
    <w:rPr>
      <w:rFonts w:ascii="Arial" w:eastAsia="Times New Roman" w:hAnsi="Arial" w:cs="Times New Roman"/>
      <w:sz w:val="20"/>
      <w:szCs w:val="20"/>
      <w:lang w:val="en-GB" w:eastAsia="en-US"/>
    </w:rPr>
  </w:style>
  <w:style w:type="paragraph" w:styleId="EnvelopeAddress">
    <w:name w:val="envelope address"/>
    <w:basedOn w:val="Normal"/>
    <w:rsid w:val="00C247A2"/>
    <w:pPr>
      <w:framePr w:w="7920" w:h="1980" w:hRule="exact" w:hSpace="180" w:wrap="auto" w:hAnchor="page" w:xAlign="center" w:yAlign="bottom"/>
      <w:ind w:left="2880"/>
    </w:pPr>
    <w:rPr>
      <w:rFonts w:cs="Arial"/>
      <w:sz w:val="24"/>
      <w:szCs w:val="24"/>
    </w:rPr>
  </w:style>
  <w:style w:type="paragraph" w:styleId="EnvelopeReturn">
    <w:name w:val="envelope return"/>
    <w:basedOn w:val="Normal"/>
    <w:rsid w:val="00C247A2"/>
    <w:rPr>
      <w:rFonts w:cs="Arial"/>
      <w:sz w:val="20"/>
    </w:rPr>
  </w:style>
  <w:style w:type="character" w:customStyle="1" w:styleId="geo-decgeo">
    <w:name w:val="geo-dec geo"/>
    <w:basedOn w:val="DefaultParagraphFont"/>
    <w:rsid w:val="00C247A2"/>
  </w:style>
  <w:style w:type="character" w:customStyle="1" w:styleId="geo-dms1">
    <w:name w:val="geo-dms1"/>
    <w:rsid w:val="00C247A2"/>
    <w:rPr>
      <w:vanish w:val="0"/>
      <w:webHidden w:val="0"/>
    </w:rPr>
  </w:style>
  <w:style w:type="character" w:customStyle="1" w:styleId="geo-multi-punct1">
    <w:name w:val="geo-multi-punct1"/>
    <w:rsid w:val="00C247A2"/>
    <w:rPr>
      <w:vanish/>
      <w:webHidden w:val="0"/>
    </w:rPr>
  </w:style>
  <w:style w:type="paragraph" w:styleId="HTMLAddress">
    <w:name w:val="HTML Address"/>
    <w:basedOn w:val="Normal"/>
    <w:link w:val="HTMLAddressChar"/>
    <w:rsid w:val="00C247A2"/>
    <w:rPr>
      <w:i/>
      <w:iCs/>
    </w:rPr>
  </w:style>
  <w:style w:type="character" w:customStyle="1" w:styleId="HTMLAddressChar">
    <w:name w:val="HTML Address Char"/>
    <w:basedOn w:val="DefaultParagraphFont"/>
    <w:link w:val="HTMLAddress"/>
    <w:rsid w:val="00C247A2"/>
    <w:rPr>
      <w:rFonts w:ascii="Arial" w:eastAsia="Times New Roman" w:hAnsi="Arial" w:cs="Times New Roman"/>
      <w:i/>
      <w:iCs/>
      <w:szCs w:val="20"/>
      <w:lang w:val="en-GB" w:eastAsia="en-US"/>
    </w:rPr>
  </w:style>
  <w:style w:type="paragraph" w:styleId="HTMLPreformatted">
    <w:name w:val="HTML Preformatted"/>
    <w:basedOn w:val="Normal"/>
    <w:link w:val="HTMLPreformattedChar"/>
    <w:rsid w:val="00C247A2"/>
    <w:rPr>
      <w:rFonts w:ascii="Courier New" w:hAnsi="Courier New" w:cs="Courier New"/>
      <w:sz w:val="20"/>
    </w:rPr>
  </w:style>
  <w:style w:type="character" w:customStyle="1" w:styleId="HTMLPreformattedChar">
    <w:name w:val="HTML Preformatted Char"/>
    <w:basedOn w:val="DefaultParagraphFont"/>
    <w:link w:val="HTMLPreformatted"/>
    <w:rsid w:val="00C247A2"/>
    <w:rPr>
      <w:rFonts w:ascii="Courier New" w:eastAsia="Times New Roman" w:hAnsi="Courier New" w:cs="Courier New"/>
      <w:sz w:val="20"/>
      <w:szCs w:val="20"/>
      <w:lang w:val="en-GB" w:eastAsia="en-US"/>
    </w:rPr>
  </w:style>
  <w:style w:type="paragraph" w:styleId="Index8">
    <w:name w:val="index 8"/>
    <w:basedOn w:val="Normal"/>
    <w:next w:val="Normal"/>
    <w:autoRedefine/>
    <w:semiHidden/>
    <w:rsid w:val="00C247A2"/>
    <w:pPr>
      <w:ind w:left="1760" w:hanging="220"/>
    </w:pPr>
  </w:style>
  <w:style w:type="paragraph" w:styleId="Index9">
    <w:name w:val="index 9"/>
    <w:basedOn w:val="Normal"/>
    <w:next w:val="Normal"/>
    <w:autoRedefine/>
    <w:semiHidden/>
    <w:rsid w:val="00C247A2"/>
    <w:pPr>
      <w:ind w:left="1980" w:hanging="220"/>
    </w:pPr>
  </w:style>
  <w:style w:type="character" w:customStyle="1" w:styleId="latitude1">
    <w:name w:val="latitude1"/>
    <w:basedOn w:val="DefaultParagraphFont"/>
    <w:rsid w:val="00C247A2"/>
  </w:style>
  <w:style w:type="paragraph" w:styleId="List">
    <w:name w:val="List"/>
    <w:basedOn w:val="Normal"/>
    <w:rsid w:val="00C247A2"/>
    <w:pPr>
      <w:ind w:left="283" w:hanging="283"/>
    </w:pPr>
  </w:style>
  <w:style w:type="paragraph" w:styleId="List3">
    <w:name w:val="List 3"/>
    <w:basedOn w:val="Normal"/>
    <w:rsid w:val="00C247A2"/>
    <w:pPr>
      <w:ind w:left="849" w:hanging="283"/>
    </w:pPr>
  </w:style>
  <w:style w:type="paragraph" w:styleId="List4">
    <w:name w:val="List 4"/>
    <w:basedOn w:val="Normal"/>
    <w:rsid w:val="00C247A2"/>
    <w:pPr>
      <w:ind w:left="1132" w:hanging="283"/>
    </w:pPr>
  </w:style>
  <w:style w:type="paragraph" w:styleId="List5">
    <w:name w:val="List 5"/>
    <w:basedOn w:val="Normal"/>
    <w:rsid w:val="00C247A2"/>
    <w:pPr>
      <w:ind w:left="1415" w:hanging="283"/>
    </w:pPr>
  </w:style>
  <w:style w:type="paragraph" w:styleId="ListBullet3">
    <w:name w:val="List Bullet 3"/>
    <w:basedOn w:val="Normal"/>
    <w:autoRedefine/>
    <w:rsid w:val="00C247A2"/>
    <w:pPr>
      <w:numPr>
        <w:numId w:val="4"/>
      </w:numPr>
    </w:pPr>
  </w:style>
  <w:style w:type="paragraph" w:styleId="ListBullet5">
    <w:name w:val="List Bullet 5"/>
    <w:basedOn w:val="Normal"/>
    <w:autoRedefine/>
    <w:rsid w:val="00C247A2"/>
    <w:pPr>
      <w:numPr>
        <w:numId w:val="6"/>
      </w:numPr>
    </w:pPr>
  </w:style>
  <w:style w:type="paragraph" w:styleId="ListContinue">
    <w:name w:val="List Continue"/>
    <w:basedOn w:val="Normal"/>
    <w:rsid w:val="00C247A2"/>
    <w:pPr>
      <w:spacing w:after="120"/>
      <w:ind w:left="283"/>
    </w:pPr>
  </w:style>
  <w:style w:type="paragraph" w:styleId="ListContinue2">
    <w:name w:val="List Continue 2"/>
    <w:basedOn w:val="Normal"/>
    <w:rsid w:val="00C247A2"/>
    <w:pPr>
      <w:spacing w:after="120"/>
      <w:ind w:left="566"/>
    </w:pPr>
  </w:style>
  <w:style w:type="paragraph" w:styleId="ListContinue3">
    <w:name w:val="List Continue 3"/>
    <w:basedOn w:val="Normal"/>
    <w:rsid w:val="00C247A2"/>
    <w:pPr>
      <w:spacing w:after="120"/>
      <w:ind w:left="849"/>
    </w:pPr>
  </w:style>
  <w:style w:type="paragraph" w:styleId="ListContinue4">
    <w:name w:val="List Continue 4"/>
    <w:basedOn w:val="Normal"/>
    <w:rsid w:val="00C247A2"/>
    <w:pPr>
      <w:spacing w:after="120"/>
      <w:ind w:left="1132"/>
    </w:pPr>
  </w:style>
  <w:style w:type="paragraph" w:styleId="ListContinue5">
    <w:name w:val="List Continue 5"/>
    <w:basedOn w:val="Normal"/>
    <w:rsid w:val="00C247A2"/>
    <w:pPr>
      <w:spacing w:after="120"/>
      <w:ind w:left="1415"/>
    </w:pPr>
  </w:style>
  <w:style w:type="paragraph" w:styleId="ListNumber">
    <w:name w:val="List Number"/>
    <w:basedOn w:val="Normal"/>
    <w:rsid w:val="00C247A2"/>
    <w:pPr>
      <w:numPr>
        <w:numId w:val="11"/>
      </w:numPr>
    </w:pPr>
    <w:rPr>
      <w:b/>
      <w:bCs/>
    </w:rPr>
  </w:style>
  <w:style w:type="paragraph" w:styleId="ListNumber2">
    <w:name w:val="List Number 2"/>
    <w:basedOn w:val="Normal"/>
    <w:rsid w:val="00C247A2"/>
    <w:pPr>
      <w:numPr>
        <w:numId w:val="7"/>
      </w:numPr>
    </w:pPr>
  </w:style>
  <w:style w:type="paragraph" w:styleId="ListNumber3">
    <w:name w:val="List Number 3"/>
    <w:basedOn w:val="Normal"/>
    <w:rsid w:val="00C247A2"/>
    <w:pPr>
      <w:numPr>
        <w:numId w:val="8"/>
      </w:numPr>
    </w:pPr>
  </w:style>
  <w:style w:type="paragraph" w:styleId="ListNumber4">
    <w:name w:val="List Number 4"/>
    <w:basedOn w:val="Normal"/>
    <w:rsid w:val="00C247A2"/>
    <w:pPr>
      <w:numPr>
        <w:numId w:val="9"/>
      </w:numPr>
    </w:pPr>
  </w:style>
  <w:style w:type="paragraph" w:styleId="ListNumber5">
    <w:name w:val="List Number 5"/>
    <w:basedOn w:val="Normal"/>
    <w:rsid w:val="00C247A2"/>
    <w:pPr>
      <w:numPr>
        <w:numId w:val="10"/>
      </w:numPr>
    </w:pPr>
  </w:style>
  <w:style w:type="character" w:customStyle="1" w:styleId="longitude1">
    <w:name w:val="longitude1"/>
    <w:basedOn w:val="DefaultParagraphFont"/>
    <w:rsid w:val="00C247A2"/>
  </w:style>
  <w:style w:type="paragraph" w:styleId="MessageHeader">
    <w:name w:val="Message Header"/>
    <w:basedOn w:val="Normal"/>
    <w:link w:val="MessageHeaderChar"/>
    <w:rsid w:val="00C247A2"/>
    <w:pPr>
      <w:pBdr>
        <w:top w:val="single" w:sz="6" w:space="1" w:color="auto"/>
        <w:left w:val="single" w:sz="6" w:space="1" w:color="auto"/>
        <w:bottom w:val="single" w:sz="6" w:space="1" w:color="auto"/>
        <w:right w:val="single" w:sz="6" w:space="1" w:color="auto"/>
      </w:pBdr>
      <w:shd w:val="pct20" w:color="auto" w:fill="auto"/>
      <w:ind w:left="1134" w:hanging="1134"/>
    </w:pPr>
    <w:rPr>
      <w:rFonts w:cs="Arial"/>
      <w:sz w:val="24"/>
      <w:szCs w:val="24"/>
    </w:rPr>
  </w:style>
  <w:style w:type="character" w:customStyle="1" w:styleId="MessageHeaderChar">
    <w:name w:val="Message Header Char"/>
    <w:basedOn w:val="DefaultParagraphFont"/>
    <w:link w:val="MessageHeader"/>
    <w:rsid w:val="00C247A2"/>
    <w:rPr>
      <w:rFonts w:ascii="Arial" w:eastAsia="Times New Roman" w:hAnsi="Arial" w:cs="Arial"/>
      <w:sz w:val="24"/>
      <w:szCs w:val="24"/>
      <w:shd w:val="pct20" w:color="auto" w:fill="auto"/>
      <w:lang w:val="en-GB" w:eastAsia="en-US"/>
    </w:rPr>
  </w:style>
  <w:style w:type="paragraph" w:styleId="NormalWeb">
    <w:name w:val="Normal (Web)"/>
    <w:basedOn w:val="Normal"/>
    <w:rsid w:val="00C247A2"/>
    <w:rPr>
      <w:rFonts w:ascii="Times New Roman" w:hAnsi="Times New Roman"/>
      <w:sz w:val="24"/>
      <w:szCs w:val="24"/>
    </w:rPr>
  </w:style>
  <w:style w:type="paragraph" w:styleId="NoteHeading">
    <w:name w:val="Note Heading"/>
    <w:basedOn w:val="Normal"/>
    <w:next w:val="Normal"/>
    <w:link w:val="NoteHeadingChar"/>
    <w:rsid w:val="00C247A2"/>
  </w:style>
  <w:style w:type="character" w:customStyle="1" w:styleId="NoteHeadingChar">
    <w:name w:val="Note Heading Char"/>
    <w:basedOn w:val="DefaultParagraphFont"/>
    <w:link w:val="NoteHeading"/>
    <w:rsid w:val="00C247A2"/>
    <w:rPr>
      <w:rFonts w:ascii="Arial" w:eastAsia="Times New Roman" w:hAnsi="Arial" w:cs="Times New Roman"/>
      <w:szCs w:val="20"/>
      <w:lang w:val="en-GB" w:eastAsia="en-US"/>
    </w:rPr>
  </w:style>
  <w:style w:type="character" w:customStyle="1" w:styleId="plainlinksneverexpand1">
    <w:name w:val="plainlinksneverexpand1"/>
    <w:basedOn w:val="DefaultParagraphFont"/>
    <w:rsid w:val="00C247A2"/>
  </w:style>
  <w:style w:type="paragraph" w:styleId="Salutation">
    <w:name w:val="Salutation"/>
    <w:basedOn w:val="Normal"/>
    <w:next w:val="Normal"/>
    <w:link w:val="SalutationChar"/>
    <w:rsid w:val="00C247A2"/>
  </w:style>
  <w:style w:type="character" w:customStyle="1" w:styleId="SalutationChar">
    <w:name w:val="Salutation Char"/>
    <w:basedOn w:val="DefaultParagraphFont"/>
    <w:link w:val="Salutation"/>
    <w:rsid w:val="00C247A2"/>
    <w:rPr>
      <w:rFonts w:ascii="Arial" w:eastAsia="Times New Roman" w:hAnsi="Arial" w:cs="Times New Roman"/>
      <w:szCs w:val="20"/>
      <w:lang w:val="en-GB" w:eastAsia="en-US"/>
    </w:rPr>
  </w:style>
  <w:style w:type="paragraph" w:styleId="Signature">
    <w:name w:val="Signature"/>
    <w:basedOn w:val="Normal"/>
    <w:link w:val="SignatureChar"/>
    <w:rsid w:val="00C247A2"/>
    <w:pPr>
      <w:ind w:left="4252"/>
    </w:pPr>
  </w:style>
  <w:style w:type="character" w:customStyle="1" w:styleId="SignatureChar">
    <w:name w:val="Signature Char"/>
    <w:basedOn w:val="DefaultParagraphFont"/>
    <w:link w:val="Signature"/>
    <w:rsid w:val="00C247A2"/>
    <w:rPr>
      <w:rFonts w:ascii="Arial" w:eastAsia="Times New Roman" w:hAnsi="Arial" w:cs="Times New Roman"/>
      <w:szCs w:val="20"/>
      <w:lang w:val="en-GB" w:eastAsia="en-US"/>
    </w:rPr>
  </w:style>
  <w:style w:type="paragraph" w:styleId="TableofAuthorities">
    <w:name w:val="table of authorities"/>
    <w:basedOn w:val="Normal"/>
    <w:next w:val="Normal"/>
    <w:semiHidden/>
    <w:rsid w:val="00C247A2"/>
    <w:pPr>
      <w:ind w:left="220" w:hanging="220"/>
    </w:pPr>
  </w:style>
  <w:style w:type="paragraph" w:styleId="Title">
    <w:name w:val="Title"/>
    <w:aliases w:val="Kop 4l,onderdeel"/>
    <w:basedOn w:val="Normal"/>
    <w:link w:val="TitleChar"/>
    <w:rsid w:val="00C247A2"/>
    <w:pPr>
      <w:spacing w:before="240" w:after="60"/>
      <w:jc w:val="center"/>
      <w:outlineLvl w:val="0"/>
    </w:pPr>
    <w:rPr>
      <w:rFonts w:cs="Arial"/>
      <w:b/>
      <w:bCs/>
      <w:kern w:val="28"/>
      <w:sz w:val="32"/>
      <w:szCs w:val="32"/>
    </w:rPr>
  </w:style>
  <w:style w:type="character" w:customStyle="1" w:styleId="TitleChar">
    <w:name w:val="Title Char"/>
    <w:aliases w:val="Kop 4l Char,onderdeel Char"/>
    <w:basedOn w:val="DefaultParagraphFont"/>
    <w:link w:val="Title"/>
    <w:rsid w:val="00C247A2"/>
    <w:rPr>
      <w:rFonts w:ascii="Arial" w:eastAsia="Times New Roman" w:hAnsi="Arial" w:cs="Arial"/>
      <w:b/>
      <w:bCs/>
      <w:kern w:val="28"/>
      <w:sz w:val="32"/>
      <w:szCs w:val="32"/>
      <w:lang w:val="en-GB" w:eastAsia="en-US"/>
    </w:rPr>
  </w:style>
  <w:style w:type="paragraph" w:styleId="TOAHeading">
    <w:name w:val="toa heading"/>
    <w:basedOn w:val="Normal"/>
    <w:next w:val="Normal"/>
    <w:semiHidden/>
    <w:rsid w:val="00C247A2"/>
    <w:pPr>
      <w:spacing w:before="120"/>
    </w:pPr>
    <w:rPr>
      <w:rFonts w:cs="Arial"/>
      <w:b/>
      <w:bCs/>
      <w:sz w:val="24"/>
      <w:szCs w:val="24"/>
    </w:rPr>
  </w:style>
  <w:style w:type="paragraph" w:customStyle="1" w:styleId="zIBusinessUnit1">
    <w:name w:val="zI_BusinessUnit1"/>
    <w:basedOn w:val="Text"/>
    <w:next w:val="Text"/>
    <w:rsid w:val="00C247A2"/>
    <w:rPr>
      <w:b/>
      <w:bCs/>
      <w:noProof/>
      <w:sz w:val="14"/>
    </w:rPr>
  </w:style>
  <w:style w:type="paragraph" w:customStyle="1" w:styleId="zICompanyAddress1">
    <w:name w:val="zI_CompanyAddress1"/>
    <w:basedOn w:val="Text"/>
    <w:next w:val="Text"/>
    <w:rsid w:val="00C247A2"/>
    <w:pPr>
      <w:tabs>
        <w:tab w:val="left" w:pos="907"/>
      </w:tabs>
      <w:spacing w:after="120"/>
    </w:pPr>
    <w:rPr>
      <w:sz w:val="14"/>
    </w:rPr>
  </w:style>
  <w:style w:type="paragraph" w:customStyle="1" w:styleId="zICompanyName1">
    <w:name w:val="zI_CompanyName1"/>
    <w:basedOn w:val="Text"/>
    <w:next w:val="Text"/>
    <w:rsid w:val="00C247A2"/>
    <w:rPr>
      <w:rFonts w:ascii="Arial Black" w:hAnsi="Arial Black" w:cs="Arial"/>
      <w:noProof/>
      <w:sz w:val="18"/>
    </w:rPr>
  </w:style>
  <w:style w:type="paragraph" w:customStyle="1" w:styleId="zIFooter1">
    <w:name w:val="zI_Footer1"/>
    <w:basedOn w:val="Normal"/>
    <w:rsid w:val="00C247A2"/>
    <w:pPr>
      <w:spacing w:before="60" w:after="60"/>
    </w:pPr>
    <w:rPr>
      <w:noProof/>
      <w:sz w:val="14"/>
    </w:rPr>
  </w:style>
  <w:style w:type="paragraph" w:customStyle="1" w:styleId="zIFooter2">
    <w:name w:val="zI_Footer2"/>
    <w:basedOn w:val="Normal"/>
    <w:next w:val="Text"/>
    <w:rsid w:val="00C247A2"/>
    <w:rPr>
      <w:sz w:val="12"/>
    </w:rPr>
  </w:style>
  <w:style w:type="character" w:customStyle="1" w:styleId="ps-large-tps-bold-t">
    <w:name w:val="ps-large-t ps-bold-t"/>
    <w:basedOn w:val="DefaultParagraphFont"/>
    <w:rsid w:val="00C247A2"/>
  </w:style>
  <w:style w:type="character" w:customStyle="1" w:styleId="bold1">
    <w:name w:val="bold1"/>
    <w:rsid w:val="00C247A2"/>
    <w:rPr>
      <w:b/>
      <w:bCs/>
    </w:rPr>
  </w:style>
  <w:style w:type="table" w:styleId="TableGrid">
    <w:name w:val="Table Grid"/>
    <w:basedOn w:val="TableNormal"/>
    <w:rsid w:val="00C247A2"/>
    <w:pPr>
      <w:overflowPunct w:val="0"/>
      <w:autoSpaceDE w:val="0"/>
      <w:autoSpaceDN w:val="0"/>
      <w:adjustRightInd w:val="0"/>
      <w:textAlignment w:val="baseline"/>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ijschrift1">
    <w:name w:val="Bijschrift 1"/>
    <w:basedOn w:val="Caption"/>
    <w:autoRedefine/>
    <w:rsid w:val="00C247A2"/>
    <w:rPr>
      <w:rFonts w:cs="Arial"/>
      <w:sz w:val="18"/>
      <w:szCs w:val="22"/>
      <w:lang w:val="en-US"/>
    </w:rPr>
  </w:style>
  <w:style w:type="paragraph" w:customStyle="1" w:styleId="Geenafstand1">
    <w:name w:val="Geen afstand1"/>
    <w:link w:val="NoSpacingChar"/>
    <w:rsid w:val="00C247A2"/>
    <w:rPr>
      <w:rFonts w:ascii="Calibri" w:hAnsi="Calibri"/>
      <w:lang w:eastAsia="en-US"/>
    </w:rPr>
  </w:style>
  <w:style w:type="character" w:customStyle="1" w:styleId="NoSpacingChar">
    <w:name w:val="No Spacing Char"/>
    <w:link w:val="Geenafstand1"/>
    <w:locked/>
    <w:rsid w:val="00C247A2"/>
    <w:rPr>
      <w:rFonts w:ascii="Calibri" w:eastAsia="Times New Roman" w:hAnsi="Calibri" w:cs="Times New Roman"/>
      <w:lang w:eastAsia="en-US"/>
    </w:rPr>
  </w:style>
  <w:style w:type="paragraph" w:customStyle="1" w:styleId="Lijstalinea1">
    <w:name w:val="Lijstalinea1"/>
    <w:basedOn w:val="Normal"/>
    <w:rsid w:val="00C247A2"/>
    <w:pPr>
      <w:ind w:left="720"/>
      <w:contextualSpacing/>
    </w:pPr>
    <w:rPr>
      <w:rFonts w:ascii="Calibri" w:hAnsi="Calibri"/>
    </w:rPr>
  </w:style>
  <w:style w:type="paragraph" w:customStyle="1" w:styleId="Opmaakprofiel1">
    <w:name w:val="Opmaakprofiel1"/>
    <w:basedOn w:val="Heading4"/>
    <w:rsid w:val="00C247A2"/>
    <w:rPr>
      <w:sz w:val="22"/>
      <w:lang w:val="en-US"/>
    </w:rPr>
  </w:style>
  <w:style w:type="paragraph" w:customStyle="1" w:styleId="Opmaakprofiel2">
    <w:name w:val="Opmaakprofiel2"/>
    <w:basedOn w:val="Heading3"/>
    <w:rsid w:val="00C247A2"/>
    <w:rPr>
      <w:sz w:val="24"/>
      <w:lang w:val="en-US"/>
    </w:rPr>
  </w:style>
  <w:style w:type="paragraph" w:styleId="BalloonText">
    <w:name w:val="Balloon Text"/>
    <w:basedOn w:val="Normal"/>
    <w:link w:val="BalloonTextChar"/>
    <w:semiHidden/>
    <w:rsid w:val="00C247A2"/>
    <w:rPr>
      <w:rFonts w:ascii="Tahoma" w:hAnsi="Tahoma" w:cs="Tahoma"/>
      <w:sz w:val="16"/>
      <w:szCs w:val="16"/>
    </w:rPr>
  </w:style>
  <w:style w:type="character" w:customStyle="1" w:styleId="BalloonTextChar">
    <w:name w:val="Balloon Text Char"/>
    <w:basedOn w:val="DefaultParagraphFont"/>
    <w:link w:val="BalloonText"/>
    <w:semiHidden/>
    <w:rsid w:val="00C247A2"/>
    <w:rPr>
      <w:rFonts w:ascii="Tahoma" w:eastAsia="Times New Roman" w:hAnsi="Tahoma" w:cs="Tahoma"/>
      <w:sz w:val="16"/>
      <w:szCs w:val="16"/>
      <w:lang w:val="en-GB" w:eastAsia="en-US"/>
    </w:rPr>
  </w:style>
  <w:style w:type="paragraph" w:customStyle="1" w:styleId="Standard">
    <w:name w:val="Standard"/>
    <w:basedOn w:val="Normal"/>
    <w:rsid w:val="00C247A2"/>
    <w:pPr>
      <w:spacing w:line="360" w:lineRule="auto"/>
      <w:jc w:val="center"/>
    </w:pPr>
    <w:rPr>
      <w:rFonts w:ascii="Times" w:hAnsi="Times"/>
      <w:lang w:val="fr-FR" w:eastAsia="fr-FR"/>
    </w:rPr>
  </w:style>
  <w:style w:type="paragraph" w:customStyle="1" w:styleId="Rpertoire">
    <w:name w:val="Répertoire"/>
    <w:basedOn w:val="Normal"/>
    <w:rsid w:val="00C247A2"/>
    <w:pPr>
      <w:widowControl w:val="0"/>
      <w:suppressAutoHyphens/>
      <w:spacing w:line="360" w:lineRule="auto"/>
      <w:jc w:val="both"/>
    </w:pPr>
    <w:rPr>
      <w:rFonts w:ascii="Times New Roman" w:hAnsi="Times New Roman"/>
      <w:lang w:val="fr-FR" w:eastAsia="fr-FR"/>
    </w:rPr>
  </w:style>
  <w:style w:type="paragraph" w:styleId="TOCHeading">
    <w:name w:val="TOC Heading"/>
    <w:basedOn w:val="Heading1"/>
    <w:next w:val="Normal"/>
    <w:uiPriority w:val="39"/>
    <w:semiHidden/>
    <w:unhideWhenUsed/>
    <w:qFormat/>
    <w:rsid w:val="00711061"/>
    <w:pPr>
      <w:keepLines/>
      <w:numPr>
        <w:numId w:val="0"/>
      </w:numPr>
      <w:overflowPunct/>
      <w:autoSpaceDE/>
      <w:autoSpaceDN/>
      <w:adjustRightInd/>
      <w:spacing w:before="480" w:after="0" w:line="276" w:lineRule="auto"/>
      <w:textAlignment w:val="auto"/>
      <w:outlineLvl w:val="9"/>
    </w:pPr>
    <w:rPr>
      <w:rFonts w:ascii="Cambria" w:hAnsi="Cambria"/>
      <w:bCs/>
      <w:color w:val="365F91"/>
      <w:sz w:val="28"/>
      <w:szCs w:val="28"/>
      <w:lang w:val="nl-NL" w:eastAsia="nl-NL"/>
    </w:rPr>
  </w:style>
  <w:style w:type="paragraph" w:styleId="Quote">
    <w:name w:val="Quote"/>
    <w:basedOn w:val="Normal"/>
    <w:next w:val="Normal"/>
    <w:link w:val="QuoteChar"/>
    <w:uiPriority w:val="29"/>
    <w:rsid w:val="00C247A2"/>
    <w:rPr>
      <w:i/>
      <w:iCs/>
      <w:color w:val="000000"/>
    </w:rPr>
  </w:style>
  <w:style w:type="character" w:customStyle="1" w:styleId="QuoteChar">
    <w:name w:val="Quote Char"/>
    <w:basedOn w:val="DefaultParagraphFont"/>
    <w:link w:val="Quote"/>
    <w:uiPriority w:val="29"/>
    <w:rsid w:val="00C247A2"/>
    <w:rPr>
      <w:rFonts w:ascii="Arial" w:eastAsia="Times New Roman" w:hAnsi="Arial" w:cs="Times New Roman"/>
      <w:i/>
      <w:iCs/>
      <w:color w:val="000000"/>
      <w:szCs w:val="20"/>
      <w:lang w:val="en-GB" w:eastAsia="en-US"/>
    </w:rPr>
  </w:style>
  <w:style w:type="character" w:customStyle="1" w:styleId="CitaatChar1">
    <w:name w:val="Citaat Char1"/>
    <w:basedOn w:val="DefaultParagraphFont"/>
    <w:uiPriority w:val="29"/>
    <w:rsid w:val="00C247A2"/>
    <w:rPr>
      <w:rFonts w:ascii="Arial" w:hAnsi="Arial"/>
      <w:i/>
      <w:iCs/>
      <w:color w:val="000000"/>
      <w:sz w:val="22"/>
      <w:lang w:val="en-GB" w:eastAsia="en-US"/>
    </w:rPr>
  </w:style>
  <w:style w:type="character" w:customStyle="1" w:styleId="Intensievebenadrukking1">
    <w:name w:val="Intensieve benadrukking1"/>
    <w:basedOn w:val="DefaultParagraphFont"/>
    <w:rsid w:val="00C247A2"/>
    <w:rPr>
      <w:b/>
      <w:bCs/>
      <w:i/>
      <w:iCs/>
      <w:color w:val="4F81BD"/>
    </w:rPr>
  </w:style>
  <w:style w:type="paragraph" w:customStyle="1" w:styleId="Lijstalinea2">
    <w:name w:val="Lijstalinea2"/>
    <w:basedOn w:val="Normal"/>
    <w:rsid w:val="00C247A2"/>
    <w:pPr>
      <w:ind w:left="720"/>
    </w:pPr>
    <w:rPr>
      <w:rFonts w:ascii="Frutiger" w:hAnsi="Frutiger" w:cs="Raavi"/>
      <w:sz w:val="20"/>
    </w:rPr>
  </w:style>
  <w:style w:type="character" w:customStyle="1" w:styleId="Subtielebenadrukking1">
    <w:name w:val="Subtiele benadrukking1"/>
    <w:basedOn w:val="DefaultParagraphFont"/>
    <w:rsid w:val="00C247A2"/>
    <w:rPr>
      <w:rFonts w:cs="Times New Roman"/>
      <w:i/>
      <w:iCs/>
      <w:color w:val="808080"/>
    </w:rPr>
  </w:style>
  <w:style w:type="paragraph" w:customStyle="1" w:styleId="opm">
    <w:name w:val="opm"/>
    <w:basedOn w:val="Text"/>
    <w:rsid w:val="00C247A2"/>
    <w:pPr>
      <w:jc w:val="center"/>
    </w:pPr>
    <w:rPr>
      <w:lang w:val="en-US"/>
    </w:rPr>
  </w:style>
  <w:style w:type="paragraph" w:customStyle="1" w:styleId="opmaakwissen">
    <w:name w:val="opmaak wissen"/>
    <w:basedOn w:val="List"/>
    <w:rsid w:val="00C247A2"/>
    <w:pPr>
      <w:overflowPunct/>
      <w:autoSpaceDE/>
      <w:autoSpaceDN/>
      <w:adjustRightInd/>
      <w:jc w:val="both"/>
      <w:textAlignment w:val="auto"/>
    </w:pPr>
    <w:rPr>
      <w:rFonts w:ascii="Times New Roman" w:hAnsi="Times New Roman"/>
      <w:sz w:val="20"/>
      <w:szCs w:val="24"/>
      <w:lang w:eastAsia="nl-NL"/>
    </w:rPr>
  </w:style>
  <w:style w:type="paragraph" w:customStyle="1" w:styleId="NootKop">
    <w:name w:val="Noot Kop"/>
    <w:basedOn w:val="Normal"/>
    <w:next w:val="Normal"/>
    <w:link w:val="NootKopChar"/>
    <w:rsid w:val="00C247A2"/>
    <w:pPr>
      <w:spacing w:before="240" w:after="120"/>
      <w:jc w:val="both"/>
    </w:pPr>
    <w:rPr>
      <w:rFonts w:ascii="Times New Roman" w:hAnsi="Times New Roman"/>
      <w:b/>
      <w:sz w:val="18"/>
      <w:szCs w:val="24"/>
    </w:rPr>
  </w:style>
  <w:style w:type="character" w:customStyle="1" w:styleId="NootKopChar">
    <w:name w:val="Noot Kop Char"/>
    <w:basedOn w:val="DefaultParagraphFont"/>
    <w:link w:val="NootKop"/>
    <w:rsid w:val="00C247A2"/>
    <w:rPr>
      <w:rFonts w:ascii="Times New Roman" w:eastAsia="Times New Roman" w:hAnsi="Times New Roman" w:cs="Times New Roman"/>
      <w:b/>
      <w:sz w:val="18"/>
      <w:szCs w:val="24"/>
    </w:rPr>
  </w:style>
  <w:style w:type="character" w:customStyle="1" w:styleId="Titelvanboek1">
    <w:name w:val="Titel van boek1"/>
    <w:basedOn w:val="DefaultParagraphFont"/>
    <w:rsid w:val="00C247A2"/>
    <w:rPr>
      <w:b/>
      <w:bCs/>
      <w:smallCaps/>
      <w:spacing w:val="5"/>
    </w:rPr>
  </w:style>
  <w:style w:type="paragraph" w:customStyle="1" w:styleId="CompanyAddress">
    <w:name w:val="Company Address"/>
    <w:semiHidden/>
    <w:rsid w:val="00C247A2"/>
    <w:pPr>
      <w:spacing w:before="120" w:after="900" w:line="480" w:lineRule="auto"/>
      <w:ind w:left="567" w:right="567"/>
      <w:contextualSpacing/>
      <w:jc w:val="center"/>
    </w:pPr>
    <w:rPr>
      <w:rFonts w:ascii="Arial" w:eastAsia="MS Mincho" w:hAnsi="Arial" w:cs="Tahoma"/>
      <w:i/>
      <w:sz w:val="16"/>
      <w:szCs w:val="16"/>
      <w:lang w:val="en-GB" w:eastAsia="en-GB"/>
    </w:rPr>
  </w:style>
  <w:style w:type="paragraph" w:customStyle="1" w:styleId="Disclaimer">
    <w:name w:val="Disclaimer"/>
    <w:rsid w:val="00C247A2"/>
    <w:pPr>
      <w:spacing w:before="60" w:after="60" w:line="300" w:lineRule="auto"/>
      <w:ind w:left="567" w:right="1134"/>
    </w:pPr>
    <w:rPr>
      <w:rFonts w:ascii="Arial" w:eastAsia="MS Mincho" w:hAnsi="Arial"/>
      <w:sz w:val="16"/>
      <w:lang w:val="en-US" w:eastAsia="en-GB"/>
    </w:rPr>
  </w:style>
  <w:style w:type="paragraph" w:customStyle="1" w:styleId="DocumentSubtitle">
    <w:name w:val="Document Subtitle"/>
    <w:rsid w:val="00C247A2"/>
    <w:pPr>
      <w:spacing w:before="120" w:after="120"/>
      <w:jc w:val="right"/>
    </w:pPr>
    <w:rPr>
      <w:rFonts w:ascii="Helvetica" w:eastAsia="MS Mincho" w:hAnsi="Helvetica"/>
      <w:b/>
      <w:color w:val="282282"/>
      <w:sz w:val="36"/>
      <w:szCs w:val="24"/>
      <w:lang w:val="en-US" w:eastAsia="en-GB"/>
    </w:rPr>
  </w:style>
  <w:style w:type="paragraph" w:customStyle="1" w:styleId="DocumentTitle">
    <w:name w:val="Document Title"/>
    <w:next w:val="Normal"/>
    <w:rsid w:val="00C247A2"/>
    <w:pPr>
      <w:spacing w:before="600" w:line="216" w:lineRule="auto"/>
      <w:jc w:val="right"/>
    </w:pPr>
    <w:rPr>
      <w:rFonts w:ascii="Helvetica" w:eastAsia="MS Mincho" w:hAnsi="Helvetica"/>
      <w:b/>
      <w:color w:val="AD052E"/>
      <w:spacing w:val="-20"/>
      <w:kern w:val="48"/>
      <w:sz w:val="96"/>
      <w:szCs w:val="48"/>
      <w:lang w:val="en-US" w:eastAsia="en-GB"/>
    </w:rPr>
  </w:style>
  <w:style w:type="paragraph" w:customStyle="1" w:styleId="DocumentVersion">
    <w:name w:val="Document Version"/>
    <w:basedOn w:val="Normal"/>
    <w:semiHidden/>
    <w:rsid w:val="00C247A2"/>
    <w:pPr>
      <w:spacing w:before="160" w:after="60"/>
      <w:jc w:val="right"/>
    </w:pPr>
    <w:rPr>
      <w:rFonts w:ascii="Helvetica" w:eastAsia="MS Mincho" w:hAnsi="Helvetica"/>
      <w:color w:val="AD052E"/>
      <w:sz w:val="20"/>
      <w:lang w:val="en-US" w:eastAsia="en-GB"/>
    </w:rPr>
  </w:style>
  <w:style w:type="paragraph" w:styleId="NoSpacing">
    <w:name w:val="No Spacing"/>
    <w:uiPriority w:val="1"/>
    <w:qFormat/>
    <w:rsid w:val="00711061"/>
    <w:pPr>
      <w:overflowPunct w:val="0"/>
      <w:autoSpaceDE w:val="0"/>
      <w:autoSpaceDN w:val="0"/>
      <w:adjustRightInd w:val="0"/>
      <w:textAlignment w:val="baseline"/>
    </w:pPr>
    <w:rPr>
      <w:rFonts w:ascii="Arial" w:eastAsia="MS Mincho" w:hAnsi="Arial"/>
      <w:sz w:val="22"/>
      <w:lang w:val="en-GB" w:eastAsia="en-US"/>
    </w:rPr>
  </w:style>
  <w:style w:type="character" w:styleId="Strong">
    <w:name w:val="Strong"/>
    <w:basedOn w:val="DefaultParagraphFont"/>
    <w:rsid w:val="00C247A2"/>
    <w:rPr>
      <w:b/>
      <w:bCs/>
    </w:rPr>
  </w:style>
  <w:style w:type="paragraph" w:customStyle="1" w:styleId="Standaardinspringing2">
    <w:name w:val="Standaardinspringing2"/>
    <w:basedOn w:val="Normal"/>
    <w:rsid w:val="00C247A2"/>
    <w:pPr>
      <w:ind w:left="1134"/>
    </w:pPr>
    <w:rPr>
      <w:rFonts w:ascii="Times New Roman" w:hAnsi="Times New Roman"/>
      <w:sz w:val="24"/>
    </w:rPr>
  </w:style>
  <w:style w:type="paragraph" w:customStyle="1" w:styleId="Bijschrift10">
    <w:name w:val="Bijschrift1"/>
    <w:basedOn w:val="Caption"/>
    <w:autoRedefine/>
    <w:rsid w:val="00C247A2"/>
    <w:rPr>
      <w:sz w:val="18"/>
    </w:rPr>
  </w:style>
  <w:style w:type="character" w:styleId="HTMLCode">
    <w:name w:val="HTML Code"/>
    <w:basedOn w:val="DefaultParagraphFont"/>
    <w:semiHidden/>
    <w:rsid w:val="00C247A2"/>
    <w:rPr>
      <w:rFonts w:ascii="Courier New" w:hAnsi="Courier New" w:cs="Courier New"/>
      <w:sz w:val="20"/>
      <w:szCs w:val="20"/>
    </w:rPr>
  </w:style>
  <w:style w:type="paragraph" w:customStyle="1" w:styleId="NootKopCharChar">
    <w:name w:val="Noot Kop Char Char"/>
    <w:basedOn w:val="Normal"/>
    <w:next w:val="Normal"/>
    <w:link w:val="NootKopCharCharChar"/>
    <w:rsid w:val="00C247A2"/>
    <w:pPr>
      <w:spacing w:before="240" w:after="120"/>
      <w:ind w:left="567"/>
      <w:jc w:val="both"/>
    </w:pPr>
    <w:rPr>
      <w:b/>
      <w:sz w:val="18"/>
      <w:szCs w:val="24"/>
    </w:rPr>
  </w:style>
  <w:style w:type="character" w:customStyle="1" w:styleId="NootKopCharCharChar">
    <w:name w:val="Noot Kop Char Char Char"/>
    <w:basedOn w:val="NootCharChar"/>
    <w:link w:val="NootKopCharChar"/>
    <w:rsid w:val="00C247A2"/>
    <w:rPr>
      <w:rFonts w:ascii="Arial" w:eastAsia="Times New Roman" w:hAnsi="Arial" w:cs="Times New Roman"/>
      <w:b/>
      <w:sz w:val="18"/>
      <w:szCs w:val="24"/>
      <w:lang w:val="nl-NL" w:eastAsia="nl-NL" w:bidi="ar-SA"/>
    </w:rPr>
  </w:style>
  <w:style w:type="character" w:customStyle="1" w:styleId="NootCharChar">
    <w:name w:val="Noot Char Char"/>
    <w:basedOn w:val="DefaultParagraphFont"/>
    <w:rsid w:val="00C247A2"/>
    <w:rPr>
      <w:sz w:val="18"/>
      <w:szCs w:val="24"/>
      <w:lang w:val="nl-NL" w:eastAsia="nl-NL" w:bidi="ar-SA"/>
    </w:rPr>
  </w:style>
  <w:style w:type="paragraph" w:customStyle="1" w:styleId="Figuurnummer">
    <w:name w:val="Figuurnummer"/>
    <w:basedOn w:val="Caption"/>
    <w:rsid w:val="00C247A2"/>
    <w:rPr>
      <w:sz w:val="20"/>
    </w:rPr>
  </w:style>
  <w:style w:type="paragraph" w:customStyle="1" w:styleId="Opmaakprofiel3">
    <w:name w:val="Opmaakprofiel3"/>
    <w:basedOn w:val="TOC3"/>
    <w:rsid w:val="00C247A2"/>
    <w:pPr>
      <w:tabs>
        <w:tab w:val="clear" w:pos="10080"/>
        <w:tab w:val="left" w:pos="1728"/>
      </w:tabs>
      <w:ind w:left="1134" w:right="566" w:hanging="567"/>
    </w:pPr>
    <w:rPr>
      <w:lang w:val="nl-NL"/>
    </w:rPr>
  </w:style>
  <w:style w:type="character" w:customStyle="1" w:styleId="Intensievebenadrukking2">
    <w:name w:val="Intensieve benadrukking2"/>
    <w:basedOn w:val="DefaultParagraphFont"/>
    <w:rsid w:val="00C247A2"/>
    <w:rPr>
      <w:b/>
      <w:bCs/>
      <w:i/>
      <w:iCs/>
      <w:color w:val="4F81BD"/>
    </w:rPr>
  </w:style>
  <w:style w:type="paragraph" w:customStyle="1" w:styleId="Standaardinspringing3">
    <w:name w:val="Standaardinspringing3"/>
    <w:basedOn w:val="Normal"/>
    <w:rsid w:val="0018547A"/>
    <w:pPr>
      <w:ind w:left="1134"/>
    </w:pPr>
    <w:rPr>
      <w:rFonts w:ascii="Times New Roman" w:hAnsi="Times New Roman"/>
      <w:sz w:val="24"/>
    </w:rPr>
  </w:style>
  <w:style w:type="character" w:customStyle="1" w:styleId="Intensievebenadrukking3">
    <w:name w:val="Intensieve benadrukking3"/>
    <w:basedOn w:val="DefaultParagraphFont"/>
    <w:rsid w:val="0018547A"/>
    <w:rPr>
      <w:b/>
      <w:bCs/>
      <w:i/>
      <w:iCs/>
      <w:color w:val="4F81BD"/>
    </w:rPr>
  </w:style>
  <w:style w:type="paragraph" w:customStyle="1" w:styleId="Onderschrift">
    <w:name w:val="Onderschrift"/>
    <w:basedOn w:val="Caption"/>
    <w:autoRedefine/>
    <w:qFormat/>
    <w:rsid w:val="00B0705B"/>
    <w:rPr>
      <w:rFonts w:cs="Arial"/>
      <w:sz w:val="18"/>
      <w:szCs w:val="22"/>
      <w:lang w:val="en-US"/>
    </w:rPr>
  </w:style>
  <w:style w:type="character" w:styleId="PlaceholderText">
    <w:name w:val="Placeholder Text"/>
    <w:basedOn w:val="DefaultParagraphFont"/>
    <w:uiPriority w:val="99"/>
    <w:semiHidden/>
    <w:rsid w:val="00686B33"/>
    <w:rPr>
      <w:color w:val="808080"/>
    </w:rPr>
  </w:style>
  <w:style w:type="table" w:styleId="LightList">
    <w:name w:val="Light List"/>
    <w:basedOn w:val="TableNormal"/>
    <w:uiPriority w:val="61"/>
    <w:rsid w:val="003759D3"/>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character" w:styleId="EndnoteReference">
    <w:name w:val="endnote reference"/>
    <w:basedOn w:val="DefaultParagraphFont"/>
    <w:uiPriority w:val="99"/>
    <w:semiHidden/>
    <w:unhideWhenUsed/>
    <w:rsid w:val="001A2709"/>
    <w:rPr>
      <w:vertAlign w:val="superscript"/>
    </w:rPr>
  </w:style>
  <w:style w:type="table" w:styleId="LightList-Accent1">
    <w:name w:val="Light List Accent 1"/>
    <w:basedOn w:val="TableNormal"/>
    <w:uiPriority w:val="61"/>
    <w:rsid w:val="00BD35AC"/>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949554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6.png"/><Relationship Id="rId299" Type="http://schemas.openxmlformats.org/officeDocument/2006/relationships/image" Target="media/image236.png"/><Relationship Id="rId303" Type="http://schemas.openxmlformats.org/officeDocument/2006/relationships/image" Target="media/image240.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oleObject" Target="embeddings/oleObject4.bin"/><Relationship Id="rId84" Type="http://schemas.openxmlformats.org/officeDocument/2006/relationships/image" Target="media/image64.png"/><Relationship Id="rId138" Type="http://schemas.openxmlformats.org/officeDocument/2006/relationships/image" Target="media/image116.png"/><Relationship Id="rId159" Type="http://schemas.openxmlformats.org/officeDocument/2006/relationships/oleObject" Target="embeddings/oleObject26.bin"/><Relationship Id="rId324" Type="http://schemas.openxmlformats.org/officeDocument/2006/relationships/image" Target="media/image260.png"/><Relationship Id="rId170" Type="http://schemas.openxmlformats.org/officeDocument/2006/relationships/image" Target="media/image132.png"/><Relationship Id="rId191" Type="http://schemas.openxmlformats.org/officeDocument/2006/relationships/oleObject" Target="embeddings/oleObject42.bin"/><Relationship Id="rId205" Type="http://schemas.openxmlformats.org/officeDocument/2006/relationships/oleObject" Target="embeddings/oleObject49.bin"/><Relationship Id="rId226" Type="http://schemas.openxmlformats.org/officeDocument/2006/relationships/image" Target="media/image163.png"/><Relationship Id="rId247" Type="http://schemas.openxmlformats.org/officeDocument/2006/relationships/image" Target="media/image184.png"/><Relationship Id="rId107" Type="http://schemas.openxmlformats.org/officeDocument/2006/relationships/image" Target="media/image86.png"/><Relationship Id="rId268" Type="http://schemas.openxmlformats.org/officeDocument/2006/relationships/image" Target="media/image205.png"/><Relationship Id="rId289" Type="http://schemas.openxmlformats.org/officeDocument/2006/relationships/image" Target="media/image226.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58.png"/><Relationship Id="rId128" Type="http://schemas.openxmlformats.org/officeDocument/2006/relationships/image" Target="media/image107.png"/><Relationship Id="rId149" Type="http://schemas.openxmlformats.org/officeDocument/2006/relationships/oleObject" Target="embeddings/oleObject21.bin"/><Relationship Id="rId314" Type="http://schemas.openxmlformats.org/officeDocument/2006/relationships/image" Target="media/image250.png"/><Relationship Id="rId5" Type="http://schemas.openxmlformats.org/officeDocument/2006/relationships/webSettings" Target="webSettings.xml"/><Relationship Id="rId95" Type="http://schemas.openxmlformats.org/officeDocument/2006/relationships/image" Target="media/image75.png"/><Relationship Id="rId160" Type="http://schemas.openxmlformats.org/officeDocument/2006/relationships/image" Target="media/image127.png"/><Relationship Id="rId181" Type="http://schemas.openxmlformats.org/officeDocument/2006/relationships/oleObject" Target="embeddings/oleObject37.bin"/><Relationship Id="rId216" Type="http://schemas.openxmlformats.org/officeDocument/2006/relationships/image" Target="media/image155.png"/><Relationship Id="rId237" Type="http://schemas.openxmlformats.org/officeDocument/2006/relationships/image" Target="media/image174.png"/><Relationship Id="rId258" Type="http://schemas.openxmlformats.org/officeDocument/2006/relationships/image" Target="media/image195.png"/><Relationship Id="rId279" Type="http://schemas.openxmlformats.org/officeDocument/2006/relationships/image" Target="media/image216.png"/><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3.png"/><Relationship Id="rId118" Type="http://schemas.openxmlformats.org/officeDocument/2006/relationships/image" Target="media/image97.png"/><Relationship Id="rId139" Type="http://schemas.openxmlformats.org/officeDocument/2006/relationships/oleObject" Target="embeddings/oleObject16.bin"/><Relationship Id="rId290" Type="http://schemas.openxmlformats.org/officeDocument/2006/relationships/image" Target="media/image227.png"/><Relationship Id="rId304" Type="http://schemas.openxmlformats.org/officeDocument/2006/relationships/image" Target="media/image241.png"/><Relationship Id="rId325" Type="http://schemas.openxmlformats.org/officeDocument/2006/relationships/image" Target="media/image261.png"/><Relationship Id="rId85" Type="http://schemas.openxmlformats.org/officeDocument/2006/relationships/image" Target="media/image65.png"/><Relationship Id="rId150" Type="http://schemas.openxmlformats.org/officeDocument/2006/relationships/image" Target="media/image122.png"/><Relationship Id="rId171" Type="http://schemas.openxmlformats.org/officeDocument/2006/relationships/oleObject" Target="embeddings/oleObject32.bin"/><Relationship Id="rId192" Type="http://schemas.openxmlformats.org/officeDocument/2006/relationships/image" Target="media/image143.png"/><Relationship Id="rId206" Type="http://schemas.openxmlformats.org/officeDocument/2006/relationships/image" Target="media/image150.png"/><Relationship Id="rId227" Type="http://schemas.openxmlformats.org/officeDocument/2006/relationships/image" Target="media/image164.png"/><Relationship Id="rId248" Type="http://schemas.openxmlformats.org/officeDocument/2006/relationships/image" Target="media/image185.png"/><Relationship Id="rId269" Type="http://schemas.openxmlformats.org/officeDocument/2006/relationships/image" Target="media/image206.png"/><Relationship Id="rId12" Type="http://schemas.openxmlformats.org/officeDocument/2006/relationships/image" Target="media/image4.png"/><Relationship Id="rId33" Type="http://schemas.openxmlformats.org/officeDocument/2006/relationships/image" Target="media/image25.png"/><Relationship Id="rId108" Type="http://schemas.openxmlformats.org/officeDocument/2006/relationships/image" Target="media/image87.png"/><Relationship Id="rId129" Type="http://schemas.openxmlformats.org/officeDocument/2006/relationships/image" Target="media/image108.png"/><Relationship Id="rId280" Type="http://schemas.openxmlformats.org/officeDocument/2006/relationships/image" Target="media/image217.png"/><Relationship Id="rId315" Type="http://schemas.openxmlformats.org/officeDocument/2006/relationships/image" Target="media/image251.png"/><Relationship Id="rId54" Type="http://schemas.openxmlformats.org/officeDocument/2006/relationships/image" Target="media/image46.png"/><Relationship Id="rId75" Type="http://schemas.openxmlformats.org/officeDocument/2006/relationships/oleObject" Target="embeddings/oleObject10.bin"/><Relationship Id="rId96" Type="http://schemas.openxmlformats.org/officeDocument/2006/relationships/image" Target="media/image76.png"/><Relationship Id="rId140" Type="http://schemas.openxmlformats.org/officeDocument/2006/relationships/image" Target="media/image117.png"/><Relationship Id="rId161" Type="http://schemas.openxmlformats.org/officeDocument/2006/relationships/oleObject" Target="embeddings/oleObject27.bin"/><Relationship Id="rId182" Type="http://schemas.openxmlformats.org/officeDocument/2006/relationships/image" Target="media/image138.png"/><Relationship Id="rId217" Type="http://schemas.openxmlformats.org/officeDocument/2006/relationships/oleObject" Target="embeddings/oleObject55.bin"/><Relationship Id="rId6" Type="http://schemas.openxmlformats.org/officeDocument/2006/relationships/footnotes" Target="footnotes.xml"/><Relationship Id="rId238" Type="http://schemas.openxmlformats.org/officeDocument/2006/relationships/image" Target="media/image175.png"/><Relationship Id="rId259" Type="http://schemas.openxmlformats.org/officeDocument/2006/relationships/image" Target="media/image196.png"/><Relationship Id="rId23" Type="http://schemas.openxmlformats.org/officeDocument/2006/relationships/image" Target="media/image15.png"/><Relationship Id="rId119" Type="http://schemas.openxmlformats.org/officeDocument/2006/relationships/image" Target="media/image98.png"/><Relationship Id="rId270" Type="http://schemas.openxmlformats.org/officeDocument/2006/relationships/image" Target="media/image207.png"/><Relationship Id="rId291" Type="http://schemas.openxmlformats.org/officeDocument/2006/relationships/image" Target="media/image228.png"/><Relationship Id="rId305" Type="http://schemas.openxmlformats.org/officeDocument/2006/relationships/image" Target="media/image242.png"/><Relationship Id="rId326" Type="http://schemas.openxmlformats.org/officeDocument/2006/relationships/image" Target="media/image262.png"/><Relationship Id="rId44" Type="http://schemas.openxmlformats.org/officeDocument/2006/relationships/image" Target="media/image36.png"/><Relationship Id="rId65" Type="http://schemas.openxmlformats.org/officeDocument/2006/relationships/oleObject" Target="embeddings/oleObject5.bin"/><Relationship Id="rId86" Type="http://schemas.openxmlformats.org/officeDocument/2006/relationships/image" Target="media/image66.png"/><Relationship Id="rId130" Type="http://schemas.openxmlformats.org/officeDocument/2006/relationships/image" Target="media/image109.png"/><Relationship Id="rId151" Type="http://schemas.openxmlformats.org/officeDocument/2006/relationships/oleObject" Target="embeddings/oleObject22.bin"/><Relationship Id="rId172" Type="http://schemas.openxmlformats.org/officeDocument/2006/relationships/image" Target="media/image133.png"/><Relationship Id="rId193" Type="http://schemas.openxmlformats.org/officeDocument/2006/relationships/oleObject" Target="embeddings/oleObject43.bin"/><Relationship Id="rId207" Type="http://schemas.openxmlformats.org/officeDocument/2006/relationships/oleObject" Target="embeddings/oleObject50.bin"/><Relationship Id="rId228" Type="http://schemas.openxmlformats.org/officeDocument/2006/relationships/image" Target="media/image165.png"/><Relationship Id="rId249" Type="http://schemas.openxmlformats.org/officeDocument/2006/relationships/image" Target="media/image186.png"/><Relationship Id="rId13" Type="http://schemas.openxmlformats.org/officeDocument/2006/relationships/image" Target="media/image5.png"/><Relationship Id="rId109" Type="http://schemas.openxmlformats.org/officeDocument/2006/relationships/image" Target="media/image88.png"/><Relationship Id="rId260" Type="http://schemas.openxmlformats.org/officeDocument/2006/relationships/image" Target="media/image197.png"/><Relationship Id="rId281" Type="http://schemas.openxmlformats.org/officeDocument/2006/relationships/image" Target="media/image218.png"/><Relationship Id="rId316" Type="http://schemas.openxmlformats.org/officeDocument/2006/relationships/image" Target="media/image252.png"/><Relationship Id="rId34" Type="http://schemas.openxmlformats.org/officeDocument/2006/relationships/image" Target="media/image26.png"/><Relationship Id="rId55" Type="http://schemas.openxmlformats.org/officeDocument/2006/relationships/image" Target="media/image47.png"/><Relationship Id="rId76" Type="http://schemas.openxmlformats.org/officeDocument/2006/relationships/image" Target="media/image59.png"/><Relationship Id="rId97" Type="http://schemas.openxmlformats.org/officeDocument/2006/relationships/image" Target="media/image77.png"/><Relationship Id="rId120" Type="http://schemas.openxmlformats.org/officeDocument/2006/relationships/image" Target="media/image99.png"/><Relationship Id="rId141" Type="http://schemas.openxmlformats.org/officeDocument/2006/relationships/oleObject" Target="embeddings/oleObject17.bin"/><Relationship Id="rId7" Type="http://schemas.openxmlformats.org/officeDocument/2006/relationships/endnotes" Target="endnotes.xml"/><Relationship Id="rId162" Type="http://schemas.openxmlformats.org/officeDocument/2006/relationships/image" Target="media/image128.png"/><Relationship Id="rId183" Type="http://schemas.openxmlformats.org/officeDocument/2006/relationships/oleObject" Target="embeddings/oleObject38.bin"/><Relationship Id="rId218" Type="http://schemas.openxmlformats.org/officeDocument/2006/relationships/image" Target="media/image156.png"/><Relationship Id="rId239" Type="http://schemas.openxmlformats.org/officeDocument/2006/relationships/image" Target="media/image176.png"/><Relationship Id="rId250" Type="http://schemas.openxmlformats.org/officeDocument/2006/relationships/image" Target="media/image187.png"/><Relationship Id="rId271" Type="http://schemas.openxmlformats.org/officeDocument/2006/relationships/image" Target="media/image208.png"/><Relationship Id="rId292" Type="http://schemas.openxmlformats.org/officeDocument/2006/relationships/image" Target="media/image229.png"/><Relationship Id="rId306" Type="http://schemas.openxmlformats.org/officeDocument/2006/relationships/image" Target="media/image243.png"/><Relationship Id="rId24" Type="http://schemas.openxmlformats.org/officeDocument/2006/relationships/image" Target="media/image16.png"/><Relationship Id="rId45" Type="http://schemas.openxmlformats.org/officeDocument/2006/relationships/image" Target="media/image37.png"/><Relationship Id="rId66" Type="http://schemas.openxmlformats.org/officeDocument/2006/relationships/image" Target="media/image54.png"/><Relationship Id="rId87" Type="http://schemas.openxmlformats.org/officeDocument/2006/relationships/image" Target="media/image67.png"/><Relationship Id="rId110" Type="http://schemas.openxmlformats.org/officeDocument/2006/relationships/image" Target="media/image89.png"/><Relationship Id="rId131" Type="http://schemas.openxmlformats.org/officeDocument/2006/relationships/image" Target="media/image110.png"/><Relationship Id="rId327" Type="http://schemas.openxmlformats.org/officeDocument/2006/relationships/image" Target="media/image263.png"/><Relationship Id="rId152" Type="http://schemas.openxmlformats.org/officeDocument/2006/relationships/image" Target="media/image123.png"/><Relationship Id="rId173" Type="http://schemas.openxmlformats.org/officeDocument/2006/relationships/oleObject" Target="embeddings/oleObject33.bin"/><Relationship Id="rId194" Type="http://schemas.openxmlformats.org/officeDocument/2006/relationships/image" Target="media/image144.png"/><Relationship Id="rId208" Type="http://schemas.openxmlformats.org/officeDocument/2006/relationships/image" Target="media/image151.png"/><Relationship Id="rId229" Type="http://schemas.openxmlformats.org/officeDocument/2006/relationships/image" Target="media/image166.png"/><Relationship Id="rId240" Type="http://schemas.openxmlformats.org/officeDocument/2006/relationships/image" Target="media/image177.png"/><Relationship Id="rId261" Type="http://schemas.openxmlformats.org/officeDocument/2006/relationships/image" Target="media/image198.png"/><Relationship Id="rId14" Type="http://schemas.openxmlformats.org/officeDocument/2006/relationships/image" Target="media/image6.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oleObject" Target="embeddings/oleObject11.bin"/><Relationship Id="rId100" Type="http://schemas.openxmlformats.org/officeDocument/2006/relationships/image" Target="media/image80.png"/><Relationship Id="rId282" Type="http://schemas.openxmlformats.org/officeDocument/2006/relationships/image" Target="media/image219.png"/><Relationship Id="rId317" Type="http://schemas.openxmlformats.org/officeDocument/2006/relationships/image" Target="media/image253.png"/><Relationship Id="rId8" Type="http://schemas.openxmlformats.org/officeDocument/2006/relationships/image" Target="media/image1.emf"/><Relationship Id="rId51" Type="http://schemas.openxmlformats.org/officeDocument/2006/relationships/image" Target="media/image43.png"/><Relationship Id="rId72" Type="http://schemas.openxmlformats.org/officeDocument/2006/relationships/image" Target="media/image57.png"/><Relationship Id="rId93" Type="http://schemas.openxmlformats.org/officeDocument/2006/relationships/image" Target="media/image73.png"/><Relationship Id="rId98" Type="http://schemas.openxmlformats.org/officeDocument/2006/relationships/image" Target="media/image78.png"/><Relationship Id="rId121" Type="http://schemas.openxmlformats.org/officeDocument/2006/relationships/image" Target="media/image100.png"/><Relationship Id="rId142" Type="http://schemas.openxmlformats.org/officeDocument/2006/relationships/image" Target="media/image118.png"/><Relationship Id="rId163" Type="http://schemas.openxmlformats.org/officeDocument/2006/relationships/oleObject" Target="embeddings/oleObject28.bin"/><Relationship Id="rId184" Type="http://schemas.openxmlformats.org/officeDocument/2006/relationships/image" Target="media/image139.png"/><Relationship Id="rId189" Type="http://schemas.openxmlformats.org/officeDocument/2006/relationships/oleObject" Target="embeddings/oleObject41.bin"/><Relationship Id="rId219" Type="http://schemas.openxmlformats.org/officeDocument/2006/relationships/oleObject" Target="embeddings/oleObject56.bin"/><Relationship Id="rId3" Type="http://schemas.openxmlformats.org/officeDocument/2006/relationships/styles" Target="styles.xml"/><Relationship Id="rId214" Type="http://schemas.openxmlformats.org/officeDocument/2006/relationships/image" Target="media/image154.png"/><Relationship Id="rId230" Type="http://schemas.openxmlformats.org/officeDocument/2006/relationships/image" Target="media/image167.png"/><Relationship Id="rId235" Type="http://schemas.openxmlformats.org/officeDocument/2006/relationships/image" Target="media/image172.png"/><Relationship Id="rId251" Type="http://schemas.openxmlformats.org/officeDocument/2006/relationships/image" Target="media/image188.png"/><Relationship Id="rId256" Type="http://schemas.openxmlformats.org/officeDocument/2006/relationships/image" Target="media/image193.png"/><Relationship Id="rId277" Type="http://schemas.openxmlformats.org/officeDocument/2006/relationships/image" Target="media/image214.png"/><Relationship Id="rId298" Type="http://schemas.openxmlformats.org/officeDocument/2006/relationships/image" Target="media/image235.png"/><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oleObject" Target="embeddings/oleObject6.bin"/><Relationship Id="rId116" Type="http://schemas.openxmlformats.org/officeDocument/2006/relationships/image" Target="media/image95.png"/><Relationship Id="rId137" Type="http://schemas.openxmlformats.org/officeDocument/2006/relationships/oleObject" Target="embeddings/oleObject15.bin"/><Relationship Id="rId158" Type="http://schemas.openxmlformats.org/officeDocument/2006/relationships/image" Target="media/image126.png"/><Relationship Id="rId272" Type="http://schemas.openxmlformats.org/officeDocument/2006/relationships/image" Target="media/image209.png"/><Relationship Id="rId293" Type="http://schemas.openxmlformats.org/officeDocument/2006/relationships/image" Target="media/image230.png"/><Relationship Id="rId302" Type="http://schemas.openxmlformats.org/officeDocument/2006/relationships/image" Target="media/image239.png"/><Relationship Id="rId307" Type="http://schemas.openxmlformats.org/officeDocument/2006/relationships/image" Target="media/image244.png"/><Relationship Id="rId323" Type="http://schemas.openxmlformats.org/officeDocument/2006/relationships/image" Target="media/image259.png"/><Relationship Id="rId328" Type="http://schemas.openxmlformats.org/officeDocument/2006/relationships/header" Target="header1.xml"/><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2.png"/><Relationship Id="rId83" Type="http://schemas.openxmlformats.org/officeDocument/2006/relationships/image" Target="media/image63.png"/><Relationship Id="rId88" Type="http://schemas.openxmlformats.org/officeDocument/2006/relationships/image" Target="media/image68.png"/><Relationship Id="rId111" Type="http://schemas.openxmlformats.org/officeDocument/2006/relationships/image" Target="media/image90.png"/><Relationship Id="rId132" Type="http://schemas.openxmlformats.org/officeDocument/2006/relationships/image" Target="media/image111.png"/><Relationship Id="rId153" Type="http://schemas.openxmlformats.org/officeDocument/2006/relationships/oleObject" Target="embeddings/oleObject23.bin"/><Relationship Id="rId174" Type="http://schemas.openxmlformats.org/officeDocument/2006/relationships/image" Target="media/image134.png"/><Relationship Id="rId179" Type="http://schemas.openxmlformats.org/officeDocument/2006/relationships/oleObject" Target="embeddings/oleObject36.bin"/><Relationship Id="rId195" Type="http://schemas.openxmlformats.org/officeDocument/2006/relationships/oleObject" Target="embeddings/oleObject44.bin"/><Relationship Id="rId209" Type="http://schemas.openxmlformats.org/officeDocument/2006/relationships/oleObject" Target="embeddings/oleObject51.bin"/><Relationship Id="rId190" Type="http://schemas.openxmlformats.org/officeDocument/2006/relationships/image" Target="media/image142.png"/><Relationship Id="rId204" Type="http://schemas.openxmlformats.org/officeDocument/2006/relationships/image" Target="media/image149.png"/><Relationship Id="rId220" Type="http://schemas.openxmlformats.org/officeDocument/2006/relationships/image" Target="media/image157.png"/><Relationship Id="rId225" Type="http://schemas.openxmlformats.org/officeDocument/2006/relationships/image" Target="media/image162.png"/><Relationship Id="rId241" Type="http://schemas.openxmlformats.org/officeDocument/2006/relationships/image" Target="media/image178.png"/><Relationship Id="rId246" Type="http://schemas.openxmlformats.org/officeDocument/2006/relationships/image" Target="media/image183.png"/><Relationship Id="rId267" Type="http://schemas.openxmlformats.org/officeDocument/2006/relationships/image" Target="media/image204.png"/><Relationship Id="rId288" Type="http://schemas.openxmlformats.org/officeDocument/2006/relationships/image" Target="media/image225.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oleObject" Target="embeddings/oleObject14.bin"/><Relationship Id="rId127" Type="http://schemas.openxmlformats.org/officeDocument/2006/relationships/image" Target="media/image106.png"/><Relationship Id="rId262" Type="http://schemas.openxmlformats.org/officeDocument/2006/relationships/image" Target="media/image199.png"/><Relationship Id="rId283" Type="http://schemas.openxmlformats.org/officeDocument/2006/relationships/image" Target="media/image220.png"/><Relationship Id="rId313" Type="http://schemas.openxmlformats.org/officeDocument/2006/relationships/image" Target="media/image249.png"/><Relationship Id="rId318" Type="http://schemas.openxmlformats.org/officeDocument/2006/relationships/image" Target="media/image254.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oleObject" Target="embeddings/oleObject9.bin"/><Relationship Id="rId78" Type="http://schemas.openxmlformats.org/officeDocument/2006/relationships/image" Target="media/image60.png"/><Relationship Id="rId94" Type="http://schemas.openxmlformats.org/officeDocument/2006/relationships/image" Target="media/image74.png"/><Relationship Id="rId99" Type="http://schemas.openxmlformats.org/officeDocument/2006/relationships/image" Target="media/image79.png"/><Relationship Id="rId101" Type="http://schemas.openxmlformats.org/officeDocument/2006/relationships/image" Target="media/image81.png"/><Relationship Id="rId122" Type="http://schemas.openxmlformats.org/officeDocument/2006/relationships/image" Target="media/image101.png"/><Relationship Id="rId143" Type="http://schemas.openxmlformats.org/officeDocument/2006/relationships/oleObject" Target="embeddings/oleObject18.bin"/><Relationship Id="rId148" Type="http://schemas.openxmlformats.org/officeDocument/2006/relationships/image" Target="media/image121.png"/><Relationship Id="rId164" Type="http://schemas.openxmlformats.org/officeDocument/2006/relationships/image" Target="media/image129.png"/><Relationship Id="rId169" Type="http://schemas.openxmlformats.org/officeDocument/2006/relationships/oleObject" Target="embeddings/oleObject31.bin"/><Relationship Id="rId185" Type="http://schemas.openxmlformats.org/officeDocument/2006/relationships/oleObject" Target="embeddings/oleObject39.bin"/><Relationship Id="rId4" Type="http://schemas.openxmlformats.org/officeDocument/2006/relationships/settings" Target="settings.xml"/><Relationship Id="rId9" Type="http://schemas.openxmlformats.org/officeDocument/2006/relationships/oleObject" Target="embeddings/oleObject1.bin"/><Relationship Id="rId180" Type="http://schemas.openxmlformats.org/officeDocument/2006/relationships/image" Target="media/image137.png"/><Relationship Id="rId210" Type="http://schemas.openxmlformats.org/officeDocument/2006/relationships/image" Target="media/image152.png"/><Relationship Id="rId215" Type="http://schemas.openxmlformats.org/officeDocument/2006/relationships/oleObject" Target="embeddings/oleObject54.bin"/><Relationship Id="rId236" Type="http://schemas.openxmlformats.org/officeDocument/2006/relationships/image" Target="media/image173.png"/><Relationship Id="rId257" Type="http://schemas.openxmlformats.org/officeDocument/2006/relationships/image" Target="media/image194.png"/><Relationship Id="rId278" Type="http://schemas.openxmlformats.org/officeDocument/2006/relationships/image" Target="media/image215.png"/><Relationship Id="rId26" Type="http://schemas.openxmlformats.org/officeDocument/2006/relationships/image" Target="media/image18.png"/><Relationship Id="rId231" Type="http://schemas.openxmlformats.org/officeDocument/2006/relationships/image" Target="media/image168.png"/><Relationship Id="rId252" Type="http://schemas.openxmlformats.org/officeDocument/2006/relationships/image" Target="media/image189.png"/><Relationship Id="rId273" Type="http://schemas.openxmlformats.org/officeDocument/2006/relationships/image" Target="media/image210.png"/><Relationship Id="rId294" Type="http://schemas.openxmlformats.org/officeDocument/2006/relationships/image" Target="media/image231.png"/><Relationship Id="rId308" Type="http://schemas.openxmlformats.org/officeDocument/2006/relationships/hyperlink" Target="http://freetechnics.eu/downloads/revisions/" TargetMode="External"/><Relationship Id="rId329" Type="http://schemas.openxmlformats.org/officeDocument/2006/relationships/footer" Target="footer1.xml"/><Relationship Id="rId47" Type="http://schemas.openxmlformats.org/officeDocument/2006/relationships/image" Target="media/image39.png"/><Relationship Id="rId68" Type="http://schemas.openxmlformats.org/officeDocument/2006/relationships/image" Target="media/image55.png"/><Relationship Id="rId89" Type="http://schemas.openxmlformats.org/officeDocument/2006/relationships/image" Target="media/image69.png"/><Relationship Id="rId112" Type="http://schemas.openxmlformats.org/officeDocument/2006/relationships/image" Target="media/image91.png"/><Relationship Id="rId133" Type="http://schemas.openxmlformats.org/officeDocument/2006/relationships/image" Target="media/image112.png"/><Relationship Id="rId154" Type="http://schemas.openxmlformats.org/officeDocument/2006/relationships/image" Target="media/image124.png"/><Relationship Id="rId175" Type="http://schemas.openxmlformats.org/officeDocument/2006/relationships/oleObject" Target="embeddings/oleObject34.bin"/><Relationship Id="rId196" Type="http://schemas.openxmlformats.org/officeDocument/2006/relationships/image" Target="media/image145.png"/><Relationship Id="rId200" Type="http://schemas.openxmlformats.org/officeDocument/2006/relationships/image" Target="media/image147.png"/><Relationship Id="rId16" Type="http://schemas.openxmlformats.org/officeDocument/2006/relationships/image" Target="media/image8.png"/><Relationship Id="rId221" Type="http://schemas.openxmlformats.org/officeDocument/2006/relationships/image" Target="media/image158.png"/><Relationship Id="rId242" Type="http://schemas.openxmlformats.org/officeDocument/2006/relationships/image" Target="media/image179.png"/><Relationship Id="rId263" Type="http://schemas.openxmlformats.org/officeDocument/2006/relationships/image" Target="media/image200.png"/><Relationship Id="rId284" Type="http://schemas.openxmlformats.org/officeDocument/2006/relationships/image" Target="media/image221.png"/><Relationship Id="rId319" Type="http://schemas.openxmlformats.org/officeDocument/2006/relationships/image" Target="media/image255.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oleObject" Target="embeddings/oleObject12.bin"/><Relationship Id="rId102" Type="http://schemas.openxmlformats.org/officeDocument/2006/relationships/image" Target="media/image82.png"/><Relationship Id="rId123" Type="http://schemas.openxmlformats.org/officeDocument/2006/relationships/image" Target="media/image102.png"/><Relationship Id="rId144" Type="http://schemas.openxmlformats.org/officeDocument/2006/relationships/image" Target="media/image119.png"/><Relationship Id="rId330" Type="http://schemas.openxmlformats.org/officeDocument/2006/relationships/fontTable" Target="fontTable.xml"/><Relationship Id="rId90" Type="http://schemas.openxmlformats.org/officeDocument/2006/relationships/image" Target="media/image70.png"/><Relationship Id="rId165" Type="http://schemas.openxmlformats.org/officeDocument/2006/relationships/oleObject" Target="embeddings/oleObject29.bin"/><Relationship Id="rId186" Type="http://schemas.openxmlformats.org/officeDocument/2006/relationships/image" Target="media/image140.png"/><Relationship Id="rId211" Type="http://schemas.openxmlformats.org/officeDocument/2006/relationships/oleObject" Target="embeddings/oleObject52.bin"/><Relationship Id="rId232" Type="http://schemas.openxmlformats.org/officeDocument/2006/relationships/image" Target="media/image169.png"/><Relationship Id="rId253" Type="http://schemas.openxmlformats.org/officeDocument/2006/relationships/image" Target="media/image190.png"/><Relationship Id="rId274" Type="http://schemas.openxmlformats.org/officeDocument/2006/relationships/image" Target="media/image211.png"/><Relationship Id="rId295" Type="http://schemas.openxmlformats.org/officeDocument/2006/relationships/image" Target="media/image232.png"/><Relationship Id="rId309" Type="http://schemas.openxmlformats.org/officeDocument/2006/relationships/image" Target="media/image245.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oleObject" Target="embeddings/oleObject7.bin"/><Relationship Id="rId113" Type="http://schemas.openxmlformats.org/officeDocument/2006/relationships/image" Target="media/image92.png"/><Relationship Id="rId134" Type="http://schemas.openxmlformats.org/officeDocument/2006/relationships/image" Target="media/image113.png"/><Relationship Id="rId320" Type="http://schemas.openxmlformats.org/officeDocument/2006/relationships/image" Target="media/image256.png"/><Relationship Id="rId80" Type="http://schemas.openxmlformats.org/officeDocument/2006/relationships/image" Target="media/image61.png"/><Relationship Id="rId155" Type="http://schemas.openxmlformats.org/officeDocument/2006/relationships/oleObject" Target="embeddings/oleObject24.bin"/><Relationship Id="rId176" Type="http://schemas.openxmlformats.org/officeDocument/2006/relationships/image" Target="media/image135.png"/><Relationship Id="rId197" Type="http://schemas.openxmlformats.org/officeDocument/2006/relationships/oleObject" Target="embeddings/oleObject45.bin"/><Relationship Id="rId201" Type="http://schemas.openxmlformats.org/officeDocument/2006/relationships/oleObject" Target="embeddings/oleObject47.bin"/><Relationship Id="rId222" Type="http://schemas.openxmlformats.org/officeDocument/2006/relationships/image" Target="media/image159.png"/><Relationship Id="rId243" Type="http://schemas.openxmlformats.org/officeDocument/2006/relationships/image" Target="media/image180.png"/><Relationship Id="rId264" Type="http://schemas.openxmlformats.org/officeDocument/2006/relationships/image" Target="media/image201.png"/><Relationship Id="rId285" Type="http://schemas.openxmlformats.org/officeDocument/2006/relationships/image" Target="media/image222.png"/><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oleObject" Target="embeddings/oleObject2.bin"/><Relationship Id="rId103" Type="http://schemas.openxmlformats.org/officeDocument/2006/relationships/image" Target="media/image83.png"/><Relationship Id="rId124" Type="http://schemas.openxmlformats.org/officeDocument/2006/relationships/image" Target="media/image103.png"/><Relationship Id="rId310" Type="http://schemas.openxmlformats.org/officeDocument/2006/relationships/image" Target="media/image246.png"/><Relationship Id="rId70" Type="http://schemas.openxmlformats.org/officeDocument/2006/relationships/image" Target="media/image56.png"/><Relationship Id="rId91" Type="http://schemas.openxmlformats.org/officeDocument/2006/relationships/image" Target="media/image71.png"/><Relationship Id="rId145" Type="http://schemas.openxmlformats.org/officeDocument/2006/relationships/oleObject" Target="embeddings/oleObject19.bin"/><Relationship Id="rId166" Type="http://schemas.openxmlformats.org/officeDocument/2006/relationships/image" Target="media/image130.png"/><Relationship Id="rId187" Type="http://schemas.openxmlformats.org/officeDocument/2006/relationships/oleObject" Target="embeddings/oleObject40.bin"/><Relationship Id="rId331" Type="http://schemas.openxmlformats.org/officeDocument/2006/relationships/theme" Target="theme/theme1.xml"/><Relationship Id="rId1" Type="http://schemas.openxmlformats.org/officeDocument/2006/relationships/customXml" Target="../customXml/item1.xml"/><Relationship Id="rId212" Type="http://schemas.openxmlformats.org/officeDocument/2006/relationships/image" Target="media/image153.png"/><Relationship Id="rId233" Type="http://schemas.openxmlformats.org/officeDocument/2006/relationships/image" Target="media/image170.png"/><Relationship Id="rId254" Type="http://schemas.openxmlformats.org/officeDocument/2006/relationships/image" Target="media/image191.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93.png"/><Relationship Id="rId275" Type="http://schemas.openxmlformats.org/officeDocument/2006/relationships/image" Target="media/image212.png"/><Relationship Id="rId296" Type="http://schemas.openxmlformats.org/officeDocument/2006/relationships/image" Target="media/image233.png"/><Relationship Id="rId300" Type="http://schemas.openxmlformats.org/officeDocument/2006/relationships/image" Target="media/image237.png"/><Relationship Id="rId60" Type="http://schemas.openxmlformats.org/officeDocument/2006/relationships/image" Target="media/image51.png"/><Relationship Id="rId81" Type="http://schemas.openxmlformats.org/officeDocument/2006/relationships/oleObject" Target="embeddings/oleObject13.bin"/><Relationship Id="rId135" Type="http://schemas.openxmlformats.org/officeDocument/2006/relationships/image" Target="media/image114.png"/><Relationship Id="rId156" Type="http://schemas.openxmlformats.org/officeDocument/2006/relationships/image" Target="media/image125.png"/><Relationship Id="rId177" Type="http://schemas.openxmlformats.org/officeDocument/2006/relationships/oleObject" Target="embeddings/oleObject35.bin"/><Relationship Id="rId198" Type="http://schemas.openxmlformats.org/officeDocument/2006/relationships/image" Target="media/image146.png"/><Relationship Id="rId321" Type="http://schemas.openxmlformats.org/officeDocument/2006/relationships/image" Target="media/image257.png"/><Relationship Id="rId202" Type="http://schemas.openxmlformats.org/officeDocument/2006/relationships/image" Target="media/image148.png"/><Relationship Id="rId223" Type="http://schemas.openxmlformats.org/officeDocument/2006/relationships/image" Target="media/image160.png"/><Relationship Id="rId244" Type="http://schemas.openxmlformats.org/officeDocument/2006/relationships/image" Target="media/image181.png"/><Relationship Id="rId18" Type="http://schemas.openxmlformats.org/officeDocument/2006/relationships/image" Target="media/image10.png"/><Relationship Id="rId39" Type="http://schemas.openxmlformats.org/officeDocument/2006/relationships/image" Target="media/image31.png"/><Relationship Id="rId265" Type="http://schemas.openxmlformats.org/officeDocument/2006/relationships/image" Target="media/image202.png"/><Relationship Id="rId286" Type="http://schemas.openxmlformats.org/officeDocument/2006/relationships/image" Target="media/image223.png"/><Relationship Id="rId50" Type="http://schemas.openxmlformats.org/officeDocument/2006/relationships/image" Target="media/image42.png"/><Relationship Id="rId104" Type="http://schemas.openxmlformats.org/officeDocument/2006/relationships/image" Target="media/image84.png"/><Relationship Id="rId125" Type="http://schemas.openxmlformats.org/officeDocument/2006/relationships/image" Target="media/image104.png"/><Relationship Id="rId146" Type="http://schemas.openxmlformats.org/officeDocument/2006/relationships/image" Target="media/image120.png"/><Relationship Id="rId167" Type="http://schemas.openxmlformats.org/officeDocument/2006/relationships/oleObject" Target="embeddings/oleObject30.bin"/><Relationship Id="rId188" Type="http://schemas.openxmlformats.org/officeDocument/2006/relationships/image" Target="media/image141.png"/><Relationship Id="rId311" Type="http://schemas.openxmlformats.org/officeDocument/2006/relationships/image" Target="media/image247.png"/><Relationship Id="rId71" Type="http://schemas.openxmlformats.org/officeDocument/2006/relationships/oleObject" Target="embeddings/oleObject8.bin"/><Relationship Id="rId92" Type="http://schemas.openxmlformats.org/officeDocument/2006/relationships/image" Target="media/image72.png"/><Relationship Id="rId213" Type="http://schemas.openxmlformats.org/officeDocument/2006/relationships/oleObject" Target="embeddings/oleObject53.bin"/><Relationship Id="rId234" Type="http://schemas.openxmlformats.org/officeDocument/2006/relationships/image" Target="media/image171.png"/><Relationship Id="rId2" Type="http://schemas.openxmlformats.org/officeDocument/2006/relationships/numbering" Target="numbering.xml"/><Relationship Id="rId29" Type="http://schemas.openxmlformats.org/officeDocument/2006/relationships/image" Target="media/image21.png"/><Relationship Id="rId255" Type="http://schemas.openxmlformats.org/officeDocument/2006/relationships/image" Target="media/image192.png"/><Relationship Id="rId276" Type="http://schemas.openxmlformats.org/officeDocument/2006/relationships/image" Target="media/image213.png"/><Relationship Id="rId297" Type="http://schemas.openxmlformats.org/officeDocument/2006/relationships/image" Target="media/image234.png"/><Relationship Id="rId40" Type="http://schemas.openxmlformats.org/officeDocument/2006/relationships/image" Target="media/image32.png"/><Relationship Id="rId115" Type="http://schemas.openxmlformats.org/officeDocument/2006/relationships/image" Target="media/image94.png"/><Relationship Id="rId136" Type="http://schemas.openxmlformats.org/officeDocument/2006/relationships/image" Target="media/image115.png"/><Relationship Id="rId157" Type="http://schemas.openxmlformats.org/officeDocument/2006/relationships/oleObject" Target="embeddings/oleObject25.bin"/><Relationship Id="rId178" Type="http://schemas.openxmlformats.org/officeDocument/2006/relationships/image" Target="media/image136.png"/><Relationship Id="rId301" Type="http://schemas.openxmlformats.org/officeDocument/2006/relationships/image" Target="media/image238.png"/><Relationship Id="rId322" Type="http://schemas.openxmlformats.org/officeDocument/2006/relationships/image" Target="media/image258.png"/><Relationship Id="rId61" Type="http://schemas.openxmlformats.org/officeDocument/2006/relationships/oleObject" Target="embeddings/oleObject3.bin"/><Relationship Id="rId82" Type="http://schemas.openxmlformats.org/officeDocument/2006/relationships/image" Target="media/image62.png"/><Relationship Id="rId199" Type="http://schemas.openxmlformats.org/officeDocument/2006/relationships/oleObject" Target="embeddings/oleObject46.bin"/><Relationship Id="rId203" Type="http://schemas.openxmlformats.org/officeDocument/2006/relationships/oleObject" Target="embeddings/oleObject48.bin"/><Relationship Id="rId19" Type="http://schemas.openxmlformats.org/officeDocument/2006/relationships/image" Target="media/image11.png"/><Relationship Id="rId224" Type="http://schemas.openxmlformats.org/officeDocument/2006/relationships/image" Target="media/image161.png"/><Relationship Id="rId245" Type="http://schemas.openxmlformats.org/officeDocument/2006/relationships/image" Target="media/image182.png"/><Relationship Id="rId266" Type="http://schemas.openxmlformats.org/officeDocument/2006/relationships/image" Target="media/image203.png"/><Relationship Id="rId287" Type="http://schemas.openxmlformats.org/officeDocument/2006/relationships/image" Target="media/image224.png"/><Relationship Id="rId30" Type="http://schemas.openxmlformats.org/officeDocument/2006/relationships/image" Target="media/image22.png"/><Relationship Id="rId105" Type="http://schemas.openxmlformats.org/officeDocument/2006/relationships/image" Target="media/image85.png"/><Relationship Id="rId126" Type="http://schemas.openxmlformats.org/officeDocument/2006/relationships/image" Target="media/image105.png"/><Relationship Id="rId147" Type="http://schemas.openxmlformats.org/officeDocument/2006/relationships/oleObject" Target="embeddings/oleObject20.bin"/><Relationship Id="rId168" Type="http://schemas.openxmlformats.org/officeDocument/2006/relationships/image" Target="media/image131.png"/><Relationship Id="rId312" Type="http://schemas.openxmlformats.org/officeDocument/2006/relationships/image" Target="media/image248.png"/></Relationships>
</file>

<file path=word/_rels/header1.xml.rels><?xml version="1.0" encoding="UTF-8" standalone="yes"?>
<Relationships xmlns="http://schemas.openxmlformats.org/package/2006/relationships"><Relationship Id="rId1" Type="http://schemas.openxmlformats.org/officeDocument/2006/relationships/image" Target="media/image264.jpeg"/></Relationships>
</file>

<file path=word/theme/theme1.xml><?xml version="1.0" encoding="utf-8"?>
<a:theme xmlns:a="http://schemas.openxmlformats.org/drawingml/2006/main" name="Kantoorthema">
  <a:themeElements>
    <a:clrScheme name="Kantoor">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toor">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toor">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A563A41-0934-4017-8FE8-446114F938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9418</TotalTime>
  <Pages>170</Pages>
  <Words>26698</Words>
  <Characters>146844</Characters>
  <Application>Microsoft Office Word</Application>
  <DocSecurity>0</DocSecurity>
  <Lines>1223</Lines>
  <Paragraphs>346</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Software installation and commissioning manual</vt:lpstr>
      <vt:lpstr>Software installation and commissioning manual</vt:lpstr>
    </vt:vector>
  </TitlesOfParts>
  <Company>Grizli777</Company>
  <LinksUpToDate>false</LinksUpToDate>
  <CharactersWithSpaces>173196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Software installation and commissioning manual</dc:title>
  <dc:subject>ACC-NavVision-Software-Installation-and-Commisioning-Manual v2.1.1</dc:subject>
  <dc:creator>V.C.M.M. Kerckhaert</dc:creator>
  <cp:keywords>Automation Competence Center</cp:keywords>
  <cp:lastModifiedBy>VCMM Kerckhaert</cp:lastModifiedBy>
  <cp:revision>38</cp:revision>
  <cp:lastPrinted>2014-10-31T11:06:00Z</cp:lastPrinted>
  <dcterms:created xsi:type="dcterms:W3CDTF">2014-10-30T11:11:00Z</dcterms:created>
  <dcterms:modified xsi:type="dcterms:W3CDTF">2014-11-28T11:51:00Z</dcterms:modified>
</cp:coreProperties>
</file>