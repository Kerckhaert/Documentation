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608"/>
        <w:gridCol w:w="4464"/>
      </w:tblGrid>
      <w:tr w:rsidR="00DA5601" w:rsidTr="000F200F">
        <w:trPr>
          <w:trHeight w:val="886"/>
        </w:trPr>
        <w:tc>
          <w:tcPr>
            <w:tcW w:w="9458" w:type="dxa"/>
            <w:gridSpan w:val="2"/>
          </w:tcPr>
          <w:p w:rsidR="00DA5601" w:rsidRDefault="00D057E8" w:rsidP="000F200F">
            <w:pPr>
              <w:pStyle w:val="zTitle"/>
            </w:pPr>
            <w:r>
              <w:fldChar w:fldCharType="begin"/>
            </w:r>
            <w:r>
              <w:instrText xml:space="preserve"> TITLE  "NavVision Operators Manual"  \* MERGEFORMAT </w:instrText>
            </w:r>
            <w:r>
              <w:fldChar w:fldCharType="separate"/>
            </w:r>
            <w:r w:rsidR="00600627">
              <w:t>NavVision Operators Manual</w:t>
            </w:r>
            <w:r>
              <w:fldChar w:fldCharType="end"/>
            </w:r>
          </w:p>
        </w:tc>
      </w:tr>
      <w:tr w:rsidR="00DA5601" w:rsidRPr="000F200F" w:rsidTr="000F200F">
        <w:trPr>
          <w:trHeight w:val="1074"/>
        </w:trPr>
        <w:tc>
          <w:tcPr>
            <w:tcW w:w="9458" w:type="dxa"/>
            <w:gridSpan w:val="2"/>
          </w:tcPr>
          <w:p w:rsidR="00DA5601" w:rsidRDefault="00D057E8" w:rsidP="00A95C52">
            <w:pPr>
              <w:pStyle w:val="zSubTitle"/>
            </w:pPr>
            <w:r>
              <w:fldChar w:fldCharType="begin"/>
            </w:r>
            <w:r>
              <w:instrText xml:space="preserve"> KEYWORDS  "Automation Competence Center"  \* MERGEFORMAT </w:instrText>
            </w:r>
            <w:r>
              <w:fldChar w:fldCharType="separate"/>
            </w:r>
            <w:r w:rsidR="00600627">
              <w:t>Automation Competence Center</w:t>
            </w:r>
            <w:r>
              <w:fldChar w:fldCharType="end"/>
            </w:r>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DA5601" w:rsidRPr="00CA0364" w:rsidRDefault="00DA5601" w:rsidP="000F200F">
      <w:pPr>
        <w:rPr>
          <w:lang w:val="en-US"/>
        </w:rPr>
      </w:pPr>
    </w:p>
    <w:tbl>
      <w:tblPr>
        <w:tblW w:w="0" w:type="auto"/>
        <w:tblLook w:val="0000" w:firstRow="0" w:lastRow="0" w:firstColumn="0" w:lastColumn="0" w:noHBand="0" w:noVBand="0"/>
      </w:tblPr>
      <w:tblGrid>
        <w:gridCol w:w="4578"/>
        <w:gridCol w:w="4494"/>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D057E8" w:rsidP="000F200F">
            <w:pPr>
              <w:pStyle w:val="zAdmRight"/>
            </w:pPr>
            <w:r>
              <w:fldChar w:fldCharType="begin"/>
            </w:r>
            <w:r>
              <w:instrText xml:space="preserve"> TITLE   \* MERGEFORMAT </w:instrText>
            </w:r>
            <w:r>
              <w:fldChar w:fldCharType="separate"/>
            </w:r>
            <w:r w:rsidR="00600627">
              <w:t>NavVision Operators Manual</w:t>
            </w:r>
            <w:r>
              <w:fldChar w:fldCharType="end"/>
            </w:r>
          </w:p>
        </w:tc>
      </w:tr>
      <w:tr w:rsidR="00DA5601" w:rsidTr="00756BF7">
        <w:tc>
          <w:tcPr>
            <w:tcW w:w="4691" w:type="dxa"/>
          </w:tcPr>
          <w:p w:rsidR="00DA5601" w:rsidRDefault="00DA5601" w:rsidP="000F200F">
            <w:pPr>
              <w:pStyle w:val="zAdmLeft"/>
            </w:pPr>
            <w:r>
              <w:t>Publication number:</w:t>
            </w:r>
          </w:p>
        </w:tc>
        <w:tc>
          <w:tcPr>
            <w:tcW w:w="4597" w:type="dxa"/>
          </w:tcPr>
          <w:p w:rsidR="00DA5601" w:rsidRDefault="006E38DA"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D057E8" w:rsidP="000F200F">
            <w:pPr>
              <w:pStyle w:val="zAdmRight"/>
            </w:pPr>
            <w:r>
              <w:fldChar w:fldCharType="begin"/>
            </w:r>
            <w:r>
              <w:instrText xml:space="preserve"> SUBJECT  "ACC-NavVision-Operators-Manual v2.1.1"  \* MERGEFORMAT </w:instrText>
            </w:r>
            <w:r>
              <w:fldChar w:fldCharType="separate"/>
            </w:r>
            <w:r w:rsidR="00600627">
              <w:t>ACC-NavVision-Operators-Manual v2.1.1</w:t>
            </w:r>
            <w:r>
              <w:fldChar w:fldCharType="end"/>
            </w:r>
          </w:p>
        </w:tc>
      </w:tr>
      <w:tr w:rsidR="00DA5601" w:rsidTr="00756BF7">
        <w:tc>
          <w:tcPr>
            <w:tcW w:w="4691" w:type="dxa"/>
          </w:tcPr>
          <w:p w:rsidR="00DA5601" w:rsidRDefault="00DA5601" w:rsidP="000F200F">
            <w:pPr>
              <w:pStyle w:val="zAdmLeft"/>
            </w:pPr>
            <w:r>
              <w:t>Subject:</w:t>
            </w:r>
          </w:p>
        </w:tc>
        <w:tc>
          <w:tcPr>
            <w:tcW w:w="4597" w:type="dxa"/>
          </w:tcPr>
          <w:p w:rsidR="00DA5601" w:rsidRDefault="00D057E8" w:rsidP="000F200F">
            <w:pPr>
              <w:pStyle w:val="zAdmRight"/>
            </w:pPr>
            <w:r>
              <w:fldChar w:fldCharType="begin"/>
            </w:r>
            <w:r>
              <w:instrText xml:space="preserve"> KEYWORDS   \* MERGEFORMAT </w:instrText>
            </w:r>
            <w:r>
              <w:fldChar w:fldCharType="separate"/>
            </w:r>
            <w:r w:rsidR="00600627">
              <w:t>Automation Competence Center</w:t>
            </w:r>
            <w:r>
              <w:fldChar w:fldCharType="end"/>
            </w:r>
          </w:p>
        </w:tc>
      </w:tr>
      <w:tr w:rsidR="00DA5601" w:rsidTr="00756BF7">
        <w:tc>
          <w:tcPr>
            <w:tcW w:w="4691" w:type="dxa"/>
          </w:tcPr>
          <w:p w:rsidR="00DA5601" w:rsidRDefault="00DA5601" w:rsidP="000F200F">
            <w:pPr>
              <w:pStyle w:val="zAdmLeft"/>
            </w:pPr>
            <w:r>
              <w:t>Issue:</w:t>
            </w:r>
          </w:p>
        </w:tc>
        <w:tc>
          <w:tcPr>
            <w:tcW w:w="4597" w:type="dxa"/>
          </w:tcPr>
          <w:p w:rsidR="00DA5601" w:rsidRDefault="00D0691C" w:rsidP="00427BAA">
            <w:pPr>
              <w:pStyle w:val="zAdmRight"/>
            </w:pPr>
            <w:r>
              <w:t>2.1.1</w:t>
            </w:r>
          </w:p>
        </w:tc>
      </w:tr>
      <w:tr w:rsidR="00DA5601" w:rsidTr="00756BF7">
        <w:tc>
          <w:tcPr>
            <w:tcW w:w="4691" w:type="dxa"/>
          </w:tcPr>
          <w:p w:rsidR="00DA5601" w:rsidRDefault="00DA5601" w:rsidP="000F200F">
            <w:pPr>
              <w:pStyle w:val="zAdmLeft"/>
            </w:pPr>
            <w:r>
              <w:t>Publication date:</w:t>
            </w:r>
          </w:p>
        </w:tc>
        <w:tc>
          <w:tcPr>
            <w:tcW w:w="4597" w:type="dxa"/>
          </w:tcPr>
          <w:p w:rsidR="00DA5601" w:rsidRDefault="002F6CAD" w:rsidP="000F200F">
            <w:pPr>
              <w:pStyle w:val="zAdmRight"/>
            </w:pPr>
            <w:r>
              <w:fldChar w:fldCharType="begin"/>
            </w:r>
            <w:r w:rsidR="00CE0768">
              <w:instrText xml:space="preserve"> SAVEDATE  \@ "d MMMM yyyy"  \* MERGEFORMAT </w:instrText>
            </w:r>
            <w:r>
              <w:fldChar w:fldCharType="separate"/>
            </w:r>
            <w:r w:rsidR="0069462B">
              <w:t>16 December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D057E8" w:rsidP="000F200F">
            <w:pPr>
              <w:pStyle w:val="zAdmRight"/>
            </w:pPr>
            <w:r>
              <w:fldChar w:fldCharType="begin"/>
            </w:r>
            <w:r>
              <w:instrText xml:space="preserve"> NUMPAGES   \* MERGEFORMAT </w:instrText>
            </w:r>
            <w:r>
              <w:fldChar w:fldCharType="separate"/>
            </w:r>
            <w:r w:rsidR="00600627">
              <w:t>54</w:t>
            </w:r>
            <w:r>
              <w:fldChar w:fldCharType="end"/>
            </w:r>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D057E8" w:rsidP="000F200F">
            <w:pPr>
              <w:pStyle w:val="zAdmNameRightOK"/>
            </w:pPr>
            <w:r>
              <w:fldChar w:fldCharType="begin"/>
            </w:r>
            <w:r>
              <w:instrText xml:space="preserve"> Author  \* MERGEFORMAT </w:instrText>
            </w:r>
            <w:r>
              <w:fldChar w:fldCharType="separate"/>
            </w:r>
            <w:r w:rsidR="00600627">
              <w:t>Vince Kerckhaert</w:t>
            </w:r>
            <w:r>
              <w:fldChar w:fldCharType="end"/>
            </w:r>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190CDF" w:rsidP="00756BF7">
            <w:pPr>
              <w:pStyle w:val="zAdmNameRightOK"/>
            </w:pPr>
            <w:r>
              <w:t>Max Steenbergen</w:t>
            </w:r>
          </w:p>
        </w:tc>
      </w:tr>
    </w:tbl>
    <w:p w:rsidR="00DA5601" w:rsidRDefault="00DA5601" w:rsidP="001B5B4B">
      <w:pPr>
        <w:pStyle w:val="TOCtitle"/>
        <w:numPr>
          <w:ilvl w:val="0"/>
          <w:numId w:val="0"/>
        </w:numPr>
      </w:pPr>
      <w:r>
        <w:br w:type="page"/>
      </w:r>
      <w:r>
        <w:lastRenderedPageBreak/>
        <w:t>Table of contents</w:t>
      </w:r>
    </w:p>
    <w:p w:rsidR="00DA5601" w:rsidRDefault="00DA5601" w:rsidP="000F200F">
      <w:pPr>
        <w:pStyle w:val="zTOCtext"/>
      </w:pPr>
      <w:r>
        <w:t>Page #</w:t>
      </w:r>
    </w:p>
    <w:p w:rsidR="00600627" w:rsidRDefault="002F6CAD">
      <w:pPr>
        <w:pStyle w:val="TOC1"/>
        <w:rPr>
          <w:rFonts w:asciiTheme="minorHAnsi" w:eastAsiaTheme="minorEastAsia" w:hAnsiTheme="minorHAnsi" w:cstheme="minorBidi"/>
          <w:b w:val="0"/>
          <w:szCs w:val="22"/>
          <w:lang w:val="nl-NL" w:eastAsia="nl-NL"/>
        </w:rPr>
      </w:pPr>
      <w:r>
        <w:fldChar w:fldCharType="begin"/>
      </w:r>
      <w:r w:rsidR="00DA5601">
        <w:instrText xml:space="preserve"> TOC \o \t "Heading 1 no Nr." </w:instrText>
      </w:r>
      <w:r>
        <w:fldChar w:fldCharType="separate"/>
      </w:r>
      <w:r w:rsidR="00600627">
        <w:t>Figures</w:t>
      </w:r>
      <w:r w:rsidR="00600627">
        <w:tab/>
      </w:r>
      <w:r>
        <w:fldChar w:fldCharType="begin"/>
      </w:r>
      <w:r w:rsidR="00600627">
        <w:instrText xml:space="preserve"> PAGEREF _Toc400106145 \h </w:instrText>
      </w:r>
      <w:r>
        <w:fldChar w:fldCharType="separate"/>
      </w:r>
      <w:r w:rsidR="00600627">
        <w:t>4</w:t>
      </w:r>
      <w:r>
        <w:fldChar w:fldCharType="end"/>
      </w:r>
    </w:p>
    <w:p w:rsidR="00600627" w:rsidRDefault="00600627">
      <w:pPr>
        <w:pStyle w:val="TOC1"/>
        <w:rPr>
          <w:rFonts w:asciiTheme="minorHAnsi" w:eastAsiaTheme="minorEastAsia" w:hAnsiTheme="minorHAnsi" w:cstheme="minorBidi"/>
          <w:b w:val="0"/>
          <w:szCs w:val="22"/>
          <w:lang w:val="nl-NL" w:eastAsia="nl-NL"/>
        </w:rPr>
      </w:pPr>
      <w:r>
        <w:t>Tables</w:t>
      </w:r>
      <w:r>
        <w:tab/>
      </w:r>
      <w:r w:rsidR="002F6CAD">
        <w:fldChar w:fldCharType="begin"/>
      </w:r>
      <w:r>
        <w:instrText xml:space="preserve"> PAGEREF _Toc400106146 \h </w:instrText>
      </w:r>
      <w:r w:rsidR="002F6CAD">
        <w:fldChar w:fldCharType="separate"/>
      </w:r>
      <w:r>
        <w:t>5</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References</w:t>
      </w:r>
      <w:r>
        <w:tab/>
      </w:r>
      <w:r w:rsidR="002F6CAD">
        <w:fldChar w:fldCharType="begin"/>
      </w:r>
      <w:r>
        <w:instrText xml:space="preserve"> PAGEREF _Toc400106147 \h </w:instrText>
      </w:r>
      <w:r w:rsidR="002F6CAD">
        <w:fldChar w:fldCharType="separate"/>
      </w:r>
      <w:r>
        <w:t>7</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Introduction</w:t>
      </w:r>
      <w:r>
        <w:tab/>
      </w:r>
      <w:r w:rsidR="002F6CAD">
        <w:fldChar w:fldCharType="begin"/>
      </w:r>
      <w:r>
        <w:instrText xml:space="preserve"> PAGEREF _Toc400106148 \h </w:instrText>
      </w:r>
      <w:r w:rsidR="002F6CAD">
        <w:fldChar w:fldCharType="separate"/>
      </w:r>
      <w:r>
        <w:t>8</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About the Operating Manual</w:t>
      </w:r>
      <w:r>
        <w:tab/>
      </w:r>
      <w:r w:rsidR="002F6CAD">
        <w:fldChar w:fldCharType="begin"/>
      </w:r>
      <w:r>
        <w:instrText xml:space="preserve"> PAGEREF _Toc400106149 \h </w:instrText>
      </w:r>
      <w:r w:rsidR="002F6CAD">
        <w:fldChar w:fldCharType="separate"/>
      </w:r>
      <w:r>
        <w:t>8</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Safety instructions</w:t>
      </w:r>
      <w:r>
        <w:tab/>
      </w:r>
      <w:r w:rsidR="002F6CAD">
        <w:fldChar w:fldCharType="begin"/>
      </w:r>
      <w:r>
        <w:instrText xml:space="preserve"> PAGEREF _Toc400106150 \h </w:instrText>
      </w:r>
      <w:r w:rsidR="002F6CAD">
        <w:fldChar w:fldCharType="separate"/>
      </w:r>
      <w:r>
        <w:t>10</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Revision history</w:t>
      </w:r>
      <w:r>
        <w:tab/>
      </w:r>
      <w:r w:rsidR="002F6CAD">
        <w:fldChar w:fldCharType="begin"/>
      </w:r>
      <w:r>
        <w:instrText xml:space="preserve"> PAGEREF _Toc400106151 \h </w:instrText>
      </w:r>
      <w:r w:rsidR="002F6CAD">
        <w:fldChar w:fldCharType="separate"/>
      </w:r>
      <w:r>
        <w:t>10</w:t>
      </w:r>
      <w:r w:rsidR="002F6CAD">
        <w:fldChar w:fldCharType="end"/>
      </w:r>
    </w:p>
    <w:p w:rsidR="00600627" w:rsidRDefault="00600627">
      <w:pPr>
        <w:pStyle w:val="TOC1"/>
        <w:rPr>
          <w:rFonts w:asciiTheme="minorHAnsi" w:eastAsiaTheme="minorEastAsia" w:hAnsiTheme="minorHAnsi" w:cstheme="minorBidi"/>
          <w:b w:val="0"/>
          <w:szCs w:val="22"/>
          <w:lang w:val="nl-NL" w:eastAsia="nl-NL"/>
        </w:rPr>
      </w:pPr>
      <w:r>
        <w:t>1.</w:t>
      </w:r>
      <w:r>
        <w:rPr>
          <w:rFonts w:asciiTheme="minorHAnsi" w:eastAsiaTheme="minorEastAsia" w:hAnsiTheme="minorHAnsi" w:cstheme="minorBidi"/>
          <w:b w:val="0"/>
          <w:szCs w:val="22"/>
          <w:lang w:val="nl-NL" w:eastAsia="nl-NL"/>
        </w:rPr>
        <w:tab/>
      </w:r>
      <w:r>
        <w:t>Human Machine Interface</w:t>
      </w:r>
      <w:r>
        <w:tab/>
      </w:r>
      <w:r w:rsidR="002F6CAD">
        <w:fldChar w:fldCharType="begin"/>
      </w:r>
      <w:r>
        <w:instrText xml:space="preserve"> PAGEREF _Toc400106152 \h </w:instrText>
      </w:r>
      <w:r w:rsidR="002F6CAD">
        <w:fldChar w:fldCharType="separate"/>
      </w:r>
      <w:r>
        <w:t>11</w:t>
      </w:r>
      <w:r w:rsidR="002F6CAD">
        <w:fldChar w:fldCharType="end"/>
      </w:r>
    </w:p>
    <w:p w:rsidR="00600627" w:rsidRDefault="00600627">
      <w:pPr>
        <w:pStyle w:val="TOC2"/>
        <w:tabs>
          <w:tab w:val="left" w:pos="1134"/>
        </w:tabs>
        <w:rPr>
          <w:rFonts w:asciiTheme="minorHAnsi" w:eastAsiaTheme="minorEastAsia" w:hAnsiTheme="minorHAnsi" w:cstheme="minorBidi"/>
          <w:sz w:val="22"/>
          <w:szCs w:val="22"/>
          <w:lang w:val="nl-NL" w:eastAsia="nl-NL"/>
        </w:rPr>
      </w:pPr>
      <w:r>
        <w:t>1.1</w:t>
      </w:r>
      <w:r>
        <w:rPr>
          <w:rFonts w:asciiTheme="minorHAnsi" w:eastAsiaTheme="minorEastAsia" w:hAnsiTheme="minorHAnsi" w:cstheme="minorBidi"/>
          <w:sz w:val="22"/>
          <w:szCs w:val="22"/>
          <w:lang w:val="nl-NL" w:eastAsia="nl-NL"/>
        </w:rPr>
        <w:tab/>
      </w:r>
      <w:r>
        <w:t>Taskbar</w:t>
      </w:r>
      <w:r>
        <w:tab/>
      </w:r>
      <w:r w:rsidR="002F6CAD">
        <w:fldChar w:fldCharType="begin"/>
      </w:r>
      <w:r>
        <w:instrText xml:space="preserve"> PAGEREF _Toc400106153 \h </w:instrText>
      </w:r>
      <w:r w:rsidR="002F6CAD">
        <w:fldChar w:fldCharType="separate"/>
      </w:r>
      <w:r>
        <w:t>11</w:t>
      </w:r>
      <w:r w:rsidR="002F6CAD">
        <w:fldChar w:fldCharType="end"/>
      </w:r>
    </w:p>
    <w:p w:rsidR="00600627" w:rsidRDefault="00600627">
      <w:pPr>
        <w:pStyle w:val="TOC3"/>
        <w:rPr>
          <w:rFonts w:asciiTheme="minorHAnsi" w:eastAsiaTheme="minorEastAsia" w:hAnsiTheme="minorHAnsi" w:cstheme="minorBidi"/>
          <w:sz w:val="22"/>
          <w:szCs w:val="22"/>
          <w:lang w:val="nl-NL" w:eastAsia="nl-NL"/>
        </w:rPr>
      </w:pPr>
      <w:r>
        <w:t>1.1.1</w:t>
      </w:r>
      <w:r>
        <w:rPr>
          <w:rFonts w:asciiTheme="minorHAnsi" w:eastAsiaTheme="minorEastAsia" w:hAnsiTheme="minorHAnsi" w:cstheme="minorBidi"/>
          <w:sz w:val="22"/>
          <w:szCs w:val="22"/>
          <w:lang w:val="nl-NL" w:eastAsia="nl-NL"/>
        </w:rPr>
        <w:tab/>
      </w:r>
      <w:r>
        <w:t>User rights</w:t>
      </w:r>
      <w:r>
        <w:tab/>
      </w:r>
      <w:r w:rsidR="002F6CAD">
        <w:fldChar w:fldCharType="begin"/>
      </w:r>
      <w:r>
        <w:instrText xml:space="preserve"> PAGEREF _Toc400106154 \h </w:instrText>
      </w:r>
      <w:r w:rsidR="002F6CAD">
        <w:fldChar w:fldCharType="separate"/>
      </w:r>
      <w:r>
        <w:t>12</w:t>
      </w:r>
      <w:r w:rsidR="002F6CAD">
        <w:fldChar w:fldCharType="end"/>
      </w:r>
    </w:p>
    <w:p w:rsidR="00600627" w:rsidRDefault="00600627">
      <w:pPr>
        <w:pStyle w:val="TOC3"/>
        <w:rPr>
          <w:rFonts w:asciiTheme="minorHAnsi" w:eastAsiaTheme="minorEastAsia" w:hAnsiTheme="minorHAnsi" w:cstheme="minorBidi"/>
          <w:sz w:val="22"/>
          <w:szCs w:val="22"/>
          <w:lang w:val="nl-NL" w:eastAsia="nl-NL"/>
        </w:rPr>
      </w:pPr>
      <w:r>
        <w:t>1.1.2</w:t>
      </w:r>
      <w:r>
        <w:rPr>
          <w:rFonts w:asciiTheme="minorHAnsi" w:eastAsiaTheme="minorEastAsia" w:hAnsiTheme="minorHAnsi" w:cstheme="minorBidi"/>
          <w:sz w:val="22"/>
          <w:szCs w:val="22"/>
          <w:lang w:val="nl-NL" w:eastAsia="nl-NL"/>
        </w:rPr>
        <w:tab/>
      </w:r>
      <w:r>
        <w:t>Palette</w:t>
      </w:r>
      <w:r>
        <w:tab/>
      </w:r>
      <w:r w:rsidR="002F6CAD">
        <w:fldChar w:fldCharType="begin"/>
      </w:r>
      <w:r>
        <w:instrText xml:space="preserve"> PAGEREF _Toc400106155 \h </w:instrText>
      </w:r>
      <w:r w:rsidR="002F6CAD">
        <w:fldChar w:fldCharType="separate"/>
      </w:r>
      <w:r>
        <w:t>13</w:t>
      </w:r>
      <w:r w:rsidR="002F6CAD">
        <w:fldChar w:fldCharType="end"/>
      </w:r>
    </w:p>
    <w:p w:rsidR="00600627" w:rsidRDefault="00600627">
      <w:pPr>
        <w:pStyle w:val="TOC3"/>
        <w:rPr>
          <w:rFonts w:asciiTheme="minorHAnsi" w:eastAsiaTheme="minorEastAsia" w:hAnsiTheme="minorHAnsi" w:cstheme="minorBidi"/>
          <w:sz w:val="22"/>
          <w:szCs w:val="22"/>
          <w:lang w:val="nl-NL" w:eastAsia="nl-NL"/>
        </w:rPr>
      </w:pPr>
      <w:r>
        <w:t>1.1.3</w:t>
      </w:r>
      <w:r>
        <w:rPr>
          <w:rFonts w:asciiTheme="minorHAnsi" w:eastAsiaTheme="minorEastAsia" w:hAnsiTheme="minorHAnsi" w:cstheme="minorBidi"/>
          <w:sz w:val="22"/>
          <w:szCs w:val="22"/>
          <w:lang w:val="nl-NL" w:eastAsia="nl-NL"/>
        </w:rPr>
        <w:tab/>
      </w:r>
      <w:r>
        <w:t>Mimics</w:t>
      </w:r>
      <w:r>
        <w:tab/>
      </w:r>
      <w:r w:rsidR="002F6CAD">
        <w:fldChar w:fldCharType="begin"/>
      </w:r>
      <w:r>
        <w:instrText xml:space="preserve"> PAGEREF _Toc400106156 \h </w:instrText>
      </w:r>
      <w:r w:rsidR="002F6CAD">
        <w:fldChar w:fldCharType="separate"/>
      </w:r>
      <w:r>
        <w:t>13</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1.1.3.1</w:t>
      </w:r>
      <w:r>
        <w:rPr>
          <w:rFonts w:asciiTheme="minorHAnsi" w:eastAsiaTheme="minorEastAsia" w:hAnsiTheme="minorHAnsi" w:cstheme="minorBidi"/>
          <w:sz w:val="22"/>
          <w:szCs w:val="22"/>
          <w:lang w:val="nl-NL" w:eastAsia="nl-NL"/>
        </w:rPr>
        <w:tab/>
      </w:r>
      <w:r>
        <w:t>Mimics</w:t>
      </w:r>
      <w:r>
        <w:tab/>
      </w:r>
      <w:r w:rsidR="002F6CAD">
        <w:fldChar w:fldCharType="begin"/>
      </w:r>
      <w:r>
        <w:instrText xml:space="preserve"> PAGEREF _Toc400106157 \h </w:instrText>
      </w:r>
      <w:r w:rsidR="002F6CAD">
        <w:fldChar w:fldCharType="separate"/>
      </w:r>
      <w:r>
        <w:t>14</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1.1.3.2</w:t>
      </w:r>
      <w:r>
        <w:rPr>
          <w:rFonts w:asciiTheme="minorHAnsi" w:eastAsiaTheme="minorEastAsia" w:hAnsiTheme="minorHAnsi" w:cstheme="minorBidi"/>
          <w:sz w:val="22"/>
          <w:szCs w:val="22"/>
          <w:lang w:val="nl-NL" w:eastAsia="nl-NL"/>
        </w:rPr>
        <w:tab/>
      </w:r>
      <w:r>
        <w:t>General</w:t>
      </w:r>
      <w:r>
        <w:tab/>
      </w:r>
      <w:r w:rsidR="002F6CAD">
        <w:fldChar w:fldCharType="begin"/>
      </w:r>
      <w:r>
        <w:instrText xml:space="preserve"> PAGEREF _Toc400106158 \h </w:instrText>
      </w:r>
      <w:r w:rsidR="002F6CAD">
        <w:fldChar w:fldCharType="separate"/>
      </w:r>
      <w:r>
        <w:t>14</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1.1.3.3</w:t>
      </w:r>
      <w:r>
        <w:rPr>
          <w:rFonts w:asciiTheme="minorHAnsi" w:eastAsiaTheme="minorEastAsia" w:hAnsiTheme="minorHAnsi" w:cstheme="minorBidi"/>
          <w:sz w:val="22"/>
          <w:szCs w:val="22"/>
          <w:lang w:val="nl-NL" w:eastAsia="nl-NL"/>
        </w:rPr>
        <w:tab/>
      </w:r>
      <w:r>
        <w:t>Mimic examples</w:t>
      </w:r>
      <w:r>
        <w:tab/>
      </w:r>
      <w:r w:rsidR="002F6CAD">
        <w:fldChar w:fldCharType="begin"/>
      </w:r>
      <w:r>
        <w:instrText xml:space="preserve"> PAGEREF _Toc400106159 \h </w:instrText>
      </w:r>
      <w:r w:rsidR="002F6CAD">
        <w:fldChar w:fldCharType="separate"/>
      </w:r>
      <w:r>
        <w:t>14</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1.1.3.4</w:t>
      </w:r>
      <w:r>
        <w:rPr>
          <w:rFonts w:asciiTheme="minorHAnsi" w:eastAsiaTheme="minorEastAsia" w:hAnsiTheme="minorHAnsi" w:cstheme="minorBidi"/>
          <w:sz w:val="22"/>
          <w:szCs w:val="22"/>
          <w:lang w:val="nl-NL" w:eastAsia="nl-NL"/>
        </w:rPr>
        <w:tab/>
      </w:r>
      <w:r>
        <w:t>Reading the mimic</w:t>
      </w:r>
      <w:r>
        <w:tab/>
      </w:r>
      <w:r w:rsidR="002F6CAD">
        <w:fldChar w:fldCharType="begin"/>
      </w:r>
      <w:r>
        <w:instrText xml:space="preserve"> PAGEREF _Toc400106160 \h </w:instrText>
      </w:r>
      <w:r w:rsidR="002F6CAD">
        <w:fldChar w:fldCharType="separate"/>
      </w:r>
      <w:r>
        <w:t>15</w:t>
      </w:r>
      <w:r w:rsidR="002F6CAD">
        <w:fldChar w:fldCharType="end"/>
      </w:r>
    </w:p>
    <w:p w:rsidR="00600627" w:rsidRDefault="00600627">
      <w:pPr>
        <w:pStyle w:val="TOC3"/>
        <w:rPr>
          <w:rFonts w:asciiTheme="minorHAnsi" w:eastAsiaTheme="minorEastAsia" w:hAnsiTheme="minorHAnsi" w:cstheme="minorBidi"/>
          <w:sz w:val="22"/>
          <w:szCs w:val="22"/>
          <w:lang w:val="nl-NL" w:eastAsia="nl-NL"/>
        </w:rPr>
      </w:pPr>
      <w:r>
        <w:t>1.1.4</w:t>
      </w:r>
      <w:r>
        <w:rPr>
          <w:rFonts w:asciiTheme="minorHAnsi" w:eastAsiaTheme="minorEastAsia" w:hAnsiTheme="minorHAnsi" w:cstheme="minorBidi"/>
          <w:sz w:val="22"/>
          <w:szCs w:val="22"/>
          <w:lang w:val="nl-NL" w:eastAsia="nl-NL"/>
        </w:rPr>
        <w:tab/>
      </w:r>
      <w:r>
        <w:t>Logbook</w:t>
      </w:r>
      <w:r>
        <w:tab/>
      </w:r>
      <w:r w:rsidR="002F6CAD">
        <w:fldChar w:fldCharType="begin"/>
      </w:r>
      <w:r>
        <w:instrText xml:space="preserve"> PAGEREF _Toc400106161 \h </w:instrText>
      </w:r>
      <w:r w:rsidR="002F6CAD">
        <w:fldChar w:fldCharType="separate"/>
      </w:r>
      <w:r>
        <w:t>17</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rsidRPr="00EE1CE6">
        <w:rPr>
          <w:lang w:val="en-US"/>
        </w:rPr>
        <w:t>1.1.4.1</w:t>
      </w:r>
      <w:r>
        <w:rPr>
          <w:rFonts w:asciiTheme="minorHAnsi" w:eastAsiaTheme="minorEastAsia" w:hAnsiTheme="minorHAnsi" w:cstheme="minorBidi"/>
          <w:sz w:val="22"/>
          <w:szCs w:val="22"/>
          <w:lang w:val="nl-NL" w:eastAsia="nl-NL"/>
        </w:rPr>
        <w:tab/>
      </w:r>
      <w:r w:rsidRPr="00EE1CE6">
        <w:rPr>
          <w:lang w:val="en-US"/>
        </w:rPr>
        <w:t>Logbook groups</w:t>
      </w:r>
      <w:r>
        <w:tab/>
      </w:r>
      <w:r w:rsidR="002F6CAD">
        <w:fldChar w:fldCharType="begin"/>
      </w:r>
      <w:r>
        <w:instrText xml:space="preserve"> PAGEREF _Toc400106162 \h </w:instrText>
      </w:r>
      <w:r w:rsidR="002F6CAD">
        <w:fldChar w:fldCharType="separate"/>
      </w:r>
      <w:r>
        <w:t>17</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1.1.4.2</w:t>
      </w:r>
      <w:r>
        <w:rPr>
          <w:rFonts w:asciiTheme="minorHAnsi" w:eastAsiaTheme="minorEastAsia" w:hAnsiTheme="minorHAnsi" w:cstheme="minorBidi"/>
          <w:sz w:val="22"/>
          <w:szCs w:val="22"/>
          <w:lang w:val="nl-NL" w:eastAsia="nl-NL"/>
        </w:rPr>
        <w:tab/>
      </w:r>
      <w:r>
        <w:t>Logbook appearance</w:t>
      </w:r>
      <w:r>
        <w:tab/>
      </w:r>
      <w:r w:rsidR="002F6CAD">
        <w:fldChar w:fldCharType="begin"/>
      </w:r>
      <w:r>
        <w:instrText xml:space="preserve"> PAGEREF _Toc400106163 \h </w:instrText>
      </w:r>
      <w:r w:rsidR="002F6CAD">
        <w:fldChar w:fldCharType="separate"/>
      </w:r>
      <w:r>
        <w:t>18</w:t>
      </w:r>
      <w:r w:rsidR="002F6CAD">
        <w:fldChar w:fldCharType="end"/>
      </w:r>
    </w:p>
    <w:p w:rsidR="00600627" w:rsidRDefault="00600627">
      <w:pPr>
        <w:pStyle w:val="TOC4"/>
        <w:tabs>
          <w:tab w:val="left" w:pos="1728"/>
        </w:tabs>
        <w:rPr>
          <w:rFonts w:asciiTheme="minorHAnsi" w:eastAsiaTheme="minorEastAsia" w:hAnsiTheme="minorHAnsi" w:cstheme="minorBidi"/>
          <w:sz w:val="22"/>
          <w:szCs w:val="22"/>
          <w:lang w:val="nl-NL" w:eastAsia="nl-NL"/>
        </w:rPr>
      </w:pPr>
      <w:r>
        <w:t>1.1.4.3</w:t>
      </w:r>
      <w:r>
        <w:rPr>
          <w:rFonts w:asciiTheme="minorHAnsi" w:eastAsiaTheme="minorEastAsia" w:hAnsiTheme="minorHAnsi" w:cstheme="minorBidi"/>
          <w:sz w:val="22"/>
          <w:szCs w:val="22"/>
          <w:lang w:val="nl-NL" w:eastAsia="nl-NL"/>
        </w:rPr>
        <w:tab/>
      </w:r>
      <w:r>
        <w:t>Logbook status indication</w:t>
      </w:r>
      <w:r>
        <w:tab/>
      </w:r>
      <w:r w:rsidR="002F6CAD">
        <w:fldChar w:fldCharType="begin"/>
      </w:r>
      <w:r>
        <w:instrText xml:space="preserve"> PAGEREF _Toc400106164 \h </w:instrText>
      </w:r>
      <w:r w:rsidR="002F6CAD">
        <w:fldChar w:fldCharType="separate"/>
      </w:r>
      <w:r>
        <w:t>18</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1.1.4.4</w:t>
      </w:r>
      <w:r w:rsidRPr="00600627">
        <w:rPr>
          <w:rFonts w:asciiTheme="minorHAnsi" w:eastAsiaTheme="minorEastAsia" w:hAnsiTheme="minorHAnsi" w:cstheme="minorBidi"/>
          <w:sz w:val="22"/>
          <w:szCs w:val="22"/>
          <w:lang w:eastAsia="nl-NL"/>
        </w:rPr>
        <w:tab/>
      </w:r>
      <w:r w:rsidRPr="00EE1CE6">
        <w:rPr>
          <w:lang w:val="en-US"/>
        </w:rPr>
        <w:t>Logbook search bar and buttons</w:t>
      </w:r>
      <w:r>
        <w:tab/>
      </w:r>
      <w:r w:rsidR="002F6CAD">
        <w:fldChar w:fldCharType="begin"/>
      </w:r>
      <w:r>
        <w:instrText xml:space="preserve"> PAGEREF _Toc400106165 \h </w:instrText>
      </w:r>
      <w:r w:rsidR="002F6CAD">
        <w:fldChar w:fldCharType="separate"/>
      </w:r>
      <w:r>
        <w:t>19</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1.1.5</w:t>
      </w:r>
      <w:r w:rsidRPr="00600627">
        <w:rPr>
          <w:rFonts w:asciiTheme="minorHAnsi" w:eastAsiaTheme="minorEastAsia" w:hAnsiTheme="minorHAnsi" w:cstheme="minorBidi"/>
          <w:sz w:val="22"/>
          <w:szCs w:val="22"/>
          <w:lang w:eastAsia="nl-NL"/>
        </w:rPr>
        <w:tab/>
      </w:r>
      <w:r>
        <w:t>Group viewer</w:t>
      </w:r>
      <w:r>
        <w:tab/>
      </w:r>
      <w:r w:rsidR="002F6CAD">
        <w:fldChar w:fldCharType="begin"/>
      </w:r>
      <w:r>
        <w:instrText xml:space="preserve"> PAGEREF _Toc400106166 \h </w:instrText>
      </w:r>
      <w:r w:rsidR="002F6CAD">
        <w:fldChar w:fldCharType="separate"/>
      </w:r>
      <w:r>
        <w:t>21</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t>1.1.5.1</w:t>
      </w:r>
      <w:r w:rsidRPr="00600627">
        <w:rPr>
          <w:rFonts w:asciiTheme="minorHAnsi" w:eastAsiaTheme="minorEastAsia" w:hAnsiTheme="minorHAnsi" w:cstheme="minorBidi"/>
          <w:sz w:val="22"/>
          <w:szCs w:val="22"/>
          <w:lang w:eastAsia="nl-NL"/>
        </w:rPr>
        <w:tab/>
      </w:r>
      <w:r>
        <w:t>The search bar</w:t>
      </w:r>
      <w:r>
        <w:tab/>
      </w:r>
      <w:r w:rsidR="002F6CAD">
        <w:fldChar w:fldCharType="begin"/>
      </w:r>
      <w:r>
        <w:instrText xml:space="preserve"> PAGEREF _Toc400106167 \h </w:instrText>
      </w:r>
      <w:r w:rsidR="002F6CAD">
        <w:fldChar w:fldCharType="separate"/>
      </w:r>
      <w:r>
        <w:t>22</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1.1.6</w:t>
      </w:r>
      <w:r w:rsidRPr="00600627">
        <w:rPr>
          <w:rFonts w:asciiTheme="minorHAnsi" w:eastAsiaTheme="minorEastAsia" w:hAnsiTheme="minorHAnsi" w:cstheme="minorBidi"/>
          <w:sz w:val="22"/>
          <w:szCs w:val="22"/>
          <w:lang w:eastAsia="nl-NL"/>
        </w:rPr>
        <w:tab/>
      </w:r>
      <w:r>
        <w:t>Settings</w:t>
      </w:r>
      <w:r>
        <w:tab/>
      </w:r>
      <w:r w:rsidR="002F6CAD">
        <w:fldChar w:fldCharType="begin"/>
      </w:r>
      <w:r>
        <w:instrText xml:space="preserve"> PAGEREF _Toc400106168 \h </w:instrText>
      </w:r>
      <w:r w:rsidR="002F6CAD">
        <w:fldChar w:fldCharType="separate"/>
      </w:r>
      <w:r>
        <w:t>23</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1.1.7</w:t>
      </w:r>
      <w:r w:rsidRPr="00600627">
        <w:rPr>
          <w:rFonts w:asciiTheme="minorHAnsi" w:eastAsiaTheme="minorEastAsia" w:hAnsiTheme="minorHAnsi" w:cstheme="minorBidi"/>
          <w:sz w:val="22"/>
          <w:szCs w:val="22"/>
          <w:lang w:eastAsia="nl-NL"/>
        </w:rPr>
        <w:tab/>
      </w:r>
      <w:r>
        <w:t>Alarm Mimic</w:t>
      </w:r>
      <w:r>
        <w:tab/>
      </w:r>
      <w:r w:rsidR="002F6CAD">
        <w:fldChar w:fldCharType="begin"/>
      </w:r>
      <w:r>
        <w:instrText xml:space="preserve"> PAGEREF _Toc400106169 \h </w:instrText>
      </w:r>
      <w:r w:rsidR="002F6CAD">
        <w:fldChar w:fldCharType="separate"/>
      </w:r>
      <w:r>
        <w:t>24</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t>1.1.7.1</w:t>
      </w:r>
      <w:r w:rsidRPr="00600627">
        <w:rPr>
          <w:rFonts w:asciiTheme="minorHAnsi" w:eastAsiaTheme="minorEastAsia" w:hAnsiTheme="minorHAnsi" w:cstheme="minorBidi"/>
          <w:sz w:val="22"/>
          <w:szCs w:val="22"/>
          <w:lang w:eastAsia="nl-NL"/>
        </w:rPr>
        <w:tab/>
      </w:r>
      <w:r>
        <w:t>Alarm icons</w:t>
      </w:r>
      <w:r>
        <w:tab/>
      </w:r>
      <w:r w:rsidR="002F6CAD">
        <w:fldChar w:fldCharType="begin"/>
      </w:r>
      <w:r>
        <w:instrText xml:space="preserve"> PAGEREF _Toc400106170 \h </w:instrText>
      </w:r>
      <w:r w:rsidR="002F6CAD">
        <w:fldChar w:fldCharType="separate"/>
      </w:r>
      <w:r>
        <w:t>25</w:t>
      </w:r>
      <w:r w:rsidR="002F6CAD">
        <w:fldChar w:fldCharType="end"/>
      </w:r>
    </w:p>
    <w:p w:rsidR="00600627" w:rsidRPr="00600627" w:rsidRDefault="00600627">
      <w:pPr>
        <w:pStyle w:val="TOC1"/>
        <w:rPr>
          <w:rFonts w:asciiTheme="minorHAnsi" w:eastAsiaTheme="minorEastAsia" w:hAnsiTheme="minorHAnsi" w:cstheme="minorBidi"/>
          <w:b w:val="0"/>
          <w:szCs w:val="22"/>
          <w:lang w:eastAsia="nl-NL"/>
        </w:rPr>
      </w:pPr>
      <w:r>
        <w:t>2.</w:t>
      </w:r>
      <w:r w:rsidRPr="00600627">
        <w:rPr>
          <w:rFonts w:asciiTheme="minorHAnsi" w:eastAsiaTheme="minorEastAsia" w:hAnsiTheme="minorHAnsi" w:cstheme="minorBidi"/>
          <w:b w:val="0"/>
          <w:szCs w:val="22"/>
          <w:lang w:eastAsia="nl-NL"/>
        </w:rPr>
        <w:tab/>
      </w:r>
      <w:r>
        <w:t>Alarm System</w:t>
      </w:r>
      <w:r>
        <w:tab/>
      </w:r>
      <w:r w:rsidR="002F6CAD">
        <w:fldChar w:fldCharType="begin"/>
      </w:r>
      <w:r>
        <w:instrText xml:space="preserve"> PAGEREF _Toc400106171 \h </w:instrText>
      </w:r>
      <w:r w:rsidR="002F6CAD">
        <w:fldChar w:fldCharType="separate"/>
      </w:r>
      <w:r>
        <w:t>27</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2.1</w:t>
      </w:r>
      <w:r w:rsidRPr="00600627">
        <w:rPr>
          <w:rFonts w:asciiTheme="minorHAnsi" w:eastAsiaTheme="minorEastAsia" w:hAnsiTheme="minorHAnsi" w:cstheme="minorBidi"/>
          <w:sz w:val="22"/>
          <w:szCs w:val="22"/>
          <w:lang w:eastAsia="nl-NL"/>
        </w:rPr>
        <w:tab/>
      </w:r>
      <w:r w:rsidRPr="00EE1CE6">
        <w:rPr>
          <w:lang w:val="en-US"/>
        </w:rPr>
        <w:t>Introduction</w:t>
      </w:r>
      <w:r>
        <w:tab/>
      </w:r>
      <w:r w:rsidR="002F6CAD">
        <w:fldChar w:fldCharType="begin"/>
      </w:r>
      <w:r>
        <w:instrText xml:space="preserve"> PAGEREF _Toc400106172 \h </w:instrText>
      </w:r>
      <w:r w:rsidR="002F6CAD">
        <w:fldChar w:fldCharType="separate"/>
      </w:r>
      <w:r>
        <w:t>27</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2.2</w:t>
      </w:r>
      <w:r w:rsidRPr="00600627">
        <w:rPr>
          <w:rFonts w:asciiTheme="minorHAnsi" w:eastAsiaTheme="minorEastAsia" w:hAnsiTheme="minorHAnsi" w:cstheme="minorBidi"/>
          <w:sz w:val="22"/>
          <w:szCs w:val="22"/>
          <w:lang w:eastAsia="nl-NL"/>
        </w:rPr>
        <w:tab/>
      </w:r>
      <w:r>
        <w:t>Alarm handling</w:t>
      </w:r>
      <w:r>
        <w:tab/>
      </w:r>
      <w:r w:rsidR="002F6CAD">
        <w:fldChar w:fldCharType="begin"/>
      </w:r>
      <w:r>
        <w:instrText xml:space="preserve"> PAGEREF _Toc400106173 \h </w:instrText>
      </w:r>
      <w:r w:rsidR="002F6CAD">
        <w:fldChar w:fldCharType="separate"/>
      </w:r>
      <w:r>
        <w:t>27</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2.3</w:t>
      </w:r>
      <w:r w:rsidRPr="00600627">
        <w:rPr>
          <w:rFonts w:asciiTheme="minorHAnsi" w:eastAsiaTheme="minorEastAsia" w:hAnsiTheme="minorHAnsi" w:cstheme="minorBidi"/>
          <w:sz w:val="22"/>
          <w:szCs w:val="22"/>
          <w:lang w:eastAsia="nl-NL"/>
        </w:rPr>
        <w:tab/>
      </w:r>
      <w:r>
        <w:t>Alarm handling in the alarm mimic</w:t>
      </w:r>
      <w:r>
        <w:tab/>
      </w:r>
      <w:r w:rsidR="002F6CAD">
        <w:fldChar w:fldCharType="begin"/>
      </w:r>
      <w:r>
        <w:instrText xml:space="preserve"> PAGEREF _Toc400106174 \h </w:instrText>
      </w:r>
      <w:r w:rsidR="002F6CAD">
        <w:fldChar w:fldCharType="separate"/>
      </w:r>
      <w:r>
        <w:t>29</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2.3.1</w:t>
      </w:r>
      <w:r w:rsidRPr="00600627">
        <w:rPr>
          <w:rFonts w:asciiTheme="minorHAnsi" w:eastAsiaTheme="minorEastAsia" w:hAnsiTheme="minorHAnsi" w:cstheme="minorBidi"/>
          <w:sz w:val="22"/>
          <w:szCs w:val="22"/>
          <w:lang w:eastAsia="nl-NL"/>
        </w:rPr>
        <w:tab/>
      </w:r>
      <w:r>
        <w:t>Explanation of alarm rights</w:t>
      </w:r>
      <w:r>
        <w:tab/>
      </w:r>
      <w:r w:rsidR="002F6CAD">
        <w:fldChar w:fldCharType="begin"/>
      </w:r>
      <w:r>
        <w:instrText xml:space="preserve"> PAGEREF _Toc400106175 \h </w:instrText>
      </w:r>
      <w:r w:rsidR="002F6CAD">
        <w:fldChar w:fldCharType="separate"/>
      </w:r>
      <w:r>
        <w:t>29</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2.4</w:t>
      </w:r>
      <w:r w:rsidRPr="00600627">
        <w:rPr>
          <w:rFonts w:asciiTheme="minorHAnsi" w:eastAsiaTheme="minorEastAsia" w:hAnsiTheme="minorHAnsi" w:cstheme="minorBidi"/>
          <w:sz w:val="22"/>
          <w:szCs w:val="22"/>
          <w:lang w:eastAsia="nl-NL"/>
        </w:rPr>
        <w:tab/>
      </w:r>
      <w:r w:rsidRPr="00EE1CE6">
        <w:rPr>
          <w:lang w:val="en-US"/>
        </w:rPr>
        <w:t>Duty alarm system</w:t>
      </w:r>
      <w:r>
        <w:tab/>
      </w:r>
      <w:r w:rsidR="002F6CAD">
        <w:fldChar w:fldCharType="begin"/>
      </w:r>
      <w:r>
        <w:instrText xml:space="preserve"> PAGEREF _Toc400106176 \h </w:instrText>
      </w:r>
      <w:r w:rsidR="002F6CAD">
        <w:fldChar w:fldCharType="separate"/>
      </w:r>
      <w:r>
        <w:t>30</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2.4.1</w:t>
      </w:r>
      <w:r w:rsidRPr="00600627">
        <w:rPr>
          <w:rFonts w:asciiTheme="minorHAnsi" w:eastAsiaTheme="minorEastAsia" w:hAnsiTheme="minorHAnsi" w:cstheme="minorBidi"/>
          <w:sz w:val="22"/>
          <w:szCs w:val="22"/>
          <w:lang w:eastAsia="nl-NL"/>
        </w:rPr>
        <w:tab/>
      </w:r>
      <w:r>
        <w:t>Extra buttons alarm mimic</w:t>
      </w:r>
      <w:r>
        <w:tab/>
      </w:r>
      <w:r w:rsidR="002F6CAD">
        <w:fldChar w:fldCharType="begin"/>
      </w:r>
      <w:r>
        <w:instrText xml:space="preserve"> PAGEREF _Toc400106177 \h </w:instrText>
      </w:r>
      <w:r w:rsidR="002F6CAD">
        <w:fldChar w:fldCharType="separate"/>
      </w:r>
      <w:r>
        <w:t>33</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2.4.2</w:t>
      </w:r>
      <w:r w:rsidRPr="00600627">
        <w:rPr>
          <w:rFonts w:asciiTheme="minorHAnsi" w:eastAsiaTheme="minorEastAsia" w:hAnsiTheme="minorHAnsi" w:cstheme="minorBidi"/>
          <w:sz w:val="22"/>
          <w:szCs w:val="22"/>
          <w:lang w:eastAsia="nl-NL"/>
        </w:rPr>
        <w:tab/>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5pt" o:ole="">
            <v:imagedata r:id="rId8" o:title=""/>
          </v:shape>
          <o:OLEObject Type="Embed" ProgID="Photoshop.Image.10" ShapeID="_x0000_i1025" DrawAspect="Content" ObjectID="_1480251454" r:id="rId9">
            <o:FieldCodes>\s</o:FieldCodes>
          </o:OLEObject>
        </w:object>
      </w:r>
      <w:r>
        <w:t>Duty alarm principal</w:t>
      </w:r>
      <w:r>
        <w:tab/>
      </w:r>
      <w:r w:rsidR="002F6CAD">
        <w:fldChar w:fldCharType="begin"/>
      </w:r>
      <w:r>
        <w:instrText xml:space="preserve"> PAGEREF _Toc400106178 \h </w:instrText>
      </w:r>
      <w:r w:rsidR="002F6CAD">
        <w:fldChar w:fldCharType="separate"/>
      </w:r>
      <w:r>
        <w:t>36</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2.4.3</w:t>
      </w:r>
      <w:r w:rsidRPr="00600627">
        <w:rPr>
          <w:rFonts w:asciiTheme="minorHAnsi" w:eastAsiaTheme="minorEastAsia" w:hAnsiTheme="minorHAnsi" w:cstheme="minorBidi"/>
          <w:sz w:val="22"/>
          <w:szCs w:val="22"/>
          <w:lang w:eastAsia="nl-NL"/>
        </w:rPr>
        <w:tab/>
      </w:r>
      <w:r w:rsidRPr="00EE1CE6">
        <w:rPr>
          <w:lang w:val="en-US"/>
        </w:rPr>
        <w:t>Alarm types</w:t>
      </w:r>
      <w:r>
        <w:tab/>
      </w:r>
      <w:r w:rsidR="002F6CAD">
        <w:fldChar w:fldCharType="begin"/>
      </w:r>
      <w:r>
        <w:instrText xml:space="preserve"> PAGEREF _Toc400106179 \h </w:instrText>
      </w:r>
      <w:r w:rsidR="002F6CAD">
        <w:fldChar w:fldCharType="separate"/>
      </w:r>
      <w:r>
        <w:t>36</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2.4.3.1</w:t>
      </w:r>
      <w:r w:rsidRPr="00600627">
        <w:rPr>
          <w:rFonts w:asciiTheme="minorHAnsi" w:eastAsiaTheme="minorEastAsia" w:hAnsiTheme="minorHAnsi" w:cstheme="minorBidi"/>
          <w:sz w:val="22"/>
          <w:szCs w:val="22"/>
          <w:lang w:eastAsia="nl-NL"/>
        </w:rPr>
        <w:tab/>
      </w:r>
      <w:r w:rsidRPr="00EE1CE6">
        <w:rPr>
          <w:lang w:val="en-US"/>
        </w:rPr>
        <w:t>Alarm detection for analogue signals</w:t>
      </w:r>
      <w:r>
        <w:tab/>
      </w:r>
      <w:r w:rsidR="002F6CAD">
        <w:fldChar w:fldCharType="begin"/>
      </w:r>
      <w:r>
        <w:instrText xml:space="preserve"> PAGEREF _Toc400106180 \h </w:instrText>
      </w:r>
      <w:r w:rsidR="002F6CAD">
        <w:fldChar w:fldCharType="separate"/>
      </w:r>
      <w:r>
        <w:t>36</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2.4.3.2</w:t>
      </w:r>
      <w:r w:rsidRPr="00600627">
        <w:rPr>
          <w:rFonts w:asciiTheme="minorHAnsi" w:eastAsiaTheme="minorEastAsia" w:hAnsiTheme="minorHAnsi" w:cstheme="minorBidi"/>
          <w:sz w:val="22"/>
          <w:szCs w:val="22"/>
          <w:lang w:eastAsia="nl-NL"/>
        </w:rPr>
        <w:tab/>
      </w:r>
      <w:r w:rsidRPr="00EE1CE6">
        <w:rPr>
          <w:lang w:val="en-US"/>
        </w:rPr>
        <w:t>Alarm detection for on/off (two state) signals</w:t>
      </w:r>
      <w:r>
        <w:tab/>
      </w:r>
      <w:r w:rsidR="002F6CAD">
        <w:fldChar w:fldCharType="begin"/>
      </w:r>
      <w:r>
        <w:instrText xml:space="preserve"> PAGEREF _Toc400106181 \h </w:instrText>
      </w:r>
      <w:r w:rsidR="002F6CAD">
        <w:fldChar w:fldCharType="separate"/>
      </w:r>
      <w:r>
        <w:t>36</w:t>
      </w:r>
      <w:r w:rsidR="002F6CAD">
        <w:fldChar w:fldCharType="end"/>
      </w:r>
    </w:p>
    <w:p w:rsidR="00600627" w:rsidRPr="00600627" w:rsidRDefault="00600627">
      <w:pPr>
        <w:pStyle w:val="TOC4"/>
        <w:tabs>
          <w:tab w:val="left" w:pos="1728"/>
        </w:tabs>
        <w:rPr>
          <w:rFonts w:asciiTheme="minorHAnsi" w:eastAsiaTheme="minorEastAsia" w:hAnsiTheme="minorHAnsi" w:cstheme="minorBidi"/>
          <w:sz w:val="22"/>
          <w:szCs w:val="22"/>
          <w:lang w:eastAsia="nl-NL"/>
        </w:rPr>
      </w:pPr>
      <w:r w:rsidRPr="00EE1CE6">
        <w:rPr>
          <w:lang w:val="en-US"/>
        </w:rPr>
        <w:t>2.4.3.3</w:t>
      </w:r>
      <w:r w:rsidRPr="00600627">
        <w:rPr>
          <w:rFonts w:asciiTheme="minorHAnsi" w:eastAsiaTheme="minorEastAsia" w:hAnsiTheme="minorHAnsi" w:cstheme="minorBidi"/>
          <w:sz w:val="22"/>
          <w:szCs w:val="22"/>
          <w:lang w:eastAsia="nl-NL"/>
        </w:rPr>
        <w:tab/>
      </w:r>
      <w:r w:rsidRPr="00EE1CE6">
        <w:rPr>
          <w:lang w:val="en-US"/>
        </w:rPr>
        <w:t>Alarm detection for on/off signals with line check</w:t>
      </w:r>
      <w:r>
        <w:tab/>
      </w:r>
      <w:r w:rsidR="002F6CAD">
        <w:fldChar w:fldCharType="begin"/>
      </w:r>
      <w:r>
        <w:instrText xml:space="preserve"> PAGEREF _Toc400106182 \h </w:instrText>
      </w:r>
      <w:r w:rsidR="002F6CAD">
        <w:fldChar w:fldCharType="separate"/>
      </w:r>
      <w:r>
        <w:t>37</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2.4.4</w:t>
      </w:r>
      <w:r w:rsidRPr="00600627">
        <w:rPr>
          <w:rFonts w:asciiTheme="minorHAnsi" w:eastAsiaTheme="minorEastAsia" w:hAnsiTheme="minorHAnsi" w:cstheme="minorBidi"/>
          <w:sz w:val="22"/>
          <w:szCs w:val="22"/>
          <w:lang w:eastAsia="nl-NL"/>
        </w:rPr>
        <w:tab/>
      </w:r>
      <w:r>
        <w:t>Attended alarm mode</w:t>
      </w:r>
      <w:r>
        <w:tab/>
      </w:r>
      <w:r w:rsidR="002F6CAD">
        <w:fldChar w:fldCharType="begin"/>
      </w:r>
      <w:r>
        <w:instrText xml:space="preserve"> PAGEREF _Toc400106183 \h </w:instrText>
      </w:r>
      <w:r w:rsidR="002F6CAD">
        <w:fldChar w:fldCharType="separate"/>
      </w:r>
      <w:r>
        <w:t>37</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2.4.5</w:t>
      </w:r>
      <w:r w:rsidRPr="00600627">
        <w:rPr>
          <w:rFonts w:asciiTheme="minorHAnsi" w:eastAsiaTheme="minorEastAsia" w:hAnsiTheme="minorHAnsi" w:cstheme="minorBidi"/>
          <w:sz w:val="22"/>
          <w:szCs w:val="22"/>
          <w:lang w:eastAsia="nl-NL"/>
        </w:rPr>
        <w:tab/>
      </w:r>
      <w:r>
        <w:t>Unattended alarm mode</w:t>
      </w:r>
      <w:r>
        <w:tab/>
      </w:r>
      <w:r w:rsidR="002F6CAD">
        <w:fldChar w:fldCharType="begin"/>
      </w:r>
      <w:r>
        <w:instrText xml:space="preserve"> PAGEREF _Toc400106184 \h </w:instrText>
      </w:r>
      <w:r w:rsidR="002F6CAD">
        <w:fldChar w:fldCharType="separate"/>
      </w:r>
      <w:r>
        <w:t>37</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2.4.6</w:t>
      </w:r>
      <w:r w:rsidRPr="00600627">
        <w:rPr>
          <w:rFonts w:asciiTheme="minorHAnsi" w:eastAsiaTheme="minorEastAsia" w:hAnsiTheme="minorHAnsi" w:cstheme="minorBidi"/>
          <w:sz w:val="22"/>
          <w:szCs w:val="22"/>
          <w:lang w:eastAsia="nl-NL"/>
        </w:rPr>
        <w:tab/>
      </w:r>
      <w:r>
        <w:t>How to acknowledge an alarm</w:t>
      </w:r>
      <w:r>
        <w:tab/>
      </w:r>
      <w:r w:rsidR="002F6CAD">
        <w:fldChar w:fldCharType="begin"/>
      </w:r>
      <w:r>
        <w:instrText xml:space="preserve"> PAGEREF _Toc400106185 \h </w:instrText>
      </w:r>
      <w:r w:rsidR="002F6CAD">
        <w:fldChar w:fldCharType="separate"/>
      </w:r>
      <w:r>
        <w:t>38</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2.4.7</w:t>
      </w:r>
      <w:r w:rsidRPr="00600627">
        <w:rPr>
          <w:rFonts w:asciiTheme="minorHAnsi" w:eastAsiaTheme="minorEastAsia" w:hAnsiTheme="minorHAnsi" w:cstheme="minorBidi"/>
          <w:sz w:val="22"/>
          <w:szCs w:val="22"/>
          <w:lang w:eastAsia="nl-NL"/>
        </w:rPr>
        <w:tab/>
      </w:r>
      <w:r>
        <w:t>How to silence an alarm (not at ECR)</w:t>
      </w:r>
      <w:r>
        <w:tab/>
      </w:r>
      <w:r w:rsidR="002F6CAD">
        <w:fldChar w:fldCharType="begin"/>
      </w:r>
      <w:r>
        <w:instrText xml:space="preserve"> PAGEREF _Toc400106186 \h </w:instrText>
      </w:r>
      <w:r w:rsidR="002F6CAD">
        <w:fldChar w:fldCharType="separate"/>
      </w:r>
      <w:r>
        <w:t>38</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2.4.8</w:t>
      </w:r>
      <w:r w:rsidRPr="00600627">
        <w:rPr>
          <w:rFonts w:asciiTheme="minorHAnsi" w:eastAsiaTheme="minorEastAsia" w:hAnsiTheme="minorHAnsi" w:cstheme="minorBidi"/>
          <w:sz w:val="22"/>
          <w:szCs w:val="22"/>
          <w:lang w:eastAsia="nl-NL"/>
        </w:rPr>
        <w:tab/>
      </w:r>
      <w:r>
        <w:t>When will an alarm disappear</w:t>
      </w:r>
      <w:r>
        <w:tab/>
      </w:r>
      <w:r w:rsidR="002F6CAD">
        <w:fldChar w:fldCharType="begin"/>
      </w:r>
      <w:r>
        <w:instrText xml:space="preserve"> PAGEREF _Toc400106187 \h </w:instrText>
      </w:r>
      <w:r w:rsidR="002F6CAD">
        <w:fldChar w:fldCharType="separate"/>
      </w:r>
      <w:r>
        <w:t>38</w:t>
      </w:r>
      <w:r w:rsidR="002F6CAD">
        <w:fldChar w:fldCharType="end"/>
      </w:r>
    </w:p>
    <w:p w:rsidR="00600627" w:rsidRPr="00600627" w:rsidRDefault="00600627">
      <w:pPr>
        <w:pStyle w:val="TOC1"/>
        <w:rPr>
          <w:rFonts w:asciiTheme="minorHAnsi" w:eastAsiaTheme="minorEastAsia" w:hAnsiTheme="minorHAnsi" w:cstheme="minorBidi"/>
          <w:b w:val="0"/>
          <w:szCs w:val="22"/>
          <w:lang w:eastAsia="nl-NL"/>
        </w:rPr>
      </w:pPr>
      <w:r>
        <w:lastRenderedPageBreak/>
        <w:t>3.</w:t>
      </w:r>
      <w:r w:rsidRPr="00600627">
        <w:rPr>
          <w:rFonts w:asciiTheme="minorHAnsi" w:eastAsiaTheme="minorEastAsia" w:hAnsiTheme="minorHAnsi" w:cstheme="minorBidi"/>
          <w:b w:val="0"/>
          <w:szCs w:val="22"/>
          <w:lang w:eastAsia="nl-NL"/>
        </w:rPr>
        <w:tab/>
      </w:r>
      <w:r>
        <w:t>Personnel alarm</w:t>
      </w:r>
      <w:r>
        <w:tab/>
      </w:r>
      <w:r w:rsidR="002F6CAD">
        <w:fldChar w:fldCharType="begin"/>
      </w:r>
      <w:r>
        <w:instrText xml:space="preserve"> PAGEREF _Toc400106188 \h </w:instrText>
      </w:r>
      <w:r w:rsidR="002F6CAD">
        <w:fldChar w:fldCharType="separate"/>
      </w:r>
      <w:r>
        <w:t>38</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3.1</w:t>
      </w:r>
      <w:r w:rsidRPr="00600627">
        <w:rPr>
          <w:rFonts w:asciiTheme="minorHAnsi" w:eastAsiaTheme="minorEastAsia" w:hAnsiTheme="minorHAnsi" w:cstheme="minorBidi"/>
          <w:sz w:val="22"/>
          <w:szCs w:val="22"/>
          <w:lang w:eastAsia="nl-NL"/>
        </w:rPr>
        <w:tab/>
      </w:r>
      <w:r w:rsidRPr="00EE1CE6">
        <w:rPr>
          <w:lang w:val="en-US"/>
        </w:rPr>
        <w:t>Engineer Deadman</w:t>
      </w:r>
      <w:r>
        <w:tab/>
      </w:r>
      <w:r w:rsidR="002F6CAD">
        <w:fldChar w:fldCharType="begin"/>
      </w:r>
      <w:r>
        <w:instrText xml:space="preserve"> PAGEREF _Toc400106189 \h </w:instrText>
      </w:r>
      <w:r w:rsidR="002F6CAD">
        <w:fldChar w:fldCharType="separate"/>
      </w:r>
      <w:r>
        <w:t>38</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3.1.1</w:t>
      </w:r>
      <w:r w:rsidRPr="00600627">
        <w:rPr>
          <w:rFonts w:asciiTheme="minorHAnsi" w:eastAsiaTheme="minorEastAsia" w:hAnsiTheme="minorHAnsi" w:cstheme="minorBidi"/>
          <w:sz w:val="22"/>
          <w:szCs w:val="22"/>
          <w:lang w:eastAsia="nl-NL"/>
        </w:rPr>
        <w:tab/>
      </w:r>
      <w:r w:rsidRPr="00EE1CE6">
        <w:rPr>
          <w:lang w:val="en-US"/>
        </w:rPr>
        <w:t>Scope</w:t>
      </w:r>
      <w:r>
        <w:tab/>
      </w:r>
      <w:r w:rsidR="002F6CAD">
        <w:fldChar w:fldCharType="begin"/>
      </w:r>
      <w:r>
        <w:instrText xml:space="preserve"> PAGEREF _Toc400106190 \h </w:instrText>
      </w:r>
      <w:r w:rsidR="002F6CAD">
        <w:fldChar w:fldCharType="separate"/>
      </w:r>
      <w:r>
        <w:t>38</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3.1.2</w:t>
      </w:r>
      <w:r w:rsidRPr="00600627">
        <w:rPr>
          <w:rFonts w:asciiTheme="minorHAnsi" w:eastAsiaTheme="minorEastAsia" w:hAnsiTheme="minorHAnsi" w:cstheme="minorBidi"/>
          <w:sz w:val="22"/>
          <w:szCs w:val="22"/>
          <w:lang w:eastAsia="nl-NL"/>
        </w:rPr>
        <w:tab/>
      </w:r>
      <w:r w:rsidRPr="00EE1CE6">
        <w:rPr>
          <w:lang w:val="en-US"/>
        </w:rPr>
        <w:t xml:space="preserve">The </w:t>
      </w:r>
      <w:r w:rsidRPr="00EE1CE6">
        <w:rPr>
          <w:lang w:val="en-US" w:eastAsia="nl-NL"/>
        </w:rPr>
        <w:t xml:space="preserve">Engineer Deadman System </w:t>
      </w:r>
      <w:r w:rsidRPr="00EE1CE6">
        <w:rPr>
          <w:lang w:val="en-US"/>
        </w:rPr>
        <w:t>incorporates the following operational modes:</w:t>
      </w:r>
      <w:r>
        <w:tab/>
      </w:r>
      <w:r w:rsidR="002F6CAD">
        <w:fldChar w:fldCharType="begin"/>
      </w:r>
      <w:r>
        <w:instrText xml:space="preserve"> PAGEREF _Toc400106191 \h </w:instrText>
      </w:r>
      <w:r w:rsidR="002F6CAD">
        <w:fldChar w:fldCharType="separate"/>
      </w:r>
      <w:r>
        <w:t>38</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3.1.3</w:t>
      </w:r>
      <w:r w:rsidRPr="00600627">
        <w:rPr>
          <w:rFonts w:asciiTheme="minorHAnsi" w:eastAsiaTheme="minorEastAsia" w:hAnsiTheme="minorHAnsi" w:cstheme="minorBidi"/>
          <w:sz w:val="22"/>
          <w:szCs w:val="22"/>
          <w:lang w:eastAsia="nl-NL"/>
        </w:rPr>
        <w:tab/>
      </w:r>
      <w:r w:rsidRPr="00EE1CE6">
        <w:rPr>
          <w:lang w:val="en-US"/>
        </w:rPr>
        <w:t>Operational State</w:t>
      </w:r>
      <w:r>
        <w:tab/>
      </w:r>
      <w:r w:rsidR="002F6CAD">
        <w:fldChar w:fldCharType="begin"/>
      </w:r>
      <w:r>
        <w:instrText xml:space="preserve"> PAGEREF _Toc400106192 \h </w:instrText>
      </w:r>
      <w:r w:rsidR="002F6CAD">
        <w:fldChar w:fldCharType="separate"/>
      </w:r>
      <w:r>
        <w:t>39</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3.1.4</w:t>
      </w:r>
      <w:r w:rsidRPr="00600627">
        <w:rPr>
          <w:rFonts w:asciiTheme="minorHAnsi" w:eastAsiaTheme="minorEastAsia" w:hAnsiTheme="minorHAnsi" w:cstheme="minorBidi"/>
          <w:sz w:val="22"/>
          <w:szCs w:val="22"/>
          <w:lang w:eastAsia="nl-NL"/>
        </w:rPr>
        <w:tab/>
      </w:r>
      <w:r>
        <w:t>Reset function</w:t>
      </w:r>
      <w:r>
        <w:tab/>
      </w:r>
      <w:r w:rsidR="002F6CAD">
        <w:fldChar w:fldCharType="begin"/>
      </w:r>
      <w:r>
        <w:instrText xml:space="preserve"> PAGEREF _Toc400106193 \h </w:instrText>
      </w:r>
      <w:r w:rsidR="002F6CAD">
        <w:fldChar w:fldCharType="separate"/>
      </w:r>
      <w:r>
        <w:t>39</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rsidRPr="00EE1CE6">
        <w:rPr>
          <w:lang w:val="en-US"/>
        </w:rPr>
        <w:t>3.1.5</w:t>
      </w:r>
      <w:r w:rsidRPr="00600627">
        <w:rPr>
          <w:rFonts w:asciiTheme="minorHAnsi" w:eastAsiaTheme="minorEastAsia" w:hAnsiTheme="minorHAnsi" w:cstheme="minorBidi"/>
          <w:sz w:val="22"/>
          <w:szCs w:val="22"/>
          <w:lang w:eastAsia="nl-NL"/>
        </w:rPr>
        <w:tab/>
      </w:r>
      <w:r w:rsidRPr="00EE1CE6">
        <w:rPr>
          <w:lang w:val="en-US"/>
        </w:rPr>
        <w:t>Emergency call facility</w:t>
      </w:r>
      <w:r>
        <w:tab/>
      </w:r>
      <w:r w:rsidR="002F6CAD">
        <w:fldChar w:fldCharType="begin"/>
      </w:r>
      <w:r>
        <w:instrText xml:space="preserve"> PAGEREF _Toc400106194 \h </w:instrText>
      </w:r>
      <w:r w:rsidR="002F6CAD">
        <w:fldChar w:fldCharType="separate"/>
      </w:r>
      <w:r>
        <w:t>39</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3.2</w:t>
      </w:r>
      <w:r w:rsidRPr="00600627">
        <w:rPr>
          <w:rFonts w:asciiTheme="minorHAnsi" w:eastAsiaTheme="minorEastAsia" w:hAnsiTheme="minorHAnsi" w:cstheme="minorBidi"/>
          <w:sz w:val="22"/>
          <w:szCs w:val="22"/>
          <w:lang w:eastAsia="nl-NL"/>
        </w:rPr>
        <w:tab/>
      </w:r>
      <w:r>
        <w:t>BNWAS</w:t>
      </w:r>
      <w:r>
        <w:tab/>
      </w:r>
      <w:r w:rsidR="002F6CAD">
        <w:fldChar w:fldCharType="begin"/>
      </w:r>
      <w:r>
        <w:instrText xml:space="preserve"> PAGEREF _Toc400106195 \h </w:instrText>
      </w:r>
      <w:r w:rsidR="002F6CAD">
        <w:fldChar w:fldCharType="separate"/>
      </w:r>
      <w:r>
        <w:t>40</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3.2.1</w:t>
      </w:r>
      <w:r w:rsidRPr="00600627">
        <w:rPr>
          <w:rFonts w:asciiTheme="minorHAnsi" w:eastAsiaTheme="minorEastAsia" w:hAnsiTheme="minorHAnsi" w:cstheme="minorBidi"/>
          <w:sz w:val="22"/>
          <w:szCs w:val="22"/>
          <w:lang w:eastAsia="nl-NL"/>
        </w:rPr>
        <w:tab/>
      </w:r>
      <w:r>
        <w:t>Introduction</w:t>
      </w:r>
      <w:r>
        <w:tab/>
      </w:r>
      <w:r w:rsidR="002F6CAD">
        <w:fldChar w:fldCharType="begin"/>
      </w:r>
      <w:r>
        <w:instrText xml:space="preserve"> PAGEREF _Toc400106196 \h </w:instrText>
      </w:r>
      <w:r w:rsidR="002F6CAD">
        <w:fldChar w:fldCharType="separate"/>
      </w:r>
      <w:r>
        <w:t>40</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3.2.2</w:t>
      </w:r>
      <w:r w:rsidRPr="00600627">
        <w:rPr>
          <w:rFonts w:asciiTheme="minorHAnsi" w:eastAsiaTheme="minorEastAsia" w:hAnsiTheme="minorHAnsi" w:cstheme="minorBidi"/>
          <w:sz w:val="22"/>
          <w:szCs w:val="22"/>
          <w:lang w:eastAsia="nl-NL"/>
        </w:rPr>
        <w:tab/>
      </w:r>
      <w:r>
        <w:t>The HMI overview</w:t>
      </w:r>
      <w:r>
        <w:tab/>
      </w:r>
      <w:r w:rsidR="002F6CAD">
        <w:fldChar w:fldCharType="begin"/>
      </w:r>
      <w:r>
        <w:instrText xml:space="preserve"> PAGEREF _Toc400106197 \h </w:instrText>
      </w:r>
      <w:r w:rsidR="002F6CAD">
        <w:fldChar w:fldCharType="separate"/>
      </w:r>
      <w:r>
        <w:t>40</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3.2.3</w:t>
      </w:r>
      <w:r w:rsidRPr="00600627">
        <w:rPr>
          <w:rFonts w:asciiTheme="minorHAnsi" w:eastAsiaTheme="minorEastAsia" w:hAnsiTheme="minorHAnsi" w:cstheme="minorBidi"/>
          <w:sz w:val="22"/>
          <w:szCs w:val="22"/>
          <w:lang w:eastAsia="nl-NL"/>
        </w:rPr>
        <w:tab/>
      </w:r>
      <w:r>
        <w:t>The HMI explained</w:t>
      </w:r>
      <w:r>
        <w:tab/>
      </w:r>
      <w:r w:rsidR="002F6CAD">
        <w:fldChar w:fldCharType="begin"/>
      </w:r>
      <w:r>
        <w:instrText xml:space="preserve"> PAGEREF _Toc400106198 \h </w:instrText>
      </w:r>
      <w:r w:rsidR="002F6CAD">
        <w:fldChar w:fldCharType="separate"/>
      </w:r>
      <w:r>
        <w:t>41</w:t>
      </w:r>
      <w:r w:rsidR="002F6CAD">
        <w:fldChar w:fldCharType="end"/>
      </w:r>
    </w:p>
    <w:p w:rsidR="00600627" w:rsidRPr="00600627" w:rsidRDefault="00600627">
      <w:pPr>
        <w:pStyle w:val="TOC3"/>
        <w:rPr>
          <w:rFonts w:asciiTheme="minorHAnsi" w:eastAsiaTheme="minorEastAsia" w:hAnsiTheme="minorHAnsi" w:cstheme="minorBidi"/>
          <w:sz w:val="22"/>
          <w:szCs w:val="22"/>
          <w:lang w:eastAsia="nl-NL"/>
        </w:rPr>
      </w:pPr>
      <w:r>
        <w:t>3.2.4</w:t>
      </w:r>
      <w:r w:rsidRPr="00600627">
        <w:rPr>
          <w:rFonts w:asciiTheme="minorHAnsi" w:eastAsiaTheme="minorEastAsia" w:hAnsiTheme="minorHAnsi" w:cstheme="minorBidi"/>
          <w:sz w:val="22"/>
          <w:szCs w:val="22"/>
          <w:lang w:eastAsia="nl-NL"/>
        </w:rPr>
        <w:tab/>
      </w:r>
      <w:r>
        <w:t>The setup page</w:t>
      </w:r>
      <w:r>
        <w:tab/>
      </w:r>
      <w:r w:rsidR="002F6CAD">
        <w:fldChar w:fldCharType="begin"/>
      </w:r>
      <w:r>
        <w:instrText xml:space="preserve"> PAGEREF _Toc400106199 \h </w:instrText>
      </w:r>
      <w:r w:rsidR="002F6CAD">
        <w:fldChar w:fldCharType="separate"/>
      </w:r>
      <w:r>
        <w:t>43</w:t>
      </w:r>
      <w:r w:rsidR="002F6CAD">
        <w:fldChar w:fldCharType="end"/>
      </w:r>
    </w:p>
    <w:p w:rsidR="00600627" w:rsidRPr="00600627" w:rsidRDefault="00600627">
      <w:pPr>
        <w:pStyle w:val="TOC1"/>
        <w:rPr>
          <w:rFonts w:asciiTheme="minorHAnsi" w:eastAsiaTheme="minorEastAsia" w:hAnsiTheme="minorHAnsi" w:cstheme="minorBidi"/>
          <w:b w:val="0"/>
          <w:szCs w:val="22"/>
          <w:lang w:eastAsia="nl-NL"/>
        </w:rPr>
      </w:pPr>
      <w:r>
        <w:t>4.</w:t>
      </w:r>
      <w:r w:rsidRPr="00600627">
        <w:rPr>
          <w:rFonts w:asciiTheme="minorHAnsi" w:eastAsiaTheme="minorEastAsia" w:hAnsiTheme="minorHAnsi" w:cstheme="minorBidi"/>
          <w:b w:val="0"/>
          <w:szCs w:val="22"/>
          <w:lang w:eastAsia="nl-NL"/>
        </w:rPr>
        <w:tab/>
      </w:r>
      <w:r>
        <w:t>Annex 1 Mimic control</w:t>
      </w:r>
      <w:r>
        <w:tab/>
      </w:r>
      <w:r w:rsidR="002F6CAD">
        <w:fldChar w:fldCharType="begin"/>
      </w:r>
      <w:r>
        <w:instrText xml:space="preserve"> PAGEREF _Toc400106200 \h </w:instrText>
      </w:r>
      <w:r w:rsidR="002F6CAD">
        <w:fldChar w:fldCharType="separate"/>
      </w:r>
      <w:r>
        <w:t>47</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4.1</w:t>
      </w:r>
      <w:r w:rsidRPr="00600627">
        <w:rPr>
          <w:rFonts w:asciiTheme="minorHAnsi" w:eastAsiaTheme="minorEastAsia" w:hAnsiTheme="minorHAnsi" w:cstheme="minorBidi"/>
          <w:sz w:val="22"/>
          <w:szCs w:val="22"/>
          <w:lang w:eastAsia="nl-NL"/>
        </w:rPr>
        <w:tab/>
      </w:r>
      <w:r>
        <w:t>Mimic components</w:t>
      </w:r>
      <w:r>
        <w:tab/>
      </w:r>
      <w:r w:rsidR="002F6CAD">
        <w:fldChar w:fldCharType="begin"/>
      </w:r>
      <w:r>
        <w:instrText xml:space="preserve"> PAGEREF _Toc400106201 \h </w:instrText>
      </w:r>
      <w:r w:rsidR="002F6CAD">
        <w:fldChar w:fldCharType="separate"/>
      </w:r>
      <w:r>
        <w:t>47</w:t>
      </w:r>
      <w:r w:rsidR="002F6CAD">
        <w:fldChar w:fldCharType="end"/>
      </w:r>
    </w:p>
    <w:p w:rsidR="00600627" w:rsidRPr="00600627" w:rsidRDefault="00600627">
      <w:pPr>
        <w:pStyle w:val="TOC2"/>
        <w:tabs>
          <w:tab w:val="left" w:pos="1134"/>
        </w:tabs>
        <w:rPr>
          <w:rFonts w:asciiTheme="minorHAnsi" w:eastAsiaTheme="minorEastAsia" w:hAnsiTheme="minorHAnsi" w:cstheme="minorBidi"/>
          <w:sz w:val="22"/>
          <w:szCs w:val="22"/>
          <w:lang w:eastAsia="nl-NL"/>
        </w:rPr>
      </w:pPr>
      <w:r>
        <w:t>4.2</w:t>
      </w:r>
      <w:r w:rsidRPr="00600627">
        <w:rPr>
          <w:rFonts w:asciiTheme="minorHAnsi" w:eastAsiaTheme="minorEastAsia" w:hAnsiTheme="minorHAnsi" w:cstheme="minorBidi"/>
          <w:sz w:val="22"/>
          <w:szCs w:val="22"/>
          <w:lang w:eastAsia="nl-NL"/>
        </w:rPr>
        <w:tab/>
      </w:r>
      <w:r>
        <w:t>Component behaviour</w:t>
      </w:r>
      <w:r>
        <w:tab/>
      </w:r>
      <w:r w:rsidR="002F6CAD">
        <w:fldChar w:fldCharType="begin"/>
      </w:r>
      <w:r>
        <w:instrText xml:space="preserve"> PAGEREF _Toc400106202 \h </w:instrText>
      </w:r>
      <w:r w:rsidR="002F6CAD">
        <w:fldChar w:fldCharType="separate"/>
      </w:r>
      <w:r>
        <w:t>49</w:t>
      </w:r>
      <w:r w:rsidR="002F6CAD">
        <w:fldChar w:fldCharType="end"/>
      </w:r>
    </w:p>
    <w:p w:rsidR="00DA5601" w:rsidRDefault="002F6CAD"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1B5B4B">
      <w:pPr>
        <w:pStyle w:val="Heading1noNr"/>
        <w:numPr>
          <w:ilvl w:val="0"/>
          <w:numId w:val="0"/>
        </w:numPr>
      </w:pPr>
      <w:bookmarkStart w:id="0" w:name="_Toc285555366"/>
      <w:bookmarkStart w:id="1" w:name="_Toc400106145"/>
      <w:r>
        <w:t>Figures</w:t>
      </w:r>
      <w:bookmarkEnd w:id="0"/>
      <w:bookmarkEnd w:id="1"/>
    </w:p>
    <w:p w:rsidR="00600627" w:rsidRPr="00600627" w:rsidRDefault="002F6CAD">
      <w:pPr>
        <w:pStyle w:val="TableofFigures"/>
        <w:rPr>
          <w:rFonts w:asciiTheme="minorHAnsi" w:eastAsiaTheme="minorEastAsia" w:hAnsiTheme="minorHAnsi" w:cstheme="minorBidi"/>
          <w:szCs w:val="22"/>
          <w:lang w:eastAsia="nl-NL"/>
        </w:rPr>
      </w:pPr>
      <w:r>
        <w:fldChar w:fldCharType="begin"/>
      </w:r>
      <w:r w:rsidR="00DA5601" w:rsidRPr="00F34689">
        <w:instrText xml:space="preserve"> TOC \c "Figure" </w:instrText>
      </w:r>
      <w:r>
        <w:fldChar w:fldCharType="separate"/>
      </w:r>
      <w:r w:rsidR="00600627">
        <w:t>Figure 1</w:t>
      </w:r>
      <w:r w:rsidR="00600627">
        <w:noBreakHyphen/>
        <w:t>1: NavVision taskbar</w:t>
      </w:r>
      <w:r w:rsidR="00600627">
        <w:tab/>
      </w:r>
      <w:r>
        <w:fldChar w:fldCharType="begin"/>
      </w:r>
      <w:r w:rsidR="00600627">
        <w:instrText xml:space="preserve"> PAGEREF _Toc400106203 \h </w:instrText>
      </w:r>
      <w:r>
        <w:fldChar w:fldCharType="separate"/>
      </w:r>
      <w:r w:rsidR="00600627">
        <w:t>11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 User selection</w:t>
      </w:r>
      <w:r>
        <w:tab/>
      </w:r>
      <w:r w:rsidR="002F6CAD">
        <w:fldChar w:fldCharType="begin"/>
      </w:r>
      <w:r>
        <w:instrText xml:space="preserve"> PAGEREF _Toc400106204 \h </w:instrText>
      </w:r>
      <w:r w:rsidR="002F6CAD">
        <w:fldChar w:fldCharType="separate"/>
      </w:r>
      <w:r>
        <w:t>12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3: Palette options</w:t>
      </w:r>
      <w:r>
        <w:tab/>
      </w:r>
      <w:r w:rsidR="002F6CAD">
        <w:fldChar w:fldCharType="begin"/>
      </w:r>
      <w:r>
        <w:instrText xml:space="preserve"> PAGEREF _Toc400106205 \h </w:instrText>
      </w:r>
      <w:r w:rsidR="002F6CAD">
        <w:fldChar w:fldCharType="separate"/>
      </w:r>
      <w:r>
        <w:t>13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4: Mimic menu</w:t>
      </w:r>
      <w:r>
        <w:tab/>
      </w:r>
      <w:r w:rsidR="002F6CAD">
        <w:fldChar w:fldCharType="begin"/>
      </w:r>
      <w:r>
        <w:instrText xml:space="preserve"> PAGEREF _Toc400106206 \h </w:instrText>
      </w:r>
      <w:r w:rsidR="002F6CAD">
        <w:fldChar w:fldCharType="separate"/>
      </w:r>
      <w:r>
        <w:t>14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5: Mimic example 1</w:t>
      </w:r>
      <w:r>
        <w:tab/>
      </w:r>
      <w:r w:rsidR="002F6CAD">
        <w:fldChar w:fldCharType="begin"/>
      </w:r>
      <w:r>
        <w:instrText xml:space="preserve"> PAGEREF _Toc400106207 \h </w:instrText>
      </w:r>
      <w:r w:rsidR="002F6CAD">
        <w:fldChar w:fldCharType="separate"/>
      </w:r>
      <w:r>
        <w:t>15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6: Legend mimic</w:t>
      </w:r>
      <w:r>
        <w:tab/>
      </w:r>
      <w:r w:rsidR="002F6CAD">
        <w:fldChar w:fldCharType="begin"/>
      </w:r>
      <w:r>
        <w:instrText xml:space="preserve"> PAGEREF _Toc400106208 \h </w:instrText>
      </w:r>
      <w:r w:rsidR="002F6CAD">
        <w:fldChar w:fldCharType="separate"/>
      </w:r>
      <w:r>
        <w:t>15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7: Tank mimic</w:t>
      </w:r>
      <w:r>
        <w:tab/>
      </w:r>
      <w:r w:rsidR="002F6CAD">
        <w:fldChar w:fldCharType="begin"/>
      </w:r>
      <w:r>
        <w:instrText xml:space="preserve"> PAGEREF _Toc400106209 \h </w:instrText>
      </w:r>
      <w:r w:rsidR="002F6CAD">
        <w:fldChar w:fldCharType="separate"/>
      </w:r>
      <w:r>
        <w:t>16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8: Alarm list and logbook in mimic</w:t>
      </w:r>
      <w:r>
        <w:tab/>
      </w:r>
      <w:r w:rsidR="002F6CAD">
        <w:fldChar w:fldCharType="begin"/>
      </w:r>
      <w:r>
        <w:instrText xml:space="preserve"> PAGEREF _Toc400106210 \h </w:instrText>
      </w:r>
      <w:r w:rsidR="002F6CAD">
        <w:fldChar w:fldCharType="separate"/>
      </w:r>
      <w:r>
        <w:t>16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9: logging groups, all selected</w:t>
      </w:r>
      <w:r>
        <w:tab/>
      </w:r>
      <w:r w:rsidR="002F6CAD">
        <w:fldChar w:fldCharType="begin"/>
      </w:r>
      <w:r>
        <w:instrText xml:space="preserve"> PAGEREF _Toc400106211 \h </w:instrText>
      </w:r>
      <w:r w:rsidR="002F6CAD">
        <w:fldChar w:fldCharType="separate"/>
      </w:r>
      <w:r>
        <w:t>17</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10: interconnecting log appearance</w:t>
      </w:r>
      <w:r>
        <w:tab/>
      </w:r>
      <w:r w:rsidR="002F6CAD">
        <w:fldChar w:fldCharType="begin"/>
      </w:r>
      <w:r>
        <w:instrText xml:space="preserve"> PAGEREF _Toc400106212 \h </w:instrText>
      </w:r>
      <w:r w:rsidR="002F6CAD">
        <w:fldChar w:fldCharType="separate"/>
      </w:r>
      <w:r>
        <w:t>18</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11: Status indication log-entries</w:t>
      </w:r>
      <w:r>
        <w:tab/>
      </w:r>
      <w:r w:rsidR="002F6CAD">
        <w:fldChar w:fldCharType="begin"/>
      </w:r>
      <w:r>
        <w:instrText xml:space="preserve"> PAGEREF _Toc400106213 \h </w:instrText>
      </w:r>
      <w:r w:rsidR="002F6CAD">
        <w:fldChar w:fldCharType="separate"/>
      </w:r>
      <w:r>
        <w:t>18</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 xml:space="preserve">12: </w:t>
      </w:r>
      <w:r w:rsidRPr="00600627">
        <w:t>Logging colors</w:t>
      </w:r>
      <w:r>
        <w:tab/>
      </w:r>
      <w:r w:rsidR="002F6CAD">
        <w:fldChar w:fldCharType="begin"/>
      </w:r>
      <w:r>
        <w:instrText xml:space="preserve"> PAGEREF _Toc400106214 \h </w:instrText>
      </w:r>
      <w:r w:rsidR="002F6CAD">
        <w:fldChar w:fldCharType="separate"/>
      </w:r>
      <w:r>
        <w:t>19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13: Logbook search bar and buttons</w:t>
      </w:r>
      <w:r>
        <w:tab/>
      </w:r>
      <w:r w:rsidR="002F6CAD">
        <w:fldChar w:fldCharType="begin"/>
      </w:r>
      <w:r>
        <w:instrText xml:space="preserve"> PAGEREF _Toc400106215 \h </w:instrText>
      </w:r>
      <w:r w:rsidR="002F6CAD">
        <w:fldChar w:fldCharType="separate"/>
      </w:r>
      <w:r>
        <w:t>19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14: Search calendar</w:t>
      </w:r>
      <w:r>
        <w:tab/>
      </w:r>
      <w:r w:rsidR="002F6CAD">
        <w:fldChar w:fldCharType="begin"/>
      </w:r>
      <w:r>
        <w:instrText xml:space="preserve"> PAGEREF _Toc400106216 \h </w:instrText>
      </w:r>
      <w:r w:rsidR="002F6CAD">
        <w:fldChar w:fldCharType="separate"/>
      </w:r>
      <w:r>
        <w:t>20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15: Print button</w:t>
      </w:r>
      <w:r>
        <w:tab/>
      </w:r>
      <w:r w:rsidR="002F6CAD">
        <w:fldChar w:fldCharType="begin"/>
      </w:r>
      <w:r>
        <w:instrText xml:space="preserve"> PAGEREF _Toc400106217 \h </w:instrText>
      </w:r>
      <w:r w:rsidR="002F6CAD">
        <w:fldChar w:fldCharType="separate"/>
      </w:r>
      <w:r>
        <w:t>20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16: Up- down buttons</w:t>
      </w:r>
      <w:r>
        <w:tab/>
      </w:r>
      <w:r w:rsidR="002F6CAD">
        <w:fldChar w:fldCharType="begin"/>
      </w:r>
      <w:r>
        <w:instrText xml:space="preserve"> PAGEREF _Toc400106218 \h </w:instrText>
      </w:r>
      <w:r w:rsidR="002F6CAD">
        <w:fldChar w:fldCharType="separate"/>
      </w:r>
      <w:r>
        <w:t>20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17: Group viewer</w:t>
      </w:r>
      <w:r>
        <w:tab/>
      </w:r>
      <w:r w:rsidR="002F6CAD">
        <w:fldChar w:fldCharType="begin"/>
      </w:r>
      <w:r>
        <w:instrText xml:space="preserve"> PAGEREF _Toc400106219 \h </w:instrText>
      </w:r>
      <w:r w:rsidR="002F6CAD">
        <w:fldChar w:fldCharType="separate"/>
      </w:r>
      <w:r>
        <w:t>21</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18: Group Viewer columns</w:t>
      </w:r>
      <w:r>
        <w:tab/>
      </w:r>
      <w:r w:rsidR="002F6CAD">
        <w:fldChar w:fldCharType="begin"/>
      </w:r>
      <w:r>
        <w:instrText xml:space="preserve"> PAGEREF _Toc400106220 \h </w:instrText>
      </w:r>
      <w:r w:rsidR="002F6CAD">
        <w:fldChar w:fldCharType="separate"/>
      </w:r>
      <w:r>
        <w:t>22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19: Search bar</w:t>
      </w:r>
      <w:r>
        <w:tab/>
      </w:r>
      <w:r w:rsidR="002F6CAD">
        <w:fldChar w:fldCharType="begin"/>
      </w:r>
      <w:r>
        <w:instrText xml:space="preserve"> PAGEREF _Toc400106221 \h </w:instrText>
      </w:r>
      <w:r w:rsidR="002F6CAD">
        <w:fldChar w:fldCharType="separate"/>
      </w:r>
      <w:r>
        <w:t>22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20: Alarm groups</w:t>
      </w:r>
      <w:r>
        <w:tab/>
      </w:r>
      <w:r w:rsidR="002F6CAD">
        <w:fldChar w:fldCharType="begin"/>
      </w:r>
      <w:r>
        <w:instrText xml:space="preserve"> PAGEREF _Toc400106222 \h </w:instrText>
      </w:r>
      <w:r w:rsidR="002F6CAD">
        <w:fldChar w:fldCharType="separate"/>
      </w:r>
      <w:r>
        <w:t>22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21: Categories group</w:t>
      </w:r>
      <w:r>
        <w:tab/>
      </w:r>
      <w:r w:rsidR="002F6CAD">
        <w:fldChar w:fldCharType="begin"/>
      </w:r>
      <w:r>
        <w:instrText xml:space="preserve"> PAGEREF _Toc400106223 \h </w:instrText>
      </w:r>
      <w:r w:rsidR="002F6CAD">
        <w:fldChar w:fldCharType="separate"/>
      </w:r>
      <w:r>
        <w:t>23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22: Categories subgroup</w:t>
      </w:r>
      <w:r>
        <w:tab/>
      </w:r>
      <w:r w:rsidR="002F6CAD">
        <w:fldChar w:fldCharType="begin"/>
      </w:r>
      <w:r>
        <w:instrText xml:space="preserve"> PAGEREF _Toc400106224 \h </w:instrText>
      </w:r>
      <w:r w:rsidR="002F6CAD">
        <w:fldChar w:fldCharType="separate"/>
      </w:r>
      <w:r>
        <w:t>23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23: Group viewer in alarm</w:t>
      </w:r>
      <w:r>
        <w:tab/>
      </w:r>
      <w:r w:rsidR="002F6CAD">
        <w:fldChar w:fldCharType="begin"/>
      </w:r>
      <w:r>
        <w:instrText xml:space="preserve"> PAGEREF _Toc400106225 \h </w:instrText>
      </w:r>
      <w:r w:rsidR="002F6CAD">
        <w:fldChar w:fldCharType="separate"/>
      </w:r>
      <w:r>
        <w:t>23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24: Group viewer mimic and I/O location</w:t>
      </w:r>
      <w:r>
        <w:tab/>
      </w:r>
      <w:r w:rsidR="002F6CAD">
        <w:fldChar w:fldCharType="begin"/>
      </w:r>
      <w:r>
        <w:instrText xml:space="preserve"> PAGEREF _Toc400106226 \h </w:instrText>
      </w:r>
      <w:r w:rsidR="002F6CAD">
        <w:fldChar w:fldCharType="separate"/>
      </w:r>
      <w:r>
        <w:t>23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25: Alarm mimic</w:t>
      </w:r>
      <w:r>
        <w:tab/>
      </w:r>
      <w:r w:rsidR="002F6CAD">
        <w:fldChar w:fldCharType="begin"/>
      </w:r>
      <w:r>
        <w:instrText xml:space="preserve"> PAGEREF _Toc400106227 \h </w:instrText>
      </w:r>
      <w:r w:rsidR="002F6CAD">
        <w:fldChar w:fldCharType="separate"/>
      </w:r>
      <w:r>
        <w:t>24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26: Print button</w:t>
      </w:r>
      <w:r>
        <w:tab/>
      </w:r>
      <w:r w:rsidR="002F6CAD">
        <w:fldChar w:fldCharType="begin"/>
      </w:r>
      <w:r>
        <w:instrText xml:space="preserve"> PAGEREF _Toc400106228 \h </w:instrText>
      </w:r>
      <w:r w:rsidR="002F6CAD">
        <w:fldChar w:fldCharType="separate"/>
      </w:r>
      <w:r>
        <w:t>26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1</w:t>
      </w:r>
      <w:r>
        <w:noBreakHyphen/>
        <w:t>27: Up- down buttons</w:t>
      </w:r>
      <w:r>
        <w:tab/>
      </w:r>
      <w:r w:rsidR="002F6CAD">
        <w:fldChar w:fldCharType="begin"/>
      </w:r>
      <w:r>
        <w:instrText xml:space="preserve"> PAGEREF _Toc400106229 \h </w:instrText>
      </w:r>
      <w:r w:rsidR="002F6CAD">
        <w:fldChar w:fldCharType="separate"/>
      </w:r>
      <w:r>
        <w:t>26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 typical alarm sequence</w:t>
      </w:r>
      <w:r>
        <w:tab/>
      </w:r>
      <w:r w:rsidR="002F6CAD">
        <w:fldChar w:fldCharType="begin"/>
      </w:r>
      <w:r>
        <w:instrText xml:space="preserve"> PAGEREF _Toc400106230 \h </w:instrText>
      </w:r>
      <w:r w:rsidR="002F6CAD">
        <w:fldChar w:fldCharType="separate"/>
      </w:r>
      <w:r>
        <w:t>28</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lastRenderedPageBreak/>
        <w:t>Figure 2</w:t>
      </w:r>
      <w:r>
        <w:noBreakHyphen/>
        <w:t>2: Alarm group row</w:t>
      </w:r>
      <w:r>
        <w:tab/>
      </w:r>
      <w:r w:rsidR="002F6CAD">
        <w:fldChar w:fldCharType="begin"/>
      </w:r>
      <w:r>
        <w:instrText xml:space="preserve"> PAGEREF _Toc400106231 \h </w:instrText>
      </w:r>
      <w:r w:rsidR="002F6CAD">
        <w:fldChar w:fldCharType="separate"/>
      </w:r>
      <w:r>
        <w:t>29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3: silence/acknowledge-button</w:t>
      </w:r>
      <w:r>
        <w:tab/>
      </w:r>
      <w:r w:rsidR="002F6CAD">
        <w:fldChar w:fldCharType="begin"/>
      </w:r>
      <w:r>
        <w:instrText xml:space="preserve"> PAGEREF _Toc400106232 \h </w:instrText>
      </w:r>
      <w:r w:rsidR="002F6CAD">
        <w:fldChar w:fldCharType="separate"/>
      </w:r>
      <w:r>
        <w:t>29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4: typical Alarm panels</w:t>
      </w:r>
      <w:r>
        <w:tab/>
      </w:r>
      <w:r w:rsidR="002F6CAD">
        <w:fldChar w:fldCharType="begin"/>
      </w:r>
      <w:r>
        <w:instrText xml:space="preserve"> PAGEREF _Toc400106233 \h </w:instrText>
      </w:r>
      <w:r w:rsidR="002F6CAD">
        <w:fldChar w:fldCharType="separate"/>
      </w:r>
      <w:r>
        <w:t>30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5: Typical DAP screen</w:t>
      </w:r>
      <w:r>
        <w:tab/>
      </w:r>
      <w:r w:rsidR="002F6CAD">
        <w:fldChar w:fldCharType="begin"/>
      </w:r>
      <w:r>
        <w:instrText xml:space="preserve"> PAGEREF _Toc400106234 \h </w:instrText>
      </w:r>
      <w:r w:rsidR="002F6CAD">
        <w:fldChar w:fldCharType="separate"/>
      </w:r>
      <w:r>
        <w:t>33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6: Bridge set-up icons</w:t>
      </w:r>
      <w:r>
        <w:tab/>
      </w:r>
      <w:r w:rsidR="002F6CAD">
        <w:fldChar w:fldCharType="begin"/>
      </w:r>
      <w:r>
        <w:instrText xml:space="preserve"> PAGEREF _Toc400106235 \h </w:instrText>
      </w:r>
      <w:r w:rsidR="002F6CAD">
        <w:fldChar w:fldCharType="separate"/>
      </w:r>
      <w:r>
        <w:t>33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7: ER set-up icons</w:t>
      </w:r>
      <w:r>
        <w:tab/>
      </w:r>
      <w:r w:rsidR="002F6CAD">
        <w:fldChar w:fldCharType="begin"/>
      </w:r>
      <w:r>
        <w:instrText xml:space="preserve"> PAGEREF _Toc400106236 \h </w:instrText>
      </w:r>
      <w:r w:rsidR="002F6CAD">
        <w:fldChar w:fldCharType="separate"/>
      </w:r>
      <w:r>
        <w:t>33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8: Call function</w:t>
      </w:r>
      <w:r>
        <w:tab/>
      </w:r>
      <w:r w:rsidR="002F6CAD">
        <w:fldChar w:fldCharType="begin"/>
      </w:r>
      <w:r>
        <w:instrText xml:space="preserve"> PAGEREF _Toc400106237 \h </w:instrText>
      </w:r>
      <w:r w:rsidR="002F6CAD">
        <w:fldChar w:fldCharType="separate"/>
      </w:r>
      <w:r>
        <w:t>35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9: Duty select function</w:t>
      </w:r>
      <w:r>
        <w:tab/>
      </w:r>
      <w:r w:rsidR="002F6CAD">
        <w:fldChar w:fldCharType="begin"/>
      </w:r>
      <w:r>
        <w:instrText xml:space="preserve"> PAGEREF _Toc400106238 \h </w:instrText>
      </w:r>
      <w:r w:rsidR="002F6CAD">
        <w:fldChar w:fldCharType="separate"/>
      </w:r>
      <w:r>
        <w:t>35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10: receiving call message</w:t>
      </w:r>
      <w:r>
        <w:tab/>
      </w:r>
      <w:r w:rsidR="002F6CAD">
        <w:fldChar w:fldCharType="begin"/>
      </w:r>
      <w:r>
        <w:instrText xml:space="preserve"> PAGEREF _Toc400106239 \h </w:instrText>
      </w:r>
      <w:r w:rsidR="002F6CAD">
        <w:fldChar w:fldCharType="separate"/>
      </w:r>
      <w:r>
        <w:t>35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2</w:t>
      </w:r>
      <w:r>
        <w:noBreakHyphen/>
        <w:t>11: Crew information</w:t>
      </w:r>
      <w:r>
        <w:tab/>
      </w:r>
      <w:r w:rsidR="002F6CAD">
        <w:fldChar w:fldCharType="begin"/>
      </w:r>
      <w:r>
        <w:instrText xml:space="preserve"> PAGEREF _Toc400106240 \h </w:instrText>
      </w:r>
      <w:r w:rsidR="002F6CAD">
        <w:fldChar w:fldCharType="separate"/>
      </w:r>
      <w:r>
        <w:t>36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 Password entrance panel</w:t>
      </w:r>
      <w:r>
        <w:tab/>
      </w:r>
      <w:r w:rsidR="002F6CAD">
        <w:fldChar w:fldCharType="begin"/>
      </w:r>
      <w:r>
        <w:instrText xml:space="preserve"> PAGEREF _Toc400106241 \h </w:instrText>
      </w:r>
      <w:r w:rsidR="002F6CAD">
        <w:fldChar w:fldCharType="separate"/>
      </w:r>
      <w:r>
        <w:t>39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2: Main BNWAS HMI</w:t>
      </w:r>
      <w:r>
        <w:tab/>
      </w:r>
      <w:r w:rsidR="002F6CAD">
        <w:fldChar w:fldCharType="begin"/>
      </w:r>
      <w:r>
        <w:instrText xml:space="preserve"> PAGEREF _Toc400106242 \h </w:instrText>
      </w:r>
      <w:r w:rsidR="002F6CAD">
        <w:fldChar w:fldCharType="separate"/>
      </w:r>
      <w:r>
        <w:t>40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3: HMI top bar</w:t>
      </w:r>
      <w:r>
        <w:tab/>
      </w:r>
      <w:r w:rsidR="002F6CAD">
        <w:fldChar w:fldCharType="begin"/>
      </w:r>
      <w:r>
        <w:instrText xml:space="preserve"> PAGEREF _Toc400106243 \h </w:instrText>
      </w:r>
      <w:r w:rsidR="002F6CAD">
        <w:fldChar w:fldCharType="separate"/>
      </w:r>
      <w:r>
        <w:t>41</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4: HMI main screen</w:t>
      </w:r>
      <w:r>
        <w:tab/>
      </w:r>
      <w:r w:rsidR="002F6CAD">
        <w:fldChar w:fldCharType="begin"/>
      </w:r>
      <w:r>
        <w:instrText xml:space="preserve"> PAGEREF _Toc400106244 \h </w:instrText>
      </w:r>
      <w:r w:rsidR="002F6CAD">
        <w:fldChar w:fldCharType="separate"/>
      </w:r>
      <w:r>
        <w:t>41</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5: HMI bottom bar</w:t>
      </w:r>
      <w:r>
        <w:tab/>
      </w:r>
      <w:r w:rsidR="002F6CAD">
        <w:fldChar w:fldCharType="begin"/>
      </w:r>
      <w:r>
        <w:instrText xml:space="preserve"> PAGEREF _Toc400106245 \h </w:instrText>
      </w:r>
      <w:r w:rsidR="002F6CAD">
        <w:fldChar w:fldCharType="separate"/>
      </w:r>
      <w:r>
        <w:t>42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6: HMI Panel</w:t>
      </w:r>
      <w:r>
        <w:tab/>
      </w:r>
      <w:r w:rsidR="002F6CAD">
        <w:fldChar w:fldCharType="begin"/>
      </w:r>
      <w:r>
        <w:instrText xml:space="preserve"> PAGEREF _Toc400106246 \h </w:instrText>
      </w:r>
      <w:r w:rsidR="002F6CAD">
        <w:fldChar w:fldCharType="separate"/>
      </w:r>
      <w:r>
        <w:t>42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7: Setup screen</w:t>
      </w:r>
      <w:r>
        <w:tab/>
      </w:r>
      <w:r w:rsidR="002F6CAD">
        <w:fldChar w:fldCharType="begin"/>
      </w:r>
      <w:r>
        <w:instrText xml:space="preserve"> PAGEREF _Toc400106247 \h </w:instrText>
      </w:r>
      <w:r w:rsidR="002F6CAD">
        <w:fldChar w:fldCharType="separate"/>
      </w:r>
      <w:r>
        <w:t>43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8: Keypad</w:t>
      </w:r>
      <w:r>
        <w:tab/>
      </w:r>
      <w:r w:rsidR="002F6CAD">
        <w:fldChar w:fldCharType="begin"/>
      </w:r>
      <w:r>
        <w:instrText xml:space="preserve"> PAGEREF _Toc400106248 \h </w:instrText>
      </w:r>
      <w:r w:rsidR="002F6CAD">
        <w:fldChar w:fldCharType="separate"/>
      </w:r>
      <w:r>
        <w:t>44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9: Setup main screen</w:t>
      </w:r>
      <w:r>
        <w:tab/>
      </w:r>
      <w:r w:rsidR="002F6CAD">
        <w:fldChar w:fldCharType="begin"/>
      </w:r>
      <w:r>
        <w:instrText xml:space="preserve"> PAGEREF _Toc400106249 \h </w:instrText>
      </w:r>
      <w:r w:rsidR="002F6CAD">
        <w:fldChar w:fldCharType="separate"/>
      </w:r>
      <w:r>
        <w:t>44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10: NavVision HMI on DAP</w:t>
      </w:r>
      <w:r>
        <w:tab/>
      </w:r>
      <w:r w:rsidR="002F6CAD">
        <w:fldChar w:fldCharType="begin"/>
      </w:r>
      <w:r>
        <w:instrText xml:space="preserve"> PAGEREF _Toc400106250 \h </w:instrText>
      </w:r>
      <w:r w:rsidR="002F6CAD">
        <w:fldChar w:fldCharType="separate"/>
      </w:r>
      <w:r>
        <w:t>45</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3</w:t>
      </w:r>
      <w:r>
        <w:noBreakHyphen/>
        <w:t>11: NavVision Native screen</w:t>
      </w:r>
      <w:r>
        <w:tab/>
      </w:r>
      <w:r w:rsidR="002F6CAD">
        <w:fldChar w:fldCharType="begin"/>
      </w:r>
      <w:r>
        <w:instrText xml:space="preserve"> PAGEREF _Toc400106251 \h </w:instrText>
      </w:r>
      <w:r w:rsidR="002F6CAD">
        <w:fldChar w:fldCharType="separate"/>
      </w:r>
      <w:r>
        <w:t>46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1: Pop-up balloon</w:t>
      </w:r>
      <w:r>
        <w:tab/>
      </w:r>
      <w:r w:rsidR="002F6CAD">
        <w:fldChar w:fldCharType="begin"/>
      </w:r>
      <w:r>
        <w:instrText xml:space="preserve"> PAGEREF _Toc400106252 \h </w:instrText>
      </w:r>
      <w:r w:rsidR="002F6CAD">
        <w:fldChar w:fldCharType="separate"/>
      </w:r>
      <w:r>
        <w:t>49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2: control doughnut</w:t>
      </w:r>
      <w:r>
        <w:tab/>
      </w:r>
      <w:r w:rsidR="002F6CAD">
        <w:fldChar w:fldCharType="begin"/>
      </w:r>
      <w:r>
        <w:instrText xml:space="preserve"> PAGEREF _Toc400106253 \h </w:instrText>
      </w:r>
      <w:r w:rsidR="002F6CAD">
        <w:fldChar w:fldCharType="separate"/>
      </w:r>
      <w:r>
        <w:t>50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3: Vertical bar with alarm lines</w:t>
      </w:r>
      <w:r>
        <w:tab/>
      </w:r>
      <w:r w:rsidR="002F6CAD">
        <w:fldChar w:fldCharType="begin"/>
      </w:r>
      <w:r>
        <w:instrText xml:space="preserve"> PAGEREF _Toc400106254 \h </w:instrText>
      </w:r>
      <w:r w:rsidR="002F6CAD">
        <w:fldChar w:fldCharType="separate"/>
      </w:r>
      <w:r>
        <w:t>50</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Figure 4</w:t>
      </w:r>
      <w:r>
        <w:noBreakHyphen/>
        <w:t>4: Edit keyboard</w:t>
      </w:r>
      <w:r>
        <w:tab/>
      </w:r>
      <w:r w:rsidR="002F6CAD">
        <w:fldChar w:fldCharType="begin"/>
      </w:r>
      <w:r>
        <w:instrText xml:space="preserve"> PAGEREF _Toc400106255 \h </w:instrText>
      </w:r>
      <w:r w:rsidR="002F6CAD">
        <w:fldChar w:fldCharType="separate"/>
      </w:r>
      <w:r>
        <w:t>51</w:t>
      </w:r>
      <w:r w:rsidR="002F6CAD">
        <w:fldChar w:fldCharType="end"/>
      </w:r>
    </w:p>
    <w:p w:rsidR="004566D0" w:rsidRDefault="002F6CAD" w:rsidP="004566D0">
      <w:pPr>
        <w:pStyle w:val="Heading1"/>
        <w:numPr>
          <w:ilvl w:val="0"/>
          <w:numId w:val="0"/>
        </w:numPr>
      </w:pPr>
      <w:r>
        <w:fldChar w:fldCharType="end"/>
      </w:r>
      <w:bookmarkStart w:id="2" w:name="z_MarkPosition"/>
      <w:bookmarkStart w:id="3" w:name="_Toc400106146"/>
      <w:bookmarkEnd w:id="2"/>
      <w:r w:rsidR="0008554C">
        <w:t>Tables</w:t>
      </w:r>
      <w:bookmarkEnd w:id="3"/>
    </w:p>
    <w:p w:rsidR="00600627" w:rsidRPr="00600627" w:rsidRDefault="002F6CAD">
      <w:pPr>
        <w:pStyle w:val="TableofFigures"/>
        <w:rPr>
          <w:rFonts w:asciiTheme="minorHAnsi" w:eastAsiaTheme="minorEastAsia" w:hAnsiTheme="minorHAnsi" w:cstheme="minorBidi"/>
          <w:szCs w:val="22"/>
          <w:lang w:eastAsia="nl-NL"/>
        </w:rPr>
      </w:pPr>
      <w:r>
        <w:rPr>
          <w:b/>
        </w:rPr>
        <w:fldChar w:fldCharType="begin"/>
      </w:r>
      <w:r w:rsidR="004566D0">
        <w:rPr>
          <w:b/>
        </w:rPr>
        <w:instrText xml:space="preserve"> TOC \c "Table" </w:instrText>
      </w:r>
      <w:r>
        <w:rPr>
          <w:b/>
        </w:rPr>
        <w:fldChar w:fldCharType="separate"/>
      </w:r>
      <w:r w:rsidR="00600627">
        <w:t>Table 1: NavVision taskbar</w:t>
      </w:r>
      <w:r w:rsidR="00600627">
        <w:tab/>
      </w:r>
      <w:r>
        <w:fldChar w:fldCharType="begin"/>
      </w:r>
      <w:r w:rsidR="00600627">
        <w:instrText xml:space="preserve"> PAGEREF _Toc400106256 \h </w:instrText>
      </w:r>
      <w:r>
        <w:fldChar w:fldCharType="separate"/>
      </w:r>
      <w:r w:rsidR="00600627">
        <w:t>11</w:t>
      </w:r>
      <w:r>
        <w:fldChar w:fldCharType="end"/>
      </w:r>
    </w:p>
    <w:p w:rsidR="00600627" w:rsidRPr="00600627" w:rsidRDefault="00600627">
      <w:pPr>
        <w:pStyle w:val="TableofFigures"/>
        <w:rPr>
          <w:rFonts w:asciiTheme="minorHAnsi" w:eastAsiaTheme="minorEastAsia" w:hAnsiTheme="minorHAnsi" w:cstheme="minorBidi"/>
          <w:szCs w:val="22"/>
          <w:lang w:eastAsia="nl-NL"/>
        </w:rPr>
      </w:pPr>
      <w:r>
        <w:t>Table 2: Logging groups</w:t>
      </w:r>
      <w:r>
        <w:tab/>
      </w:r>
      <w:r w:rsidR="002F6CAD">
        <w:fldChar w:fldCharType="begin"/>
      </w:r>
      <w:r>
        <w:instrText xml:space="preserve"> PAGEREF _Toc400106257 \h </w:instrText>
      </w:r>
      <w:r w:rsidR="002F6CAD">
        <w:fldChar w:fldCharType="separate"/>
      </w:r>
      <w:r>
        <w:t>17</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3</w:t>
      </w:r>
      <w:r w:rsidRPr="00600627">
        <w:t>: Logbook colors</w:t>
      </w:r>
      <w:r>
        <w:tab/>
      </w:r>
      <w:r w:rsidR="002F6CAD">
        <w:fldChar w:fldCharType="begin"/>
      </w:r>
      <w:r>
        <w:instrText xml:space="preserve"> PAGEREF _Toc400106258 \h </w:instrText>
      </w:r>
      <w:r w:rsidR="002F6CAD">
        <w:fldChar w:fldCharType="separate"/>
      </w:r>
      <w:r>
        <w:t>19</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4: Group Viewer columns</w:t>
      </w:r>
      <w:r>
        <w:tab/>
      </w:r>
      <w:r w:rsidR="002F6CAD">
        <w:fldChar w:fldCharType="begin"/>
      </w:r>
      <w:r>
        <w:instrText xml:space="preserve"> PAGEREF _Toc400106259 \h </w:instrText>
      </w:r>
      <w:r w:rsidR="002F6CAD">
        <w:fldChar w:fldCharType="separate"/>
      </w:r>
      <w:r>
        <w:t>22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5: Alarm Icons</w:t>
      </w:r>
      <w:r>
        <w:tab/>
      </w:r>
      <w:r w:rsidR="002F6CAD">
        <w:fldChar w:fldCharType="begin"/>
      </w:r>
      <w:r>
        <w:instrText xml:space="preserve"> PAGEREF _Toc400106260 \h </w:instrText>
      </w:r>
      <w:r w:rsidR="002F6CAD">
        <w:fldChar w:fldCharType="separate"/>
      </w:r>
      <w:r>
        <w:t>26</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6: Alarm panel buttons</w:t>
      </w:r>
      <w:r>
        <w:tab/>
      </w:r>
      <w:r w:rsidR="002F6CAD">
        <w:fldChar w:fldCharType="begin"/>
      </w:r>
      <w:r>
        <w:instrText xml:space="preserve"> PAGEREF _Toc400106261 \h </w:instrText>
      </w:r>
      <w:r w:rsidR="002F6CAD">
        <w:fldChar w:fldCharType="separate"/>
      </w:r>
      <w:r>
        <w:t>32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7: Alarm mimic set-up icons</w:t>
      </w:r>
      <w:r>
        <w:tab/>
      </w:r>
      <w:r w:rsidR="002F6CAD">
        <w:fldChar w:fldCharType="begin"/>
      </w:r>
      <w:r>
        <w:instrText xml:space="preserve"> PAGEREF _Toc400106262 \h </w:instrText>
      </w:r>
      <w:r w:rsidR="002F6CAD">
        <w:fldChar w:fldCharType="separate"/>
      </w:r>
      <w:r>
        <w:t>34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8: Control element status</w:t>
      </w:r>
      <w:r>
        <w:tab/>
      </w:r>
      <w:r w:rsidR="002F6CAD">
        <w:fldChar w:fldCharType="begin"/>
      </w:r>
      <w:r>
        <w:instrText xml:space="preserve"> PAGEREF _Toc400106263 \h </w:instrText>
      </w:r>
      <w:r w:rsidR="002F6CAD">
        <w:fldChar w:fldCharType="separate"/>
      </w:r>
      <w:r>
        <w:t>51</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9: Control elements and color animation</w:t>
      </w:r>
      <w:r>
        <w:tab/>
      </w:r>
      <w:r w:rsidR="002F6CAD">
        <w:fldChar w:fldCharType="begin"/>
      </w:r>
      <w:r>
        <w:instrText xml:space="preserve"> PAGEREF _Toc400106264 \h </w:instrText>
      </w:r>
      <w:r w:rsidR="002F6CAD">
        <w:fldChar w:fldCharType="separate"/>
      </w:r>
      <w:r>
        <w:t>52</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10: Control elements with status indication</w:t>
      </w:r>
      <w:r>
        <w:tab/>
      </w:r>
      <w:r w:rsidR="002F6CAD">
        <w:fldChar w:fldCharType="begin"/>
      </w:r>
      <w:r>
        <w:instrText xml:space="preserve"> PAGEREF _Toc400106265 \h </w:instrText>
      </w:r>
      <w:r w:rsidR="002F6CAD">
        <w:fldChar w:fldCharType="separate"/>
      </w:r>
      <w:r>
        <w:t>53</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11: Control elements with speed indication</w:t>
      </w:r>
      <w:r>
        <w:tab/>
      </w:r>
      <w:r w:rsidR="002F6CAD">
        <w:fldChar w:fldCharType="begin"/>
      </w:r>
      <w:r>
        <w:instrText xml:space="preserve"> PAGEREF _Toc400106266 \h </w:instrText>
      </w:r>
      <w:r w:rsidR="002F6CAD">
        <w:fldChar w:fldCharType="separate"/>
      </w:r>
      <w:r>
        <w:t>54</w:t>
      </w:r>
      <w:r w:rsidR="002F6CAD">
        <w:fldChar w:fldCharType="end"/>
      </w:r>
    </w:p>
    <w:p w:rsidR="00600627" w:rsidRPr="00600627" w:rsidRDefault="00600627">
      <w:pPr>
        <w:pStyle w:val="TableofFigures"/>
        <w:rPr>
          <w:rFonts w:asciiTheme="minorHAnsi" w:eastAsiaTheme="minorEastAsia" w:hAnsiTheme="minorHAnsi" w:cstheme="minorBidi"/>
          <w:szCs w:val="22"/>
          <w:lang w:eastAsia="nl-NL"/>
        </w:rPr>
      </w:pPr>
      <w:r>
        <w:t>Table 12: Other control elements</w:t>
      </w:r>
      <w:r>
        <w:tab/>
      </w:r>
      <w:r w:rsidR="002F6CAD">
        <w:fldChar w:fldCharType="begin"/>
      </w:r>
      <w:r>
        <w:instrText xml:space="preserve"> PAGEREF _Toc400106267 \h </w:instrText>
      </w:r>
      <w:r w:rsidR="002F6CAD">
        <w:fldChar w:fldCharType="separate"/>
      </w:r>
      <w:r>
        <w:t>54</w:t>
      </w:r>
      <w:r w:rsidR="002F6CAD">
        <w:fldChar w:fldCharType="end"/>
      </w:r>
    </w:p>
    <w:p w:rsidR="004566D0" w:rsidRPr="004566D0" w:rsidRDefault="002F6CAD" w:rsidP="004566D0">
      <w:pPr>
        <w:pStyle w:val="Heading1"/>
        <w:numPr>
          <w:ilvl w:val="0"/>
          <w:numId w:val="0"/>
        </w:numPr>
      </w:pPr>
      <w:r>
        <w:rPr>
          <w:rFonts w:eastAsia="Times New Roman" w:cs="Times New Roman"/>
          <w:b w:val="0"/>
          <w:noProof/>
          <w:sz w:val="22"/>
        </w:rPr>
        <w:fldChar w:fldCharType="end"/>
      </w:r>
      <w:r w:rsidR="00DA5601" w:rsidRPr="006927D3">
        <w:br w:type="page"/>
      </w:r>
    </w:p>
    <w:p w:rsidR="00DA5601" w:rsidRPr="006927D3" w:rsidRDefault="00DA5601" w:rsidP="000F200F">
      <w:pPr>
        <w:pStyle w:val="Text"/>
      </w:pPr>
    </w:p>
    <w:p w:rsidR="00DA5601" w:rsidRPr="006927D3" w:rsidRDefault="00DA5601" w:rsidP="000F200F">
      <w:pPr>
        <w:pStyle w:val="Text"/>
      </w:pPr>
    </w:p>
    <w:p w:rsidR="00DA5601" w:rsidRPr="006927D3" w:rsidRDefault="00DA5601" w:rsidP="000F200F">
      <w:pPr>
        <w:pStyle w:val="Text"/>
        <w:jc w:val="both"/>
        <w:rPr>
          <w:color w:val="000000"/>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r>
      <w:r w:rsidR="006051E6">
        <w:rPr>
          <w:rFonts w:cs="Arial"/>
          <w:b/>
          <w:bCs/>
          <w:color w:val="000000"/>
          <w:sz w:val="24"/>
          <w:lang w:val="en-US"/>
        </w:rPr>
        <w:t>Imtech</w:t>
      </w:r>
      <w:r w:rsidRPr="00CA0364">
        <w:rPr>
          <w:rFonts w:cs="Arial"/>
          <w:b/>
          <w:bCs/>
          <w:color w:val="000000"/>
          <w:sz w:val="24"/>
          <w:lang w:val="en-US"/>
        </w:rPr>
        <w:t xml:space="preserve">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1B5B4B">
      <w:pPr>
        <w:pStyle w:val="Heading1noNr"/>
        <w:numPr>
          <w:ilvl w:val="0"/>
          <w:numId w:val="0"/>
        </w:numPr>
        <w:rPr>
          <w:lang w:val="en-US"/>
        </w:rPr>
      </w:pPr>
      <w:r>
        <w:br w:type="page"/>
      </w:r>
      <w:bookmarkStart w:id="4" w:name="_Toc285555368"/>
      <w:bookmarkStart w:id="5" w:name="_Toc400106147"/>
      <w:r>
        <w:lastRenderedPageBreak/>
        <w:t>References</w:t>
      </w:r>
      <w:bookmarkStart w:id="6" w:name="_Toc15373462"/>
      <w:bookmarkStart w:id="7" w:name="_Toc71091586"/>
      <w:bookmarkStart w:id="8" w:name="_Toc88449302"/>
      <w:bookmarkStart w:id="9" w:name="_Toc88449863"/>
      <w:bookmarkEnd w:id="4"/>
      <w:bookmarkEnd w:id="5"/>
    </w:p>
    <w:p w:rsidR="008A6C31" w:rsidRDefault="008A6C31" w:rsidP="000F200F">
      <w:pPr>
        <w:pStyle w:val="References"/>
        <w:numPr>
          <w:ilvl w:val="0"/>
          <w:numId w:val="0"/>
        </w:numPr>
        <w:ind w:left="360" w:hanging="360"/>
      </w:pPr>
    </w:p>
    <w:p w:rsidR="00DA5601" w:rsidRPr="00AC0DBB" w:rsidRDefault="00DA5601" w:rsidP="000F200F">
      <w:pPr>
        <w:pStyle w:val="References"/>
        <w:numPr>
          <w:ilvl w:val="0"/>
          <w:numId w:val="0"/>
        </w:numPr>
        <w:ind w:left="360" w:hanging="360"/>
      </w:pPr>
      <w:r>
        <w:t>Not applicable.</w:t>
      </w:r>
    </w:p>
    <w:p w:rsidR="00DA5601" w:rsidRDefault="00DA5601" w:rsidP="001B5B4B">
      <w:pPr>
        <w:pStyle w:val="Heading1noNr"/>
        <w:numPr>
          <w:ilvl w:val="0"/>
          <w:numId w:val="0"/>
        </w:numPr>
      </w:pPr>
      <w:r w:rsidRPr="001A7C15">
        <w:rPr>
          <w:lang w:val="en-US"/>
        </w:rPr>
        <w:br w:type="page"/>
      </w:r>
      <w:bookmarkStart w:id="10" w:name="_Ref210437134"/>
      <w:bookmarkStart w:id="11" w:name="_Toc210614733"/>
      <w:bookmarkStart w:id="12" w:name="_Toc400106148"/>
      <w:r>
        <w:lastRenderedPageBreak/>
        <w:t>Introduction</w:t>
      </w:r>
      <w:bookmarkEnd w:id="10"/>
      <w:bookmarkEnd w:id="11"/>
      <w:bookmarkEnd w:id="12"/>
    </w:p>
    <w:p w:rsidR="00DA5601" w:rsidRPr="00CA0364" w:rsidRDefault="00DA5601" w:rsidP="000F200F">
      <w:pPr>
        <w:rPr>
          <w:lang w:val="en-US"/>
        </w:rPr>
      </w:pPr>
    </w:p>
    <w:p w:rsidR="00DA5601" w:rsidRDefault="00E531A9" w:rsidP="000F200F">
      <w:pPr>
        <w:pStyle w:val="BodyText"/>
      </w:pPr>
      <w:r>
        <w:t>This</w:t>
      </w:r>
      <w:r w:rsidR="0071660C">
        <w:t xml:space="preserve"> </w:t>
      </w:r>
      <w:r w:rsidR="00525CF5">
        <w:t>O</w:t>
      </w:r>
      <w:r w:rsidR="0071660C">
        <w:t>perating</w:t>
      </w:r>
      <w:r w:rsidR="00525CF5">
        <w:t xml:space="preserve"> M</w:t>
      </w:r>
      <w:r w:rsidR="00DA5601">
        <w:t xml:space="preserve">anual </w:t>
      </w:r>
      <w:r w:rsidR="00525CF5">
        <w:t xml:space="preserve">contains all essential information for the user to make full use of </w:t>
      </w:r>
      <w:r w:rsidR="003F1D4C">
        <w:t>FT NavVision</w:t>
      </w:r>
      <w:r w:rsidR="00DA5601">
        <w:t>.</w:t>
      </w:r>
      <w:r w:rsidR="00DA5601">
        <w:rPr>
          <w:rFonts w:cs="Arial"/>
        </w:rPr>
        <w:t xml:space="preserve"> </w:t>
      </w:r>
      <w:r w:rsidR="00DA5601">
        <w:t>Th</w:t>
      </w:r>
      <w:r w:rsidR="00401ED6">
        <w:t xml:space="preserve">is manual includes a description of the </w:t>
      </w:r>
      <w:r w:rsidR="005D7D7B">
        <w:t>alarm functions, monitoring functions,</w:t>
      </w:r>
      <w:r w:rsidR="00A06D9C">
        <w:t xml:space="preserve"> control functions</w:t>
      </w:r>
      <w:r w:rsidR="007300AE">
        <w:t xml:space="preserve"> and additional capabilities. Also described are contingencies and alternate modes of operation, </w:t>
      </w:r>
      <w:r>
        <w:t xml:space="preserve">as well as </w:t>
      </w:r>
      <w:r w:rsidR="007300AE">
        <w:t>step-by-step procedures for system access and use.</w:t>
      </w:r>
    </w:p>
    <w:p w:rsidR="00827FA7" w:rsidRDefault="00827FA7" w:rsidP="000F200F">
      <w:pPr>
        <w:pStyle w:val="BodyText"/>
      </w:pPr>
    </w:p>
    <w:p w:rsidR="00DA5601" w:rsidRDefault="002E35FD" w:rsidP="001B5B4B">
      <w:pPr>
        <w:pStyle w:val="Heading1noNr"/>
        <w:numPr>
          <w:ilvl w:val="0"/>
          <w:numId w:val="0"/>
        </w:numPr>
      </w:pPr>
      <w:bookmarkStart w:id="13" w:name="_Toc210614734"/>
      <w:bookmarkStart w:id="14" w:name="_Toc400106149"/>
      <w:r>
        <w:t>About the O</w:t>
      </w:r>
      <w:r w:rsidR="005D05F8">
        <w:t>perat</w:t>
      </w:r>
      <w:r>
        <w:t>ing M</w:t>
      </w:r>
      <w:r w:rsidR="00DA5601">
        <w:t>anual</w:t>
      </w:r>
      <w:bookmarkEnd w:id="13"/>
      <w:bookmarkEnd w:id="14"/>
    </w:p>
    <w:p w:rsidR="00DA5601" w:rsidRPr="00CA0364" w:rsidRDefault="00DA5601" w:rsidP="000F200F">
      <w:pPr>
        <w:rPr>
          <w:lang w:val="en-US"/>
        </w:rPr>
      </w:pPr>
    </w:p>
    <w:p w:rsidR="00DA5601" w:rsidRDefault="008A6C31" w:rsidP="000F200F">
      <w:pPr>
        <w:pStyle w:val="BodyText"/>
      </w:pPr>
      <w:r>
        <w:t>This</w:t>
      </w:r>
      <w:r w:rsidR="002E35FD">
        <w:t xml:space="preserve"> m</w:t>
      </w:r>
      <w:r w:rsidR="00DA5601">
        <w:t xml:space="preserve">anual contains the following </w:t>
      </w:r>
      <w:r w:rsidR="00F06842">
        <w:t>section</w:t>
      </w:r>
      <w:r w:rsidR="00DA5601">
        <w:t>s:</w:t>
      </w:r>
    </w:p>
    <w:p w:rsidR="00DA5601" w:rsidRPr="004B7F9A" w:rsidRDefault="00E531A9" w:rsidP="00DA5601">
      <w:pPr>
        <w:pStyle w:val="BodyText"/>
        <w:numPr>
          <w:ilvl w:val="0"/>
          <w:numId w:val="2"/>
        </w:numPr>
      </w:pPr>
      <w:r w:rsidRPr="00E531A9">
        <w:rPr>
          <w:i/>
        </w:rPr>
        <w:t>Safety instructions</w:t>
      </w:r>
      <w:r w:rsidR="00DA5601" w:rsidRPr="004B7F9A">
        <w:t xml:space="preserve"> presents warning, caution and note information, which t</w:t>
      </w:r>
      <w:r>
        <w:t>he user should pay attention to;</w:t>
      </w:r>
    </w:p>
    <w:p w:rsidR="00DA5601" w:rsidRPr="004B7F9A" w:rsidRDefault="00DA5601" w:rsidP="00DA5601">
      <w:pPr>
        <w:pStyle w:val="BodyText"/>
        <w:numPr>
          <w:ilvl w:val="0"/>
          <w:numId w:val="2"/>
        </w:numPr>
      </w:pPr>
      <w:r w:rsidRPr="00E531A9">
        <w:rPr>
          <w:i/>
        </w:rPr>
        <w:t>Hu</w:t>
      </w:r>
      <w:r w:rsidR="000906C4" w:rsidRPr="00E531A9">
        <w:rPr>
          <w:i/>
        </w:rPr>
        <w:t>man Machine Interfa</w:t>
      </w:r>
      <w:r w:rsidR="00E531A9">
        <w:rPr>
          <w:i/>
        </w:rPr>
        <w:t>ce</w:t>
      </w:r>
      <w:r w:rsidR="000906C4" w:rsidRPr="004B7F9A">
        <w:t xml:space="preserve"> c</w:t>
      </w:r>
      <w:r w:rsidRPr="004B7F9A">
        <w:t>ontains explanation on the look and</w:t>
      </w:r>
      <w:r w:rsidR="008B3583" w:rsidRPr="004B7F9A">
        <w:t xml:space="preserve"> feel of the visible part of </w:t>
      </w:r>
      <w:r w:rsidR="00E531A9">
        <w:t>FT NavVision;</w:t>
      </w:r>
    </w:p>
    <w:p w:rsidR="004B7F9A" w:rsidRPr="006E4A73" w:rsidRDefault="00DA5601" w:rsidP="00DA5601">
      <w:pPr>
        <w:pStyle w:val="BodyText"/>
        <w:numPr>
          <w:ilvl w:val="0"/>
          <w:numId w:val="2"/>
        </w:numPr>
      </w:pPr>
      <w:r w:rsidRPr="00E531A9">
        <w:rPr>
          <w:i/>
        </w:rPr>
        <w:t>Duty Alarm System</w:t>
      </w:r>
      <w:r w:rsidRPr="006E4A73">
        <w:t xml:space="preserve"> explains how to work with the AM(C)S system and how the diffe</w:t>
      </w:r>
      <w:r w:rsidR="008B3583" w:rsidRPr="006E4A73">
        <w:t xml:space="preserve">rent parts are integrated in </w:t>
      </w:r>
      <w:r w:rsidR="00E531A9">
        <w:t xml:space="preserve">FT </w:t>
      </w:r>
      <w:r w:rsidRPr="006E4A73">
        <w:t>NavVision</w:t>
      </w:r>
    </w:p>
    <w:p w:rsidR="00DA5601" w:rsidRPr="00750AEC" w:rsidRDefault="000906C4" w:rsidP="00DA5601">
      <w:pPr>
        <w:pStyle w:val="BodyText"/>
        <w:numPr>
          <w:ilvl w:val="0"/>
          <w:numId w:val="2"/>
        </w:numPr>
      </w:pPr>
      <w:r w:rsidRPr="00E531A9">
        <w:rPr>
          <w:i/>
        </w:rPr>
        <w:t>Person</w:t>
      </w:r>
      <w:r w:rsidR="004B7F9A" w:rsidRPr="00E531A9">
        <w:rPr>
          <w:i/>
        </w:rPr>
        <w:t>ne</w:t>
      </w:r>
      <w:r w:rsidRPr="00E531A9">
        <w:rPr>
          <w:i/>
        </w:rPr>
        <w:t>l Alarm</w:t>
      </w:r>
      <w:r w:rsidRPr="006E4A73">
        <w:t xml:space="preserve"> e</w:t>
      </w:r>
      <w:r w:rsidR="00DA5601" w:rsidRPr="006E4A73">
        <w:t>xplains the work</w:t>
      </w:r>
      <w:r w:rsidR="00E531A9">
        <w:t xml:space="preserve">flow </w:t>
      </w:r>
      <w:r w:rsidR="00DA5601" w:rsidRPr="006E4A73">
        <w:t xml:space="preserve">of the </w:t>
      </w:r>
      <w:r w:rsidR="00E531A9">
        <w:t xml:space="preserve">various </w:t>
      </w:r>
      <w:r w:rsidR="00DA5601" w:rsidRPr="006E4A73">
        <w:t>Dea</w:t>
      </w:r>
      <w:r w:rsidR="008B3583" w:rsidRPr="006E4A73">
        <w:t>dman</w:t>
      </w:r>
      <w:r w:rsidR="00E531A9">
        <w:t xml:space="preserve"> </w:t>
      </w:r>
      <w:r w:rsidR="008B3583" w:rsidRPr="00750AEC">
        <w:t xml:space="preserve">systems </w:t>
      </w:r>
      <w:r w:rsidR="00E531A9">
        <w:t xml:space="preserve">across FT </w:t>
      </w:r>
      <w:r w:rsidR="00DA5601" w:rsidRPr="00750AEC">
        <w:t>NavVision.</w:t>
      </w:r>
    </w:p>
    <w:p w:rsidR="00DA5601" w:rsidRPr="00E531A9" w:rsidRDefault="00E531A9" w:rsidP="00DA5601">
      <w:pPr>
        <w:pStyle w:val="BodyText"/>
        <w:numPr>
          <w:ilvl w:val="0"/>
          <w:numId w:val="2"/>
        </w:numPr>
      </w:pPr>
      <w:r w:rsidRPr="00E531A9">
        <w:rPr>
          <w:i/>
        </w:rPr>
        <w:t>M</w:t>
      </w:r>
      <w:r w:rsidR="00CB0B71" w:rsidRPr="00E531A9">
        <w:rPr>
          <w:i/>
        </w:rPr>
        <w:t>imics</w:t>
      </w:r>
      <w:r w:rsidR="00DA5601" w:rsidRPr="00750AEC">
        <w:rPr>
          <w:lang w:val="en-US"/>
        </w:rPr>
        <w:t xml:space="preserve"> shows </w:t>
      </w:r>
      <w:r w:rsidR="00CB0B71" w:rsidRPr="00750AEC">
        <w:rPr>
          <w:lang w:val="en-US"/>
        </w:rPr>
        <w:t xml:space="preserve">how to work with the </w:t>
      </w:r>
      <w:r>
        <w:rPr>
          <w:lang w:val="en-US"/>
        </w:rPr>
        <w:t>various</w:t>
      </w:r>
      <w:r w:rsidR="00CB0B71" w:rsidRPr="00750AEC">
        <w:rPr>
          <w:lang w:val="en-US"/>
        </w:rPr>
        <w:t xml:space="preserve"> intera</w:t>
      </w:r>
      <w:r>
        <w:rPr>
          <w:lang w:val="en-US"/>
        </w:rPr>
        <w:t>ctive possibilities within FT NavVision’s m</w:t>
      </w:r>
      <w:r w:rsidR="00CB0B71" w:rsidRPr="00750AEC">
        <w:rPr>
          <w:lang w:val="en-US"/>
        </w:rPr>
        <w:t xml:space="preserve">imics.  </w:t>
      </w:r>
    </w:p>
    <w:p w:rsidR="00E531A9" w:rsidRPr="00750AEC" w:rsidRDefault="00E531A9" w:rsidP="00E531A9">
      <w:pPr>
        <w:pStyle w:val="BodyText"/>
        <w:ind w:left="360"/>
      </w:pPr>
    </w:p>
    <w:p w:rsidR="00DA5601" w:rsidRDefault="00AE40E8" w:rsidP="000F200F">
      <w:pPr>
        <w:rPr>
          <w:lang w:val="en-US"/>
        </w:rPr>
      </w:pPr>
      <w:r w:rsidRPr="00E531A9">
        <w:rPr>
          <w:noProof/>
          <w:lang w:val="nl-NL" w:eastAsia="nl-NL"/>
        </w:rPr>
        <w:drawing>
          <wp:anchor distT="0" distB="0" distL="114300" distR="114300" simplePos="0" relativeHeight="251658240" behindDoc="0" locked="0" layoutInCell="1" allowOverlap="1">
            <wp:simplePos x="0" y="0"/>
            <wp:positionH relativeFrom="column">
              <wp:posOffset>18415</wp:posOffset>
            </wp:positionH>
            <wp:positionV relativeFrom="paragraph">
              <wp:posOffset>2540</wp:posOffset>
            </wp:positionV>
            <wp:extent cx="454025" cy="449580"/>
            <wp:effectExtent l="19050" t="0" r="317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r w:rsidR="002E35FD" w:rsidRPr="00E531A9">
        <w:rPr>
          <w:color w:val="808080" w:themeColor="background1" w:themeShade="80"/>
          <w:lang w:val="en-US"/>
        </w:rPr>
        <w:t>F</w:t>
      </w:r>
      <w:r w:rsidR="00DA5601" w:rsidRPr="00E531A9">
        <w:rPr>
          <w:color w:val="808080" w:themeColor="background1" w:themeShade="80"/>
          <w:lang w:val="en-US"/>
        </w:rPr>
        <w:t>or specific information on interfaces, but also in depth information on features,</w:t>
      </w:r>
      <w:r w:rsidR="00E531A9" w:rsidRPr="00E531A9">
        <w:rPr>
          <w:color w:val="808080" w:themeColor="background1" w:themeShade="80"/>
          <w:lang w:val="en-US"/>
        </w:rPr>
        <w:t xml:space="preserve"> </w:t>
      </w:r>
      <w:r w:rsidR="00DA5601" w:rsidRPr="00E531A9">
        <w:rPr>
          <w:color w:val="808080" w:themeColor="background1" w:themeShade="80"/>
          <w:lang w:val="en-US"/>
        </w:rPr>
        <w:t xml:space="preserve">mentioned </w:t>
      </w:r>
      <w:r w:rsidR="00E531A9" w:rsidRPr="00E531A9">
        <w:rPr>
          <w:color w:val="808080" w:themeColor="background1" w:themeShade="80"/>
          <w:lang w:val="en-US"/>
        </w:rPr>
        <w:t>here or not</w:t>
      </w:r>
      <w:r w:rsidR="00DA5601" w:rsidRPr="00E531A9">
        <w:rPr>
          <w:color w:val="808080" w:themeColor="background1" w:themeShade="80"/>
          <w:lang w:val="en-US"/>
        </w:rPr>
        <w:t>, we refer you to the</w:t>
      </w:r>
      <w:r w:rsidR="00E531A9" w:rsidRPr="00E531A9">
        <w:rPr>
          <w:color w:val="808080" w:themeColor="background1" w:themeShade="80"/>
          <w:lang w:val="en-US"/>
        </w:rPr>
        <w:t>ir</w:t>
      </w:r>
      <w:r w:rsidR="00DA5601" w:rsidRPr="00E531A9">
        <w:rPr>
          <w:color w:val="808080" w:themeColor="background1" w:themeShade="80"/>
          <w:lang w:val="en-US"/>
        </w:rPr>
        <w:t xml:space="preserve"> specific manuals </w:t>
      </w:r>
      <w:r w:rsidR="00E531A9" w:rsidRPr="00E531A9">
        <w:rPr>
          <w:color w:val="808080" w:themeColor="background1" w:themeShade="80"/>
          <w:lang w:val="en-US"/>
        </w:rPr>
        <w:t xml:space="preserve">which </w:t>
      </w:r>
      <w:r w:rsidR="00DA5601" w:rsidRPr="00E531A9">
        <w:rPr>
          <w:color w:val="808080" w:themeColor="background1" w:themeShade="80"/>
          <w:lang w:val="en-US"/>
        </w:rPr>
        <w:t xml:space="preserve">can be obtained through </w:t>
      </w:r>
      <w:r w:rsidR="006051E6" w:rsidRPr="00E531A9">
        <w:rPr>
          <w:color w:val="808080" w:themeColor="background1" w:themeShade="80"/>
          <w:lang w:val="en-US"/>
        </w:rPr>
        <w:t>Imtech</w:t>
      </w:r>
      <w:r w:rsidR="00DA5601" w:rsidRPr="00E531A9">
        <w:rPr>
          <w:color w:val="808080" w:themeColor="background1" w:themeShade="80"/>
          <w:lang w:val="en-US"/>
        </w:rPr>
        <w:t>.</w:t>
      </w:r>
      <w:r w:rsidR="00DA5601" w:rsidRPr="00E531A9">
        <w:rPr>
          <w:lang w:val="en-US"/>
        </w:rPr>
        <w:br w:type="page"/>
      </w:r>
      <w:r w:rsidR="00DA5601" w:rsidRPr="00CA0364">
        <w:rPr>
          <w:lang w:val="en-US"/>
        </w:rPr>
        <w:lastRenderedPageBreak/>
        <w:t>Abbreviations list</w:t>
      </w:r>
    </w:p>
    <w:p w:rsidR="002F2802" w:rsidRPr="00CA0364" w:rsidRDefault="002F2802" w:rsidP="000F200F">
      <w:pPr>
        <w:rPr>
          <w:lang w:val="en-US"/>
        </w:rPr>
      </w:pPr>
    </w:p>
    <w:p w:rsidR="00F06842" w:rsidRPr="00CA0364" w:rsidRDefault="00F06842" w:rsidP="000F200F">
      <w:pPr>
        <w:rPr>
          <w:lang w:val="en-US"/>
        </w:rPr>
      </w:pPr>
      <w:r w:rsidRPr="00E531A9">
        <w:rPr>
          <w:b/>
          <w:lang w:val="en-US"/>
        </w:rPr>
        <w:t>AM(C)S</w:t>
      </w:r>
      <w:r>
        <w:rPr>
          <w:lang w:val="en-US"/>
        </w:rPr>
        <w:tab/>
      </w:r>
      <w:r>
        <w:rPr>
          <w:lang w:val="en-US"/>
        </w:rPr>
        <w:tab/>
        <w:t>Alarm Monitoring (</w:t>
      </w:r>
      <w:r w:rsidR="00E531A9">
        <w:rPr>
          <w:lang w:val="en-US"/>
        </w:rPr>
        <w:t>&amp;</w:t>
      </w:r>
      <w:r>
        <w:rPr>
          <w:lang w:val="en-US"/>
        </w:rPr>
        <w:t xml:space="preserve"> Control) System</w:t>
      </w:r>
    </w:p>
    <w:p w:rsidR="00DA5601" w:rsidRPr="00CA0364" w:rsidRDefault="00DA5601" w:rsidP="000F200F">
      <w:pPr>
        <w:rPr>
          <w:lang w:val="en-US"/>
        </w:rPr>
      </w:pPr>
      <w:r w:rsidRPr="00E531A9">
        <w:rPr>
          <w:b/>
          <w:lang w:val="en-US"/>
        </w:rPr>
        <w:t>COM</w:t>
      </w:r>
      <w:r w:rsidRPr="00E531A9">
        <w:rPr>
          <w:b/>
          <w:lang w:val="en-US"/>
        </w:rPr>
        <w:tab/>
      </w:r>
      <w:r w:rsidRPr="00CA0364">
        <w:rPr>
          <w:lang w:val="en-US"/>
        </w:rPr>
        <w:tab/>
      </w:r>
      <w:r w:rsidRPr="00CA0364">
        <w:rPr>
          <w:lang w:val="en-US"/>
        </w:rPr>
        <w:tab/>
        <w:t>Communication</w:t>
      </w:r>
    </w:p>
    <w:p w:rsidR="00DA5601" w:rsidRPr="00CA0364" w:rsidRDefault="00DA5601" w:rsidP="000F200F">
      <w:pPr>
        <w:rPr>
          <w:lang w:val="en-US"/>
        </w:rPr>
      </w:pPr>
      <w:r w:rsidRPr="00E531A9">
        <w:rPr>
          <w:b/>
          <w:lang w:val="en-US"/>
        </w:rPr>
        <w:t>CPU</w:t>
      </w:r>
      <w:r w:rsidRPr="00E531A9">
        <w:rPr>
          <w:b/>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E531A9">
        <w:rPr>
          <w:b/>
          <w:lang w:val="en-US"/>
        </w:rPr>
        <w:t>DAP</w:t>
      </w:r>
      <w:r w:rsidRPr="00CA0364">
        <w:rPr>
          <w:lang w:val="en-US"/>
        </w:rPr>
        <w:tab/>
      </w:r>
      <w:r w:rsidRPr="00CA0364">
        <w:rPr>
          <w:lang w:val="en-US"/>
        </w:rPr>
        <w:tab/>
      </w:r>
      <w:r w:rsidRPr="00CA0364">
        <w:rPr>
          <w:lang w:val="en-US"/>
        </w:rPr>
        <w:tab/>
        <w:t>Duty Alarm panel</w:t>
      </w:r>
    </w:p>
    <w:p w:rsidR="00DA5601" w:rsidRPr="00CA0364" w:rsidRDefault="00DA5601" w:rsidP="000F200F">
      <w:pPr>
        <w:rPr>
          <w:bCs/>
          <w:lang w:val="en-US"/>
        </w:rPr>
      </w:pPr>
      <w:r w:rsidRPr="00E531A9">
        <w:rPr>
          <w:b/>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E531A9">
        <w:rPr>
          <w:b/>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E531A9">
        <w:rPr>
          <w:b/>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E531A9">
        <w:rPr>
          <w:b/>
          <w:lang w:val="en-US"/>
        </w:rPr>
        <w:t>GPS</w:t>
      </w:r>
      <w:r w:rsidRPr="00CA0364">
        <w:rPr>
          <w:lang w:val="en-US"/>
        </w:rPr>
        <w:tab/>
      </w:r>
      <w:r w:rsidRPr="00CA0364">
        <w:rPr>
          <w:lang w:val="en-US"/>
        </w:rPr>
        <w:tab/>
      </w:r>
      <w:r w:rsidRPr="00CA0364">
        <w:rPr>
          <w:lang w:val="en-US"/>
        </w:rPr>
        <w:tab/>
        <w:t>Global Positioning System</w:t>
      </w:r>
    </w:p>
    <w:p w:rsidR="00DA5601" w:rsidRPr="00CA0364" w:rsidRDefault="00DA5601" w:rsidP="000F200F">
      <w:pPr>
        <w:rPr>
          <w:lang w:val="en-US"/>
        </w:rPr>
      </w:pPr>
      <w:r w:rsidRPr="00E531A9">
        <w:rPr>
          <w:b/>
          <w:lang w:val="en-US"/>
        </w:rPr>
        <w:t>GRP</w:t>
      </w:r>
      <w:r w:rsidRPr="00CA0364">
        <w:rPr>
          <w:lang w:val="en-US"/>
        </w:rPr>
        <w:tab/>
      </w:r>
      <w:r w:rsidRPr="00CA0364">
        <w:rPr>
          <w:lang w:val="en-US"/>
        </w:rPr>
        <w:tab/>
      </w:r>
      <w:r w:rsidRPr="00CA0364">
        <w:rPr>
          <w:lang w:val="en-US"/>
        </w:rPr>
        <w:tab/>
        <w:t>Group</w:t>
      </w:r>
    </w:p>
    <w:p w:rsidR="00313598" w:rsidRDefault="00DA5601" w:rsidP="000F200F">
      <w:pPr>
        <w:rPr>
          <w:lang w:val="en-US"/>
        </w:rPr>
      </w:pPr>
      <w:r w:rsidRPr="00E531A9">
        <w:rPr>
          <w:b/>
          <w:lang w:val="en-US"/>
        </w:rPr>
        <w:t>ID</w:t>
      </w:r>
      <w:r w:rsidRPr="00CA0364">
        <w:rPr>
          <w:lang w:val="en-US"/>
        </w:rPr>
        <w:tab/>
      </w:r>
      <w:r w:rsidRPr="00CA0364">
        <w:rPr>
          <w:lang w:val="en-US"/>
        </w:rPr>
        <w:tab/>
      </w:r>
      <w:r w:rsidRPr="00CA0364">
        <w:rPr>
          <w:lang w:val="en-US"/>
        </w:rPr>
        <w:tab/>
        <w:t>Identification</w:t>
      </w:r>
    </w:p>
    <w:p w:rsidR="00DA5601" w:rsidRPr="00CA0364" w:rsidRDefault="00DA5601" w:rsidP="000F200F">
      <w:pPr>
        <w:rPr>
          <w:lang w:val="en-US"/>
        </w:rPr>
      </w:pPr>
      <w:r w:rsidRPr="00E531A9">
        <w:rPr>
          <w:b/>
          <w:lang w:val="en-US"/>
        </w:rP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E531A9">
        <w:rPr>
          <w:b/>
          <w:lang w:val="en-US"/>
        </w:rPr>
        <w:t>LAN</w:t>
      </w:r>
      <w:r w:rsidR="000906C4">
        <w:rPr>
          <w:lang w:val="en-US"/>
        </w:rPr>
        <w:tab/>
      </w:r>
      <w:r w:rsidR="000906C4">
        <w:rPr>
          <w:lang w:val="en-US"/>
        </w:rPr>
        <w:tab/>
      </w:r>
      <w:r w:rsidR="000E6AFD">
        <w:rPr>
          <w:lang w:val="en-US"/>
        </w:rPr>
        <w:tab/>
      </w:r>
      <w:r w:rsidRPr="00CA0364">
        <w:rPr>
          <w:lang w:val="en-US"/>
        </w:rPr>
        <w:t>Local Area Network</w:t>
      </w:r>
    </w:p>
    <w:p w:rsidR="00DA5601" w:rsidRPr="00CA0364" w:rsidRDefault="00DA5601" w:rsidP="000F200F">
      <w:pPr>
        <w:rPr>
          <w:lang w:val="en-US"/>
        </w:rPr>
      </w:pPr>
      <w:bookmarkStart w:id="15" w:name="_Ref211390692"/>
      <w:r w:rsidRPr="00E531A9">
        <w:rPr>
          <w:b/>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E531A9">
        <w:rPr>
          <w:b/>
          <w:lang w:val="en-US"/>
        </w:rPr>
        <w:t>LPU</w:t>
      </w:r>
      <w:r w:rsidRPr="00CA0364">
        <w:rPr>
          <w:lang w:val="en-US"/>
        </w:rPr>
        <w:tab/>
      </w:r>
      <w:r w:rsidRPr="00CA0364">
        <w:rPr>
          <w:lang w:val="en-US"/>
        </w:rPr>
        <w:tab/>
      </w:r>
      <w:r w:rsidRPr="00CA0364">
        <w:rPr>
          <w:lang w:val="en-US"/>
        </w:rPr>
        <w:tab/>
        <w:t>Local Processing Unit</w:t>
      </w:r>
    </w:p>
    <w:p w:rsidR="00DA5601" w:rsidRPr="0071660C" w:rsidRDefault="00DA5601" w:rsidP="000F200F">
      <w:pPr>
        <w:rPr>
          <w:lang w:val="it-IT"/>
        </w:rPr>
      </w:pPr>
      <w:r w:rsidRPr="00E531A9">
        <w:rPr>
          <w:b/>
          <w:lang w:val="it-IT"/>
        </w:rPr>
        <w:t>MAC</w:t>
      </w:r>
      <w:r w:rsidRPr="0071660C">
        <w:rPr>
          <w:lang w:val="it-IT"/>
        </w:rPr>
        <w:tab/>
      </w:r>
      <w:r w:rsidRPr="0071660C">
        <w:rPr>
          <w:lang w:val="it-IT"/>
        </w:rPr>
        <w:tab/>
      </w:r>
      <w:r w:rsidRPr="0071660C">
        <w:rPr>
          <w:lang w:val="it-IT"/>
        </w:rPr>
        <w:tab/>
        <w:t>Media Access Control</w:t>
      </w:r>
    </w:p>
    <w:p w:rsidR="00DA5601" w:rsidRPr="00CA0364" w:rsidRDefault="000E6AFD" w:rsidP="000F200F">
      <w:pPr>
        <w:rPr>
          <w:lang w:val="en-US"/>
        </w:rPr>
      </w:pPr>
      <w:r w:rsidRPr="00E531A9">
        <w:rPr>
          <w:b/>
          <w:lang w:val="en-US"/>
        </w:rPr>
        <w:t>NMEA</w:t>
      </w:r>
      <w:r>
        <w:rPr>
          <w:lang w:val="en-US"/>
        </w:rPr>
        <w:tab/>
      </w:r>
      <w:r>
        <w:rPr>
          <w:lang w:val="en-US"/>
        </w:rPr>
        <w:tab/>
      </w:r>
      <w:r>
        <w:rPr>
          <w:lang w:val="en-US"/>
        </w:rPr>
        <w:tab/>
      </w:r>
      <w:r w:rsidR="00DA5601" w:rsidRPr="00CA0364">
        <w:rPr>
          <w:lang w:val="en-US"/>
        </w:rPr>
        <w:t>National Marine Electronics Association</w:t>
      </w:r>
    </w:p>
    <w:p w:rsidR="00DA5601" w:rsidRPr="00CA0364" w:rsidRDefault="00DA5601" w:rsidP="000F200F">
      <w:pPr>
        <w:rPr>
          <w:lang w:val="en-US"/>
        </w:rPr>
      </w:pPr>
      <w:r w:rsidRPr="00E531A9">
        <w:rPr>
          <w:b/>
          <w:lang w:val="en-US"/>
        </w:rPr>
        <w:t>OWS</w:t>
      </w:r>
      <w:r w:rsidRPr="00E531A9">
        <w:rPr>
          <w:b/>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E531A9">
        <w:rPr>
          <w:b/>
          <w:lang w:val="en-US"/>
        </w:rPr>
        <w:t>SMS</w:t>
      </w:r>
      <w:r w:rsidRPr="00E531A9">
        <w:rPr>
          <w:b/>
          <w:lang w:val="en-US"/>
        </w:rPr>
        <w:tab/>
      </w:r>
      <w:r w:rsidRPr="00CA0364">
        <w:rPr>
          <w:lang w:val="en-US"/>
        </w:rPr>
        <w:tab/>
      </w:r>
      <w:r w:rsidRPr="00CA0364">
        <w:rPr>
          <w:lang w:val="en-US"/>
        </w:rPr>
        <w:tab/>
        <w:t>Short Message Service</w:t>
      </w:r>
    </w:p>
    <w:p w:rsidR="00DA5601" w:rsidRPr="000A1E1E" w:rsidRDefault="00DA5601" w:rsidP="000F200F">
      <w:pPr>
        <w:rPr>
          <w:lang w:val="it-IT"/>
        </w:rPr>
      </w:pPr>
      <w:r w:rsidRPr="00E531A9">
        <w:rPr>
          <w:b/>
          <w:lang w:val="it-IT"/>
        </w:rPr>
        <w:t>TCP/IP</w:t>
      </w:r>
      <w:r w:rsidR="000906C4">
        <w:rPr>
          <w:lang w:val="it-IT"/>
        </w:rPr>
        <w:tab/>
      </w:r>
      <w:r w:rsidR="000E6AFD" w:rsidRPr="000E6AFD">
        <w:rPr>
          <w:lang w:val="it-IT"/>
        </w:rPr>
        <w:tab/>
      </w:r>
      <w:r w:rsidRPr="000E6AFD">
        <w:rPr>
          <w:lang w:val="it-IT"/>
        </w:rPr>
        <w:t>Transmission Control Protocol/ In</w:t>
      </w:r>
      <w:r w:rsidRPr="000A1E1E">
        <w:rPr>
          <w:lang w:val="it-IT"/>
        </w:rPr>
        <w:t>ternet Protocol</w:t>
      </w:r>
    </w:p>
    <w:p w:rsidR="00DA5601" w:rsidRPr="00CA0364" w:rsidRDefault="00DA5601" w:rsidP="000F200F">
      <w:pPr>
        <w:rPr>
          <w:lang w:val="en-US"/>
        </w:rPr>
      </w:pPr>
      <w:r w:rsidRPr="00E531A9">
        <w:rPr>
          <w:b/>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r w:rsidRPr="00E531A9">
        <w:rPr>
          <w:b/>
          <w:lang w:val="en-US"/>
        </w:rPr>
        <w:t>USB</w:t>
      </w:r>
      <w:r w:rsidRPr="00CA0364">
        <w:rPr>
          <w:lang w:val="en-US"/>
        </w:rPr>
        <w:tab/>
      </w:r>
      <w:r w:rsidRPr="00CA0364">
        <w:rPr>
          <w:lang w:val="en-US"/>
        </w:rPr>
        <w:tab/>
      </w:r>
      <w:r w:rsidRPr="00CA0364">
        <w:rPr>
          <w:lang w:val="en-US"/>
        </w:rPr>
        <w:tab/>
        <w:t>Universal Serial Bus</w:t>
      </w:r>
    </w:p>
    <w:p w:rsidR="00DA5601" w:rsidRPr="00CA0364" w:rsidRDefault="00DA5601" w:rsidP="000F200F">
      <w:pPr>
        <w:rPr>
          <w:lang w:val="en-US"/>
        </w:rPr>
      </w:pPr>
    </w:p>
    <w:p w:rsidR="00DA5601" w:rsidRPr="00CA0364" w:rsidRDefault="00DA5601" w:rsidP="000F200F">
      <w:pPr>
        <w:rPr>
          <w:lang w:val="en-US"/>
        </w:rPr>
      </w:pPr>
    </w:p>
    <w:p w:rsidR="00DA5601" w:rsidRDefault="00DA5601" w:rsidP="001B5B4B">
      <w:pPr>
        <w:pStyle w:val="Heading1noNr"/>
        <w:numPr>
          <w:ilvl w:val="0"/>
          <w:numId w:val="0"/>
        </w:numPr>
      </w:pPr>
      <w:r>
        <w:br w:type="page"/>
      </w:r>
      <w:bookmarkStart w:id="16" w:name="_Toc400106150"/>
      <w:r>
        <w:lastRenderedPageBreak/>
        <w:t>Safety instructions</w:t>
      </w:r>
      <w:bookmarkEnd w:id="15"/>
      <w:bookmarkEnd w:id="16"/>
    </w:p>
    <w:p w:rsidR="00DA5601" w:rsidRPr="00CA0364" w:rsidRDefault="00DA5601" w:rsidP="000F200F">
      <w:pPr>
        <w:rPr>
          <w:lang w:val="en-US"/>
        </w:rPr>
      </w:pPr>
    </w:p>
    <w:p w:rsidR="00DA5601" w:rsidRPr="00134B6A" w:rsidRDefault="00EA2921" w:rsidP="000F200F">
      <w:pPr>
        <w:pStyle w:val="BodyText"/>
        <w:rPr>
          <w:i/>
        </w:rPr>
      </w:pPr>
      <w:r>
        <w:rPr>
          <w:bCs/>
          <w:i/>
          <w:noProof/>
          <w:lang w:val="nl-NL" w:eastAsia="nl-NL"/>
        </w:rPr>
        <w:drawing>
          <wp:anchor distT="0" distB="0" distL="114300" distR="114300" simplePos="0" relativeHeight="251659264" behindDoc="0" locked="0" layoutInCell="1" allowOverlap="1">
            <wp:simplePos x="0" y="0"/>
            <wp:positionH relativeFrom="column">
              <wp:posOffset>18415</wp:posOffset>
            </wp:positionH>
            <wp:positionV relativeFrom="paragraph">
              <wp:posOffset>0</wp:posOffset>
            </wp:positionV>
            <wp:extent cx="514350" cy="449580"/>
            <wp:effectExtent l="1905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4350" cy="449580"/>
                    </a:xfrm>
                    <a:prstGeom prst="rect">
                      <a:avLst/>
                    </a:prstGeom>
                  </pic:spPr>
                </pic:pic>
              </a:graphicData>
            </a:graphic>
          </wp:anchor>
        </w:drawing>
      </w:r>
      <w:r w:rsidR="00530D72">
        <w:rPr>
          <w:i/>
        </w:rPr>
        <w:t xml:space="preserve">  </w:t>
      </w:r>
      <w:r w:rsidR="00DA5601" w:rsidRPr="00134B6A">
        <w:rPr>
          <w:i/>
          <w:lang w:val="en-US"/>
        </w:rPr>
        <w:t>This section provides only a summary of the safety requirements an</w:t>
      </w:r>
      <w:r w:rsidR="00530D72">
        <w:rPr>
          <w:i/>
          <w:lang w:val="en-US"/>
        </w:rPr>
        <w:t>d notes</w:t>
      </w:r>
      <w:r w:rsidR="00DA5601" w:rsidRPr="00134B6A">
        <w:rPr>
          <w:i/>
          <w:lang w:val="en-US"/>
        </w:rPr>
        <w:t xml:space="preserve"> in the </w:t>
      </w:r>
      <w:r w:rsidR="00530D72">
        <w:rPr>
          <w:i/>
          <w:lang w:val="en-US"/>
        </w:rPr>
        <w:t>following</w:t>
      </w:r>
      <w:r w:rsidR="00DA5601" w:rsidRPr="00134B6A">
        <w:rPr>
          <w:i/>
          <w:lang w:val="en-US"/>
        </w:rPr>
        <w:t xml:space="preserve"> sections. To protect your health and prevent damage to the </w:t>
      </w:r>
      <w:r w:rsidR="00A42967">
        <w:rPr>
          <w:i/>
          <w:lang w:val="en-US"/>
        </w:rPr>
        <w:t>AM(C)S equipment or vessel</w:t>
      </w:r>
      <w:r w:rsidR="00DA5601" w:rsidRPr="00134B6A">
        <w:rPr>
          <w:i/>
          <w:lang w:val="en-US"/>
        </w:rPr>
        <w:t>, it is essential to read and carefully follow the safety instructions.</w:t>
      </w:r>
    </w:p>
    <w:p w:rsidR="00DA5601" w:rsidRPr="00CA0364" w:rsidRDefault="00DA5601" w:rsidP="000F200F">
      <w:pPr>
        <w:rPr>
          <w:lang w:val="en-US"/>
        </w:rPr>
      </w:pPr>
    </w:p>
    <w:p w:rsidR="00DA5601" w:rsidRDefault="00DA5601" w:rsidP="000F200F">
      <w:pPr>
        <w:pStyle w:val="BodyText"/>
      </w:pPr>
      <w:r>
        <w:t>The indications NOTE, CAUTION and WARNING have the following significance:</w:t>
      </w:r>
    </w:p>
    <w:p w:rsidR="00DA5601" w:rsidRDefault="00937BEA" w:rsidP="000F200F">
      <w:pPr>
        <w:pStyle w:val="BodyText"/>
      </w:pPr>
      <w:r>
        <w:rPr>
          <w:noProof/>
          <w:lang w:val="nl-NL" w:eastAsia="nl-NL"/>
        </w:rPr>
        <w:drawing>
          <wp:anchor distT="0" distB="0" distL="114300" distR="114300" simplePos="0" relativeHeight="251660288" behindDoc="0" locked="0" layoutInCell="1" allowOverlap="1">
            <wp:simplePos x="0" y="0"/>
            <wp:positionH relativeFrom="column">
              <wp:posOffset>41275</wp:posOffset>
            </wp:positionH>
            <wp:positionV relativeFrom="paragraph">
              <wp:posOffset>240030</wp:posOffset>
            </wp:positionV>
            <wp:extent cx="449580" cy="449580"/>
            <wp:effectExtent l="19050" t="0" r="762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9580" cy="449580"/>
                    </a:xfrm>
                    <a:prstGeom prst="rect">
                      <a:avLst/>
                    </a:prstGeom>
                  </pic:spPr>
                </pic:pic>
              </a:graphicData>
            </a:graphic>
          </wp:anchor>
        </w:drawing>
      </w:r>
    </w:p>
    <w:p w:rsidR="00DA5601" w:rsidRPr="00EA5D07" w:rsidRDefault="00EA2921" w:rsidP="00EA5D07">
      <w:pPr>
        <w:rPr>
          <w:i/>
        </w:rPr>
      </w:pPr>
      <w:r>
        <w:rPr>
          <w:i/>
        </w:rPr>
        <w:t xml:space="preserve"> </w:t>
      </w:r>
      <w:r w:rsidR="00DA5601" w:rsidRPr="00EA5D07">
        <w:rPr>
          <w:i/>
        </w:rPr>
        <w:t>NOTE:</w:t>
      </w:r>
      <w:r w:rsidR="00DA5601" w:rsidRPr="00EA5D07">
        <w:rPr>
          <w:i/>
        </w:rPr>
        <w:br/>
        <w:t xml:space="preserve">An operating procedure, practice or condition etc., which it is </w:t>
      </w:r>
      <w:r w:rsidR="00F320BF">
        <w:rPr>
          <w:i/>
        </w:rPr>
        <w:t>important</w:t>
      </w:r>
      <w:r w:rsidR="00DA5601" w:rsidRPr="00EA5D07">
        <w:rPr>
          <w:i/>
        </w:rPr>
        <w:t xml:space="preserve"> to emphasize.</w:t>
      </w:r>
    </w:p>
    <w:p w:rsidR="00DA5601" w:rsidRPr="00EA5D07" w:rsidRDefault="00937BEA" w:rsidP="00EA5D07">
      <w:pPr>
        <w:rPr>
          <w:i/>
        </w:rPr>
      </w:pPr>
      <w:r>
        <w:rPr>
          <w:i/>
          <w:noProof/>
          <w:lang w:val="nl-NL" w:eastAsia="nl-NL"/>
        </w:rPr>
        <w:drawing>
          <wp:anchor distT="0" distB="0" distL="114300" distR="114300" simplePos="0" relativeHeight="251661312" behindDoc="0" locked="0" layoutInCell="1" allowOverlap="1">
            <wp:simplePos x="0" y="0"/>
            <wp:positionH relativeFrom="column">
              <wp:posOffset>41275</wp:posOffset>
            </wp:positionH>
            <wp:positionV relativeFrom="paragraph">
              <wp:posOffset>161290</wp:posOffset>
            </wp:positionV>
            <wp:extent cx="449580" cy="449580"/>
            <wp:effectExtent l="19050" t="0" r="762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49580" cy="449580"/>
                    </a:xfrm>
                    <a:prstGeom prst="rect">
                      <a:avLst/>
                    </a:prstGeom>
                  </pic:spPr>
                </pic:pic>
              </a:graphicData>
            </a:graphic>
          </wp:anchor>
        </w:drawing>
      </w:r>
    </w:p>
    <w:p w:rsidR="00EA5D07" w:rsidRPr="00EA5D07" w:rsidRDefault="00EA2921" w:rsidP="00EA5D07">
      <w:pPr>
        <w:rPr>
          <w:i/>
        </w:rPr>
      </w:pPr>
      <w:r>
        <w:rPr>
          <w:i/>
        </w:rPr>
        <w:t xml:space="preserve"> </w:t>
      </w:r>
      <w:r w:rsidR="00EA5D07" w:rsidRPr="00EA5D07">
        <w:rPr>
          <w:i/>
        </w:rPr>
        <w:t>CAUTION:</w:t>
      </w:r>
    </w:p>
    <w:p w:rsidR="00DA5601" w:rsidRPr="00EA5D07" w:rsidRDefault="00DA5601" w:rsidP="00EA5D07">
      <w:pPr>
        <w:rPr>
          <w:i/>
        </w:rPr>
      </w:pPr>
      <w:r w:rsidRPr="00EA5D07">
        <w:rPr>
          <w:i/>
        </w:rPr>
        <w:t xml:space="preserve">An operating procedure, practise or condition etc., which, if not strictly </w:t>
      </w:r>
      <w:r w:rsidR="00EA5D07" w:rsidRPr="00EA5D07">
        <w:rPr>
          <w:i/>
        </w:rPr>
        <w:t xml:space="preserve">observed, may damage </w:t>
      </w:r>
      <w:r w:rsidR="00BF6C9C">
        <w:rPr>
          <w:i/>
        </w:rPr>
        <w:t xml:space="preserve">AM(C)S </w:t>
      </w:r>
      <w:r w:rsidRPr="00EA5D07">
        <w:rPr>
          <w:i/>
        </w:rPr>
        <w:t>equipment</w:t>
      </w:r>
      <w:r w:rsidR="00F320BF">
        <w:rPr>
          <w:i/>
        </w:rPr>
        <w:t xml:space="preserve"> or </w:t>
      </w:r>
      <w:r w:rsidR="00BF6C9C">
        <w:rPr>
          <w:i/>
        </w:rPr>
        <w:t>crash NavVision software</w:t>
      </w:r>
      <w:r w:rsidRPr="00EA5D07">
        <w:rPr>
          <w:i/>
        </w:rPr>
        <w:t>.</w:t>
      </w:r>
    </w:p>
    <w:p w:rsidR="00DA5601" w:rsidRPr="00EA5D07" w:rsidRDefault="00DA5601" w:rsidP="00EA5D07">
      <w:pPr>
        <w:rPr>
          <w:i/>
        </w:rPr>
      </w:pPr>
    </w:p>
    <w:p w:rsidR="00EA5D07" w:rsidRPr="00EA5D07" w:rsidRDefault="00DF1C4E" w:rsidP="00EA5D07">
      <w:pPr>
        <w:rPr>
          <w:i/>
        </w:rPr>
      </w:pPr>
      <w:r>
        <w:rPr>
          <w:bCs/>
          <w:i/>
          <w:noProof/>
          <w:lang w:val="nl-NL" w:eastAsia="nl-NL"/>
        </w:rPr>
        <w:drawing>
          <wp:anchor distT="0" distB="0" distL="114300" distR="114300" simplePos="0" relativeHeight="251662336" behindDoc="0" locked="0" layoutInCell="1" allowOverlap="1">
            <wp:simplePos x="0" y="0"/>
            <wp:positionH relativeFrom="column">
              <wp:posOffset>8890</wp:posOffset>
            </wp:positionH>
            <wp:positionV relativeFrom="paragraph">
              <wp:posOffset>-1905</wp:posOffset>
            </wp:positionV>
            <wp:extent cx="513715" cy="449580"/>
            <wp:effectExtent l="19050" t="0" r="63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11" cstate="print"/>
                    <a:stretch>
                      <a:fillRect/>
                    </a:stretch>
                  </pic:blipFill>
                  <pic:spPr>
                    <a:xfrm>
                      <a:off x="0" y="0"/>
                      <a:ext cx="513715" cy="449580"/>
                    </a:xfrm>
                    <a:prstGeom prst="rect">
                      <a:avLst/>
                    </a:prstGeom>
                  </pic:spPr>
                </pic:pic>
              </a:graphicData>
            </a:graphic>
          </wp:anchor>
        </w:drawing>
      </w:r>
      <w:r w:rsidR="00EA2921">
        <w:rPr>
          <w:bCs/>
          <w:i/>
        </w:rPr>
        <w:t xml:space="preserve"> </w:t>
      </w:r>
      <w:r w:rsidR="00EA5D07" w:rsidRPr="00EA5D07">
        <w:rPr>
          <w:bCs/>
          <w:i/>
        </w:rPr>
        <w:t>WARNING:</w:t>
      </w:r>
    </w:p>
    <w:p w:rsidR="00DA5601" w:rsidRPr="00EA5D07" w:rsidRDefault="00DA5601" w:rsidP="00EA5D07">
      <w:pPr>
        <w:rPr>
          <w:i/>
        </w:rPr>
      </w:pPr>
      <w:r w:rsidRPr="00EA5D07">
        <w:rPr>
          <w:i/>
        </w:rPr>
        <w:t>An operating procedure, practise or condition etc., which, if not carefully observed may result in</w:t>
      </w:r>
      <w:r w:rsidR="000A3DD2" w:rsidRPr="00EA5D07">
        <w:rPr>
          <w:i/>
        </w:rPr>
        <w:t xml:space="preserve"> personal injury</w:t>
      </w:r>
      <w:r w:rsidR="00BF6C9C">
        <w:rPr>
          <w:i/>
        </w:rPr>
        <w:t xml:space="preserve"> or damage to the vessel</w:t>
      </w:r>
      <w:r w:rsidRPr="00EA5D07">
        <w:rPr>
          <w:i/>
        </w:rPr>
        <w:t>.</w:t>
      </w:r>
    </w:p>
    <w:p w:rsidR="00DA5601" w:rsidRPr="00EA5D07" w:rsidRDefault="00DA5601" w:rsidP="00EA5D07">
      <w:pPr>
        <w:rPr>
          <w:i/>
        </w:rPr>
      </w:pPr>
    </w:p>
    <w:p w:rsidR="00DA5601" w:rsidRPr="00DD62DB" w:rsidRDefault="00DA5601" w:rsidP="001B5B4B">
      <w:pPr>
        <w:pStyle w:val="Heading1noNr"/>
        <w:numPr>
          <w:ilvl w:val="0"/>
          <w:numId w:val="0"/>
        </w:numPr>
      </w:pPr>
      <w:bookmarkStart w:id="17" w:name="_Toc259108766"/>
      <w:bookmarkStart w:id="18" w:name="_Toc260044235"/>
      <w:bookmarkStart w:id="19" w:name="_Toc270422019"/>
      <w:bookmarkStart w:id="20" w:name="_Toc400106151"/>
      <w:bookmarkEnd w:id="6"/>
      <w:bookmarkEnd w:id="7"/>
      <w:bookmarkEnd w:id="8"/>
      <w:bookmarkEnd w:id="9"/>
      <w:r w:rsidRPr="00E77B8E">
        <w:t>Revision</w:t>
      </w:r>
      <w:r>
        <w:t xml:space="preserve"> history</w:t>
      </w:r>
      <w:bookmarkEnd w:id="17"/>
      <w:bookmarkEnd w:id="18"/>
      <w:bookmarkEnd w:id="19"/>
      <w:bookmarkEnd w:id="20"/>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D0691C">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D0691C">
        <w:tc>
          <w:tcPr>
            <w:tcW w:w="852" w:type="dxa"/>
          </w:tcPr>
          <w:p w:rsidR="00DA5601" w:rsidRDefault="00D0691C" w:rsidP="000F200F">
            <w:pPr>
              <w:pStyle w:val="Text"/>
            </w:pPr>
            <w:r>
              <w:t>2.1.1</w:t>
            </w:r>
          </w:p>
        </w:tc>
        <w:tc>
          <w:tcPr>
            <w:tcW w:w="2550" w:type="dxa"/>
          </w:tcPr>
          <w:p w:rsidR="00DA5601" w:rsidRDefault="00D0691C" w:rsidP="000F200F">
            <w:pPr>
              <w:pStyle w:val="Text"/>
            </w:pPr>
            <w:r>
              <w:t>September 09, 2014</w:t>
            </w:r>
          </w:p>
        </w:tc>
        <w:tc>
          <w:tcPr>
            <w:tcW w:w="3858" w:type="dxa"/>
          </w:tcPr>
          <w:p w:rsidR="00DA5601" w:rsidRDefault="00D0691C" w:rsidP="000F200F">
            <w:pPr>
              <w:pStyle w:val="Text"/>
            </w:pPr>
            <w:r>
              <w:t>New version</w:t>
            </w:r>
          </w:p>
        </w:tc>
        <w:tc>
          <w:tcPr>
            <w:tcW w:w="2012" w:type="dxa"/>
          </w:tcPr>
          <w:p w:rsidR="00DA5601" w:rsidRDefault="00D0691C" w:rsidP="000F200F">
            <w:pPr>
              <w:pStyle w:val="Text"/>
            </w:pPr>
            <w:r>
              <w:t>Decimus update</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020D41" w:rsidRDefault="00020D41">
      <w:pPr>
        <w:overflowPunct/>
        <w:autoSpaceDE/>
        <w:autoSpaceDN/>
        <w:adjustRightInd/>
        <w:textAlignment w:val="auto"/>
        <w:rPr>
          <w:rFonts w:eastAsiaTheme="majorEastAsia" w:cstheme="majorBidi"/>
          <w:b/>
          <w:sz w:val="32"/>
        </w:rPr>
      </w:pPr>
      <w:bookmarkStart w:id="21" w:name="_Toc257380430"/>
      <w:r>
        <w:br w:type="page"/>
      </w:r>
    </w:p>
    <w:p w:rsidR="00DA5601" w:rsidRDefault="00DA5601" w:rsidP="00DA5601">
      <w:pPr>
        <w:pStyle w:val="Heading1"/>
        <w:numPr>
          <w:ilvl w:val="0"/>
          <w:numId w:val="3"/>
        </w:numPr>
        <w:ind w:left="851" w:hanging="851"/>
      </w:pPr>
      <w:bookmarkStart w:id="22" w:name="_Toc400106152"/>
      <w:r>
        <w:lastRenderedPageBreak/>
        <w:t>Human Machine Interface</w:t>
      </w:r>
      <w:bookmarkEnd w:id="21"/>
      <w:bookmarkEnd w:id="22"/>
    </w:p>
    <w:p w:rsidR="00C36027" w:rsidRDefault="00C36027" w:rsidP="000F200F">
      <w:pPr>
        <w:rPr>
          <w:lang w:val="en-US"/>
        </w:rPr>
      </w:pPr>
    </w:p>
    <w:p w:rsidR="00671A19" w:rsidRDefault="00DA5601" w:rsidP="000F200F">
      <w:pPr>
        <w:rPr>
          <w:lang w:val="en-US"/>
        </w:rPr>
      </w:pPr>
      <w:r w:rsidRPr="00CA0364">
        <w:rPr>
          <w:lang w:val="en-US"/>
        </w:rPr>
        <w:t xml:space="preserve">The </w:t>
      </w:r>
      <w:r w:rsidR="00937BEA">
        <w:rPr>
          <w:lang w:val="en-US"/>
        </w:rPr>
        <w:t xml:space="preserve">FT </w:t>
      </w:r>
      <w:r w:rsidR="00AB6036">
        <w:rPr>
          <w:lang w:val="en-US"/>
        </w:rPr>
        <w:t>NavVision</w:t>
      </w:r>
      <w:r w:rsidR="00937BEA">
        <w:rPr>
          <w:lang w:val="en-US"/>
        </w:rPr>
        <w:t xml:space="preserve"> </w:t>
      </w:r>
      <w:r w:rsidRPr="00937BEA">
        <w:rPr>
          <w:i/>
          <w:lang w:val="en-US"/>
        </w:rPr>
        <w:t>Human Machine Interface</w:t>
      </w:r>
      <w:r w:rsidR="00D0691C">
        <w:rPr>
          <w:lang w:val="en-US"/>
        </w:rPr>
        <w:t xml:space="preserve"> (HMI</w:t>
      </w:r>
      <w:r w:rsidR="001B75A0">
        <w:rPr>
          <w:lang w:val="en-US"/>
        </w:rPr>
        <w:t xml:space="preserve">) </w:t>
      </w:r>
      <w:r w:rsidR="001B75A0" w:rsidRPr="00CA0364">
        <w:rPr>
          <w:lang w:val="en-US"/>
        </w:rPr>
        <w:t>displays</w:t>
      </w:r>
      <w:r w:rsidR="00AB6036">
        <w:rPr>
          <w:lang w:val="en-US"/>
        </w:rPr>
        <w:t xml:space="preserve"> the current state of </w:t>
      </w:r>
      <w:r w:rsidR="001B75A0">
        <w:rPr>
          <w:lang w:val="en-US"/>
        </w:rPr>
        <w:t xml:space="preserve">any </w:t>
      </w:r>
      <w:r w:rsidR="001B75A0" w:rsidRPr="00CA0364">
        <w:rPr>
          <w:lang w:val="en-US"/>
        </w:rPr>
        <w:t>physical</w:t>
      </w:r>
      <w:r w:rsidR="00AB6036">
        <w:rPr>
          <w:lang w:val="en-US"/>
        </w:rPr>
        <w:t xml:space="preserve"> device</w:t>
      </w:r>
      <w:r w:rsidR="001B5B4B">
        <w:rPr>
          <w:lang w:val="en-US"/>
        </w:rPr>
        <w:t xml:space="preserve"> (I/O)</w:t>
      </w:r>
      <w:r w:rsidR="00AB6036">
        <w:rPr>
          <w:lang w:val="en-US"/>
        </w:rPr>
        <w:t xml:space="preserve"> </w:t>
      </w:r>
      <w:r w:rsidR="00174E9E">
        <w:rPr>
          <w:lang w:val="en-US"/>
        </w:rPr>
        <w:t xml:space="preserve">on </w:t>
      </w:r>
      <w:r w:rsidR="001B5B4B">
        <w:rPr>
          <w:lang w:val="en-US"/>
        </w:rPr>
        <w:t xml:space="preserve">one or more </w:t>
      </w:r>
      <w:r w:rsidR="00AB6036">
        <w:rPr>
          <w:lang w:val="en-US"/>
        </w:rPr>
        <w:t>monitor screen</w:t>
      </w:r>
      <w:r w:rsidR="001B5B4B">
        <w:rPr>
          <w:lang w:val="en-US"/>
        </w:rPr>
        <w:t>(s)</w:t>
      </w:r>
      <w:r w:rsidRPr="00CA0364">
        <w:rPr>
          <w:lang w:val="en-US"/>
        </w:rPr>
        <w:t xml:space="preserve"> by</w:t>
      </w:r>
      <w:r w:rsidR="00DE7B42">
        <w:rPr>
          <w:lang w:val="en-US"/>
        </w:rPr>
        <w:t xml:space="preserve"> colo</w:t>
      </w:r>
      <w:r w:rsidR="001B5B4B">
        <w:rPr>
          <w:lang w:val="en-US"/>
        </w:rPr>
        <w:t xml:space="preserve">r, </w:t>
      </w:r>
      <w:r w:rsidR="00671A19">
        <w:rPr>
          <w:lang w:val="en-US"/>
        </w:rPr>
        <w:t>animation</w:t>
      </w:r>
      <w:r w:rsidR="001B5B4B">
        <w:rPr>
          <w:lang w:val="en-US"/>
        </w:rPr>
        <w:t xml:space="preserve"> or values</w:t>
      </w:r>
      <w:r w:rsidR="00671A19">
        <w:rPr>
          <w:lang w:val="en-US"/>
        </w:rPr>
        <w:t>.</w:t>
      </w:r>
    </w:p>
    <w:p w:rsidR="00671A19" w:rsidRDefault="00DA5601" w:rsidP="000F200F">
      <w:pPr>
        <w:rPr>
          <w:lang w:val="en-US"/>
        </w:rPr>
      </w:pPr>
      <w:r w:rsidRPr="00CA0364">
        <w:rPr>
          <w:lang w:val="en-US"/>
        </w:rPr>
        <w:t>Moreover</w:t>
      </w:r>
      <w:r w:rsidR="00937BEA">
        <w:rPr>
          <w:lang w:val="en-US"/>
        </w:rPr>
        <w:t>,</w:t>
      </w:r>
      <w:r w:rsidRPr="00CA0364">
        <w:rPr>
          <w:lang w:val="en-US"/>
        </w:rPr>
        <w:t xml:space="preserve"> </w:t>
      </w:r>
      <w:r w:rsidR="00333428">
        <w:rPr>
          <w:lang w:val="en-US"/>
        </w:rPr>
        <w:t>when</w:t>
      </w:r>
      <w:r w:rsidR="00AB6036">
        <w:rPr>
          <w:lang w:val="en-US"/>
        </w:rPr>
        <w:t xml:space="preserve"> an undesirable </w:t>
      </w:r>
      <w:r w:rsidRPr="00CA0364">
        <w:rPr>
          <w:lang w:val="en-US"/>
        </w:rPr>
        <w:t>state</w:t>
      </w:r>
      <w:r w:rsidR="00AB6036">
        <w:rPr>
          <w:lang w:val="en-US"/>
        </w:rPr>
        <w:t xml:space="preserve"> of </w:t>
      </w:r>
      <w:r w:rsidR="00D706C2">
        <w:rPr>
          <w:lang w:val="en-US"/>
        </w:rPr>
        <w:t>a</w:t>
      </w:r>
      <w:r w:rsidR="00AB6036">
        <w:rPr>
          <w:lang w:val="en-US"/>
        </w:rPr>
        <w:t xml:space="preserve"> device</w:t>
      </w:r>
      <w:r w:rsidRPr="00CA0364">
        <w:rPr>
          <w:lang w:val="en-US"/>
        </w:rPr>
        <w:t xml:space="preserve"> is detected the operator will be notified by mea</w:t>
      </w:r>
      <w:r w:rsidR="00671A19">
        <w:rPr>
          <w:lang w:val="en-US"/>
        </w:rPr>
        <w:t>ns of an audible</w:t>
      </w:r>
      <w:r w:rsidR="002E6FC3">
        <w:rPr>
          <w:lang w:val="en-US"/>
        </w:rPr>
        <w:t xml:space="preserve"> and/or visible</w:t>
      </w:r>
      <w:r w:rsidR="00671A19">
        <w:rPr>
          <w:lang w:val="en-US"/>
        </w:rPr>
        <w:t xml:space="preserve"> alarm signal. </w:t>
      </w:r>
      <w:r w:rsidRPr="00CA0364">
        <w:rPr>
          <w:lang w:val="en-US"/>
        </w:rPr>
        <w:t xml:space="preserve">Messages concerning the alarm are </w:t>
      </w:r>
      <w:r w:rsidR="00333428">
        <w:rPr>
          <w:lang w:val="en-US"/>
        </w:rPr>
        <w:t>added t</w:t>
      </w:r>
      <w:r w:rsidR="00DE7B42">
        <w:rPr>
          <w:lang w:val="en-US"/>
        </w:rPr>
        <w:t xml:space="preserve">o the </w:t>
      </w:r>
      <w:r w:rsidR="00937BEA">
        <w:rPr>
          <w:lang w:val="en-US"/>
        </w:rPr>
        <w:t xml:space="preserve">FT NavVision list of active or </w:t>
      </w:r>
      <w:r w:rsidR="00333428">
        <w:rPr>
          <w:lang w:val="en-US"/>
        </w:rPr>
        <w:t>unacknowledged alarms</w:t>
      </w:r>
      <w:r w:rsidR="002E6FC3">
        <w:rPr>
          <w:lang w:val="en-US"/>
        </w:rPr>
        <w:t xml:space="preserve"> (</w:t>
      </w:r>
      <w:r w:rsidR="002E6FC3" w:rsidRPr="00937BEA">
        <w:rPr>
          <w:i/>
          <w:lang w:val="en-US"/>
        </w:rPr>
        <w:t>Alarm Page</w:t>
      </w:r>
      <w:r w:rsidR="002E6FC3">
        <w:rPr>
          <w:lang w:val="en-US"/>
        </w:rPr>
        <w:t xml:space="preserve">). </w:t>
      </w:r>
      <w:r w:rsidR="00333428">
        <w:rPr>
          <w:lang w:val="en-US"/>
        </w:rPr>
        <w:t xml:space="preserve">This list can be </w:t>
      </w:r>
      <w:r w:rsidRPr="00CA0364">
        <w:rPr>
          <w:lang w:val="en-US"/>
        </w:rPr>
        <w:t>dis</w:t>
      </w:r>
      <w:r w:rsidR="00671A19">
        <w:rPr>
          <w:lang w:val="en-US"/>
        </w:rPr>
        <w:t xml:space="preserve">played </w:t>
      </w:r>
      <w:r w:rsidR="008D5CB6">
        <w:rPr>
          <w:lang w:val="en-US"/>
        </w:rPr>
        <w:t xml:space="preserve">by clicking the </w:t>
      </w:r>
      <w:r w:rsidR="00990DE2">
        <w:rPr>
          <w:lang w:val="en-US"/>
        </w:rPr>
        <w:t>Imtech logo in the center of the taskbar.</w:t>
      </w:r>
      <w:r w:rsidR="002E6FC3">
        <w:rPr>
          <w:lang w:val="en-US"/>
        </w:rPr>
        <w:t xml:space="preserve"> </w:t>
      </w:r>
      <w:r w:rsidRPr="00CA0364">
        <w:rPr>
          <w:lang w:val="en-US"/>
        </w:rPr>
        <w:t xml:space="preserve"> </w:t>
      </w:r>
    </w:p>
    <w:p w:rsidR="00091AAD" w:rsidRDefault="00DA5601" w:rsidP="000F200F">
      <w:pPr>
        <w:rPr>
          <w:lang w:val="en-US"/>
        </w:rPr>
      </w:pPr>
      <w:r w:rsidRPr="00CA0364">
        <w:rPr>
          <w:lang w:val="en-US"/>
        </w:rPr>
        <w:t xml:space="preserve">The HMI also supports </w:t>
      </w:r>
      <w:r w:rsidR="00091AAD">
        <w:rPr>
          <w:lang w:val="en-US"/>
        </w:rPr>
        <w:t>remote platform control. O</w:t>
      </w:r>
      <w:r w:rsidRPr="00CA0364">
        <w:rPr>
          <w:lang w:val="en-US"/>
        </w:rPr>
        <w:t xml:space="preserve">perators </w:t>
      </w:r>
      <w:r w:rsidR="00091AAD">
        <w:rPr>
          <w:lang w:val="en-US"/>
        </w:rPr>
        <w:t xml:space="preserve">can </w:t>
      </w:r>
      <w:r w:rsidRPr="00CA0364">
        <w:rPr>
          <w:lang w:val="en-US"/>
        </w:rPr>
        <w:t>control the platform</w:t>
      </w:r>
      <w:r w:rsidR="002E6FC3">
        <w:rPr>
          <w:lang w:val="en-US"/>
        </w:rPr>
        <w:t xml:space="preserve"> </w:t>
      </w:r>
      <w:r w:rsidR="008D5CB6">
        <w:rPr>
          <w:lang w:val="en-US"/>
        </w:rPr>
        <w:t>(vessel)</w:t>
      </w:r>
      <w:r w:rsidRPr="00CA0364">
        <w:rPr>
          <w:lang w:val="en-US"/>
        </w:rPr>
        <w:t xml:space="preserve"> via the </w:t>
      </w:r>
      <w:r w:rsidR="002E6FC3">
        <w:rPr>
          <w:lang w:val="en-US"/>
        </w:rPr>
        <w:t>HMI</w:t>
      </w:r>
      <w:r w:rsidR="00091AAD">
        <w:rPr>
          <w:lang w:val="en-US"/>
        </w:rPr>
        <w:t>.</w:t>
      </w:r>
    </w:p>
    <w:p w:rsidR="00091AAD" w:rsidRDefault="00091AAD" w:rsidP="000F200F">
      <w:pPr>
        <w:rPr>
          <w:lang w:val="en-US"/>
        </w:rPr>
      </w:pPr>
    </w:p>
    <w:p w:rsidR="00DA5601" w:rsidRDefault="00DA5601" w:rsidP="00DA5601">
      <w:pPr>
        <w:pStyle w:val="Heading2"/>
        <w:numPr>
          <w:ilvl w:val="1"/>
          <w:numId w:val="3"/>
        </w:numPr>
      </w:pPr>
      <w:bookmarkStart w:id="23" w:name="_Toc257380431"/>
      <w:bookmarkStart w:id="24" w:name="_Toc400106153"/>
      <w:r>
        <w:t>Taskbar</w:t>
      </w:r>
      <w:bookmarkEnd w:id="23"/>
      <w:bookmarkEnd w:id="24"/>
      <w:r>
        <w:t xml:space="preserve"> </w:t>
      </w:r>
    </w:p>
    <w:p w:rsidR="00310AE2" w:rsidRDefault="00310AE2" w:rsidP="000F200F">
      <w:pPr>
        <w:rPr>
          <w:lang w:val="en-US"/>
        </w:rPr>
      </w:pPr>
    </w:p>
    <w:p w:rsidR="00DA5601" w:rsidRDefault="001B75A0" w:rsidP="000F200F">
      <w:pPr>
        <w:rPr>
          <w:lang w:val="en-US"/>
        </w:rPr>
      </w:pPr>
      <w:r w:rsidRPr="00CA0364">
        <w:rPr>
          <w:lang w:val="en-US"/>
        </w:rPr>
        <w:t>NavVision</w:t>
      </w:r>
      <w:r>
        <w:rPr>
          <w:lang w:val="en-US"/>
        </w:rPr>
        <w:t>’s</w:t>
      </w:r>
      <w:r w:rsidRPr="00CA0364">
        <w:rPr>
          <w:lang w:val="en-US"/>
        </w:rPr>
        <w:t xml:space="preserve"> main</w:t>
      </w:r>
      <w:r w:rsidR="00DA5601" w:rsidRPr="00CA0364">
        <w:rPr>
          <w:lang w:val="en-US"/>
        </w:rPr>
        <w:t xml:space="preserve"> User Interface (UI) element is the taskbar, positioned on top of </w:t>
      </w:r>
      <w:r w:rsidR="00937BEA">
        <w:rPr>
          <w:lang w:val="en-US"/>
        </w:rPr>
        <w:t xml:space="preserve">each </w:t>
      </w:r>
      <w:r w:rsidR="00DA5601" w:rsidRPr="00CA0364">
        <w:rPr>
          <w:lang w:val="en-US"/>
        </w:rPr>
        <w:t>screen. The taskbar is home to the short</w:t>
      </w:r>
      <w:r w:rsidR="00310AE2">
        <w:rPr>
          <w:lang w:val="en-US"/>
        </w:rPr>
        <w:t xml:space="preserve">cuts to various </w:t>
      </w:r>
      <w:r w:rsidR="00990DE2">
        <w:rPr>
          <w:lang w:val="en-US"/>
        </w:rPr>
        <w:t>settings</w:t>
      </w:r>
      <w:r w:rsidR="008E1DE4">
        <w:rPr>
          <w:lang w:val="en-US"/>
        </w:rPr>
        <w:t>, modules</w:t>
      </w:r>
      <w:r w:rsidR="00990DE2">
        <w:rPr>
          <w:lang w:val="en-US"/>
        </w:rPr>
        <w:t xml:space="preserve"> and mimics</w:t>
      </w:r>
      <w:r w:rsidR="00DA5601" w:rsidRPr="00CA0364">
        <w:rPr>
          <w:lang w:val="en-US"/>
        </w:rPr>
        <w:t xml:space="preserve">. </w:t>
      </w:r>
    </w:p>
    <w:p w:rsidR="00DA5601" w:rsidRDefault="00AF60F6" w:rsidP="000F200F">
      <w:pPr>
        <w:rPr>
          <w:lang w:val="en-US"/>
        </w:rPr>
      </w:pPr>
      <w:r>
        <w:rPr>
          <w:lang w:val="en-US"/>
        </w:rPr>
        <w:t>In addition, when</w:t>
      </w:r>
      <w:r w:rsidR="00DA5601" w:rsidRPr="00CA0364">
        <w:rPr>
          <w:lang w:val="en-US"/>
        </w:rPr>
        <w:t xml:space="preserve"> an alarm is registered, the </w:t>
      </w:r>
      <w:r w:rsidR="00990DE2">
        <w:rPr>
          <w:lang w:val="en-US"/>
        </w:rPr>
        <w:t>middle</w:t>
      </w:r>
      <w:r w:rsidR="00DA5601" w:rsidRPr="00CA0364">
        <w:rPr>
          <w:lang w:val="en-US"/>
        </w:rPr>
        <w:t xml:space="preserve"> portion of the taskbar</w:t>
      </w:r>
      <w:r w:rsidR="00310AE2">
        <w:rPr>
          <w:lang w:val="en-US"/>
        </w:rPr>
        <w:t xml:space="preserve"> turns a bright </w:t>
      </w:r>
      <w:r>
        <w:rPr>
          <w:lang w:val="en-US"/>
        </w:rPr>
        <w:t>red and shows the most recent</w:t>
      </w:r>
      <w:r w:rsidR="00310AE2">
        <w:rPr>
          <w:lang w:val="en-US"/>
        </w:rPr>
        <w:t xml:space="preserve"> unacknowledged alarm</w:t>
      </w:r>
      <w:r>
        <w:rPr>
          <w:lang w:val="en-US"/>
        </w:rPr>
        <w:t>, the number of active alarms</w:t>
      </w:r>
      <w:r w:rsidR="00937BEA">
        <w:rPr>
          <w:lang w:val="en-US"/>
        </w:rPr>
        <w:t>,</w:t>
      </w:r>
      <w:r>
        <w:rPr>
          <w:lang w:val="en-US"/>
        </w:rPr>
        <w:t xml:space="preserve"> and the total number of unacknowledged alarms</w:t>
      </w:r>
      <w:r w:rsidR="00DA5601" w:rsidRPr="00CA0364">
        <w:rPr>
          <w:lang w:val="en-US"/>
        </w:rPr>
        <w:t xml:space="preserve">. A single </w:t>
      </w:r>
      <w:r>
        <w:rPr>
          <w:lang w:val="en-US"/>
        </w:rPr>
        <w:t xml:space="preserve">mouse </w:t>
      </w:r>
      <w:r w:rsidR="00DA5601" w:rsidRPr="00CA0364">
        <w:rPr>
          <w:lang w:val="en-US"/>
        </w:rPr>
        <w:t>click on this portion</w:t>
      </w:r>
      <w:r>
        <w:rPr>
          <w:lang w:val="en-US"/>
        </w:rPr>
        <w:t xml:space="preserve"> of the taskbar</w:t>
      </w:r>
      <w:r w:rsidR="00DA5601" w:rsidRPr="00CA0364">
        <w:rPr>
          <w:lang w:val="en-US"/>
        </w:rPr>
        <w:t xml:space="preserve"> links to the extensive alarm viewer</w:t>
      </w:r>
      <w:r w:rsidR="00937BEA">
        <w:rPr>
          <w:lang w:val="en-US"/>
        </w:rPr>
        <w:t>,</w:t>
      </w:r>
      <w:r w:rsidR="00DA5601" w:rsidRPr="00CA0364">
        <w:rPr>
          <w:lang w:val="en-US"/>
        </w:rPr>
        <w:t xml:space="preserve"> showing the data </w:t>
      </w:r>
      <w:r w:rsidR="00C36027">
        <w:rPr>
          <w:lang w:val="en-US"/>
        </w:rPr>
        <w:t>for</w:t>
      </w:r>
      <w:r w:rsidR="00DA5601" w:rsidRPr="00CA0364">
        <w:rPr>
          <w:lang w:val="en-US"/>
        </w:rPr>
        <w:t xml:space="preserve"> each </w:t>
      </w:r>
      <w:r w:rsidR="00C36027">
        <w:rPr>
          <w:lang w:val="en-US"/>
        </w:rPr>
        <w:t>active alarm</w:t>
      </w:r>
      <w:r w:rsidR="00DA5601" w:rsidRPr="00CA0364">
        <w:rPr>
          <w:lang w:val="en-US"/>
        </w:rPr>
        <w:t xml:space="preserve"> such as time, alarm group, status and duration.</w:t>
      </w:r>
    </w:p>
    <w:p w:rsidR="00AF60F6" w:rsidRPr="00CA0364" w:rsidRDefault="00AF60F6" w:rsidP="000F200F">
      <w:pPr>
        <w:rPr>
          <w:lang w:val="en-US"/>
        </w:rPr>
      </w:pPr>
    </w:p>
    <w:p w:rsidR="00DA5601" w:rsidRDefault="00DA5601" w:rsidP="000F200F">
      <w:pPr>
        <w:pStyle w:val="opmaakwissen"/>
        <w:rPr>
          <w:rFonts w:ascii="Arial" w:hAnsi="Arial"/>
          <w:sz w:val="22"/>
          <w:szCs w:val="20"/>
          <w:lang w:val="en-US" w:eastAsia="en-US"/>
        </w:rPr>
      </w:pPr>
    </w:p>
    <w:p w:rsidR="00DA5601" w:rsidRDefault="00C64B28" w:rsidP="000F200F">
      <w:pPr>
        <w:pStyle w:val="opmaakwissen"/>
        <w:keepNext/>
      </w:pPr>
      <w:r>
        <w:rPr>
          <w:noProof/>
          <w:lang w:val="nl-NL"/>
        </w:rPr>
        <w:drawing>
          <wp:inline distT="0" distB="0" distL="0" distR="0">
            <wp:extent cx="5760720" cy="791900"/>
            <wp:effectExtent l="0" t="0" r="0"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760720" cy="791900"/>
                    </a:xfrm>
                    <a:prstGeom prst="rect">
                      <a:avLst/>
                    </a:prstGeom>
                  </pic:spPr>
                </pic:pic>
              </a:graphicData>
            </a:graphic>
          </wp:inline>
        </w:drawing>
      </w:r>
    </w:p>
    <w:p w:rsidR="00DA5601" w:rsidRDefault="00DA5601" w:rsidP="002309BE">
      <w:pPr>
        <w:pStyle w:val="Onderschrift"/>
      </w:pPr>
      <w:bookmarkStart w:id="25" w:name="_Ref398717955"/>
      <w:bookmarkStart w:id="26" w:name="_Toc257380490"/>
      <w:bookmarkStart w:id="27" w:name="_Toc400106203"/>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w:t>
      </w:r>
      <w:r w:rsidR="002F6CAD">
        <w:fldChar w:fldCharType="end"/>
      </w:r>
      <w:bookmarkEnd w:id="25"/>
      <w:r w:rsidR="008B3583">
        <w:t xml:space="preserve">: </w:t>
      </w:r>
      <w:bookmarkEnd w:id="26"/>
      <w:r w:rsidR="007330F7">
        <w:t>NavVision taskbar</w:t>
      </w:r>
      <w:bookmarkEnd w:id="27"/>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1"/>
        <w:gridCol w:w="5943"/>
      </w:tblGrid>
      <w:tr w:rsidR="00C64B28" w:rsidRPr="00A00367" w:rsidTr="006051E6">
        <w:tc>
          <w:tcPr>
            <w:tcW w:w="3080" w:type="dxa"/>
            <w:shd w:val="clear" w:color="auto" w:fill="333333"/>
          </w:tcPr>
          <w:p w:rsidR="00C64B28" w:rsidRPr="00A00367" w:rsidRDefault="00C64B28" w:rsidP="006051E6">
            <w:pPr>
              <w:rPr>
                <w:b/>
              </w:rPr>
            </w:pPr>
            <w:r>
              <w:rPr>
                <w:b/>
              </w:rPr>
              <w:t>Takbar Icon</w:t>
            </w:r>
          </w:p>
        </w:tc>
        <w:tc>
          <w:tcPr>
            <w:tcW w:w="6100" w:type="dxa"/>
            <w:shd w:val="clear" w:color="auto" w:fill="333333"/>
          </w:tcPr>
          <w:p w:rsidR="00C64B28" w:rsidRPr="00A00367" w:rsidRDefault="00C64B28" w:rsidP="006051E6">
            <w:pPr>
              <w:rPr>
                <w:b/>
              </w:rPr>
            </w:pPr>
            <w:r>
              <w:rPr>
                <w:b/>
              </w:rPr>
              <w:t>Explanation</w:t>
            </w:r>
          </w:p>
        </w:tc>
      </w:tr>
      <w:tr w:rsidR="00C64B28" w:rsidRPr="000F200F" w:rsidTr="006051E6">
        <w:tc>
          <w:tcPr>
            <w:tcW w:w="3080" w:type="dxa"/>
            <w:shd w:val="clear" w:color="auto" w:fill="auto"/>
          </w:tcPr>
          <w:p w:rsidR="00C64B28" w:rsidRPr="002C5A3C" w:rsidRDefault="00C64B28" w:rsidP="006051E6">
            <w:r>
              <w:t>User</w:t>
            </w:r>
          </w:p>
        </w:tc>
        <w:tc>
          <w:tcPr>
            <w:tcW w:w="6100" w:type="dxa"/>
            <w:shd w:val="clear" w:color="auto" w:fill="auto"/>
          </w:tcPr>
          <w:p w:rsidR="00C64B28" w:rsidRPr="00CA0364" w:rsidRDefault="002A7537" w:rsidP="006051E6">
            <w:pPr>
              <w:rPr>
                <w:lang w:val="en-US"/>
              </w:rPr>
            </w:pPr>
            <w:r>
              <w:rPr>
                <w:lang w:val="en-US"/>
              </w:rPr>
              <w:t>Setting of user and user rights</w:t>
            </w:r>
          </w:p>
        </w:tc>
      </w:tr>
      <w:tr w:rsidR="00C64B28" w:rsidRPr="000F200F" w:rsidTr="006051E6">
        <w:tc>
          <w:tcPr>
            <w:tcW w:w="3080" w:type="dxa"/>
            <w:shd w:val="clear" w:color="auto" w:fill="auto"/>
          </w:tcPr>
          <w:p w:rsidR="00C64B28" w:rsidRPr="002C5A3C" w:rsidRDefault="00C64B28" w:rsidP="006051E6">
            <w:r>
              <w:t>Palet</w:t>
            </w:r>
            <w:r w:rsidR="00937BEA">
              <w:t>te</w:t>
            </w:r>
          </w:p>
        </w:tc>
        <w:tc>
          <w:tcPr>
            <w:tcW w:w="6100" w:type="dxa"/>
            <w:shd w:val="clear" w:color="auto" w:fill="auto"/>
          </w:tcPr>
          <w:p w:rsidR="00C64B28" w:rsidRPr="00CA0364" w:rsidRDefault="002A7537" w:rsidP="00937BEA">
            <w:pPr>
              <w:rPr>
                <w:lang w:val="en-US"/>
              </w:rPr>
            </w:pPr>
            <w:r>
              <w:rPr>
                <w:lang w:val="en-US"/>
              </w:rPr>
              <w:t>Setting of colors and day, dusk or night</w:t>
            </w:r>
            <w:r w:rsidR="00937BEA">
              <w:rPr>
                <w:lang w:val="en-US"/>
              </w:rPr>
              <w:t xml:space="preserve"> </w:t>
            </w:r>
            <w:r>
              <w:rPr>
                <w:lang w:val="en-US"/>
              </w:rPr>
              <w:t>mode</w:t>
            </w:r>
          </w:p>
        </w:tc>
      </w:tr>
      <w:tr w:rsidR="00C64B28" w:rsidRPr="000F200F" w:rsidTr="006051E6">
        <w:tc>
          <w:tcPr>
            <w:tcW w:w="3080" w:type="dxa"/>
            <w:shd w:val="clear" w:color="auto" w:fill="auto"/>
          </w:tcPr>
          <w:p w:rsidR="00C64B28" w:rsidRPr="002C5A3C" w:rsidRDefault="00C64B28" w:rsidP="006051E6">
            <w:r>
              <w:t>Mimics</w:t>
            </w:r>
          </w:p>
        </w:tc>
        <w:tc>
          <w:tcPr>
            <w:tcW w:w="6100" w:type="dxa"/>
            <w:shd w:val="clear" w:color="auto" w:fill="auto"/>
          </w:tcPr>
          <w:p w:rsidR="00C64B28" w:rsidRPr="00CA0364" w:rsidRDefault="002A7537" w:rsidP="006051E6">
            <w:pPr>
              <w:rPr>
                <w:lang w:val="en-US"/>
              </w:rPr>
            </w:pPr>
            <w:r>
              <w:rPr>
                <w:lang w:val="en-US"/>
              </w:rPr>
              <w:t>Selecting the mimics</w:t>
            </w:r>
          </w:p>
        </w:tc>
      </w:tr>
      <w:tr w:rsidR="00C64B28" w:rsidRPr="000F200F" w:rsidTr="006051E6">
        <w:tc>
          <w:tcPr>
            <w:tcW w:w="3080" w:type="dxa"/>
            <w:shd w:val="clear" w:color="auto" w:fill="auto"/>
          </w:tcPr>
          <w:p w:rsidR="00C64B28" w:rsidRPr="002C5A3C" w:rsidRDefault="00C64B28" w:rsidP="006051E6">
            <w:r>
              <w:t>Log</w:t>
            </w:r>
          </w:p>
        </w:tc>
        <w:tc>
          <w:tcPr>
            <w:tcW w:w="6100" w:type="dxa"/>
            <w:shd w:val="clear" w:color="auto" w:fill="auto"/>
          </w:tcPr>
          <w:p w:rsidR="00C64B28" w:rsidRPr="00CA0364" w:rsidRDefault="002A7537" w:rsidP="006051E6">
            <w:pPr>
              <w:rPr>
                <w:lang w:val="en-US"/>
              </w:rPr>
            </w:pPr>
            <w:r>
              <w:rPr>
                <w:lang w:val="en-US"/>
              </w:rPr>
              <w:t>Show the log files</w:t>
            </w:r>
          </w:p>
        </w:tc>
      </w:tr>
      <w:tr w:rsidR="00C64B28" w:rsidRPr="002C5A3C" w:rsidTr="006051E6">
        <w:tc>
          <w:tcPr>
            <w:tcW w:w="3080" w:type="dxa"/>
            <w:shd w:val="clear" w:color="auto" w:fill="auto"/>
          </w:tcPr>
          <w:p w:rsidR="00C64B28" w:rsidRPr="002C5A3C" w:rsidRDefault="00C64B28" w:rsidP="006051E6">
            <w:r>
              <w:t>Group viewer</w:t>
            </w:r>
          </w:p>
        </w:tc>
        <w:tc>
          <w:tcPr>
            <w:tcW w:w="6100" w:type="dxa"/>
            <w:shd w:val="clear" w:color="auto" w:fill="auto"/>
          </w:tcPr>
          <w:p w:rsidR="00C64B28" w:rsidRPr="002C5A3C" w:rsidRDefault="002A7537" w:rsidP="006051E6">
            <w:r>
              <w:t>Show information on all I/O</w:t>
            </w:r>
          </w:p>
        </w:tc>
      </w:tr>
      <w:tr w:rsidR="00C64B28" w:rsidRPr="000F200F" w:rsidTr="006051E6">
        <w:tc>
          <w:tcPr>
            <w:tcW w:w="3080" w:type="dxa"/>
            <w:shd w:val="clear" w:color="auto" w:fill="auto"/>
          </w:tcPr>
          <w:p w:rsidR="00C64B28" w:rsidRPr="002C5A3C" w:rsidRDefault="00C64B28" w:rsidP="00C64B28">
            <w:r>
              <w:t>Settings</w:t>
            </w:r>
          </w:p>
        </w:tc>
        <w:tc>
          <w:tcPr>
            <w:tcW w:w="6100" w:type="dxa"/>
            <w:shd w:val="clear" w:color="auto" w:fill="auto"/>
          </w:tcPr>
          <w:p w:rsidR="00C64B28" w:rsidRPr="00CA0364" w:rsidRDefault="002A7537" w:rsidP="006051E6">
            <w:pPr>
              <w:rPr>
                <w:lang w:val="en-US"/>
              </w:rPr>
            </w:pPr>
            <w:r>
              <w:rPr>
                <w:lang w:val="en-US"/>
              </w:rPr>
              <w:t>Entry to all settings</w:t>
            </w:r>
          </w:p>
        </w:tc>
      </w:tr>
      <w:tr w:rsidR="00C64B28" w:rsidRPr="000F200F" w:rsidTr="006051E6">
        <w:tc>
          <w:tcPr>
            <w:tcW w:w="3080" w:type="dxa"/>
            <w:shd w:val="clear" w:color="auto" w:fill="auto"/>
          </w:tcPr>
          <w:p w:rsidR="00C64B28" w:rsidRPr="002C5A3C" w:rsidRDefault="00C64B28" w:rsidP="006051E6">
            <w:r>
              <w:t>Alarm Area</w:t>
            </w:r>
          </w:p>
        </w:tc>
        <w:tc>
          <w:tcPr>
            <w:tcW w:w="6100" w:type="dxa"/>
            <w:shd w:val="clear" w:color="auto" w:fill="auto"/>
          </w:tcPr>
          <w:p w:rsidR="00C64B28" w:rsidRPr="00CA0364" w:rsidRDefault="002A7537" w:rsidP="006051E6">
            <w:pPr>
              <w:rPr>
                <w:lang w:val="en-US"/>
              </w:rPr>
            </w:pPr>
            <w:r>
              <w:rPr>
                <w:lang w:val="en-US"/>
              </w:rPr>
              <w:t>Click to show/hide alarm mimic</w:t>
            </w:r>
          </w:p>
        </w:tc>
      </w:tr>
      <w:tr w:rsidR="00C64B28" w:rsidRPr="002A7537" w:rsidTr="006051E6">
        <w:tc>
          <w:tcPr>
            <w:tcW w:w="3080" w:type="dxa"/>
            <w:shd w:val="clear" w:color="auto" w:fill="auto"/>
          </w:tcPr>
          <w:p w:rsidR="00C64B28" w:rsidRPr="002C5A3C" w:rsidRDefault="00C64B28" w:rsidP="006051E6">
            <w:r>
              <w:t>Timer Reset</w:t>
            </w:r>
          </w:p>
        </w:tc>
        <w:tc>
          <w:tcPr>
            <w:tcW w:w="6100" w:type="dxa"/>
            <w:shd w:val="clear" w:color="auto" w:fill="auto"/>
          </w:tcPr>
          <w:p w:rsidR="00C64B28" w:rsidRPr="00CA0364" w:rsidRDefault="002A7537" w:rsidP="008A2073">
            <w:pPr>
              <w:rPr>
                <w:lang w:val="en-US"/>
              </w:rPr>
            </w:pPr>
            <w:r>
              <w:rPr>
                <w:lang w:val="en-US"/>
              </w:rPr>
              <w:t xml:space="preserve">Reset deadman timer, </w:t>
            </w:r>
            <w:r w:rsidR="008A2073">
              <w:rPr>
                <w:lang w:val="en-US"/>
              </w:rPr>
              <w:t>s</w:t>
            </w:r>
            <w:r>
              <w:rPr>
                <w:lang w:val="en-US"/>
              </w:rPr>
              <w:t>how active/inactive state</w:t>
            </w:r>
          </w:p>
        </w:tc>
      </w:tr>
      <w:tr w:rsidR="00C64B28" w:rsidRPr="000F200F" w:rsidTr="006051E6">
        <w:tc>
          <w:tcPr>
            <w:tcW w:w="3080" w:type="dxa"/>
            <w:shd w:val="clear" w:color="auto" w:fill="auto"/>
          </w:tcPr>
          <w:p w:rsidR="00C64B28" w:rsidRDefault="00C64B28" w:rsidP="006051E6">
            <w:r>
              <w:t>Status</w:t>
            </w:r>
          </w:p>
        </w:tc>
        <w:tc>
          <w:tcPr>
            <w:tcW w:w="6100" w:type="dxa"/>
            <w:shd w:val="clear" w:color="auto" w:fill="auto"/>
          </w:tcPr>
          <w:p w:rsidR="00C64B28" w:rsidRPr="00CA0364" w:rsidRDefault="002A7537" w:rsidP="006051E6">
            <w:pPr>
              <w:rPr>
                <w:lang w:val="en-US"/>
              </w:rPr>
            </w:pPr>
            <w:r>
              <w:rPr>
                <w:lang w:val="en-US"/>
              </w:rPr>
              <w:t>Show status of attendance of the ER</w:t>
            </w:r>
          </w:p>
        </w:tc>
      </w:tr>
      <w:tr w:rsidR="00C64B28" w:rsidRPr="000F200F" w:rsidTr="006051E6">
        <w:tc>
          <w:tcPr>
            <w:tcW w:w="3080" w:type="dxa"/>
            <w:shd w:val="clear" w:color="auto" w:fill="auto"/>
          </w:tcPr>
          <w:p w:rsidR="00C64B28" w:rsidRDefault="00C64B28" w:rsidP="006051E6">
            <w:r>
              <w:t>Duty</w:t>
            </w:r>
          </w:p>
        </w:tc>
        <w:tc>
          <w:tcPr>
            <w:tcW w:w="6100" w:type="dxa"/>
            <w:shd w:val="clear" w:color="auto" w:fill="auto"/>
          </w:tcPr>
          <w:p w:rsidR="00C64B28" w:rsidRPr="00CA0364" w:rsidRDefault="002A7537" w:rsidP="006051E6">
            <w:pPr>
              <w:rPr>
                <w:lang w:val="en-US"/>
              </w:rPr>
            </w:pPr>
            <w:r>
              <w:rPr>
                <w:lang w:val="en-US"/>
              </w:rPr>
              <w:t>Show person on duty</w:t>
            </w:r>
          </w:p>
        </w:tc>
      </w:tr>
      <w:tr w:rsidR="00C64B28" w:rsidRPr="000F200F" w:rsidTr="006051E6">
        <w:tc>
          <w:tcPr>
            <w:tcW w:w="3080" w:type="dxa"/>
            <w:shd w:val="clear" w:color="auto" w:fill="auto"/>
          </w:tcPr>
          <w:p w:rsidR="00C64B28" w:rsidRPr="002C5A3C" w:rsidRDefault="00C64B28" w:rsidP="006051E6">
            <w:r>
              <w:t>Time</w:t>
            </w:r>
          </w:p>
        </w:tc>
        <w:tc>
          <w:tcPr>
            <w:tcW w:w="6100" w:type="dxa"/>
            <w:shd w:val="clear" w:color="auto" w:fill="auto"/>
          </w:tcPr>
          <w:p w:rsidR="00C64B28" w:rsidRPr="00CA0364" w:rsidRDefault="002A7537" w:rsidP="006051E6">
            <w:pPr>
              <w:rPr>
                <w:lang w:val="en-US"/>
              </w:rPr>
            </w:pPr>
            <w:r>
              <w:rPr>
                <w:lang w:val="en-US"/>
              </w:rPr>
              <w:t>Time</w:t>
            </w:r>
          </w:p>
        </w:tc>
      </w:tr>
      <w:tr w:rsidR="00C64B28" w:rsidRPr="000F200F" w:rsidTr="006051E6">
        <w:tc>
          <w:tcPr>
            <w:tcW w:w="3080" w:type="dxa"/>
            <w:shd w:val="clear" w:color="auto" w:fill="auto"/>
          </w:tcPr>
          <w:p w:rsidR="00C64B28" w:rsidRPr="002C5A3C" w:rsidRDefault="00C64B28" w:rsidP="006051E6">
            <w:r>
              <w:t>Td</w:t>
            </w:r>
          </w:p>
        </w:tc>
        <w:tc>
          <w:tcPr>
            <w:tcW w:w="6100" w:type="dxa"/>
            <w:shd w:val="clear" w:color="auto" w:fill="auto"/>
          </w:tcPr>
          <w:p w:rsidR="00C64B28" w:rsidRPr="00CA0364" w:rsidRDefault="002A7537" w:rsidP="006051E6">
            <w:pPr>
              <w:rPr>
                <w:lang w:val="en-US"/>
              </w:rPr>
            </w:pPr>
            <w:r>
              <w:rPr>
                <w:lang w:val="en-US"/>
              </w:rPr>
              <w:t>Time dormant (for deadman timer)</w:t>
            </w:r>
          </w:p>
        </w:tc>
      </w:tr>
      <w:tr w:rsidR="00C64B28" w:rsidRPr="000F200F" w:rsidTr="006051E6">
        <w:tc>
          <w:tcPr>
            <w:tcW w:w="3080" w:type="dxa"/>
            <w:shd w:val="clear" w:color="auto" w:fill="auto"/>
          </w:tcPr>
          <w:p w:rsidR="00C64B28" w:rsidRPr="002C5A3C" w:rsidRDefault="00C64B28" w:rsidP="006051E6">
            <w:r>
              <w:t>Attend Button</w:t>
            </w:r>
          </w:p>
        </w:tc>
        <w:tc>
          <w:tcPr>
            <w:tcW w:w="6100" w:type="dxa"/>
            <w:shd w:val="clear" w:color="auto" w:fill="auto"/>
          </w:tcPr>
          <w:p w:rsidR="00C64B28" w:rsidRPr="00CA0364" w:rsidRDefault="002A7537" w:rsidP="006051E6">
            <w:pPr>
              <w:rPr>
                <w:lang w:val="en-US"/>
              </w:rPr>
            </w:pPr>
            <w:r>
              <w:rPr>
                <w:lang w:val="en-US"/>
              </w:rPr>
              <w:t xml:space="preserve">Attend/unattended button for ER or Bridge </w:t>
            </w:r>
          </w:p>
        </w:tc>
      </w:tr>
    </w:tbl>
    <w:p w:rsidR="00442B90" w:rsidRDefault="004566D0" w:rsidP="004566D0">
      <w:pPr>
        <w:pStyle w:val="Onderschrift"/>
      </w:pPr>
      <w:bookmarkStart w:id="28" w:name="_Toc400106256"/>
      <w:r>
        <w:t xml:space="preserve">Table </w:t>
      </w:r>
      <w:r w:rsidR="002F6CAD">
        <w:fldChar w:fldCharType="begin"/>
      </w:r>
      <w:r w:rsidR="004D0C32">
        <w:instrText xml:space="preserve"> SEQ Table \* ARABIC </w:instrText>
      </w:r>
      <w:r w:rsidR="002F6CAD">
        <w:fldChar w:fldCharType="separate"/>
      </w:r>
      <w:r w:rsidR="00600627">
        <w:rPr>
          <w:noProof/>
        </w:rPr>
        <w:t>1</w:t>
      </w:r>
      <w:r w:rsidR="002F6CAD">
        <w:fldChar w:fldCharType="end"/>
      </w:r>
      <w:r>
        <w:t>: NavVision taskbar</w:t>
      </w:r>
      <w:bookmarkEnd w:id="28"/>
    </w:p>
    <w:p w:rsidR="004566D0" w:rsidRDefault="004566D0" w:rsidP="004566D0"/>
    <w:p w:rsidR="002A7537" w:rsidRDefault="002A7537" w:rsidP="000F200F"/>
    <w:p w:rsidR="002A7537" w:rsidRDefault="002A7537" w:rsidP="000F200F"/>
    <w:p w:rsidR="00DA5601" w:rsidRDefault="00DA5601" w:rsidP="000F200F">
      <w:pPr>
        <w:pStyle w:val="ListBullet2"/>
        <w:rPr>
          <w:szCs w:val="20"/>
          <w:lang w:val="en-US"/>
        </w:rPr>
      </w:pPr>
    </w:p>
    <w:p w:rsidR="00C36027" w:rsidRPr="00CA0364" w:rsidRDefault="00C36027" w:rsidP="000F200F">
      <w:pPr>
        <w:rPr>
          <w:lang w:val="en-US"/>
        </w:rPr>
      </w:pPr>
    </w:p>
    <w:p w:rsidR="00DA5601" w:rsidRDefault="00DA5601" w:rsidP="007330F7">
      <w:pPr>
        <w:pStyle w:val="Heading3"/>
      </w:pPr>
      <w:bookmarkStart w:id="29" w:name="_Toc235862016"/>
      <w:bookmarkStart w:id="30" w:name="_Toc257380433"/>
      <w:bookmarkStart w:id="31" w:name="_Toc400106154"/>
      <w:r>
        <w:t>User rights</w:t>
      </w:r>
      <w:bookmarkEnd w:id="29"/>
      <w:bookmarkEnd w:id="30"/>
      <w:bookmarkEnd w:id="31"/>
    </w:p>
    <w:p w:rsidR="001B37D4" w:rsidRDefault="001B37D4" w:rsidP="000F200F">
      <w:pPr>
        <w:rPr>
          <w:noProof/>
          <w:lang w:val="en-US"/>
        </w:rPr>
      </w:pPr>
    </w:p>
    <w:p w:rsidR="00DA5601" w:rsidRDefault="00937BEA" w:rsidP="000F200F">
      <w:pPr>
        <w:rPr>
          <w:noProof/>
          <w:lang w:val="en-US"/>
        </w:rPr>
      </w:pPr>
      <w:r>
        <w:rPr>
          <w:noProof/>
          <w:lang w:val="en-US"/>
        </w:rPr>
        <w:t xml:space="preserve">FT </w:t>
      </w:r>
      <w:r w:rsidR="008B3583">
        <w:rPr>
          <w:noProof/>
          <w:lang w:val="en-US"/>
        </w:rPr>
        <w:t>NavVision</w:t>
      </w:r>
      <w:r w:rsidR="00DA5601" w:rsidRPr="00CA0364">
        <w:rPr>
          <w:vertAlign w:val="superscript"/>
          <w:lang w:val="en-US"/>
        </w:rPr>
        <w:t xml:space="preserve"> </w:t>
      </w:r>
      <w:r w:rsidR="00DA5601" w:rsidRPr="00CA0364">
        <w:rPr>
          <w:noProof/>
          <w:lang w:val="en-US"/>
        </w:rPr>
        <w:t>handles control rights by using log-in credentials (username and password), and assigning rights to these credentials. These rights limit access to the system's configuration, therefore ruling out any edits that may harm the system made by unauthorised crewmembers.</w:t>
      </w:r>
    </w:p>
    <w:p w:rsidR="007330F7" w:rsidRPr="00CA0364" w:rsidRDefault="007330F7" w:rsidP="000F200F">
      <w:pPr>
        <w:rPr>
          <w:noProof/>
          <w:lang w:val="en-US"/>
        </w:rPr>
      </w:pPr>
    </w:p>
    <w:p w:rsidR="00DA5601" w:rsidRPr="00CA0364" w:rsidRDefault="00DA5601" w:rsidP="000F200F">
      <w:pPr>
        <w:rPr>
          <w:noProof/>
          <w:lang w:val="en-US"/>
        </w:rPr>
      </w:pPr>
      <w:r w:rsidRPr="00CA0364">
        <w:rPr>
          <w:noProof/>
          <w:lang w:val="en-US"/>
        </w:rPr>
        <w:t xml:space="preserve">Users </w:t>
      </w:r>
      <w:r w:rsidRPr="00CA0364">
        <w:rPr>
          <w:lang w:val="en-US"/>
        </w:rPr>
        <w:t xml:space="preserve">can be added, edited or removed. </w:t>
      </w:r>
      <w:r w:rsidRPr="00CA0364">
        <w:rPr>
          <w:noProof/>
          <w:lang w:val="en-US"/>
        </w:rPr>
        <w:t>Adding, editing and removing users, together with assigning their rights, can only be done by an administrator, i.e. a top-level user.</w:t>
      </w:r>
    </w:p>
    <w:p w:rsidR="00DA5601" w:rsidRDefault="00DA5601" w:rsidP="000F200F">
      <w:pPr>
        <w:rPr>
          <w:lang w:val="en-US"/>
        </w:rPr>
      </w:pPr>
      <w:r w:rsidRPr="00CA0364">
        <w:rPr>
          <w:lang w:val="en-US"/>
        </w:rPr>
        <w:t>For every profile made, permissions can be set. The system is delivered with three pre-configured user-profiles, namely:</w:t>
      </w:r>
    </w:p>
    <w:p w:rsidR="00937BEA" w:rsidRPr="00CA0364" w:rsidRDefault="00937BEA" w:rsidP="000F200F">
      <w:pPr>
        <w:rPr>
          <w:lang w:val="en-US"/>
        </w:rPr>
      </w:pPr>
    </w:p>
    <w:p w:rsidR="00DA5601" w:rsidRPr="00EC3F1F" w:rsidRDefault="00DA5601" w:rsidP="006319AA">
      <w:pPr>
        <w:numPr>
          <w:ilvl w:val="0"/>
          <w:numId w:val="40"/>
        </w:numPr>
      </w:pPr>
      <w:r w:rsidRPr="00B52BC5">
        <w:rPr>
          <w:bCs/>
          <w:i/>
        </w:rPr>
        <w:t>Administrator</w:t>
      </w:r>
      <w:r w:rsidRPr="003E196D">
        <w:rPr>
          <w:bCs/>
        </w:rPr>
        <w:t>:</w:t>
      </w:r>
      <w:r w:rsidRPr="00EC3F1F">
        <w:t xml:space="preserve"> has all rights</w:t>
      </w:r>
      <w:r>
        <w:t>;</w:t>
      </w:r>
    </w:p>
    <w:p w:rsidR="00DA5601" w:rsidRPr="00CA0364" w:rsidRDefault="00DA5601" w:rsidP="006319AA">
      <w:pPr>
        <w:numPr>
          <w:ilvl w:val="0"/>
          <w:numId w:val="40"/>
        </w:numPr>
        <w:rPr>
          <w:bCs/>
          <w:lang w:val="en-US"/>
        </w:rPr>
      </w:pPr>
      <w:r w:rsidRPr="00CA0364">
        <w:rPr>
          <w:bCs/>
          <w:i/>
          <w:lang w:val="en-US"/>
        </w:rPr>
        <w:t>Guest</w:t>
      </w:r>
      <w:r w:rsidRPr="00CA0364">
        <w:rPr>
          <w:bCs/>
          <w:lang w:val="en-US"/>
        </w:rPr>
        <w:t>: can only use the available viewers;</w:t>
      </w:r>
    </w:p>
    <w:p w:rsidR="00DA5601" w:rsidRDefault="00DA5601" w:rsidP="006319AA">
      <w:pPr>
        <w:numPr>
          <w:ilvl w:val="0"/>
          <w:numId w:val="40"/>
        </w:numPr>
        <w:rPr>
          <w:bCs/>
          <w:lang w:val="en-US"/>
        </w:rPr>
      </w:pPr>
      <w:r w:rsidRPr="00CA0364">
        <w:rPr>
          <w:bCs/>
          <w:i/>
          <w:lang w:val="en-US"/>
        </w:rPr>
        <w:t>Operator</w:t>
      </w:r>
      <w:r w:rsidRPr="00CA0364">
        <w:rPr>
          <w:bCs/>
          <w:lang w:val="en-US"/>
        </w:rPr>
        <w:t>: can only alter display mode and/or units.</w:t>
      </w:r>
    </w:p>
    <w:p w:rsidR="007330F7" w:rsidRDefault="007330F7" w:rsidP="000F200F">
      <w:pPr>
        <w:rPr>
          <w:lang w:val="en-US"/>
        </w:rPr>
      </w:pPr>
    </w:p>
    <w:p w:rsidR="00DA5601" w:rsidRDefault="00DA5601" w:rsidP="000F200F">
      <w:pPr>
        <w:rPr>
          <w:lang w:val="en-US"/>
        </w:rPr>
      </w:pPr>
      <w:r w:rsidRPr="00CA0364">
        <w:rPr>
          <w:lang w:val="en-US"/>
        </w:rPr>
        <w:t xml:space="preserve">Login is required upon system start-up. After start-up, users can log off and </w:t>
      </w:r>
      <w:r w:rsidR="002558D0">
        <w:rPr>
          <w:lang w:val="en-US"/>
        </w:rPr>
        <w:t xml:space="preserve">log </w:t>
      </w:r>
      <w:r w:rsidRPr="00CA0364">
        <w:rPr>
          <w:lang w:val="en-US"/>
        </w:rPr>
        <w:t xml:space="preserve">in using </w:t>
      </w:r>
      <w:r w:rsidR="00350BBC">
        <w:rPr>
          <w:lang w:val="en-US"/>
        </w:rPr>
        <w:t>the</w:t>
      </w:r>
      <w:r w:rsidRPr="00CA0364">
        <w:rPr>
          <w:lang w:val="en-US"/>
        </w:rPr>
        <w:t xml:space="preserve"> dedicated button on the taskbar.</w:t>
      </w:r>
      <w:r w:rsidR="00350BBC">
        <w:rPr>
          <w:lang w:val="en-US"/>
        </w:rPr>
        <w:t xml:space="preserve"> By clicking the button, the following window will appear:</w:t>
      </w:r>
    </w:p>
    <w:p w:rsidR="00350BBC" w:rsidRDefault="00350BBC" w:rsidP="000F200F">
      <w:pPr>
        <w:rPr>
          <w:lang w:val="en-US"/>
        </w:rPr>
      </w:pPr>
    </w:p>
    <w:p w:rsidR="00350BBC" w:rsidRDefault="00350BBC" w:rsidP="000F200F">
      <w:pPr>
        <w:rPr>
          <w:lang w:val="en-US"/>
        </w:rPr>
      </w:pPr>
      <w:r>
        <w:rPr>
          <w:noProof/>
          <w:lang w:val="nl-NL" w:eastAsia="nl-NL"/>
        </w:rPr>
        <w:drawing>
          <wp:inline distT="0" distB="0" distL="0" distR="0">
            <wp:extent cx="2962275" cy="360765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67236" cy="3613692"/>
                    </a:xfrm>
                    <a:prstGeom prst="rect">
                      <a:avLst/>
                    </a:prstGeom>
                  </pic:spPr>
                </pic:pic>
              </a:graphicData>
            </a:graphic>
          </wp:inline>
        </w:drawing>
      </w:r>
    </w:p>
    <w:p w:rsidR="00350BBC" w:rsidRDefault="00350BBC" w:rsidP="00350BBC">
      <w:pPr>
        <w:pStyle w:val="Onderschrift"/>
      </w:pPr>
      <w:bookmarkStart w:id="32" w:name="_Toc400106204"/>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w:t>
      </w:r>
      <w:r w:rsidR="002F6CAD">
        <w:fldChar w:fldCharType="end"/>
      </w:r>
      <w:r>
        <w:t>: User selection</w:t>
      </w:r>
      <w:bookmarkEnd w:id="32"/>
    </w:p>
    <w:p w:rsidR="00350BBC" w:rsidRDefault="00350BBC" w:rsidP="00350BBC">
      <w:r>
        <w:t xml:space="preserve">By clicking the drop-down menu “Name”, you can choose which </w:t>
      </w:r>
      <w:r w:rsidR="00DB7191">
        <w:t>user you want to start. Provide the password if necessary and click “OK”.</w:t>
      </w:r>
    </w:p>
    <w:p w:rsidR="00350BBC" w:rsidRDefault="00350BBC" w:rsidP="00350BBC"/>
    <w:p w:rsidR="00350BBC" w:rsidRDefault="00350BBC" w:rsidP="00350BBC"/>
    <w:p w:rsidR="00350BBC" w:rsidRDefault="00350BBC" w:rsidP="00350BBC"/>
    <w:p w:rsidR="00DB7191" w:rsidRDefault="00DB7191" w:rsidP="00350BBC"/>
    <w:p w:rsidR="00DB7191" w:rsidRDefault="00DB7191" w:rsidP="00350BBC"/>
    <w:p w:rsidR="00DB7191" w:rsidRDefault="00DB7191" w:rsidP="00350BBC"/>
    <w:p w:rsidR="00DB7191" w:rsidRDefault="00ED59A9" w:rsidP="00DB7191">
      <w:pPr>
        <w:pStyle w:val="Heading3"/>
      </w:pPr>
      <w:bookmarkStart w:id="33" w:name="_Toc400106155"/>
      <w:r>
        <w:lastRenderedPageBreak/>
        <w:t>Palette</w:t>
      </w:r>
      <w:bookmarkEnd w:id="33"/>
    </w:p>
    <w:p w:rsidR="00DB7191" w:rsidRDefault="00DB7191" w:rsidP="00DB7191"/>
    <w:p w:rsidR="00DB7191" w:rsidRDefault="00DB7191" w:rsidP="00DB7191">
      <w:r>
        <w:t xml:space="preserve">The </w:t>
      </w:r>
      <w:r w:rsidR="00ED59A9">
        <w:t>palette</w:t>
      </w:r>
      <w:r>
        <w:t xml:space="preserve"> is meant to give a quick selection to change the color settings of the screen. When you click the button</w:t>
      </w:r>
      <w:r w:rsidR="00937BEA">
        <w:t>,</w:t>
      </w:r>
      <w:r>
        <w:t xml:space="preserve"> you’ll be presented with 4 choices (see </w:t>
      </w:r>
      <w:r w:rsidR="002F6CAD">
        <w:fldChar w:fldCharType="begin"/>
      </w:r>
      <w:r>
        <w:instrText xml:space="preserve"> REF _Ref398280175 \h </w:instrText>
      </w:r>
      <w:r w:rsidR="002F6CAD">
        <w:fldChar w:fldCharType="separate"/>
      </w:r>
      <w:r w:rsidR="00600627">
        <w:t xml:space="preserve">Figure </w:t>
      </w:r>
      <w:r w:rsidR="00600627">
        <w:rPr>
          <w:noProof/>
        </w:rPr>
        <w:t>1</w:t>
      </w:r>
      <w:r w:rsidR="00600627">
        <w:noBreakHyphen/>
      </w:r>
      <w:r w:rsidR="00600627">
        <w:rPr>
          <w:noProof/>
        </w:rPr>
        <w:t>3</w:t>
      </w:r>
      <w:r w:rsidR="002F6CAD">
        <w:fldChar w:fldCharType="end"/>
      </w:r>
      <w:r>
        <w:t xml:space="preserve">). </w:t>
      </w:r>
    </w:p>
    <w:p w:rsidR="00DB7191" w:rsidRDefault="00DB7191" w:rsidP="00DB7191"/>
    <w:p w:rsidR="00DB7191" w:rsidRDefault="00DB7191" w:rsidP="00DB7191">
      <w:r>
        <w:rPr>
          <w:noProof/>
          <w:lang w:val="nl-NL" w:eastAsia="nl-NL"/>
        </w:rPr>
        <w:drawing>
          <wp:inline distT="0" distB="0" distL="0" distR="0">
            <wp:extent cx="1790700" cy="26384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790700" cy="2638425"/>
                    </a:xfrm>
                    <a:prstGeom prst="rect">
                      <a:avLst/>
                    </a:prstGeom>
                  </pic:spPr>
                </pic:pic>
              </a:graphicData>
            </a:graphic>
          </wp:inline>
        </w:drawing>
      </w:r>
    </w:p>
    <w:p w:rsidR="00DB7191" w:rsidRDefault="00DB7191" w:rsidP="00DB7191">
      <w:pPr>
        <w:pStyle w:val="Onderschrift"/>
      </w:pPr>
      <w:bookmarkStart w:id="34" w:name="_Ref398280175"/>
      <w:bookmarkStart w:id="35" w:name="_Ref398280140"/>
      <w:bookmarkStart w:id="36" w:name="_Toc400106205"/>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3</w:t>
      </w:r>
      <w:r w:rsidR="002F6CAD">
        <w:fldChar w:fldCharType="end"/>
      </w:r>
      <w:bookmarkEnd w:id="34"/>
      <w:r>
        <w:t xml:space="preserve">: </w:t>
      </w:r>
      <w:r w:rsidR="00ED59A9">
        <w:t>Palette</w:t>
      </w:r>
      <w:r>
        <w:t xml:space="preserve"> options</w:t>
      </w:r>
      <w:bookmarkEnd w:id="35"/>
      <w:bookmarkEnd w:id="36"/>
    </w:p>
    <w:p w:rsidR="00DB7191" w:rsidRDefault="00ED59A9" w:rsidP="00DB7191">
      <w:r>
        <w:t>From left to right (beginning top left)</w:t>
      </w:r>
      <w:r w:rsidR="00937BEA">
        <w:t>,</w:t>
      </w:r>
      <w:r>
        <w:t xml:space="preserve"> there are three predefined buttons: Day, Dusk and Night. These choices give you the right colors and brightness for these specific periods of time. The last one is the palette </w:t>
      </w:r>
      <w:r w:rsidR="00937BEA">
        <w:t>selection tool</w:t>
      </w:r>
      <w:r>
        <w:t xml:space="preserve">. </w:t>
      </w:r>
      <w:r w:rsidR="00937BEA">
        <w:t xml:space="preserve">Using </w:t>
      </w:r>
      <w:r>
        <w:t>this</w:t>
      </w:r>
      <w:r w:rsidR="00937BEA">
        <w:t>,</w:t>
      </w:r>
      <w:r>
        <w:t xml:space="preserve"> you can change the colors of the three</w:t>
      </w:r>
      <w:r w:rsidR="00AA4FC2">
        <w:t xml:space="preserve"> </w:t>
      </w:r>
      <w:r>
        <w:t>presets t</w:t>
      </w:r>
      <w:r w:rsidR="00937BEA">
        <w:t>o your liking</w:t>
      </w:r>
      <w:r>
        <w:t>.</w:t>
      </w:r>
    </w:p>
    <w:p w:rsidR="00ED59A9" w:rsidRDefault="00ED59A9" w:rsidP="00DB7191"/>
    <w:p w:rsidR="00ED59A9" w:rsidRDefault="00ED59A9" w:rsidP="00DB7191">
      <w:pPr>
        <w:rPr>
          <w:i/>
        </w:rPr>
      </w:pPr>
      <w:r>
        <w:rPr>
          <w:i/>
          <w:noProof/>
          <w:lang w:val="nl-NL" w:eastAsia="nl-NL"/>
        </w:rPr>
        <w:drawing>
          <wp:anchor distT="0" distB="0" distL="114300" distR="114300" simplePos="0" relativeHeight="251663360" behindDoc="0" locked="0" layoutInCell="1" allowOverlap="1">
            <wp:simplePos x="0" y="0"/>
            <wp:positionH relativeFrom="column">
              <wp:posOffset>18415</wp:posOffset>
            </wp:positionH>
            <wp:positionV relativeFrom="paragraph">
              <wp:posOffset>-3810</wp:posOffset>
            </wp:positionV>
            <wp:extent cx="454025" cy="449580"/>
            <wp:effectExtent l="19050" t="0" r="3175"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r>
        <w:rPr>
          <w:i/>
        </w:rPr>
        <w:t xml:space="preserve"> When you change the colors of a preset, be aware that there is no “Default” setting. It might be hard to get the colors back to the</w:t>
      </w:r>
      <w:r w:rsidR="003B4389">
        <w:rPr>
          <w:i/>
        </w:rPr>
        <w:t>ir</w:t>
      </w:r>
      <w:r>
        <w:rPr>
          <w:i/>
        </w:rPr>
        <w:t xml:space="preserve"> old state.</w:t>
      </w:r>
    </w:p>
    <w:p w:rsidR="00ED59A9" w:rsidRDefault="00ED59A9" w:rsidP="00DB7191"/>
    <w:p w:rsidR="00ED59A9" w:rsidRPr="00ED59A9" w:rsidRDefault="00ED59A9" w:rsidP="00DB7191"/>
    <w:p w:rsidR="00350BBC" w:rsidRDefault="00350BBC" w:rsidP="00350BBC"/>
    <w:p w:rsidR="00350BBC" w:rsidRPr="00CA0364" w:rsidRDefault="00350BBC" w:rsidP="000F200F">
      <w:pPr>
        <w:rPr>
          <w:lang w:val="en-US"/>
        </w:rPr>
      </w:pPr>
    </w:p>
    <w:p w:rsidR="00DA5601" w:rsidRDefault="00DA5601" w:rsidP="00BD67F0">
      <w:pPr>
        <w:pStyle w:val="Heading3"/>
      </w:pPr>
      <w:bookmarkStart w:id="37" w:name="_Toc235862022"/>
      <w:bookmarkStart w:id="38" w:name="_Toc257380442"/>
      <w:bookmarkStart w:id="39" w:name="_Toc400106156"/>
      <w:r>
        <w:t>Mimics</w:t>
      </w:r>
      <w:bookmarkEnd w:id="37"/>
      <w:bookmarkEnd w:id="38"/>
      <w:bookmarkEnd w:id="39"/>
    </w:p>
    <w:p w:rsidR="00BD67F0" w:rsidRDefault="00BD67F0" w:rsidP="00BD67F0"/>
    <w:p w:rsidR="00BD67F0" w:rsidRDefault="00BD67F0" w:rsidP="00BD67F0">
      <w:r>
        <w:t>When you click the mimic button</w:t>
      </w:r>
      <w:r w:rsidR="003B4389">
        <w:t>,</w:t>
      </w:r>
      <w:r>
        <w:t xml:space="preserve"> you’</w:t>
      </w:r>
      <w:r w:rsidR="003B4389">
        <w:t xml:space="preserve">re </w:t>
      </w:r>
      <w:r>
        <w:t xml:space="preserve">presented with </w:t>
      </w:r>
      <w:r w:rsidR="003B4389">
        <w:t xml:space="preserve">a grid of </w:t>
      </w:r>
      <w:r>
        <w:t xml:space="preserve">mimics </w:t>
      </w:r>
      <w:r w:rsidR="003B4389">
        <w:t xml:space="preserve">available to you. It‘s </w:t>
      </w:r>
      <w:r>
        <w:t xml:space="preserve">possible that you have all the mimics as numbers so you have to choose the right number (see </w:t>
      </w:r>
      <w:r w:rsidR="002F6CAD">
        <w:fldChar w:fldCharType="begin"/>
      </w:r>
      <w:r>
        <w:instrText xml:space="preserve"> REF _Ref398281434 \h </w:instrText>
      </w:r>
      <w:r w:rsidR="002F6CAD">
        <w:fldChar w:fldCharType="separate"/>
      </w:r>
      <w:r w:rsidR="00600627">
        <w:t xml:space="preserve">Figure </w:t>
      </w:r>
      <w:r w:rsidR="00600627">
        <w:rPr>
          <w:noProof/>
        </w:rPr>
        <w:t>1</w:t>
      </w:r>
      <w:r w:rsidR="00600627">
        <w:noBreakHyphen/>
      </w:r>
      <w:r w:rsidR="00600627">
        <w:rPr>
          <w:noProof/>
        </w:rPr>
        <w:t>4</w:t>
      </w:r>
      <w:r w:rsidR="002F6CAD">
        <w:fldChar w:fldCharType="end"/>
      </w:r>
      <w:r>
        <w:t>).</w:t>
      </w:r>
    </w:p>
    <w:p w:rsidR="00BD67F0" w:rsidRDefault="00882FDC" w:rsidP="00BD67F0">
      <w:r>
        <w:t xml:space="preserve">If you know the right number for the mimic you want to see, </w:t>
      </w:r>
      <w:r w:rsidR="003B4389">
        <w:t>simply click on the corresponding icon.</w:t>
      </w:r>
    </w:p>
    <w:p w:rsidR="00882FDC" w:rsidRDefault="003B4389" w:rsidP="00BD67F0">
      <w:r>
        <w:t xml:space="preserve">Quite </w:t>
      </w:r>
      <w:r w:rsidR="00882FDC">
        <w:t xml:space="preserve">often, the </w:t>
      </w:r>
      <w:r w:rsidR="00F644D8">
        <w:t>only mimic icon</w:t>
      </w:r>
      <w:r w:rsidR="00882FDC">
        <w:t xml:space="preserve"> </w:t>
      </w:r>
      <w:r w:rsidR="00F644D8">
        <w:t xml:space="preserve">that </w:t>
      </w:r>
      <w:r>
        <w:t xml:space="preserve">is </w:t>
      </w:r>
      <w:r w:rsidR="00882FDC">
        <w:t xml:space="preserve">presented </w:t>
      </w:r>
      <w:r w:rsidR="00F644D8">
        <w:t>is number one. This is the home mimic.</w:t>
      </w:r>
      <w:r w:rsidR="00093D13">
        <w:t xml:space="preserve"> From the home-mimic you can then navigate to other mimics.</w:t>
      </w:r>
    </w:p>
    <w:p w:rsidR="00F644D8" w:rsidRDefault="00F644D8" w:rsidP="00BD67F0"/>
    <w:p w:rsidR="00F644D8" w:rsidRDefault="00F644D8" w:rsidP="00BD67F0"/>
    <w:p w:rsidR="00F644D8" w:rsidRDefault="00F644D8" w:rsidP="00BD67F0"/>
    <w:p w:rsidR="00F644D8" w:rsidRDefault="00F644D8" w:rsidP="00BD67F0"/>
    <w:p w:rsidR="00BD67F0" w:rsidRDefault="00BD67F0" w:rsidP="00BD67F0">
      <w:r>
        <w:rPr>
          <w:noProof/>
          <w:lang w:val="nl-NL" w:eastAsia="nl-NL"/>
        </w:rPr>
        <w:lastRenderedPageBreak/>
        <w:drawing>
          <wp:inline distT="0" distB="0" distL="0" distR="0">
            <wp:extent cx="3429000" cy="311549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6385" cy="3131287"/>
                    </a:xfrm>
                    <a:prstGeom prst="rect">
                      <a:avLst/>
                    </a:prstGeom>
                  </pic:spPr>
                </pic:pic>
              </a:graphicData>
            </a:graphic>
          </wp:inline>
        </w:drawing>
      </w:r>
    </w:p>
    <w:p w:rsidR="00BD67F0" w:rsidRDefault="00BD67F0" w:rsidP="00BD67F0">
      <w:pPr>
        <w:pStyle w:val="Onderschrift"/>
      </w:pPr>
      <w:bookmarkStart w:id="40" w:name="_Ref398281434"/>
      <w:bookmarkStart w:id="41" w:name="_Toc400106206"/>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4</w:t>
      </w:r>
      <w:r w:rsidR="002F6CAD">
        <w:fldChar w:fldCharType="end"/>
      </w:r>
      <w:bookmarkEnd w:id="40"/>
      <w:r>
        <w:t>: Mimic menu</w:t>
      </w:r>
      <w:bookmarkEnd w:id="41"/>
    </w:p>
    <w:p w:rsidR="00BD67F0" w:rsidRPr="00BD67F0" w:rsidRDefault="00BD67F0" w:rsidP="00BD67F0"/>
    <w:p w:rsidR="007330F7" w:rsidRPr="004C72EE" w:rsidRDefault="007330F7" w:rsidP="004C72EE">
      <w:pPr>
        <w:pStyle w:val="Heading4"/>
      </w:pPr>
      <w:bookmarkStart w:id="42" w:name="_Toc257380432"/>
      <w:bookmarkStart w:id="43" w:name="_Toc400106157"/>
      <w:r w:rsidRPr="004C72EE">
        <w:t>Mimics</w:t>
      </w:r>
      <w:bookmarkEnd w:id="42"/>
      <w:bookmarkEnd w:id="43"/>
    </w:p>
    <w:p w:rsidR="007330F7" w:rsidRDefault="007330F7" w:rsidP="007330F7">
      <w:pPr>
        <w:rPr>
          <w:lang w:val="en-US"/>
        </w:rPr>
      </w:pPr>
    </w:p>
    <w:p w:rsidR="007330F7" w:rsidRPr="00CA0364" w:rsidRDefault="007330F7" w:rsidP="007330F7">
      <w:pPr>
        <w:rPr>
          <w:lang w:val="en-US"/>
        </w:rPr>
      </w:pPr>
      <w:r w:rsidRPr="00CA0364">
        <w:rPr>
          <w:lang w:val="en-US"/>
        </w:rPr>
        <w:t xml:space="preserve">The </w:t>
      </w:r>
      <w:r w:rsidR="003B4389">
        <w:rPr>
          <w:lang w:val="en-US"/>
        </w:rPr>
        <w:t xml:space="preserve">FT </w:t>
      </w:r>
      <w:r>
        <w:rPr>
          <w:lang w:val="en-US"/>
        </w:rPr>
        <w:t>NavVision</w:t>
      </w:r>
      <w:r w:rsidRPr="00CA0364">
        <w:rPr>
          <w:lang w:val="en-US"/>
        </w:rPr>
        <w:t xml:space="preserve"> mimic presentation function provides schematic and graphical overviews of the vessel’s systems like navigation lights, electrical</w:t>
      </w:r>
      <w:r>
        <w:rPr>
          <w:lang w:val="en-US"/>
        </w:rPr>
        <w:t>, piping and hydraulic overview</w:t>
      </w:r>
      <w:r w:rsidRPr="00CA0364">
        <w:rPr>
          <w:lang w:val="en-US"/>
        </w:rPr>
        <w:t xml:space="preserve">. </w:t>
      </w:r>
    </w:p>
    <w:p w:rsidR="007330F7" w:rsidRPr="00CA0364" w:rsidRDefault="007330F7" w:rsidP="007330F7">
      <w:pPr>
        <w:rPr>
          <w:lang w:val="en-US"/>
        </w:rPr>
      </w:pPr>
      <w:r w:rsidRPr="00CA0364">
        <w:rPr>
          <w:lang w:val="en-US"/>
        </w:rPr>
        <w:t>The screens and mimics presentations are automatically updated with live data of the platform components illustrating components and/or sys</w:t>
      </w:r>
      <w:r>
        <w:rPr>
          <w:lang w:val="en-US"/>
        </w:rPr>
        <w:t>tem status</w:t>
      </w:r>
      <w:r w:rsidRPr="00CA0364">
        <w:rPr>
          <w:lang w:val="en-US"/>
        </w:rPr>
        <w:t>.</w:t>
      </w:r>
    </w:p>
    <w:p w:rsidR="007330F7" w:rsidRDefault="007330F7" w:rsidP="007330F7">
      <w:pPr>
        <w:rPr>
          <w:lang w:val="en-US"/>
        </w:rPr>
      </w:pPr>
      <w:r w:rsidRPr="00CA0364">
        <w:rPr>
          <w:lang w:val="en-US"/>
        </w:rPr>
        <w:t>Via these screens and mimic pages, the operator is able to monitor and control the vessel by using the trackball or touch-screen as a pointing device by selecting elements and their associated commands.</w:t>
      </w:r>
    </w:p>
    <w:p w:rsidR="00DA5601" w:rsidRPr="007330F7" w:rsidRDefault="00DA5601" w:rsidP="000F200F">
      <w:pPr>
        <w:rPr>
          <w:lang w:val="en-US"/>
        </w:rPr>
      </w:pPr>
    </w:p>
    <w:p w:rsidR="00DA5601" w:rsidRDefault="00DA5601" w:rsidP="006915A9">
      <w:pPr>
        <w:pStyle w:val="Heading4"/>
      </w:pPr>
      <w:bookmarkStart w:id="44" w:name="_Toc400106158"/>
      <w:r>
        <w:t>General</w:t>
      </w:r>
      <w:bookmarkEnd w:id="44"/>
    </w:p>
    <w:p w:rsidR="00DA5601" w:rsidRPr="00CA0364" w:rsidRDefault="00DA5601" w:rsidP="000F200F">
      <w:pPr>
        <w:spacing w:before="240"/>
        <w:rPr>
          <w:lang w:val="en-US"/>
        </w:rPr>
      </w:pPr>
      <w:r w:rsidRPr="00CA0364">
        <w:rPr>
          <w:lang w:val="en-US"/>
        </w:rPr>
        <w:t>In general</w:t>
      </w:r>
      <w:r w:rsidR="003B4389">
        <w:rPr>
          <w:lang w:val="en-US"/>
        </w:rPr>
        <w:t>,</w:t>
      </w:r>
      <w:r w:rsidRPr="00CA0364">
        <w:rPr>
          <w:lang w:val="en-US"/>
        </w:rPr>
        <w:t xml:space="preserve"> we say that every page that represents a set of values, switches or any other representation of data is a mimic. </w:t>
      </w:r>
      <w:r w:rsidR="006915A9">
        <w:rPr>
          <w:lang w:val="en-US"/>
        </w:rPr>
        <w:t>The mimics within the system are all freely adjustable within the design stage. After the system is delivered, changes can be made by the NavVision engineers, on appointment. Small changes to the mimic can be made by a trained and skilled operator, who is granted some extra rights in the system. This trained crewmember will have the documentation, so we won’t discuss the changing of mimics in this manual.</w:t>
      </w:r>
    </w:p>
    <w:p w:rsidR="004A4B12" w:rsidRDefault="004A4B12">
      <w:pPr>
        <w:overflowPunct/>
        <w:autoSpaceDE/>
        <w:autoSpaceDN/>
        <w:adjustRightInd/>
        <w:textAlignment w:val="auto"/>
        <w:rPr>
          <w:rFonts w:eastAsiaTheme="majorEastAsia" w:cstheme="majorBidi"/>
          <w:b/>
        </w:rPr>
      </w:pPr>
    </w:p>
    <w:p w:rsidR="00DA5601" w:rsidRDefault="006915A9" w:rsidP="006915A9">
      <w:pPr>
        <w:pStyle w:val="Heading4"/>
      </w:pPr>
      <w:bookmarkStart w:id="45" w:name="_Toc400106159"/>
      <w:r>
        <w:t>M</w:t>
      </w:r>
      <w:r w:rsidR="00DA5601">
        <w:t>imic</w:t>
      </w:r>
      <w:r>
        <w:t xml:space="preserve"> examples</w:t>
      </w:r>
      <w:bookmarkEnd w:id="45"/>
    </w:p>
    <w:p w:rsidR="004A4B12" w:rsidRDefault="004A4B12" w:rsidP="000F200F">
      <w:pPr>
        <w:rPr>
          <w:lang w:val="en-US"/>
        </w:rPr>
      </w:pPr>
    </w:p>
    <w:p w:rsidR="001E5A48" w:rsidRDefault="006915A9" w:rsidP="004A4B12">
      <w:r>
        <w:t xml:space="preserve">Although the mimics are freely adjustable, the main setup will be greatly alike on your screen. </w:t>
      </w:r>
      <w:r w:rsidR="003B4389">
        <w:t xml:space="preserve">Imtech has </w:t>
      </w:r>
      <w:r w:rsidR="0049324C">
        <w:t>defined some rules that the mimics have to live up to. This results in an overall recognizable style of mimics that gives it the modern and stylish look and feel.</w:t>
      </w:r>
      <w:r w:rsidR="003B4389">
        <w:t xml:space="preserve"> </w:t>
      </w:r>
    </w:p>
    <w:p w:rsidR="001E5A48" w:rsidRDefault="001E5A48" w:rsidP="004A4B12"/>
    <w:p w:rsidR="001E5A48" w:rsidRDefault="001E5A48" w:rsidP="004A4B12">
      <w:r w:rsidRPr="00EF2A00">
        <w:rPr>
          <w:noProof/>
          <w:highlight w:val="yellow"/>
          <w:lang w:val="nl-NL" w:eastAsia="nl-NL"/>
        </w:rPr>
        <w:lastRenderedPageBreak/>
        <w:drawing>
          <wp:inline distT="0" distB="0" distL="0" distR="0">
            <wp:extent cx="5760720" cy="29851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0720" cy="2985135"/>
                    </a:xfrm>
                    <a:prstGeom prst="rect">
                      <a:avLst/>
                    </a:prstGeom>
                  </pic:spPr>
                </pic:pic>
              </a:graphicData>
            </a:graphic>
          </wp:inline>
        </w:drawing>
      </w:r>
    </w:p>
    <w:p w:rsidR="001E5A48" w:rsidRPr="00EF2A00" w:rsidRDefault="001E5A48" w:rsidP="001E5A48">
      <w:pPr>
        <w:pStyle w:val="Onderschrift"/>
        <w:rPr>
          <w:b w:val="0"/>
        </w:rPr>
      </w:pPr>
      <w:bookmarkStart w:id="46" w:name="_Toc400106207"/>
      <w:r w:rsidRPr="00EF2A00">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5</w:t>
      </w:r>
      <w:r w:rsidR="002F6CAD">
        <w:fldChar w:fldCharType="end"/>
      </w:r>
      <w:r w:rsidRPr="00EF2A00">
        <w:t>: Mimic example 1</w:t>
      </w:r>
      <w:bookmarkEnd w:id="46"/>
    </w:p>
    <w:p w:rsidR="00DA5601" w:rsidRPr="004A7B33" w:rsidRDefault="00EF2A00" w:rsidP="00DA5601">
      <w:pPr>
        <w:pStyle w:val="Heading4"/>
        <w:numPr>
          <w:ilvl w:val="3"/>
          <w:numId w:val="3"/>
        </w:numPr>
      </w:pPr>
      <w:bookmarkStart w:id="47" w:name="_Toc400106160"/>
      <w:r w:rsidRPr="004A7B33">
        <w:t xml:space="preserve">Reading the </w:t>
      </w:r>
      <w:r w:rsidR="00DA5601" w:rsidRPr="004A7B33">
        <w:t>mimic</w:t>
      </w:r>
      <w:bookmarkEnd w:id="47"/>
    </w:p>
    <w:p w:rsidR="004A7B33" w:rsidRPr="004A7B33" w:rsidRDefault="004A7B33" w:rsidP="004A7B33"/>
    <w:p w:rsidR="004A7B33" w:rsidRDefault="003B4389" w:rsidP="004A7B33">
      <w:r>
        <w:t xml:space="preserve">Some installations contain a special </w:t>
      </w:r>
      <w:r w:rsidR="004A7B33" w:rsidRPr="003B4389">
        <w:rPr>
          <w:i/>
        </w:rPr>
        <w:t>legend</w:t>
      </w:r>
      <w:r w:rsidR="004A7B33">
        <w:t xml:space="preserve"> mimic. This mimic explains the symbols, variations, colors etc. that you can find in your system’s mimics (see </w:t>
      </w:r>
      <w:r w:rsidR="002F6CAD">
        <w:fldChar w:fldCharType="begin"/>
      </w:r>
      <w:r w:rsidR="004A7B33">
        <w:instrText xml:space="preserve"> REF _Ref398558030 \h </w:instrText>
      </w:r>
      <w:r w:rsidR="002F6CAD">
        <w:fldChar w:fldCharType="separate"/>
      </w:r>
      <w:r w:rsidR="00600627">
        <w:t xml:space="preserve">Figure </w:t>
      </w:r>
      <w:r w:rsidR="00600627">
        <w:rPr>
          <w:noProof/>
        </w:rPr>
        <w:t>1</w:t>
      </w:r>
      <w:r w:rsidR="00600627">
        <w:noBreakHyphen/>
      </w:r>
      <w:r w:rsidR="00600627">
        <w:rPr>
          <w:noProof/>
        </w:rPr>
        <w:t>6</w:t>
      </w:r>
      <w:r w:rsidR="002F6CAD">
        <w:fldChar w:fldCharType="end"/>
      </w:r>
      <w:r w:rsidR="004A7B33">
        <w:t>). If there is ever a doubt in what you observe on the mimic you are watching, please refer to this mimic.</w:t>
      </w:r>
    </w:p>
    <w:p w:rsidR="004A7B33" w:rsidRDefault="004A7B33" w:rsidP="004A7B33"/>
    <w:p w:rsidR="004A7B33" w:rsidRDefault="004A7B33" w:rsidP="004A7B33">
      <w:pPr>
        <w:pStyle w:val="Onderschrift"/>
      </w:pPr>
      <w:r>
        <w:rPr>
          <w:noProof/>
          <w:lang w:val="nl-NL" w:eastAsia="nl-NL"/>
        </w:rPr>
        <w:drawing>
          <wp:inline distT="0" distB="0" distL="0" distR="0">
            <wp:extent cx="5760720" cy="33045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304540"/>
                    </a:xfrm>
                    <a:prstGeom prst="rect">
                      <a:avLst/>
                    </a:prstGeom>
                  </pic:spPr>
                </pic:pic>
              </a:graphicData>
            </a:graphic>
          </wp:inline>
        </w:drawing>
      </w:r>
    </w:p>
    <w:p w:rsidR="004A7B33" w:rsidRDefault="004A7B33" w:rsidP="004A7B33">
      <w:pPr>
        <w:pStyle w:val="Onderschrift"/>
      </w:pPr>
      <w:bookmarkStart w:id="48" w:name="_Ref398558030"/>
      <w:bookmarkStart w:id="49" w:name="_Toc400106208"/>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6</w:t>
      </w:r>
      <w:r w:rsidR="002F6CAD">
        <w:fldChar w:fldCharType="end"/>
      </w:r>
      <w:bookmarkEnd w:id="48"/>
      <w:r>
        <w:t>: Legend mimic</w:t>
      </w:r>
      <w:bookmarkEnd w:id="49"/>
    </w:p>
    <w:p w:rsidR="004A7B33" w:rsidRDefault="004A7B33" w:rsidP="004A7B33">
      <w:pPr>
        <w:rPr>
          <w:highlight w:val="red"/>
        </w:rPr>
      </w:pPr>
    </w:p>
    <w:p w:rsidR="004A7B33" w:rsidRDefault="004A7B33" w:rsidP="004A7B33">
      <w:pPr>
        <w:rPr>
          <w:highlight w:val="red"/>
        </w:rPr>
      </w:pPr>
    </w:p>
    <w:p w:rsidR="004A7B33" w:rsidRDefault="004A7B33" w:rsidP="004A7B33">
      <w:r w:rsidRPr="004A7B33">
        <w:lastRenderedPageBreak/>
        <w:t>Other mimics can show a variety</w:t>
      </w:r>
      <w:r>
        <w:t xml:space="preserve"> of information. There can be mimics for power distribution, tank volumes</w:t>
      </w:r>
      <w:r w:rsidR="00B0763F">
        <w:t xml:space="preserve"> (see </w:t>
      </w:r>
      <w:r w:rsidR="002F6CAD">
        <w:fldChar w:fldCharType="begin"/>
      </w:r>
      <w:r w:rsidR="00B0763F">
        <w:instrText xml:space="preserve"> REF _Ref398558591 \h </w:instrText>
      </w:r>
      <w:r w:rsidR="002F6CAD">
        <w:fldChar w:fldCharType="separate"/>
      </w:r>
      <w:r w:rsidR="00600627">
        <w:t xml:space="preserve">Figure </w:t>
      </w:r>
      <w:r w:rsidR="00600627">
        <w:rPr>
          <w:noProof/>
        </w:rPr>
        <w:t>1</w:t>
      </w:r>
      <w:r w:rsidR="00600627">
        <w:noBreakHyphen/>
      </w:r>
      <w:r w:rsidR="00600627">
        <w:rPr>
          <w:noProof/>
        </w:rPr>
        <w:t>7</w:t>
      </w:r>
      <w:r w:rsidR="002F6CAD">
        <w:fldChar w:fldCharType="end"/>
      </w:r>
      <w:r w:rsidR="00B0763F">
        <w:t>)</w:t>
      </w:r>
      <w:r>
        <w:t xml:space="preserve">, </w:t>
      </w:r>
      <w:r w:rsidR="00B0763F">
        <w:t xml:space="preserve">fire alarms and many more. It is also possible that you have a combination of subjects on one mimic. </w:t>
      </w:r>
      <w:r w:rsidR="00717E4D">
        <w:t>Mimics are perfectly capable of displaying camera feeds or trend graphs</w:t>
      </w:r>
      <w:r w:rsidR="00B0763F">
        <w:t xml:space="preserve">. </w:t>
      </w:r>
    </w:p>
    <w:p w:rsidR="00B0763F" w:rsidRDefault="00B0763F" w:rsidP="004A7B33"/>
    <w:p w:rsidR="00B0763F" w:rsidRPr="004A7B33" w:rsidRDefault="00B0763F" w:rsidP="004A7B33">
      <w:r>
        <w:t xml:space="preserve">As a special feature you can show the alarm list or the logbook on (part of) the mimic (see </w:t>
      </w:r>
      <w:r w:rsidR="002F6CAD">
        <w:fldChar w:fldCharType="begin"/>
      </w:r>
      <w:r w:rsidR="001C66C8">
        <w:instrText xml:space="preserve"> REF _Ref398647006 \h </w:instrText>
      </w:r>
      <w:r w:rsidR="002F6CAD">
        <w:fldChar w:fldCharType="separate"/>
      </w:r>
      <w:r w:rsidR="00600627">
        <w:t xml:space="preserve">Figure </w:t>
      </w:r>
      <w:r w:rsidR="00600627">
        <w:rPr>
          <w:noProof/>
        </w:rPr>
        <w:t>1</w:t>
      </w:r>
      <w:r w:rsidR="00600627">
        <w:noBreakHyphen/>
      </w:r>
      <w:r w:rsidR="00600627">
        <w:rPr>
          <w:noProof/>
        </w:rPr>
        <w:t>8</w:t>
      </w:r>
      <w:r w:rsidR="002F6CAD">
        <w:fldChar w:fldCharType="end"/>
      </w:r>
      <w:r>
        <w:t>).</w:t>
      </w:r>
    </w:p>
    <w:p w:rsidR="004A7B33" w:rsidRDefault="004A7B33" w:rsidP="004A7B33">
      <w:pPr>
        <w:rPr>
          <w:highlight w:val="red"/>
        </w:rPr>
      </w:pPr>
    </w:p>
    <w:p w:rsidR="00B0763F" w:rsidRDefault="00B0763F" w:rsidP="004A7B33">
      <w:pPr>
        <w:rPr>
          <w:highlight w:val="red"/>
        </w:rPr>
      </w:pPr>
      <w:r>
        <w:rPr>
          <w:noProof/>
          <w:lang w:val="nl-NL" w:eastAsia="nl-NL"/>
        </w:rPr>
        <w:drawing>
          <wp:inline distT="0" distB="0" distL="0" distR="0">
            <wp:extent cx="5760720" cy="330327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03270"/>
                    </a:xfrm>
                    <a:prstGeom prst="rect">
                      <a:avLst/>
                    </a:prstGeom>
                  </pic:spPr>
                </pic:pic>
              </a:graphicData>
            </a:graphic>
          </wp:inline>
        </w:drawing>
      </w:r>
    </w:p>
    <w:p w:rsidR="00B0763F" w:rsidRDefault="00B0763F" w:rsidP="00B0763F">
      <w:pPr>
        <w:pStyle w:val="Onderschrift"/>
      </w:pPr>
      <w:bookmarkStart w:id="50" w:name="_Ref398558591"/>
      <w:bookmarkStart w:id="51" w:name="_Toc400106209"/>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7</w:t>
      </w:r>
      <w:r w:rsidR="002F6CAD">
        <w:fldChar w:fldCharType="end"/>
      </w:r>
      <w:bookmarkEnd w:id="50"/>
      <w:r>
        <w:t>: Tank mimic</w:t>
      </w:r>
      <w:bookmarkEnd w:id="51"/>
    </w:p>
    <w:p w:rsidR="00B0763F" w:rsidRDefault="001C66C8" w:rsidP="00B0763F">
      <w:pPr>
        <w:rPr>
          <w:highlight w:val="red"/>
        </w:rPr>
      </w:pPr>
      <w:r>
        <w:rPr>
          <w:noProof/>
          <w:lang w:val="nl-NL" w:eastAsia="nl-NL"/>
        </w:rPr>
        <w:drawing>
          <wp:inline distT="0" distB="0" distL="0" distR="0">
            <wp:extent cx="5760720" cy="186736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60720" cy="1867365"/>
                    </a:xfrm>
                    <a:prstGeom prst="rect">
                      <a:avLst/>
                    </a:prstGeom>
                  </pic:spPr>
                </pic:pic>
              </a:graphicData>
            </a:graphic>
          </wp:inline>
        </w:drawing>
      </w:r>
    </w:p>
    <w:p w:rsidR="001C66C8" w:rsidRDefault="001C66C8" w:rsidP="001C66C8">
      <w:pPr>
        <w:pStyle w:val="Onderschrift"/>
      </w:pPr>
      <w:bookmarkStart w:id="52" w:name="_Ref398647006"/>
      <w:bookmarkStart w:id="53" w:name="_Toc400106210"/>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8</w:t>
      </w:r>
      <w:r w:rsidR="002F6CAD">
        <w:fldChar w:fldCharType="end"/>
      </w:r>
      <w:bookmarkEnd w:id="52"/>
      <w:r>
        <w:t xml:space="preserve">: Alarm list and logbook </w:t>
      </w:r>
      <w:r w:rsidR="009B3690">
        <w:t>in mimic</w:t>
      </w:r>
      <w:bookmarkEnd w:id="53"/>
    </w:p>
    <w:p w:rsidR="001C66C8" w:rsidRDefault="001C66C8" w:rsidP="001C66C8">
      <w:pPr>
        <w:rPr>
          <w:highlight w:val="red"/>
        </w:rPr>
      </w:pPr>
    </w:p>
    <w:p w:rsidR="00B0763F" w:rsidRPr="008A2073" w:rsidRDefault="008A2073" w:rsidP="004A7B33">
      <w:pPr>
        <w:rPr>
          <w:i/>
          <w:highlight w:val="red"/>
        </w:rPr>
      </w:pPr>
      <w:r>
        <w:rPr>
          <w:i/>
          <w:noProof/>
          <w:lang w:val="nl-NL" w:eastAsia="nl-NL"/>
        </w:rPr>
        <w:drawing>
          <wp:anchor distT="0" distB="0" distL="114300" distR="114300" simplePos="0" relativeHeight="251664384" behindDoc="0" locked="0" layoutInCell="1" allowOverlap="1">
            <wp:simplePos x="0" y="0"/>
            <wp:positionH relativeFrom="column">
              <wp:posOffset>18415</wp:posOffset>
            </wp:positionH>
            <wp:positionV relativeFrom="paragraph">
              <wp:posOffset>1905</wp:posOffset>
            </wp:positionV>
            <wp:extent cx="454025" cy="449580"/>
            <wp:effectExtent l="19050" t="0" r="3175" b="0"/>
            <wp:wrapSquare wrapText="bothSides"/>
            <wp:docPr id="7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r>
        <w:rPr>
          <w:i/>
        </w:rPr>
        <w:t xml:space="preserve">More extensive explanation on control in a mimic can be found in Annex 1 (See Chapter 6, page </w:t>
      </w:r>
      <w:r w:rsidR="002F6CAD">
        <w:rPr>
          <w:i/>
        </w:rPr>
        <w:fldChar w:fldCharType="begin"/>
      </w:r>
      <w:r>
        <w:rPr>
          <w:i/>
        </w:rPr>
        <w:instrText xml:space="preserve"> PAGEREF _Ref398647511 \h </w:instrText>
      </w:r>
      <w:r w:rsidR="002F6CAD">
        <w:rPr>
          <w:i/>
        </w:rPr>
      </w:r>
      <w:r w:rsidR="002F6CAD">
        <w:rPr>
          <w:i/>
        </w:rPr>
        <w:fldChar w:fldCharType="separate"/>
      </w:r>
      <w:r w:rsidR="00600627">
        <w:rPr>
          <w:i/>
          <w:noProof/>
        </w:rPr>
        <w:t>47</w:t>
      </w:r>
      <w:r w:rsidR="002F6CAD">
        <w:rPr>
          <w:i/>
        </w:rPr>
        <w:fldChar w:fldCharType="end"/>
      </w:r>
      <w:r>
        <w:rPr>
          <w:i/>
        </w:rPr>
        <w:t>).</w:t>
      </w:r>
      <w:r w:rsidRPr="008A2073">
        <w:rPr>
          <w:i/>
        </w:rPr>
        <w:t xml:space="preserve"> </w:t>
      </w:r>
    </w:p>
    <w:p w:rsidR="00B0763F" w:rsidRDefault="00B0763F" w:rsidP="004A7B33">
      <w:pPr>
        <w:rPr>
          <w:highlight w:val="red"/>
        </w:rPr>
      </w:pPr>
    </w:p>
    <w:p w:rsidR="00D24674" w:rsidRDefault="00D24674" w:rsidP="004A7B33">
      <w:pPr>
        <w:rPr>
          <w:highlight w:val="red"/>
        </w:rPr>
      </w:pPr>
    </w:p>
    <w:p w:rsidR="00D24674" w:rsidRDefault="00D24674" w:rsidP="004A7B33">
      <w:pPr>
        <w:rPr>
          <w:highlight w:val="red"/>
        </w:rPr>
      </w:pPr>
    </w:p>
    <w:p w:rsidR="00D24674" w:rsidRDefault="00D24674" w:rsidP="004A7B33">
      <w:pPr>
        <w:rPr>
          <w:highlight w:val="red"/>
        </w:rPr>
      </w:pPr>
    </w:p>
    <w:p w:rsidR="00D24674" w:rsidRPr="00D24674" w:rsidRDefault="00D24674" w:rsidP="00D24674">
      <w:pPr>
        <w:pStyle w:val="Heading3"/>
      </w:pPr>
      <w:bookmarkStart w:id="54" w:name="_Toc400106161"/>
      <w:r w:rsidRPr="00D24674">
        <w:lastRenderedPageBreak/>
        <w:t>Logbook</w:t>
      </w:r>
      <w:bookmarkEnd w:id="54"/>
    </w:p>
    <w:p w:rsidR="000225C3" w:rsidRDefault="000225C3" w:rsidP="000225C3">
      <w:pPr>
        <w:rPr>
          <w:lang w:val="en-US"/>
        </w:rPr>
      </w:pPr>
    </w:p>
    <w:p w:rsidR="000225C3" w:rsidRDefault="000225C3" w:rsidP="000225C3">
      <w:pPr>
        <w:pStyle w:val="Text"/>
        <w:rPr>
          <w:rFonts w:cs="Calibri"/>
          <w:color w:val="000000"/>
          <w:lang w:val="en-US"/>
        </w:rPr>
      </w:pPr>
      <w:r>
        <w:rPr>
          <w:rFonts w:cs="Calibri"/>
          <w:color w:val="000000"/>
          <w:lang w:val="en-US"/>
        </w:rPr>
        <w:t>During normal operation</w:t>
      </w:r>
      <w:r w:rsidR="00717E4D">
        <w:rPr>
          <w:rFonts w:cs="Calibri"/>
          <w:color w:val="000000"/>
          <w:lang w:val="en-US"/>
        </w:rPr>
        <w:t>,</w:t>
      </w:r>
      <w:r>
        <w:rPr>
          <w:rFonts w:cs="Calibri"/>
          <w:color w:val="000000"/>
          <w:lang w:val="en-US"/>
        </w:rPr>
        <w:t xml:space="preserve"> </w:t>
      </w:r>
      <w:r w:rsidRPr="00D47797">
        <w:rPr>
          <w:rFonts w:cs="Calibri"/>
          <w:color w:val="000000"/>
          <w:lang w:val="en-US"/>
        </w:rPr>
        <w:t xml:space="preserve">all system events </w:t>
      </w:r>
      <w:r w:rsidR="00717E4D">
        <w:rPr>
          <w:rFonts w:cs="Calibri"/>
          <w:color w:val="000000"/>
          <w:lang w:val="en-US"/>
        </w:rPr>
        <w:t xml:space="preserve">are </w:t>
      </w:r>
      <w:r>
        <w:rPr>
          <w:rFonts w:cs="Calibri"/>
          <w:color w:val="000000"/>
          <w:lang w:val="en-US"/>
        </w:rPr>
        <w:t xml:space="preserve">registered </w:t>
      </w:r>
      <w:r w:rsidRPr="00D47797">
        <w:rPr>
          <w:rFonts w:cs="Calibri"/>
          <w:color w:val="000000"/>
          <w:lang w:val="en-US"/>
        </w:rPr>
        <w:t>chronologically.</w:t>
      </w:r>
      <w:r>
        <w:rPr>
          <w:rFonts w:cs="Calibri"/>
          <w:color w:val="000000"/>
          <w:lang w:val="en-US"/>
        </w:rPr>
        <w:t xml:space="preserve"> By clicking the </w:t>
      </w:r>
      <w:r w:rsidRPr="00717E4D">
        <w:rPr>
          <w:rFonts w:cs="Calibri"/>
          <w:i/>
          <w:color w:val="000000"/>
          <w:lang w:val="en-US"/>
        </w:rPr>
        <w:t>Logbook</w:t>
      </w:r>
      <w:r>
        <w:rPr>
          <w:rFonts w:cs="Calibri"/>
          <w:color w:val="000000"/>
          <w:lang w:val="en-US"/>
        </w:rPr>
        <w:t xml:space="preserve"> button (see </w:t>
      </w:r>
      <w:r w:rsidR="002F6CAD">
        <w:rPr>
          <w:rFonts w:cs="Calibri"/>
          <w:color w:val="000000"/>
          <w:lang w:val="en-US"/>
        </w:rPr>
        <w:fldChar w:fldCharType="begin"/>
      </w:r>
      <w:r>
        <w:rPr>
          <w:rFonts w:cs="Calibri"/>
          <w:color w:val="000000"/>
          <w:lang w:val="en-US"/>
        </w:rPr>
        <w:instrText xml:space="preserve"> REF _Ref398717955 \h </w:instrText>
      </w:r>
      <w:r w:rsidR="002F6CAD">
        <w:rPr>
          <w:rFonts w:cs="Calibri"/>
          <w:color w:val="000000"/>
          <w:lang w:val="en-US"/>
        </w:rPr>
      </w:r>
      <w:r w:rsidR="002F6CAD">
        <w:rPr>
          <w:rFonts w:cs="Calibri"/>
          <w:color w:val="000000"/>
          <w:lang w:val="en-US"/>
        </w:rPr>
        <w:fldChar w:fldCharType="separate"/>
      </w:r>
      <w:r w:rsidR="00600627">
        <w:t xml:space="preserve">Figure </w:t>
      </w:r>
      <w:r w:rsidR="00600627">
        <w:rPr>
          <w:noProof/>
        </w:rPr>
        <w:t>1</w:t>
      </w:r>
      <w:r w:rsidR="00600627">
        <w:noBreakHyphen/>
      </w:r>
      <w:r w:rsidR="00600627">
        <w:rPr>
          <w:noProof/>
        </w:rPr>
        <w:t>1</w:t>
      </w:r>
      <w:r w:rsidR="002F6CAD">
        <w:rPr>
          <w:rFonts w:cs="Calibri"/>
          <w:color w:val="000000"/>
          <w:lang w:val="en-US"/>
        </w:rPr>
        <w:fldChar w:fldCharType="end"/>
      </w:r>
      <w:r>
        <w:rPr>
          <w:rFonts w:cs="Calibri"/>
          <w:color w:val="000000"/>
          <w:lang w:val="en-US"/>
        </w:rPr>
        <w:t>)</w:t>
      </w:r>
      <w:r w:rsidR="00717E4D">
        <w:rPr>
          <w:rFonts w:cs="Calibri"/>
          <w:color w:val="000000"/>
          <w:lang w:val="en-US"/>
        </w:rPr>
        <w:t>,</w:t>
      </w:r>
      <w:r>
        <w:rPr>
          <w:rFonts w:cs="Calibri"/>
          <w:color w:val="000000"/>
          <w:lang w:val="en-US"/>
        </w:rPr>
        <w:t xml:space="preserve"> these registered system events </w:t>
      </w:r>
      <w:r w:rsidR="00717E4D">
        <w:rPr>
          <w:rFonts w:cs="Calibri"/>
          <w:color w:val="000000"/>
          <w:lang w:val="en-US"/>
        </w:rPr>
        <w:t>are displayed in a dedicated screen</w:t>
      </w:r>
      <w:r>
        <w:rPr>
          <w:rFonts w:cs="Calibri"/>
          <w:color w:val="000000"/>
          <w:lang w:val="en-US"/>
        </w:rPr>
        <w:t xml:space="preserve">. It is also possible to show the logbook in any mimic (see </w:t>
      </w:r>
      <w:r w:rsidR="002F6CAD">
        <w:rPr>
          <w:rFonts w:cs="Calibri"/>
          <w:color w:val="000000"/>
          <w:lang w:val="en-US"/>
        </w:rPr>
        <w:fldChar w:fldCharType="begin"/>
      </w:r>
      <w:r>
        <w:rPr>
          <w:rFonts w:cs="Calibri"/>
          <w:color w:val="000000"/>
          <w:lang w:val="en-US"/>
        </w:rPr>
        <w:instrText xml:space="preserve"> REF _Ref398647006 \h </w:instrText>
      </w:r>
      <w:r w:rsidR="002F6CAD">
        <w:rPr>
          <w:rFonts w:cs="Calibri"/>
          <w:color w:val="000000"/>
          <w:lang w:val="en-US"/>
        </w:rPr>
      </w:r>
      <w:r w:rsidR="002F6CAD">
        <w:rPr>
          <w:rFonts w:cs="Calibri"/>
          <w:color w:val="000000"/>
          <w:lang w:val="en-US"/>
        </w:rPr>
        <w:fldChar w:fldCharType="separate"/>
      </w:r>
      <w:r w:rsidR="00600627">
        <w:t xml:space="preserve">Figure </w:t>
      </w:r>
      <w:r w:rsidR="00600627">
        <w:rPr>
          <w:noProof/>
        </w:rPr>
        <w:t>1</w:t>
      </w:r>
      <w:r w:rsidR="00600627">
        <w:noBreakHyphen/>
      </w:r>
      <w:r w:rsidR="00600627">
        <w:rPr>
          <w:noProof/>
        </w:rPr>
        <w:t>8</w:t>
      </w:r>
      <w:r w:rsidR="002F6CAD">
        <w:rPr>
          <w:rFonts w:cs="Calibri"/>
          <w:color w:val="000000"/>
          <w:lang w:val="en-US"/>
        </w:rPr>
        <w:fldChar w:fldCharType="end"/>
      </w:r>
      <w:r>
        <w:rPr>
          <w:rFonts w:cs="Calibri"/>
          <w:color w:val="000000"/>
          <w:lang w:val="en-US"/>
        </w:rPr>
        <w:t>).</w:t>
      </w:r>
    </w:p>
    <w:p w:rsidR="00A21E72" w:rsidRDefault="00A21E72" w:rsidP="000225C3">
      <w:pPr>
        <w:pStyle w:val="Text"/>
        <w:rPr>
          <w:rFonts w:cs="Calibri"/>
          <w:color w:val="000000"/>
          <w:lang w:val="en-US"/>
        </w:rPr>
      </w:pPr>
    </w:p>
    <w:p w:rsidR="00EC3251" w:rsidRDefault="00EC3251" w:rsidP="00EC3251">
      <w:pPr>
        <w:pStyle w:val="Heading4"/>
        <w:rPr>
          <w:lang w:val="en-US"/>
        </w:rPr>
      </w:pPr>
      <w:bookmarkStart w:id="55" w:name="_Toc400106162"/>
      <w:r>
        <w:rPr>
          <w:lang w:val="en-US"/>
        </w:rPr>
        <w:t>Log</w:t>
      </w:r>
      <w:r w:rsidR="00E356B1">
        <w:rPr>
          <w:lang w:val="en-US"/>
        </w:rPr>
        <w:t>book</w:t>
      </w:r>
      <w:r>
        <w:rPr>
          <w:lang w:val="en-US"/>
        </w:rPr>
        <w:t xml:space="preserve"> groups</w:t>
      </w:r>
      <w:bookmarkEnd w:id="55"/>
    </w:p>
    <w:p w:rsidR="00EC3251" w:rsidRPr="00EC3251" w:rsidRDefault="00EC3251" w:rsidP="00EC3251">
      <w:pPr>
        <w:rPr>
          <w:lang w:val="en-US"/>
        </w:rPr>
      </w:pPr>
    </w:p>
    <w:p w:rsidR="00A21E72" w:rsidRDefault="00A21E72" w:rsidP="000225C3">
      <w:pPr>
        <w:pStyle w:val="Text"/>
        <w:rPr>
          <w:rFonts w:cs="Calibri"/>
          <w:color w:val="000000"/>
          <w:lang w:val="en-US"/>
        </w:rPr>
      </w:pPr>
      <w:r>
        <w:rPr>
          <w:rFonts w:cs="Calibri"/>
          <w:color w:val="000000"/>
          <w:lang w:val="en-US"/>
        </w:rPr>
        <w:t xml:space="preserve">In order to separate various </w:t>
      </w:r>
      <w:r w:rsidR="00717E4D">
        <w:rPr>
          <w:rFonts w:cs="Calibri"/>
          <w:color w:val="000000"/>
          <w:lang w:val="en-US"/>
        </w:rPr>
        <w:t xml:space="preserve">categories of information from each </w:t>
      </w:r>
      <w:r>
        <w:rPr>
          <w:rFonts w:cs="Calibri"/>
          <w:color w:val="000000"/>
          <w:lang w:val="en-US"/>
        </w:rPr>
        <w:t xml:space="preserve">other, </w:t>
      </w:r>
      <w:r w:rsidR="00717E4D">
        <w:rPr>
          <w:rFonts w:cs="Calibri"/>
          <w:color w:val="000000"/>
          <w:lang w:val="en-US"/>
        </w:rPr>
        <w:t>log entr</w:t>
      </w:r>
      <w:r>
        <w:rPr>
          <w:rFonts w:cs="Calibri"/>
          <w:color w:val="000000"/>
          <w:lang w:val="en-US"/>
        </w:rPr>
        <w:t>i</w:t>
      </w:r>
      <w:r w:rsidR="00717E4D">
        <w:rPr>
          <w:rFonts w:cs="Calibri"/>
          <w:color w:val="000000"/>
          <w:lang w:val="en-US"/>
        </w:rPr>
        <w:t>e</w:t>
      </w:r>
      <w:r>
        <w:rPr>
          <w:rFonts w:cs="Calibri"/>
          <w:color w:val="000000"/>
          <w:lang w:val="en-US"/>
        </w:rPr>
        <w:t xml:space="preserve">s </w:t>
      </w:r>
      <w:r w:rsidR="00717E4D">
        <w:rPr>
          <w:rFonts w:cs="Calibri"/>
          <w:color w:val="000000"/>
          <w:lang w:val="en-US"/>
        </w:rPr>
        <w:t xml:space="preserve">are </w:t>
      </w:r>
      <w:r>
        <w:rPr>
          <w:rFonts w:cs="Calibri"/>
          <w:color w:val="000000"/>
          <w:lang w:val="en-US"/>
        </w:rPr>
        <w:t xml:space="preserve">stored </w:t>
      </w:r>
      <w:r w:rsidR="00717E4D">
        <w:rPr>
          <w:rFonts w:cs="Calibri"/>
          <w:color w:val="000000"/>
          <w:lang w:val="en-US"/>
        </w:rPr>
        <w:t>in various</w:t>
      </w:r>
      <w:r>
        <w:rPr>
          <w:rFonts w:cs="Calibri"/>
          <w:color w:val="000000"/>
          <w:lang w:val="en-US"/>
        </w:rPr>
        <w:t xml:space="preserve"> logging-groups. You can select them all or just a few of them, or even one if you need to focus on these </w:t>
      </w:r>
      <w:r w:rsidR="00717E4D">
        <w:rPr>
          <w:rFonts w:cs="Calibri"/>
          <w:color w:val="000000"/>
          <w:lang w:val="en-US"/>
        </w:rPr>
        <w:t>entries</w:t>
      </w:r>
      <w:r>
        <w:rPr>
          <w:rFonts w:cs="Calibri"/>
          <w:color w:val="000000"/>
          <w:lang w:val="en-US"/>
        </w:rPr>
        <w:t xml:space="preserve">. Just by selecting the </w:t>
      </w:r>
      <w:r w:rsidR="00717E4D">
        <w:rPr>
          <w:rFonts w:cs="Calibri"/>
          <w:color w:val="000000"/>
          <w:lang w:val="en-US"/>
        </w:rPr>
        <w:t xml:space="preserve">category label </w:t>
      </w:r>
      <w:r w:rsidR="00991356">
        <w:rPr>
          <w:rFonts w:cs="Calibri"/>
          <w:color w:val="000000"/>
          <w:lang w:val="en-US"/>
        </w:rPr>
        <w:t xml:space="preserve">at the top of the </w:t>
      </w:r>
      <w:r w:rsidR="00717E4D">
        <w:rPr>
          <w:rFonts w:cs="Calibri"/>
          <w:color w:val="000000"/>
          <w:lang w:val="en-US"/>
        </w:rPr>
        <w:t>list</w:t>
      </w:r>
      <w:r w:rsidR="00991356">
        <w:rPr>
          <w:rFonts w:cs="Calibri"/>
          <w:color w:val="000000"/>
          <w:lang w:val="en-US"/>
        </w:rPr>
        <w:t xml:space="preserve">, you </w:t>
      </w:r>
      <w:r w:rsidR="00717E4D">
        <w:rPr>
          <w:rFonts w:cs="Calibri"/>
          <w:color w:val="000000"/>
          <w:lang w:val="en-US"/>
        </w:rPr>
        <w:t xml:space="preserve">filter </w:t>
      </w:r>
      <w:r w:rsidR="00991356">
        <w:rPr>
          <w:rFonts w:cs="Calibri"/>
          <w:color w:val="000000"/>
          <w:lang w:val="en-US"/>
        </w:rPr>
        <w:t xml:space="preserve">the information you need (see </w:t>
      </w:r>
      <w:r w:rsidR="002F6CAD">
        <w:rPr>
          <w:rFonts w:cs="Calibri"/>
          <w:color w:val="000000"/>
          <w:lang w:val="en-US"/>
        </w:rPr>
        <w:fldChar w:fldCharType="begin"/>
      </w:r>
      <w:r w:rsidR="00991356">
        <w:rPr>
          <w:rFonts w:cs="Calibri"/>
          <w:color w:val="000000"/>
          <w:lang w:val="en-US"/>
        </w:rPr>
        <w:instrText xml:space="preserve"> REF _Ref398719670 \h </w:instrText>
      </w:r>
      <w:r w:rsidR="002F6CAD">
        <w:rPr>
          <w:rFonts w:cs="Calibri"/>
          <w:color w:val="000000"/>
          <w:lang w:val="en-US"/>
        </w:rPr>
      </w:r>
      <w:r w:rsidR="002F6CAD">
        <w:rPr>
          <w:rFonts w:cs="Calibri"/>
          <w:color w:val="000000"/>
          <w:lang w:val="en-US"/>
        </w:rPr>
        <w:fldChar w:fldCharType="separate"/>
      </w:r>
      <w:r w:rsidR="00600627">
        <w:t xml:space="preserve">Figure </w:t>
      </w:r>
      <w:r w:rsidR="00600627">
        <w:rPr>
          <w:noProof/>
        </w:rPr>
        <w:t>1</w:t>
      </w:r>
      <w:r w:rsidR="00600627">
        <w:noBreakHyphen/>
      </w:r>
      <w:r w:rsidR="00600627">
        <w:rPr>
          <w:noProof/>
        </w:rPr>
        <w:t>9</w:t>
      </w:r>
      <w:r w:rsidR="002F6CAD">
        <w:rPr>
          <w:rFonts w:cs="Calibri"/>
          <w:color w:val="000000"/>
          <w:lang w:val="en-US"/>
        </w:rPr>
        <w:fldChar w:fldCharType="end"/>
      </w:r>
      <w:r w:rsidR="00991356">
        <w:rPr>
          <w:rFonts w:cs="Calibri"/>
          <w:color w:val="000000"/>
          <w:lang w:val="en-US"/>
        </w:rPr>
        <w:t>).</w:t>
      </w:r>
    </w:p>
    <w:p w:rsidR="00991356" w:rsidRDefault="00991356" w:rsidP="000225C3">
      <w:pPr>
        <w:pStyle w:val="Text"/>
        <w:rPr>
          <w:rFonts w:cs="Calibri"/>
          <w:color w:val="000000"/>
          <w:lang w:val="en-US"/>
        </w:rPr>
      </w:pPr>
    </w:p>
    <w:p w:rsidR="00991356" w:rsidRDefault="00991356" w:rsidP="000225C3">
      <w:pPr>
        <w:pStyle w:val="Text"/>
        <w:rPr>
          <w:rFonts w:cs="Calibri"/>
          <w:color w:val="000000"/>
          <w:lang w:val="en-US"/>
        </w:rPr>
      </w:pPr>
      <w:r>
        <w:rPr>
          <w:noProof/>
          <w:lang w:val="nl-NL" w:eastAsia="nl-NL"/>
        </w:rPr>
        <w:drawing>
          <wp:inline distT="0" distB="0" distL="0" distR="0">
            <wp:extent cx="5760720" cy="395031"/>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60720" cy="395031"/>
                    </a:xfrm>
                    <a:prstGeom prst="rect">
                      <a:avLst/>
                    </a:prstGeom>
                  </pic:spPr>
                </pic:pic>
              </a:graphicData>
            </a:graphic>
          </wp:inline>
        </w:drawing>
      </w:r>
    </w:p>
    <w:p w:rsidR="00991356" w:rsidRDefault="00991356" w:rsidP="00991356">
      <w:pPr>
        <w:pStyle w:val="Onderschrift"/>
      </w:pPr>
      <w:bookmarkStart w:id="56" w:name="_Ref398719670"/>
      <w:bookmarkStart w:id="57" w:name="_Toc400106211"/>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9</w:t>
      </w:r>
      <w:r w:rsidR="002F6CAD">
        <w:fldChar w:fldCharType="end"/>
      </w:r>
      <w:bookmarkEnd w:id="56"/>
      <w:r>
        <w:t>: logging groups, all selected</w:t>
      </w:r>
      <w:bookmarkEnd w:id="57"/>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1"/>
        <w:gridCol w:w="5933"/>
      </w:tblGrid>
      <w:tr w:rsidR="00991356" w:rsidRPr="00A00367" w:rsidTr="00A10380">
        <w:tc>
          <w:tcPr>
            <w:tcW w:w="3080" w:type="dxa"/>
            <w:shd w:val="clear" w:color="auto" w:fill="333333"/>
          </w:tcPr>
          <w:p w:rsidR="00991356" w:rsidRPr="00A00367" w:rsidRDefault="00991356" w:rsidP="00A10380">
            <w:pPr>
              <w:rPr>
                <w:b/>
              </w:rPr>
            </w:pPr>
            <w:r>
              <w:rPr>
                <w:b/>
              </w:rPr>
              <w:t>Logging group</w:t>
            </w:r>
          </w:p>
        </w:tc>
        <w:tc>
          <w:tcPr>
            <w:tcW w:w="6100" w:type="dxa"/>
            <w:shd w:val="clear" w:color="auto" w:fill="333333"/>
          </w:tcPr>
          <w:p w:rsidR="00991356" w:rsidRPr="00A00367" w:rsidRDefault="00991356" w:rsidP="00A10380">
            <w:pPr>
              <w:rPr>
                <w:b/>
              </w:rPr>
            </w:pPr>
            <w:r>
              <w:rPr>
                <w:b/>
              </w:rPr>
              <w:t>Explanation</w:t>
            </w:r>
          </w:p>
        </w:tc>
      </w:tr>
      <w:tr w:rsidR="00991356" w:rsidRPr="000F200F" w:rsidTr="00A10380">
        <w:tc>
          <w:tcPr>
            <w:tcW w:w="3080" w:type="dxa"/>
            <w:shd w:val="clear" w:color="auto" w:fill="auto"/>
          </w:tcPr>
          <w:p w:rsidR="00991356" w:rsidRPr="002C5A3C" w:rsidRDefault="00991356" w:rsidP="00A10380">
            <w:r>
              <w:t>All Alarms</w:t>
            </w:r>
          </w:p>
        </w:tc>
        <w:tc>
          <w:tcPr>
            <w:tcW w:w="6100" w:type="dxa"/>
            <w:shd w:val="clear" w:color="auto" w:fill="auto"/>
          </w:tcPr>
          <w:p w:rsidR="00991356" w:rsidRPr="00CA0364" w:rsidRDefault="00991356" w:rsidP="00A10380">
            <w:pPr>
              <w:rPr>
                <w:lang w:val="en-US"/>
              </w:rPr>
            </w:pPr>
            <w:r>
              <w:rPr>
                <w:lang w:val="en-US"/>
              </w:rPr>
              <w:t>Alarms from all stations (even alarms you might not see on this station will be logged)</w:t>
            </w:r>
          </w:p>
        </w:tc>
      </w:tr>
      <w:tr w:rsidR="00991356" w:rsidRPr="000F200F" w:rsidTr="00A10380">
        <w:tc>
          <w:tcPr>
            <w:tcW w:w="3080" w:type="dxa"/>
            <w:shd w:val="clear" w:color="auto" w:fill="auto"/>
          </w:tcPr>
          <w:p w:rsidR="00991356" w:rsidRPr="002C5A3C" w:rsidRDefault="00991356" w:rsidP="00A10380">
            <w:r>
              <w:t>Alarms</w:t>
            </w:r>
          </w:p>
        </w:tc>
        <w:tc>
          <w:tcPr>
            <w:tcW w:w="6100" w:type="dxa"/>
            <w:shd w:val="clear" w:color="auto" w:fill="auto"/>
          </w:tcPr>
          <w:p w:rsidR="00991356" w:rsidRPr="00CA0364" w:rsidRDefault="00991356" w:rsidP="00A10380">
            <w:pPr>
              <w:rPr>
                <w:lang w:val="en-US"/>
              </w:rPr>
            </w:pPr>
            <w:r>
              <w:rPr>
                <w:lang w:val="en-US"/>
              </w:rPr>
              <w:t>All alarms from this station (all alarms that are visible on this station will be logged)</w:t>
            </w:r>
          </w:p>
        </w:tc>
      </w:tr>
      <w:tr w:rsidR="00991356" w:rsidRPr="000F200F" w:rsidTr="00A10380">
        <w:tc>
          <w:tcPr>
            <w:tcW w:w="3080" w:type="dxa"/>
            <w:shd w:val="clear" w:color="auto" w:fill="auto"/>
          </w:tcPr>
          <w:p w:rsidR="00991356" w:rsidRPr="002C5A3C" w:rsidRDefault="00991356" w:rsidP="00A10380">
            <w:r>
              <w:t>Serial</w:t>
            </w:r>
          </w:p>
        </w:tc>
        <w:tc>
          <w:tcPr>
            <w:tcW w:w="6100" w:type="dxa"/>
            <w:shd w:val="clear" w:color="auto" w:fill="auto"/>
          </w:tcPr>
          <w:p w:rsidR="00991356" w:rsidRPr="00CA0364" w:rsidRDefault="00991356" w:rsidP="00A10380">
            <w:pPr>
              <w:rPr>
                <w:lang w:val="en-US"/>
              </w:rPr>
            </w:pPr>
            <w:r>
              <w:rPr>
                <w:lang w:val="en-US"/>
              </w:rPr>
              <w:t>All serial information available on this station will be logged (initializing, finalizing and errors)</w:t>
            </w:r>
          </w:p>
        </w:tc>
      </w:tr>
      <w:tr w:rsidR="00991356" w:rsidRPr="000F200F" w:rsidTr="00A10380">
        <w:tc>
          <w:tcPr>
            <w:tcW w:w="3080" w:type="dxa"/>
            <w:shd w:val="clear" w:color="auto" w:fill="auto"/>
          </w:tcPr>
          <w:p w:rsidR="00991356" w:rsidRPr="002C5A3C" w:rsidRDefault="00991356" w:rsidP="00A10380">
            <w:r>
              <w:t>Network</w:t>
            </w:r>
          </w:p>
        </w:tc>
        <w:tc>
          <w:tcPr>
            <w:tcW w:w="6100" w:type="dxa"/>
            <w:shd w:val="clear" w:color="auto" w:fill="auto"/>
          </w:tcPr>
          <w:p w:rsidR="00991356" w:rsidRPr="00CA0364" w:rsidRDefault="00A10380" w:rsidP="00A10380">
            <w:pPr>
              <w:rPr>
                <w:lang w:val="en-US"/>
              </w:rPr>
            </w:pPr>
            <w:r>
              <w:rPr>
                <w:lang w:val="en-US"/>
              </w:rPr>
              <w:t>All network information available on this station will be logged (Connecting, conn. Failed and errors)</w:t>
            </w:r>
          </w:p>
        </w:tc>
      </w:tr>
      <w:tr w:rsidR="00991356" w:rsidRPr="002C5A3C" w:rsidTr="00A10380">
        <w:tc>
          <w:tcPr>
            <w:tcW w:w="3080" w:type="dxa"/>
            <w:shd w:val="clear" w:color="auto" w:fill="auto"/>
          </w:tcPr>
          <w:p w:rsidR="00991356" w:rsidRPr="002C5A3C" w:rsidRDefault="00991356" w:rsidP="00A10380">
            <w:r>
              <w:t>Switching</w:t>
            </w:r>
          </w:p>
        </w:tc>
        <w:tc>
          <w:tcPr>
            <w:tcW w:w="6100" w:type="dxa"/>
            <w:shd w:val="clear" w:color="auto" w:fill="auto"/>
          </w:tcPr>
          <w:p w:rsidR="00991356" w:rsidRPr="002C5A3C" w:rsidRDefault="00A10380" w:rsidP="00A10380">
            <w:r>
              <w:t>All system, network and program switching</w:t>
            </w:r>
          </w:p>
        </w:tc>
      </w:tr>
      <w:tr w:rsidR="00991356" w:rsidRPr="000F200F" w:rsidTr="00A10380">
        <w:tc>
          <w:tcPr>
            <w:tcW w:w="3080" w:type="dxa"/>
            <w:shd w:val="clear" w:color="auto" w:fill="auto"/>
          </w:tcPr>
          <w:p w:rsidR="00991356" w:rsidRPr="002C5A3C" w:rsidRDefault="00991356" w:rsidP="00A10380">
            <w:r>
              <w:t>System</w:t>
            </w:r>
          </w:p>
        </w:tc>
        <w:tc>
          <w:tcPr>
            <w:tcW w:w="6100" w:type="dxa"/>
            <w:shd w:val="clear" w:color="auto" w:fill="auto"/>
          </w:tcPr>
          <w:p w:rsidR="00991356" w:rsidRPr="00CA0364" w:rsidRDefault="00A10380" w:rsidP="00A10380">
            <w:pPr>
              <w:rPr>
                <w:lang w:val="en-US"/>
              </w:rPr>
            </w:pPr>
            <w:r>
              <w:rPr>
                <w:lang w:val="en-US"/>
              </w:rPr>
              <w:t>All process information and errors</w:t>
            </w:r>
          </w:p>
        </w:tc>
      </w:tr>
    </w:tbl>
    <w:p w:rsidR="00991356" w:rsidRDefault="004D0C32" w:rsidP="004D0C32">
      <w:pPr>
        <w:pStyle w:val="Onderschrift"/>
      </w:pPr>
      <w:bookmarkStart w:id="58" w:name="_Toc400106257"/>
      <w:r>
        <w:t xml:space="preserve">Table </w:t>
      </w:r>
      <w:r w:rsidR="002F6CAD">
        <w:fldChar w:fldCharType="begin"/>
      </w:r>
      <w:r>
        <w:instrText xml:space="preserve"> SEQ Table \* ARABIC </w:instrText>
      </w:r>
      <w:r w:rsidR="002F6CAD">
        <w:fldChar w:fldCharType="separate"/>
      </w:r>
      <w:r w:rsidR="00600627">
        <w:rPr>
          <w:noProof/>
        </w:rPr>
        <w:t>2</w:t>
      </w:r>
      <w:r w:rsidR="002F6CAD">
        <w:fldChar w:fldCharType="end"/>
      </w:r>
      <w:r>
        <w:t>: Logging groups</w:t>
      </w:r>
      <w:bookmarkEnd w:id="58"/>
    </w:p>
    <w:p w:rsidR="004D0C32" w:rsidRDefault="004D0C32"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0225C3">
      <w:pPr>
        <w:pStyle w:val="Text"/>
        <w:rPr>
          <w:rFonts w:cs="Calibri"/>
          <w:color w:val="000000"/>
        </w:rPr>
      </w:pPr>
    </w:p>
    <w:p w:rsidR="009B3C0F" w:rsidRDefault="009B3C0F" w:rsidP="009B3C0F">
      <w:pPr>
        <w:pStyle w:val="Heading4"/>
      </w:pPr>
      <w:bookmarkStart w:id="59" w:name="_Toc400106163"/>
      <w:r>
        <w:t>Log</w:t>
      </w:r>
      <w:r w:rsidR="00E356B1">
        <w:t>book</w:t>
      </w:r>
      <w:r>
        <w:t xml:space="preserve"> appearance</w:t>
      </w:r>
      <w:bookmarkEnd w:id="59"/>
    </w:p>
    <w:p w:rsidR="009B3C0F" w:rsidRPr="009B3C0F" w:rsidRDefault="009B3C0F" w:rsidP="009B3C0F"/>
    <w:p w:rsidR="00171591" w:rsidRDefault="00171591" w:rsidP="000225C3">
      <w:pPr>
        <w:pStyle w:val="Text"/>
        <w:rPr>
          <w:rFonts w:cs="Calibri"/>
          <w:color w:val="000000"/>
        </w:rPr>
      </w:pPr>
      <w:r>
        <w:rPr>
          <w:rFonts w:cs="Calibri"/>
          <w:color w:val="000000"/>
        </w:rPr>
        <w:lastRenderedPageBreak/>
        <w:t>All id</w:t>
      </w:r>
      <w:r w:rsidR="00717E4D">
        <w:rPr>
          <w:rFonts w:cs="Calibri"/>
          <w:color w:val="000000"/>
        </w:rPr>
        <w:t xml:space="preserve">entical log </w:t>
      </w:r>
      <w:r>
        <w:rPr>
          <w:rFonts w:cs="Calibri"/>
          <w:color w:val="000000"/>
        </w:rPr>
        <w:t>entries that appear at the same time will be interconnected a</w:t>
      </w:r>
      <w:r w:rsidR="00F35A84">
        <w:rPr>
          <w:rFonts w:cs="Calibri"/>
          <w:color w:val="000000"/>
        </w:rPr>
        <w:t xml:space="preserve">s shown in the following figure (see </w:t>
      </w:r>
      <w:r w:rsidR="002F6CAD">
        <w:rPr>
          <w:rFonts w:cs="Calibri"/>
          <w:color w:val="000000"/>
        </w:rPr>
        <w:fldChar w:fldCharType="begin"/>
      </w:r>
      <w:r w:rsidR="00F35A84">
        <w:rPr>
          <w:rFonts w:cs="Calibri"/>
          <w:color w:val="000000"/>
        </w:rPr>
        <w:instrText xml:space="preserve"> REF _Ref398726838 \h </w:instrText>
      </w:r>
      <w:r w:rsidR="002F6CAD">
        <w:rPr>
          <w:rFonts w:cs="Calibri"/>
          <w:color w:val="000000"/>
        </w:rPr>
      </w:r>
      <w:r w:rsidR="002F6CAD">
        <w:rPr>
          <w:rFonts w:cs="Calibri"/>
          <w:color w:val="000000"/>
        </w:rPr>
        <w:fldChar w:fldCharType="separate"/>
      </w:r>
      <w:r w:rsidR="00600627">
        <w:t xml:space="preserve">Figure </w:t>
      </w:r>
      <w:r w:rsidR="00600627">
        <w:rPr>
          <w:noProof/>
        </w:rPr>
        <w:t>1</w:t>
      </w:r>
      <w:r w:rsidR="00600627">
        <w:noBreakHyphen/>
      </w:r>
      <w:r w:rsidR="00600627">
        <w:rPr>
          <w:noProof/>
        </w:rPr>
        <w:t>10</w:t>
      </w:r>
      <w:r w:rsidR="002F6CAD">
        <w:rPr>
          <w:rFonts w:cs="Calibri"/>
          <w:color w:val="000000"/>
        </w:rPr>
        <w:fldChar w:fldCharType="end"/>
      </w:r>
      <w:r w:rsidR="00F35A84">
        <w:rPr>
          <w:rFonts w:cs="Calibri"/>
          <w:color w:val="000000"/>
        </w:rPr>
        <w:t>).</w:t>
      </w:r>
    </w:p>
    <w:p w:rsidR="00171591" w:rsidRDefault="00171591" w:rsidP="000225C3">
      <w:pPr>
        <w:pStyle w:val="Text"/>
        <w:rPr>
          <w:rFonts w:cs="Calibri"/>
          <w:color w:val="000000"/>
        </w:rPr>
      </w:pPr>
    </w:p>
    <w:p w:rsidR="000225C3" w:rsidRDefault="00171591" w:rsidP="000225C3">
      <w:pPr>
        <w:pStyle w:val="Text"/>
        <w:rPr>
          <w:rFonts w:cs="Calibri"/>
          <w:color w:val="000000"/>
          <w:lang w:val="en-US"/>
        </w:rPr>
      </w:pPr>
      <w:r>
        <w:rPr>
          <w:noProof/>
          <w:lang w:val="nl-NL" w:eastAsia="nl-NL"/>
        </w:rPr>
        <w:drawing>
          <wp:inline distT="0" distB="0" distL="0" distR="0">
            <wp:extent cx="3219450" cy="2668912"/>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19450" cy="2668912"/>
                    </a:xfrm>
                    <a:prstGeom prst="rect">
                      <a:avLst/>
                    </a:prstGeom>
                  </pic:spPr>
                </pic:pic>
              </a:graphicData>
            </a:graphic>
          </wp:inline>
        </w:drawing>
      </w:r>
      <w:r w:rsidR="000225C3">
        <w:rPr>
          <w:rFonts w:cs="Calibri"/>
          <w:color w:val="000000"/>
          <w:lang w:val="en-US"/>
        </w:rPr>
        <w:t xml:space="preserve"> </w:t>
      </w:r>
    </w:p>
    <w:p w:rsidR="00171591" w:rsidRDefault="00171591" w:rsidP="00171591">
      <w:pPr>
        <w:pStyle w:val="Onderschrift"/>
      </w:pPr>
      <w:bookmarkStart w:id="60" w:name="_Ref398726838"/>
      <w:bookmarkStart w:id="61" w:name="_Toc400106212"/>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10</w:t>
      </w:r>
      <w:r w:rsidR="002F6CAD">
        <w:fldChar w:fldCharType="end"/>
      </w:r>
      <w:bookmarkEnd w:id="60"/>
      <w:r>
        <w:t>: interconnecting log appearance</w:t>
      </w:r>
      <w:bookmarkEnd w:id="61"/>
    </w:p>
    <w:p w:rsidR="00171591" w:rsidRDefault="009B3C0F" w:rsidP="009B3C0F">
      <w:pPr>
        <w:pStyle w:val="Heading4"/>
      </w:pPr>
      <w:bookmarkStart w:id="62" w:name="_Toc400106164"/>
      <w:r>
        <w:t>Log</w:t>
      </w:r>
      <w:r w:rsidR="00E356B1">
        <w:t>book</w:t>
      </w:r>
      <w:r>
        <w:t xml:space="preserve"> status indication</w:t>
      </w:r>
      <w:bookmarkEnd w:id="62"/>
    </w:p>
    <w:p w:rsidR="00171591" w:rsidRDefault="00171591" w:rsidP="00171591"/>
    <w:p w:rsidR="00171591" w:rsidRDefault="00171591" w:rsidP="00171591">
      <w:r>
        <w:t xml:space="preserve">All entries will have an explanatory </w:t>
      </w:r>
      <w:r w:rsidR="001620A7">
        <w:t xml:space="preserve">status </w:t>
      </w:r>
      <w:r>
        <w:t>ind</w:t>
      </w:r>
      <w:r w:rsidR="00717E4D">
        <w:t xml:space="preserve">ication at the end of the entry </w:t>
      </w:r>
      <w:r>
        <w:t xml:space="preserve">line. This will give an indication about the </w:t>
      </w:r>
      <w:r w:rsidR="001620A7">
        <w:t xml:space="preserve">reason that the indication is in the logbook (see </w:t>
      </w:r>
      <w:r w:rsidR="002F6CAD">
        <w:fldChar w:fldCharType="begin"/>
      </w:r>
      <w:r w:rsidR="001620A7">
        <w:instrText xml:space="preserve"> REF _Ref398726559 \h </w:instrText>
      </w:r>
      <w:r w:rsidR="002F6CAD">
        <w:fldChar w:fldCharType="separate"/>
      </w:r>
      <w:r w:rsidR="00600627">
        <w:t xml:space="preserve">Figure </w:t>
      </w:r>
      <w:r w:rsidR="00600627">
        <w:rPr>
          <w:noProof/>
        </w:rPr>
        <w:t>1</w:t>
      </w:r>
      <w:r w:rsidR="00600627">
        <w:noBreakHyphen/>
      </w:r>
      <w:r w:rsidR="00600627">
        <w:rPr>
          <w:noProof/>
        </w:rPr>
        <w:t>11</w:t>
      </w:r>
      <w:r w:rsidR="002F6CAD">
        <w:fldChar w:fldCharType="end"/>
      </w:r>
      <w:r w:rsidR="001620A7">
        <w:t>).</w:t>
      </w:r>
    </w:p>
    <w:p w:rsidR="00171591" w:rsidRDefault="00171591" w:rsidP="00171591"/>
    <w:p w:rsidR="00171591" w:rsidRDefault="001620A7" w:rsidP="00171591">
      <w:r>
        <w:rPr>
          <w:noProof/>
          <w:lang w:val="nl-NL" w:eastAsia="nl-NL"/>
        </w:rPr>
        <w:drawing>
          <wp:inline distT="0" distB="0" distL="0" distR="0">
            <wp:extent cx="4476750" cy="3047484"/>
            <wp:effectExtent l="0" t="0" r="0" b="63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475270" cy="3046477"/>
                    </a:xfrm>
                    <a:prstGeom prst="rect">
                      <a:avLst/>
                    </a:prstGeom>
                  </pic:spPr>
                </pic:pic>
              </a:graphicData>
            </a:graphic>
          </wp:inline>
        </w:drawing>
      </w:r>
    </w:p>
    <w:p w:rsidR="001620A7" w:rsidRDefault="001620A7" w:rsidP="001620A7">
      <w:pPr>
        <w:pStyle w:val="Onderschrift"/>
      </w:pPr>
      <w:bookmarkStart w:id="63" w:name="_Ref398726559"/>
      <w:bookmarkStart w:id="64" w:name="_Toc400106213"/>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11</w:t>
      </w:r>
      <w:r w:rsidR="002F6CAD">
        <w:fldChar w:fldCharType="end"/>
      </w:r>
      <w:bookmarkEnd w:id="63"/>
      <w:r>
        <w:t>: Status indication log-entries</w:t>
      </w:r>
      <w:bookmarkEnd w:id="64"/>
    </w:p>
    <w:p w:rsidR="009B3C0F" w:rsidRDefault="009B3C0F" w:rsidP="001620A7"/>
    <w:p w:rsidR="009B3C0F" w:rsidRDefault="009B3C0F" w:rsidP="001620A7"/>
    <w:p w:rsidR="009B3C0F" w:rsidRDefault="009B3C0F" w:rsidP="001620A7"/>
    <w:p w:rsidR="009B3C0F" w:rsidRDefault="009B3C0F" w:rsidP="001620A7"/>
    <w:p w:rsidR="009B3C0F" w:rsidRDefault="009B3C0F" w:rsidP="001620A7"/>
    <w:p w:rsidR="001620A7" w:rsidRDefault="001620A7" w:rsidP="001620A7">
      <w:r>
        <w:lastRenderedPageBreak/>
        <w:t xml:space="preserve">When logging alarms, this status </w:t>
      </w:r>
      <w:r w:rsidR="00717E4D">
        <w:t>indication will also be colored.</w:t>
      </w:r>
    </w:p>
    <w:p w:rsidR="00171591" w:rsidRDefault="00171591" w:rsidP="00171591"/>
    <w:p w:rsidR="00171591" w:rsidRDefault="00E33E59" w:rsidP="00171591">
      <w:r>
        <w:rPr>
          <w:noProof/>
          <w:lang w:val="nl-NL" w:eastAsia="nl-NL"/>
        </w:rPr>
        <w:drawing>
          <wp:inline distT="0" distB="0" distL="0" distR="0">
            <wp:extent cx="4429125" cy="355187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429219" cy="3551946"/>
                    </a:xfrm>
                    <a:prstGeom prst="rect">
                      <a:avLst/>
                    </a:prstGeom>
                  </pic:spPr>
                </pic:pic>
              </a:graphicData>
            </a:graphic>
          </wp:inline>
        </w:drawing>
      </w:r>
    </w:p>
    <w:p w:rsidR="00906CB3" w:rsidRDefault="00906CB3" w:rsidP="00906CB3">
      <w:pPr>
        <w:pStyle w:val="Onderschrift"/>
        <w:rPr>
          <w:lang w:val="nl-NL"/>
        </w:rPr>
      </w:pPr>
      <w:bookmarkStart w:id="65" w:name="_Toc400106214"/>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12</w:t>
      </w:r>
      <w:r w:rsidR="002F6CAD">
        <w:fldChar w:fldCharType="end"/>
      </w:r>
      <w:r>
        <w:t xml:space="preserve">: </w:t>
      </w:r>
      <w:r>
        <w:rPr>
          <w:lang w:val="nl-NL"/>
        </w:rPr>
        <w:t>Logging colors</w:t>
      </w:r>
      <w:bookmarkEnd w:id="65"/>
    </w:p>
    <w:p w:rsidR="00171591" w:rsidRPr="00D47797" w:rsidRDefault="00171591" w:rsidP="00171591"/>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7"/>
        <w:gridCol w:w="5937"/>
      </w:tblGrid>
      <w:tr w:rsidR="00906CB3" w:rsidRPr="00A00367" w:rsidTr="00906CB3">
        <w:tc>
          <w:tcPr>
            <w:tcW w:w="3080" w:type="dxa"/>
            <w:shd w:val="clear" w:color="auto" w:fill="333333"/>
          </w:tcPr>
          <w:p w:rsidR="00906CB3" w:rsidRPr="00A00367" w:rsidRDefault="00906CB3" w:rsidP="00906CB3">
            <w:pPr>
              <w:rPr>
                <w:b/>
              </w:rPr>
            </w:pPr>
            <w:r>
              <w:rPr>
                <w:b/>
              </w:rPr>
              <w:t>Logging colors</w:t>
            </w:r>
          </w:p>
        </w:tc>
        <w:tc>
          <w:tcPr>
            <w:tcW w:w="6100" w:type="dxa"/>
            <w:shd w:val="clear" w:color="auto" w:fill="333333"/>
          </w:tcPr>
          <w:p w:rsidR="00906CB3" w:rsidRPr="00A00367" w:rsidRDefault="00906CB3" w:rsidP="00906CB3">
            <w:pPr>
              <w:rPr>
                <w:b/>
              </w:rPr>
            </w:pPr>
            <w:r>
              <w:rPr>
                <w:b/>
              </w:rPr>
              <w:t>Explanation</w:t>
            </w:r>
          </w:p>
        </w:tc>
      </w:tr>
      <w:tr w:rsidR="00906CB3" w:rsidRPr="000F200F" w:rsidTr="00906CB3">
        <w:tc>
          <w:tcPr>
            <w:tcW w:w="3080" w:type="dxa"/>
            <w:shd w:val="clear" w:color="auto" w:fill="auto"/>
          </w:tcPr>
          <w:p w:rsidR="00906CB3" w:rsidRPr="002C5A3C" w:rsidRDefault="00906CB3" w:rsidP="00906CB3">
            <w:r>
              <w:t>Grey</w:t>
            </w:r>
          </w:p>
        </w:tc>
        <w:tc>
          <w:tcPr>
            <w:tcW w:w="6100" w:type="dxa"/>
            <w:shd w:val="clear" w:color="auto" w:fill="auto"/>
          </w:tcPr>
          <w:p w:rsidR="00906CB3" w:rsidRPr="00CA0364" w:rsidRDefault="00CB6060" w:rsidP="00906CB3">
            <w:pPr>
              <w:rPr>
                <w:lang w:val="en-US"/>
              </w:rPr>
            </w:pPr>
            <w:r>
              <w:rPr>
                <w:lang w:val="en-US"/>
              </w:rPr>
              <w:t>Acknowledged</w:t>
            </w:r>
          </w:p>
        </w:tc>
      </w:tr>
      <w:tr w:rsidR="00906CB3" w:rsidRPr="000F200F" w:rsidTr="00906CB3">
        <w:tc>
          <w:tcPr>
            <w:tcW w:w="3080" w:type="dxa"/>
            <w:shd w:val="clear" w:color="auto" w:fill="auto"/>
          </w:tcPr>
          <w:p w:rsidR="00906CB3" w:rsidRPr="002C5A3C" w:rsidRDefault="00906CB3" w:rsidP="00906CB3">
            <w:r>
              <w:t>Green</w:t>
            </w:r>
          </w:p>
        </w:tc>
        <w:tc>
          <w:tcPr>
            <w:tcW w:w="6100" w:type="dxa"/>
            <w:shd w:val="clear" w:color="auto" w:fill="auto"/>
          </w:tcPr>
          <w:p w:rsidR="00906CB3" w:rsidRPr="00CA0364" w:rsidRDefault="00CB6060" w:rsidP="00906CB3">
            <w:pPr>
              <w:rPr>
                <w:lang w:val="en-US"/>
              </w:rPr>
            </w:pPr>
            <w:r>
              <w:rPr>
                <w:lang w:val="en-US"/>
              </w:rPr>
              <w:t>Out of alarm</w:t>
            </w:r>
            <w:r w:rsidR="00F70EE4">
              <w:rPr>
                <w:lang w:val="en-US"/>
              </w:rPr>
              <w:t xml:space="preserve"> </w:t>
            </w:r>
            <w:r>
              <w:rPr>
                <w:lang w:val="en-US"/>
              </w:rPr>
              <w:t>or OK</w:t>
            </w:r>
          </w:p>
        </w:tc>
      </w:tr>
      <w:tr w:rsidR="00906CB3" w:rsidRPr="000F200F" w:rsidTr="00906CB3">
        <w:tc>
          <w:tcPr>
            <w:tcW w:w="3080" w:type="dxa"/>
            <w:shd w:val="clear" w:color="auto" w:fill="auto"/>
          </w:tcPr>
          <w:p w:rsidR="00906CB3" w:rsidRPr="002C5A3C" w:rsidRDefault="00906CB3" w:rsidP="00906CB3">
            <w:r>
              <w:t>Yellow</w:t>
            </w:r>
          </w:p>
        </w:tc>
        <w:tc>
          <w:tcPr>
            <w:tcW w:w="6100" w:type="dxa"/>
            <w:shd w:val="clear" w:color="auto" w:fill="auto"/>
          </w:tcPr>
          <w:p w:rsidR="00906CB3" w:rsidRPr="00CA0364" w:rsidRDefault="00CB6060" w:rsidP="00906CB3">
            <w:pPr>
              <w:rPr>
                <w:lang w:val="en-US"/>
              </w:rPr>
            </w:pPr>
            <w:r>
              <w:rPr>
                <w:lang w:val="en-US"/>
              </w:rPr>
              <w:t>Caution</w:t>
            </w:r>
          </w:p>
        </w:tc>
      </w:tr>
      <w:tr w:rsidR="00906CB3" w:rsidRPr="000F200F" w:rsidTr="00906CB3">
        <w:tc>
          <w:tcPr>
            <w:tcW w:w="3080" w:type="dxa"/>
            <w:shd w:val="clear" w:color="auto" w:fill="auto"/>
          </w:tcPr>
          <w:p w:rsidR="00906CB3" w:rsidRPr="002C5A3C" w:rsidRDefault="00906CB3" w:rsidP="00906CB3">
            <w:r>
              <w:t>Orange</w:t>
            </w:r>
          </w:p>
        </w:tc>
        <w:tc>
          <w:tcPr>
            <w:tcW w:w="6100" w:type="dxa"/>
            <w:shd w:val="clear" w:color="auto" w:fill="auto"/>
          </w:tcPr>
          <w:p w:rsidR="00906CB3" w:rsidRPr="00CA0364" w:rsidRDefault="00CB6060" w:rsidP="00906CB3">
            <w:pPr>
              <w:rPr>
                <w:lang w:val="en-US"/>
              </w:rPr>
            </w:pPr>
            <w:r>
              <w:rPr>
                <w:lang w:val="en-US"/>
              </w:rPr>
              <w:t>Warning</w:t>
            </w:r>
          </w:p>
        </w:tc>
      </w:tr>
      <w:tr w:rsidR="00906CB3" w:rsidRPr="002C5A3C" w:rsidTr="00906CB3">
        <w:tc>
          <w:tcPr>
            <w:tcW w:w="3080" w:type="dxa"/>
            <w:shd w:val="clear" w:color="auto" w:fill="auto"/>
          </w:tcPr>
          <w:p w:rsidR="00906CB3" w:rsidRPr="002C5A3C" w:rsidRDefault="00906CB3" w:rsidP="00906CB3">
            <w:r>
              <w:t>Red</w:t>
            </w:r>
          </w:p>
        </w:tc>
        <w:tc>
          <w:tcPr>
            <w:tcW w:w="6100" w:type="dxa"/>
            <w:shd w:val="clear" w:color="auto" w:fill="auto"/>
          </w:tcPr>
          <w:p w:rsidR="00906CB3" w:rsidRPr="002C5A3C" w:rsidRDefault="00CB6060" w:rsidP="00906CB3">
            <w:r>
              <w:t>Critical</w:t>
            </w:r>
            <w:r w:rsidR="00F70EE4">
              <w:t>, Slowdown and Shutdown</w:t>
            </w:r>
          </w:p>
        </w:tc>
      </w:tr>
    </w:tbl>
    <w:p w:rsidR="000225C3" w:rsidRDefault="00906CB3" w:rsidP="00906CB3">
      <w:pPr>
        <w:pStyle w:val="Onderschrift"/>
        <w:rPr>
          <w:lang w:val="nl-NL"/>
        </w:rPr>
      </w:pPr>
      <w:bookmarkStart w:id="66" w:name="_Toc400106258"/>
      <w:r>
        <w:t xml:space="preserve">Table </w:t>
      </w:r>
      <w:r w:rsidR="002F6CAD">
        <w:fldChar w:fldCharType="begin"/>
      </w:r>
      <w:r>
        <w:instrText xml:space="preserve"> SEQ Table \* ARABIC </w:instrText>
      </w:r>
      <w:r w:rsidR="002F6CAD">
        <w:fldChar w:fldCharType="separate"/>
      </w:r>
      <w:r w:rsidR="00600627">
        <w:rPr>
          <w:noProof/>
        </w:rPr>
        <w:t>3</w:t>
      </w:r>
      <w:r w:rsidR="002F6CAD">
        <w:fldChar w:fldCharType="end"/>
      </w:r>
      <w:r>
        <w:rPr>
          <w:lang w:val="nl-NL"/>
        </w:rPr>
        <w:t>: Log</w:t>
      </w:r>
      <w:r w:rsidR="00D65AE7">
        <w:rPr>
          <w:lang w:val="nl-NL"/>
        </w:rPr>
        <w:t>book</w:t>
      </w:r>
      <w:r>
        <w:rPr>
          <w:lang w:val="nl-NL"/>
        </w:rPr>
        <w:t xml:space="preserve"> colors</w:t>
      </w:r>
      <w:bookmarkEnd w:id="66"/>
    </w:p>
    <w:p w:rsidR="000225C3" w:rsidRPr="009D4A1E" w:rsidRDefault="000225C3" w:rsidP="00E356B1">
      <w:pPr>
        <w:pStyle w:val="Heading4"/>
        <w:rPr>
          <w:lang w:val="en-US"/>
        </w:rPr>
      </w:pPr>
      <w:bookmarkStart w:id="67" w:name="_Toc275956034"/>
      <w:bookmarkStart w:id="68" w:name="_Toc400106165"/>
      <w:r w:rsidRPr="009D4A1E">
        <w:rPr>
          <w:lang w:val="en-US"/>
        </w:rPr>
        <w:t xml:space="preserve">Logbook </w:t>
      </w:r>
      <w:bookmarkEnd w:id="67"/>
      <w:r w:rsidR="00E356B1">
        <w:rPr>
          <w:lang w:val="en-US"/>
        </w:rPr>
        <w:t>search bar and buttons</w:t>
      </w:r>
      <w:bookmarkEnd w:id="68"/>
    </w:p>
    <w:p w:rsidR="000225C3" w:rsidRDefault="000225C3" w:rsidP="000225C3">
      <w:pPr>
        <w:pStyle w:val="Text"/>
        <w:rPr>
          <w:lang w:val="en-US"/>
        </w:rPr>
      </w:pPr>
    </w:p>
    <w:p w:rsidR="000225C3" w:rsidRDefault="00D65AE7" w:rsidP="000225C3">
      <w:pPr>
        <w:rPr>
          <w:rFonts w:cs="Calibri"/>
          <w:lang w:val="en-US"/>
        </w:rPr>
      </w:pPr>
      <w:r>
        <w:rPr>
          <w:rFonts w:cs="Calibri"/>
          <w:lang w:val="en-US"/>
        </w:rPr>
        <w:t>At the bottom of the logbook</w:t>
      </w:r>
      <w:r w:rsidR="00717E4D">
        <w:rPr>
          <w:rFonts w:cs="Calibri"/>
          <w:lang w:val="en-US"/>
        </w:rPr>
        <w:t>,</w:t>
      </w:r>
      <w:r>
        <w:rPr>
          <w:rFonts w:cs="Calibri"/>
          <w:lang w:val="en-US"/>
        </w:rPr>
        <w:t xml:space="preserve"> you will find a search bar and a few buttons (see </w:t>
      </w:r>
      <w:r w:rsidR="002F6CAD">
        <w:rPr>
          <w:rFonts w:cs="Calibri"/>
          <w:lang w:val="en-US"/>
        </w:rPr>
        <w:fldChar w:fldCharType="begin"/>
      </w:r>
      <w:r>
        <w:rPr>
          <w:rFonts w:cs="Calibri"/>
          <w:lang w:val="en-US"/>
        </w:rPr>
        <w:instrText xml:space="preserve"> REF _Ref398732366 \h </w:instrText>
      </w:r>
      <w:r w:rsidR="002F6CAD">
        <w:rPr>
          <w:rFonts w:cs="Calibri"/>
          <w:lang w:val="en-US"/>
        </w:rPr>
      </w:r>
      <w:r w:rsidR="002F6CAD">
        <w:rPr>
          <w:rFonts w:cs="Calibri"/>
          <w:lang w:val="en-US"/>
        </w:rPr>
        <w:fldChar w:fldCharType="separate"/>
      </w:r>
      <w:r w:rsidR="00600627">
        <w:t xml:space="preserve">Figure </w:t>
      </w:r>
      <w:r w:rsidR="00600627">
        <w:rPr>
          <w:noProof/>
        </w:rPr>
        <w:t>1</w:t>
      </w:r>
      <w:r w:rsidR="00600627">
        <w:noBreakHyphen/>
      </w:r>
      <w:r w:rsidR="00600627">
        <w:rPr>
          <w:noProof/>
        </w:rPr>
        <w:t>13</w:t>
      </w:r>
      <w:r w:rsidR="002F6CAD">
        <w:rPr>
          <w:rFonts w:cs="Calibri"/>
          <w:lang w:val="en-US"/>
        </w:rPr>
        <w:fldChar w:fldCharType="end"/>
      </w:r>
      <w:r>
        <w:rPr>
          <w:rFonts w:cs="Calibri"/>
          <w:lang w:val="en-US"/>
        </w:rPr>
        <w:t>). In the search bar</w:t>
      </w:r>
      <w:r w:rsidR="00717E4D">
        <w:rPr>
          <w:rFonts w:cs="Calibri"/>
          <w:lang w:val="en-US"/>
        </w:rPr>
        <w:t>,</w:t>
      </w:r>
      <w:r>
        <w:rPr>
          <w:rFonts w:cs="Calibri"/>
          <w:lang w:val="en-US"/>
        </w:rPr>
        <w:t xml:space="preserve"> you can click and type the name of the listing you are looking for. After </w:t>
      </w:r>
      <w:r w:rsidR="00717E4D">
        <w:rPr>
          <w:rFonts w:cs="Calibri"/>
          <w:lang w:val="en-US"/>
        </w:rPr>
        <w:t xml:space="preserve">hitting </w:t>
      </w:r>
      <w:r w:rsidRPr="00717E4D">
        <w:rPr>
          <w:rFonts w:cs="Calibri"/>
          <w:i/>
          <w:lang w:val="en-US"/>
        </w:rPr>
        <w:t>Enter</w:t>
      </w:r>
      <w:r>
        <w:rPr>
          <w:rFonts w:cs="Calibri"/>
          <w:lang w:val="en-US"/>
        </w:rPr>
        <w:t xml:space="preserve"> the listing </w:t>
      </w:r>
      <w:r w:rsidR="00717E4D">
        <w:rPr>
          <w:rFonts w:cs="Calibri"/>
          <w:lang w:val="en-US"/>
        </w:rPr>
        <w:t xml:space="preserve">is </w:t>
      </w:r>
      <w:r>
        <w:rPr>
          <w:rFonts w:cs="Calibri"/>
          <w:lang w:val="en-US"/>
        </w:rPr>
        <w:t xml:space="preserve">shown, if available. </w:t>
      </w:r>
    </w:p>
    <w:p w:rsidR="00D65AE7" w:rsidRDefault="00D65AE7" w:rsidP="000225C3">
      <w:pPr>
        <w:overflowPunct/>
        <w:autoSpaceDE/>
        <w:autoSpaceDN/>
        <w:adjustRightInd/>
        <w:textAlignment w:val="auto"/>
      </w:pPr>
      <w:bookmarkStart w:id="69" w:name="_Toc275956035"/>
    </w:p>
    <w:p w:rsidR="00D65AE7" w:rsidRDefault="00D65AE7" w:rsidP="000225C3">
      <w:pPr>
        <w:overflowPunct/>
        <w:autoSpaceDE/>
        <w:autoSpaceDN/>
        <w:adjustRightInd/>
        <w:textAlignment w:val="auto"/>
      </w:pPr>
      <w:r>
        <w:rPr>
          <w:noProof/>
          <w:lang w:val="nl-NL" w:eastAsia="nl-NL"/>
        </w:rPr>
        <w:drawing>
          <wp:inline distT="0" distB="0" distL="0" distR="0">
            <wp:extent cx="5760720" cy="568968"/>
            <wp:effectExtent l="0" t="0" r="0" b="254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760720" cy="568968"/>
                    </a:xfrm>
                    <a:prstGeom prst="rect">
                      <a:avLst/>
                    </a:prstGeom>
                  </pic:spPr>
                </pic:pic>
              </a:graphicData>
            </a:graphic>
          </wp:inline>
        </w:drawing>
      </w:r>
    </w:p>
    <w:p w:rsidR="00D65AE7" w:rsidRDefault="00D65AE7" w:rsidP="00D65AE7">
      <w:pPr>
        <w:pStyle w:val="Onderschrift"/>
      </w:pPr>
      <w:bookmarkStart w:id="70" w:name="_Ref398732366"/>
      <w:bookmarkStart w:id="71" w:name="_Toc400106215"/>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13</w:t>
      </w:r>
      <w:r w:rsidR="002F6CAD">
        <w:fldChar w:fldCharType="end"/>
      </w:r>
      <w:bookmarkEnd w:id="70"/>
      <w:r>
        <w:t>: Logbook search bar and buttons</w:t>
      </w:r>
      <w:bookmarkEnd w:id="71"/>
    </w:p>
    <w:p w:rsidR="00D65AE7" w:rsidRDefault="00D65AE7" w:rsidP="00D65AE7"/>
    <w:p w:rsidR="00D65AE7" w:rsidRDefault="00D65AE7" w:rsidP="00D65AE7"/>
    <w:p w:rsidR="00D65AE7" w:rsidRDefault="00D65AE7" w:rsidP="00D65AE7"/>
    <w:p w:rsidR="00D65AE7" w:rsidRDefault="00D65AE7" w:rsidP="00D65AE7"/>
    <w:p w:rsidR="00EE13EA" w:rsidRDefault="00D65AE7" w:rsidP="00D65AE7">
      <w:r>
        <w:lastRenderedPageBreak/>
        <w:t>If you click on the “From:” or “To:” on the search bar, a new window will appear</w:t>
      </w:r>
      <w:r w:rsidR="00EE13EA">
        <w:t xml:space="preserve"> (see </w:t>
      </w:r>
      <w:r w:rsidR="002F6CAD">
        <w:fldChar w:fldCharType="begin"/>
      </w:r>
      <w:r w:rsidR="00EE13EA">
        <w:instrText xml:space="preserve"> REF _Ref398733907 \h </w:instrText>
      </w:r>
      <w:r w:rsidR="002F6CAD">
        <w:fldChar w:fldCharType="separate"/>
      </w:r>
      <w:r w:rsidR="00600627">
        <w:t xml:space="preserve">Figure </w:t>
      </w:r>
      <w:r w:rsidR="00600627">
        <w:rPr>
          <w:noProof/>
        </w:rPr>
        <w:t>1</w:t>
      </w:r>
      <w:r w:rsidR="00600627">
        <w:noBreakHyphen/>
      </w:r>
      <w:r w:rsidR="00600627">
        <w:rPr>
          <w:noProof/>
        </w:rPr>
        <w:t>14</w:t>
      </w:r>
      <w:r w:rsidR="002F6CAD">
        <w:fldChar w:fldCharType="end"/>
      </w:r>
      <w:r w:rsidR="00EE13EA">
        <w:t>). This window is a full</w:t>
      </w:r>
      <w:r w:rsidR="00907925">
        <w:t>y</w:t>
      </w:r>
      <w:r w:rsidR="00EE13EA">
        <w:t xml:space="preserve"> working calendar </w:t>
      </w:r>
      <w:r w:rsidR="00907925">
        <w:t xml:space="preserve">from </w:t>
      </w:r>
      <w:r w:rsidR="00EE13EA">
        <w:t>which you can cho</w:t>
      </w:r>
      <w:r w:rsidR="00907925">
        <w:t>o</w:t>
      </w:r>
      <w:r w:rsidR="00EE13EA">
        <w:t xml:space="preserve">se a “From” or “To” date. After you </w:t>
      </w:r>
      <w:r w:rsidR="00907925">
        <w:t xml:space="preserve">have </w:t>
      </w:r>
      <w:r w:rsidR="00EE13EA">
        <w:t>enter</w:t>
      </w:r>
      <w:r w:rsidR="00907925">
        <w:t>ed</w:t>
      </w:r>
      <w:r w:rsidR="00EE13EA">
        <w:t xml:space="preserve"> the date and press</w:t>
      </w:r>
      <w:r w:rsidR="00907925">
        <w:t>ed</w:t>
      </w:r>
      <w:r w:rsidR="00EE13EA">
        <w:t xml:space="preserve"> the </w:t>
      </w:r>
      <w:r w:rsidR="00907925">
        <w:t>checkmark</w:t>
      </w:r>
      <w:r w:rsidR="00EE13EA">
        <w:t xml:space="preserve">, </w:t>
      </w:r>
      <w:r w:rsidR="00907925">
        <w:t xml:space="preserve">the entries that occurred in the entered timeframe are </w:t>
      </w:r>
      <w:r w:rsidR="00EE13EA">
        <w:t>shown.</w:t>
      </w:r>
    </w:p>
    <w:p w:rsidR="00EE13EA" w:rsidRDefault="00EE13EA" w:rsidP="00D65AE7"/>
    <w:p w:rsidR="00EE13EA" w:rsidRDefault="00EE13EA" w:rsidP="00D65AE7">
      <w:r>
        <w:rPr>
          <w:noProof/>
          <w:lang w:val="nl-NL" w:eastAsia="nl-NL"/>
        </w:rPr>
        <w:drawing>
          <wp:inline distT="0" distB="0" distL="0" distR="0">
            <wp:extent cx="3009900" cy="194310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009900" cy="1943100"/>
                    </a:xfrm>
                    <a:prstGeom prst="rect">
                      <a:avLst/>
                    </a:prstGeom>
                  </pic:spPr>
                </pic:pic>
              </a:graphicData>
            </a:graphic>
          </wp:inline>
        </w:drawing>
      </w:r>
    </w:p>
    <w:p w:rsidR="00EE13EA" w:rsidRDefault="00EE13EA" w:rsidP="00EE13EA">
      <w:pPr>
        <w:pStyle w:val="Onderschrift"/>
      </w:pPr>
      <w:bookmarkStart w:id="72" w:name="_Ref398733907"/>
      <w:bookmarkStart w:id="73" w:name="_Toc400106216"/>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14</w:t>
      </w:r>
      <w:r w:rsidR="002F6CAD">
        <w:fldChar w:fldCharType="end"/>
      </w:r>
      <w:bookmarkEnd w:id="72"/>
      <w:r>
        <w:t>: Search calendar</w:t>
      </w:r>
      <w:bookmarkEnd w:id="73"/>
    </w:p>
    <w:p w:rsidR="0062188E" w:rsidRDefault="0062188E" w:rsidP="00EE13EA">
      <w:bookmarkStart w:id="74" w:name="OLE_LINK20"/>
      <w:bookmarkStart w:id="75" w:name="OLE_LINK21"/>
      <w:r>
        <w:rPr>
          <w:noProof/>
          <w:lang w:val="nl-NL" w:eastAsia="nl-NL"/>
        </w:rPr>
        <w:drawing>
          <wp:inline distT="0" distB="0" distL="0" distR="0">
            <wp:extent cx="1171575" cy="876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62188E" w:rsidRDefault="0062188E" w:rsidP="0062188E">
      <w:pPr>
        <w:pStyle w:val="Onderschrift"/>
      </w:pPr>
      <w:bookmarkStart w:id="76" w:name="_Toc400106217"/>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15</w:t>
      </w:r>
      <w:r w:rsidR="002F6CAD">
        <w:fldChar w:fldCharType="end"/>
      </w:r>
      <w:r>
        <w:t>: Print button</w:t>
      </w:r>
      <w:bookmarkEnd w:id="76"/>
    </w:p>
    <w:p w:rsidR="0062188E" w:rsidRDefault="0062188E" w:rsidP="0062188E">
      <w:r>
        <w:rPr>
          <w:noProof/>
          <w:lang w:val="nl-NL" w:eastAsia="nl-NL"/>
        </w:rPr>
        <w:drawing>
          <wp:inline distT="0" distB="0" distL="0" distR="0">
            <wp:extent cx="3667125" cy="904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62188E" w:rsidRDefault="0062188E" w:rsidP="0062188E">
      <w:pPr>
        <w:pStyle w:val="Onderschrift"/>
      </w:pPr>
      <w:bookmarkStart w:id="77" w:name="_Toc400106218"/>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16</w:t>
      </w:r>
      <w:r w:rsidR="002F6CAD">
        <w:fldChar w:fldCharType="end"/>
      </w:r>
      <w:r>
        <w:t>: Up- down buttons</w:t>
      </w:r>
      <w:bookmarkEnd w:id="77"/>
    </w:p>
    <w:p w:rsidR="000225C3" w:rsidRDefault="00907925" w:rsidP="0062188E">
      <w:pPr>
        <w:rPr>
          <w:rFonts w:eastAsiaTheme="majorEastAsia" w:cstheme="majorBidi"/>
        </w:rPr>
      </w:pPr>
      <w:r>
        <w:t xml:space="preserve">If you click the </w:t>
      </w:r>
      <w:r w:rsidR="0062188E" w:rsidRPr="00907925">
        <w:rPr>
          <w:i/>
        </w:rPr>
        <w:t>Print</w:t>
      </w:r>
      <w:r w:rsidR="0062188E">
        <w:t xml:space="preserve"> button, you can print the logbook (if a pri</w:t>
      </w:r>
      <w:r>
        <w:t xml:space="preserve">nter is available). With the </w:t>
      </w:r>
      <w:r>
        <w:rPr>
          <w:i/>
        </w:rPr>
        <w:t xml:space="preserve">Up </w:t>
      </w:r>
      <w:r>
        <w:t xml:space="preserve">&amp; </w:t>
      </w:r>
      <w:r>
        <w:rPr>
          <w:i/>
        </w:rPr>
        <w:t>Down</w:t>
      </w:r>
      <w:r w:rsidR="0062188E">
        <w:t xml:space="preserve"> buttons you can scroll to the top, up or down.</w:t>
      </w:r>
      <w:r w:rsidR="000225C3">
        <w:br w:type="page"/>
      </w:r>
    </w:p>
    <w:bookmarkEnd w:id="69"/>
    <w:bookmarkEnd w:id="74"/>
    <w:bookmarkEnd w:id="75"/>
    <w:p w:rsidR="00D24674" w:rsidRPr="00D24674" w:rsidRDefault="00D24674" w:rsidP="004A7B33"/>
    <w:p w:rsidR="00DA5601" w:rsidRDefault="0062188E" w:rsidP="0062188E">
      <w:pPr>
        <w:pStyle w:val="Heading3"/>
      </w:pPr>
      <w:bookmarkStart w:id="78" w:name="_Toc400106166"/>
      <w:r>
        <w:t>Group viewer</w:t>
      </w:r>
      <w:bookmarkEnd w:id="78"/>
    </w:p>
    <w:p w:rsidR="0062188E" w:rsidRDefault="0062188E" w:rsidP="0062188E"/>
    <w:p w:rsidR="0062188E" w:rsidRDefault="00A2663A" w:rsidP="0062188E">
      <w:r>
        <w:t xml:space="preserve">The </w:t>
      </w:r>
      <w:r w:rsidR="00907925" w:rsidRPr="00907925">
        <w:rPr>
          <w:i/>
        </w:rPr>
        <w:t>G</w:t>
      </w:r>
      <w:r w:rsidRPr="00907925">
        <w:rPr>
          <w:i/>
        </w:rPr>
        <w:t xml:space="preserve">roup </w:t>
      </w:r>
      <w:r w:rsidR="00907925" w:rsidRPr="00907925">
        <w:rPr>
          <w:i/>
        </w:rPr>
        <w:t>V</w:t>
      </w:r>
      <w:r w:rsidRPr="00907925">
        <w:rPr>
          <w:i/>
        </w:rPr>
        <w:t>iewer</w:t>
      </w:r>
      <w:r>
        <w:t xml:space="preserve"> is the place within </w:t>
      </w:r>
      <w:r w:rsidR="00907925">
        <w:t xml:space="preserve">FT </w:t>
      </w:r>
      <w:r>
        <w:t>NavVision that holds the necessary information about all connected I/O. In this window</w:t>
      </w:r>
      <w:r w:rsidR="00907925">
        <w:t>,</w:t>
      </w:r>
      <w:r>
        <w:t xml:space="preserve"> you can find a descriptive line for all the sensors with their connections and dependencies (see </w:t>
      </w:r>
      <w:r w:rsidR="002F6CAD">
        <w:fldChar w:fldCharType="begin"/>
      </w:r>
      <w:r>
        <w:instrText xml:space="preserve"> REF _Ref398802003 \h </w:instrText>
      </w:r>
      <w:r w:rsidR="002F6CAD">
        <w:fldChar w:fldCharType="separate"/>
      </w:r>
      <w:r w:rsidR="00600627">
        <w:t xml:space="preserve">Figure </w:t>
      </w:r>
      <w:r w:rsidR="00600627">
        <w:rPr>
          <w:noProof/>
        </w:rPr>
        <w:t>1</w:t>
      </w:r>
      <w:r w:rsidR="00600627">
        <w:noBreakHyphen/>
      </w:r>
      <w:r w:rsidR="00600627">
        <w:rPr>
          <w:noProof/>
        </w:rPr>
        <w:t>17</w:t>
      </w:r>
      <w:r w:rsidR="002F6CAD">
        <w:fldChar w:fldCharType="end"/>
      </w:r>
      <w:r>
        <w:t>).</w:t>
      </w:r>
    </w:p>
    <w:p w:rsidR="00A2663A" w:rsidRDefault="00A2663A" w:rsidP="0062188E"/>
    <w:p w:rsidR="00A2663A" w:rsidRDefault="00A2663A" w:rsidP="0062188E">
      <w:r>
        <w:rPr>
          <w:noProof/>
          <w:lang w:val="nl-NL" w:eastAsia="nl-NL"/>
        </w:rPr>
        <w:drawing>
          <wp:inline distT="0" distB="0" distL="0" distR="0">
            <wp:extent cx="5760720" cy="6268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6268085"/>
                    </a:xfrm>
                    <a:prstGeom prst="rect">
                      <a:avLst/>
                    </a:prstGeom>
                  </pic:spPr>
                </pic:pic>
              </a:graphicData>
            </a:graphic>
          </wp:inline>
        </w:drawing>
      </w:r>
    </w:p>
    <w:p w:rsidR="00A2663A" w:rsidRDefault="00A2663A" w:rsidP="00A2663A">
      <w:pPr>
        <w:pStyle w:val="Onderschrift"/>
      </w:pPr>
      <w:bookmarkStart w:id="79" w:name="_Ref398802003"/>
      <w:bookmarkStart w:id="80" w:name="_Toc400106219"/>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17</w:t>
      </w:r>
      <w:r w:rsidR="002F6CAD">
        <w:fldChar w:fldCharType="end"/>
      </w:r>
      <w:bookmarkEnd w:id="79"/>
      <w:r>
        <w:t>: Group viewer</w:t>
      </w:r>
      <w:bookmarkEnd w:id="80"/>
    </w:p>
    <w:p w:rsidR="00F70EE4" w:rsidRDefault="00F70EE4" w:rsidP="00A2663A">
      <w:r w:rsidRPr="00F70EE4">
        <w:t xml:space="preserve">There are </w:t>
      </w:r>
      <w:r w:rsidR="00907925">
        <w:t xml:space="preserve">various </w:t>
      </w:r>
      <w:r w:rsidRPr="00F70EE4">
        <w:t xml:space="preserve">columns </w:t>
      </w:r>
      <w:r>
        <w:t xml:space="preserve">that </w:t>
      </w:r>
      <w:r w:rsidR="00907925">
        <w:t xml:space="preserve">each list a specific piece of metadata </w:t>
      </w:r>
      <w:r w:rsidR="009537A9">
        <w:t>of an I/</w:t>
      </w:r>
      <w:r w:rsidR="00D02F1D">
        <w:t>O</w:t>
      </w:r>
      <w:r w:rsidR="00907925">
        <w:t xml:space="preserve"> point</w:t>
      </w:r>
      <w:r w:rsidR="009537A9">
        <w:t xml:space="preserve"> in clear language or digits and colors.</w:t>
      </w:r>
    </w:p>
    <w:p w:rsidR="009537A9" w:rsidRDefault="009537A9" w:rsidP="00A2663A"/>
    <w:p w:rsidR="009537A9" w:rsidRDefault="009537A9" w:rsidP="00A2663A"/>
    <w:p w:rsidR="009537A9" w:rsidRDefault="009537A9" w:rsidP="00A2663A"/>
    <w:p w:rsidR="009537A9" w:rsidRDefault="009537A9" w:rsidP="00A2663A">
      <w:r>
        <w:rPr>
          <w:noProof/>
          <w:lang w:val="nl-NL" w:eastAsia="nl-NL"/>
        </w:rPr>
        <w:drawing>
          <wp:inline distT="0" distB="0" distL="0" distR="0">
            <wp:extent cx="5760720" cy="774751"/>
            <wp:effectExtent l="0" t="0" r="0" b="635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60720" cy="774751"/>
                    </a:xfrm>
                    <a:prstGeom prst="rect">
                      <a:avLst/>
                    </a:prstGeom>
                  </pic:spPr>
                </pic:pic>
              </a:graphicData>
            </a:graphic>
          </wp:inline>
        </w:drawing>
      </w:r>
    </w:p>
    <w:p w:rsidR="009537A9" w:rsidRDefault="00364A75" w:rsidP="00364A75">
      <w:pPr>
        <w:pStyle w:val="Onderschrift"/>
      </w:pPr>
      <w:bookmarkStart w:id="81" w:name="_Toc400106220"/>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18</w:t>
      </w:r>
      <w:r w:rsidR="002F6CAD">
        <w:fldChar w:fldCharType="end"/>
      </w:r>
      <w:r>
        <w:t>:</w:t>
      </w:r>
      <w:r w:rsidRPr="00364A75">
        <w:t xml:space="preserve"> </w:t>
      </w:r>
      <w:r>
        <w:t>Group Viewer columns</w:t>
      </w:r>
      <w:bookmarkEnd w:id="81"/>
    </w:p>
    <w:p w:rsidR="00364A75" w:rsidRDefault="00364A75" w:rsidP="00364A75"/>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08"/>
        <w:gridCol w:w="5936"/>
      </w:tblGrid>
      <w:tr w:rsidR="009537A9" w:rsidRPr="00A00367" w:rsidTr="00364A75">
        <w:tc>
          <w:tcPr>
            <w:tcW w:w="3080" w:type="dxa"/>
            <w:shd w:val="clear" w:color="auto" w:fill="333333"/>
          </w:tcPr>
          <w:p w:rsidR="009537A9" w:rsidRPr="00A00367" w:rsidRDefault="009537A9" w:rsidP="00364A75">
            <w:pPr>
              <w:rPr>
                <w:b/>
              </w:rPr>
            </w:pPr>
            <w:r>
              <w:rPr>
                <w:b/>
              </w:rPr>
              <w:t>Column</w:t>
            </w:r>
          </w:p>
        </w:tc>
        <w:tc>
          <w:tcPr>
            <w:tcW w:w="6100" w:type="dxa"/>
            <w:shd w:val="clear" w:color="auto" w:fill="333333"/>
          </w:tcPr>
          <w:p w:rsidR="009537A9" w:rsidRPr="00A00367" w:rsidRDefault="009537A9" w:rsidP="00364A75">
            <w:pPr>
              <w:rPr>
                <w:b/>
              </w:rPr>
            </w:pPr>
            <w:r>
              <w:rPr>
                <w:b/>
              </w:rPr>
              <w:t>Explanation</w:t>
            </w:r>
          </w:p>
        </w:tc>
      </w:tr>
      <w:tr w:rsidR="009537A9" w:rsidRPr="000F200F" w:rsidTr="00364A75">
        <w:tc>
          <w:tcPr>
            <w:tcW w:w="3080" w:type="dxa"/>
            <w:shd w:val="clear" w:color="auto" w:fill="auto"/>
          </w:tcPr>
          <w:p w:rsidR="009537A9" w:rsidRPr="002C5A3C" w:rsidRDefault="009537A9" w:rsidP="00364A75">
            <w:r>
              <w:t>Group</w:t>
            </w:r>
          </w:p>
        </w:tc>
        <w:tc>
          <w:tcPr>
            <w:tcW w:w="6100" w:type="dxa"/>
            <w:shd w:val="clear" w:color="auto" w:fill="auto"/>
          </w:tcPr>
          <w:p w:rsidR="009537A9" w:rsidRPr="00CA0364" w:rsidRDefault="00364A75" w:rsidP="00364A75">
            <w:pPr>
              <w:rPr>
                <w:lang w:val="en-US"/>
              </w:rPr>
            </w:pPr>
            <w:r>
              <w:rPr>
                <w:lang w:val="en-US"/>
              </w:rPr>
              <w:t xml:space="preserve">The alarm group the I/O </w:t>
            </w:r>
            <w:r w:rsidR="00907925">
              <w:rPr>
                <w:lang w:val="en-US"/>
              </w:rPr>
              <w:t xml:space="preserve">point </w:t>
            </w:r>
            <w:r>
              <w:rPr>
                <w:lang w:val="en-US"/>
              </w:rPr>
              <w:t>belongs to</w:t>
            </w:r>
          </w:p>
        </w:tc>
      </w:tr>
      <w:tr w:rsidR="009537A9" w:rsidRPr="000F200F" w:rsidTr="00364A75">
        <w:tc>
          <w:tcPr>
            <w:tcW w:w="3080" w:type="dxa"/>
            <w:shd w:val="clear" w:color="auto" w:fill="auto"/>
          </w:tcPr>
          <w:p w:rsidR="009537A9" w:rsidRPr="002C5A3C" w:rsidRDefault="00364A75" w:rsidP="00364A75">
            <w:r>
              <w:t>Field</w:t>
            </w:r>
          </w:p>
        </w:tc>
        <w:tc>
          <w:tcPr>
            <w:tcW w:w="6100" w:type="dxa"/>
            <w:shd w:val="clear" w:color="auto" w:fill="auto"/>
          </w:tcPr>
          <w:p w:rsidR="009537A9" w:rsidRPr="00CA0364" w:rsidRDefault="00364A75" w:rsidP="00364A75">
            <w:pPr>
              <w:rPr>
                <w:lang w:val="en-US"/>
              </w:rPr>
            </w:pPr>
            <w:r>
              <w:rPr>
                <w:lang w:val="en-US"/>
              </w:rPr>
              <w:t xml:space="preserve">The item name of the I/O </w:t>
            </w:r>
            <w:r w:rsidR="00907925">
              <w:rPr>
                <w:lang w:val="en-US"/>
              </w:rPr>
              <w:t xml:space="preserve">point </w:t>
            </w:r>
            <w:r>
              <w:rPr>
                <w:lang w:val="en-US"/>
              </w:rPr>
              <w:t>(</w:t>
            </w:r>
            <w:r w:rsidR="00907925">
              <w:rPr>
                <w:lang w:val="en-US"/>
              </w:rPr>
              <w:t xml:space="preserve">FT </w:t>
            </w:r>
            <w:r>
              <w:rPr>
                <w:lang w:val="en-US"/>
              </w:rPr>
              <w:t>NavVision ID-tag)</w:t>
            </w:r>
          </w:p>
        </w:tc>
      </w:tr>
      <w:tr w:rsidR="009537A9" w:rsidRPr="000F200F" w:rsidTr="00364A75">
        <w:tc>
          <w:tcPr>
            <w:tcW w:w="3080" w:type="dxa"/>
            <w:shd w:val="clear" w:color="auto" w:fill="auto"/>
          </w:tcPr>
          <w:p w:rsidR="009537A9" w:rsidRPr="002C5A3C" w:rsidRDefault="00364A75" w:rsidP="00364A75">
            <w:r>
              <w:t>Value</w:t>
            </w:r>
          </w:p>
        </w:tc>
        <w:tc>
          <w:tcPr>
            <w:tcW w:w="6100" w:type="dxa"/>
            <w:shd w:val="clear" w:color="auto" w:fill="auto"/>
          </w:tcPr>
          <w:p w:rsidR="009537A9" w:rsidRPr="00CA0364" w:rsidRDefault="00364A75" w:rsidP="00364A75">
            <w:pPr>
              <w:rPr>
                <w:lang w:val="en-US"/>
              </w:rPr>
            </w:pPr>
            <w:r>
              <w:rPr>
                <w:lang w:val="en-US"/>
              </w:rPr>
              <w:t>Actual value of the I/O</w:t>
            </w:r>
            <w:r w:rsidR="00907925">
              <w:rPr>
                <w:lang w:val="en-US"/>
              </w:rPr>
              <w:t xml:space="preserve"> point</w:t>
            </w:r>
          </w:p>
        </w:tc>
      </w:tr>
      <w:tr w:rsidR="009537A9" w:rsidRPr="000F200F" w:rsidTr="00364A75">
        <w:tc>
          <w:tcPr>
            <w:tcW w:w="3080" w:type="dxa"/>
            <w:shd w:val="clear" w:color="auto" w:fill="auto"/>
          </w:tcPr>
          <w:p w:rsidR="009537A9" w:rsidRPr="002C5A3C" w:rsidRDefault="00364A75" w:rsidP="00364A75">
            <w:r>
              <w:t>Unity</w:t>
            </w:r>
          </w:p>
        </w:tc>
        <w:tc>
          <w:tcPr>
            <w:tcW w:w="6100" w:type="dxa"/>
            <w:shd w:val="clear" w:color="auto" w:fill="auto"/>
          </w:tcPr>
          <w:p w:rsidR="009537A9" w:rsidRPr="00CA0364" w:rsidRDefault="00364A75" w:rsidP="00364A75">
            <w:pPr>
              <w:rPr>
                <w:lang w:val="en-US"/>
              </w:rPr>
            </w:pPr>
            <w:r>
              <w:rPr>
                <w:lang w:val="en-US"/>
              </w:rPr>
              <w:t>The Unity of the I/O</w:t>
            </w:r>
            <w:r w:rsidR="00907925">
              <w:rPr>
                <w:lang w:val="en-US"/>
              </w:rPr>
              <w:t xml:space="preserve"> point</w:t>
            </w:r>
          </w:p>
        </w:tc>
      </w:tr>
      <w:tr w:rsidR="009537A9" w:rsidRPr="002C5A3C" w:rsidTr="00364A75">
        <w:tc>
          <w:tcPr>
            <w:tcW w:w="3080" w:type="dxa"/>
            <w:shd w:val="clear" w:color="auto" w:fill="auto"/>
          </w:tcPr>
          <w:p w:rsidR="009537A9" w:rsidRPr="002C5A3C" w:rsidRDefault="00364A75" w:rsidP="00364A75">
            <w:r>
              <w:t>Alarm</w:t>
            </w:r>
          </w:p>
        </w:tc>
        <w:tc>
          <w:tcPr>
            <w:tcW w:w="6100" w:type="dxa"/>
            <w:shd w:val="clear" w:color="auto" w:fill="auto"/>
          </w:tcPr>
          <w:p w:rsidR="009537A9" w:rsidRPr="002C5A3C" w:rsidRDefault="00364A75" w:rsidP="00364A75">
            <w:r>
              <w:t xml:space="preserve">Shows if the I/O </w:t>
            </w:r>
            <w:r w:rsidR="00907925">
              <w:rPr>
                <w:lang w:val="en-US"/>
              </w:rPr>
              <w:t xml:space="preserve">point </w:t>
            </w:r>
            <w:r>
              <w:t>is in alarm and the value of the alarm</w:t>
            </w:r>
          </w:p>
        </w:tc>
      </w:tr>
      <w:tr w:rsidR="00364A75" w:rsidRPr="002C5A3C" w:rsidTr="00364A75">
        <w:tc>
          <w:tcPr>
            <w:tcW w:w="3080" w:type="dxa"/>
            <w:shd w:val="clear" w:color="auto" w:fill="auto"/>
          </w:tcPr>
          <w:p w:rsidR="00364A75" w:rsidRDefault="00364A75" w:rsidP="00364A75">
            <w:r>
              <w:t>Status</w:t>
            </w:r>
          </w:p>
        </w:tc>
        <w:tc>
          <w:tcPr>
            <w:tcW w:w="6100" w:type="dxa"/>
            <w:shd w:val="clear" w:color="auto" w:fill="auto"/>
          </w:tcPr>
          <w:p w:rsidR="00364A75" w:rsidRPr="002C5A3C" w:rsidRDefault="00364A75" w:rsidP="00364A75">
            <w:r>
              <w:t>Status of the I/O</w:t>
            </w:r>
            <w:r w:rsidR="00907925">
              <w:rPr>
                <w:lang w:val="en-US"/>
              </w:rPr>
              <w:t xml:space="preserve"> point</w:t>
            </w:r>
          </w:p>
        </w:tc>
      </w:tr>
      <w:tr w:rsidR="00364A75" w:rsidRPr="002C5A3C" w:rsidTr="00364A75">
        <w:tc>
          <w:tcPr>
            <w:tcW w:w="3080" w:type="dxa"/>
            <w:shd w:val="clear" w:color="auto" w:fill="auto"/>
          </w:tcPr>
          <w:p w:rsidR="00364A75" w:rsidRDefault="00364A75" w:rsidP="00364A75">
            <w:r>
              <w:t>I/O Source</w:t>
            </w:r>
          </w:p>
        </w:tc>
        <w:tc>
          <w:tcPr>
            <w:tcW w:w="6100" w:type="dxa"/>
            <w:shd w:val="clear" w:color="auto" w:fill="auto"/>
          </w:tcPr>
          <w:p w:rsidR="00364A75" w:rsidRPr="002C5A3C" w:rsidRDefault="00364A75" w:rsidP="00364A75">
            <w:r>
              <w:t xml:space="preserve">The source (interface) the I/O </w:t>
            </w:r>
            <w:r w:rsidR="00907925">
              <w:rPr>
                <w:lang w:val="en-US"/>
              </w:rPr>
              <w:t xml:space="preserve">point </w:t>
            </w:r>
            <w:r>
              <w:t>comes from</w:t>
            </w:r>
          </w:p>
        </w:tc>
      </w:tr>
      <w:tr w:rsidR="00364A75" w:rsidRPr="002C5A3C" w:rsidTr="00364A75">
        <w:tc>
          <w:tcPr>
            <w:tcW w:w="3080" w:type="dxa"/>
            <w:shd w:val="clear" w:color="auto" w:fill="auto"/>
          </w:tcPr>
          <w:p w:rsidR="00364A75" w:rsidRDefault="00364A75" w:rsidP="00364A75">
            <w:r>
              <w:t>Mimic</w:t>
            </w:r>
          </w:p>
        </w:tc>
        <w:tc>
          <w:tcPr>
            <w:tcW w:w="6100" w:type="dxa"/>
            <w:shd w:val="clear" w:color="auto" w:fill="auto"/>
          </w:tcPr>
          <w:p w:rsidR="00364A75" w:rsidRPr="002C5A3C" w:rsidRDefault="00364A75" w:rsidP="00364A75">
            <w:r>
              <w:t>The mimic(s) the I/O</w:t>
            </w:r>
            <w:r w:rsidR="00907925">
              <w:rPr>
                <w:lang w:val="en-US"/>
              </w:rPr>
              <w:t xml:space="preserve"> point</w:t>
            </w:r>
            <w:r>
              <w:t xml:space="preserve"> value is present</w:t>
            </w:r>
          </w:p>
        </w:tc>
      </w:tr>
      <w:tr w:rsidR="00364A75" w:rsidRPr="002C5A3C" w:rsidTr="00364A75">
        <w:tc>
          <w:tcPr>
            <w:tcW w:w="3080" w:type="dxa"/>
            <w:shd w:val="clear" w:color="auto" w:fill="auto"/>
          </w:tcPr>
          <w:p w:rsidR="00364A75" w:rsidRDefault="00364A75" w:rsidP="00364A75">
            <w:r>
              <w:t>I/O Location</w:t>
            </w:r>
          </w:p>
        </w:tc>
        <w:tc>
          <w:tcPr>
            <w:tcW w:w="6100" w:type="dxa"/>
            <w:shd w:val="clear" w:color="auto" w:fill="auto"/>
          </w:tcPr>
          <w:p w:rsidR="00364A75" w:rsidRPr="002C5A3C" w:rsidRDefault="00364A75" w:rsidP="00364A75">
            <w:r>
              <w:t xml:space="preserve">The location where you can find the I/O </w:t>
            </w:r>
            <w:r w:rsidR="00907925">
              <w:rPr>
                <w:lang w:val="en-US"/>
              </w:rPr>
              <w:t xml:space="preserve">point </w:t>
            </w:r>
            <w:r>
              <w:t>physically</w:t>
            </w:r>
          </w:p>
        </w:tc>
      </w:tr>
    </w:tbl>
    <w:p w:rsidR="009537A9" w:rsidRDefault="00364A75" w:rsidP="00364A75">
      <w:pPr>
        <w:pStyle w:val="Onderschrift"/>
      </w:pPr>
      <w:bookmarkStart w:id="82" w:name="_Toc400106259"/>
      <w:r>
        <w:t xml:space="preserve">Table </w:t>
      </w:r>
      <w:r w:rsidR="002F6CAD">
        <w:fldChar w:fldCharType="begin"/>
      </w:r>
      <w:r>
        <w:instrText xml:space="preserve"> SEQ Table \* ARABIC </w:instrText>
      </w:r>
      <w:r w:rsidR="002F6CAD">
        <w:fldChar w:fldCharType="separate"/>
      </w:r>
      <w:r w:rsidR="00600627">
        <w:rPr>
          <w:noProof/>
        </w:rPr>
        <w:t>4</w:t>
      </w:r>
      <w:r w:rsidR="002F6CAD">
        <w:fldChar w:fldCharType="end"/>
      </w:r>
      <w:r>
        <w:t>: Group Viewer columns</w:t>
      </w:r>
      <w:bookmarkEnd w:id="82"/>
    </w:p>
    <w:p w:rsidR="00364A75" w:rsidRDefault="003A4B2B" w:rsidP="003A4B2B">
      <w:pPr>
        <w:pStyle w:val="Heading4"/>
      </w:pPr>
      <w:bookmarkStart w:id="83" w:name="_Toc400106167"/>
      <w:r>
        <w:t>The search bar</w:t>
      </w:r>
      <w:bookmarkEnd w:id="83"/>
    </w:p>
    <w:p w:rsidR="003A4B2B" w:rsidRPr="003A4B2B" w:rsidRDefault="003A4B2B" w:rsidP="003A4B2B"/>
    <w:p w:rsidR="003A4B2B" w:rsidRDefault="00907925" w:rsidP="003A4B2B">
      <w:r>
        <w:t xml:space="preserve">Using </w:t>
      </w:r>
      <w:r w:rsidR="003A4B2B">
        <w:t>the search bar</w:t>
      </w:r>
      <w:r>
        <w:t>,</w:t>
      </w:r>
      <w:r w:rsidR="003A4B2B">
        <w:t xml:space="preserve"> you can reduce the amount of searchable data to a specified group. This way it is easier to pinpoint the </w:t>
      </w:r>
      <w:r>
        <w:t xml:space="preserve">faulty </w:t>
      </w:r>
      <w:r w:rsidR="003A4B2B">
        <w:t>I/O</w:t>
      </w:r>
      <w:r>
        <w:t xml:space="preserve"> </w:t>
      </w:r>
      <w:r>
        <w:rPr>
          <w:lang w:val="en-US"/>
        </w:rPr>
        <w:t>point</w:t>
      </w:r>
      <w:r w:rsidR="003A4B2B">
        <w:t xml:space="preserve"> you are looking for (see </w:t>
      </w:r>
      <w:r w:rsidR="002F6CAD">
        <w:fldChar w:fldCharType="begin"/>
      </w:r>
      <w:r w:rsidR="00F85630">
        <w:instrText xml:space="preserve"> REF _Ref399324468 \h </w:instrText>
      </w:r>
      <w:r w:rsidR="002F6CAD">
        <w:fldChar w:fldCharType="separate"/>
      </w:r>
      <w:r w:rsidR="00600627">
        <w:t xml:space="preserve">Figure </w:t>
      </w:r>
      <w:r w:rsidR="00600627">
        <w:rPr>
          <w:noProof/>
        </w:rPr>
        <w:t>1</w:t>
      </w:r>
      <w:r w:rsidR="00600627">
        <w:noBreakHyphen/>
      </w:r>
      <w:r w:rsidR="00600627">
        <w:rPr>
          <w:noProof/>
        </w:rPr>
        <w:t>19</w:t>
      </w:r>
      <w:r w:rsidR="002F6CAD">
        <w:fldChar w:fldCharType="end"/>
      </w:r>
      <w:r w:rsidR="003A4B2B">
        <w:t>).</w:t>
      </w:r>
    </w:p>
    <w:p w:rsidR="003A4B2B" w:rsidRDefault="003A4B2B" w:rsidP="003A4B2B"/>
    <w:p w:rsidR="003A4B2B" w:rsidRDefault="003A4B2B" w:rsidP="003A4B2B">
      <w:r>
        <w:rPr>
          <w:noProof/>
          <w:lang w:val="nl-NL" w:eastAsia="nl-NL"/>
        </w:rPr>
        <w:drawing>
          <wp:inline distT="0" distB="0" distL="0" distR="0">
            <wp:extent cx="5760720" cy="251105"/>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760720" cy="251105"/>
                    </a:xfrm>
                    <a:prstGeom prst="rect">
                      <a:avLst/>
                    </a:prstGeom>
                  </pic:spPr>
                </pic:pic>
              </a:graphicData>
            </a:graphic>
          </wp:inline>
        </w:drawing>
      </w:r>
    </w:p>
    <w:p w:rsidR="003A4B2B" w:rsidRDefault="003A4B2B" w:rsidP="003A4B2B">
      <w:pPr>
        <w:pStyle w:val="Onderschrift"/>
      </w:pPr>
      <w:bookmarkStart w:id="84" w:name="_Ref399324468"/>
      <w:bookmarkStart w:id="85" w:name="_Toc400106221"/>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19</w:t>
      </w:r>
      <w:r w:rsidR="002F6CAD">
        <w:fldChar w:fldCharType="end"/>
      </w:r>
      <w:bookmarkEnd w:id="84"/>
      <w:r>
        <w:t>: Search bar</w:t>
      </w:r>
      <w:bookmarkEnd w:id="85"/>
    </w:p>
    <w:p w:rsidR="003A4B2B" w:rsidRDefault="003A4B2B" w:rsidP="003A4B2B">
      <w:r>
        <w:t>In the first drop-down menu</w:t>
      </w:r>
      <w:r w:rsidR="00907925">
        <w:t>,</w:t>
      </w:r>
      <w:r>
        <w:t xml:space="preserve"> you</w:t>
      </w:r>
      <w:r w:rsidR="00907925">
        <w:t xml:space="preserve"> can choose between </w:t>
      </w:r>
      <w:r w:rsidR="007D5A1B" w:rsidRPr="00907925">
        <w:rPr>
          <w:i/>
        </w:rPr>
        <w:t>Categories</w:t>
      </w:r>
      <w:r>
        <w:t xml:space="preserve"> and </w:t>
      </w:r>
      <w:r w:rsidRPr="00907925">
        <w:rPr>
          <w:i/>
        </w:rPr>
        <w:t>Alarm Groups</w:t>
      </w:r>
      <w:r w:rsidR="007D5A1B">
        <w:t xml:space="preserve"> in which you change between the standard arrangement of categories as set in </w:t>
      </w:r>
      <w:r w:rsidR="00907925">
        <w:t xml:space="preserve">FT </w:t>
      </w:r>
      <w:r w:rsidR="007D5A1B">
        <w:t xml:space="preserve">NavVision or the division in alarm groups. </w:t>
      </w:r>
    </w:p>
    <w:p w:rsidR="007D5A1B" w:rsidRDefault="007D5A1B" w:rsidP="003A4B2B"/>
    <w:p w:rsidR="007D5A1B" w:rsidRDefault="00907925" w:rsidP="003A4B2B">
      <w:r>
        <w:t xml:space="preserve">When choosing for </w:t>
      </w:r>
      <w:r w:rsidR="007D5A1B" w:rsidRPr="00907925">
        <w:rPr>
          <w:i/>
        </w:rPr>
        <w:t>Alarm Groups</w:t>
      </w:r>
      <w:r>
        <w:rPr>
          <w:i/>
        </w:rPr>
        <w:t>,</w:t>
      </w:r>
      <w:r w:rsidR="007D5A1B">
        <w:t xml:space="preserve"> you have the choice to narrow </w:t>
      </w:r>
      <w:r>
        <w:t>the selection down even</w:t>
      </w:r>
      <w:r w:rsidR="007D5A1B">
        <w:t xml:space="preserve"> further to the specific alarm group that you are looking for (see </w:t>
      </w:r>
      <w:r w:rsidR="002F6CAD">
        <w:fldChar w:fldCharType="begin"/>
      </w:r>
      <w:r w:rsidR="00F85630">
        <w:instrText xml:space="preserve"> REF _Ref399324475 \h </w:instrText>
      </w:r>
      <w:r w:rsidR="002F6CAD">
        <w:fldChar w:fldCharType="separate"/>
      </w:r>
      <w:r w:rsidR="00600627">
        <w:t xml:space="preserve">Figure </w:t>
      </w:r>
      <w:r w:rsidR="00600627">
        <w:rPr>
          <w:noProof/>
        </w:rPr>
        <w:t>1</w:t>
      </w:r>
      <w:r w:rsidR="00600627">
        <w:noBreakHyphen/>
      </w:r>
      <w:r w:rsidR="00600627">
        <w:rPr>
          <w:noProof/>
        </w:rPr>
        <w:t>20</w:t>
      </w:r>
      <w:r w:rsidR="002F6CAD">
        <w:fldChar w:fldCharType="end"/>
      </w:r>
      <w:r w:rsidR="007D5A1B">
        <w:t>).</w:t>
      </w:r>
    </w:p>
    <w:p w:rsidR="007D5A1B" w:rsidRDefault="007D5A1B" w:rsidP="003A4B2B"/>
    <w:p w:rsidR="007D5A1B" w:rsidRPr="003A4B2B" w:rsidRDefault="007D5A1B" w:rsidP="003A4B2B">
      <w:r>
        <w:t>When</w:t>
      </w:r>
      <w:r w:rsidR="00907925">
        <w:t xml:space="preserve"> you choose for the </w:t>
      </w:r>
      <w:r w:rsidR="00907925" w:rsidRPr="00907925">
        <w:rPr>
          <w:i/>
        </w:rPr>
        <w:t>Categories</w:t>
      </w:r>
      <w:r w:rsidR="00907925">
        <w:t>,</w:t>
      </w:r>
      <w:r>
        <w:t xml:space="preserve"> you can narrow it down to the group and even subgroup for that particular I/O</w:t>
      </w:r>
      <w:r w:rsidR="00907925">
        <w:t xml:space="preserve"> point</w:t>
      </w:r>
      <w:r>
        <w:t xml:space="preserve"> (see </w:t>
      </w:r>
      <w:r w:rsidR="002F6CAD">
        <w:fldChar w:fldCharType="begin"/>
      </w:r>
      <w:r w:rsidR="00F85630">
        <w:instrText xml:space="preserve"> REF _Ref399324484 \h </w:instrText>
      </w:r>
      <w:r w:rsidR="002F6CAD">
        <w:fldChar w:fldCharType="separate"/>
      </w:r>
      <w:r w:rsidR="00600627">
        <w:t xml:space="preserve">Figure </w:t>
      </w:r>
      <w:r w:rsidR="00600627">
        <w:rPr>
          <w:noProof/>
        </w:rPr>
        <w:t>1</w:t>
      </w:r>
      <w:r w:rsidR="00600627">
        <w:noBreakHyphen/>
      </w:r>
      <w:r w:rsidR="00600627">
        <w:rPr>
          <w:noProof/>
        </w:rPr>
        <w:t>21</w:t>
      </w:r>
      <w:r w:rsidR="002F6CAD">
        <w:fldChar w:fldCharType="end"/>
      </w:r>
      <w:r w:rsidR="00F85630">
        <w:t xml:space="preserve"> and </w:t>
      </w:r>
      <w:r w:rsidR="002F6CAD">
        <w:fldChar w:fldCharType="begin"/>
      </w:r>
      <w:r w:rsidR="00F85630">
        <w:instrText xml:space="preserve"> REF _Ref399324494 \h </w:instrText>
      </w:r>
      <w:r w:rsidR="002F6CAD">
        <w:fldChar w:fldCharType="separate"/>
      </w:r>
      <w:r w:rsidR="00600627">
        <w:t xml:space="preserve">Figure </w:t>
      </w:r>
      <w:r w:rsidR="00600627">
        <w:rPr>
          <w:noProof/>
        </w:rPr>
        <w:t>1</w:t>
      </w:r>
      <w:r w:rsidR="00600627">
        <w:noBreakHyphen/>
      </w:r>
      <w:r w:rsidR="00600627">
        <w:rPr>
          <w:noProof/>
        </w:rPr>
        <w:t>22</w:t>
      </w:r>
      <w:r w:rsidR="002F6CAD">
        <w:fldChar w:fldCharType="end"/>
      </w:r>
      <w:r>
        <w:t>).</w:t>
      </w:r>
    </w:p>
    <w:p w:rsidR="0062188E" w:rsidRDefault="0062188E" w:rsidP="0062188E"/>
    <w:p w:rsidR="0062188E" w:rsidRDefault="007D5A1B" w:rsidP="0062188E">
      <w:r>
        <w:rPr>
          <w:noProof/>
          <w:lang w:val="nl-NL" w:eastAsia="nl-NL"/>
        </w:rPr>
        <w:drawing>
          <wp:inline distT="0" distB="0" distL="0" distR="0">
            <wp:extent cx="3419475" cy="1104900"/>
            <wp:effectExtent l="0" t="0" r="952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419475" cy="1104900"/>
                    </a:xfrm>
                    <a:prstGeom prst="rect">
                      <a:avLst/>
                    </a:prstGeom>
                  </pic:spPr>
                </pic:pic>
              </a:graphicData>
            </a:graphic>
          </wp:inline>
        </w:drawing>
      </w:r>
    </w:p>
    <w:p w:rsidR="007D5A1B" w:rsidRDefault="007D5A1B" w:rsidP="007D5A1B">
      <w:pPr>
        <w:pStyle w:val="Onderschrift"/>
      </w:pPr>
      <w:bookmarkStart w:id="86" w:name="_Ref399324475"/>
      <w:bookmarkStart w:id="87" w:name="_Toc400106222"/>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20</w:t>
      </w:r>
      <w:r w:rsidR="002F6CAD">
        <w:fldChar w:fldCharType="end"/>
      </w:r>
      <w:bookmarkEnd w:id="86"/>
      <w:r>
        <w:t>: Alarm groups</w:t>
      </w:r>
      <w:bookmarkEnd w:id="87"/>
    </w:p>
    <w:p w:rsidR="007D5A1B" w:rsidRDefault="007D5A1B" w:rsidP="007D5A1B">
      <w:r>
        <w:rPr>
          <w:noProof/>
          <w:lang w:val="nl-NL" w:eastAsia="nl-NL"/>
        </w:rPr>
        <w:lastRenderedPageBreak/>
        <w:drawing>
          <wp:inline distT="0" distB="0" distL="0" distR="0">
            <wp:extent cx="5760720" cy="1081300"/>
            <wp:effectExtent l="0" t="0" r="0" b="508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760720" cy="1081300"/>
                    </a:xfrm>
                    <a:prstGeom prst="rect">
                      <a:avLst/>
                    </a:prstGeom>
                  </pic:spPr>
                </pic:pic>
              </a:graphicData>
            </a:graphic>
          </wp:inline>
        </w:drawing>
      </w:r>
    </w:p>
    <w:p w:rsidR="007D5A1B" w:rsidRDefault="007D5A1B" w:rsidP="00F85630">
      <w:pPr>
        <w:pStyle w:val="Onderschrift"/>
      </w:pPr>
      <w:bookmarkStart w:id="88" w:name="_Ref399324484"/>
      <w:bookmarkStart w:id="89" w:name="_Toc400106223"/>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21</w:t>
      </w:r>
      <w:r w:rsidR="002F6CAD">
        <w:fldChar w:fldCharType="end"/>
      </w:r>
      <w:bookmarkEnd w:id="88"/>
      <w:r w:rsidR="00F85630">
        <w:t>: Categories group</w:t>
      </w:r>
      <w:bookmarkEnd w:id="89"/>
    </w:p>
    <w:p w:rsidR="00F85630" w:rsidRDefault="00F85630" w:rsidP="00F85630">
      <w:r>
        <w:rPr>
          <w:noProof/>
          <w:lang w:val="nl-NL" w:eastAsia="nl-NL"/>
        </w:rPr>
        <w:drawing>
          <wp:inline distT="0" distB="0" distL="0" distR="0">
            <wp:extent cx="5760720" cy="1081300"/>
            <wp:effectExtent l="0" t="0" r="0" b="508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760720" cy="1081300"/>
                    </a:xfrm>
                    <a:prstGeom prst="rect">
                      <a:avLst/>
                    </a:prstGeom>
                  </pic:spPr>
                </pic:pic>
              </a:graphicData>
            </a:graphic>
          </wp:inline>
        </w:drawing>
      </w:r>
    </w:p>
    <w:p w:rsidR="00F85630" w:rsidRDefault="00F85630" w:rsidP="00F85630">
      <w:pPr>
        <w:pStyle w:val="Onderschrift"/>
      </w:pPr>
      <w:bookmarkStart w:id="90" w:name="_Ref399324494"/>
      <w:bookmarkStart w:id="91" w:name="_Toc400106224"/>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22</w:t>
      </w:r>
      <w:r w:rsidR="002F6CAD">
        <w:fldChar w:fldCharType="end"/>
      </w:r>
      <w:bookmarkEnd w:id="90"/>
      <w:r>
        <w:t>: Categories subgroup</w:t>
      </w:r>
      <w:bookmarkEnd w:id="91"/>
    </w:p>
    <w:p w:rsidR="00F85630" w:rsidRDefault="00907925" w:rsidP="00F85630">
      <w:r>
        <w:t>I</w:t>
      </w:r>
      <w:r w:rsidR="00BA4630">
        <w:t xml:space="preserve">f there is an I/O </w:t>
      </w:r>
      <w:r>
        <w:t xml:space="preserve">point currently </w:t>
      </w:r>
      <w:r w:rsidR="00BA4630">
        <w:t>in alarm</w:t>
      </w:r>
      <w:r>
        <w:t xml:space="preserve"> status</w:t>
      </w:r>
      <w:r w:rsidR="00BA4630">
        <w:t>, it will give information on the fact that it is in alarm (red)</w:t>
      </w:r>
      <w:r w:rsidR="00EB68BC">
        <w:t xml:space="preserve"> and </w:t>
      </w:r>
      <w:r w:rsidR="00BA4630">
        <w:t xml:space="preserve">what </w:t>
      </w:r>
      <w:r w:rsidR="00EB68BC">
        <w:t xml:space="preserve">its </w:t>
      </w:r>
      <w:r w:rsidR="00BA4630">
        <w:t xml:space="preserve">status is (see </w:t>
      </w:r>
      <w:r w:rsidR="002F6CAD">
        <w:fldChar w:fldCharType="begin"/>
      </w:r>
      <w:r w:rsidR="00BA4630">
        <w:instrText xml:space="preserve"> REF _Ref399325370 \h </w:instrText>
      </w:r>
      <w:r w:rsidR="002F6CAD">
        <w:fldChar w:fldCharType="separate"/>
      </w:r>
      <w:r w:rsidR="00600627">
        <w:t xml:space="preserve">Figure </w:t>
      </w:r>
      <w:r w:rsidR="00600627">
        <w:rPr>
          <w:noProof/>
        </w:rPr>
        <w:t>1</w:t>
      </w:r>
      <w:r w:rsidR="00600627">
        <w:noBreakHyphen/>
      </w:r>
      <w:r w:rsidR="00600627">
        <w:rPr>
          <w:noProof/>
        </w:rPr>
        <w:t>23</w:t>
      </w:r>
      <w:r w:rsidR="002F6CAD">
        <w:fldChar w:fldCharType="end"/>
      </w:r>
      <w:r w:rsidR="00BA4630">
        <w:t xml:space="preserve">). Also the mimic it is presented on and the I/O location can be read from the group viewer (see </w:t>
      </w:r>
      <w:r w:rsidR="002F6CAD">
        <w:fldChar w:fldCharType="begin"/>
      </w:r>
      <w:r w:rsidR="00BA4630">
        <w:instrText xml:space="preserve"> REF _Ref399325376 \h </w:instrText>
      </w:r>
      <w:r w:rsidR="002F6CAD">
        <w:fldChar w:fldCharType="separate"/>
      </w:r>
      <w:r w:rsidR="00600627">
        <w:t xml:space="preserve">Figure </w:t>
      </w:r>
      <w:r w:rsidR="00600627">
        <w:rPr>
          <w:noProof/>
        </w:rPr>
        <w:t>1</w:t>
      </w:r>
      <w:r w:rsidR="00600627">
        <w:noBreakHyphen/>
      </w:r>
      <w:r w:rsidR="00600627">
        <w:rPr>
          <w:noProof/>
        </w:rPr>
        <w:t>24</w:t>
      </w:r>
      <w:r w:rsidR="002F6CAD">
        <w:fldChar w:fldCharType="end"/>
      </w:r>
      <w:r w:rsidR="00BA4630">
        <w:t>).</w:t>
      </w:r>
    </w:p>
    <w:p w:rsidR="0062188E" w:rsidRDefault="0062188E" w:rsidP="0062188E"/>
    <w:p w:rsidR="0062188E" w:rsidRDefault="00BA4630" w:rsidP="0062188E">
      <w:r>
        <w:rPr>
          <w:noProof/>
          <w:lang w:val="nl-NL" w:eastAsia="nl-NL"/>
        </w:rPr>
        <w:drawing>
          <wp:inline distT="0" distB="0" distL="0" distR="0">
            <wp:extent cx="5760720" cy="25456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760720" cy="254565"/>
                    </a:xfrm>
                    <a:prstGeom prst="rect">
                      <a:avLst/>
                    </a:prstGeom>
                  </pic:spPr>
                </pic:pic>
              </a:graphicData>
            </a:graphic>
          </wp:inline>
        </w:drawing>
      </w:r>
    </w:p>
    <w:p w:rsidR="00BA4630" w:rsidRDefault="00BA4630" w:rsidP="00BA4630">
      <w:pPr>
        <w:pStyle w:val="Onderschrift"/>
      </w:pPr>
      <w:bookmarkStart w:id="92" w:name="_Ref399325370"/>
      <w:bookmarkStart w:id="93" w:name="_Toc400106225"/>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23</w:t>
      </w:r>
      <w:r w:rsidR="002F6CAD">
        <w:fldChar w:fldCharType="end"/>
      </w:r>
      <w:bookmarkEnd w:id="92"/>
      <w:r>
        <w:t>: Group viewer in alarm</w:t>
      </w:r>
      <w:bookmarkEnd w:id="93"/>
    </w:p>
    <w:p w:rsidR="00BA4630" w:rsidRDefault="00BA4630" w:rsidP="00BA4630">
      <w:r>
        <w:rPr>
          <w:noProof/>
          <w:lang w:val="nl-NL" w:eastAsia="nl-NL"/>
        </w:rPr>
        <w:drawing>
          <wp:inline distT="0" distB="0" distL="0" distR="0">
            <wp:extent cx="2447925" cy="552450"/>
            <wp:effectExtent l="0" t="0" r="952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447925" cy="552450"/>
                    </a:xfrm>
                    <a:prstGeom prst="rect">
                      <a:avLst/>
                    </a:prstGeom>
                  </pic:spPr>
                </pic:pic>
              </a:graphicData>
            </a:graphic>
          </wp:inline>
        </w:drawing>
      </w:r>
    </w:p>
    <w:p w:rsidR="00BA4630" w:rsidRDefault="00BA4630" w:rsidP="00BA4630">
      <w:pPr>
        <w:pStyle w:val="Onderschrift"/>
      </w:pPr>
      <w:bookmarkStart w:id="94" w:name="_Ref399325376"/>
      <w:bookmarkStart w:id="95" w:name="_Toc400106226"/>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24</w:t>
      </w:r>
      <w:r w:rsidR="002F6CAD">
        <w:fldChar w:fldCharType="end"/>
      </w:r>
      <w:bookmarkEnd w:id="94"/>
      <w:r>
        <w:t>: Group viewer mimic and I/O location</w:t>
      </w:r>
      <w:bookmarkEnd w:id="95"/>
    </w:p>
    <w:p w:rsidR="00BA4630" w:rsidRDefault="00BA4630" w:rsidP="00BA4630"/>
    <w:p w:rsidR="00BA4630" w:rsidRDefault="00856181" w:rsidP="00856181">
      <w:pPr>
        <w:pStyle w:val="Heading3"/>
      </w:pPr>
      <w:bookmarkStart w:id="96" w:name="_Toc400106168"/>
      <w:r>
        <w:t>Settings</w:t>
      </w:r>
      <w:bookmarkEnd w:id="96"/>
    </w:p>
    <w:p w:rsidR="00856181" w:rsidRDefault="00856181" w:rsidP="00856181"/>
    <w:p w:rsidR="00856181" w:rsidRDefault="00856181" w:rsidP="00856181">
      <w:r>
        <w:t xml:space="preserve">The settings Icon is not applicable </w:t>
      </w:r>
      <w:r w:rsidR="00EB68BC">
        <w:t xml:space="preserve">to </w:t>
      </w:r>
      <w:r>
        <w:t>the operator. There is nothing in th</w:t>
      </w:r>
      <w:r w:rsidR="00EB68BC">
        <w:t>is</w:t>
      </w:r>
      <w:r>
        <w:t xml:space="preserve"> submenu that may be adjusted by an operator.</w:t>
      </w:r>
    </w:p>
    <w:p w:rsidR="00856181" w:rsidRDefault="00856181" w:rsidP="00856181"/>
    <w:p w:rsidR="00856181" w:rsidRPr="00856181" w:rsidRDefault="00856181" w:rsidP="00856181"/>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62188E" w:rsidP="0062188E"/>
    <w:p w:rsidR="0062188E" w:rsidRDefault="00797A72" w:rsidP="00797A72">
      <w:pPr>
        <w:pStyle w:val="Heading3"/>
      </w:pPr>
      <w:bookmarkStart w:id="97" w:name="_Toc400106169"/>
      <w:r>
        <w:t>Alarm Mimic</w:t>
      </w:r>
      <w:bookmarkEnd w:id="97"/>
    </w:p>
    <w:p w:rsidR="00797A72" w:rsidRDefault="00797A72" w:rsidP="00797A72"/>
    <w:p w:rsidR="006E34EC" w:rsidRDefault="006E34EC" w:rsidP="00797A72">
      <w:r>
        <w:t xml:space="preserve">The </w:t>
      </w:r>
      <w:r w:rsidRPr="00EB68BC">
        <w:rPr>
          <w:i/>
        </w:rPr>
        <w:t>alarm mimic</w:t>
      </w:r>
      <w:r>
        <w:t xml:space="preserve"> is the central place where all relevant alarms </w:t>
      </w:r>
      <w:r w:rsidR="00EB68BC">
        <w:t xml:space="preserve">are </w:t>
      </w:r>
      <w:r>
        <w:t xml:space="preserve">shown in clear and </w:t>
      </w:r>
      <w:r w:rsidR="002D3312">
        <w:t>unambiguous</w:t>
      </w:r>
      <w:r>
        <w:t xml:space="preserve"> language and co</w:t>
      </w:r>
      <w:r w:rsidR="00EB68BC">
        <w:t xml:space="preserve">loring. The smaller </w:t>
      </w:r>
      <w:r w:rsidR="00EB68BC" w:rsidRPr="00EB68BC">
        <w:rPr>
          <w:i/>
        </w:rPr>
        <w:t>Alarm area</w:t>
      </w:r>
      <w:r>
        <w:t xml:space="preserve"> in the taskbar will always be available and visible. Here</w:t>
      </w:r>
      <w:r w:rsidR="00EB68BC">
        <w:t>,</w:t>
      </w:r>
      <w:r>
        <w:t xml:space="preserve"> each alarm will be shown immediately. </w:t>
      </w:r>
      <w:r w:rsidR="00EB68BC">
        <w:t xml:space="preserve">When </w:t>
      </w:r>
      <w:r>
        <w:t xml:space="preserve">you click the area, </w:t>
      </w:r>
      <w:r w:rsidR="00EB68BC">
        <w:t xml:space="preserve">the </w:t>
      </w:r>
      <w:r>
        <w:t xml:space="preserve">larger </w:t>
      </w:r>
      <w:r w:rsidR="00EB68BC">
        <w:t xml:space="preserve">Alarm </w:t>
      </w:r>
      <w:r>
        <w:t xml:space="preserve">mimic </w:t>
      </w:r>
      <w:r w:rsidR="00EB68BC">
        <w:t xml:space="preserve">is </w:t>
      </w:r>
      <w:r>
        <w:t xml:space="preserve">shown (see </w:t>
      </w:r>
      <w:r w:rsidR="002F6CAD">
        <w:fldChar w:fldCharType="begin"/>
      </w:r>
      <w:r w:rsidR="002D3312">
        <w:instrText xml:space="preserve"> REF _Ref399339064 \h </w:instrText>
      </w:r>
      <w:r w:rsidR="002F6CAD">
        <w:fldChar w:fldCharType="separate"/>
      </w:r>
      <w:r w:rsidR="00600627">
        <w:t xml:space="preserve">Figure </w:t>
      </w:r>
      <w:r w:rsidR="00600627">
        <w:rPr>
          <w:noProof/>
        </w:rPr>
        <w:t>1</w:t>
      </w:r>
      <w:r w:rsidR="00600627">
        <w:noBreakHyphen/>
      </w:r>
      <w:r w:rsidR="00600627">
        <w:rPr>
          <w:noProof/>
        </w:rPr>
        <w:t>25</w:t>
      </w:r>
      <w:r w:rsidR="002F6CAD">
        <w:fldChar w:fldCharType="end"/>
      </w:r>
      <w:r>
        <w:t xml:space="preserve">). </w:t>
      </w:r>
    </w:p>
    <w:p w:rsidR="006E34EC" w:rsidRDefault="006E34EC" w:rsidP="00797A72"/>
    <w:p w:rsidR="00797A72" w:rsidRPr="006E34EC" w:rsidRDefault="006E34EC" w:rsidP="00797A72">
      <w:pPr>
        <w:rPr>
          <w:i/>
        </w:rPr>
      </w:pPr>
      <w:r>
        <w:rPr>
          <w:i/>
          <w:noProof/>
          <w:lang w:val="nl-NL" w:eastAsia="nl-NL"/>
        </w:rPr>
        <w:drawing>
          <wp:anchor distT="0" distB="0" distL="114300" distR="114300" simplePos="0" relativeHeight="251665408" behindDoc="0" locked="0" layoutInCell="1" allowOverlap="1">
            <wp:simplePos x="0" y="0"/>
            <wp:positionH relativeFrom="column">
              <wp:posOffset>18415</wp:posOffset>
            </wp:positionH>
            <wp:positionV relativeFrom="paragraph">
              <wp:posOffset>2540</wp:posOffset>
            </wp:positionV>
            <wp:extent cx="454025" cy="449580"/>
            <wp:effectExtent l="19050" t="0" r="3175" b="0"/>
            <wp:wrapSquare wrapText="bothSides"/>
            <wp:docPr id="11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4025" cy="449580"/>
                    </a:xfrm>
                    <a:prstGeom prst="rect">
                      <a:avLst/>
                    </a:prstGeom>
                  </pic:spPr>
                </pic:pic>
              </a:graphicData>
            </a:graphic>
          </wp:anchor>
        </w:drawing>
      </w:r>
      <w:r w:rsidR="00EB68BC">
        <w:rPr>
          <w:i/>
        </w:rPr>
        <w:t xml:space="preserve">The Alarm </w:t>
      </w:r>
      <w:r w:rsidRPr="006E34EC">
        <w:rPr>
          <w:i/>
        </w:rPr>
        <w:t xml:space="preserve">mimic will always be on top of all the other windows, so if you want to look at other mimics, you will need to close the alarm mimic first. </w:t>
      </w:r>
    </w:p>
    <w:p w:rsidR="00EB68BC" w:rsidRDefault="00EB68BC" w:rsidP="0062188E"/>
    <w:p w:rsidR="00EB68BC" w:rsidRDefault="00EB68BC" w:rsidP="0062188E"/>
    <w:p w:rsidR="0062188E" w:rsidRDefault="006E34EC" w:rsidP="0062188E">
      <w:r>
        <w:rPr>
          <w:noProof/>
          <w:lang w:val="nl-NL" w:eastAsia="nl-NL"/>
        </w:rPr>
        <w:drawing>
          <wp:inline distT="0" distB="0" distL="0" distR="0">
            <wp:extent cx="5760720" cy="3588354"/>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760720" cy="3588354"/>
                    </a:xfrm>
                    <a:prstGeom prst="rect">
                      <a:avLst/>
                    </a:prstGeom>
                  </pic:spPr>
                </pic:pic>
              </a:graphicData>
            </a:graphic>
          </wp:inline>
        </w:drawing>
      </w:r>
    </w:p>
    <w:p w:rsidR="006E34EC" w:rsidRDefault="006E34EC" w:rsidP="006E34EC">
      <w:pPr>
        <w:pStyle w:val="Onderschrift"/>
      </w:pPr>
      <w:bookmarkStart w:id="98" w:name="_Ref399339064"/>
      <w:bookmarkStart w:id="99" w:name="_Toc400106227"/>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25</w:t>
      </w:r>
      <w:r w:rsidR="002F6CAD">
        <w:fldChar w:fldCharType="end"/>
      </w:r>
      <w:bookmarkEnd w:id="98"/>
      <w:r>
        <w:t>: Alarm mimic</w:t>
      </w:r>
      <w:bookmarkEnd w:id="99"/>
    </w:p>
    <w:p w:rsidR="006E34EC" w:rsidRDefault="002D3312" w:rsidP="006E34EC">
      <w:r>
        <w:t xml:space="preserve">Depending on which rights your station has, more or less buttons and/or alarm-information </w:t>
      </w:r>
      <w:r w:rsidR="00EB68BC">
        <w:t xml:space="preserve">are </w:t>
      </w:r>
      <w:r>
        <w:t xml:space="preserve">shown. </w:t>
      </w:r>
    </w:p>
    <w:p w:rsidR="002D3312" w:rsidRDefault="002D3312" w:rsidP="006E34EC"/>
    <w:p w:rsidR="002D3312" w:rsidRDefault="002D3312" w:rsidP="006E34EC">
      <w:r>
        <w:t>The order will always be as follows:</w:t>
      </w:r>
    </w:p>
    <w:p w:rsidR="002D3312" w:rsidRDefault="002D3312" w:rsidP="006E34EC"/>
    <w:p w:rsidR="002D3312" w:rsidRDefault="002D3312" w:rsidP="002D3312">
      <w:pPr>
        <w:pStyle w:val="ListParagraph"/>
        <w:numPr>
          <w:ilvl w:val="0"/>
          <w:numId w:val="50"/>
        </w:numPr>
      </w:pPr>
      <w:r>
        <w:t>Critical alarms</w:t>
      </w:r>
    </w:p>
    <w:p w:rsidR="002D3312" w:rsidRDefault="002D3312" w:rsidP="002D3312">
      <w:pPr>
        <w:pStyle w:val="ListParagraph"/>
        <w:numPr>
          <w:ilvl w:val="0"/>
          <w:numId w:val="50"/>
        </w:numPr>
      </w:pPr>
      <w:r>
        <w:t>Warnings</w:t>
      </w:r>
    </w:p>
    <w:p w:rsidR="002D3312" w:rsidRDefault="002D3312" w:rsidP="002D3312">
      <w:pPr>
        <w:pStyle w:val="ListParagraph"/>
        <w:numPr>
          <w:ilvl w:val="0"/>
          <w:numId w:val="50"/>
        </w:numPr>
      </w:pPr>
      <w:r>
        <w:t>Cautions</w:t>
      </w:r>
    </w:p>
    <w:p w:rsidR="002D3312" w:rsidRDefault="002D3312" w:rsidP="002D3312">
      <w:pPr>
        <w:pStyle w:val="ListParagraph"/>
        <w:numPr>
          <w:ilvl w:val="0"/>
          <w:numId w:val="50"/>
        </w:numPr>
      </w:pPr>
      <w:r>
        <w:t>Time of appearance</w:t>
      </w:r>
    </w:p>
    <w:p w:rsidR="0062188E" w:rsidRDefault="0062188E" w:rsidP="0062188E"/>
    <w:p w:rsidR="00BF06CE" w:rsidRDefault="00EB68BC" w:rsidP="0062188E">
      <w:r>
        <w:t xml:space="preserve">So the latest </w:t>
      </w:r>
      <w:r w:rsidR="00BF06CE" w:rsidRPr="00EB68BC">
        <w:rPr>
          <w:i/>
        </w:rPr>
        <w:t>critical alarm</w:t>
      </w:r>
      <w:r w:rsidR="00BF06CE">
        <w:t xml:space="preserve"> wil</w:t>
      </w:r>
      <w:r>
        <w:t xml:space="preserve">l always be on top. The latest </w:t>
      </w:r>
      <w:r w:rsidR="00BF06CE" w:rsidRPr="00EB68BC">
        <w:rPr>
          <w:i/>
        </w:rPr>
        <w:t>warning</w:t>
      </w:r>
      <w:r w:rsidR="00BF06CE">
        <w:t xml:space="preserve"> will always be on top, after all </w:t>
      </w:r>
      <w:r w:rsidR="00BF06CE" w:rsidRPr="00EB68BC">
        <w:rPr>
          <w:i/>
        </w:rPr>
        <w:t>critical alarms</w:t>
      </w:r>
      <w:r>
        <w:rPr>
          <w:i/>
        </w:rPr>
        <w:t>.</w:t>
      </w:r>
      <w:r w:rsidR="00BF06CE">
        <w:t xml:space="preserve"> </w:t>
      </w:r>
      <w:r>
        <w:t xml:space="preserve">Similarly, </w:t>
      </w:r>
      <w:r w:rsidR="00BF06CE">
        <w:t xml:space="preserve">the latest </w:t>
      </w:r>
      <w:r w:rsidR="00BF06CE" w:rsidRPr="00EB68BC">
        <w:rPr>
          <w:i/>
        </w:rPr>
        <w:t>caution</w:t>
      </w:r>
      <w:r w:rsidR="00BF06CE">
        <w:t xml:space="preserve"> will always be on top after all </w:t>
      </w:r>
      <w:r w:rsidR="00BF06CE" w:rsidRPr="00EB68BC">
        <w:rPr>
          <w:i/>
        </w:rPr>
        <w:t>critical alarms</w:t>
      </w:r>
      <w:r w:rsidR="00BF06CE">
        <w:t xml:space="preserve"> and/or </w:t>
      </w:r>
      <w:r w:rsidR="00BF06CE" w:rsidRPr="00EB68BC">
        <w:rPr>
          <w:i/>
        </w:rPr>
        <w:t>warnings</w:t>
      </w:r>
      <w:r w:rsidR="00BF06CE">
        <w:t>.</w:t>
      </w:r>
    </w:p>
    <w:p w:rsidR="00BF06CE" w:rsidRDefault="00BF06CE" w:rsidP="0062188E"/>
    <w:p w:rsidR="00BF06CE" w:rsidRDefault="00BF06CE" w:rsidP="0062188E"/>
    <w:p w:rsidR="00BF06CE" w:rsidRDefault="00BF06CE" w:rsidP="00BF06CE">
      <w:pPr>
        <w:pStyle w:val="Heading4"/>
      </w:pPr>
      <w:bookmarkStart w:id="100" w:name="_Toc400106170"/>
      <w:r>
        <w:lastRenderedPageBreak/>
        <w:t>Alarm icons</w:t>
      </w:r>
      <w:bookmarkEnd w:id="100"/>
    </w:p>
    <w:p w:rsidR="00BF06CE" w:rsidRDefault="00BF06CE" w:rsidP="00BF06CE"/>
    <w:p w:rsidR="00BF06CE" w:rsidRDefault="00EB68BC" w:rsidP="00BF06CE">
      <w:r>
        <w:t>The alarm icons</w:t>
      </w:r>
      <w:r w:rsidR="00BF06CE">
        <w:t xml:space="preserve"> have distinctive colors and symbols, so you can see exactly what is going on with </w:t>
      </w:r>
      <w:r>
        <w:t xml:space="preserve">each </w:t>
      </w:r>
      <w:r w:rsidR="00BF06CE">
        <w:t xml:space="preserve">alarm. A </w:t>
      </w:r>
      <w:r>
        <w:t>brief explanation of each icon</w:t>
      </w:r>
      <w:r w:rsidR="00BF06CE">
        <w:t xml:space="preserve"> </w:t>
      </w:r>
      <w:r>
        <w:t xml:space="preserve">is </w:t>
      </w:r>
      <w:r w:rsidR="00BF06CE">
        <w:t>shown in the following table</w:t>
      </w:r>
      <w:r>
        <w:t>.</w:t>
      </w:r>
    </w:p>
    <w:p w:rsidR="00BF06CE" w:rsidRDefault="00BF06CE" w:rsidP="00BF06CE"/>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4"/>
        <w:gridCol w:w="6990"/>
      </w:tblGrid>
      <w:tr w:rsidR="00BF06CE" w:rsidRPr="00A00367" w:rsidTr="004A67A7">
        <w:tc>
          <w:tcPr>
            <w:tcW w:w="1985" w:type="dxa"/>
            <w:shd w:val="clear" w:color="auto" w:fill="333333"/>
          </w:tcPr>
          <w:p w:rsidR="00BF06CE" w:rsidRPr="00A00367" w:rsidRDefault="004A67A7" w:rsidP="00BF06CE">
            <w:pPr>
              <w:rPr>
                <w:b/>
              </w:rPr>
            </w:pPr>
            <w:r>
              <w:rPr>
                <w:b/>
              </w:rPr>
              <w:t>Icon</w:t>
            </w:r>
          </w:p>
        </w:tc>
        <w:tc>
          <w:tcPr>
            <w:tcW w:w="7195" w:type="dxa"/>
            <w:shd w:val="clear" w:color="auto" w:fill="333333"/>
          </w:tcPr>
          <w:p w:rsidR="00BF06CE" w:rsidRPr="00A00367" w:rsidRDefault="00BF06CE" w:rsidP="00BF06CE">
            <w:pPr>
              <w:rPr>
                <w:b/>
              </w:rPr>
            </w:pPr>
            <w:r>
              <w:rPr>
                <w:b/>
              </w:rPr>
              <w:t>Explanation</w:t>
            </w:r>
          </w:p>
        </w:tc>
      </w:tr>
      <w:tr w:rsidR="00BF06CE" w:rsidRPr="000F200F" w:rsidTr="00134307">
        <w:tc>
          <w:tcPr>
            <w:tcW w:w="1985" w:type="dxa"/>
            <w:shd w:val="clear" w:color="auto" w:fill="auto"/>
            <w:vAlign w:val="center"/>
          </w:tcPr>
          <w:p w:rsidR="00BF06CE" w:rsidRPr="002C5A3C" w:rsidRDefault="00BF06CE" w:rsidP="004A67A7">
            <w:pPr>
              <w:jc w:val="center"/>
            </w:pPr>
            <w:bookmarkStart w:id="101" w:name="_Hlk399400621"/>
            <w:r>
              <w:rPr>
                <w:noProof/>
                <w:lang w:val="nl-NL" w:eastAsia="nl-NL"/>
              </w:rPr>
              <w:drawing>
                <wp:inline distT="0" distB="0" distL="0" distR="0">
                  <wp:extent cx="609600" cy="5334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unac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134307" w:rsidP="00134307">
            <w:pPr>
              <w:rPr>
                <w:lang w:val="en-US"/>
              </w:rPr>
            </w:pPr>
            <w:bookmarkStart w:id="102" w:name="OLE_LINK1"/>
            <w:bookmarkStart w:id="103" w:name="OLE_LINK2"/>
            <w:bookmarkStart w:id="104" w:name="OLE_LINK3"/>
            <w:bookmarkStart w:id="105" w:name="OLE_LINK4"/>
            <w:bookmarkStart w:id="106" w:name="OLE_LINK5"/>
            <w:bookmarkStart w:id="107" w:name="OLE_LINK6"/>
            <w:r>
              <w:rPr>
                <w:lang w:val="en-US"/>
              </w:rPr>
              <w:t>Critical alarm</w:t>
            </w:r>
            <w:r w:rsidR="00005F57">
              <w:rPr>
                <w:lang w:val="en-US"/>
              </w:rPr>
              <w:t xml:space="preserve">: </w:t>
            </w:r>
            <w:bookmarkEnd w:id="102"/>
            <w:bookmarkEnd w:id="103"/>
            <w:bookmarkEnd w:id="104"/>
            <w:bookmarkEnd w:id="105"/>
            <w:bookmarkEnd w:id="106"/>
            <w:bookmarkEnd w:id="107"/>
            <w:r w:rsidR="00005F57">
              <w:rPr>
                <w:lang w:val="en-US"/>
              </w:rPr>
              <w:t>Unacknowledged</w:t>
            </w:r>
            <w:r>
              <w:rPr>
                <w:lang w:val="en-US"/>
              </w:rPr>
              <w:t xml:space="preserve"> </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extent cx="609600" cy="533400"/>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silenc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Silenced</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extent cx="609600" cy="533400"/>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_not_allow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Acknowledge not allowed</w:t>
            </w:r>
          </w:p>
        </w:tc>
      </w:tr>
      <w:tr w:rsidR="00BF06CE" w:rsidRPr="000F200F"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extent cx="609600" cy="533400"/>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CA0364" w:rsidRDefault="00005F57" w:rsidP="00134307">
            <w:pPr>
              <w:rPr>
                <w:lang w:val="en-US"/>
              </w:rPr>
            </w:pPr>
            <w:r>
              <w:rPr>
                <w:lang w:val="en-US"/>
              </w:rPr>
              <w:t>Critical alarm: Acknowledged</w:t>
            </w:r>
          </w:p>
        </w:tc>
      </w:tr>
      <w:tr w:rsidR="00BF06CE" w:rsidRPr="002C5A3C" w:rsidTr="00134307">
        <w:tc>
          <w:tcPr>
            <w:tcW w:w="1985" w:type="dxa"/>
            <w:shd w:val="clear" w:color="auto" w:fill="auto"/>
            <w:vAlign w:val="center"/>
          </w:tcPr>
          <w:p w:rsidR="00BF06CE" w:rsidRPr="002C5A3C" w:rsidRDefault="004A67A7" w:rsidP="004A67A7">
            <w:pPr>
              <w:jc w:val="center"/>
            </w:pPr>
            <w:r>
              <w:rPr>
                <w:noProof/>
                <w:lang w:val="nl-NL" w:eastAsia="nl-NL"/>
              </w:rPr>
              <w:drawing>
                <wp:inline distT="0" distB="0" distL="0" distR="0">
                  <wp:extent cx="609600" cy="5334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rectifi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2C5A3C" w:rsidRDefault="00005F57" w:rsidP="00134307">
            <w:r>
              <w:rPr>
                <w:lang w:val="en-US"/>
              </w:rPr>
              <w:t>Critical alarm: Rectified</w:t>
            </w:r>
          </w:p>
        </w:tc>
      </w:tr>
      <w:tr w:rsidR="00BF06CE" w:rsidRPr="002C5A3C" w:rsidTr="00134307">
        <w:tc>
          <w:tcPr>
            <w:tcW w:w="1985" w:type="dxa"/>
            <w:shd w:val="clear" w:color="auto" w:fill="auto"/>
            <w:vAlign w:val="center"/>
          </w:tcPr>
          <w:p w:rsidR="00BF06CE" w:rsidRDefault="004A67A7" w:rsidP="004A67A7">
            <w:pPr>
              <w:jc w:val="center"/>
            </w:pPr>
            <w:r>
              <w:rPr>
                <w:noProof/>
                <w:lang w:val="nl-NL" w:eastAsia="nl-NL"/>
              </w:rPr>
              <w:drawing>
                <wp:inline distT="0" distB="0" distL="0" distR="0">
                  <wp:extent cx="609600" cy="53340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transferr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600" cy="533400"/>
                          </a:xfrm>
                          <a:prstGeom prst="rect">
                            <a:avLst/>
                          </a:prstGeom>
                        </pic:spPr>
                      </pic:pic>
                    </a:graphicData>
                  </a:graphic>
                </wp:inline>
              </w:drawing>
            </w:r>
          </w:p>
        </w:tc>
        <w:tc>
          <w:tcPr>
            <w:tcW w:w="7195" w:type="dxa"/>
            <w:shd w:val="clear" w:color="auto" w:fill="auto"/>
            <w:vAlign w:val="center"/>
          </w:tcPr>
          <w:p w:rsidR="00BF06CE" w:rsidRPr="002C5A3C" w:rsidRDefault="00005F57" w:rsidP="00134307">
            <w:r>
              <w:rPr>
                <w:lang w:val="en-US"/>
              </w:rPr>
              <w:t>Critical alarm: Transferred</w:t>
            </w:r>
          </w:p>
        </w:tc>
      </w:tr>
      <w:tr w:rsidR="00005F57" w:rsidRPr="002C5A3C" w:rsidTr="00134307">
        <w:tc>
          <w:tcPr>
            <w:tcW w:w="1985" w:type="dxa"/>
            <w:shd w:val="clear" w:color="auto" w:fill="auto"/>
            <w:vAlign w:val="center"/>
          </w:tcPr>
          <w:p w:rsidR="00005F57" w:rsidRDefault="00005F57" w:rsidP="00005F57">
            <w:pPr>
              <w:jc w:val="center"/>
            </w:pPr>
            <w:bookmarkStart w:id="108" w:name="_Hlk399400665"/>
            <w:bookmarkEnd w:id="101"/>
            <w:r>
              <w:rPr>
                <w:noProof/>
                <w:lang w:val="nl-NL" w:eastAsia="nl-NL"/>
              </w:rPr>
              <w:drawing>
                <wp:inline distT="0" distB="0" distL="0" distR="0">
                  <wp:extent cx="609600" cy="60960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un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 xml:space="preserve">Warning: Unacknowledged </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silenc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bookmarkStart w:id="109" w:name="OLE_LINK9"/>
            <w:bookmarkStart w:id="110" w:name="OLE_LINK10"/>
            <w:bookmarkStart w:id="111" w:name="OLE_LINK11"/>
            <w:bookmarkStart w:id="112" w:name="OLE_LINK12"/>
            <w:bookmarkStart w:id="113" w:name="OLE_LINK13"/>
            <w:r>
              <w:rPr>
                <w:lang w:val="en-US"/>
              </w:rPr>
              <w:t>Warning</w:t>
            </w:r>
            <w:bookmarkEnd w:id="109"/>
            <w:bookmarkEnd w:id="110"/>
            <w:bookmarkEnd w:id="111"/>
            <w:bookmarkEnd w:id="112"/>
            <w:bookmarkEnd w:id="113"/>
            <w:r>
              <w:rPr>
                <w:lang w:val="en-US"/>
              </w:rPr>
              <w:t>: Silenced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_not_allow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Warning: Acknowledge not allowed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005F57" w:rsidP="00005F57">
            <w:pPr>
              <w:rPr>
                <w:lang w:val="en-US"/>
              </w:rPr>
            </w:pPr>
            <w:r>
              <w:rPr>
                <w:lang w:val="en-US"/>
              </w:rPr>
              <w:t>Warning: Acknowledged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rectifi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Warning: Rectified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_transferr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005F57" w:rsidP="00005F57">
            <w:r>
              <w:rPr>
                <w:lang w:val="en-US"/>
              </w:rPr>
              <w:t>Warning: Transferred</w:t>
            </w:r>
          </w:p>
        </w:tc>
      </w:tr>
      <w:bookmarkEnd w:id="108"/>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una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69462B" w:rsidP="00005F57">
            <w:pPr>
              <w:rPr>
                <w:lang w:val="en-US"/>
              </w:rPr>
            </w:pPr>
            <w:r>
              <w:rPr>
                <w:lang w:val="en-US"/>
              </w:rPr>
              <w:t>Caution</w:t>
            </w:r>
            <w:r w:rsidR="00005F57">
              <w:rPr>
                <w:lang w:val="en-US"/>
              </w:rPr>
              <w:t xml:space="preserve">: Unacknowledged </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lastRenderedPageBreak/>
              <w:drawing>
                <wp:inline distT="0" distB="0" distL="0" distR="0">
                  <wp:extent cx="609600" cy="60960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silenc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69462B" w:rsidP="00005F57">
            <w:pPr>
              <w:rPr>
                <w:lang w:val="en-US"/>
              </w:rPr>
            </w:pPr>
            <w:r>
              <w:rPr>
                <w:lang w:val="en-US"/>
              </w:rPr>
              <w:t>Caution</w:t>
            </w:r>
            <w:r w:rsidR="00005F57">
              <w:rPr>
                <w:lang w:val="en-US"/>
              </w:rPr>
              <w:t>: Silenced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_not_allow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69462B" w:rsidP="00005F57">
            <w:pPr>
              <w:rPr>
                <w:lang w:val="en-US"/>
              </w:rPr>
            </w:pPr>
            <w:r>
              <w:rPr>
                <w:lang w:val="en-US"/>
              </w:rPr>
              <w:t>Caution</w:t>
            </w:r>
            <w:r w:rsidR="00005F57">
              <w:rPr>
                <w:lang w:val="en-US"/>
              </w:rPr>
              <w:t>: Acknowledge not allowed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CA0364" w:rsidRDefault="0069462B" w:rsidP="00005F57">
            <w:pPr>
              <w:rPr>
                <w:lang w:val="en-US"/>
              </w:rPr>
            </w:pPr>
            <w:r>
              <w:rPr>
                <w:lang w:val="en-US"/>
              </w:rPr>
              <w:t>Caution</w:t>
            </w:r>
            <w:r w:rsidR="00005F57">
              <w:rPr>
                <w:lang w:val="en-US"/>
              </w:rPr>
              <w:t>: Acknowledged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rectifi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69462B" w:rsidP="00005F57">
            <w:r>
              <w:rPr>
                <w:lang w:val="en-US"/>
              </w:rPr>
              <w:t>Caution</w:t>
            </w:r>
            <w:r w:rsidR="00005F57">
              <w:rPr>
                <w:lang w:val="en-US"/>
              </w:rPr>
              <w:t>: Rectified</w:t>
            </w:r>
          </w:p>
        </w:tc>
      </w:tr>
      <w:tr w:rsidR="00005F57" w:rsidRPr="002C5A3C" w:rsidTr="00134307">
        <w:tc>
          <w:tcPr>
            <w:tcW w:w="1985" w:type="dxa"/>
            <w:shd w:val="clear" w:color="auto" w:fill="auto"/>
            <w:vAlign w:val="center"/>
          </w:tcPr>
          <w:p w:rsidR="00005F57" w:rsidRDefault="00005F57" w:rsidP="00005F57">
            <w:pPr>
              <w:jc w:val="center"/>
            </w:pPr>
            <w:r>
              <w:rPr>
                <w:noProof/>
                <w:lang w:val="nl-NL" w:eastAsia="nl-NL"/>
              </w:rPr>
              <w:drawing>
                <wp:inline distT="0" distB="0" distL="0" distR="0">
                  <wp:extent cx="609600" cy="60960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ion_transferr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195" w:type="dxa"/>
            <w:shd w:val="clear" w:color="auto" w:fill="auto"/>
            <w:vAlign w:val="center"/>
          </w:tcPr>
          <w:p w:rsidR="00005F57" w:rsidRPr="002C5A3C" w:rsidRDefault="0069462B" w:rsidP="00005F57">
            <w:r>
              <w:rPr>
                <w:lang w:val="en-US"/>
              </w:rPr>
              <w:t>Caution</w:t>
            </w:r>
            <w:bookmarkStart w:id="114" w:name="_GoBack"/>
            <w:bookmarkEnd w:id="114"/>
            <w:r w:rsidR="00005F57">
              <w:rPr>
                <w:lang w:val="en-US"/>
              </w:rPr>
              <w:t>: Transferred</w:t>
            </w:r>
          </w:p>
        </w:tc>
      </w:tr>
    </w:tbl>
    <w:p w:rsidR="00BF06CE" w:rsidRDefault="00134307" w:rsidP="00134307">
      <w:pPr>
        <w:pStyle w:val="Onderschrift"/>
      </w:pPr>
      <w:bookmarkStart w:id="115" w:name="_Ref399507869"/>
      <w:bookmarkStart w:id="116" w:name="_Ref399507837"/>
      <w:bookmarkStart w:id="117" w:name="_Toc400106260"/>
      <w:r>
        <w:t xml:space="preserve">Table </w:t>
      </w:r>
      <w:r w:rsidR="002F6CAD">
        <w:fldChar w:fldCharType="begin"/>
      </w:r>
      <w:r>
        <w:instrText xml:space="preserve"> SEQ Table \* ARABIC </w:instrText>
      </w:r>
      <w:r w:rsidR="002F6CAD">
        <w:fldChar w:fldCharType="separate"/>
      </w:r>
      <w:r w:rsidR="00600627">
        <w:rPr>
          <w:noProof/>
        </w:rPr>
        <w:t>5</w:t>
      </w:r>
      <w:r w:rsidR="002F6CAD">
        <w:fldChar w:fldCharType="end"/>
      </w:r>
      <w:bookmarkEnd w:id="115"/>
      <w:r>
        <w:t>: Alarm Icons</w:t>
      </w:r>
      <w:bookmarkEnd w:id="116"/>
      <w:bookmarkEnd w:id="117"/>
    </w:p>
    <w:p w:rsidR="00134307" w:rsidRPr="00BF06CE" w:rsidRDefault="00134307" w:rsidP="00134307"/>
    <w:p w:rsidR="0062188E" w:rsidRDefault="00EB68BC" w:rsidP="0062188E">
      <w:r>
        <w:t>T</w:t>
      </w:r>
      <w:r w:rsidR="00EF2E0A">
        <w:t xml:space="preserve">he bottom of the </w:t>
      </w:r>
      <w:r>
        <w:t xml:space="preserve">alarm </w:t>
      </w:r>
      <w:r w:rsidR="00EF2E0A">
        <w:t xml:space="preserve">mimic </w:t>
      </w:r>
      <w:r>
        <w:t xml:space="preserve">houses </w:t>
      </w:r>
      <w:r w:rsidR="00EF2E0A">
        <w:t xml:space="preserve">buttons for printing and scrolling. </w:t>
      </w:r>
    </w:p>
    <w:p w:rsidR="00EF2E0A" w:rsidRDefault="00EF2E0A" w:rsidP="0062188E"/>
    <w:p w:rsidR="00EF2E0A" w:rsidRDefault="00EF2E0A" w:rsidP="00EF2E0A">
      <w:r>
        <w:rPr>
          <w:noProof/>
          <w:lang w:val="nl-NL" w:eastAsia="nl-NL"/>
        </w:rPr>
        <w:drawing>
          <wp:inline distT="0" distB="0" distL="0" distR="0">
            <wp:extent cx="1171575" cy="8763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71575" cy="876300"/>
                    </a:xfrm>
                    <a:prstGeom prst="rect">
                      <a:avLst/>
                    </a:prstGeom>
                  </pic:spPr>
                </pic:pic>
              </a:graphicData>
            </a:graphic>
          </wp:inline>
        </w:drawing>
      </w:r>
    </w:p>
    <w:p w:rsidR="00EF2E0A" w:rsidRDefault="00EF2E0A" w:rsidP="00EF2E0A">
      <w:pPr>
        <w:pStyle w:val="Onderschrift"/>
      </w:pPr>
      <w:bookmarkStart w:id="118" w:name="_Toc400106228"/>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26</w:t>
      </w:r>
      <w:r w:rsidR="002F6CAD">
        <w:fldChar w:fldCharType="end"/>
      </w:r>
      <w:r>
        <w:t>: Print button</w:t>
      </w:r>
      <w:bookmarkEnd w:id="118"/>
    </w:p>
    <w:p w:rsidR="00EF2E0A" w:rsidRDefault="00EF2E0A" w:rsidP="00EF2E0A">
      <w:r>
        <w:rPr>
          <w:noProof/>
          <w:lang w:val="nl-NL" w:eastAsia="nl-NL"/>
        </w:rPr>
        <w:drawing>
          <wp:inline distT="0" distB="0" distL="0" distR="0">
            <wp:extent cx="3667125" cy="9048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667125" cy="904875"/>
                    </a:xfrm>
                    <a:prstGeom prst="rect">
                      <a:avLst/>
                    </a:prstGeom>
                  </pic:spPr>
                </pic:pic>
              </a:graphicData>
            </a:graphic>
          </wp:inline>
        </w:drawing>
      </w:r>
    </w:p>
    <w:p w:rsidR="00EF2E0A" w:rsidRDefault="00EF2E0A" w:rsidP="00EF2E0A">
      <w:pPr>
        <w:pStyle w:val="Onderschrift"/>
      </w:pPr>
      <w:bookmarkStart w:id="119" w:name="_Toc400106229"/>
      <w:r>
        <w:t xml:space="preserve">Figure </w:t>
      </w:r>
      <w:r w:rsidR="002F6CAD">
        <w:fldChar w:fldCharType="begin"/>
      </w:r>
      <w:r w:rsidR="00005400">
        <w:instrText xml:space="preserve"> STYLEREF 1 \s </w:instrText>
      </w:r>
      <w:r w:rsidR="002F6CAD">
        <w:fldChar w:fldCharType="separate"/>
      </w:r>
      <w:r w:rsidR="00600627">
        <w:rPr>
          <w:noProof/>
        </w:rPr>
        <w:t>1</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27</w:t>
      </w:r>
      <w:r w:rsidR="002F6CAD">
        <w:fldChar w:fldCharType="end"/>
      </w:r>
      <w:r>
        <w:t>: Up- down buttons</w:t>
      </w:r>
      <w:bookmarkEnd w:id="119"/>
    </w:p>
    <w:p w:rsidR="00EF2E0A" w:rsidRDefault="00EB68BC" w:rsidP="00EF2E0A">
      <w:r>
        <w:t xml:space="preserve">Upon clicking </w:t>
      </w:r>
      <w:r w:rsidR="00EF2E0A">
        <w:t xml:space="preserve">the </w:t>
      </w:r>
      <w:r w:rsidR="00EF2E0A" w:rsidRPr="00EB68BC">
        <w:rPr>
          <w:i/>
        </w:rPr>
        <w:t>Print</w:t>
      </w:r>
      <w:r w:rsidR="00EF2E0A">
        <w:t xml:space="preserve"> button, you can print the alarm list (if a print</w:t>
      </w:r>
      <w:r>
        <w:t xml:space="preserve">er is available). With the </w:t>
      </w:r>
      <w:r w:rsidRPr="00EB68BC">
        <w:rPr>
          <w:i/>
        </w:rPr>
        <w:t>Up/D</w:t>
      </w:r>
      <w:r w:rsidR="00EF2E0A" w:rsidRPr="00EB68BC">
        <w:rPr>
          <w:i/>
        </w:rPr>
        <w:t>own</w:t>
      </w:r>
      <w:r w:rsidR="00EF2E0A">
        <w:t xml:space="preserve"> buttons you can scroll</w:t>
      </w:r>
      <w:r>
        <w:t xml:space="preserve"> up, </w:t>
      </w:r>
      <w:r w:rsidR="00EF2E0A">
        <w:t>down</w:t>
      </w:r>
      <w:r>
        <w:t xml:space="preserve"> or jump to the top of the list</w:t>
      </w:r>
      <w:r w:rsidR="00EF2E0A">
        <w:t>.</w:t>
      </w:r>
    </w:p>
    <w:p w:rsidR="00EF2E0A" w:rsidRDefault="00EF2E0A" w:rsidP="00EF2E0A"/>
    <w:p w:rsidR="00EF2E0A" w:rsidRDefault="00EF2E0A" w:rsidP="00EF2E0A">
      <w:pPr>
        <w:rPr>
          <w:rFonts w:eastAsiaTheme="majorEastAsia" w:cstheme="majorBidi"/>
        </w:rPr>
      </w:pPr>
      <w:r>
        <w:rPr>
          <w:i/>
          <w:noProof/>
          <w:lang w:val="nl-NL" w:eastAsia="nl-NL"/>
        </w:rPr>
        <w:drawing>
          <wp:anchor distT="0" distB="0" distL="114300" distR="114300" simplePos="0" relativeHeight="251666432" behindDoc="0" locked="0" layoutInCell="1" allowOverlap="1">
            <wp:simplePos x="0" y="0"/>
            <wp:positionH relativeFrom="column">
              <wp:posOffset>41275</wp:posOffset>
            </wp:positionH>
            <wp:positionV relativeFrom="paragraph">
              <wp:posOffset>-1270</wp:posOffset>
            </wp:positionV>
            <wp:extent cx="457200" cy="449580"/>
            <wp:effectExtent l="19050" t="0" r="0" b="0"/>
            <wp:wrapSquare wrapText="bothSides"/>
            <wp:docPr id="21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57200" cy="449580"/>
                    </a:xfrm>
                    <a:prstGeom prst="rect">
                      <a:avLst/>
                    </a:prstGeom>
                  </pic:spPr>
                </pic:pic>
              </a:graphicData>
            </a:graphic>
          </wp:anchor>
        </w:drawing>
      </w:r>
      <w:r>
        <w:rPr>
          <w:i/>
        </w:rPr>
        <w:t xml:space="preserve">The rest of the Alarm mimic will be explained in Chapter </w:t>
      </w:r>
      <w:r w:rsidR="002F6CAD">
        <w:rPr>
          <w:i/>
        </w:rPr>
        <w:fldChar w:fldCharType="begin"/>
      </w:r>
      <w:r>
        <w:rPr>
          <w:i/>
        </w:rPr>
        <w:instrText xml:space="preserve"> REF _Ref399405069 \n \h </w:instrText>
      </w:r>
      <w:r w:rsidR="002F6CAD">
        <w:rPr>
          <w:i/>
        </w:rPr>
      </w:r>
      <w:r w:rsidR="002F6CAD">
        <w:rPr>
          <w:i/>
        </w:rPr>
        <w:fldChar w:fldCharType="separate"/>
      </w:r>
      <w:r w:rsidR="00600627">
        <w:rPr>
          <w:i/>
        </w:rPr>
        <w:t>2</w:t>
      </w:r>
      <w:r w:rsidR="002F6CAD">
        <w:rPr>
          <w:i/>
        </w:rPr>
        <w:fldChar w:fldCharType="end"/>
      </w:r>
      <w:r>
        <w:rPr>
          <w:i/>
        </w:rPr>
        <w:t xml:space="preserve"> (Duty Alarm System) and in chapter </w:t>
      </w:r>
      <w:r w:rsidR="002F6CAD">
        <w:rPr>
          <w:i/>
        </w:rPr>
        <w:fldChar w:fldCharType="begin"/>
      </w:r>
      <w:r>
        <w:rPr>
          <w:i/>
        </w:rPr>
        <w:instrText xml:space="preserve"> REF _Ref399405091 \n \h </w:instrText>
      </w:r>
      <w:r w:rsidR="002F6CAD">
        <w:rPr>
          <w:i/>
        </w:rPr>
      </w:r>
      <w:r w:rsidR="002F6CAD">
        <w:rPr>
          <w:i/>
        </w:rPr>
        <w:fldChar w:fldCharType="separate"/>
      </w:r>
      <w:r w:rsidR="00600627">
        <w:rPr>
          <w:i/>
        </w:rPr>
        <w:t>0</w:t>
      </w:r>
      <w:r w:rsidR="002F6CAD">
        <w:rPr>
          <w:i/>
        </w:rPr>
        <w:fldChar w:fldCharType="end"/>
      </w:r>
      <w:r>
        <w:rPr>
          <w:i/>
        </w:rPr>
        <w:t xml:space="preserve"> (Personnel Alarm).</w:t>
      </w:r>
      <w:r>
        <w:br w:type="page"/>
      </w:r>
    </w:p>
    <w:p w:rsidR="00EF2E0A" w:rsidRDefault="00EF2E0A" w:rsidP="0062188E"/>
    <w:p w:rsidR="0062188E" w:rsidRDefault="00EF2E0A" w:rsidP="00EF2E0A">
      <w:pPr>
        <w:pStyle w:val="Heading1"/>
      </w:pPr>
      <w:bookmarkStart w:id="120" w:name="_Ref399405069"/>
      <w:bookmarkStart w:id="121" w:name="_Toc400106171"/>
      <w:r>
        <w:t>Alarm System</w:t>
      </w:r>
      <w:bookmarkEnd w:id="120"/>
      <w:bookmarkEnd w:id="121"/>
    </w:p>
    <w:p w:rsidR="00DA5601" w:rsidRPr="00D54B94" w:rsidRDefault="00DA5601" w:rsidP="00DA5601">
      <w:pPr>
        <w:pStyle w:val="Heading2"/>
        <w:numPr>
          <w:ilvl w:val="1"/>
          <w:numId w:val="3"/>
        </w:numPr>
        <w:rPr>
          <w:lang w:val="en-US"/>
        </w:rPr>
      </w:pPr>
      <w:bookmarkStart w:id="122" w:name="_Toc334096654"/>
      <w:bookmarkStart w:id="123" w:name="_Toc400106172"/>
      <w:r w:rsidRPr="00D54B94">
        <w:rPr>
          <w:lang w:val="en-US"/>
        </w:rPr>
        <w:t>Introduction</w:t>
      </w:r>
      <w:bookmarkEnd w:id="122"/>
      <w:bookmarkEnd w:id="123"/>
    </w:p>
    <w:p w:rsidR="004A4B12" w:rsidRDefault="004A4B12" w:rsidP="000F200F">
      <w:pPr>
        <w:rPr>
          <w:rFonts w:cs="Calibri"/>
          <w:color w:val="000000"/>
          <w:lang w:val="en-US"/>
        </w:rPr>
      </w:pPr>
    </w:p>
    <w:p w:rsidR="00775F0A" w:rsidRDefault="00DD2443" w:rsidP="000F200F">
      <w:pPr>
        <w:rPr>
          <w:rFonts w:cs="Calibri"/>
          <w:color w:val="000000"/>
          <w:lang w:val="en-US"/>
        </w:rPr>
      </w:pPr>
      <w:r>
        <w:rPr>
          <w:rFonts w:cs="Calibri"/>
          <w:color w:val="000000"/>
          <w:lang w:val="en-US"/>
        </w:rPr>
        <w:t xml:space="preserve">The alarm system provides clear and unambiguous </w:t>
      </w:r>
      <w:r w:rsidR="00775F0A">
        <w:rPr>
          <w:rFonts w:cs="Calibri"/>
          <w:color w:val="000000"/>
          <w:lang w:val="en-US"/>
        </w:rPr>
        <w:t xml:space="preserve">representation of all the alarms that take place at a certain time and present that on any screen that has the rights to show that alarm. There is a difference between the alarm system and the Duty alarm system. The alarm system shows all the alarms to all the stations with the specific rights. The Duty alarm system divides the </w:t>
      </w:r>
      <w:r w:rsidR="0001035C">
        <w:rPr>
          <w:rFonts w:cs="Calibri"/>
          <w:color w:val="000000"/>
          <w:lang w:val="en-US"/>
        </w:rPr>
        <w:t>(machinery) alarms to a station “on duty” in case of an unmanned machinery space.</w:t>
      </w:r>
    </w:p>
    <w:p w:rsidR="00DD2443" w:rsidRDefault="00DD2443" w:rsidP="000F200F">
      <w:pPr>
        <w:rPr>
          <w:rFonts w:cs="Calibri"/>
          <w:color w:val="000000"/>
          <w:lang w:val="en-US"/>
        </w:rPr>
      </w:pPr>
    </w:p>
    <w:p w:rsidR="00DA5601" w:rsidRDefault="00DA5601" w:rsidP="000F200F">
      <w:pPr>
        <w:rPr>
          <w:rFonts w:cs="Calibri"/>
          <w:color w:val="000000"/>
          <w:lang w:val="en-US"/>
        </w:rPr>
      </w:pPr>
    </w:p>
    <w:p w:rsidR="004A4B12" w:rsidRDefault="004A4B12" w:rsidP="004A4B12"/>
    <w:p w:rsidR="00BC0ACE" w:rsidRDefault="00A15D64" w:rsidP="00A15D64">
      <w:pPr>
        <w:pStyle w:val="Heading2"/>
      </w:pPr>
      <w:bookmarkStart w:id="124" w:name="_Toc400106173"/>
      <w:r>
        <w:t>Alarm handling</w:t>
      </w:r>
      <w:bookmarkEnd w:id="124"/>
    </w:p>
    <w:p w:rsidR="00A15D64" w:rsidRDefault="00A15D64" w:rsidP="00A15D64"/>
    <w:p w:rsidR="00A15D64" w:rsidRPr="00A15D64" w:rsidRDefault="00EB68BC" w:rsidP="00A15D64">
      <w:r>
        <w:t>A</w:t>
      </w:r>
      <w:r w:rsidR="00A15D64">
        <w:t xml:space="preserve">larm </w:t>
      </w:r>
      <w:r>
        <w:t>handling</w:t>
      </w:r>
      <w:r w:rsidR="00A15D64">
        <w:t xml:space="preserve"> is </w:t>
      </w:r>
      <w:r>
        <w:t xml:space="preserve">determined </w:t>
      </w:r>
      <w:r w:rsidR="00A15D64">
        <w:t xml:space="preserve">in a set of international rules by standardization organisations. </w:t>
      </w:r>
      <w:r>
        <w:t xml:space="preserve">These rules are visualized </w:t>
      </w:r>
      <w:r w:rsidR="00A15D64">
        <w:t xml:space="preserve">in </w:t>
      </w:r>
      <w:r w:rsidR="002F6CAD">
        <w:fldChar w:fldCharType="begin"/>
      </w:r>
      <w:r w:rsidR="00A15D64">
        <w:instrText xml:space="preserve"> REF _Ref339573161 \h </w:instrText>
      </w:r>
      <w:r w:rsidR="002F6CAD">
        <w:fldChar w:fldCharType="separate"/>
      </w:r>
      <w:r w:rsidR="00600627">
        <w:t xml:space="preserve">Figure </w:t>
      </w:r>
      <w:r w:rsidR="00600627">
        <w:rPr>
          <w:noProof/>
        </w:rPr>
        <w:t>2</w:t>
      </w:r>
      <w:r w:rsidR="00600627">
        <w:noBreakHyphen/>
      </w:r>
      <w:r w:rsidR="00600627">
        <w:rPr>
          <w:noProof/>
        </w:rPr>
        <w:t>1</w:t>
      </w:r>
      <w:r w:rsidR="002F6CAD">
        <w:fldChar w:fldCharType="end"/>
      </w:r>
      <w:r w:rsidR="00A15D64">
        <w:t>.</w:t>
      </w:r>
    </w:p>
    <w:p w:rsidR="00BC0ACE" w:rsidRDefault="00BC0ACE" w:rsidP="004A4B12"/>
    <w:p w:rsidR="00A15D64" w:rsidRDefault="00A15D64" w:rsidP="00A15D64">
      <w:pPr>
        <w:pStyle w:val="Text"/>
      </w:pPr>
      <w:r>
        <w:rPr>
          <w:noProof/>
          <w:lang w:val="nl-NL" w:eastAsia="nl-NL"/>
        </w:rPr>
        <w:lastRenderedPageBreak/>
        <w:drawing>
          <wp:inline distT="0" distB="0" distL="0" distR="0">
            <wp:extent cx="5586761" cy="8340526"/>
            <wp:effectExtent l="0" t="0" r="0" b="381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1883" cy="8392960"/>
                    </a:xfrm>
                    <a:prstGeom prst="rect">
                      <a:avLst/>
                    </a:prstGeom>
                    <a:noFill/>
                    <a:ln>
                      <a:noFill/>
                    </a:ln>
                  </pic:spPr>
                </pic:pic>
              </a:graphicData>
            </a:graphic>
          </wp:inline>
        </w:drawing>
      </w:r>
    </w:p>
    <w:p w:rsidR="00A15D64" w:rsidRDefault="00A15D64" w:rsidP="00A15D64">
      <w:pPr>
        <w:pStyle w:val="Onderschrift"/>
      </w:pPr>
      <w:bookmarkStart w:id="125" w:name="_Ref339573161"/>
      <w:bookmarkStart w:id="126" w:name="_Toc400106230"/>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w:t>
      </w:r>
      <w:r w:rsidR="002F6CAD">
        <w:fldChar w:fldCharType="end"/>
      </w:r>
      <w:bookmarkEnd w:id="125"/>
      <w:r>
        <w:t>: typical alarm sequence</w:t>
      </w:r>
      <w:bookmarkEnd w:id="126"/>
    </w:p>
    <w:p w:rsidR="00A15D64" w:rsidRDefault="00A15D64" w:rsidP="004A4B12"/>
    <w:p w:rsidR="00A15D64" w:rsidRDefault="00A15D64" w:rsidP="004A4B12"/>
    <w:p w:rsidR="00BC0ACE" w:rsidRDefault="00A15D64" w:rsidP="00A15D64">
      <w:pPr>
        <w:pStyle w:val="Heading2"/>
      </w:pPr>
      <w:bookmarkStart w:id="127" w:name="_Toc400106174"/>
      <w:r>
        <w:t>Alarm handling in the alarm mimic</w:t>
      </w:r>
      <w:bookmarkEnd w:id="127"/>
    </w:p>
    <w:p w:rsidR="00E16921" w:rsidRDefault="00E16921" w:rsidP="00E16921"/>
    <w:p w:rsidR="00BC0ACE" w:rsidRDefault="000A20EB" w:rsidP="004A4B12">
      <w:r>
        <w:t xml:space="preserve">As shown in </w:t>
      </w:r>
      <w:r w:rsidR="002F6CAD">
        <w:fldChar w:fldCharType="begin"/>
      </w:r>
      <w:r>
        <w:instrText xml:space="preserve"> REF _Ref399339064 \h </w:instrText>
      </w:r>
      <w:r w:rsidR="002F6CAD">
        <w:fldChar w:fldCharType="separate"/>
      </w:r>
      <w:r w:rsidR="00600627">
        <w:t xml:space="preserve">Figure </w:t>
      </w:r>
      <w:r w:rsidR="00600627">
        <w:rPr>
          <w:noProof/>
        </w:rPr>
        <w:t>1</w:t>
      </w:r>
      <w:r w:rsidR="00600627">
        <w:noBreakHyphen/>
      </w:r>
      <w:r w:rsidR="00600627">
        <w:rPr>
          <w:noProof/>
        </w:rPr>
        <w:t>25</w:t>
      </w:r>
      <w:r w:rsidR="002F6CAD">
        <w:fldChar w:fldCharType="end"/>
      </w:r>
      <w:r>
        <w:t>, all cautions, warnings and critical alarms will be shown in the taskbar and, more extensive</w:t>
      </w:r>
      <w:r w:rsidR="00B26B84">
        <w:t>ly, in the main window of the A</w:t>
      </w:r>
      <w:r>
        <w:t xml:space="preserve">larm mimic. In </w:t>
      </w:r>
      <w:r w:rsidR="00A36CD8">
        <w:fldChar w:fldCharType="begin"/>
      </w:r>
      <w:r w:rsidR="00A36CD8">
        <w:instrText xml:space="preserve"> REF _Ref399507837 \h  \* MERGEFORMAT </w:instrText>
      </w:r>
      <w:r w:rsidR="00A36CD8">
        <w:fldChar w:fldCharType="separate"/>
      </w:r>
      <w:r w:rsidR="00600627" w:rsidRPr="00B26B84">
        <w:rPr>
          <w:i/>
        </w:rPr>
        <w:t xml:space="preserve">Table </w:t>
      </w:r>
      <w:r w:rsidR="00600627" w:rsidRPr="00B26B84">
        <w:rPr>
          <w:i/>
          <w:noProof/>
        </w:rPr>
        <w:t>5</w:t>
      </w:r>
      <w:r w:rsidR="00600627" w:rsidRPr="00B26B84">
        <w:rPr>
          <w:i/>
        </w:rPr>
        <w:t>: Alarm Icons</w:t>
      </w:r>
      <w:r w:rsidR="00A36CD8">
        <w:fldChar w:fldCharType="end"/>
      </w:r>
      <w:r w:rsidR="00B26B84">
        <w:rPr>
          <w:i/>
        </w:rPr>
        <w:t>,</w:t>
      </w:r>
      <w:r w:rsidR="00750AEC">
        <w:t xml:space="preserve"> </w:t>
      </w:r>
      <w:r>
        <w:t xml:space="preserve">you will find the explanation of the </w:t>
      </w:r>
      <w:r w:rsidR="00B26B84">
        <w:t xml:space="preserve">various </w:t>
      </w:r>
      <w:r>
        <w:t>alarm</w:t>
      </w:r>
      <w:r w:rsidR="00B26B84">
        <w:t xml:space="preserve"> </w:t>
      </w:r>
      <w:r>
        <w:t xml:space="preserve">icons </w:t>
      </w:r>
      <w:r w:rsidR="00B26B84">
        <w:t>a</w:t>
      </w:r>
      <w:r>
        <w:t xml:space="preserve">nd their meaning. </w:t>
      </w:r>
    </w:p>
    <w:p w:rsidR="00FD3F03" w:rsidRDefault="00FD3F03" w:rsidP="004A4B12"/>
    <w:p w:rsidR="00FD3F03" w:rsidRDefault="00FD3F03" w:rsidP="004A4B12">
      <w:r>
        <w:t>When you look further at the alarm mimic, you’ll notice more v</w:t>
      </w:r>
      <w:r w:rsidR="0013728B">
        <w:t xml:space="preserve">alues and buttons. The row just above the alarm window (see </w:t>
      </w:r>
      <w:r w:rsidR="002F6CAD">
        <w:fldChar w:fldCharType="begin"/>
      </w:r>
      <w:r w:rsidR="005C3AE7">
        <w:instrText xml:space="preserve"> REF _Ref399750613 \h </w:instrText>
      </w:r>
      <w:r w:rsidR="002F6CAD">
        <w:fldChar w:fldCharType="separate"/>
      </w:r>
      <w:r w:rsidR="00600627">
        <w:t xml:space="preserve">Figure </w:t>
      </w:r>
      <w:r w:rsidR="00600627">
        <w:rPr>
          <w:noProof/>
        </w:rPr>
        <w:t>2</w:t>
      </w:r>
      <w:r w:rsidR="00600627">
        <w:noBreakHyphen/>
      </w:r>
      <w:r w:rsidR="00600627">
        <w:rPr>
          <w:noProof/>
        </w:rPr>
        <w:t>2</w:t>
      </w:r>
      <w:r w:rsidR="002F6CAD">
        <w:fldChar w:fldCharType="end"/>
      </w:r>
      <w:r w:rsidR="0013728B">
        <w:t xml:space="preserve">), is the </w:t>
      </w:r>
      <w:r w:rsidR="0013728B" w:rsidRPr="00B26B84">
        <w:rPr>
          <w:i/>
        </w:rPr>
        <w:t>alarm group row</w:t>
      </w:r>
      <w:r w:rsidR="0013728B">
        <w:t>. Depending on the alarm groups set here at initialisation of the system</w:t>
      </w:r>
      <w:r w:rsidR="00B26B84">
        <w:t>,</w:t>
      </w:r>
      <w:r>
        <w:t xml:space="preserve"> </w:t>
      </w:r>
      <w:r w:rsidR="0013728B">
        <w:t xml:space="preserve">you can see in which groups the alarms on the alarm page reside. </w:t>
      </w:r>
    </w:p>
    <w:p w:rsidR="00700FE9" w:rsidRDefault="00700FE9" w:rsidP="004A4B12"/>
    <w:p w:rsidR="00700FE9" w:rsidRDefault="00700FE9" w:rsidP="004A4B12">
      <w:r>
        <w:rPr>
          <w:noProof/>
          <w:lang w:val="nl-NL" w:eastAsia="nl-NL"/>
        </w:rPr>
        <w:drawing>
          <wp:inline distT="0" distB="0" distL="0" distR="0">
            <wp:extent cx="5760720" cy="3435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760720" cy="343585"/>
                    </a:xfrm>
                    <a:prstGeom prst="rect">
                      <a:avLst/>
                    </a:prstGeom>
                  </pic:spPr>
                </pic:pic>
              </a:graphicData>
            </a:graphic>
          </wp:inline>
        </w:drawing>
      </w:r>
    </w:p>
    <w:p w:rsidR="00700FE9" w:rsidRDefault="005C3AE7" w:rsidP="005C3AE7">
      <w:pPr>
        <w:pStyle w:val="Onderschrift"/>
      </w:pPr>
      <w:bookmarkStart w:id="128" w:name="_Ref399750613"/>
      <w:bookmarkStart w:id="129" w:name="_Toc400106231"/>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w:t>
      </w:r>
      <w:r w:rsidR="002F6CAD">
        <w:fldChar w:fldCharType="end"/>
      </w:r>
      <w:bookmarkEnd w:id="128"/>
      <w:r>
        <w:t>: Alarm group row</w:t>
      </w:r>
      <w:bookmarkEnd w:id="129"/>
    </w:p>
    <w:p w:rsidR="005C3AE7" w:rsidRDefault="005C3AE7" w:rsidP="005C3AE7">
      <w:r>
        <w:t xml:space="preserve">When </w:t>
      </w:r>
      <w:r w:rsidR="00B26B84">
        <w:t>even a single alarm within a group is active</w:t>
      </w:r>
      <w:r w:rsidR="003164E7">
        <w:t xml:space="preserve">, the group </w:t>
      </w:r>
      <w:r w:rsidR="00B26B84">
        <w:t xml:space="preserve">label </w:t>
      </w:r>
      <w:r w:rsidR="003164E7">
        <w:t xml:space="preserve">will turn red. This way you can see quickly in which group there are alarms. </w:t>
      </w:r>
    </w:p>
    <w:p w:rsidR="003164E7" w:rsidRDefault="003164E7" w:rsidP="005C3AE7"/>
    <w:p w:rsidR="003164E7" w:rsidRDefault="00B26B84" w:rsidP="005C3AE7">
      <w:r>
        <w:t>When you click on this</w:t>
      </w:r>
      <w:r w:rsidR="003164E7">
        <w:t xml:space="preserve"> specific group </w:t>
      </w:r>
      <w:r>
        <w:t>label</w:t>
      </w:r>
      <w:r w:rsidR="003164E7">
        <w:t xml:space="preserve">, the alarm mimic will be </w:t>
      </w:r>
      <w:r>
        <w:t xml:space="preserve">filtered </w:t>
      </w:r>
      <w:r w:rsidR="003164E7">
        <w:t>to show only the specific alarms in that group. This will come in handy when you have a lot of alarms on the screen. After 10 seconds it will revert to the complete alarm list.</w:t>
      </w:r>
    </w:p>
    <w:p w:rsidR="00BC0ACE" w:rsidRDefault="00BC0ACE" w:rsidP="004A4B12"/>
    <w:p w:rsidR="00232AC2" w:rsidRDefault="002D2C04" w:rsidP="004A4B12">
      <w:r>
        <w:t>When you want to silence or acknowledge an alarm</w:t>
      </w:r>
      <w:r w:rsidR="00B26B84">
        <w:t>,</w:t>
      </w:r>
      <w:r>
        <w:t xml:space="preserve"> you can double</w:t>
      </w:r>
      <w:r w:rsidR="00B26B84">
        <w:t xml:space="preserve"> </w:t>
      </w:r>
      <w:r>
        <w:t>click on the alarm</w:t>
      </w:r>
      <w:r w:rsidR="00B26B84">
        <w:t xml:space="preserve"> entry</w:t>
      </w:r>
      <w:r>
        <w:t>. Depending on the rights your station has, double-clicking wil</w:t>
      </w:r>
      <w:r w:rsidR="00232AC2">
        <w:t>l</w:t>
      </w:r>
      <w:r>
        <w:t xml:space="preserve"> </w:t>
      </w:r>
      <w:r w:rsidR="00B26B84">
        <w:t xml:space="preserve">either </w:t>
      </w:r>
      <w:r>
        <w:t>silence</w:t>
      </w:r>
      <w:r w:rsidR="00232AC2">
        <w:t xml:space="preserve">, acknowledge or do nothing with the </w:t>
      </w:r>
      <w:r w:rsidR="00B26B84">
        <w:t>entry. Alternatively,</w:t>
      </w:r>
      <w:r w:rsidR="00232AC2">
        <w:t xml:space="preserve"> you can click the silence/acknowledge-button (see </w:t>
      </w:r>
      <w:r w:rsidR="002F6CAD">
        <w:fldChar w:fldCharType="begin"/>
      </w:r>
      <w:r w:rsidR="00232AC2">
        <w:instrText xml:space="preserve"> REF _Ref399753671 \h </w:instrText>
      </w:r>
      <w:r w:rsidR="002F6CAD">
        <w:fldChar w:fldCharType="separate"/>
      </w:r>
      <w:r w:rsidR="00600627">
        <w:t xml:space="preserve">Figure </w:t>
      </w:r>
      <w:r w:rsidR="00600627">
        <w:rPr>
          <w:noProof/>
        </w:rPr>
        <w:t>2</w:t>
      </w:r>
      <w:r w:rsidR="00600627">
        <w:noBreakHyphen/>
      </w:r>
      <w:r w:rsidR="00600627">
        <w:rPr>
          <w:noProof/>
        </w:rPr>
        <w:t>3</w:t>
      </w:r>
      <w:r w:rsidR="002F6CAD">
        <w:fldChar w:fldCharType="end"/>
      </w:r>
      <w:r w:rsidR="00232AC2">
        <w:t>) to silence/acknowledge all visible alarms in the alarm mimic. Depending on how many alarms you have, you will need to click one or more times to do this for all the alarms</w:t>
      </w:r>
      <w:r w:rsidR="00B26B84">
        <w:t xml:space="preserve"> as this action only applies to the alarms currently visible on the screen</w:t>
      </w:r>
      <w:r w:rsidR="00232AC2">
        <w:t xml:space="preserve">. </w:t>
      </w:r>
    </w:p>
    <w:p w:rsidR="00232AC2" w:rsidRDefault="00232AC2" w:rsidP="004A4B12"/>
    <w:p w:rsidR="00232AC2" w:rsidRDefault="00232AC2" w:rsidP="004A4B12">
      <w:r>
        <w:rPr>
          <w:noProof/>
          <w:lang w:val="nl-NL" w:eastAsia="nl-NL"/>
        </w:rPr>
        <w:drawing>
          <wp:inline distT="0" distB="0" distL="0" distR="0">
            <wp:extent cx="1057275" cy="89535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057275" cy="895350"/>
                    </a:xfrm>
                    <a:prstGeom prst="rect">
                      <a:avLst/>
                    </a:prstGeom>
                  </pic:spPr>
                </pic:pic>
              </a:graphicData>
            </a:graphic>
          </wp:inline>
        </w:drawing>
      </w:r>
    </w:p>
    <w:p w:rsidR="00232AC2" w:rsidRDefault="00232AC2" w:rsidP="00232AC2">
      <w:pPr>
        <w:pStyle w:val="Onderschrift"/>
      </w:pPr>
      <w:bookmarkStart w:id="130" w:name="_Ref399753671"/>
      <w:bookmarkStart w:id="131" w:name="_Toc400106232"/>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3</w:t>
      </w:r>
      <w:r w:rsidR="002F6CAD">
        <w:fldChar w:fldCharType="end"/>
      </w:r>
      <w:bookmarkEnd w:id="130"/>
      <w:r>
        <w:t>: silence/acknowledge-button</w:t>
      </w:r>
      <w:bookmarkEnd w:id="131"/>
    </w:p>
    <w:p w:rsidR="00EF79B6" w:rsidRDefault="00232AC2" w:rsidP="00EF79B6">
      <w:pPr>
        <w:pStyle w:val="Heading3"/>
      </w:pPr>
      <w:r>
        <w:t xml:space="preserve"> </w:t>
      </w:r>
      <w:bookmarkStart w:id="132" w:name="_Toc400106175"/>
      <w:r w:rsidR="00EF79B6">
        <w:t>Explanation of alarm rights</w:t>
      </w:r>
      <w:bookmarkEnd w:id="132"/>
    </w:p>
    <w:p w:rsidR="00EF79B6" w:rsidRPr="00EF79B6" w:rsidRDefault="00EF79B6" w:rsidP="00EF79B6"/>
    <w:p w:rsidR="002D2C04" w:rsidRDefault="00B26B84" w:rsidP="00EF79B6">
      <w:r>
        <w:t xml:space="preserve">During </w:t>
      </w:r>
      <w:r w:rsidR="00EF79B6">
        <w:t>commissioning of the system</w:t>
      </w:r>
      <w:r>
        <w:t>,</w:t>
      </w:r>
      <w:r w:rsidR="00EF79B6">
        <w:t xml:space="preserve"> all </w:t>
      </w:r>
      <w:r w:rsidR="00750AEC">
        <w:t>stations will</w:t>
      </w:r>
      <w:r w:rsidR="005C41A1">
        <w:t xml:space="preserve"> be set to their respective alarm station names with the distinctive rights set accordingly. Class demands that the only place where an alarm may be acknowledged is the space where you can act upon the alarm directly. This </w:t>
      </w:r>
      <w:r>
        <w:t xml:space="preserve">usually </w:t>
      </w:r>
      <w:r w:rsidR="005C41A1">
        <w:t xml:space="preserve">means that 99 percent of the alarms can </w:t>
      </w:r>
      <w:r>
        <w:t xml:space="preserve">only </w:t>
      </w:r>
      <w:r w:rsidR="005C41A1">
        <w:t xml:space="preserve">be acknowledged in </w:t>
      </w:r>
      <w:r>
        <w:t xml:space="preserve">either </w:t>
      </w:r>
      <w:r w:rsidR="005C41A1">
        <w:t xml:space="preserve">the engine room (ER) or the engine control room (ECR). For the </w:t>
      </w:r>
      <w:r>
        <w:t xml:space="preserve">other stations, </w:t>
      </w:r>
      <w:r w:rsidR="005C41A1">
        <w:t xml:space="preserve">the rules </w:t>
      </w:r>
      <w:r>
        <w:t xml:space="preserve">state </w:t>
      </w:r>
      <w:r w:rsidR="005C41A1">
        <w:t xml:space="preserve">that the alarms (if shown) can </w:t>
      </w:r>
      <w:r>
        <w:t xml:space="preserve">only </w:t>
      </w:r>
      <w:r w:rsidR="005C41A1">
        <w:t>be silenced. This means that the alarm stays unrectified and unacknowledged and only the buzzer will be silenced (</w:t>
      </w:r>
      <w:r>
        <w:t>at most</w:t>
      </w:r>
      <w:r w:rsidR="005C41A1">
        <w:t xml:space="preserve"> for 3 minutes).</w:t>
      </w:r>
    </w:p>
    <w:p w:rsidR="00022C48" w:rsidRDefault="00EA6B4E" w:rsidP="00EF79B6">
      <w:r>
        <w:rPr>
          <w:noProof/>
          <w:lang w:val="nl-NL" w:eastAsia="nl-NL"/>
        </w:rPr>
        <w:drawing>
          <wp:anchor distT="0" distB="0" distL="114300" distR="114300" simplePos="0" relativeHeight="251671552" behindDoc="0" locked="0" layoutInCell="1" allowOverlap="1">
            <wp:simplePos x="0" y="0"/>
            <wp:positionH relativeFrom="column">
              <wp:posOffset>0</wp:posOffset>
            </wp:positionH>
            <wp:positionV relativeFrom="paragraph">
              <wp:posOffset>154940</wp:posOffset>
            </wp:positionV>
            <wp:extent cx="462915" cy="448310"/>
            <wp:effectExtent l="19050" t="0" r="0" b="0"/>
            <wp:wrapSquare wrapText="bothSides"/>
            <wp:docPr id="8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2" cstate="print"/>
                    <a:stretch>
                      <a:fillRect/>
                    </a:stretch>
                  </pic:blipFill>
                  <pic:spPr>
                    <a:xfrm>
                      <a:off x="0" y="0"/>
                      <a:ext cx="462915" cy="448310"/>
                    </a:xfrm>
                    <a:prstGeom prst="rect">
                      <a:avLst/>
                    </a:prstGeom>
                  </pic:spPr>
                </pic:pic>
              </a:graphicData>
            </a:graphic>
          </wp:anchor>
        </w:drawing>
      </w:r>
    </w:p>
    <w:p w:rsidR="00022C48" w:rsidRDefault="00B26B84" w:rsidP="00EF79B6">
      <w:pPr>
        <w:rPr>
          <w:i/>
        </w:rPr>
      </w:pPr>
      <w:r w:rsidRPr="00B26B84">
        <w:rPr>
          <w:i/>
        </w:rPr>
        <w:t xml:space="preserve"> </w:t>
      </w:r>
      <w:r>
        <w:rPr>
          <w:i/>
        </w:rPr>
        <w:t>I</w:t>
      </w:r>
      <w:r w:rsidR="00AC25D9">
        <w:rPr>
          <w:i/>
        </w:rPr>
        <w:t xml:space="preserve">f you </w:t>
      </w:r>
      <w:r>
        <w:rPr>
          <w:i/>
        </w:rPr>
        <w:t xml:space="preserve">are unable to </w:t>
      </w:r>
      <w:r w:rsidR="00AC25D9">
        <w:rPr>
          <w:i/>
        </w:rPr>
        <w:t>acknowledge or silence alarms, you probably don’t have the rights.</w:t>
      </w:r>
    </w:p>
    <w:p w:rsidR="00AC25D9" w:rsidRDefault="00AC25D9" w:rsidP="00AC25D9"/>
    <w:p w:rsidR="004201D1" w:rsidRDefault="004201D1" w:rsidP="004201D1">
      <w:pPr>
        <w:pStyle w:val="Heading2"/>
        <w:rPr>
          <w:lang w:val="en-US"/>
        </w:rPr>
      </w:pPr>
      <w:bookmarkStart w:id="133" w:name="_Toc400106176"/>
      <w:r>
        <w:rPr>
          <w:lang w:val="en-US"/>
        </w:rPr>
        <w:lastRenderedPageBreak/>
        <w:t>Duty alarm system</w:t>
      </w:r>
      <w:bookmarkEnd w:id="133"/>
    </w:p>
    <w:p w:rsidR="004201D1" w:rsidRPr="0001035C" w:rsidRDefault="004201D1" w:rsidP="004201D1">
      <w:pPr>
        <w:rPr>
          <w:lang w:val="en-US"/>
        </w:rPr>
      </w:pPr>
    </w:p>
    <w:p w:rsidR="004201D1" w:rsidRDefault="004201D1" w:rsidP="004201D1">
      <w:pPr>
        <w:rPr>
          <w:rFonts w:cs="Calibri"/>
          <w:color w:val="000000"/>
          <w:lang w:val="en-US"/>
        </w:rPr>
      </w:pPr>
      <w:r w:rsidRPr="00D54B94">
        <w:rPr>
          <w:rFonts w:cs="Calibri"/>
          <w:color w:val="000000"/>
          <w:lang w:val="en-US"/>
        </w:rPr>
        <w:t xml:space="preserve">The </w:t>
      </w:r>
      <w:r w:rsidR="00B26B84" w:rsidRPr="00B26B84">
        <w:rPr>
          <w:rFonts w:cs="Calibri"/>
          <w:i/>
          <w:color w:val="000000"/>
          <w:lang w:val="en-US"/>
        </w:rPr>
        <w:t>D</w:t>
      </w:r>
      <w:r w:rsidRPr="00B26B84">
        <w:rPr>
          <w:rFonts w:cs="Calibri"/>
          <w:i/>
          <w:color w:val="000000"/>
          <w:lang w:val="en-US"/>
        </w:rPr>
        <w:t xml:space="preserve">uty </w:t>
      </w:r>
      <w:r w:rsidR="00B26B84" w:rsidRPr="00B26B84">
        <w:rPr>
          <w:rFonts w:cs="Calibri"/>
          <w:i/>
          <w:color w:val="000000"/>
          <w:lang w:val="en-US"/>
        </w:rPr>
        <w:t>A</w:t>
      </w:r>
      <w:r w:rsidRPr="00B26B84">
        <w:rPr>
          <w:rFonts w:cs="Calibri"/>
          <w:i/>
          <w:color w:val="000000"/>
          <w:lang w:val="en-US"/>
        </w:rPr>
        <w:t xml:space="preserve">larm </w:t>
      </w:r>
      <w:r w:rsidR="00B26B84" w:rsidRPr="00B26B84">
        <w:rPr>
          <w:rFonts w:cs="Calibri"/>
          <w:i/>
          <w:color w:val="000000"/>
          <w:lang w:val="en-US"/>
        </w:rPr>
        <w:t>S</w:t>
      </w:r>
      <w:r w:rsidRPr="00B26B84">
        <w:rPr>
          <w:rFonts w:cs="Calibri"/>
          <w:i/>
          <w:color w:val="000000"/>
          <w:lang w:val="en-US"/>
        </w:rPr>
        <w:t>ystem</w:t>
      </w:r>
      <w:r w:rsidRPr="00D54B94">
        <w:rPr>
          <w:rFonts w:cs="Calibri"/>
          <w:color w:val="000000"/>
          <w:lang w:val="en-US"/>
        </w:rPr>
        <w:t xml:space="preserve"> provides </w:t>
      </w:r>
      <w:r>
        <w:rPr>
          <w:rFonts w:cs="Calibri"/>
          <w:color w:val="000000"/>
          <w:lang w:val="en-US"/>
        </w:rPr>
        <w:t>(</w:t>
      </w:r>
      <w:r w:rsidRPr="00D54B94">
        <w:rPr>
          <w:rFonts w:cs="Calibri"/>
          <w:color w:val="000000"/>
          <w:lang w:val="en-US"/>
        </w:rPr>
        <w:t>machinery</w:t>
      </w:r>
      <w:r>
        <w:rPr>
          <w:rFonts w:cs="Calibri"/>
          <w:color w:val="000000"/>
          <w:lang w:val="en-US"/>
        </w:rPr>
        <w:t>)</w:t>
      </w:r>
      <w:r w:rsidRPr="00D54B94">
        <w:rPr>
          <w:rFonts w:cs="Calibri"/>
          <w:color w:val="000000"/>
          <w:lang w:val="en-US"/>
        </w:rPr>
        <w:t xml:space="preserve"> alarms to bridge, cabins and public areas for an</w:t>
      </w:r>
      <w:r>
        <w:rPr>
          <w:rFonts w:cs="Calibri"/>
          <w:color w:val="000000"/>
          <w:lang w:val="en-US"/>
        </w:rPr>
        <w:t xml:space="preserve"> </w:t>
      </w:r>
      <w:r w:rsidRPr="00D54B94">
        <w:rPr>
          <w:rFonts w:cs="Calibri"/>
          <w:color w:val="000000"/>
          <w:lang w:val="en-US"/>
        </w:rPr>
        <w:t xml:space="preserve">unattended (unmanned) machinery space. The duty alarm system </w:t>
      </w:r>
      <w:r w:rsidR="00B26B84">
        <w:rPr>
          <w:rFonts w:cs="Calibri"/>
          <w:color w:val="000000"/>
          <w:lang w:val="en-US"/>
        </w:rPr>
        <w:t xml:space="preserve">is </w:t>
      </w:r>
      <w:r w:rsidRPr="00D54B94">
        <w:rPr>
          <w:rFonts w:cs="Calibri"/>
          <w:color w:val="000000"/>
          <w:lang w:val="en-US"/>
        </w:rPr>
        <w:t xml:space="preserve">configured </w:t>
      </w:r>
      <w:r>
        <w:rPr>
          <w:rFonts w:cs="Calibri"/>
          <w:color w:val="000000"/>
          <w:lang w:val="en-US"/>
        </w:rPr>
        <w:t>upfront.</w:t>
      </w:r>
    </w:p>
    <w:p w:rsidR="004201D1" w:rsidRPr="00D54B94" w:rsidRDefault="004201D1" w:rsidP="004201D1">
      <w:pPr>
        <w:rPr>
          <w:rFonts w:cs="Calibri"/>
          <w:color w:val="000000"/>
          <w:lang w:val="en-US"/>
        </w:rPr>
      </w:pPr>
    </w:p>
    <w:p w:rsidR="004201D1" w:rsidRPr="00D54B94" w:rsidRDefault="004201D1" w:rsidP="004201D1">
      <w:pPr>
        <w:rPr>
          <w:rFonts w:cs="Calibri"/>
          <w:color w:val="000000"/>
          <w:lang w:val="en-US"/>
        </w:rPr>
      </w:pPr>
      <w:r w:rsidRPr="00B26B84">
        <w:rPr>
          <w:rFonts w:cs="Calibri"/>
          <w:i/>
          <w:color w:val="000000"/>
          <w:lang w:val="en-US"/>
        </w:rPr>
        <w:t>Duty Alarm Panels</w:t>
      </w:r>
      <w:r w:rsidRPr="00D54B94">
        <w:rPr>
          <w:rFonts w:cs="Calibri"/>
          <w:color w:val="000000"/>
          <w:lang w:val="en-US"/>
        </w:rPr>
        <w:t xml:space="preserve"> (DAP</w:t>
      </w:r>
      <w:r w:rsidR="005E073B">
        <w:rPr>
          <w:rFonts w:cs="Calibri"/>
          <w:color w:val="000000"/>
          <w:lang w:val="en-US"/>
        </w:rPr>
        <w:t>’</w:t>
      </w:r>
      <w:r w:rsidRPr="00D54B94">
        <w:rPr>
          <w:rFonts w:cs="Calibri"/>
          <w:color w:val="000000"/>
          <w:lang w:val="en-US"/>
        </w:rPr>
        <w:t>s</w:t>
      </w:r>
      <w:r w:rsidR="00B26B84">
        <w:rPr>
          <w:rFonts w:cs="Calibri"/>
          <w:color w:val="000000"/>
          <w:lang w:val="en-US"/>
        </w:rPr>
        <w:t>,</w:t>
      </w:r>
      <w:r w:rsidR="005E073B">
        <w:rPr>
          <w:rFonts w:cs="Calibri"/>
          <w:color w:val="000000"/>
          <w:lang w:val="en-US"/>
        </w:rPr>
        <w:t xml:space="preserve"> see </w:t>
      </w:r>
      <w:r w:rsidR="002F6CAD">
        <w:rPr>
          <w:rFonts w:cs="Calibri"/>
          <w:color w:val="000000"/>
          <w:lang w:val="en-US"/>
        </w:rPr>
        <w:fldChar w:fldCharType="begin"/>
      </w:r>
      <w:r w:rsidR="005E073B">
        <w:rPr>
          <w:rFonts w:cs="Calibri"/>
          <w:color w:val="000000"/>
          <w:lang w:val="en-US"/>
        </w:rPr>
        <w:instrText xml:space="preserve"> REF _Ref399767057 \h </w:instrText>
      </w:r>
      <w:r w:rsidR="002F6CAD">
        <w:rPr>
          <w:rFonts w:cs="Calibri"/>
          <w:color w:val="000000"/>
          <w:lang w:val="en-US"/>
        </w:rPr>
      </w:r>
      <w:r w:rsidR="002F6CAD">
        <w:rPr>
          <w:rFonts w:cs="Calibri"/>
          <w:color w:val="000000"/>
          <w:lang w:val="en-US"/>
        </w:rPr>
        <w:fldChar w:fldCharType="separate"/>
      </w:r>
      <w:r w:rsidR="00600627">
        <w:t xml:space="preserve">Figure </w:t>
      </w:r>
      <w:r w:rsidR="00600627">
        <w:rPr>
          <w:noProof/>
        </w:rPr>
        <w:t>2</w:t>
      </w:r>
      <w:r w:rsidR="00600627">
        <w:noBreakHyphen/>
      </w:r>
      <w:r w:rsidR="00600627">
        <w:rPr>
          <w:noProof/>
        </w:rPr>
        <w:t>5</w:t>
      </w:r>
      <w:r w:rsidR="002F6CAD">
        <w:rPr>
          <w:rFonts w:cs="Calibri"/>
          <w:color w:val="000000"/>
          <w:lang w:val="en-US"/>
        </w:rPr>
        <w:fldChar w:fldCharType="end"/>
      </w:r>
      <w:r w:rsidRPr="00D54B94">
        <w:rPr>
          <w:rFonts w:cs="Calibri"/>
          <w:color w:val="000000"/>
          <w:lang w:val="en-US"/>
        </w:rPr>
        <w:t xml:space="preserve">) at </w:t>
      </w:r>
      <w:r>
        <w:rPr>
          <w:rFonts w:cs="Calibri"/>
          <w:color w:val="000000"/>
          <w:lang w:val="en-US"/>
        </w:rPr>
        <w:t>specific</w:t>
      </w:r>
      <w:r w:rsidRPr="00D54B94">
        <w:rPr>
          <w:rFonts w:cs="Calibri"/>
          <w:color w:val="000000"/>
          <w:lang w:val="en-US"/>
        </w:rPr>
        <w:t xml:space="preserve"> location</w:t>
      </w:r>
      <w:r>
        <w:rPr>
          <w:rFonts w:cs="Calibri"/>
          <w:color w:val="000000"/>
          <w:lang w:val="en-US"/>
        </w:rPr>
        <w:t>s</w:t>
      </w:r>
      <w:r w:rsidRPr="00D54B94">
        <w:rPr>
          <w:rFonts w:cs="Calibri"/>
          <w:color w:val="000000"/>
          <w:lang w:val="en-US"/>
        </w:rPr>
        <w:t xml:space="preserve"> are connected with the automation system via the</w:t>
      </w:r>
      <w:r>
        <w:rPr>
          <w:rFonts w:cs="Calibri"/>
          <w:color w:val="000000"/>
          <w:lang w:val="en-US"/>
        </w:rPr>
        <w:t xml:space="preserve"> LAN-</w:t>
      </w:r>
      <w:r w:rsidRPr="00D54B94">
        <w:rPr>
          <w:rFonts w:cs="Calibri"/>
          <w:color w:val="000000"/>
          <w:lang w:val="en-US"/>
        </w:rPr>
        <w:t>network. 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4201D1" w:rsidRDefault="004201D1"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 xml:space="preserve">bridge by a </w:t>
      </w:r>
      <w:r w:rsidRPr="00046F14">
        <w:rPr>
          <w:rFonts w:cs="Calibri"/>
          <w:i/>
          <w:color w:val="000000"/>
          <w:lang w:val="en-US"/>
        </w:rPr>
        <w:t>Duty Alarm Panel</w:t>
      </w:r>
      <w:r w:rsidRPr="00D54B94">
        <w:rPr>
          <w:rFonts w:cs="Calibri"/>
          <w:color w:val="000000"/>
          <w:lang w:val="en-US"/>
        </w:rPr>
        <w:t xml:space="preserve"> (DAP) or on a </w:t>
      </w:r>
      <w:r w:rsidRPr="00046F14">
        <w:rPr>
          <w:rFonts w:cs="Calibri"/>
          <w:i/>
          <w:color w:val="000000"/>
          <w:lang w:val="en-US"/>
        </w:rPr>
        <w:t>Local Operator Panel</w:t>
      </w:r>
      <w:r w:rsidRPr="00D54B94">
        <w:rPr>
          <w:rFonts w:cs="Calibri"/>
          <w:color w:val="000000"/>
          <w:lang w:val="en-US"/>
        </w:rPr>
        <w:t xml:space="preserve"> (LOP).</w:t>
      </w:r>
    </w:p>
    <w:p w:rsidR="004201D1" w:rsidRPr="00D54B94" w:rsidRDefault="004201D1"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 xml:space="preserve">An engineer on duty can be selected from the </w:t>
      </w:r>
      <w:r w:rsidRPr="00046F14">
        <w:rPr>
          <w:rFonts w:cs="Calibri"/>
          <w:i/>
          <w:color w:val="000000"/>
          <w:lang w:val="en-US"/>
        </w:rPr>
        <w:t>Operator Workstation</w:t>
      </w:r>
      <w:r w:rsidRPr="00D54B94">
        <w:rPr>
          <w:rFonts w:cs="Calibri"/>
          <w:color w:val="000000"/>
          <w:lang w:val="en-US"/>
        </w:rPr>
        <w:t xml:space="preserve"> (OWS). He will be warned</w:t>
      </w:r>
      <w:r>
        <w:rPr>
          <w:rFonts w:cs="Calibri"/>
          <w:color w:val="000000"/>
          <w:lang w:val="en-US"/>
        </w:rPr>
        <w:t xml:space="preserve"> </w:t>
      </w:r>
      <w:r w:rsidRPr="00D54B94">
        <w:rPr>
          <w:rFonts w:cs="Calibri"/>
          <w:color w:val="000000"/>
          <w:lang w:val="en-US"/>
        </w:rPr>
        <w:t xml:space="preserve">when an </w:t>
      </w:r>
      <w:r w:rsidR="00046F14">
        <w:rPr>
          <w:rFonts w:cs="Calibri"/>
          <w:color w:val="000000"/>
          <w:lang w:val="en-US"/>
        </w:rPr>
        <w:t xml:space="preserve">critical </w:t>
      </w:r>
      <w:r w:rsidRPr="00D54B94">
        <w:rPr>
          <w:rFonts w:cs="Calibri"/>
          <w:color w:val="000000"/>
          <w:lang w:val="en-US"/>
        </w:rPr>
        <w:t xml:space="preserve">alarm is present in the unmanned engine room. </w:t>
      </w:r>
    </w:p>
    <w:p w:rsidR="00E0059A" w:rsidRPr="00D54B94" w:rsidRDefault="00E0059A" w:rsidP="004201D1">
      <w:pPr>
        <w:rPr>
          <w:rFonts w:cs="Calibri"/>
          <w:color w:val="000000"/>
          <w:lang w:val="en-US"/>
        </w:rPr>
      </w:pPr>
    </w:p>
    <w:p w:rsidR="004201D1" w:rsidRDefault="004201D1" w:rsidP="004201D1">
      <w:pPr>
        <w:rPr>
          <w:rFonts w:cs="Calibri"/>
          <w:color w:val="000000"/>
          <w:lang w:val="en-US"/>
        </w:rPr>
      </w:pPr>
      <w:r w:rsidRPr="00D54B94">
        <w:rPr>
          <w:rFonts w:cs="Calibri"/>
          <w:color w:val="000000"/>
          <w:lang w:val="en-US"/>
        </w:rPr>
        <w:t xml:space="preserve">An engineer can be called on </w:t>
      </w:r>
      <w:r w:rsidR="00046F14">
        <w:rPr>
          <w:rFonts w:cs="Calibri"/>
          <w:color w:val="000000"/>
          <w:lang w:val="en-US"/>
        </w:rPr>
        <w:t xml:space="preserve">duty </w:t>
      </w:r>
      <w:r w:rsidRPr="00D54B94">
        <w:rPr>
          <w:rFonts w:cs="Calibri"/>
          <w:color w:val="000000"/>
          <w:lang w:val="en-US"/>
        </w:rPr>
        <w:t>from the ECR on the OWS. Each station has its own</w:t>
      </w:r>
      <w:r>
        <w:rPr>
          <w:rFonts w:cs="Calibri"/>
          <w:color w:val="000000"/>
          <w:lang w:val="en-US"/>
        </w:rPr>
        <w:t xml:space="preserve"> </w:t>
      </w:r>
      <w:r w:rsidRPr="00D54B94">
        <w:rPr>
          <w:rFonts w:cs="Calibri"/>
          <w:color w:val="000000"/>
          <w:lang w:val="en-US"/>
        </w:rPr>
        <w:t>caller identification.</w:t>
      </w:r>
    </w:p>
    <w:p w:rsidR="004201D1" w:rsidRDefault="004201D1" w:rsidP="004201D1">
      <w:pPr>
        <w:rPr>
          <w:rFonts w:cs="Calibri"/>
          <w:color w:val="000000"/>
          <w:lang w:val="en-US"/>
        </w:rPr>
      </w:pPr>
    </w:p>
    <w:p w:rsidR="00A14263" w:rsidRDefault="005E073B" w:rsidP="00E0059A">
      <w:pPr>
        <w:rPr>
          <w:lang w:val="en-US"/>
        </w:rPr>
      </w:pPr>
      <w:r>
        <w:rPr>
          <w:lang w:val="en-US"/>
        </w:rPr>
        <w:t xml:space="preserve">When no DAP is used, the duty alarm system can be implemented with small or larger hardware panels </w:t>
      </w:r>
      <w:r w:rsidR="00EE7307">
        <w:rPr>
          <w:lang w:val="en-US"/>
        </w:rPr>
        <w:t>as shown in the following figures:</w:t>
      </w:r>
    </w:p>
    <w:p w:rsidR="00A14263" w:rsidRDefault="00A14263" w:rsidP="00E0059A">
      <w:pPr>
        <w:rPr>
          <w:lang w:val="en-US"/>
        </w:rPr>
      </w:pPr>
    </w:p>
    <w:p w:rsidR="00A14263" w:rsidRDefault="00A14263" w:rsidP="00E0059A">
      <w:pPr>
        <w:rPr>
          <w:lang w:val="en-US"/>
        </w:rPr>
      </w:pPr>
      <w:r>
        <w:rPr>
          <w:noProof/>
          <w:lang w:val="nl-NL" w:eastAsia="nl-NL"/>
        </w:rPr>
        <w:drawing>
          <wp:inline distT="0" distB="0" distL="0" distR="0">
            <wp:extent cx="847492" cy="14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857531" cy="1445775"/>
                    </a:xfrm>
                    <a:prstGeom prst="rect">
                      <a:avLst/>
                    </a:prstGeom>
                  </pic:spPr>
                </pic:pic>
              </a:graphicData>
            </a:graphic>
          </wp:inline>
        </w:drawing>
      </w:r>
      <w:r w:rsidR="00EE7307">
        <w:rPr>
          <w:lang w:val="en-US"/>
        </w:rPr>
        <w:t xml:space="preserve">         </w:t>
      </w:r>
      <w:r w:rsidR="00EE7307">
        <w:rPr>
          <w:noProof/>
          <w:lang w:val="nl-NL" w:eastAsia="nl-NL"/>
        </w:rPr>
        <w:drawing>
          <wp:inline distT="0" distB="0" distL="0" distR="0">
            <wp:extent cx="4278599" cy="1419225"/>
            <wp:effectExtent l="0" t="0" r="825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277185" cy="1418756"/>
                    </a:xfrm>
                    <a:prstGeom prst="rect">
                      <a:avLst/>
                    </a:prstGeom>
                  </pic:spPr>
                </pic:pic>
              </a:graphicData>
            </a:graphic>
          </wp:inline>
        </w:drawing>
      </w:r>
    </w:p>
    <w:p w:rsidR="00A14263" w:rsidRDefault="00EE7307" w:rsidP="00EE7307">
      <w:pPr>
        <w:pStyle w:val="Onderschrift"/>
      </w:pPr>
      <w:bookmarkStart w:id="134" w:name="_Toc400106233"/>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4</w:t>
      </w:r>
      <w:r w:rsidR="002F6CAD">
        <w:fldChar w:fldCharType="end"/>
      </w:r>
      <w:r>
        <w:t>: typical Alarm panels</w:t>
      </w:r>
      <w:bookmarkEnd w:id="134"/>
    </w:p>
    <w:p w:rsidR="00EE7307" w:rsidRDefault="00B977AC" w:rsidP="00EE7307">
      <w:r>
        <w:t>These panels come in the following editions, with their own respective operation.</w:t>
      </w:r>
    </w:p>
    <w:p w:rsidR="00B977AC" w:rsidRDefault="00B977AC" w:rsidP="00EE7307"/>
    <w:tbl>
      <w:tblPr>
        <w:tblStyle w:val="LightList"/>
        <w:tblW w:w="0" w:type="auto"/>
        <w:tblLook w:val="04A0" w:firstRow="1" w:lastRow="0" w:firstColumn="1" w:lastColumn="0" w:noHBand="0" w:noVBand="1"/>
      </w:tblPr>
      <w:tblGrid>
        <w:gridCol w:w="4531"/>
        <w:gridCol w:w="4521"/>
      </w:tblGrid>
      <w:tr w:rsidR="00B977AC"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pPr>
              <w:jc w:val="center"/>
              <w:rPr>
                <w:lang w:val="en-US"/>
              </w:rPr>
            </w:pPr>
            <w:r w:rsidRPr="0024716D">
              <w:rPr>
                <w:lang w:val="en-US"/>
              </w:rPr>
              <w:t>Panel horizontal-vertical</w:t>
            </w:r>
          </w:p>
        </w:tc>
      </w:tr>
      <w:tr w:rsidR="00B977AC"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pPr>
              <w:jc w:val="center"/>
            </w:pPr>
            <w:r w:rsidRPr="0024716D">
              <w:rPr>
                <w:b w:val="0"/>
                <w:bCs w:val="0"/>
              </w:rPr>
              <w:object w:dxaOrig="7229" w:dyaOrig="2205">
                <v:shape id="_x0000_i1026" type="#_x0000_t75" style="width:146.25pt;height:44.25pt" o:ole="">
                  <v:imagedata r:id="rId58" o:title=""/>
                </v:shape>
                <o:OLEObject Type="Embed" ProgID="PBrush" ShapeID="_x0000_i1026" DrawAspect="Content" ObjectID="_1480251455" r:id="rId59"/>
              </w:object>
            </w:r>
            <w:r w:rsidRPr="0024716D">
              <w:rPr>
                <w:b w:val="0"/>
                <w:bCs w:val="0"/>
              </w:rPr>
              <w:object w:dxaOrig="2160" w:dyaOrig="7214">
                <v:shape id="_x0000_i1027" type="#_x0000_t75" style="width:48pt;height:157.5pt" o:ole="">
                  <v:imagedata r:id="rId60" o:title=""/>
                </v:shape>
                <o:OLEObject Type="Embed" ProgID="PBrush" ShapeID="_x0000_i1027" DrawAspect="Content" ObjectID="_1480251456" r:id="rId61"/>
              </w:object>
            </w:r>
          </w:p>
        </w:tc>
      </w:tr>
      <w:tr w:rsidR="00B977AC"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Pr>
          <w:p w:rsidR="00B977AC" w:rsidRPr="0024716D" w:rsidRDefault="00B977AC" w:rsidP="00DC4EB4"/>
        </w:tc>
      </w:tr>
      <w:tr w:rsidR="00B977AC"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B977AC" w:rsidRPr="0024716D" w:rsidRDefault="00B977AC" w:rsidP="00DC4EB4">
            <w:pPr>
              <w:rPr>
                <w:lang w:val="en-US"/>
              </w:rPr>
            </w:pPr>
            <w:r w:rsidRPr="0024716D">
              <w:t>Location of use</w:t>
            </w:r>
            <w:r w:rsidRPr="0024716D">
              <w:rPr>
                <w:lang w:val="en-US"/>
              </w:rPr>
              <w:t>:</w:t>
            </w:r>
            <w:r w:rsidRPr="0024716D">
              <w:rPr>
                <w:lang w:val="en-US"/>
              </w:rPr>
              <w:tab/>
            </w:r>
          </w:p>
        </w:tc>
        <w:tc>
          <w:tcPr>
            <w:tcW w:w="4606" w:type="dxa"/>
            <w:tcBorders>
              <w:left w:val="single" w:sz="4" w:space="0" w:color="auto"/>
            </w:tcBorders>
          </w:tcPr>
          <w:p w:rsidR="00B977AC" w:rsidRPr="0024716D" w:rsidRDefault="00B977AC" w:rsidP="00DC4EB4">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Bridge duty as well as for ER duty</w:t>
            </w:r>
          </w:p>
        </w:tc>
      </w:tr>
    </w:tbl>
    <w:p w:rsidR="00B977AC" w:rsidRDefault="00B977AC" w:rsidP="00EE7307"/>
    <w:p w:rsidR="00D939A2" w:rsidRDefault="00D939A2" w:rsidP="00EE7307"/>
    <w:tbl>
      <w:tblPr>
        <w:tblStyle w:val="LightList"/>
        <w:tblW w:w="0" w:type="auto"/>
        <w:tblLook w:val="04A0" w:firstRow="1" w:lastRow="0" w:firstColumn="1" w:lastColumn="0" w:noHBand="0" w:noVBand="1"/>
      </w:tblPr>
      <w:tblGrid>
        <w:gridCol w:w="4531"/>
        <w:gridCol w:w="4521"/>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lastRenderedPageBreak/>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69" w:dyaOrig="1995">
                <v:shape id="_x0000_i1028" type="#_x0000_t75" style="width:146.25pt;height:48pt" o:ole="">
                  <v:imagedata r:id="rId62" o:title=""/>
                </v:shape>
                <o:OLEObject Type="Embed" ProgID="PBrush" ShapeID="_x0000_i1028" DrawAspect="Content" ObjectID="_1480251457" r:id="rId63"/>
              </w:object>
            </w:r>
            <w:r w:rsidRPr="0024716D">
              <w:rPr>
                <w:b w:val="0"/>
                <w:bCs w:val="0"/>
              </w:rPr>
              <w:object w:dxaOrig="1890" w:dyaOrig="4919">
                <v:shape id="_x0000_i1029" type="#_x0000_t75" style="width:46.5pt;height:123pt" o:ole="">
                  <v:imagedata r:id="rId64" o:title=""/>
                </v:shape>
                <o:OLEObject Type="Embed" ProgID="PBrush" ShapeID="_x0000_i1029" DrawAspect="Content" ObjectID="_1480251458" r:id="rId65"/>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pPr>
              <w:jc w:val="center"/>
            </w:pP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lang w:val="en-US"/>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rPr>
                <w:lang w:val="en-US"/>
              </w:rPr>
            </w:pPr>
            <w:r w:rsidRPr="0024716D">
              <w:rPr>
                <w:lang w:val="en-US"/>
              </w:rPr>
              <w:t>Crew cabins that can be selected for ER duty</w:t>
            </w:r>
          </w:p>
        </w:tc>
      </w:tr>
    </w:tbl>
    <w:p w:rsidR="00D939A2" w:rsidRDefault="00D939A2" w:rsidP="00EE7307"/>
    <w:tbl>
      <w:tblPr>
        <w:tblStyle w:val="LightList"/>
        <w:tblW w:w="0" w:type="auto"/>
        <w:tblLook w:val="04A0" w:firstRow="1" w:lastRow="0" w:firstColumn="1" w:lastColumn="0" w:noHBand="0" w:noVBand="1"/>
      </w:tblPr>
      <w:tblGrid>
        <w:gridCol w:w="4531"/>
        <w:gridCol w:w="4521"/>
      </w:tblGrid>
      <w:tr w:rsidR="00D939A2" w:rsidRPr="00650E78"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rPr>
                <w:lang w:val="en-US"/>
              </w:rPr>
            </w:pPr>
            <w:r w:rsidRPr="00650E78">
              <w:rPr>
                <w:lang w:val="en-US"/>
              </w:rPr>
              <w:t>Panel horizontal-vertical</w:t>
            </w:r>
          </w:p>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pPr>
            <w:r w:rsidRPr="00650E78">
              <w:rPr>
                <w:b w:val="0"/>
                <w:bCs w:val="0"/>
              </w:rPr>
              <w:object w:dxaOrig="5954" w:dyaOrig="2010">
                <v:shape id="_x0000_i1030" type="#_x0000_t75" style="width:145.5pt;height:49.5pt" o:ole="">
                  <v:imagedata r:id="rId66" o:title=""/>
                </v:shape>
                <o:OLEObject Type="Embed" ProgID="PBrush" ShapeID="_x0000_i1030" DrawAspect="Content" ObjectID="_1480251459" r:id="rId67"/>
              </w:object>
            </w:r>
            <w:r w:rsidRPr="00650E78">
              <w:rPr>
                <w:b w:val="0"/>
                <w:bCs w:val="0"/>
              </w:rPr>
              <w:object w:dxaOrig="1935" w:dyaOrig="4979">
                <v:shape id="_x0000_i1031" type="#_x0000_t75" style="width:47.25pt;height:121.5pt" o:ole="">
                  <v:imagedata r:id="rId68" o:title=""/>
                </v:shape>
                <o:OLEObject Type="Embed" ProgID="PBrush" ShapeID="_x0000_i1031" DrawAspect="Content" ObjectID="_1480251460" r:id="rId69"/>
              </w:object>
            </w:r>
          </w:p>
        </w:tc>
      </w:tr>
      <w:tr w:rsidR="00D939A2" w:rsidRPr="00650E78"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650E78" w:rsidRDefault="00D939A2" w:rsidP="00DC4EB4"/>
        </w:tc>
      </w:tr>
      <w:tr w:rsidR="00D939A2"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Default="00D939A2" w:rsidP="00DC4EB4">
            <w:pPr>
              <w:rPr>
                <w:b w:val="0"/>
                <w:bCs w:val="0"/>
              </w:rPr>
            </w:pPr>
            <w:r w:rsidRPr="00650E78">
              <w:t>Location of use</w:t>
            </w:r>
            <w:r w:rsidRPr="00650E78">
              <w:rPr>
                <w:lang w:val="en-US"/>
              </w:rPr>
              <w:t xml:space="preserve">: </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Default="00D939A2" w:rsidP="00DC4EB4">
            <w:pPr>
              <w:cnfStyle w:val="000000100000" w:firstRow="0" w:lastRow="0" w:firstColumn="0" w:lastColumn="0" w:oddVBand="0" w:evenVBand="0" w:oddHBand="1" w:evenHBand="0" w:firstRowFirstColumn="0" w:firstRowLastColumn="0" w:lastRowFirstColumn="0" w:lastRowLastColumn="0"/>
            </w:pPr>
            <w:r w:rsidRPr="00650E78">
              <w:rPr>
                <w:lang w:val="en-US"/>
              </w:rPr>
              <w:t>Crew cabins that can be selected for bridge duty</w:t>
            </w:r>
          </w:p>
        </w:tc>
      </w:tr>
    </w:tbl>
    <w:p w:rsidR="00D939A2" w:rsidRDefault="00D939A2" w:rsidP="00EE7307"/>
    <w:tbl>
      <w:tblPr>
        <w:tblStyle w:val="LightList"/>
        <w:tblW w:w="0" w:type="auto"/>
        <w:tblLook w:val="04A0" w:firstRow="1" w:lastRow="0" w:firstColumn="1" w:lastColumn="0" w:noHBand="0" w:noVBand="1"/>
      </w:tblPr>
      <w:tblGrid>
        <w:gridCol w:w="4530"/>
        <w:gridCol w:w="4522"/>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24" w:dyaOrig="1980">
                <v:shape id="_x0000_i1032" type="#_x0000_t75" style="width:144.75pt;height:48.75pt" o:ole="">
                  <v:imagedata r:id="rId70" o:title=""/>
                </v:shape>
                <o:OLEObject Type="Embed" ProgID="PBrush" ShapeID="_x0000_i1032" DrawAspect="Content" ObjectID="_1480251461" r:id="rId71"/>
              </w:object>
            </w:r>
            <w:r w:rsidRPr="0024716D">
              <w:rPr>
                <w:b w:val="0"/>
                <w:bCs w:val="0"/>
              </w:rPr>
              <w:object w:dxaOrig="1890" w:dyaOrig="4936">
                <v:shape id="_x0000_i1033" type="#_x0000_t75" style="width:46.5pt;height:123.75pt" o:ole="">
                  <v:imagedata r:id="rId72" o:title=""/>
                </v:shape>
                <o:OLEObject Type="Embed" ProgID="PBrush" ShapeID="_x0000_i1033" DrawAspect="Content" ObjectID="_1480251462" r:id="rId73"/>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pPr>
            <w:r w:rsidRPr="0024716D">
              <w:rPr>
                <w:lang w:val="en-US"/>
              </w:rPr>
              <w:t>At each entrance door of the ER</w:t>
            </w:r>
            <w:r>
              <w:rPr>
                <w:lang w:val="en-US"/>
              </w:rPr>
              <w:t>,</w:t>
            </w:r>
            <w:r w:rsidRPr="0024716D">
              <w:rPr>
                <w:lang w:val="en-US"/>
              </w:rPr>
              <w:t xml:space="preserve"> or in the ECR</w:t>
            </w:r>
          </w:p>
        </w:tc>
      </w:tr>
    </w:tbl>
    <w:p w:rsidR="00D939A2" w:rsidRDefault="00D939A2" w:rsidP="00EE7307"/>
    <w:p w:rsidR="00D939A2" w:rsidRDefault="00D939A2" w:rsidP="00EE7307"/>
    <w:p w:rsidR="005E073B" w:rsidRDefault="005E073B"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p w:rsidR="00D939A2" w:rsidRDefault="00D939A2" w:rsidP="005E073B">
      <w:pPr>
        <w:rPr>
          <w:lang w:val="en-US"/>
        </w:rPr>
      </w:pPr>
    </w:p>
    <w:tbl>
      <w:tblPr>
        <w:tblStyle w:val="LightList"/>
        <w:tblW w:w="0" w:type="auto"/>
        <w:tblLook w:val="04A0" w:firstRow="1" w:lastRow="0" w:firstColumn="1" w:lastColumn="0" w:noHBand="0" w:noVBand="1"/>
      </w:tblPr>
      <w:tblGrid>
        <w:gridCol w:w="4527"/>
        <w:gridCol w:w="4525"/>
      </w:tblGrid>
      <w:tr w:rsidR="00D939A2" w:rsidRPr="0024716D"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rPr>
                <w:lang w:val="en-US"/>
              </w:rPr>
            </w:pPr>
            <w:r w:rsidRPr="0024716D">
              <w:rPr>
                <w:lang w:val="en-US"/>
              </w:rPr>
              <w:lastRenderedPageBreak/>
              <w:t>Panel horizontal-vertical</w:t>
            </w:r>
          </w:p>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24716D" w:rsidRDefault="00D939A2" w:rsidP="00DC4EB4">
            <w:pPr>
              <w:jc w:val="center"/>
            </w:pPr>
            <w:r w:rsidRPr="0024716D">
              <w:rPr>
                <w:b w:val="0"/>
                <w:bCs w:val="0"/>
              </w:rPr>
              <w:object w:dxaOrig="5924" w:dyaOrig="1965">
                <v:shape id="_x0000_i1034" type="#_x0000_t75" style="width:144.75pt;height:48.75pt" o:ole="">
                  <v:imagedata r:id="rId74" o:title=""/>
                </v:shape>
                <o:OLEObject Type="Embed" ProgID="PBrush" ShapeID="_x0000_i1034" DrawAspect="Content" ObjectID="_1480251463" r:id="rId75"/>
              </w:object>
            </w:r>
            <w:r w:rsidRPr="0024716D">
              <w:rPr>
                <w:b w:val="0"/>
                <w:bCs w:val="0"/>
              </w:rPr>
              <w:object w:dxaOrig="1890" w:dyaOrig="4919">
                <v:shape id="_x0000_i1035" type="#_x0000_t75" style="width:46.5pt;height:123pt" o:ole="">
                  <v:imagedata r:id="rId76" o:title=""/>
                </v:shape>
                <o:OLEObject Type="Embed" ProgID="PBrush" ShapeID="_x0000_i1035" DrawAspect="Content" ObjectID="_1480251464" r:id="rId77"/>
              </w:object>
            </w:r>
          </w:p>
        </w:tc>
      </w:tr>
      <w:tr w:rsidR="00D939A2" w:rsidRPr="0024716D"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24716D" w:rsidRDefault="00D939A2" w:rsidP="00DC4EB4"/>
        </w:tc>
      </w:tr>
      <w:tr w:rsidR="00D939A2" w:rsidRPr="0024716D"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rPr>
                <w:b w:val="0"/>
                <w:bCs w:val="0"/>
              </w:rPr>
            </w:pPr>
            <w:r w:rsidRPr="0024716D">
              <w:t>Location of use</w:t>
            </w:r>
            <w:r w:rsidRPr="0024716D">
              <w:rPr>
                <w:lang w:val="en-US"/>
              </w:rPr>
              <w:t>:</w:t>
            </w:r>
            <w:r w:rsidRPr="0024716D">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24716D" w:rsidRDefault="00D939A2" w:rsidP="00DC4EB4">
            <w:pPr>
              <w:cnfStyle w:val="000000100000" w:firstRow="0" w:lastRow="0" w:firstColumn="0" w:lastColumn="0" w:oddVBand="0" w:evenVBand="0" w:oddHBand="1" w:evenHBand="0" w:firstRowFirstColumn="0" w:firstRowLastColumn="0" w:lastRowFirstColumn="0" w:lastRowLastColumn="0"/>
            </w:pPr>
            <w:r w:rsidRPr="0024716D">
              <w:rPr>
                <w:lang w:val="en-US"/>
              </w:rPr>
              <w:t>Main or secondary bridge</w:t>
            </w:r>
          </w:p>
        </w:tc>
      </w:tr>
    </w:tbl>
    <w:p w:rsidR="00D939A2" w:rsidRDefault="00D939A2" w:rsidP="005E073B">
      <w:pPr>
        <w:rPr>
          <w:lang w:val="en-US"/>
        </w:rPr>
      </w:pPr>
    </w:p>
    <w:tbl>
      <w:tblPr>
        <w:tblStyle w:val="LightList"/>
        <w:tblW w:w="0" w:type="auto"/>
        <w:tblLook w:val="04A0" w:firstRow="1" w:lastRow="0" w:firstColumn="1" w:lastColumn="0" w:noHBand="0" w:noVBand="1"/>
      </w:tblPr>
      <w:tblGrid>
        <w:gridCol w:w="4527"/>
        <w:gridCol w:w="4525"/>
      </w:tblGrid>
      <w:tr w:rsidR="00D939A2" w:rsidRPr="00650E78" w:rsidTr="00DC4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rPr>
                <w:lang w:val="en-US"/>
              </w:rPr>
            </w:pPr>
            <w:r w:rsidRPr="00650E78">
              <w:rPr>
                <w:lang w:val="en-US"/>
              </w:rPr>
              <w:t>Panel horizontal-vertical</w:t>
            </w:r>
          </w:p>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D939A2" w:rsidRPr="00650E78" w:rsidRDefault="00D939A2" w:rsidP="00DC4EB4">
            <w:pPr>
              <w:jc w:val="center"/>
            </w:pPr>
            <w:r w:rsidRPr="00650E78">
              <w:rPr>
                <w:b w:val="0"/>
                <w:bCs w:val="0"/>
              </w:rPr>
              <w:object w:dxaOrig="4320" w:dyaOrig="2295">
                <v:shape id="_x0000_i1036" type="#_x0000_t75" style="width:76.5pt;height:38.25pt" o:ole="">
                  <v:imagedata r:id="rId78" o:title=""/>
                </v:shape>
                <o:OLEObject Type="Embed" ProgID="PBrush" ShapeID="_x0000_i1036" DrawAspect="Content" ObjectID="_1480251465" r:id="rId79"/>
              </w:object>
            </w:r>
            <w:r w:rsidRPr="00650E78">
              <w:rPr>
                <w:b w:val="0"/>
                <w:bCs w:val="0"/>
              </w:rPr>
              <w:object w:dxaOrig="3000" w:dyaOrig="4575">
                <v:shape id="_x0000_i1037" type="#_x0000_t75" style="width:47.25pt;height:1in" o:ole="">
                  <v:imagedata r:id="rId80" o:title=""/>
                </v:shape>
                <o:OLEObject Type="Embed" ProgID="PBrush" ShapeID="_x0000_i1037" DrawAspect="Content" ObjectID="_1480251466" r:id="rId81"/>
              </w:object>
            </w:r>
          </w:p>
        </w:tc>
      </w:tr>
      <w:tr w:rsidR="00D939A2" w:rsidRPr="00650E78" w:rsidTr="00DC4EB4">
        <w:tc>
          <w:tcPr>
            <w:cnfStyle w:val="001000000000" w:firstRow="0" w:lastRow="0" w:firstColumn="1" w:lastColumn="0" w:oddVBand="0" w:evenVBand="0" w:oddHBand="0" w:evenHBand="0" w:firstRowFirstColumn="0" w:firstRowLastColumn="0" w:lastRowFirstColumn="0" w:lastRowLastColumn="0"/>
            <w:tcW w:w="9212" w:type="dxa"/>
            <w:gridSpan w:val="2"/>
            <w:tcBorders>
              <w:bottom w:val="single" w:sz="4" w:space="0" w:color="auto"/>
            </w:tcBorders>
          </w:tcPr>
          <w:p w:rsidR="00D939A2" w:rsidRPr="00650E78" w:rsidRDefault="00D939A2" w:rsidP="00DC4EB4"/>
        </w:tc>
      </w:tr>
      <w:tr w:rsidR="00D939A2" w:rsidRPr="00650E78" w:rsidTr="00DC4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left w:val="single" w:sz="4" w:space="0" w:color="auto"/>
              <w:bottom w:val="single" w:sz="4" w:space="0" w:color="auto"/>
              <w:right w:val="single" w:sz="4" w:space="0" w:color="auto"/>
            </w:tcBorders>
          </w:tcPr>
          <w:p w:rsidR="00D939A2" w:rsidRPr="00650E78" w:rsidRDefault="00D939A2" w:rsidP="00DC4EB4">
            <w:pPr>
              <w:rPr>
                <w:b w:val="0"/>
                <w:bCs w:val="0"/>
              </w:rPr>
            </w:pPr>
            <w:r w:rsidRPr="00650E78">
              <w:t>Location of use</w:t>
            </w:r>
            <w:r w:rsidRPr="00650E78">
              <w:rPr>
                <w:lang w:val="en-US"/>
              </w:rPr>
              <w:t>:</w:t>
            </w:r>
            <w:r w:rsidRPr="00650E78">
              <w:rPr>
                <w:lang w:val="en-US"/>
              </w:rPr>
              <w:tab/>
            </w:r>
          </w:p>
        </w:tc>
        <w:tc>
          <w:tcPr>
            <w:tcW w:w="4606" w:type="dxa"/>
            <w:tcBorders>
              <w:top w:val="single" w:sz="4" w:space="0" w:color="auto"/>
              <w:left w:val="single" w:sz="4" w:space="0" w:color="auto"/>
              <w:bottom w:val="single" w:sz="4" w:space="0" w:color="auto"/>
              <w:right w:val="single" w:sz="4" w:space="0" w:color="auto"/>
            </w:tcBorders>
          </w:tcPr>
          <w:p w:rsidR="00D939A2" w:rsidRPr="00650E78" w:rsidRDefault="00D939A2" w:rsidP="00DC4EB4">
            <w:pPr>
              <w:cnfStyle w:val="000000100000" w:firstRow="0" w:lastRow="0" w:firstColumn="0" w:lastColumn="0" w:oddVBand="0" w:evenVBand="0" w:oddHBand="1" w:evenHBand="0" w:firstRowFirstColumn="0" w:firstRowLastColumn="0" w:lastRowFirstColumn="0" w:lastRowLastColumn="0"/>
            </w:pPr>
            <w:r w:rsidRPr="00650E78">
              <w:rPr>
                <w:lang w:val="en-US"/>
              </w:rPr>
              <w:t>All spaces where Bridge duty crew can be available (no duty select)</w:t>
            </w:r>
          </w:p>
        </w:tc>
      </w:tr>
    </w:tbl>
    <w:p w:rsidR="00D939A2" w:rsidRDefault="00D939A2" w:rsidP="005E073B"/>
    <w:p w:rsidR="00D939A2" w:rsidRPr="00D939A2" w:rsidRDefault="00D939A2" w:rsidP="005E073B"/>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998"/>
        <w:gridCol w:w="5946"/>
      </w:tblGrid>
      <w:tr w:rsidR="00D939A2" w:rsidRPr="00A00367" w:rsidTr="00DC4EB4">
        <w:tc>
          <w:tcPr>
            <w:tcW w:w="3080" w:type="dxa"/>
            <w:shd w:val="clear" w:color="auto" w:fill="333333"/>
          </w:tcPr>
          <w:p w:rsidR="00D939A2" w:rsidRPr="00A00367" w:rsidRDefault="00D939A2" w:rsidP="00DC4EB4">
            <w:pPr>
              <w:rPr>
                <w:b/>
              </w:rPr>
            </w:pPr>
            <w:r>
              <w:rPr>
                <w:b/>
              </w:rPr>
              <w:t>Button</w:t>
            </w:r>
          </w:p>
        </w:tc>
        <w:tc>
          <w:tcPr>
            <w:tcW w:w="6100" w:type="dxa"/>
            <w:shd w:val="clear" w:color="auto" w:fill="333333"/>
          </w:tcPr>
          <w:p w:rsidR="00D939A2" w:rsidRPr="00A00367" w:rsidRDefault="00D939A2" w:rsidP="00DC4EB4">
            <w:pPr>
              <w:rPr>
                <w:b/>
              </w:rPr>
            </w:pPr>
            <w:r>
              <w:rPr>
                <w:b/>
              </w:rPr>
              <w:t>Explanation</w:t>
            </w:r>
          </w:p>
        </w:tc>
      </w:tr>
      <w:tr w:rsidR="00D939A2" w:rsidRPr="000F200F" w:rsidTr="00DC4EB4">
        <w:tc>
          <w:tcPr>
            <w:tcW w:w="3080" w:type="dxa"/>
            <w:shd w:val="clear" w:color="auto" w:fill="auto"/>
          </w:tcPr>
          <w:p w:rsidR="00D939A2" w:rsidRPr="002C5A3C" w:rsidRDefault="005648F9" w:rsidP="00DC4EB4">
            <w:r>
              <w:rPr>
                <w:noProof/>
                <w:lang w:val="nl-NL" w:eastAsia="nl-NL"/>
              </w:rPr>
              <w:t xml:space="preserve"> </w:t>
            </w:r>
            <w:r w:rsidR="00D939A2">
              <w:rPr>
                <w:noProof/>
                <w:lang w:val="nl-NL" w:eastAsia="nl-NL"/>
              </w:rPr>
              <w:drawing>
                <wp:inline distT="0" distB="0" distL="0" distR="0">
                  <wp:extent cx="412595" cy="470358"/>
                  <wp:effectExtent l="0" t="0" r="698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16250" cy="474525"/>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 xml:space="preserve">Dim the button </w:t>
            </w:r>
            <w:r w:rsidR="00046F14">
              <w:rPr>
                <w:lang w:val="en-US"/>
              </w:rPr>
              <w:t>LED</w:t>
            </w:r>
            <w:r>
              <w:rPr>
                <w:lang w:val="en-US"/>
              </w:rPr>
              <w:t>’s of that panel</w:t>
            </w:r>
          </w:p>
          <w:p w:rsidR="00606BFB" w:rsidRDefault="00606BFB" w:rsidP="00DC4EB4">
            <w:pPr>
              <w:rPr>
                <w:lang w:val="en-US"/>
              </w:rPr>
            </w:pPr>
          </w:p>
          <w:p w:rsidR="00606BFB" w:rsidRPr="00CA0364" w:rsidRDefault="00606BFB" w:rsidP="00DC4EB4">
            <w:pPr>
              <w:rPr>
                <w:lang w:val="en-US"/>
              </w:rPr>
            </w:pPr>
            <w:r>
              <w:rPr>
                <w:lang w:val="en-US"/>
              </w:rPr>
              <w:t>Illuminates when panel is active</w:t>
            </w:r>
          </w:p>
        </w:tc>
      </w:tr>
      <w:tr w:rsidR="00D939A2" w:rsidRPr="000F200F"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extent cx="430398" cy="490653"/>
                  <wp:effectExtent l="0" t="0" r="8255"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34387" cy="495200"/>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Silence the alarm</w:t>
            </w:r>
          </w:p>
          <w:p w:rsidR="00606BFB" w:rsidRDefault="00606BFB" w:rsidP="00DC4EB4">
            <w:pPr>
              <w:rPr>
                <w:lang w:val="en-US"/>
              </w:rPr>
            </w:pPr>
          </w:p>
          <w:p w:rsidR="00606BFB" w:rsidRPr="00CA0364" w:rsidRDefault="00606BFB" w:rsidP="00DC4EB4">
            <w:pPr>
              <w:rPr>
                <w:lang w:val="en-US"/>
              </w:rPr>
            </w:pPr>
            <w:r>
              <w:rPr>
                <w:lang w:val="en-US"/>
              </w:rPr>
              <w:t>Illuminates when an alarm is active</w:t>
            </w:r>
          </w:p>
        </w:tc>
      </w:tr>
      <w:tr w:rsidR="00D939A2" w:rsidRPr="000F200F" w:rsidTr="00DC4EB4">
        <w:tc>
          <w:tcPr>
            <w:tcW w:w="3080" w:type="dxa"/>
            <w:shd w:val="clear" w:color="auto" w:fill="auto"/>
          </w:tcPr>
          <w:p w:rsidR="00D939A2" w:rsidRPr="002C5A3C" w:rsidRDefault="00D939A2" w:rsidP="00DC4EB4">
            <w:r>
              <w:rPr>
                <w:noProof/>
                <w:lang w:val="nl-NL" w:eastAsia="nl-NL"/>
              </w:rPr>
              <w:drawing>
                <wp:inline distT="0" distB="0" distL="0" distR="0">
                  <wp:extent cx="512956" cy="456531"/>
                  <wp:effectExtent l="0" t="0" r="1905" b="127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23314" cy="465750"/>
                          </a:xfrm>
                          <a:prstGeom prst="rect">
                            <a:avLst/>
                          </a:prstGeom>
                        </pic:spPr>
                      </pic:pic>
                    </a:graphicData>
                  </a:graphic>
                </wp:inline>
              </w:drawing>
            </w:r>
          </w:p>
        </w:tc>
        <w:tc>
          <w:tcPr>
            <w:tcW w:w="6100" w:type="dxa"/>
            <w:shd w:val="clear" w:color="auto" w:fill="auto"/>
          </w:tcPr>
          <w:p w:rsidR="00606BFB" w:rsidRDefault="00606BFB" w:rsidP="00DC4EB4">
            <w:pPr>
              <w:rPr>
                <w:lang w:val="en-US"/>
              </w:rPr>
            </w:pPr>
            <w:r>
              <w:rPr>
                <w:lang w:val="en-US"/>
              </w:rPr>
              <w:t>No push activity</w:t>
            </w:r>
          </w:p>
          <w:p w:rsidR="00606BFB" w:rsidRDefault="00606BFB" w:rsidP="00DC4EB4">
            <w:pPr>
              <w:rPr>
                <w:lang w:val="en-US"/>
              </w:rPr>
            </w:pPr>
          </w:p>
          <w:p w:rsidR="00D939A2" w:rsidRPr="00CA0364" w:rsidRDefault="00606BFB" w:rsidP="00DC4EB4">
            <w:pPr>
              <w:rPr>
                <w:lang w:val="en-US"/>
              </w:rPr>
            </w:pPr>
            <w:r>
              <w:rPr>
                <w:lang w:val="en-US"/>
              </w:rPr>
              <w:t>Illuminates when ER duty</w:t>
            </w:r>
          </w:p>
        </w:tc>
      </w:tr>
      <w:tr w:rsidR="00D939A2" w:rsidRPr="000F200F"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extent cx="412595" cy="433225"/>
                  <wp:effectExtent l="0" t="0" r="6985"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16250" cy="437063"/>
                          </a:xfrm>
                          <a:prstGeom prst="rect">
                            <a:avLst/>
                          </a:prstGeom>
                        </pic:spPr>
                      </pic:pic>
                    </a:graphicData>
                  </a:graphic>
                </wp:inline>
              </w:drawing>
            </w:r>
          </w:p>
        </w:tc>
        <w:tc>
          <w:tcPr>
            <w:tcW w:w="6100" w:type="dxa"/>
            <w:shd w:val="clear" w:color="auto" w:fill="auto"/>
          </w:tcPr>
          <w:p w:rsidR="00606BFB" w:rsidRDefault="00606BFB" w:rsidP="00DC4EB4">
            <w:pPr>
              <w:rPr>
                <w:lang w:val="en-US"/>
              </w:rPr>
            </w:pPr>
            <w:r>
              <w:rPr>
                <w:lang w:val="en-US"/>
              </w:rPr>
              <w:t>No push activity</w:t>
            </w:r>
          </w:p>
          <w:p w:rsidR="00606BFB" w:rsidRDefault="00606BFB" w:rsidP="00DC4EB4">
            <w:pPr>
              <w:rPr>
                <w:lang w:val="en-US"/>
              </w:rPr>
            </w:pPr>
          </w:p>
          <w:p w:rsidR="00D939A2" w:rsidRPr="00CA0364" w:rsidRDefault="00606BFB" w:rsidP="00DC4EB4">
            <w:pPr>
              <w:rPr>
                <w:lang w:val="en-US"/>
              </w:rPr>
            </w:pPr>
            <w:r>
              <w:rPr>
                <w:lang w:val="en-US"/>
              </w:rPr>
              <w:t>Illuminates when Bridge duty</w:t>
            </w:r>
          </w:p>
        </w:tc>
      </w:tr>
      <w:tr w:rsidR="00D939A2" w:rsidRPr="002C5A3C" w:rsidTr="00DC4EB4">
        <w:tc>
          <w:tcPr>
            <w:tcW w:w="3080" w:type="dxa"/>
            <w:shd w:val="clear" w:color="auto" w:fill="auto"/>
          </w:tcPr>
          <w:p w:rsidR="00D939A2" w:rsidRPr="002C5A3C" w:rsidRDefault="005648F9" w:rsidP="00DC4EB4">
            <w:r>
              <w:t xml:space="preserve"> </w:t>
            </w:r>
            <w:r w:rsidR="00D939A2">
              <w:rPr>
                <w:noProof/>
                <w:lang w:val="nl-NL" w:eastAsia="nl-NL"/>
              </w:rPr>
              <w:drawing>
                <wp:inline distT="0" distB="0" distL="0" distR="0">
                  <wp:extent cx="422573" cy="401444"/>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6316" cy="405000"/>
                          </a:xfrm>
                          <a:prstGeom prst="rect">
                            <a:avLst/>
                          </a:prstGeom>
                        </pic:spPr>
                      </pic:pic>
                    </a:graphicData>
                  </a:graphic>
                </wp:inline>
              </w:drawing>
            </w:r>
          </w:p>
        </w:tc>
        <w:tc>
          <w:tcPr>
            <w:tcW w:w="6100" w:type="dxa"/>
            <w:shd w:val="clear" w:color="auto" w:fill="auto"/>
          </w:tcPr>
          <w:p w:rsidR="00D939A2" w:rsidRDefault="00606BFB" w:rsidP="00DC4EB4">
            <w:r>
              <w:t>Press for attended/unattended mode</w:t>
            </w:r>
          </w:p>
          <w:p w:rsidR="00606BFB" w:rsidRDefault="00606BFB" w:rsidP="00DC4EB4"/>
          <w:p w:rsidR="00606BFB" w:rsidRPr="002C5A3C" w:rsidRDefault="00606BFB" w:rsidP="00DC4EB4">
            <w:r>
              <w:t>Illuminates when attended</w:t>
            </w:r>
          </w:p>
        </w:tc>
      </w:tr>
      <w:tr w:rsidR="00D939A2" w:rsidRPr="002C5A3C" w:rsidTr="00DC4EB4">
        <w:tc>
          <w:tcPr>
            <w:tcW w:w="3080" w:type="dxa"/>
            <w:shd w:val="clear" w:color="auto" w:fill="auto"/>
          </w:tcPr>
          <w:p w:rsidR="00D939A2" w:rsidRDefault="005648F9" w:rsidP="00DC4EB4">
            <w:r>
              <w:t xml:space="preserve"> </w:t>
            </w:r>
            <w:r w:rsidR="00D939A2">
              <w:rPr>
                <w:noProof/>
                <w:lang w:val="nl-NL" w:eastAsia="nl-NL"/>
              </w:rPr>
              <w:drawing>
                <wp:inline distT="0" distB="0" distL="0" distR="0">
                  <wp:extent cx="412595" cy="453855"/>
                  <wp:effectExtent l="0" t="0" r="6985"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16250" cy="457875"/>
                          </a:xfrm>
                          <a:prstGeom prst="rect">
                            <a:avLst/>
                          </a:prstGeom>
                        </pic:spPr>
                      </pic:pic>
                    </a:graphicData>
                  </a:graphic>
                </wp:inline>
              </w:drawing>
            </w:r>
          </w:p>
        </w:tc>
        <w:tc>
          <w:tcPr>
            <w:tcW w:w="6100" w:type="dxa"/>
            <w:shd w:val="clear" w:color="auto" w:fill="auto"/>
          </w:tcPr>
          <w:p w:rsidR="00D939A2" w:rsidRDefault="00606BFB" w:rsidP="00DC4EB4">
            <w:pPr>
              <w:rPr>
                <w:lang w:val="en-US"/>
              </w:rPr>
            </w:pPr>
            <w:r>
              <w:rPr>
                <w:lang w:val="en-US"/>
              </w:rPr>
              <w:t>No push activity</w:t>
            </w:r>
          </w:p>
          <w:p w:rsidR="00606BFB" w:rsidRDefault="00606BFB" w:rsidP="00DC4EB4">
            <w:pPr>
              <w:rPr>
                <w:lang w:val="en-US"/>
              </w:rPr>
            </w:pPr>
          </w:p>
          <w:p w:rsidR="00606BFB" w:rsidRPr="002C5A3C" w:rsidRDefault="00606BFB" w:rsidP="00DC4EB4">
            <w:r>
              <w:rPr>
                <w:lang w:val="en-US"/>
              </w:rPr>
              <w:t>Illuminates when timer is active</w:t>
            </w:r>
          </w:p>
        </w:tc>
      </w:tr>
    </w:tbl>
    <w:p w:rsidR="005E073B" w:rsidRDefault="005648F9" w:rsidP="005648F9">
      <w:pPr>
        <w:pStyle w:val="Onderschrift"/>
      </w:pPr>
      <w:bookmarkStart w:id="135" w:name="_Toc400106261"/>
      <w:r>
        <w:t xml:space="preserve">Table </w:t>
      </w:r>
      <w:r w:rsidR="002F6CAD">
        <w:fldChar w:fldCharType="begin"/>
      </w:r>
      <w:r>
        <w:instrText xml:space="preserve"> SEQ Table \* ARABIC </w:instrText>
      </w:r>
      <w:r w:rsidR="002F6CAD">
        <w:fldChar w:fldCharType="separate"/>
      </w:r>
      <w:r w:rsidR="00600627">
        <w:rPr>
          <w:noProof/>
        </w:rPr>
        <w:t>6</w:t>
      </w:r>
      <w:r w:rsidR="002F6CAD">
        <w:fldChar w:fldCharType="end"/>
      </w:r>
      <w:r>
        <w:t>: Alarm panel buttons</w:t>
      </w:r>
      <w:bookmarkEnd w:id="135"/>
    </w:p>
    <w:p w:rsidR="005648F9" w:rsidRDefault="005648F9" w:rsidP="005648F9"/>
    <w:p w:rsidR="002A3EFF" w:rsidRDefault="002A3EFF" w:rsidP="005648F9"/>
    <w:p w:rsidR="002A3EFF" w:rsidRDefault="002A3EFF" w:rsidP="005648F9"/>
    <w:p w:rsidR="002A3EFF" w:rsidRDefault="002A3EFF" w:rsidP="005648F9"/>
    <w:p w:rsidR="002A3EFF" w:rsidRPr="00D939A2" w:rsidRDefault="002A3EFF" w:rsidP="005648F9"/>
    <w:p w:rsidR="005E073B" w:rsidRDefault="005E073B" w:rsidP="00AC25D9">
      <w:pPr>
        <w:rPr>
          <w:lang w:val="en-US"/>
        </w:rPr>
      </w:pPr>
      <w:r>
        <w:rPr>
          <w:noProof/>
          <w:lang w:val="nl-NL" w:eastAsia="nl-NL"/>
        </w:rPr>
        <w:lastRenderedPageBreak/>
        <w:drawing>
          <wp:inline distT="0" distB="0" distL="0" distR="0">
            <wp:extent cx="5029200" cy="3783396"/>
            <wp:effectExtent l="0" t="0" r="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026546" cy="3781399"/>
                    </a:xfrm>
                    <a:prstGeom prst="rect">
                      <a:avLst/>
                    </a:prstGeom>
                  </pic:spPr>
                </pic:pic>
              </a:graphicData>
            </a:graphic>
          </wp:inline>
        </w:drawing>
      </w:r>
    </w:p>
    <w:p w:rsidR="005E073B" w:rsidRDefault="005E073B" w:rsidP="005E073B">
      <w:pPr>
        <w:pStyle w:val="Onderschrift"/>
      </w:pPr>
      <w:bookmarkStart w:id="136" w:name="_Ref399767057"/>
      <w:bookmarkStart w:id="137" w:name="_Toc400106234"/>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5</w:t>
      </w:r>
      <w:r w:rsidR="002F6CAD">
        <w:fldChar w:fldCharType="end"/>
      </w:r>
      <w:bookmarkEnd w:id="136"/>
      <w:r>
        <w:t>: Typical DAP screen</w:t>
      </w:r>
      <w:bookmarkEnd w:id="137"/>
    </w:p>
    <w:p w:rsidR="005E073B" w:rsidRDefault="00606BFB" w:rsidP="00606BFB">
      <w:pPr>
        <w:pStyle w:val="Heading3"/>
      </w:pPr>
      <w:bookmarkStart w:id="138" w:name="_Toc400106177"/>
      <w:r>
        <w:t>Extra buttons alarm mimic</w:t>
      </w:r>
      <w:bookmarkEnd w:id="138"/>
    </w:p>
    <w:p w:rsidR="00606BFB" w:rsidRDefault="00606BFB" w:rsidP="00606BFB"/>
    <w:p w:rsidR="00606BFB" w:rsidRDefault="0075501A" w:rsidP="00606BFB">
      <w:r>
        <w:t xml:space="preserve">Depending if the station is set as a specific alarm station, some extra buttons will appear at the bottom of the alarm mimic. When the OWS is set-up as a bridge station, the icons as shown in </w:t>
      </w:r>
      <w:r w:rsidR="002F6CAD">
        <w:fldChar w:fldCharType="begin"/>
      </w:r>
      <w:r w:rsidR="008645FB">
        <w:instrText xml:space="preserve"> REF _Ref399838787 \h </w:instrText>
      </w:r>
      <w:r w:rsidR="002F6CAD">
        <w:fldChar w:fldCharType="separate"/>
      </w:r>
      <w:r w:rsidR="00600627">
        <w:t xml:space="preserve">Figure </w:t>
      </w:r>
      <w:r w:rsidR="00600627">
        <w:rPr>
          <w:noProof/>
        </w:rPr>
        <w:t>2</w:t>
      </w:r>
      <w:r w:rsidR="00600627">
        <w:noBreakHyphen/>
      </w:r>
      <w:r w:rsidR="00600627">
        <w:rPr>
          <w:noProof/>
        </w:rPr>
        <w:t>6</w:t>
      </w:r>
      <w:r w:rsidR="002F6CAD">
        <w:fldChar w:fldCharType="end"/>
      </w:r>
      <w:r w:rsidR="008645FB">
        <w:t xml:space="preserve"> </w:t>
      </w:r>
      <w:r>
        <w:t xml:space="preserve">will appear. When the OWS is set-up as an ER station, the icons as shown in </w:t>
      </w:r>
      <w:r w:rsidR="002F6CAD">
        <w:fldChar w:fldCharType="begin"/>
      </w:r>
      <w:r w:rsidR="008645FB">
        <w:instrText xml:space="preserve"> REF _Ref399838802 \h </w:instrText>
      </w:r>
      <w:r w:rsidR="002F6CAD">
        <w:fldChar w:fldCharType="separate"/>
      </w:r>
      <w:r w:rsidR="00600627">
        <w:t xml:space="preserve">Figure </w:t>
      </w:r>
      <w:r w:rsidR="00600627">
        <w:rPr>
          <w:noProof/>
        </w:rPr>
        <w:t>2</w:t>
      </w:r>
      <w:r w:rsidR="00600627">
        <w:noBreakHyphen/>
      </w:r>
      <w:r w:rsidR="00600627">
        <w:rPr>
          <w:noProof/>
        </w:rPr>
        <w:t>7</w:t>
      </w:r>
      <w:r w:rsidR="002F6CAD">
        <w:fldChar w:fldCharType="end"/>
      </w:r>
      <w:r w:rsidR="008645FB">
        <w:t xml:space="preserve"> </w:t>
      </w:r>
      <w:r>
        <w:t>will appear.</w:t>
      </w:r>
    </w:p>
    <w:p w:rsidR="00DC4EB4" w:rsidRDefault="00DC4EB4" w:rsidP="00606BFB"/>
    <w:p w:rsidR="00DC4EB4" w:rsidRDefault="00DC4EB4" w:rsidP="00606BFB">
      <w:r>
        <w:rPr>
          <w:noProof/>
          <w:lang w:val="nl-NL" w:eastAsia="nl-NL"/>
        </w:rPr>
        <w:drawing>
          <wp:inline distT="0" distB="0" distL="0" distR="0">
            <wp:extent cx="5760720" cy="333786"/>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760720" cy="333786"/>
                    </a:xfrm>
                    <a:prstGeom prst="rect">
                      <a:avLst/>
                    </a:prstGeom>
                  </pic:spPr>
                </pic:pic>
              </a:graphicData>
            </a:graphic>
          </wp:inline>
        </w:drawing>
      </w:r>
    </w:p>
    <w:p w:rsidR="00DC4EB4" w:rsidRDefault="00DC4EB4" w:rsidP="00DC4EB4">
      <w:pPr>
        <w:pStyle w:val="Onderschrift"/>
      </w:pPr>
      <w:bookmarkStart w:id="139" w:name="_Ref399838787"/>
      <w:bookmarkStart w:id="140" w:name="_Toc400106235"/>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6</w:t>
      </w:r>
      <w:r w:rsidR="002F6CAD">
        <w:fldChar w:fldCharType="end"/>
      </w:r>
      <w:bookmarkEnd w:id="139"/>
      <w:r>
        <w:t>: Bridge set-up icons</w:t>
      </w:r>
      <w:bookmarkEnd w:id="140"/>
    </w:p>
    <w:p w:rsidR="0075501A" w:rsidRDefault="0075501A" w:rsidP="00606BFB"/>
    <w:p w:rsidR="0075501A" w:rsidRDefault="00DC4EB4" w:rsidP="00606BFB">
      <w:r>
        <w:rPr>
          <w:noProof/>
          <w:lang w:val="nl-NL" w:eastAsia="nl-NL"/>
        </w:rPr>
        <w:drawing>
          <wp:inline distT="0" distB="0" distL="0" distR="0">
            <wp:extent cx="5760720" cy="34358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60720" cy="343585"/>
                    </a:xfrm>
                    <a:prstGeom prst="rect">
                      <a:avLst/>
                    </a:prstGeom>
                  </pic:spPr>
                </pic:pic>
              </a:graphicData>
            </a:graphic>
          </wp:inline>
        </w:drawing>
      </w:r>
    </w:p>
    <w:p w:rsidR="00DC4EB4" w:rsidRDefault="00DC4EB4" w:rsidP="00DC4EB4">
      <w:pPr>
        <w:pStyle w:val="Onderschrift"/>
      </w:pPr>
      <w:bookmarkStart w:id="141" w:name="_Ref399838802"/>
      <w:bookmarkStart w:id="142" w:name="_Toc400106236"/>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7</w:t>
      </w:r>
      <w:r w:rsidR="002F6CAD">
        <w:fldChar w:fldCharType="end"/>
      </w:r>
      <w:bookmarkEnd w:id="141"/>
      <w:r>
        <w:t>: ER set-up icons</w:t>
      </w:r>
      <w:bookmarkEnd w:id="142"/>
    </w:p>
    <w:p w:rsidR="00DC4EB4" w:rsidRDefault="008645FB" w:rsidP="00DC4EB4">
      <w:r>
        <w:t xml:space="preserve">The meaning and handling of these icons </w:t>
      </w:r>
      <w:r w:rsidR="00046F14">
        <w:t xml:space="preserve">are </w:t>
      </w:r>
      <w:r>
        <w:t>explained in the following table.</w:t>
      </w:r>
    </w:p>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p w:rsidR="008645FB" w:rsidRDefault="008645FB" w:rsidP="00DC4EB4"/>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15"/>
        <w:gridCol w:w="5929"/>
      </w:tblGrid>
      <w:tr w:rsidR="008645FB" w:rsidRPr="00A00367" w:rsidTr="008645FB">
        <w:trPr>
          <w:trHeight w:val="153"/>
        </w:trPr>
        <w:tc>
          <w:tcPr>
            <w:tcW w:w="3080" w:type="dxa"/>
            <w:shd w:val="clear" w:color="auto" w:fill="333333"/>
          </w:tcPr>
          <w:p w:rsidR="008645FB" w:rsidRPr="00A00367" w:rsidRDefault="008645FB" w:rsidP="0006674D">
            <w:pPr>
              <w:rPr>
                <w:b/>
              </w:rPr>
            </w:pPr>
            <w:r>
              <w:rPr>
                <w:b/>
              </w:rPr>
              <w:t>Button</w:t>
            </w:r>
          </w:p>
        </w:tc>
        <w:tc>
          <w:tcPr>
            <w:tcW w:w="6100" w:type="dxa"/>
            <w:shd w:val="clear" w:color="auto" w:fill="333333"/>
          </w:tcPr>
          <w:p w:rsidR="008645FB" w:rsidRPr="00A00367" w:rsidRDefault="008645FB" w:rsidP="0006674D">
            <w:pPr>
              <w:rPr>
                <w:b/>
              </w:rPr>
            </w:pPr>
            <w:r>
              <w:rPr>
                <w:b/>
              </w:rPr>
              <w:t>Explanation</w:t>
            </w:r>
          </w:p>
        </w:tc>
      </w:tr>
      <w:tr w:rsidR="008645FB" w:rsidRPr="000F200F" w:rsidTr="00E671FE">
        <w:trPr>
          <w:trHeight w:val="1021"/>
        </w:trPr>
        <w:tc>
          <w:tcPr>
            <w:tcW w:w="3080" w:type="dxa"/>
            <w:shd w:val="clear" w:color="auto" w:fill="auto"/>
            <w:vAlign w:val="center"/>
          </w:tcPr>
          <w:p w:rsidR="008645FB" w:rsidRPr="002C5A3C" w:rsidRDefault="008645FB" w:rsidP="00E671FE">
            <w:pPr>
              <w:jc w:val="center"/>
            </w:pPr>
            <w:r>
              <w:rPr>
                <w:noProof/>
                <w:lang w:val="nl-NL" w:eastAsia="nl-NL"/>
              </w:rPr>
              <w:lastRenderedPageBreak/>
              <w:drawing>
                <wp:inline distT="0" distB="0" distL="0" distR="0">
                  <wp:extent cx="720000" cy="720000"/>
                  <wp:effectExtent l="0" t="0" r="4445" b="4445"/>
                  <wp:docPr id="25" name="Afbeelding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1"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E671FE" w:rsidP="00E671FE">
            <w:pPr>
              <w:rPr>
                <w:lang w:val="en-US"/>
              </w:rPr>
            </w:pPr>
            <w:r>
              <w:rPr>
                <w:lang w:val="en-US"/>
              </w:rPr>
              <w:t>Press to print (part of) the alarm list</w:t>
            </w:r>
          </w:p>
        </w:tc>
      </w:tr>
      <w:tr w:rsidR="008645FB" w:rsidRPr="000F200F" w:rsidTr="00E671FE">
        <w:trPr>
          <w:trHeight w:val="1008"/>
        </w:trPr>
        <w:tc>
          <w:tcPr>
            <w:tcW w:w="3080" w:type="dxa"/>
            <w:shd w:val="clear" w:color="auto" w:fill="auto"/>
            <w:vAlign w:val="center"/>
          </w:tcPr>
          <w:p w:rsidR="008645FB" w:rsidRPr="002C5A3C" w:rsidRDefault="008645FB" w:rsidP="00E671FE">
            <w:pPr>
              <w:jc w:val="center"/>
            </w:pPr>
            <w:r>
              <w:rPr>
                <w:noProof/>
                <w:lang w:val="nl-NL" w:eastAsia="nl-NL"/>
              </w:rPr>
              <w:drawing>
                <wp:inline distT="0" distB="0" distL="0" distR="0">
                  <wp:extent cx="720000" cy="720000"/>
                  <wp:effectExtent l="0" t="0" r="4445" b="4445"/>
                  <wp:docPr id="26" name="Afbeelding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2"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E671FE" w:rsidP="00E671FE">
            <w:pPr>
              <w:rPr>
                <w:lang w:val="en-US"/>
              </w:rPr>
            </w:pPr>
            <w:r>
              <w:rPr>
                <w:lang w:val="en-US"/>
              </w:rPr>
              <w:t xml:space="preserve">Press and select space </w:t>
            </w:r>
            <w:r w:rsidR="00DC05A8">
              <w:rPr>
                <w:lang w:val="en-US"/>
              </w:rPr>
              <w:t xml:space="preserve">or crewmember </w:t>
            </w:r>
            <w:r>
              <w:rPr>
                <w:lang w:val="en-US"/>
              </w:rPr>
              <w:t>to call</w:t>
            </w:r>
          </w:p>
        </w:tc>
      </w:tr>
      <w:tr w:rsidR="008645FB" w:rsidRPr="000F200F" w:rsidTr="00E671FE">
        <w:tc>
          <w:tcPr>
            <w:tcW w:w="3080" w:type="dxa"/>
            <w:shd w:val="clear" w:color="auto" w:fill="auto"/>
            <w:vAlign w:val="center"/>
          </w:tcPr>
          <w:p w:rsidR="008645FB" w:rsidRPr="002C5A3C" w:rsidRDefault="008645FB" w:rsidP="00E671FE">
            <w:pPr>
              <w:jc w:val="center"/>
            </w:pPr>
            <w:r>
              <w:rPr>
                <w:noProof/>
                <w:lang w:val="nl-NL" w:eastAsia="nl-NL"/>
              </w:rPr>
              <w:drawing>
                <wp:inline distT="0" distB="0" distL="0" distR="0">
                  <wp:extent cx="720000" cy="720000"/>
                  <wp:effectExtent l="0" t="0" r="4445" b="4445"/>
                  <wp:docPr id="27" name="Afbeelding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3"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DC05A8" w:rsidP="00E671FE">
            <w:pPr>
              <w:rPr>
                <w:lang w:val="en-US"/>
              </w:rPr>
            </w:pPr>
            <w:r>
              <w:rPr>
                <w:lang w:val="en-US"/>
              </w:rPr>
              <w:t>Switch station On/Off (when applicable)</w:t>
            </w:r>
          </w:p>
        </w:tc>
      </w:tr>
      <w:tr w:rsidR="008645FB" w:rsidRPr="000F200F" w:rsidTr="00E671FE">
        <w:tc>
          <w:tcPr>
            <w:tcW w:w="3080" w:type="dxa"/>
            <w:shd w:val="clear" w:color="auto" w:fill="auto"/>
            <w:vAlign w:val="center"/>
          </w:tcPr>
          <w:p w:rsidR="008645FB" w:rsidRPr="002C5A3C" w:rsidRDefault="00E671FE" w:rsidP="00E671FE">
            <w:pPr>
              <w:jc w:val="center"/>
            </w:pPr>
            <w:r>
              <w:rPr>
                <w:noProof/>
                <w:lang w:val="nl-NL" w:eastAsia="nl-NL"/>
              </w:rPr>
              <w:drawing>
                <wp:inline distT="0" distB="0" distL="0" distR="0">
                  <wp:extent cx="720000" cy="720000"/>
                  <wp:effectExtent l="0" t="0" r="4445" b="4445"/>
                  <wp:docPr id="29" name="Afbeelding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4"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CA0364" w:rsidRDefault="00DC05A8" w:rsidP="00046F14">
            <w:pPr>
              <w:rPr>
                <w:lang w:val="en-US"/>
              </w:rPr>
            </w:pPr>
            <w:r>
              <w:rPr>
                <w:lang w:val="en-US"/>
              </w:rPr>
              <w:t>Scroll to top</w:t>
            </w:r>
          </w:p>
        </w:tc>
      </w:tr>
      <w:tr w:rsidR="008645FB" w:rsidRPr="002C5A3C" w:rsidTr="00E671FE">
        <w:tc>
          <w:tcPr>
            <w:tcW w:w="3080" w:type="dxa"/>
            <w:shd w:val="clear" w:color="auto" w:fill="auto"/>
            <w:vAlign w:val="center"/>
          </w:tcPr>
          <w:p w:rsidR="008645FB" w:rsidRPr="002C5A3C" w:rsidRDefault="00E671FE" w:rsidP="00E671FE">
            <w:pPr>
              <w:jc w:val="center"/>
            </w:pPr>
            <w:r>
              <w:rPr>
                <w:noProof/>
                <w:lang w:val="nl-NL" w:eastAsia="nl-NL"/>
              </w:rPr>
              <w:drawing>
                <wp:inline distT="0" distB="0" distL="0" distR="0">
                  <wp:extent cx="720000" cy="720000"/>
                  <wp:effectExtent l="0" t="0" r="4445" b="4445"/>
                  <wp:docPr id="30" name="Afbeelding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5"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2C5A3C" w:rsidRDefault="00DC05A8" w:rsidP="00E671FE">
            <w:r>
              <w:t>Scroll up</w:t>
            </w:r>
          </w:p>
        </w:tc>
      </w:tr>
      <w:tr w:rsidR="008645FB" w:rsidRPr="002C5A3C" w:rsidTr="00E671FE">
        <w:trPr>
          <w:trHeight w:val="70"/>
        </w:trPr>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1" name="Afbeelding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6"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Pr="002C5A3C" w:rsidRDefault="00DC05A8" w:rsidP="00E671FE">
            <w:r>
              <w:t>Scroll down</w:t>
            </w:r>
          </w:p>
        </w:tc>
      </w:tr>
      <w:tr w:rsidR="008645FB" w:rsidRPr="002C5A3C" w:rsidTr="00E671FE">
        <w:trPr>
          <w:trHeight w:val="862"/>
        </w:trPr>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2" name="Afbeelding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7"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Acknowledge or silence alarms</w:t>
            </w:r>
          </w:p>
        </w:tc>
      </w:tr>
      <w:tr w:rsidR="008645FB" w:rsidRPr="002C5A3C" w:rsidTr="00E671FE">
        <w:trPr>
          <w:trHeight w:val="836"/>
        </w:trPr>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3" name="Afbeelding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8"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Select crew for Bridge duty</w:t>
            </w:r>
          </w:p>
        </w:tc>
      </w:tr>
      <w:tr w:rsidR="008645FB" w:rsidRPr="002C5A3C" w:rsidTr="00D82D20">
        <w:trPr>
          <w:trHeight w:val="1078"/>
        </w:trPr>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5" name="Afbeelding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99"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DC05A8" w:rsidP="00E671FE">
            <w:pPr>
              <w:rPr>
                <w:lang w:val="en-US"/>
              </w:rPr>
            </w:pPr>
            <w:r>
              <w:rPr>
                <w:lang w:val="en-US"/>
              </w:rPr>
              <w:t>Switch BNWAS On/Off</w:t>
            </w:r>
          </w:p>
        </w:tc>
      </w:tr>
      <w:tr w:rsidR="008645FB" w:rsidRPr="002C5A3C" w:rsidTr="00D82D20">
        <w:trPr>
          <w:trHeight w:val="1052"/>
        </w:trPr>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6" name="Afbeelding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0"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256B16" w:rsidP="00E671FE">
            <w:pPr>
              <w:rPr>
                <w:lang w:val="en-US"/>
              </w:rPr>
            </w:pPr>
            <w:r>
              <w:rPr>
                <w:lang w:val="en-US"/>
              </w:rPr>
              <w:t>Select crew for ER duty</w:t>
            </w:r>
          </w:p>
        </w:tc>
      </w:tr>
      <w:tr w:rsidR="008645FB" w:rsidRPr="002C5A3C" w:rsidTr="00E671FE">
        <w:tc>
          <w:tcPr>
            <w:tcW w:w="3080" w:type="dxa"/>
            <w:shd w:val="clear" w:color="auto" w:fill="auto"/>
            <w:vAlign w:val="center"/>
          </w:tcPr>
          <w:p w:rsidR="008645FB" w:rsidRDefault="00E671FE" w:rsidP="00E671FE">
            <w:pPr>
              <w:jc w:val="center"/>
            </w:pPr>
            <w:r>
              <w:rPr>
                <w:noProof/>
                <w:lang w:val="nl-NL" w:eastAsia="nl-NL"/>
              </w:rPr>
              <w:drawing>
                <wp:inline distT="0" distB="0" distL="0" distR="0">
                  <wp:extent cx="720000" cy="720000"/>
                  <wp:effectExtent l="0" t="0" r="4445" b="4445"/>
                  <wp:docPr id="37" name="Afbeelding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1" cstate="print"/>
                          <a:stretch>
                            <a:fillRect/>
                          </a:stretch>
                        </pic:blipFill>
                        <pic:spPr>
                          <a:xfrm>
                            <a:off x="0" y="0"/>
                            <a:ext cx="720000" cy="720000"/>
                          </a:xfrm>
                          <a:prstGeom prst="rect">
                            <a:avLst/>
                          </a:prstGeom>
                        </pic:spPr>
                      </pic:pic>
                    </a:graphicData>
                  </a:graphic>
                </wp:inline>
              </w:drawing>
            </w:r>
          </w:p>
        </w:tc>
        <w:tc>
          <w:tcPr>
            <w:tcW w:w="6100" w:type="dxa"/>
            <w:shd w:val="clear" w:color="auto" w:fill="auto"/>
            <w:vAlign w:val="center"/>
          </w:tcPr>
          <w:p w:rsidR="008645FB" w:rsidRDefault="00256B16" w:rsidP="00E671FE">
            <w:pPr>
              <w:rPr>
                <w:lang w:val="en-US"/>
              </w:rPr>
            </w:pPr>
            <w:r>
              <w:rPr>
                <w:lang w:val="en-US"/>
              </w:rPr>
              <w:t>Switch personnel alarm On/Off</w:t>
            </w:r>
          </w:p>
        </w:tc>
      </w:tr>
    </w:tbl>
    <w:p w:rsidR="008645FB" w:rsidRDefault="00256B16" w:rsidP="00256B16">
      <w:pPr>
        <w:pStyle w:val="Onderschrift"/>
      </w:pPr>
      <w:bookmarkStart w:id="143" w:name="_Toc400106262"/>
      <w:r>
        <w:t xml:space="preserve">Table </w:t>
      </w:r>
      <w:r w:rsidR="002F6CAD">
        <w:fldChar w:fldCharType="begin"/>
      </w:r>
      <w:r>
        <w:instrText xml:space="preserve"> SEQ Table \* ARABIC </w:instrText>
      </w:r>
      <w:r w:rsidR="002F6CAD">
        <w:fldChar w:fldCharType="separate"/>
      </w:r>
      <w:r w:rsidR="00600627">
        <w:rPr>
          <w:noProof/>
        </w:rPr>
        <w:t>7</w:t>
      </w:r>
      <w:r w:rsidR="002F6CAD">
        <w:fldChar w:fldCharType="end"/>
      </w:r>
      <w:r>
        <w:t>: Alarm mimic set-up icons</w:t>
      </w:r>
      <w:bookmarkEnd w:id="143"/>
    </w:p>
    <w:p w:rsidR="00256B16" w:rsidRDefault="00256B16" w:rsidP="00256B16"/>
    <w:p w:rsidR="00256B16" w:rsidRDefault="00256B16" w:rsidP="00256B16"/>
    <w:p w:rsidR="00256B16" w:rsidRDefault="00256B16" w:rsidP="00256B16">
      <w:r>
        <w:t xml:space="preserve">The </w:t>
      </w:r>
      <w:r w:rsidR="00046F14" w:rsidRPr="00046F14">
        <w:rPr>
          <w:i/>
        </w:rPr>
        <w:t>C</w:t>
      </w:r>
      <w:r w:rsidRPr="00046F14">
        <w:rPr>
          <w:i/>
        </w:rPr>
        <w:t>all</w:t>
      </w:r>
      <w:r w:rsidR="00046F14">
        <w:rPr>
          <w:i/>
        </w:rPr>
        <w:t xml:space="preserve"> </w:t>
      </w:r>
      <w:r>
        <w:t xml:space="preserve">and </w:t>
      </w:r>
      <w:r w:rsidR="00046F14" w:rsidRPr="00046F14">
        <w:rPr>
          <w:i/>
        </w:rPr>
        <w:t>D</w:t>
      </w:r>
      <w:r w:rsidRPr="00046F14">
        <w:rPr>
          <w:i/>
        </w:rPr>
        <w:t>uty</w:t>
      </w:r>
      <w:r w:rsidR="00046F14" w:rsidRPr="00046F14">
        <w:rPr>
          <w:i/>
        </w:rPr>
        <w:t xml:space="preserve"> S</w:t>
      </w:r>
      <w:r w:rsidRPr="00046F14">
        <w:rPr>
          <w:i/>
        </w:rPr>
        <w:t>elect</w:t>
      </w:r>
      <w:r>
        <w:t xml:space="preserve"> button</w:t>
      </w:r>
      <w:r w:rsidR="00046F14">
        <w:t>s</w:t>
      </w:r>
      <w:r>
        <w:t xml:space="preserve"> have some additional choices, depending on who you can call or who you can select for duty</w:t>
      </w:r>
      <w:r w:rsidR="00046F14">
        <w:t xml:space="preserve">. </w:t>
      </w:r>
      <w:r w:rsidR="0006674D">
        <w:t xml:space="preserve">This will be </w:t>
      </w:r>
      <w:r w:rsidR="00046F14">
        <w:t xml:space="preserve">configured </w:t>
      </w:r>
      <w:r w:rsidR="0006674D">
        <w:t xml:space="preserve">upfront and will look as in </w:t>
      </w:r>
      <w:r w:rsidR="002F6CAD">
        <w:fldChar w:fldCharType="begin"/>
      </w:r>
      <w:r w:rsidR="00D82D20">
        <w:instrText xml:space="preserve"> REF _Ref399842588 \h </w:instrText>
      </w:r>
      <w:r w:rsidR="002F6CAD">
        <w:fldChar w:fldCharType="separate"/>
      </w:r>
      <w:r w:rsidR="00600627">
        <w:t xml:space="preserve">Figure </w:t>
      </w:r>
      <w:r w:rsidR="00600627">
        <w:rPr>
          <w:noProof/>
        </w:rPr>
        <w:t>2</w:t>
      </w:r>
      <w:r w:rsidR="00600627">
        <w:noBreakHyphen/>
      </w:r>
      <w:r w:rsidR="00600627">
        <w:rPr>
          <w:noProof/>
        </w:rPr>
        <w:t>8</w:t>
      </w:r>
      <w:r w:rsidR="002F6CAD">
        <w:fldChar w:fldCharType="end"/>
      </w:r>
      <w:r w:rsidR="00D82D20">
        <w:t xml:space="preserve"> and </w:t>
      </w:r>
      <w:r w:rsidR="002F6CAD">
        <w:fldChar w:fldCharType="begin"/>
      </w:r>
      <w:r w:rsidR="00D82D20">
        <w:instrText xml:space="preserve"> REF _Ref399842600 \h </w:instrText>
      </w:r>
      <w:r w:rsidR="002F6CAD">
        <w:fldChar w:fldCharType="separate"/>
      </w:r>
      <w:r w:rsidR="00600627">
        <w:t xml:space="preserve">Figure </w:t>
      </w:r>
      <w:r w:rsidR="00600627">
        <w:rPr>
          <w:noProof/>
        </w:rPr>
        <w:t>2</w:t>
      </w:r>
      <w:r w:rsidR="00600627">
        <w:noBreakHyphen/>
      </w:r>
      <w:r w:rsidR="00600627">
        <w:rPr>
          <w:noProof/>
        </w:rPr>
        <w:t>9</w:t>
      </w:r>
      <w:r w:rsidR="002F6CAD">
        <w:fldChar w:fldCharType="end"/>
      </w:r>
      <w:r w:rsidR="0006674D">
        <w:t xml:space="preserve">. </w:t>
      </w:r>
      <w:r w:rsidR="00046F14">
        <w:t>F</w:t>
      </w:r>
      <w:r w:rsidR="0006674D">
        <w:t xml:space="preserve">irst select the </w:t>
      </w:r>
      <w:r w:rsidR="00046F14" w:rsidRPr="00046F14">
        <w:rPr>
          <w:i/>
        </w:rPr>
        <w:t>C</w:t>
      </w:r>
      <w:r w:rsidR="0006674D" w:rsidRPr="00046F14">
        <w:rPr>
          <w:i/>
        </w:rPr>
        <w:t>all</w:t>
      </w:r>
      <w:r w:rsidR="0006674D">
        <w:t xml:space="preserve"> or </w:t>
      </w:r>
      <w:r w:rsidR="00046F14" w:rsidRPr="00046F14">
        <w:rPr>
          <w:i/>
        </w:rPr>
        <w:t>D</w:t>
      </w:r>
      <w:r w:rsidR="0006674D" w:rsidRPr="00046F14">
        <w:rPr>
          <w:i/>
        </w:rPr>
        <w:t xml:space="preserve">uty </w:t>
      </w:r>
      <w:r w:rsidR="00046F14" w:rsidRPr="00046F14">
        <w:rPr>
          <w:i/>
        </w:rPr>
        <w:t>S</w:t>
      </w:r>
      <w:r w:rsidR="0006674D" w:rsidRPr="00046F14">
        <w:rPr>
          <w:i/>
        </w:rPr>
        <w:t>elect</w:t>
      </w:r>
      <w:r w:rsidR="0006674D">
        <w:t xml:space="preserve"> button and then choose from the following menu.</w:t>
      </w:r>
    </w:p>
    <w:p w:rsidR="0006674D" w:rsidRDefault="0006674D" w:rsidP="00256B16"/>
    <w:p w:rsidR="0006674D" w:rsidRDefault="0006674D" w:rsidP="00256B16">
      <w:r>
        <w:rPr>
          <w:noProof/>
          <w:lang w:val="nl-NL" w:eastAsia="nl-NL"/>
        </w:rPr>
        <w:drawing>
          <wp:inline distT="0" distB="0" distL="0" distR="0">
            <wp:extent cx="2809875" cy="2286000"/>
            <wp:effectExtent l="0" t="0" r="952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09875" cy="2286000"/>
                    </a:xfrm>
                    <a:prstGeom prst="rect">
                      <a:avLst/>
                    </a:prstGeom>
                  </pic:spPr>
                </pic:pic>
              </a:graphicData>
            </a:graphic>
          </wp:inline>
        </w:drawing>
      </w:r>
    </w:p>
    <w:p w:rsidR="0006674D" w:rsidRDefault="0006674D" w:rsidP="0006674D">
      <w:pPr>
        <w:pStyle w:val="Onderschrift"/>
      </w:pPr>
      <w:bookmarkStart w:id="144" w:name="_Ref399842588"/>
      <w:bookmarkStart w:id="145" w:name="_Toc400106237"/>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8</w:t>
      </w:r>
      <w:r w:rsidR="002F6CAD">
        <w:fldChar w:fldCharType="end"/>
      </w:r>
      <w:bookmarkEnd w:id="144"/>
      <w:r>
        <w:t>: Call function</w:t>
      </w:r>
      <w:bookmarkEnd w:id="145"/>
    </w:p>
    <w:p w:rsidR="0006674D" w:rsidRDefault="0006674D" w:rsidP="00256B16"/>
    <w:p w:rsidR="0006674D" w:rsidRDefault="0006674D" w:rsidP="00256B16">
      <w:r>
        <w:rPr>
          <w:noProof/>
          <w:lang w:val="nl-NL" w:eastAsia="nl-NL"/>
        </w:rPr>
        <w:drawing>
          <wp:inline distT="0" distB="0" distL="0" distR="0">
            <wp:extent cx="1762125" cy="1476375"/>
            <wp:effectExtent l="0" t="0" r="9525"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1762125" cy="1476375"/>
                    </a:xfrm>
                    <a:prstGeom prst="rect">
                      <a:avLst/>
                    </a:prstGeom>
                  </pic:spPr>
                </pic:pic>
              </a:graphicData>
            </a:graphic>
          </wp:inline>
        </w:drawing>
      </w:r>
    </w:p>
    <w:p w:rsidR="0006674D" w:rsidRDefault="0006674D" w:rsidP="0006674D">
      <w:pPr>
        <w:pStyle w:val="Onderschrift"/>
      </w:pPr>
      <w:bookmarkStart w:id="146" w:name="_Ref399842600"/>
      <w:bookmarkStart w:id="147" w:name="_Toc400106238"/>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9</w:t>
      </w:r>
      <w:r w:rsidR="002F6CAD">
        <w:fldChar w:fldCharType="end"/>
      </w:r>
      <w:bookmarkEnd w:id="146"/>
      <w:r>
        <w:t>: Duty select function</w:t>
      </w:r>
      <w:bookmarkEnd w:id="147"/>
    </w:p>
    <w:p w:rsidR="0006674D" w:rsidRDefault="00D82D20" w:rsidP="0006674D">
      <w:r>
        <w:t>Additionally</w:t>
      </w:r>
      <w:r w:rsidR="00046F14">
        <w:t>,</w:t>
      </w:r>
      <w:r>
        <w:t xml:space="preserve"> you can see the station that is calling you on the main</w:t>
      </w:r>
      <w:r w:rsidR="00046F14">
        <w:t xml:space="preserve"> screen (while hearing a buzzer tone</w:t>
      </w:r>
      <w:r>
        <w:t xml:space="preserve"> if available). You can click on the message to make it disappear (see </w:t>
      </w:r>
      <w:r w:rsidR="002F6CAD">
        <w:fldChar w:fldCharType="begin"/>
      </w:r>
      <w:r w:rsidR="00667B5A">
        <w:instrText xml:space="preserve"> REF _Ref399843018 \h </w:instrText>
      </w:r>
      <w:r w:rsidR="002F6CAD">
        <w:fldChar w:fldCharType="separate"/>
      </w:r>
      <w:r w:rsidR="00600627">
        <w:t xml:space="preserve">Figure </w:t>
      </w:r>
      <w:r w:rsidR="00600627">
        <w:rPr>
          <w:noProof/>
        </w:rPr>
        <w:t>2</w:t>
      </w:r>
      <w:r w:rsidR="00600627">
        <w:noBreakHyphen/>
      </w:r>
      <w:r w:rsidR="00600627">
        <w:rPr>
          <w:noProof/>
        </w:rPr>
        <w:t>10</w:t>
      </w:r>
      <w:r w:rsidR="002F6CAD">
        <w:fldChar w:fldCharType="end"/>
      </w:r>
      <w:r>
        <w:t>).</w:t>
      </w:r>
    </w:p>
    <w:p w:rsidR="00D82D20" w:rsidRDefault="00D82D20" w:rsidP="0006674D"/>
    <w:p w:rsidR="00D82D20" w:rsidRDefault="00D82D20" w:rsidP="0006674D">
      <w:r>
        <w:t xml:space="preserve">The </w:t>
      </w:r>
      <w:r w:rsidR="00667B5A">
        <w:t>person that is on duty will be visible on all stations in the right upper corner of the screen</w:t>
      </w:r>
      <w:r w:rsidR="00046F14">
        <w:t>.</w:t>
      </w:r>
      <w:r w:rsidR="00667B5A">
        <w:t xml:space="preserve"> </w:t>
      </w:r>
    </w:p>
    <w:p w:rsidR="00667B5A" w:rsidRDefault="00667B5A" w:rsidP="0006674D">
      <w:r>
        <w:t xml:space="preserve"> </w:t>
      </w:r>
    </w:p>
    <w:p w:rsidR="00667B5A" w:rsidRDefault="00667B5A" w:rsidP="0006674D">
      <w:r>
        <w:rPr>
          <w:noProof/>
          <w:lang w:val="nl-NL" w:eastAsia="nl-NL"/>
        </w:rPr>
        <w:drawing>
          <wp:inline distT="0" distB="0" distL="0" distR="0">
            <wp:extent cx="4181475" cy="9239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181475" cy="923925"/>
                    </a:xfrm>
                    <a:prstGeom prst="rect">
                      <a:avLst/>
                    </a:prstGeom>
                  </pic:spPr>
                </pic:pic>
              </a:graphicData>
            </a:graphic>
          </wp:inline>
        </w:drawing>
      </w:r>
    </w:p>
    <w:p w:rsidR="00667B5A" w:rsidRDefault="00667B5A" w:rsidP="00667B5A">
      <w:pPr>
        <w:pStyle w:val="Onderschrift"/>
      </w:pPr>
      <w:bookmarkStart w:id="148" w:name="_Ref399843018"/>
      <w:bookmarkStart w:id="149" w:name="_Toc400106239"/>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10</w:t>
      </w:r>
      <w:r w:rsidR="002F6CAD">
        <w:fldChar w:fldCharType="end"/>
      </w:r>
      <w:bookmarkEnd w:id="148"/>
      <w:r>
        <w:t>: receiving call message</w:t>
      </w:r>
      <w:bookmarkEnd w:id="149"/>
    </w:p>
    <w:p w:rsidR="00667B5A" w:rsidRDefault="00667B5A" w:rsidP="00667B5A">
      <w:pPr>
        <w:pStyle w:val="Onderschrift"/>
      </w:pPr>
    </w:p>
    <w:p w:rsidR="008F2C8B" w:rsidRDefault="008F2C8B" w:rsidP="00667B5A">
      <w:pPr>
        <w:pStyle w:val="Onderschrift"/>
      </w:pPr>
    </w:p>
    <w:p w:rsidR="00667B5A" w:rsidRDefault="00667B5A" w:rsidP="00667B5A"/>
    <w:p w:rsidR="00667B5A" w:rsidRDefault="00667B5A" w:rsidP="00667B5A">
      <w:r>
        <w:t xml:space="preserve">Finally in the upper right corner of the alarm mimic some crew and time information will be shown (see </w:t>
      </w:r>
      <w:r w:rsidR="002F6CAD">
        <w:fldChar w:fldCharType="begin"/>
      </w:r>
      <w:r>
        <w:instrText xml:space="preserve"> REF _Ref399843154 \h </w:instrText>
      </w:r>
      <w:r w:rsidR="002F6CAD">
        <w:fldChar w:fldCharType="separate"/>
      </w:r>
      <w:r w:rsidR="00600627">
        <w:t xml:space="preserve">Figure </w:t>
      </w:r>
      <w:r w:rsidR="00600627">
        <w:rPr>
          <w:noProof/>
        </w:rPr>
        <w:t>2</w:t>
      </w:r>
      <w:r w:rsidR="00600627">
        <w:noBreakHyphen/>
      </w:r>
      <w:r w:rsidR="00600627">
        <w:rPr>
          <w:noProof/>
        </w:rPr>
        <w:t>11</w:t>
      </w:r>
      <w:r w:rsidR="002F6CAD">
        <w:fldChar w:fldCharType="end"/>
      </w:r>
      <w:r>
        <w:t>). Here you can see if the ER is attended or unattended, who is on duty, the time and the timer (remaining time) from either the ER Personnel alarm or the BNWAS alarm.</w:t>
      </w:r>
    </w:p>
    <w:p w:rsidR="000652CD" w:rsidRDefault="000652CD" w:rsidP="00667B5A"/>
    <w:p w:rsidR="00667B5A" w:rsidRDefault="000652CD" w:rsidP="00667B5A">
      <w:r>
        <w:t>The left button is the reset button for the timer. The right button is the same as th</w:t>
      </w:r>
      <w:r w:rsidR="00A25AEA">
        <w:t xml:space="preserve">e button </w:t>
      </w:r>
      <w:r w:rsidR="00A25AEA" w:rsidRPr="00A25AEA">
        <w:rPr>
          <w:i/>
        </w:rPr>
        <w:t>Switch station On/Off</w:t>
      </w:r>
      <w:r>
        <w:t>.</w:t>
      </w:r>
    </w:p>
    <w:p w:rsidR="00667B5A" w:rsidRDefault="00667B5A" w:rsidP="00667B5A"/>
    <w:p w:rsidR="00667B5A" w:rsidRDefault="00667B5A" w:rsidP="00667B5A">
      <w:r>
        <w:rPr>
          <w:noProof/>
          <w:lang w:val="nl-NL" w:eastAsia="nl-NL"/>
        </w:rPr>
        <w:drawing>
          <wp:inline distT="0" distB="0" distL="0" distR="0">
            <wp:extent cx="5067300" cy="6191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067300" cy="619125"/>
                    </a:xfrm>
                    <a:prstGeom prst="rect">
                      <a:avLst/>
                    </a:prstGeom>
                  </pic:spPr>
                </pic:pic>
              </a:graphicData>
            </a:graphic>
          </wp:inline>
        </w:drawing>
      </w:r>
    </w:p>
    <w:p w:rsidR="00667B5A" w:rsidRDefault="00667B5A" w:rsidP="00667B5A">
      <w:pPr>
        <w:pStyle w:val="Onderschrift"/>
      </w:pPr>
      <w:bookmarkStart w:id="150" w:name="_Ref399843154"/>
      <w:bookmarkStart w:id="151" w:name="_Toc400106240"/>
      <w:r>
        <w:t xml:space="preserve">Figure </w:t>
      </w:r>
      <w:r w:rsidR="002F6CAD">
        <w:fldChar w:fldCharType="begin"/>
      </w:r>
      <w:r w:rsidR="00005400">
        <w:instrText xml:space="preserve"> STYLEREF 1 \s </w:instrText>
      </w:r>
      <w:r w:rsidR="002F6CAD">
        <w:fldChar w:fldCharType="separate"/>
      </w:r>
      <w:r w:rsidR="00600627">
        <w:rPr>
          <w:noProof/>
        </w:rPr>
        <w:t>2</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11</w:t>
      </w:r>
      <w:r w:rsidR="002F6CAD">
        <w:fldChar w:fldCharType="end"/>
      </w:r>
      <w:bookmarkEnd w:id="150"/>
      <w:r>
        <w:t>: Crew information</w:t>
      </w:r>
      <w:bookmarkEnd w:id="151"/>
    </w:p>
    <w:p w:rsidR="00667B5A" w:rsidRDefault="00667B5A" w:rsidP="00667B5A"/>
    <w:p w:rsidR="008645FB" w:rsidRPr="00606BFB" w:rsidRDefault="008645FB" w:rsidP="00DC4EB4"/>
    <w:bookmarkStart w:id="152" w:name="_Toc257380454"/>
    <w:bookmarkStart w:id="153" w:name="_Toc400106178"/>
    <w:p w:rsidR="00DA5601" w:rsidRDefault="005E073B" w:rsidP="005A1A32">
      <w:pPr>
        <w:pStyle w:val="Heading3"/>
      </w:pPr>
      <w:r>
        <w:object w:dxaOrig="15" w:dyaOrig="15">
          <v:shape id="_x0000_i1038" type="#_x0000_t75" style="width:1.5pt;height:1.5pt" o:ole="">
            <v:imagedata r:id="rId8" o:title=""/>
          </v:shape>
          <o:OLEObject Type="Embed" ProgID="Photoshop.Image.10" ShapeID="_x0000_i1038" DrawAspect="Content" ObjectID="_1480251467" r:id="rId106">
            <o:FieldCodes>\s</o:FieldCodes>
          </o:OLEObject>
        </w:object>
      </w:r>
      <w:bookmarkEnd w:id="152"/>
      <w:r w:rsidR="005A1A32">
        <w:t>Duty alarm principal</w:t>
      </w:r>
      <w:bookmarkEnd w:id="153"/>
      <w:r w:rsidR="00DA5601">
        <w:t xml:space="preserve"> </w:t>
      </w:r>
    </w:p>
    <w:p w:rsidR="004A4B12" w:rsidRDefault="004A4B12" w:rsidP="000F200F">
      <w:pPr>
        <w:rPr>
          <w:lang w:val="en-US"/>
        </w:rPr>
      </w:pPr>
    </w:p>
    <w:p w:rsidR="00DA5601" w:rsidRPr="00CA0364" w:rsidRDefault="00DA5601" w:rsidP="000F200F">
      <w:pPr>
        <w:rPr>
          <w:lang w:val="en-US"/>
        </w:rPr>
      </w:pPr>
      <w:r w:rsidRPr="00CA0364">
        <w:rPr>
          <w:lang w:val="en-US"/>
        </w:rPr>
        <w:t xml:space="preserve">The duty alarm system is used for the transfer of alarms to the technical crew in case of an unattended machinery space. The duty alarm system will be configured from a particular </w:t>
      </w:r>
      <w:r w:rsidR="005A1A32">
        <w:rPr>
          <w:lang w:val="en-US"/>
        </w:rPr>
        <w:t xml:space="preserve">OWS. </w:t>
      </w:r>
      <w:r w:rsidRPr="00CA0364">
        <w:rPr>
          <w:lang w:val="en-US"/>
        </w:rPr>
        <w:t>The duty alarm system provides unambiguous audio visual annunciation of alarms and warnings via a dedicated banner located at the top of the alarm panel screen.</w:t>
      </w:r>
    </w:p>
    <w:p w:rsidR="00DA5601" w:rsidRPr="00CA0364" w:rsidRDefault="00DA5601" w:rsidP="000F200F">
      <w:pPr>
        <w:rPr>
          <w:lang w:val="en-US"/>
        </w:rPr>
      </w:pPr>
      <w:r w:rsidRPr="00CA0364">
        <w:rPr>
          <w:lang w:val="en-US"/>
        </w:rPr>
        <w:t xml:space="preserve">A watch and call system extends the central alarm system to engineers' cabins and public areas when machinery spaces/control rooms are unattended. </w:t>
      </w:r>
    </w:p>
    <w:p w:rsidR="00DA5601" w:rsidRPr="00CA0364" w:rsidRDefault="00DA5601" w:rsidP="000F200F">
      <w:pPr>
        <w:rPr>
          <w:lang w:val="en-US"/>
        </w:rPr>
      </w:pPr>
    </w:p>
    <w:p w:rsidR="00DA5601" w:rsidRDefault="00DA5601" w:rsidP="00DA5601">
      <w:pPr>
        <w:pStyle w:val="Heading3"/>
        <w:numPr>
          <w:ilvl w:val="2"/>
          <w:numId w:val="3"/>
        </w:numPr>
        <w:rPr>
          <w:lang w:val="en-US"/>
        </w:rPr>
      </w:pPr>
      <w:bookmarkStart w:id="154" w:name="_Toc334096657"/>
      <w:bookmarkStart w:id="155" w:name="_Toc400106179"/>
      <w:r w:rsidRPr="00D54B94">
        <w:rPr>
          <w:lang w:val="en-US"/>
        </w:rPr>
        <w:t>Alarm types</w:t>
      </w:r>
      <w:bookmarkEnd w:id="154"/>
      <w:bookmarkEnd w:id="155"/>
    </w:p>
    <w:p w:rsidR="00DA5601" w:rsidRPr="00A37D30" w:rsidRDefault="00DA5601" w:rsidP="00DA5601">
      <w:pPr>
        <w:pStyle w:val="Heading4"/>
        <w:numPr>
          <w:ilvl w:val="3"/>
          <w:numId w:val="3"/>
        </w:numPr>
        <w:rPr>
          <w:sz w:val="22"/>
          <w:szCs w:val="22"/>
          <w:lang w:val="en-US"/>
        </w:rPr>
      </w:pPr>
      <w:bookmarkStart w:id="156" w:name="_Toc334096658"/>
      <w:bookmarkStart w:id="157" w:name="_Toc400106180"/>
      <w:r w:rsidRPr="00A37D30">
        <w:rPr>
          <w:sz w:val="22"/>
          <w:szCs w:val="22"/>
          <w:lang w:val="en-US"/>
        </w:rPr>
        <w:t>Alarm detection for analogue signals</w:t>
      </w:r>
      <w:bookmarkEnd w:id="156"/>
      <w:bookmarkEnd w:id="157"/>
    </w:p>
    <w:p w:rsidR="0016320D" w:rsidRDefault="0016320D" w:rsidP="000F200F">
      <w:pPr>
        <w:pStyle w:val="Text"/>
        <w:rPr>
          <w:lang w:val="en-US"/>
        </w:rPr>
      </w:pPr>
    </w:p>
    <w:p w:rsidR="00DA5601"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8"/>
        </w:numPr>
        <w:rPr>
          <w:lang w:val="en-US"/>
        </w:rPr>
      </w:pPr>
      <w:r w:rsidRPr="00D54B94">
        <w:rPr>
          <w:lang w:val="en-US"/>
        </w:rPr>
        <w:t>Instrument failure alarms</w:t>
      </w:r>
    </w:p>
    <w:p w:rsidR="00DA5601" w:rsidRDefault="00DA5601" w:rsidP="000F200F">
      <w:pPr>
        <w:pStyle w:val="Text"/>
        <w:numPr>
          <w:ilvl w:val="0"/>
          <w:numId w:val="28"/>
        </w:numPr>
        <w:rPr>
          <w:lang w:val="en-US"/>
        </w:rPr>
      </w:pPr>
      <w:r w:rsidRPr="00D54B94">
        <w:rPr>
          <w:lang w:val="en-US"/>
        </w:rPr>
        <w:t>Low-low process alarms with or without action (slow-down)</w:t>
      </w:r>
    </w:p>
    <w:p w:rsidR="00DA5601" w:rsidRDefault="00DA5601" w:rsidP="000F200F">
      <w:pPr>
        <w:pStyle w:val="Text"/>
        <w:numPr>
          <w:ilvl w:val="0"/>
          <w:numId w:val="28"/>
        </w:numPr>
        <w:rPr>
          <w:lang w:val="en-US"/>
        </w:rPr>
      </w:pPr>
      <w:r w:rsidRPr="00D54B94">
        <w:rPr>
          <w:lang w:val="en-US"/>
        </w:rPr>
        <w:t>Low process alarms</w:t>
      </w:r>
    </w:p>
    <w:p w:rsidR="00DA5601" w:rsidRDefault="00DA5601" w:rsidP="000F200F">
      <w:pPr>
        <w:pStyle w:val="Text"/>
        <w:numPr>
          <w:ilvl w:val="0"/>
          <w:numId w:val="28"/>
        </w:numPr>
        <w:rPr>
          <w:lang w:val="en-US"/>
        </w:rPr>
      </w:pPr>
      <w:r w:rsidRPr="00D54B94">
        <w:rPr>
          <w:lang w:val="en-US"/>
        </w:rPr>
        <w:t>High process alarms</w:t>
      </w:r>
    </w:p>
    <w:p w:rsidR="00DA5601" w:rsidRDefault="00DA5601" w:rsidP="000F200F">
      <w:pPr>
        <w:pStyle w:val="Text"/>
        <w:numPr>
          <w:ilvl w:val="0"/>
          <w:numId w:val="28"/>
        </w:numPr>
        <w:rPr>
          <w:lang w:val="en-US"/>
        </w:rPr>
      </w:pPr>
      <w:r w:rsidRPr="00D54B94">
        <w:rPr>
          <w:lang w:val="en-US"/>
        </w:rPr>
        <w:t>High-high process alarms with or without action (slow-down)</w:t>
      </w:r>
    </w:p>
    <w:p w:rsidR="00DA5601" w:rsidRDefault="00DA5601" w:rsidP="000F200F">
      <w:pPr>
        <w:pStyle w:val="Text"/>
        <w:numPr>
          <w:ilvl w:val="0"/>
          <w:numId w:val="28"/>
        </w:numPr>
        <w:rPr>
          <w:lang w:val="en-US"/>
        </w:rPr>
      </w:pPr>
      <w:r w:rsidRPr="00D54B94">
        <w:rPr>
          <w:lang w:val="en-US"/>
        </w:rPr>
        <w:t>Return to normal detection with dead-band to avoid alarm fluctuations</w:t>
      </w:r>
    </w:p>
    <w:p w:rsidR="00DA5601" w:rsidRDefault="00DA5601" w:rsidP="000F200F">
      <w:pPr>
        <w:pStyle w:val="Text"/>
        <w:numPr>
          <w:ilvl w:val="0"/>
          <w:numId w:val="28"/>
        </w:numPr>
        <w:rPr>
          <w:lang w:val="en-US"/>
        </w:rPr>
      </w:pPr>
      <w:r w:rsidRPr="00D54B94">
        <w:rPr>
          <w:lang w:val="en-US"/>
        </w:rPr>
        <w:t>Adjustable filter factors to filter fluctuations in the incoming signals</w:t>
      </w:r>
    </w:p>
    <w:p w:rsidR="00DA5601" w:rsidRDefault="00DA5601" w:rsidP="000F200F">
      <w:pPr>
        <w:pStyle w:val="Text"/>
        <w:numPr>
          <w:ilvl w:val="0"/>
          <w:numId w:val="28"/>
        </w:numPr>
        <w:rPr>
          <w:lang w:val="en-US"/>
        </w:rPr>
      </w:pPr>
      <w:r w:rsidRPr="00D54B94">
        <w:rPr>
          <w:lang w:val="en-US"/>
        </w:rPr>
        <w:t>Time delay of alarm triggering and return to normal messages.</w:t>
      </w:r>
    </w:p>
    <w:p w:rsidR="0016320D" w:rsidRDefault="0016320D" w:rsidP="0016320D">
      <w:pPr>
        <w:rPr>
          <w:lang w:val="en-US"/>
        </w:rPr>
      </w:pPr>
    </w:p>
    <w:p w:rsidR="00DA5601" w:rsidRPr="00A37D30" w:rsidRDefault="00DA5601" w:rsidP="00DA5601">
      <w:pPr>
        <w:pStyle w:val="Heading4"/>
        <w:numPr>
          <w:ilvl w:val="3"/>
          <w:numId w:val="3"/>
        </w:numPr>
        <w:rPr>
          <w:sz w:val="22"/>
          <w:szCs w:val="22"/>
          <w:lang w:val="en-US"/>
        </w:rPr>
      </w:pPr>
      <w:bookmarkStart w:id="158" w:name="_Toc334096659"/>
      <w:bookmarkStart w:id="159" w:name="_Toc400106181"/>
      <w:r w:rsidRPr="00A37D30">
        <w:rPr>
          <w:sz w:val="22"/>
          <w:szCs w:val="22"/>
          <w:lang w:val="en-US"/>
        </w:rPr>
        <w:t>Alarm detection for on/off (two state) signals</w:t>
      </w:r>
      <w:bookmarkEnd w:id="158"/>
      <w:bookmarkEnd w:id="159"/>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9"/>
        </w:numPr>
        <w:rPr>
          <w:lang w:val="en-US"/>
        </w:rPr>
      </w:pPr>
      <w:r w:rsidRPr="00D54B94">
        <w:rPr>
          <w:lang w:val="en-US"/>
        </w:rPr>
        <w:t>High process alarms</w:t>
      </w:r>
    </w:p>
    <w:p w:rsidR="00DA5601" w:rsidRDefault="00DA5601" w:rsidP="000F200F">
      <w:pPr>
        <w:pStyle w:val="Text"/>
        <w:numPr>
          <w:ilvl w:val="0"/>
          <w:numId w:val="29"/>
        </w:numPr>
        <w:rPr>
          <w:lang w:val="en-US"/>
        </w:rPr>
      </w:pPr>
      <w:r w:rsidRPr="00D54B94">
        <w:rPr>
          <w:lang w:val="en-US"/>
        </w:rPr>
        <w:t>Return to normal detection</w:t>
      </w:r>
    </w:p>
    <w:p w:rsidR="00DA5601" w:rsidRDefault="00DA5601" w:rsidP="000F200F">
      <w:pPr>
        <w:pStyle w:val="Text"/>
        <w:numPr>
          <w:ilvl w:val="0"/>
          <w:numId w:val="29"/>
        </w:numPr>
        <w:rPr>
          <w:lang w:val="en-US"/>
        </w:rPr>
      </w:pPr>
      <w:r w:rsidRPr="00D54B94">
        <w:rPr>
          <w:lang w:val="en-US"/>
        </w:rPr>
        <w:t>Time delay of alarm triggering and return to normal messages.</w:t>
      </w:r>
    </w:p>
    <w:p w:rsidR="0016320D" w:rsidRDefault="0016320D">
      <w:pPr>
        <w:overflowPunct/>
        <w:autoSpaceDE/>
        <w:autoSpaceDN/>
        <w:adjustRightInd/>
        <w:textAlignment w:val="auto"/>
        <w:rPr>
          <w:lang w:val="en-US"/>
        </w:rPr>
      </w:pPr>
      <w:r>
        <w:rPr>
          <w:lang w:val="en-US"/>
        </w:rPr>
        <w:br w:type="page"/>
      </w:r>
    </w:p>
    <w:p w:rsidR="00490094" w:rsidRDefault="00490094">
      <w:pPr>
        <w:overflowPunct/>
        <w:autoSpaceDE/>
        <w:autoSpaceDN/>
        <w:adjustRightInd/>
        <w:textAlignment w:val="auto"/>
        <w:rPr>
          <w:lang w:val="en-US"/>
        </w:rPr>
      </w:pPr>
    </w:p>
    <w:p w:rsidR="00DA5601" w:rsidRPr="00A37D30" w:rsidRDefault="00DA5601" w:rsidP="00DA5601">
      <w:pPr>
        <w:pStyle w:val="Heading4"/>
        <w:numPr>
          <w:ilvl w:val="3"/>
          <w:numId w:val="3"/>
        </w:numPr>
        <w:rPr>
          <w:sz w:val="22"/>
          <w:szCs w:val="22"/>
          <w:lang w:val="en-US"/>
        </w:rPr>
      </w:pPr>
      <w:bookmarkStart w:id="160" w:name="_Toc334096660"/>
      <w:bookmarkStart w:id="161" w:name="_Toc400106182"/>
      <w:r w:rsidRPr="00A37D30">
        <w:rPr>
          <w:sz w:val="22"/>
          <w:szCs w:val="22"/>
          <w:lang w:val="en-US"/>
        </w:rPr>
        <w:t>Alarm detection for on/off signals with line check</w:t>
      </w:r>
      <w:bookmarkEnd w:id="160"/>
      <w:bookmarkEnd w:id="161"/>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30"/>
        </w:numPr>
        <w:rPr>
          <w:lang w:val="en-US"/>
        </w:rPr>
      </w:pPr>
      <w:r w:rsidRPr="00D54B94">
        <w:rPr>
          <w:lang w:val="en-US"/>
        </w:rPr>
        <w:t>High process alarms (open or closed)</w:t>
      </w:r>
    </w:p>
    <w:p w:rsidR="00DA5601" w:rsidRDefault="00DA5601" w:rsidP="000F200F">
      <w:pPr>
        <w:pStyle w:val="Text"/>
        <w:numPr>
          <w:ilvl w:val="0"/>
          <w:numId w:val="30"/>
        </w:numPr>
        <w:rPr>
          <w:lang w:val="en-US"/>
        </w:rPr>
      </w:pPr>
      <w:r w:rsidRPr="00D54B94">
        <w:rPr>
          <w:lang w:val="en-US"/>
        </w:rPr>
        <w:t>Line broken alarm</w:t>
      </w:r>
    </w:p>
    <w:p w:rsidR="00DA5601" w:rsidRDefault="00DA5601" w:rsidP="000F200F">
      <w:pPr>
        <w:pStyle w:val="Text"/>
        <w:numPr>
          <w:ilvl w:val="0"/>
          <w:numId w:val="30"/>
        </w:numPr>
        <w:rPr>
          <w:lang w:val="en-US"/>
        </w:rPr>
      </w:pPr>
      <w:r w:rsidRPr="00D54B94">
        <w:rPr>
          <w:lang w:val="en-US"/>
        </w:rPr>
        <w:t>Line short alarm</w:t>
      </w:r>
    </w:p>
    <w:p w:rsidR="00DA5601" w:rsidRDefault="00DA5601" w:rsidP="000F200F">
      <w:pPr>
        <w:pStyle w:val="Text"/>
        <w:numPr>
          <w:ilvl w:val="0"/>
          <w:numId w:val="30"/>
        </w:numPr>
        <w:rPr>
          <w:lang w:val="en-US"/>
        </w:rPr>
      </w:pPr>
      <w:r w:rsidRPr="00D54B94">
        <w:rPr>
          <w:lang w:val="en-US"/>
        </w:rPr>
        <w:t>Return to normal detection</w:t>
      </w:r>
    </w:p>
    <w:p w:rsidR="00DA5601" w:rsidRDefault="00DA5601" w:rsidP="000F200F">
      <w:pPr>
        <w:pStyle w:val="Text"/>
        <w:numPr>
          <w:ilvl w:val="0"/>
          <w:numId w:val="30"/>
        </w:numPr>
        <w:rPr>
          <w:lang w:val="en-US"/>
        </w:rPr>
      </w:pPr>
      <w:r w:rsidRPr="00D54B94">
        <w:rPr>
          <w:lang w:val="en-US"/>
        </w:rPr>
        <w:t>Time delay of alarm triggering and return to normal messages.</w:t>
      </w:r>
    </w:p>
    <w:p w:rsidR="0016320D" w:rsidRPr="00E56C73" w:rsidRDefault="0016320D" w:rsidP="0016320D">
      <w:pPr>
        <w:rPr>
          <w:lang w:val="en-US"/>
        </w:rPr>
      </w:pPr>
    </w:p>
    <w:p w:rsidR="00DA5601" w:rsidRDefault="00DA5601" w:rsidP="00DA5601">
      <w:pPr>
        <w:pStyle w:val="Heading3"/>
        <w:numPr>
          <w:ilvl w:val="2"/>
          <w:numId w:val="3"/>
        </w:numPr>
      </w:pPr>
      <w:bookmarkStart w:id="162" w:name="_Ref240775112"/>
      <w:bookmarkStart w:id="163" w:name="_Ref240775123"/>
      <w:bookmarkStart w:id="164" w:name="_Toc257380455"/>
      <w:bookmarkStart w:id="165" w:name="_Toc400106183"/>
      <w:r w:rsidRPr="00686863">
        <w:t xml:space="preserve">Attended </w:t>
      </w:r>
      <w:r>
        <w:t xml:space="preserve">alarm </w:t>
      </w:r>
      <w:r w:rsidRPr="00686863">
        <w:t>mode</w:t>
      </w:r>
      <w:bookmarkEnd w:id="162"/>
      <w:bookmarkEnd w:id="163"/>
      <w:bookmarkEnd w:id="164"/>
      <w:bookmarkEnd w:id="165"/>
    </w:p>
    <w:p w:rsidR="00E63EE3" w:rsidRDefault="00E63EE3" w:rsidP="000F200F"/>
    <w:p w:rsidR="00DA5601" w:rsidRPr="00E63EE3" w:rsidRDefault="00DC7643" w:rsidP="000F200F">
      <w:pPr>
        <w:rPr>
          <w:rFonts w:cs="Arial"/>
          <w:vertAlign w:val="superscript"/>
        </w:rPr>
      </w:pPr>
      <w:r>
        <w:t>NavVision</w:t>
      </w:r>
      <w:r w:rsidR="00DA5601" w:rsidRPr="00CA0364">
        <w:rPr>
          <w:lang w:val="en-US"/>
        </w:rPr>
        <w:t xml:space="preserve"> will transfer the alarm to the activated location. </w:t>
      </w:r>
    </w:p>
    <w:p w:rsidR="00DA5601" w:rsidRPr="00CA0364" w:rsidRDefault="00DA5601" w:rsidP="000F200F">
      <w:pPr>
        <w:rPr>
          <w:lang w:val="en-US"/>
        </w:rPr>
      </w:pPr>
      <w:r w:rsidRPr="00CA0364">
        <w:rPr>
          <w:lang w:val="en-US"/>
        </w:rPr>
        <w:t>In case of an attended or manned machinery space this location will be the:</w:t>
      </w:r>
    </w:p>
    <w:p w:rsidR="00DA5601" w:rsidRDefault="00DA5601" w:rsidP="006319AA">
      <w:pPr>
        <w:numPr>
          <w:ilvl w:val="0"/>
          <w:numId w:val="43"/>
        </w:numPr>
      </w:pPr>
      <w:r>
        <w:t>Engine Control Room (ECR)</w:t>
      </w:r>
    </w:p>
    <w:p w:rsidR="00DA5601" w:rsidRDefault="00DA5601" w:rsidP="006319AA">
      <w:pPr>
        <w:numPr>
          <w:ilvl w:val="0"/>
          <w:numId w:val="43"/>
        </w:numPr>
        <w:rPr>
          <w:lang w:val="en-US"/>
        </w:rPr>
      </w:pPr>
      <w:r w:rsidRPr="00CA0364">
        <w:rPr>
          <w:lang w:val="en-US"/>
        </w:rPr>
        <w:t>Accommodations (e.g. mess room and public areas).</w:t>
      </w:r>
    </w:p>
    <w:p w:rsidR="00F34689" w:rsidRPr="00CA0364" w:rsidRDefault="00F34689" w:rsidP="00F34689">
      <w:pPr>
        <w:rPr>
          <w:lang w:val="en-US"/>
        </w:rPr>
      </w:pPr>
    </w:p>
    <w:p w:rsidR="00DA5601" w:rsidRPr="00686863" w:rsidRDefault="00DA5601" w:rsidP="00DA5601">
      <w:pPr>
        <w:pStyle w:val="Heading3"/>
        <w:numPr>
          <w:ilvl w:val="2"/>
          <w:numId w:val="3"/>
        </w:numPr>
      </w:pPr>
      <w:bookmarkStart w:id="166" w:name="_Ref240775162"/>
      <w:bookmarkStart w:id="167" w:name="_Toc257380456"/>
      <w:bookmarkStart w:id="168" w:name="_Toc400106184"/>
      <w:r w:rsidRPr="00686863">
        <w:t xml:space="preserve">Unattended </w:t>
      </w:r>
      <w:r>
        <w:t xml:space="preserve">alarm </w:t>
      </w:r>
      <w:r w:rsidRPr="00686863">
        <w:t>mode</w:t>
      </w:r>
      <w:bookmarkEnd w:id="166"/>
      <w:bookmarkEnd w:id="167"/>
      <w:bookmarkEnd w:id="168"/>
    </w:p>
    <w:p w:rsidR="00F34689" w:rsidRDefault="00F34689" w:rsidP="000F200F">
      <w:pPr>
        <w:rPr>
          <w:lang w:val="en-US"/>
        </w:rPr>
      </w:pPr>
    </w:p>
    <w:p w:rsidR="00490094" w:rsidRDefault="00DA5601" w:rsidP="000F200F">
      <w:pPr>
        <w:rPr>
          <w:lang w:val="en-US"/>
        </w:rPr>
      </w:pPr>
      <w:r w:rsidRPr="00CA0364">
        <w:rPr>
          <w:lang w:val="en-US"/>
        </w:rPr>
        <w:t xml:space="preserve">In case the </w:t>
      </w:r>
      <w:r w:rsidR="00A25AEA">
        <w:rPr>
          <w:lang w:val="en-US"/>
        </w:rPr>
        <w:t>machinery space is left</w:t>
      </w:r>
      <w:r w:rsidR="00490094">
        <w:rPr>
          <w:lang w:val="en-US"/>
        </w:rPr>
        <w:t xml:space="preserve"> “unmanned”</w:t>
      </w:r>
      <w:r w:rsidRPr="00CA0364">
        <w:rPr>
          <w:lang w:val="en-US"/>
        </w:rPr>
        <w:t xml:space="preserve">, alarms that </w:t>
      </w:r>
      <w:r w:rsidR="00490094">
        <w:rPr>
          <w:lang w:val="en-US"/>
        </w:rPr>
        <w:t>will come in will be redirected immediately to the</w:t>
      </w:r>
      <w:r w:rsidRPr="00CA0364">
        <w:rPr>
          <w:lang w:val="en-US"/>
        </w:rPr>
        <w:t xml:space="preserve"> </w:t>
      </w:r>
      <w:r w:rsidR="00A95183">
        <w:rPr>
          <w:lang w:val="en-US"/>
        </w:rPr>
        <w:t>selected</w:t>
      </w:r>
      <w:r w:rsidRPr="00CA0364">
        <w:rPr>
          <w:lang w:val="en-US"/>
        </w:rPr>
        <w:t xml:space="preserve"> Duty Alarm Panel</w:t>
      </w:r>
      <w:r w:rsidR="00490094">
        <w:rPr>
          <w:lang w:val="en-US"/>
        </w:rPr>
        <w:t>.</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The “Unattended” mode can be activated on the workstation </w:t>
      </w:r>
      <w:r w:rsidR="00490094">
        <w:rPr>
          <w:lang w:val="en-US"/>
        </w:rPr>
        <w:t>in de ER or the ECR.</w:t>
      </w:r>
    </w:p>
    <w:p w:rsidR="00DA5601" w:rsidRPr="00CA0364" w:rsidRDefault="00DA5601" w:rsidP="000F200F">
      <w:pPr>
        <w:rPr>
          <w:lang w:val="en-US"/>
        </w:rPr>
      </w:pPr>
    </w:p>
    <w:p w:rsidR="00DA5601" w:rsidRPr="00CA0364" w:rsidRDefault="00DC7643" w:rsidP="000F200F">
      <w:pPr>
        <w:rPr>
          <w:lang w:val="en-US"/>
        </w:rPr>
      </w:pPr>
      <w:r>
        <w:rPr>
          <w:lang w:val="en-US"/>
        </w:rPr>
        <w:t>NavVision</w:t>
      </w:r>
      <w:r w:rsidR="00DA5601" w:rsidRPr="00CA0364">
        <w:rPr>
          <w:lang w:val="en-US"/>
        </w:rPr>
        <w:t xml:space="preserve"> will direct the alarm to the activated location. </w:t>
      </w:r>
    </w:p>
    <w:p w:rsidR="00DA5601" w:rsidRDefault="00DA5601" w:rsidP="000F200F">
      <w:pPr>
        <w:rPr>
          <w:lang w:val="en-US"/>
        </w:rPr>
      </w:pPr>
      <w:r w:rsidRPr="00CA0364">
        <w:rPr>
          <w:lang w:val="en-US"/>
        </w:rPr>
        <w:t>In case of an unattended or unmanned machinery space this will be:</w:t>
      </w:r>
    </w:p>
    <w:p w:rsidR="00490094" w:rsidRPr="00CA0364" w:rsidRDefault="00490094" w:rsidP="000F200F">
      <w:pPr>
        <w:rPr>
          <w:lang w:val="en-US"/>
        </w:rPr>
      </w:pPr>
    </w:p>
    <w:p w:rsidR="00DA5601" w:rsidRDefault="00DA5601" w:rsidP="006319AA">
      <w:pPr>
        <w:numPr>
          <w:ilvl w:val="0"/>
          <w:numId w:val="43"/>
        </w:numPr>
      </w:pPr>
      <w:r>
        <w:t>The engineer on-duty</w:t>
      </w:r>
    </w:p>
    <w:p w:rsidR="00DA5601" w:rsidRDefault="00DA5601" w:rsidP="006319AA">
      <w:pPr>
        <w:numPr>
          <w:ilvl w:val="0"/>
          <w:numId w:val="43"/>
        </w:numPr>
      </w:pPr>
      <w:r>
        <w:t>Engine Control Room (ECR)</w:t>
      </w:r>
    </w:p>
    <w:p w:rsidR="00DA5601" w:rsidRPr="00CA0364" w:rsidRDefault="00DA5601" w:rsidP="006319AA">
      <w:pPr>
        <w:numPr>
          <w:ilvl w:val="0"/>
          <w:numId w:val="43"/>
        </w:numPr>
        <w:rPr>
          <w:lang w:val="en-US"/>
        </w:rPr>
      </w:pPr>
      <w:r w:rsidRPr="00CA0364">
        <w:rPr>
          <w:lang w:val="en-US"/>
        </w:rPr>
        <w:t>Accommodations (e.g. mess room and public areas).</w:t>
      </w:r>
    </w:p>
    <w:p w:rsidR="00DA5601" w:rsidRPr="00CA0364" w:rsidRDefault="00DA5601" w:rsidP="000F200F">
      <w:pPr>
        <w:rPr>
          <w:lang w:val="en-US"/>
        </w:rPr>
      </w:pPr>
    </w:p>
    <w:p w:rsidR="00DA5601" w:rsidRDefault="00490094" w:rsidP="000F200F">
      <w:pPr>
        <w:rPr>
          <w:lang w:val="en-US"/>
        </w:rPr>
      </w:pPr>
      <w:r>
        <w:rPr>
          <w:lang w:val="en-US"/>
        </w:rPr>
        <w:t>N</w:t>
      </w:r>
      <w:r w:rsidR="00DA5601" w:rsidRPr="00CA0364">
        <w:rPr>
          <w:lang w:val="en-US"/>
        </w:rPr>
        <w:t xml:space="preserve">ew alarms are indicated </w:t>
      </w:r>
      <w:r>
        <w:rPr>
          <w:lang w:val="en-US"/>
        </w:rPr>
        <w:t xml:space="preserve">respectively </w:t>
      </w:r>
      <w:r w:rsidR="00DA5601" w:rsidRPr="00CA0364">
        <w:rPr>
          <w:lang w:val="en-US"/>
        </w:rPr>
        <w:t>on the DAP of the engineer</w:t>
      </w:r>
      <w:r>
        <w:rPr>
          <w:lang w:val="en-US"/>
        </w:rPr>
        <w:t xml:space="preserve"> on duty in the ER and in public spaces such as the mess</w:t>
      </w:r>
      <w:r w:rsidR="00A25AEA">
        <w:rPr>
          <w:lang w:val="en-US"/>
        </w:rPr>
        <w:t xml:space="preserve"> </w:t>
      </w:r>
      <w:r>
        <w:rPr>
          <w:lang w:val="en-US"/>
        </w:rPr>
        <w:t>room.</w:t>
      </w:r>
      <w:r w:rsidR="00DA5601" w:rsidRPr="00CA0364">
        <w:rPr>
          <w:lang w:val="en-US"/>
        </w:rPr>
        <w:t xml:space="preserve"> On the panels, the alarm sounding (horn/buzzer) can be silenced (only local), but the alarms still need to be acknowledged on the </w:t>
      </w:r>
      <w:r>
        <w:rPr>
          <w:lang w:val="en-US"/>
        </w:rPr>
        <w:t>OWS</w:t>
      </w:r>
      <w:r w:rsidR="00DA5601" w:rsidRPr="00CA0364">
        <w:rPr>
          <w:lang w:val="en-US"/>
        </w:rPr>
        <w:t xml:space="preserve"> within the relevant technical area.</w:t>
      </w:r>
    </w:p>
    <w:p w:rsidR="00490094" w:rsidRPr="00CA0364" w:rsidRDefault="00490094" w:rsidP="000F200F">
      <w:pPr>
        <w:rPr>
          <w:lang w:val="en-US"/>
        </w:rPr>
      </w:pPr>
    </w:p>
    <w:p w:rsidR="00DA5601" w:rsidRPr="00CA0364" w:rsidRDefault="00DA5601" w:rsidP="000F200F">
      <w:pPr>
        <w:rPr>
          <w:lang w:val="en-US"/>
        </w:rPr>
      </w:pPr>
      <w:r w:rsidRPr="00CA0364">
        <w:rPr>
          <w:lang w:val="en-US"/>
        </w:rPr>
        <w:t xml:space="preserve">If alarms are not acknowledged </w:t>
      </w:r>
      <w:r w:rsidR="00490094">
        <w:rPr>
          <w:lang w:val="en-US"/>
        </w:rPr>
        <w:t>within a specific period of tim</w:t>
      </w:r>
      <w:r w:rsidR="00A25AEA">
        <w:rPr>
          <w:lang w:val="en-US"/>
        </w:rPr>
        <w:t xml:space="preserve">e, the </w:t>
      </w:r>
      <w:r w:rsidRPr="00A25AEA">
        <w:rPr>
          <w:i/>
          <w:lang w:val="en-US"/>
        </w:rPr>
        <w:t>General Engineers Alarm</w:t>
      </w:r>
      <w:r w:rsidRPr="00CA0364">
        <w:rPr>
          <w:lang w:val="en-US"/>
        </w:rPr>
        <w:t xml:space="preserve"> (GEA) is invoked, independen</w:t>
      </w:r>
      <w:r w:rsidR="00A25AEA">
        <w:rPr>
          <w:lang w:val="en-US"/>
        </w:rPr>
        <w:t xml:space="preserve">t from the </w:t>
      </w:r>
      <w:r w:rsidR="00A25AEA" w:rsidRPr="00A25AEA">
        <w:rPr>
          <w:i/>
          <w:lang w:val="en-US"/>
        </w:rPr>
        <w:t>Attended/Unattended</w:t>
      </w:r>
      <w:r w:rsidRPr="00CA0364">
        <w:rPr>
          <w:lang w:val="en-US"/>
        </w:rPr>
        <w:t xml:space="preserve"> mode.</w:t>
      </w:r>
      <w:bookmarkStart w:id="169" w:name="_Ref239502147"/>
      <w:r w:rsidRPr="00CA0364">
        <w:rPr>
          <w:lang w:val="en-US"/>
        </w:rPr>
        <w:t xml:space="preserve"> Once the GEA goes off, the alarm will sound on all alarm stations </w:t>
      </w:r>
    </w:p>
    <w:p w:rsidR="00490094" w:rsidRDefault="00DA5601" w:rsidP="00490094">
      <w:pPr>
        <w:pStyle w:val="Heading2"/>
        <w:numPr>
          <w:ilvl w:val="0"/>
          <w:numId w:val="0"/>
        </w:numPr>
      </w:pPr>
      <w:r>
        <w:br w:type="page"/>
      </w:r>
      <w:bookmarkStart w:id="170" w:name="_Toc257380458"/>
      <w:r w:rsidR="00490094">
        <w:lastRenderedPageBreak/>
        <w:t xml:space="preserve"> </w:t>
      </w:r>
    </w:p>
    <w:p w:rsidR="00DA5601" w:rsidRDefault="00DA5601" w:rsidP="00DA5601">
      <w:pPr>
        <w:pStyle w:val="Heading3"/>
        <w:numPr>
          <w:ilvl w:val="2"/>
          <w:numId w:val="3"/>
        </w:numPr>
      </w:pPr>
      <w:bookmarkStart w:id="171" w:name="_Toc400106185"/>
      <w:r>
        <w:t>How to acknowledge an alarm</w:t>
      </w:r>
      <w:bookmarkEnd w:id="170"/>
      <w:bookmarkEnd w:id="171"/>
    </w:p>
    <w:p w:rsidR="0016320D" w:rsidRDefault="0016320D" w:rsidP="000F200F">
      <w:pPr>
        <w:pStyle w:val="Text"/>
      </w:pPr>
    </w:p>
    <w:p w:rsidR="00DA5601" w:rsidRDefault="00DA5601" w:rsidP="000F200F">
      <w:pPr>
        <w:pStyle w:val="Text"/>
      </w:pPr>
      <w:r>
        <w:t xml:space="preserve">The alarms must be acknowledged on the </w:t>
      </w:r>
      <w:r w:rsidR="008935CF">
        <w:t>OWS</w:t>
      </w:r>
      <w:r>
        <w:t xml:space="preserve"> in the Engine </w:t>
      </w:r>
      <w:r w:rsidR="008935CF">
        <w:t>(</w:t>
      </w:r>
      <w:r>
        <w:t>Control</w:t>
      </w:r>
      <w:r w:rsidR="008935CF">
        <w:t>)</w:t>
      </w:r>
      <w:r>
        <w:t xml:space="preserve"> </w:t>
      </w:r>
      <w:r w:rsidR="00316870">
        <w:t>Room by</w:t>
      </w:r>
      <w:r>
        <w:t xml:space="preserve"> means of:</w:t>
      </w:r>
    </w:p>
    <w:p w:rsidR="00DA5601" w:rsidRDefault="00DA5601" w:rsidP="006319AA">
      <w:pPr>
        <w:pStyle w:val="Text"/>
        <w:numPr>
          <w:ilvl w:val="0"/>
          <w:numId w:val="44"/>
        </w:numPr>
      </w:pPr>
      <w:r>
        <w:t>Double clicking the corresponding alarm line (alarm viewer)</w:t>
      </w:r>
    </w:p>
    <w:p w:rsidR="00DA5601" w:rsidRDefault="008935CF" w:rsidP="006319AA">
      <w:pPr>
        <w:pStyle w:val="Text"/>
        <w:numPr>
          <w:ilvl w:val="0"/>
          <w:numId w:val="44"/>
        </w:numPr>
      </w:pPr>
      <w:r>
        <w:t>Click the Silence/Acknowledge button</w:t>
      </w:r>
    </w:p>
    <w:p w:rsidR="0016320D" w:rsidRDefault="0016320D" w:rsidP="0016320D">
      <w:pPr>
        <w:rPr>
          <w:noProof/>
        </w:rPr>
      </w:pPr>
    </w:p>
    <w:p w:rsidR="00DA5601" w:rsidRDefault="00DA5601" w:rsidP="00DA5601">
      <w:pPr>
        <w:pStyle w:val="Heading3"/>
        <w:numPr>
          <w:ilvl w:val="2"/>
          <w:numId w:val="3"/>
        </w:numPr>
      </w:pPr>
      <w:bookmarkStart w:id="172" w:name="_Toc257380460"/>
      <w:bookmarkStart w:id="173" w:name="_Toc400106186"/>
      <w:r>
        <w:t>How to silence an alarm (not at ECR)</w:t>
      </w:r>
      <w:bookmarkEnd w:id="172"/>
      <w:bookmarkEnd w:id="173"/>
    </w:p>
    <w:p w:rsidR="0016320D" w:rsidRDefault="0016320D" w:rsidP="000F200F">
      <w:pPr>
        <w:rPr>
          <w:lang w:val="en-US"/>
        </w:rPr>
      </w:pPr>
    </w:p>
    <w:p w:rsidR="00DA5601" w:rsidRPr="00CA0364" w:rsidRDefault="00DA5601" w:rsidP="000F200F">
      <w:pPr>
        <w:rPr>
          <w:lang w:val="en-US"/>
        </w:rPr>
      </w:pPr>
      <w:r w:rsidRPr="00CA0364">
        <w:rPr>
          <w:lang w:val="en-US"/>
        </w:rPr>
        <w:t>You can silence an alarm on all other locations</w:t>
      </w:r>
      <w:r w:rsidR="008935CF">
        <w:rPr>
          <w:lang w:val="en-US"/>
        </w:rPr>
        <w:t xml:space="preserve"> (except GEA and Fire alarms)</w:t>
      </w:r>
      <w:r w:rsidRPr="00CA0364">
        <w:rPr>
          <w:lang w:val="en-US"/>
        </w:rPr>
        <w:t>.</w:t>
      </w:r>
    </w:p>
    <w:p w:rsidR="00DA5601" w:rsidRPr="00CA0364" w:rsidRDefault="00DA5601" w:rsidP="000F200F">
      <w:pPr>
        <w:rPr>
          <w:lang w:val="en-US"/>
        </w:rPr>
      </w:pPr>
      <w:r w:rsidRPr="00CA0364">
        <w:rPr>
          <w:lang w:val="en-US"/>
        </w:rPr>
        <w:t xml:space="preserve">This will silence the </w:t>
      </w:r>
      <w:r w:rsidR="008935CF">
        <w:rPr>
          <w:lang w:val="en-US"/>
        </w:rPr>
        <w:t xml:space="preserve">local </w:t>
      </w:r>
      <w:r w:rsidRPr="00CA0364">
        <w:rPr>
          <w:lang w:val="en-US"/>
        </w:rPr>
        <w:t xml:space="preserve">alarm buzzer for 3 minutes, but will not acknowledge the alarm. </w:t>
      </w:r>
    </w:p>
    <w:p w:rsidR="00DA5601" w:rsidRDefault="00DA5601" w:rsidP="008935CF">
      <w:r w:rsidRPr="00CA0364">
        <w:rPr>
          <w:lang w:val="en-US"/>
        </w:rPr>
        <w:t xml:space="preserve">The engineer is required to go to the Engine </w:t>
      </w:r>
      <w:r w:rsidR="008935CF">
        <w:rPr>
          <w:lang w:val="en-US"/>
        </w:rPr>
        <w:t>(</w:t>
      </w:r>
      <w:r w:rsidRPr="00CA0364">
        <w:rPr>
          <w:lang w:val="en-US"/>
        </w:rPr>
        <w:t>Control</w:t>
      </w:r>
      <w:r w:rsidR="008935CF">
        <w:rPr>
          <w:lang w:val="en-US"/>
        </w:rPr>
        <w:t>)</w:t>
      </w:r>
      <w:r w:rsidRPr="00CA0364">
        <w:rPr>
          <w:lang w:val="en-US"/>
        </w:rPr>
        <w:t xml:space="preserve"> Room to acknowledge the alarm.</w:t>
      </w:r>
      <w:r w:rsidRPr="00CA0364">
        <w:rPr>
          <w:lang w:val="en-US"/>
        </w:rPr>
        <w:br/>
      </w:r>
    </w:p>
    <w:p w:rsidR="00DA5601" w:rsidRDefault="00DA5601" w:rsidP="00DA5601">
      <w:pPr>
        <w:pStyle w:val="Heading3"/>
        <w:numPr>
          <w:ilvl w:val="2"/>
          <w:numId w:val="3"/>
        </w:numPr>
      </w:pPr>
      <w:bookmarkStart w:id="174" w:name="_Toc257380461"/>
      <w:bookmarkStart w:id="175" w:name="_Toc400106187"/>
      <w:r>
        <w:t>When will an alarm disappear</w:t>
      </w:r>
      <w:bookmarkEnd w:id="174"/>
      <w:bookmarkEnd w:id="175"/>
    </w:p>
    <w:p w:rsidR="0016320D" w:rsidRDefault="0016320D" w:rsidP="000F200F">
      <w:pPr>
        <w:pStyle w:val="Text"/>
      </w:pPr>
    </w:p>
    <w:p w:rsidR="004B7F9A" w:rsidRDefault="00DA5601" w:rsidP="004B7F9A">
      <w:pPr>
        <w:pStyle w:val="Text"/>
      </w:pPr>
      <w:r>
        <w:t>An alarm will disappear only when rectified AND acknowledged. Acknowledged alarms will show in the normal instrument colour.</w:t>
      </w:r>
      <w:bookmarkStart w:id="176" w:name="_Toc235862031"/>
      <w:bookmarkStart w:id="177" w:name="_Toc257380464"/>
      <w:bookmarkEnd w:id="169"/>
      <w:r w:rsidR="00F80E0B">
        <w:t xml:space="preserve"> </w:t>
      </w:r>
      <w:bookmarkStart w:id="178" w:name="_Toc257380467"/>
      <w:bookmarkStart w:id="179" w:name="_Ref399405091"/>
      <w:bookmarkEnd w:id="176"/>
      <w:bookmarkEnd w:id="177"/>
    </w:p>
    <w:p w:rsidR="00DA5601" w:rsidRDefault="00DA5601" w:rsidP="00DA5601">
      <w:pPr>
        <w:pStyle w:val="Heading1"/>
        <w:numPr>
          <w:ilvl w:val="0"/>
          <w:numId w:val="3"/>
        </w:numPr>
        <w:ind w:left="851" w:hanging="851"/>
      </w:pPr>
      <w:bookmarkStart w:id="180" w:name="_Toc400106188"/>
      <w:r>
        <w:t>Personnel alarm</w:t>
      </w:r>
      <w:bookmarkEnd w:id="178"/>
      <w:bookmarkEnd w:id="179"/>
      <w:bookmarkEnd w:id="180"/>
      <w:r>
        <w:t xml:space="preserve"> </w:t>
      </w:r>
    </w:p>
    <w:p w:rsidR="00316870" w:rsidRPr="00C13672" w:rsidRDefault="00316870" w:rsidP="00316870">
      <w:pPr>
        <w:pStyle w:val="Heading2"/>
        <w:numPr>
          <w:ilvl w:val="1"/>
          <w:numId w:val="3"/>
        </w:numPr>
        <w:rPr>
          <w:lang w:val="en-US"/>
        </w:rPr>
      </w:pPr>
      <w:bookmarkStart w:id="181" w:name="_Toc349298971"/>
      <w:bookmarkStart w:id="182" w:name="_Toc365030398"/>
      <w:bookmarkStart w:id="183" w:name="_Toc400106189"/>
      <w:bookmarkStart w:id="184" w:name="_Toc235862038"/>
      <w:r>
        <w:rPr>
          <w:lang w:val="en-US"/>
        </w:rPr>
        <w:t>Engineer Deadman</w:t>
      </w:r>
      <w:bookmarkEnd w:id="181"/>
      <w:bookmarkEnd w:id="182"/>
      <w:bookmarkEnd w:id="183"/>
    </w:p>
    <w:p w:rsidR="00316870" w:rsidRDefault="00316870" w:rsidP="00316870">
      <w:pPr>
        <w:pStyle w:val="Heading3"/>
        <w:numPr>
          <w:ilvl w:val="2"/>
          <w:numId w:val="3"/>
        </w:numPr>
        <w:rPr>
          <w:lang w:val="en-US"/>
        </w:rPr>
      </w:pPr>
      <w:bookmarkStart w:id="185" w:name="_Toc349298972"/>
      <w:bookmarkStart w:id="186" w:name="_Toc365030399"/>
      <w:bookmarkStart w:id="187" w:name="_Toc400106190"/>
      <w:r>
        <w:rPr>
          <w:lang w:val="en-US"/>
        </w:rPr>
        <w:t>Scope</w:t>
      </w:r>
      <w:bookmarkEnd w:id="185"/>
      <w:bookmarkEnd w:id="186"/>
      <w:bookmarkEnd w:id="187"/>
    </w:p>
    <w:p w:rsidR="00316870" w:rsidRDefault="00316870" w:rsidP="00A25AEA">
      <w:pPr>
        <w:rPr>
          <w:lang w:val="en-US" w:eastAsia="nl-NL"/>
        </w:rPr>
      </w:pPr>
      <w:ins w:id="188" w:author="Unknown">
        <w:r w:rsidRPr="0023275B">
          <w:rPr>
            <w:lang w:val="en-US" w:eastAsia="nl-NL"/>
          </w:rPr>
          <w:t>The purpose of a</w:t>
        </w:r>
        <w:r>
          <w:rPr>
            <w:lang w:val="en-US" w:eastAsia="nl-NL"/>
          </w:rPr>
          <w:t>n</w:t>
        </w:r>
        <w:r w:rsidRPr="0023275B">
          <w:rPr>
            <w:lang w:val="en-US" w:eastAsia="nl-NL"/>
          </w:rPr>
          <w:t xml:space="preserve"> </w:t>
        </w:r>
        <w:r>
          <w:rPr>
            <w:lang w:val="en-US" w:eastAsia="nl-NL"/>
          </w:rPr>
          <w:t xml:space="preserve">Engineer Deadman System </w:t>
        </w:r>
        <w:r w:rsidRPr="0023275B">
          <w:rPr>
            <w:lang w:val="en-US" w:eastAsia="nl-NL"/>
          </w:rPr>
          <w:t xml:space="preserve">is to monitor </w:t>
        </w:r>
        <w:r>
          <w:rPr>
            <w:lang w:val="en-US" w:eastAsia="nl-NL"/>
          </w:rPr>
          <w:t xml:space="preserve">engine room </w:t>
        </w:r>
        <w:r w:rsidRPr="0023275B">
          <w:rPr>
            <w:lang w:val="en-US" w:eastAsia="nl-NL"/>
          </w:rPr>
          <w:t xml:space="preserve">activity and detect </w:t>
        </w:r>
        <w:r>
          <w:rPr>
            <w:lang w:val="en-US" w:eastAsia="nl-NL"/>
          </w:rPr>
          <w:t>engineer</w:t>
        </w:r>
        <w:r w:rsidRPr="0023275B">
          <w:rPr>
            <w:lang w:val="en-US" w:eastAsia="nl-NL"/>
          </w:rPr>
          <w:t xml:space="preserve"> disability which could lead to marine accidents. The system</w:t>
        </w:r>
        <w:r>
          <w:rPr>
            <w:lang w:val="en-US" w:eastAsia="nl-NL"/>
          </w:rPr>
          <w:t xml:space="preserve"> </w:t>
        </w:r>
        <w:r w:rsidRPr="0023275B">
          <w:rPr>
            <w:lang w:val="en-US" w:eastAsia="nl-NL"/>
          </w:rPr>
          <w:t>monitors the aware</w:t>
        </w:r>
        <w:r>
          <w:rPr>
            <w:lang w:val="en-US" w:eastAsia="nl-NL"/>
          </w:rPr>
          <w:t xml:space="preserve">ness of the </w:t>
        </w:r>
        <w:r w:rsidRPr="00A25AEA">
          <w:rPr>
            <w:i/>
            <w:lang w:val="en-US" w:eastAsia="nl-NL"/>
          </w:rPr>
          <w:t>engineer on duty</w:t>
        </w:r>
        <w:r w:rsidRPr="0023275B">
          <w:rPr>
            <w:lang w:val="en-US" w:eastAsia="nl-NL"/>
          </w:rPr>
          <w:t xml:space="preserve"> and</w:t>
        </w:r>
        <w:r>
          <w:rPr>
            <w:lang w:val="en-US" w:eastAsia="nl-NL"/>
          </w:rPr>
          <w:t xml:space="preserve"> automatically alerts </w:t>
        </w:r>
        <w:r w:rsidRPr="0023275B">
          <w:rPr>
            <w:lang w:val="en-US" w:eastAsia="nl-NL"/>
          </w:rPr>
          <w:t xml:space="preserve">another qualified </w:t>
        </w:r>
        <w:r>
          <w:rPr>
            <w:lang w:val="en-US" w:eastAsia="nl-NL"/>
          </w:rPr>
          <w:t xml:space="preserve">engineer </w:t>
        </w:r>
        <w:r w:rsidRPr="0023275B">
          <w:rPr>
            <w:lang w:val="en-US" w:eastAsia="nl-NL"/>
          </w:rPr>
          <w:t xml:space="preserve">if for any reason the </w:t>
        </w:r>
        <w:r>
          <w:rPr>
            <w:lang w:val="en-US" w:eastAsia="nl-NL"/>
          </w:rPr>
          <w:t>engineer on duty</w:t>
        </w:r>
        <w:r w:rsidRPr="0023275B">
          <w:rPr>
            <w:lang w:val="en-US" w:eastAsia="nl-NL"/>
          </w:rPr>
          <w:t xml:space="preserve"> becomes incapable of performing </w:t>
        </w:r>
      </w:ins>
      <w:r w:rsidR="00A25AEA">
        <w:rPr>
          <w:lang w:val="en-US" w:eastAsia="nl-NL"/>
        </w:rPr>
        <w:t>his</w:t>
      </w:r>
      <w:ins w:id="189" w:author="Unknown">
        <w:r w:rsidRPr="0023275B">
          <w:rPr>
            <w:lang w:val="en-US" w:eastAsia="nl-NL"/>
          </w:rPr>
          <w:t xml:space="preserve"> duties. This </w:t>
        </w:r>
        <w:r>
          <w:rPr>
            <w:lang w:val="en-US" w:eastAsia="nl-NL"/>
          </w:rPr>
          <w:t>p</w:t>
        </w:r>
        <w:r w:rsidRPr="0023275B">
          <w:rPr>
            <w:lang w:val="en-US" w:eastAsia="nl-NL"/>
          </w:rPr>
          <w:t>urpose is achieved by a series of indications and alarms to alert first th</w:t>
        </w:r>
      </w:ins>
      <w:r w:rsidR="00882B3A">
        <w:rPr>
          <w:lang w:val="en-US" w:eastAsia="nl-NL"/>
        </w:rPr>
        <w:t>e engineer</w:t>
      </w:r>
      <w:ins w:id="190" w:author="Unknown">
        <w:r>
          <w:rPr>
            <w:lang w:val="en-US" w:eastAsia="nl-NL"/>
          </w:rPr>
          <w:t xml:space="preserve"> on duty </w:t>
        </w:r>
        <w:r w:rsidRPr="0023275B">
          <w:rPr>
            <w:lang w:val="en-US" w:eastAsia="nl-NL"/>
          </w:rPr>
          <w:t xml:space="preserve">and, if he </w:t>
        </w:r>
      </w:ins>
      <w:r w:rsidR="00A25AEA">
        <w:rPr>
          <w:lang w:val="en-US" w:eastAsia="nl-NL"/>
        </w:rPr>
        <w:t>doe</w:t>
      </w:r>
      <w:ins w:id="191" w:author="Unknown">
        <w:r w:rsidRPr="0023275B">
          <w:rPr>
            <w:lang w:val="en-US" w:eastAsia="nl-NL"/>
          </w:rPr>
          <w:t xml:space="preserve">s not respond, then to alert another qualified </w:t>
        </w:r>
        <w:r>
          <w:rPr>
            <w:lang w:val="en-US" w:eastAsia="nl-NL"/>
          </w:rPr>
          <w:t>engineer by means of a general alarm</w:t>
        </w:r>
        <w:r w:rsidRPr="0023275B">
          <w:rPr>
            <w:lang w:val="en-US" w:eastAsia="nl-NL"/>
          </w:rPr>
          <w:t>.</w:t>
        </w:r>
      </w:ins>
    </w:p>
    <w:p w:rsidR="00882B3A" w:rsidRPr="0023275B" w:rsidRDefault="00882B3A" w:rsidP="00316870">
      <w:pPr>
        <w:rPr>
          <w:ins w:id="192" w:author="Unknown"/>
          <w:lang w:val="en-US" w:eastAsia="nl-NL"/>
        </w:rPr>
      </w:pPr>
    </w:p>
    <w:p w:rsidR="00316870" w:rsidRPr="0023275B" w:rsidRDefault="00316870" w:rsidP="00316870">
      <w:pPr>
        <w:rPr>
          <w:ins w:id="193" w:author="Unknown"/>
          <w:lang w:val="en-US"/>
        </w:rPr>
      </w:pPr>
      <w:ins w:id="194" w:author="Unknown">
        <w:r w:rsidRPr="0023275B">
          <w:rPr>
            <w:lang w:val="en-US" w:eastAsia="nl-NL"/>
          </w:rPr>
          <w:t xml:space="preserve">Additionally, the </w:t>
        </w:r>
        <w:r>
          <w:rPr>
            <w:lang w:val="en-US" w:eastAsia="nl-NL"/>
          </w:rPr>
          <w:t>Engineer Deadman System</w:t>
        </w:r>
        <w:r w:rsidRPr="0023275B">
          <w:rPr>
            <w:lang w:val="en-US" w:eastAsia="nl-NL"/>
          </w:rPr>
          <w:t xml:space="preserve"> may provide the </w:t>
        </w:r>
        <w:r>
          <w:rPr>
            <w:lang w:val="en-US" w:eastAsia="nl-NL"/>
          </w:rPr>
          <w:t>engineer on duty</w:t>
        </w:r>
        <w:r w:rsidRPr="0023275B">
          <w:rPr>
            <w:lang w:val="en-US" w:eastAsia="nl-NL"/>
          </w:rPr>
          <w:t xml:space="preserve"> with a means of calling for immediate</w:t>
        </w:r>
        <w:r>
          <w:rPr>
            <w:lang w:val="en-US" w:eastAsia="nl-NL"/>
          </w:rPr>
          <w:t xml:space="preserve"> </w:t>
        </w:r>
        <w:r w:rsidRPr="0023275B">
          <w:rPr>
            <w:lang w:val="en-US" w:eastAsia="nl-NL"/>
          </w:rPr>
          <w:t xml:space="preserve">assistance if required. The </w:t>
        </w:r>
        <w:r>
          <w:rPr>
            <w:lang w:val="en-US" w:eastAsia="nl-NL"/>
          </w:rPr>
          <w:t>Engineer Deadman System</w:t>
        </w:r>
        <w:r w:rsidRPr="0023275B">
          <w:rPr>
            <w:lang w:val="en-US" w:eastAsia="nl-NL"/>
          </w:rPr>
          <w:t xml:space="preserve"> should be operational whenever the </w:t>
        </w:r>
        <w:r>
          <w:rPr>
            <w:lang w:val="en-US" w:eastAsia="nl-NL"/>
          </w:rPr>
          <w:t>engine room is attended</w:t>
        </w:r>
      </w:ins>
      <w:r w:rsidR="00A25AEA">
        <w:rPr>
          <w:lang w:val="en-US" w:eastAsia="nl-NL"/>
        </w:rPr>
        <w:t xml:space="preserve"> and/or </w:t>
      </w:r>
      <w:ins w:id="195" w:author="Unknown">
        <w:r>
          <w:rPr>
            <w:lang w:val="en-US" w:eastAsia="nl-NL"/>
          </w:rPr>
          <w:t>manned</w:t>
        </w:r>
        <w:r w:rsidRPr="0023275B">
          <w:rPr>
            <w:lang w:val="en-US" w:eastAsia="nl-NL"/>
          </w:rPr>
          <w:t xml:space="preserve">, unless inhibited by the </w:t>
        </w:r>
        <w:r>
          <w:rPr>
            <w:lang w:val="en-US" w:eastAsia="nl-NL"/>
          </w:rPr>
          <w:t>Chief Engineer</w:t>
        </w:r>
        <w:r w:rsidRPr="0023275B">
          <w:rPr>
            <w:lang w:val="en-US" w:eastAsia="nl-NL"/>
          </w:rPr>
          <w:t>.</w:t>
        </w:r>
      </w:ins>
    </w:p>
    <w:p w:rsidR="00316870" w:rsidRDefault="00316870" w:rsidP="00316870">
      <w:pPr>
        <w:pStyle w:val="Heading3"/>
        <w:numPr>
          <w:ilvl w:val="2"/>
          <w:numId w:val="3"/>
        </w:numPr>
        <w:rPr>
          <w:lang w:val="en-US"/>
        </w:rPr>
      </w:pPr>
      <w:bookmarkStart w:id="196" w:name="_Toc349298973"/>
      <w:bookmarkStart w:id="197" w:name="_Toc365030400"/>
      <w:bookmarkStart w:id="198" w:name="_Toc400106191"/>
      <w:r w:rsidRPr="0023275B">
        <w:rPr>
          <w:lang w:val="en-US"/>
        </w:rPr>
        <w:t xml:space="preserve">The </w:t>
      </w:r>
      <w:ins w:id="199" w:author="Unknown">
        <w:r>
          <w:rPr>
            <w:lang w:val="en-US" w:eastAsia="nl-NL"/>
          </w:rPr>
          <w:t>Engineer Deadman System</w:t>
        </w:r>
      </w:ins>
      <w:r>
        <w:rPr>
          <w:lang w:val="en-US" w:eastAsia="nl-NL"/>
        </w:rPr>
        <w:t xml:space="preserve"> </w:t>
      </w:r>
      <w:r w:rsidRPr="0023275B">
        <w:rPr>
          <w:lang w:val="en-US"/>
        </w:rPr>
        <w:t>incorporate</w:t>
      </w:r>
      <w:r w:rsidR="00882B3A">
        <w:rPr>
          <w:lang w:val="en-US"/>
        </w:rPr>
        <w:t>s</w:t>
      </w:r>
      <w:r w:rsidRPr="0023275B">
        <w:rPr>
          <w:lang w:val="en-US"/>
        </w:rPr>
        <w:t xml:space="preserve"> the following operational modes:</w:t>
      </w:r>
      <w:bookmarkEnd w:id="196"/>
      <w:bookmarkEnd w:id="197"/>
      <w:bookmarkEnd w:id="198"/>
    </w:p>
    <w:p w:rsidR="00882B3A" w:rsidRPr="00882B3A" w:rsidRDefault="00882B3A" w:rsidP="00882B3A">
      <w:pPr>
        <w:rPr>
          <w:lang w:val="en-US"/>
        </w:rPr>
      </w:pPr>
    </w:p>
    <w:p w:rsidR="00316870" w:rsidRPr="0023275B" w:rsidRDefault="00316870" w:rsidP="00316870">
      <w:pPr>
        <w:numPr>
          <w:ilvl w:val="0"/>
          <w:numId w:val="51"/>
        </w:numPr>
        <w:rPr>
          <w:ins w:id="200" w:author="Unknown"/>
          <w:lang w:val="en-US"/>
        </w:rPr>
      </w:pPr>
      <w:ins w:id="201" w:author="Unknown">
        <w:r w:rsidRPr="0023275B">
          <w:rPr>
            <w:lang w:val="en-US"/>
          </w:rPr>
          <w:t>Ma</w:t>
        </w:r>
        <w:r>
          <w:rPr>
            <w:lang w:val="en-US"/>
          </w:rPr>
          <w:t>nual ON (In operation when engine room is attended</w:t>
        </w:r>
        <w:r w:rsidRPr="0023275B">
          <w:rPr>
            <w:lang w:val="en-US"/>
          </w:rPr>
          <w:t>)</w:t>
        </w:r>
      </w:ins>
    </w:p>
    <w:p w:rsidR="00316870" w:rsidRDefault="00316870" w:rsidP="00316870">
      <w:pPr>
        <w:numPr>
          <w:ilvl w:val="0"/>
          <w:numId w:val="51"/>
        </w:numPr>
        <w:rPr>
          <w:lang w:val="en-US"/>
        </w:rPr>
      </w:pPr>
      <w:ins w:id="202" w:author="Unknown">
        <w:r w:rsidRPr="0023275B">
          <w:rPr>
            <w:lang w:val="en-US"/>
          </w:rPr>
          <w:t>Manual OFF (Does not operate under any circumstances</w:t>
        </w:r>
        <w:r>
          <w:rPr>
            <w:lang w:val="en-US"/>
          </w:rPr>
          <w:t xml:space="preserve">) </w:t>
        </w:r>
      </w:ins>
    </w:p>
    <w:p w:rsidR="00882B3A" w:rsidRDefault="00882B3A" w:rsidP="00882B3A">
      <w:pPr>
        <w:rPr>
          <w:lang w:val="en-US"/>
        </w:rPr>
      </w:pPr>
    </w:p>
    <w:p w:rsidR="00B12510" w:rsidRDefault="00B12510" w:rsidP="00882B3A">
      <w:pPr>
        <w:rPr>
          <w:lang w:val="en-US"/>
        </w:rPr>
      </w:pPr>
    </w:p>
    <w:p w:rsidR="00882B3A" w:rsidRPr="00F81243" w:rsidRDefault="00882B3A" w:rsidP="00882B3A">
      <w:pPr>
        <w:rPr>
          <w:lang w:val="en-US"/>
        </w:rPr>
      </w:pPr>
      <w:r>
        <w:rPr>
          <w:i/>
          <w:noProof/>
          <w:lang w:val="nl-NL" w:eastAsia="nl-NL"/>
        </w:rPr>
        <w:drawing>
          <wp:anchor distT="0" distB="0" distL="114300" distR="114300" simplePos="0" relativeHeight="251667456" behindDoc="0" locked="0" layoutInCell="1" allowOverlap="1">
            <wp:simplePos x="0" y="0"/>
            <wp:positionH relativeFrom="column">
              <wp:posOffset>17030</wp:posOffset>
            </wp:positionH>
            <wp:positionV relativeFrom="paragraph">
              <wp:posOffset>2482</wp:posOffset>
            </wp:positionV>
            <wp:extent cx="447790" cy="448888"/>
            <wp:effectExtent l="19050" t="0" r="94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8"/>
                    </a:xfrm>
                    <a:prstGeom prst="rect">
                      <a:avLst/>
                    </a:prstGeom>
                  </pic:spPr>
                </pic:pic>
              </a:graphicData>
            </a:graphic>
          </wp:anchor>
        </w:drawing>
      </w:r>
      <w:r w:rsidR="000F5AC2" w:rsidRPr="00F81243">
        <w:rPr>
          <w:i/>
          <w:lang w:val="en-US"/>
        </w:rPr>
        <w:t>The</w:t>
      </w:r>
      <w:r w:rsidRPr="00F81243">
        <w:rPr>
          <w:i/>
          <w:lang w:val="en-US"/>
        </w:rPr>
        <w:t xml:space="preserve"> </w:t>
      </w:r>
      <w:r w:rsidR="000F5AC2" w:rsidRPr="00F81243">
        <w:rPr>
          <w:i/>
          <w:lang w:val="en-US"/>
        </w:rPr>
        <w:t>Deadman</w:t>
      </w:r>
      <w:r w:rsidRPr="00F81243">
        <w:rPr>
          <w:i/>
          <w:lang w:val="en-US"/>
        </w:rPr>
        <w:t xml:space="preserve"> timer can only be switched on or </w:t>
      </w:r>
      <w:r w:rsidR="000F5AC2" w:rsidRPr="00F81243">
        <w:rPr>
          <w:i/>
          <w:lang w:val="en-US"/>
        </w:rPr>
        <w:t>off</w:t>
      </w:r>
      <w:r w:rsidRPr="00F81243">
        <w:rPr>
          <w:i/>
          <w:lang w:val="en-US"/>
        </w:rPr>
        <w:t xml:space="preserve"> by inserting a </w:t>
      </w:r>
      <w:r w:rsidR="000F5AC2" w:rsidRPr="00F81243">
        <w:rPr>
          <w:i/>
          <w:lang w:val="en-US"/>
        </w:rPr>
        <w:t xml:space="preserve">password. This to prevent illicit usage of the Deadman timer (see </w:t>
      </w:r>
      <w:r w:rsidR="00A36CD8">
        <w:fldChar w:fldCharType="begin"/>
      </w:r>
      <w:r w:rsidR="00A36CD8">
        <w:instrText xml:space="preserve"> REF _Ref400020016 \h  \* MERGEFORMAT </w:instrText>
      </w:r>
      <w:r w:rsidR="00A36CD8">
        <w:fldChar w:fldCharType="separate"/>
      </w:r>
      <w:r w:rsidR="00600627" w:rsidRPr="00600627">
        <w:rPr>
          <w:i/>
        </w:rPr>
        <w:t xml:space="preserve">Figure </w:t>
      </w:r>
      <w:r w:rsidR="00600627" w:rsidRPr="00600627">
        <w:rPr>
          <w:i/>
          <w:noProof/>
        </w:rPr>
        <w:t>3</w:t>
      </w:r>
      <w:r w:rsidR="00600627" w:rsidRPr="00600627">
        <w:rPr>
          <w:i/>
          <w:noProof/>
        </w:rPr>
        <w:noBreakHyphen/>
        <w:t>1</w:t>
      </w:r>
      <w:r w:rsidR="00A36CD8">
        <w:fldChar w:fldCharType="end"/>
      </w:r>
      <w:r w:rsidR="000F5AC2" w:rsidRPr="00F81243">
        <w:rPr>
          <w:i/>
          <w:lang w:val="en-US"/>
        </w:rPr>
        <w:t>).</w:t>
      </w:r>
      <w:r w:rsidR="00F81243" w:rsidRPr="00F81243">
        <w:rPr>
          <w:i/>
          <w:lang w:val="en-US"/>
        </w:rPr>
        <w:t xml:space="preserve"> Fill in the password and press enter, or the green checkmark to engage. The red “X” is to return. </w:t>
      </w:r>
    </w:p>
    <w:p w:rsidR="000F5AC2" w:rsidRDefault="000F5AC2" w:rsidP="00882B3A">
      <w:pPr>
        <w:rPr>
          <w:lang w:val="en-US"/>
        </w:rPr>
      </w:pPr>
    </w:p>
    <w:p w:rsidR="006A2D42" w:rsidRDefault="006A2D42" w:rsidP="00882B3A">
      <w:pPr>
        <w:rPr>
          <w:lang w:val="en-US"/>
        </w:rPr>
      </w:pPr>
    </w:p>
    <w:p w:rsidR="006A2D42" w:rsidRDefault="006A2D42" w:rsidP="00882B3A">
      <w:pPr>
        <w:rPr>
          <w:lang w:val="en-US"/>
        </w:rPr>
      </w:pPr>
    </w:p>
    <w:p w:rsidR="006A2D42" w:rsidRDefault="006A2D42" w:rsidP="00882B3A">
      <w:pPr>
        <w:rPr>
          <w:lang w:val="en-US"/>
        </w:rPr>
      </w:pPr>
    </w:p>
    <w:p w:rsidR="000F5AC2" w:rsidRDefault="000F5AC2" w:rsidP="00882B3A">
      <w:pPr>
        <w:rPr>
          <w:lang w:val="en-US"/>
        </w:rPr>
      </w:pPr>
      <w:r>
        <w:rPr>
          <w:noProof/>
          <w:lang w:val="nl-NL" w:eastAsia="nl-NL"/>
        </w:rPr>
        <w:lastRenderedPageBreak/>
        <w:drawing>
          <wp:inline distT="0" distB="0" distL="0" distR="0">
            <wp:extent cx="5760720" cy="3031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760720" cy="3031490"/>
                    </a:xfrm>
                    <a:prstGeom prst="rect">
                      <a:avLst/>
                    </a:prstGeom>
                  </pic:spPr>
                </pic:pic>
              </a:graphicData>
            </a:graphic>
          </wp:inline>
        </w:drawing>
      </w:r>
    </w:p>
    <w:p w:rsidR="000F5AC2" w:rsidRDefault="000F5AC2" w:rsidP="000F5AC2">
      <w:pPr>
        <w:pStyle w:val="Onderschrift"/>
      </w:pPr>
      <w:bookmarkStart w:id="203" w:name="_Ref400020016"/>
      <w:bookmarkStart w:id="204" w:name="_Toc400106241"/>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w:t>
      </w:r>
      <w:r w:rsidR="002F6CAD">
        <w:fldChar w:fldCharType="end"/>
      </w:r>
      <w:bookmarkEnd w:id="203"/>
      <w:r>
        <w:t>: Password entrance panel</w:t>
      </w:r>
      <w:bookmarkEnd w:id="204"/>
    </w:p>
    <w:p w:rsidR="000F5AC2" w:rsidRPr="000F5AC2" w:rsidRDefault="000F5AC2" w:rsidP="000F5AC2">
      <w:pPr>
        <w:rPr>
          <w:ins w:id="205" w:author="Unknown"/>
        </w:rPr>
      </w:pPr>
    </w:p>
    <w:p w:rsidR="00316870" w:rsidRDefault="00316870" w:rsidP="00882B3A">
      <w:pPr>
        <w:pStyle w:val="Heading3"/>
        <w:rPr>
          <w:ins w:id="206" w:author="Unknown"/>
          <w:lang w:val="en-US"/>
        </w:rPr>
      </w:pPr>
      <w:bookmarkStart w:id="207" w:name="_Toc349298975"/>
      <w:bookmarkStart w:id="208" w:name="_Toc365030402"/>
      <w:bookmarkStart w:id="209" w:name="_Toc400106192"/>
      <w:r>
        <w:rPr>
          <w:lang w:val="en-US"/>
        </w:rPr>
        <w:t>Operational State</w:t>
      </w:r>
      <w:bookmarkEnd w:id="207"/>
      <w:bookmarkEnd w:id="208"/>
      <w:bookmarkEnd w:id="209"/>
    </w:p>
    <w:p w:rsidR="00316870" w:rsidRDefault="00316870" w:rsidP="00316870">
      <w:pPr>
        <w:rPr>
          <w:ins w:id="210" w:author="Unknown"/>
          <w:lang w:val="en-US"/>
        </w:rPr>
      </w:pPr>
    </w:p>
    <w:p w:rsidR="00316870" w:rsidRDefault="00316870" w:rsidP="00316870">
      <w:pPr>
        <w:rPr>
          <w:ins w:id="211" w:author="Unknown"/>
          <w:lang w:val="en-US"/>
        </w:rPr>
      </w:pPr>
      <w:ins w:id="212" w:author="Unknown">
        <w:r w:rsidRPr="0023275B">
          <w:rPr>
            <w:lang w:val="en-US"/>
          </w:rPr>
          <w:t>Once operational, the alarm system remain</w:t>
        </w:r>
      </w:ins>
      <w:r w:rsidR="00916561">
        <w:rPr>
          <w:lang w:val="en-US"/>
        </w:rPr>
        <w:t>s</w:t>
      </w:r>
      <w:ins w:id="213" w:author="Unknown">
        <w:r w:rsidRPr="0023275B">
          <w:rPr>
            <w:lang w:val="en-US"/>
          </w:rPr>
          <w:t xml:space="preserve"> d</w:t>
        </w:r>
        <w:r>
          <w:rPr>
            <w:lang w:val="en-US"/>
          </w:rPr>
          <w:t xml:space="preserve">ormant for a period of 30 minutes. </w:t>
        </w:r>
        <w:r w:rsidRPr="0023275B">
          <w:rPr>
            <w:lang w:val="en-US"/>
          </w:rPr>
          <w:t>At the end of this dormant period, the alarm system initiate</w:t>
        </w:r>
      </w:ins>
      <w:r w:rsidR="00916561">
        <w:rPr>
          <w:lang w:val="en-US"/>
        </w:rPr>
        <w:t>s</w:t>
      </w:r>
      <w:ins w:id="214" w:author="Unknown">
        <w:r w:rsidRPr="0023275B">
          <w:rPr>
            <w:lang w:val="en-US"/>
          </w:rPr>
          <w:t xml:space="preserve"> a visual </w:t>
        </w:r>
        <w:r>
          <w:rPr>
            <w:lang w:val="en-US"/>
          </w:rPr>
          <w:t>and audi</w:t>
        </w:r>
      </w:ins>
      <w:r w:rsidR="00916561">
        <w:rPr>
          <w:lang w:val="en-US"/>
        </w:rPr>
        <w:t>ble</w:t>
      </w:r>
      <w:ins w:id="215" w:author="Unknown">
        <w:r>
          <w:rPr>
            <w:lang w:val="en-US"/>
          </w:rPr>
          <w:t xml:space="preserve"> </w:t>
        </w:r>
        <w:r w:rsidRPr="0023275B">
          <w:rPr>
            <w:lang w:val="en-US"/>
          </w:rPr>
          <w:t>indication</w:t>
        </w:r>
        <w:r>
          <w:rPr>
            <w:lang w:val="en-US"/>
          </w:rPr>
          <w:t xml:space="preserve"> on the AMS</w:t>
        </w:r>
        <w:r w:rsidRPr="0023275B">
          <w:rPr>
            <w:lang w:val="en-US"/>
          </w:rPr>
          <w:t>.</w:t>
        </w:r>
      </w:ins>
      <w:r w:rsidR="00F81243">
        <w:rPr>
          <w:lang w:val="en-US"/>
        </w:rPr>
        <w:t xml:space="preserve"> </w:t>
      </w:r>
    </w:p>
    <w:p w:rsidR="00316870" w:rsidRDefault="00316870" w:rsidP="006A2D42">
      <w:pPr>
        <w:pStyle w:val="Heading3"/>
      </w:pPr>
      <w:bookmarkStart w:id="216" w:name="_Toc349298976"/>
      <w:bookmarkStart w:id="217" w:name="_Toc365030403"/>
      <w:bookmarkStart w:id="218" w:name="_Toc400106193"/>
      <w:r w:rsidRPr="00A06AAA">
        <w:t>Reset function</w:t>
      </w:r>
      <w:bookmarkEnd w:id="216"/>
      <w:bookmarkEnd w:id="217"/>
      <w:bookmarkEnd w:id="218"/>
    </w:p>
    <w:p w:rsidR="006A2D42" w:rsidRPr="006A2D42" w:rsidRDefault="006A2D42" w:rsidP="006A2D42"/>
    <w:p w:rsidR="00316870" w:rsidRDefault="00316870" w:rsidP="00316870">
      <w:pPr>
        <w:rPr>
          <w:ins w:id="219" w:author="Unknown"/>
          <w:lang w:val="en-US"/>
        </w:rPr>
      </w:pPr>
      <w:ins w:id="220" w:author="Unknown">
        <w:r w:rsidRPr="0023275B">
          <w:rPr>
            <w:lang w:val="en-US"/>
          </w:rPr>
          <w:t xml:space="preserve">It </w:t>
        </w:r>
      </w:ins>
      <w:r w:rsidR="006A2D42">
        <w:rPr>
          <w:lang w:val="en-US"/>
        </w:rPr>
        <w:t>is</w:t>
      </w:r>
      <w:ins w:id="221" w:author="Unknown">
        <w:r w:rsidRPr="0023275B">
          <w:rPr>
            <w:lang w:val="en-US"/>
          </w:rPr>
          <w:t xml:space="preserve"> not possible to initiate the reset function or cancel any audible alarm from</w:t>
        </w:r>
        <w:r>
          <w:rPr>
            <w:lang w:val="en-US"/>
          </w:rPr>
          <w:t xml:space="preserve"> </w:t>
        </w:r>
        <w:r w:rsidRPr="0023275B">
          <w:rPr>
            <w:lang w:val="en-US"/>
          </w:rPr>
          <w:t xml:space="preserve">any device, equipment or system not physically located in areas of the </w:t>
        </w:r>
        <w:r>
          <w:rPr>
            <w:lang w:val="en-US"/>
          </w:rPr>
          <w:t>engine room or ECR (local silence is allowed)</w:t>
        </w:r>
      </w:ins>
      <w:r w:rsidR="00916561">
        <w:rPr>
          <w:lang w:val="en-US"/>
        </w:rPr>
        <w:t>.</w:t>
      </w:r>
    </w:p>
    <w:p w:rsidR="00316870" w:rsidRDefault="00316870" w:rsidP="00316870">
      <w:pPr>
        <w:rPr>
          <w:ins w:id="222" w:author="Unknown"/>
          <w:lang w:val="en-US"/>
        </w:rPr>
      </w:pPr>
    </w:p>
    <w:p w:rsidR="00316870" w:rsidRPr="0023275B" w:rsidRDefault="00316870" w:rsidP="00316870">
      <w:pPr>
        <w:rPr>
          <w:ins w:id="223" w:author="Unknown"/>
          <w:lang w:val="en-US"/>
        </w:rPr>
      </w:pPr>
      <w:ins w:id="224" w:author="Unknown">
        <w:r>
          <w:rPr>
            <w:lang w:val="en-US"/>
          </w:rPr>
          <w:t>T</w:t>
        </w:r>
        <w:r w:rsidRPr="000D0140">
          <w:rPr>
            <w:lang w:val="en-US"/>
          </w:rPr>
          <w:t xml:space="preserve">he reset function </w:t>
        </w:r>
      </w:ins>
      <w:r w:rsidR="006A2D42">
        <w:rPr>
          <w:lang w:val="en-US"/>
        </w:rPr>
        <w:t>is only</w:t>
      </w:r>
      <w:ins w:id="225" w:author="Unknown">
        <w:r w:rsidRPr="000D0140">
          <w:rPr>
            <w:lang w:val="en-US"/>
          </w:rPr>
          <w:t xml:space="preserve"> avai</w:t>
        </w:r>
        <w:r>
          <w:rPr>
            <w:lang w:val="en-US"/>
          </w:rPr>
          <w:t xml:space="preserve">lable in positions in the engine room and ECR. </w:t>
        </w:r>
      </w:ins>
      <w:r w:rsidR="00916561">
        <w:rPr>
          <w:lang w:val="en-US"/>
        </w:rPr>
        <w:t>T</w:t>
      </w:r>
      <w:ins w:id="226" w:author="Unknown">
        <w:r w:rsidRPr="000D0140">
          <w:rPr>
            <w:lang w:val="en-US"/>
          </w:rPr>
          <w:t>he</w:t>
        </w:r>
        <w:r>
          <w:rPr>
            <w:lang w:val="en-US"/>
          </w:rPr>
          <w:t xml:space="preserve"> </w:t>
        </w:r>
        <w:r w:rsidRPr="000D0140">
          <w:rPr>
            <w:lang w:val="en-US"/>
          </w:rPr>
          <w:t xml:space="preserve">reset function </w:t>
        </w:r>
      </w:ins>
      <w:r w:rsidR="006A2D42">
        <w:rPr>
          <w:lang w:val="en-US"/>
        </w:rPr>
        <w:t>is</w:t>
      </w:r>
      <w:ins w:id="227" w:author="Unknown">
        <w:r w:rsidRPr="000D0140">
          <w:rPr>
            <w:lang w:val="en-US"/>
          </w:rPr>
          <w:t xml:space="preserve"> easily accessible from the </w:t>
        </w:r>
        <w:r>
          <w:rPr>
            <w:lang w:val="en-US"/>
          </w:rPr>
          <w:t>anywhere in the engine room.</w:t>
        </w:r>
      </w:ins>
    </w:p>
    <w:p w:rsidR="00316870" w:rsidRDefault="00316870" w:rsidP="00316870">
      <w:pPr>
        <w:rPr>
          <w:ins w:id="228" w:author="Unknown"/>
          <w:lang w:val="en-US"/>
        </w:rPr>
      </w:pPr>
    </w:p>
    <w:p w:rsidR="00316870" w:rsidRDefault="00316870" w:rsidP="00316870">
      <w:pPr>
        <w:rPr>
          <w:ins w:id="229" w:author="Unknown"/>
          <w:lang w:val="en-US"/>
        </w:rPr>
      </w:pPr>
      <w:ins w:id="230" w:author="Unknown">
        <w:r w:rsidRPr="0023275B">
          <w:rPr>
            <w:lang w:val="en-US"/>
          </w:rPr>
          <w:t>The reset function cancel</w:t>
        </w:r>
      </w:ins>
      <w:r w:rsidR="006A2D42">
        <w:rPr>
          <w:lang w:val="en-US"/>
        </w:rPr>
        <w:t>s</w:t>
      </w:r>
      <w:ins w:id="231" w:author="Unknown">
        <w:r w:rsidRPr="0023275B">
          <w:rPr>
            <w:lang w:val="en-US"/>
          </w:rPr>
          <w:t xml:space="preserve"> the visual indication and</w:t>
        </w:r>
        <w:r>
          <w:rPr>
            <w:lang w:val="en-US"/>
          </w:rPr>
          <w:t xml:space="preserve"> </w:t>
        </w:r>
        <w:r w:rsidRPr="0023275B">
          <w:rPr>
            <w:lang w:val="en-US"/>
          </w:rPr>
          <w:t>all audible alarms and initiate</w:t>
        </w:r>
      </w:ins>
      <w:r w:rsidR="00916561">
        <w:rPr>
          <w:lang w:val="en-US"/>
        </w:rPr>
        <w:t>s</w:t>
      </w:r>
      <w:ins w:id="232" w:author="Unknown">
        <w:r w:rsidRPr="0023275B">
          <w:rPr>
            <w:lang w:val="en-US"/>
          </w:rPr>
          <w:t xml:space="preserve"> a further dormant period. If the reset function is activated before</w:t>
        </w:r>
        <w:r>
          <w:rPr>
            <w:lang w:val="en-US"/>
          </w:rPr>
          <w:t xml:space="preserve"> </w:t>
        </w:r>
        <w:r w:rsidRPr="0023275B">
          <w:rPr>
            <w:lang w:val="en-US"/>
          </w:rPr>
          <w:t>the end of the dormant period, the period should be re-initiated to run for its full duration from</w:t>
        </w:r>
      </w:ins>
      <w:r w:rsidR="006A2D42">
        <w:rPr>
          <w:lang w:val="en-US"/>
        </w:rPr>
        <w:t xml:space="preserve"> </w:t>
      </w:r>
      <w:ins w:id="233" w:author="Unknown">
        <w:r w:rsidRPr="0023275B">
          <w:rPr>
            <w:lang w:val="en-US"/>
          </w:rPr>
          <w:t>the time of the reset.</w:t>
        </w:r>
      </w:ins>
    </w:p>
    <w:p w:rsidR="00316870" w:rsidRDefault="00316870" w:rsidP="00316870">
      <w:pPr>
        <w:rPr>
          <w:ins w:id="234" w:author="Unknown"/>
          <w:lang w:val="en-US"/>
        </w:rPr>
      </w:pPr>
    </w:p>
    <w:p w:rsidR="00316870" w:rsidRPr="0023275B" w:rsidRDefault="00316870" w:rsidP="00316870">
      <w:pPr>
        <w:rPr>
          <w:ins w:id="235" w:author="Unknown"/>
          <w:lang w:val="en-US"/>
        </w:rPr>
      </w:pPr>
      <w:ins w:id="236" w:author="Unknown">
        <w:r w:rsidRPr="0023275B">
          <w:rPr>
            <w:lang w:val="en-US"/>
          </w:rPr>
          <w:t xml:space="preserve">A continuous activation of any reset device </w:t>
        </w:r>
      </w:ins>
      <w:r w:rsidR="006A2D42">
        <w:rPr>
          <w:lang w:val="en-US"/>
        </w:rPr>
        <w:t>triggers the emergency call facility within 3 seconds.</w:t>
      </w:r>
    </w:p>
    <w:p w:rsidR="00316870" w:rsidRDefault="00316870" w:rsidP="00316870">
      <w:pPr>
        <w:rPr>
          <w:ins w:id="237" w:author="Unknown"/>
          <w:lang w:val="en-US"/>
        </w:rPr>
      </w:pPr>
    </w:p>
    <w:p w:rsidR="00316870" w:rsidRPr="0023275B" w:rsidRDefault="00316870" w:rsidP="006A2D42">
      <w:pPr>
        <w:pStyle w:val="Heading3"/>
        <w:rPr>
          <w:lang w:val="en-US"/>
        </w:rPr>
      </w:pPr>
      <w:bookmarkStart w:id="238" w:name="_Toc349298977"/>
      <w:bookmarkStart w:id="239" w:name="_Toc365030404"/>
      <w:bookmarkStart w:id="240" w:name="_Toc400106194"/>
      <w:r w:rsidRPr="0023275B">
        <w:rPr>
          <w:lang w:val="en-US"/>
        </w:rPr>
        <w:t>Emergency call facility</w:t>
      </w:r>
      <w:bookmarkEnd w:id="238"/>
      <w:bookmarkEnd w:id="239"/>
      <w:bookmarkEnd w:id="240"/>
    </w:p>
    <w:p w:rsidR="00316870" w:rsidRDefault="00316870" w:rsidP="00316870">
      <w:pPr>
        <w:rPr>
          <w:ins w:id="241" w:author="Unknown"/>
          <w:lang w:val="en-US"/>
        </w:rPr>
      </w:pPr>
      <w:ins w:id="242" w:author="Unknown">
        <w:r w:rsidRPr="0023275B">
          <w:rPr>
            <w:lang w:val="en-US"/>
          </w:rPr>
          <w:t xml:space="preserve">Means </w:t>
        </w:r>
      </w:ins>
      <w:r w:rsidR="006A2D42">
        <w:rPr>
          <w:lang w:val="en-US"/>
        </w:rPr>
        <w:t>are</w:t>
      </w:r>
      <w:ins w:id="243" w:author="Unknown">
        <w:r w:rsidRPr="0023275B">
          <w:rPr>
            <w:lang w:val="en-US"/>
          </w:rPr>
          <w:t xml:space="preserve"> provided </w:t>
        </w:r>
        <w:r>
          <w:rPr>
            <w:lang w:val="en-US"/>
          </w:rPr>
          <w:t>in the engine room</w:t>
        </w:r>
        <w:r w:rsidRPr="0023275B">
          <w:rPr>
            <w:lang w:val="en-US"/>
          </w:rPr>
          <w:t xml:space="preserve"> to immediately activate the </w:t>
        </w:r>
        <w:r>
          <w:rPr>
            <w:lang w:val="en-US"/>
          </w:rPr>
          <w:t>visual and audible alarm</w:t>
        </w:r>
        <w:r w:rsidRPr="0023275B">
          <w:rPr>
            <w:lang w:val="en-US"/>
          </w:rPr>
          <w:t xml:space="preserve"> by means of an Emergency Cal</w:t>
        </w:r>
        <w:r>
          <w:rPr>
            <w:lang w:val="en-US"/>
          </w:rPr>
          <w:t>l</w:t>
        </w:r>
        <w:r w:rsidRPr="0023275B">
          <w:rPr>
            <w:lang w:val="en-US"/>
          </w:rPr>
          <w:t xml:space="preserve"> push button or</w:t>
        </w:r>
        <w:r>
          <w:rPr>
            <w:lang w:val="en-US"/>
          </w:rPr>
          <w:t xml:space="preserve"> </w:t>
        </w:r>
        <w:r w:rsidRPr="0023275B">
          <w:rPr>
            <w:lang w:val="en-US"/>
          </w:rPr>
          <w:t>similar</w:t>
        </w:r>
        <w:r>
          <w:rPr>
            <w:lang w:val="en-US"/>
          </w:rPr>
          <w:t>.</w:t>
        </w:r>
      </w:ins>
      <w:r w:rsidR="006A2D42">
        <w:rPr>
          <w:lang w:val="en-US"/>
        </w:rPr>
        <w:t xml:space="preserve"> Holding any reset button for at least 3 seconds also triggers the emergency call facility. </w:t>
      </w:r>
    </w:p>
    <w:p w:rsidR="00316870" w:rsidRDefault="00316870" w:rsidP="00316870">
      <w:pPr>
        <w:rPr>
          <w:lang w:val="en-US"/>
        </w:rPr>
      </w:pPr>
    </w:p>
    <w:p w:rsidR="006A2D42" w:rsidRDefault="006A2D42" w:rsidP="00316870">
      <w:pPr>
        <w:rPr>
          <w:ins w:id="244" w:author="Unknown"/>
          <w:lang w:val="en-US"/>
        </w:rPr>
      </w:pPr>
    </w:p>
    <w:p w:rsidR="006E4A73" w:rsidRDefault="006E4A73" w:rsidP="006E4A73">
      <w:pPr>
        <w:pStyle w:val="Heading2"/>
      </w:pPr>
      <w:bookmarkStart w:id="245" w:name="_Toc400106195"/>
      <w:r>
        <w:lastRenderedPageBreak/>
        <w:t>BNWAS</w:t>
      </w:r>
      <w:bookmarkEnd w:id="245"/>
    </w:p>
    <w:p w:rsidR="00316870" w:rsidRDefault="006E4A73" w:rsidP="006E4A73">
      <w:pPr>
        <w:rPr>
          <w:ins w:id="246" w:author="Unknown"/>
          <w:lang w:val="en-US"/>
        </w:rPr>
      </w:pPr>
      <w:r w:rsidRPr="00CA0364">
        <w:rPr>
          <w:lang w:val="en-US"/>
        </w:rPr>
        <w:t>The BNWAS (Bridge Navigatio</w:t>
      </w:r>
      <w:r w:rsidR="00916561">
        <w:rPr>
          <w:lang w:val="en-US"/>
        </w:rPr>
        <w:t xml:space="preserve">nal Watch Alarm System) is </w:t>
      </w:r>
      <w:r w:rsidRPr="00CA0364">
        <w:rPr>
          <w:lang w:val="en-US"/>
        </w:rPr>
        <w:t>a</w:t>
      </w:r>
      <w:r w:rsidR="00916561">
        <w:rPr>
          <w:lang w:val="en-US"/>
        </w:rPr>
        <w:t xml:space="preserve"> similar personal safety system, designed for use</w:t>
      </w:r>
      <w:r w:rsidRPr="00CA0364">
        <w:rPr>
          <w:lang w:val="en-US"/>
        </w:rPr>
        <w:t xml:space="preserve"> on the bridge.</w:t>
      </w:r>
    </w:p>
    <w:p w:rsidR="006E4A73" w:rsidRDefault="006E4A73" w:rsidP="006E4A73">
      <w:pPr>
        <w:pStyle w:val="Heading3"/>
      </w:pPr>
      <w:bookmarkStart w:id="247" w:name="_Toc395805409"/>
      <w:bookmarkStart w:id="248" w:name="_Toc400106196"/>
      <w:bookmarkEnd w:id="184"/>
      <w:r>
        <w:t>Introduction</w:t>
      </w:r>
      <w:bookmarkEnd w:id="247"/>
      <w:bookmarkEnd w:id="248"/>
    </w:p>
    <w:p w:rsidR="006E4A73" w:rsidRDefault="006E4A73" w:rsidP="006E4A73">
      <w:r>
        <w:t>It is possible that you use the BNWAS as a standalone version, but it can also be used in conjunction with the Uni</w:t>
      </w:r>
      <w:r w:rsidR="00916561">
        <w:t>MACS</w:t>
      </w:r>
      <w:r>
        <w:t xml:space="preserve"> bridge. It can</w:t>
      </w:r>
      <w:r w:rsidR="00916561">
        <w:t xml:space="preserve"> even b</w:t>
      </w:r>
      <w:r>
        <w:t>e used with other bridge systems as long as these systems give the standard EVE-messages.</w:t>
      </w:r>
    </w:p>
    <w:p w:rsidR="006E4A73" w:rsidRDefault="006E4A73" w:rsidP="006E4A73"/>
    <w:p w:rsidR="006E4A73" w:rsidRDefault="006E4A73" w:rsidP="006E4A73">
      <w:r>
        <w:t>In this manual</w:t>
      </w:r>
      <w:r w:rsidR="00916561">
        <w:t>,</w:t>
      </w:r>
      <w:r>
        <w:t xml:space="preserve"> we will a</w:t>
      </w:r>
      <w:r w:rsidR="00916561">
        <w:t xml:space="preserve">ddress </w:t>
      </w:r>
      <w:r>
        <w:t xml:space="preserve">both ways in the same explanation </w:t>
      </w:r>
      <w:r w:rsidR="00916561">
        <w:t xml:space="preserve">since </w:t>
      </w:r>
      <w:r>
        <w:t>the</w:t>
      </w:r>
      <w:r w:rsidR="00916561">
        <w:t>ir</w:t>
      </w:r>
      <w:r>
        <w:t xml:space="preserve"> differences are </w:t>
      </w:r>
      <w:r w:rsidR="00916561">
        <w:t xml:space="preserve">mainly HMI-related </w:t>
      </w:r>
      <w:r>
        <w:t>and</w:t>
      </w:r>
      <w:r w:rsidR="00916561">
        <w:t xml:space="preserve"> do</w:t>
      </w:r>
      <w:r>
        <w:t xml:space="preserve"> not </w:t>
      </w:r>
      <w:r w:rsidR="00916561">
        <w:t>affect functionality</w:t>
      </w:r>
      <w:r>
        <w:t>.</w:t>
      </w:r>
    </w:p>
    <w:p w:rsidR="006E4A73" w:rsidRDefault="00916561" w:rsidP="006E4A73">
      <w:r>
        <w:t>W</w:t>
      </w:r>
      <w:r w:rsidR="006E4A73">
        <w:t xml:space="preserve">hen we discuss the interface of the BNWAS system, it can be the interface on the standalone BNWAS or on the integrated BNWAS. It can be the interface on the bridge-panel, but also the interface on the panel in the captain’s cabin. </w:t>
      </w:r>
      <w:r>
        <w:t xml:space="preserve">What follows is an </w:t>
      </w:r>
      <w:r w:rsidR="006E4A73">
        <w:t>integral explanation of the BNWAS functionality.</w:t>
      </w:r>
    </w:p>
    <w:p w:rsidR="006E4A73" w:rsidRDefault="006E4A73" w:rsidP="006E4A73"/>
    <w:p w:rsidR="006E4A73" w:rsidRDefault="006E4A73" w:rsidP="006E4A73">
      <w:pPr>
        <w:pStyle w:val="Heading3"/>
      </w:pPr>
      <w:bookmarkStart w:id="249" w:name="_Ref387851864"/>
      <w:bookmarkStart w:id="250" w:name="_Toc388352662"/>
      <w:bookmarkStart w:id="251" w:name="_Toc395805410"/>
      <w:bookmarkStart w:id="252" w:name="_Toc400106197"/>
      <w:r>
        <w:t xml:space="preserve">The </w:t>
      </w:r>
      <w:bookmarkEnd w:id="249"/>
      <w:r>
        <w:t>HMI overview</w:t>
      </w:r>
      <w:bookmarkEnd w:id="250"/>
      <w:bookmarkEnd w:id="251"/>
      <w:bookmarkEnd w:id="252"/>
    </w:p>
    <w:p w:rsidR="006E4A73" w:rsidRDefault="006E4A73" w:rsidP="006E4A73">
      <w:r>
        <w:t>The HMI consists of a</w:t>
      </w:r>
      <w:r w:rsidR="00916561">
        <w:t xml:space="preserve"> main screen that holds all </w:t>
      </w:r>
      <w:r>
        <w:t xml:space="preserve">functionality for the BNWAS and a setup-screen that can be used to </w:t>
      </w:r>
      <w:r w:rsidR="00916561">
        <w:t xml:space="preserve">enter </w:t>
      </w:r>
      <w:r>
        <w:t>the necessary settings. In the following figures</w:t>
      </w:r>
      <w:r w:rsidR="00916561">
        <w:t>,</w:t>
      </w:r>
      <w:r>
        <w:t xml:space="preserve"> we will explain the functionality and functions on the HMI.</w:t>
      </w:r>
    </w:p>
    <w:p w:rsidR="006E4A73" w:rsidRDefault="006E4A73" w:rsidP="006E4A73"/>
    <w:p w:rsidR="006E4A73" w:rsidRDefault="006E4A73" w:rsidP="006E4A73"/>
    <w:p w:rsidR="006E4A73" w:rsidRDefault="006E4A73" w:rsidP="006E4A73">
      <w:r>
        <w:rPr>
          <w:noProof/>
          <w:lang w:val="nl-NL" w:eastAsia="nl-NL"/>
        </w:rPr>
        <w:drawing>
          <wp:inline distT="0" distB="0" distL="0" distR="0">
            <wp:extent cx="4698380" cy="3523785"/>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nwas-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06450" cy="3529837"/>
                    </a:xfrm>
                    <a:prstGeom prst="rect">
                      <a:avLst/>
                    </a:prstGeom>
                  </pic:spPr>
                </pic:pic>
              </a:graphicData>
            </a:graphic>
          </wp:inline>
        </w:drawing>
      </w:r>
    </w:p>
    <w:p w:rsidR="006E4A73" w:rsidRDefault="006E4A73" w:rsidP="006E4A73">
      <w:pPr>
        <w:pStyle w:val="Onderschrift"/>
      </w:pPr>
      <w:bookmarkStart w:id="253" w:name="_Ref393455485"/>
      <w:bookmarkStart w:id="254" w:name="_Toc388352668"/>
      <w:bookmarkStart w:id="255" w:name="_Toc395805481"/>
      <w:bookmarkStart w:id="256" w:name="_Toc400106242"/>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w:t>
      </w:r>
      <w:r w:rsidR="002F6CAD">
        <w:fldChar w:fldCharType="end"/>
      </w:r>
      <w:bookmarkEnd w:id="253"/>
      <w:r>
        <w:t>: Main BNWAS HMI</w:t>
      </w:r>
      <w:bookmarkEnd w:id="254"/>
      <w:bookmarkEnd w:id="255"/>
      <w:bookmarkEnd w:id="256"/>
    </w:p>
    <w:p w:rsidR="006E4A73" w:rsidRDefault="006E4A73" w:rsidP="006E4A73">
      <w:pPr>
        <w:pStyle w:val="Onderschrift"/>
      </w:pPr>
    </w:p>
    <w:p w:rsidR="006E4A73" w:rsidRDefault="006E4A73" w:rsidP="006E4A73">
      <w:pPr>
        <w:pStyle w:val="Onderschrift"/>
      </w:pPr>
    </w:p>
    <w:p w:rsidR="006E4A73" w:rsidRDefault="006E4A73" w:rsidP="006E4A73">
      <w:pPr>
        <w:pStyle w:val="Onderschrift"/>
      </w:pPr>
    </w:p>
    <w:p w:rsidR="006E4A73" w:rsidRDefault="006E4A73" w:rsidP="006E4A73">
      <w:pPr>
        <w:pStyle w:val="Heading3"/>
      </w:pPr>
      <w:bookmarkStart w:id="257" w:name="_Toc388352663"/>
      <w:bookmarkStart w:id="258" w:name="_Toc395805411"/>
      <w:bookmarkStart w:id="259" w:name="_Toc400106198"/>
      <w:r>
        <w:lastRenderedPageBreak/>
        <w:t>The HMI explained</w:t>
      </w:r>
      <w:bookmarkEnd w:id="257"/>
      <w:bookmarkEnd w:id="258"/>
      <w:bookmarkEnd w:id="259"/>
    </w:p>
    <w:p w:rsidR="006E4A73" w:rsidRDefault="006E4A73" w:rsidP="006E4A73">
      <w:r>
        <w:t xml:space="preserve">The functions of the HMI are described in the following figures. These are mostly self-explanatory. Where not </w:t>
      </w:r>
      <w:r w:rsidR="00916561">
        <w:t xml:space="preserve">explicitly </w:t>
      </w:r>
      <w:r>
        <w:t xml:space="preserve">clear, an additional explanation </w:t>
      </w:r>
      <w:r w:rsidR="00916561">
        <w:t xml:space="preserve">is </w:t>
      </w:r>
      <w:r>
        <w:t>given.</w:t>
      </w:r>
    </w:p>
    <w:p w:rsidR="006E4A73" w:rsidRDefault="006E4A73" w:rsidP="006E4A73"/>
    <w:p w:rsidR="006E4A73" w:rsidRDefault="006E4A73" w:rsidP="006E4A73">
      <w:r>
        <w:rPr>
          <w:noProof/>
          <w:lang w:val="nl-NL" w:eastAsia="nl-NL"/>
        </w:rPr>
        <w:drawing>
          <wp:inline distT="0" distB="0" distL="0" distR="0">
            <wp:extent cx="5760720" cy="1313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60720" cy="1313180"/>
                    </a:xfrm>
                    <a:prstGeom prst="rect">
                      <a:avLst/>
                    </a:prstGeom>
                  </pic:spPr>
                </pic:pic>
              </a:graphicData>
            </a:graphic>
          </wp:inline>
        </w:drawing>
      </w:r>
    </w:p>
    <w:p w:rsidR="006E4A73" w:rsidRDefault="006E4A73" w:rsidP="006E4A73">
      <w:pPr>
        <w:pStyle w:val="Onderschrift"/>
      </w:pPr>
      <w:bookmarkStart w:id="260" w:name="_Toc388352669"/>
      <w:bookmarkStart w:id="261" w:name="_Toc395805482"/>
      <w:bookmarkStart w:id="262" w:name="_Toc400106243"/>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3</w:t>
      </w:r>
      <w:r w:rsidR="002F6CAD">
        <w:fldChar w:fldCharType="end"/>
      </w:r>
      <w:r>
        <w:t>: HMI top bar</w:t>
      </w:r>
      <w:bookmarkEnd w:id="260"/>
      <w:bookmarkEnd w:id="261"/>
      <w:bookmarkEnd w:id="262"/>
    </w:p>
    <w:p w:rsidR="006E4A73" w:rsidRDefault="006E4A73" w:rsidP="006E4A73"/>
    <w:p w:rsidR="006E4A73" w:rsidRDefault="006E4A73" w:rsidP="006E4A73">
      <w:r>
        <w:rPr>
          <w:noProof/>
          <w:lang w:val="nl-NL" w:eastAsia="nl-NL"/>
        </w:rPr>
        <w:drawing>
          <wp:inline distT="0" distB="0" distL="0" distR="0">
            <wp:extent cx="5760720" cy="4890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60720" cy="4890770"/>
                    </a:xfrm>
                    <a:prstGeom prst="rect">
                      <a:avLst/>
                    </a:prstGeom>
                  </pic:spPr>
                </pic:pic>
              </a:graphicData>
            </a:graphic>
          </wp:inline>
        </w:drawing>
      </w:r>
    </w:p>
    <w:p w:rsidR="006E4A73" w:rsidRDefault="006E4A73" w:rsidP="006E4A73">
      <w:pPr>
        <w:pStyle w:val="Onderschrift"/>
      </w:pPr>
      <w:bookmarkStart w:id="263" w:name="_Toc388352670"/>
      <w:bookmarkStart w:id="264" w:name="_Toc395805483"/>
      <w:bookmarkStart w:id="265" w:name="_Toc400106244"/>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4</w:t>
      </w:r>
      <w:r w:rsidR="002F6CAD">
        <w:fldChar w:fldCharType="end"/>
      </w:r>
      <w:r>
        <w:t>: HMI main screen</w:t>
      </w:r>
      <w:bookmarkEnd w:id="263"/>
      <w:bookmarkEnd w:id="264"/>
      <w:bookmarkEnd w:id="265"/>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rPr>
          <w:noProof/>
          <w:lang w:val="nl-NL" w:eastAsia="nl-NL"/>
        </w:rPr>
        <w:lastRenderedPageBreak/>
        <w:drawing>
          <wp:inline distT="0" distB="0" distL="0" distR="0">
            <wp:extent cx="576072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60720" cy="1814830"/>
                    </a:xfrm>
                    <a:prstGeom prst="rect">
                      <a:avLst/>
                    </a:prstGeom>
                  </pic:spPr>
                </pic:pic>
              </a:graphicData>
            </a:graphic>
          </wp:inline>
        </w:drawing>
      </w:r>
    </w:p>
    <w:p w:rsidR="006E4A73" w:rsidRDefault="006E4A73" w:rsidP="006E4A73">
      <w:pPr>
        <w:pStyle w:val="Onderschrift"/>
      </w:pPr>
      <w:bookmarkStart w:id="266" w:name="_Toc388352671"/>
      <w:bookmarkStart w:id="267" w:name="_Toc395805484"/>
      <w:bookmarkStart w:id="268" w:name="_Toc400106245"/>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5</w:t>
      </w:r>
      <w:r w:rsidR="002F6CAD">
        <w:fldChar w:fldCharType="end"/>
      </w:r>
      <w:r>
        <w:t>: HMI bottom bar</w:t>
      </w:r>
      <w:bookmarkEnd w:id="266"/>
      <w:bookmarkEnd w:id="267"/>
      <w:bookmarkEnd w:id="268"/>
    </w:p>
    <w:p w:rsidR="006E4A73" w:rsidRPr="00BD35C1" w:rsidRDefault="006E4A73" w:rsidP="006E4A73">
      <w:pPr>
        <w:rPr>
          <w:i/>
        </w:rPr>
      </w:pPr>
      <w:r>
        <w:rPr>
          <w:i/>
          <w:noProof/>
          <w:lang w:val="nl-NL" w:eastAsia="nl-NL"/>
        </w:rPr>
        <w:drawing>
          <wp:anchor distT="0" distB="0" distL="114300" distR="114300" simplePos="0" relativeHeight="251668480" behindDoc="0" locked="0" layoutInCell="1" allowOverlap="1">
            <wp:simplePos x="0" y="0"/>
            <wp:positionH relativeFrom="column">
              <wp:posOffset>17030</wp:posOffset>
            </wp:positionH>
            <wp:positionV relativeFrom="paragraph">
              <wp:posOffset>3695</wp:posOffset>
            </wp:positionV>
            <wp:extent cx="447790" cy="448887"/>
            <wp:effectExtent l="19050" t="0" r="941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r>
        <w:rPr>
          <w:i/>
        </w:rPr>
        <w:t>The reset timer and emergency call buttons are only available when the panel is placed on the bridge. Any other location will show these buttons, but they will not be operational.</w:t>
      </w:r>
    </w:p>
    <w:p w:rsidR="006E4A73" w:rsidRDefault="006E4A73" w:rsidP="006E4A73"/>
    <w:p w:rsidR="006E4A73" w:rsidRDefault="006E4A73" w:rsidP="006E4A73">
      <w:r>
        <w:t xml:space="preserve">   </w:t>
      </w:r>
      <w:r>
        <w:rPr>
          <w:noProof/>
          <w:lang w:val="nl-NL" w:eastAsia="nl-NL"/>
        </w:rPr>
        <w:drawing>
          <wp:inline distT="0" distB="0" distL="0" distR="0">
            <wp:extent cx="3904091" cy="47303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915869" cy="4744665"/>
                    </a:xfrm>
                    <a:prstGeom prst="rect">
                      <a:avLst/>
                    </a:prstGeom>
                  </pic:spPr>
                </pic:pic>
              </a:graphicData>
            </a:graphic>
          </wp:inline>
        </w:drawing>
      </w:r>
    </w:p>
    <w:p w:rsidR="006E4A73" w:rsidRDefault="006E4A73" w:rsidP="006E4A73">
      <w:pPr>
        <w:pStyle w:val="Onderschrift"/>
      </w:pPr>
      <w:bookmarkStart w:id="269" w:name="_Toc388352672"/>
      <w:bookmarkStart w:id="270" w:name="_Toc395805485"/>
      <w:bookmarkStart w:id="271" w:name="_Toc400106246"/>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6</w:t>
      </w:r>
      <w:r w:rsidR="002F6CAD">
        <w:fldChar w:fldCharType="end"/>
      </w:r>
      <w:r>
        <w:t>: HMI Panel</w:t>
      </w:r>
      <w:bookmarkEnd w:id="269"/>
      <w:bookmarkEnd w:id="270"/>
      <w:bookmarkEnd w:id="271"/>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Pr>
        <w:rPr>
          <w:i/>
        </w:rPr>
      </w:pPr>
      <w:r>
        <w:rPr>
          <w:i/>
          <w:noProof/>
          <w:lang w:val="nl-NL" w:eastAsia="nl-NL"/>
        </w:rPr>
        <w:drawing>
          <wp:anchor distT="0" distB="0" distL="114300" distR="114300" simplePos="0" relativeHeight="251669504" behindDoc="0" locked="0" layoutInCell="1" allowOverlap="1">
            <wp:simplePos x="0" y="0"/>
            <wp:positionH relativeFrom="column">
              <wp:posOffset>17030</wp:posOffset>
            </wp:positionH>
            <wp:positionV relativeFrom="paragraph">
              <wp:posOffset>-2078</wp:posOffset>
            </wp:positionV>
            <wp:extent cx="447790" cy="448887"/>
            <wp:effectExtent l="19050" t="0" r="941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r w:rsidR="00916561">
        <w:rPr>
          <w:i/>
        </w:rPr>
        <w:t xml:space="preserve"> When you operate the </w:t>
      </w:r>
      <w:r w:rsidR="00916561" w:rsidRPr="00916561">
        <w:t>On/Off</w:t>
      </w:r>
      <w:r>
        <w:rPr>
          <w:i/>
        </w:rPr>
        <w:t xml:space="preserve"> or </w:t>
      </w:r>
      <w:r w:rsidR="00916561" w:rsidRPr="00916561">
        <w:t>S</w:t>
      </w:r>
      <w:r w:rsidRPr="00916561">
        <w:t>etup</w:t>
      </w:r>
      <w:r>
        <w:rPr>
          <w:i/>
        </w:rPr>
        <w:t xml:space="preserve"> button a keypad will a</w:t>
      </w:r>
      <w:r w:rsidR="00916561">
        <w:rPr>
          <w:i/>
        </w:rPr>
        <w:t>ppear where you have to type a passcode.</w:t>
      </w:r>
      <w:r>
        <w:rPr>
          <w:i/>
        </w:rPr>
        <w:t xml:space="preserve"> (See </w:t>
      </w:r>
      <w:r w:rsidR="002F6CAD">
        <w:rPr>
          <w:i/>
        </w:rPr>
        <w:fldChar w:fldCharType="begin"/>
      </w:r>
      <w:r>
        <w:rPr>
          <w:i/>
        </w:rPr>
        <w:instrText xml:space="preserve"> REF _Ref389485475 \h </w:instrText>
      </w:r>
      <w:r w:rsidR="002F6CAD">
        <w:rPr>
          <w:i/>
        </w:rPr>
      </w:r>
      <w:r w:rsidR="002F6CAD">
        <w:rPr>
          <w:i/>
        </w:rPr>
        <w:fldChar w:fldCharType="separate"/>
      </w:r>
      <w:r w:rsidR="00600627">
        <w:t xml:space="preserve">Figure </w:t>
      </w:r>
      <w:r w:rsidR="00600627">
        <w:rPr>
          <w:noProof/>
        </w:rPr>
        <w:t>3</w:t>
      </w:r>
      <w:r w:rsidR="00600627">
        <w:noBreakHyphen/>
      </w:r>
      <w:r w:rsidR="00600627">
        <w:rPr>
          <w:noProof/>
        </w:rPr>
        <w:t>8</w:t>
      </w:r>
      <w:r w:rsidR="002F6CAD">
        <w:rPr>
          <w:i/>
        </w:rPr>
        <w:fldChar w:fldCharType="end"/>
      </w:r>
      <w:r>
        <w:rPr>
          <w:i/>
        </w:rPr>
        <w:t>).</w:t>
      </w:r>
    </w:p>
    <w:p w:rsidR="006E4A73" w:rsidRDefault="006E4A73" w:rsidP="006E4A73">
      <w:pPr>
        <w:rPr>
          <w:i/>
        </w:rPr>
      </w:pPr>
    </w:p>
    <w:p w:rsidR="006E4A73" w:rsidRPr="00F16318" w:rsidRDefault="006E4A73" w:rsidP="006E4A73"/>
    <w:p w:rsidR="006E4A73" w:rsidRDefault="006E4A73" w:rsidP="006E4A73">
      <w:pPr>
        <w:pStyle w:val="Heading3"/>
      </w:pPr>
      <w:bookmarkStart w:id="272" w:name="_Toc388352664"/>
      <w:bookmarkStart w:id="273" w:name="_Toc395805412"/>
      <w:bookmarkStart w:id="274" w:name="_Toc400106199"/>
      <w:r>
        <w:t>The setup page</w:t>
      </w:r>
      <w:bookmarkEnd w:id="272"/>
      <w:bookmarkEnd w:id="273"/>
      <w:bookmarkEnd w:id="274"/>
    </w:p>
    <w:p w:rsidR="006E4A73" w:rsidRDefault="00916561" w:rsidP="006E4A73">
      <w:pPr>
        <w:rPr>
          <w:rFonts w:eastAsiaTheme="majorEastAsia"/>
        </w:rPr>
      </w:pPr>
      <w:r>
        <w:rPr>
          <w:rFonts w:eastAsiaTheme="majorEastAsia"/>
        </w:rPr>
        <w:t xml:space="preserve">By clicking on the setup </w:t>
      </w:r>
      <w:r w:rsidR="006E4A73">
        <w:rPr>
          <w:rFonts w:eastAsiaTheme="majorEastAsia"/>
        </w:rPr>
        <w:t xml:space="preserve">button a new screen will appear. This is the setup screen. It looks quite the same as the main window as it has only a few settings in the main panel (see </w:t>
      </w:r>
      <w:r w:rsidR="002F6CAD">
        <w:rPr>
          <w:rFonts w:eastAsiaTheme="majorEastAsia"/>
        </w:rPr>
        <w:fldChar w:fldCharType="begin"/>
      </w:r>
      <w:r w:rsidR="006E4A73">
        <w:rPr>
          <w:rFonts w:eastAsiaTheme="majorEastAsia"/>
        </w:rPr>
        <w:instrText xml:space="preserve"> REF _Ref388349795 \h </w:instrText>
      </w:r>
      <w:r w:rsidR="002F6CAD">
        <w:rPr>
          <w:rFonts w:eastAsiaTheme="majorEastAsia"/>
        </w:rPr>
      </w:r>
      <w:r w:rsidR="002F6CAD">
        <w:rPr>
          <w:rFonts w:eastAsiaTheme="majorEastAsia"/>
        </w:rPr>
        <w:fldChar w:fldCharType="separate"/>
      </w:r>
      <w:r w:rsidR="00600627">
        <w:t xml:space="preserve">Figure </w:t>
      </w:r>
      <w:r w:rsidR="00600627">
        <w:rPr>
          <w:noProof/>
        </w:rPr>
        <w:t>3</w:t>
      </w:r>
      <w:r w:rsidR="00600627">
        <w:noBreakHyphen/>
      </w:r>
      <w:r w:rsidR="00600627">
        <w:rPr>
          <w:noProof/>
        </w:rPr>
        <w:t>9</w:t>
      </w:r>
      <w:r w:rsidR="002F6CAD">
        <w:rPr>
          <w:rFonts w:eastAsiaTheme="majorEastAsia"/>
        </w:rPr>
        <w:fldChar w:fldCharType="end"/>
      </w:r>
      <w:r w:rsidR="006E4A73">
        <w:rPr>
          <w:rFonts w:eastAsiaTheme="majorEastAsia"/>
        </w:rPr>
        <w:t>).</w:t>
      </w:r>
    </w:p>
    <w:p w:rsidR="006E4A73" w:rsidRDefault="006E4A73" w:rsidP="006E4A73">
      <w:pPr>
        <w:rPr>
          <w:rFonts w:eastAsiaTheme="majorEastAsia"/>
        </w:rPr>
      </w:pPr>
    </w:p>
    <w:p w:rsidR="006E4A73" w:rsidRDefault="006E4A73" w:rsidP="006E4A73">
      <w:r>
        <w:rPr>
          <w:noProof/>
          <w:lang w:val="nl-NL" w:eastAsia="nl-NL"/>
        </w:rPr>
        <w:drawing>
          <wp:inline distT="0" distB="0" distL="0" distR="0">
            <wp:extent cx="5760720" cy="4320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nwas-Setup-1long-2se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6E4A73" w:rsidRDefault="006E4A73" w:rsidP="006E4A73"/>
    <w:p w:rsidR="006E4A73" w:rsidRDefault="006E4A73" w:rsidP="006E4A73">
      <w:pPr>
        <w:pStyle w:val="Onderschrift"/>
      </w:pPr>
      <w:bookmarkStart w:id="275" w:name="_Toc388352673"/>
      <w:bookmarkStart w:id="276" w:name="_Toc395805486"/>
      <w:bookmarkStart w:id="277" w:name="_Toc400106247"/>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7</w:t>
      </w:r>
      <w:r w:rsidR="002F6CAD">
        <w:fldChar w:fldCharType="end"/>
      </w:r>
      <w:r>
        <w:t>: Setup screen</w:t>
      </w:r>
      <w:bookmarkEnd w:id="275"/>
      <w:bookmarkEnd w:id="276"/>
      <w:bookmarkEnd w:id="277"/>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rPr>
          <w:noProof/>
          <w:lang w:val="nl-NL" w:eastAsia="nl-NL"/>
        </w:rPr>
        <w:lastRenderedPageBreak/>
        <w:drawing>
          <wp:inline distT="0" distB="0" distL="0" distR="0">
            <wp:extent cx="3297488" cy="239751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305687" cy="2403474"/>
                    </a:xfrm>
                    <a:prstGeom prst="rect">
                      <a:avLst/>
                    </a:prstGeom>
                  </pic:spPr>
                </pic:pic>
              </a:graphicData>
            </a:graphic>
          </wp:inline>
        </w:drawing>
      </w:r>
    </w:p>
    <w:p w:rsidR="006E4A73" w:rsidRDefault="006E4A73" w:rsidP="006E4A73">
      <w:pPr>
        <w:pStyle w:val="Onderschrift"/>
      </w:pPr>
      <w:bookmarkStart w:id="278" w:name="_Ref389485475"/>
      <w:bookmarkStart w:id="279" w:name="_Toc395805487"/>
      <w:bookmarkStart w:id="280" w:name="_Toc400106248"/>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8</w:t>
      </w:r>
      <w:r w:rsidR="002F6CAD">
        <w:fldChar w:fldCharType="end"/>
      </w:r>
      <w:bookmarkEnd w:id="278"/>
      <w:r>
        <w:t>: Keypad</w:t>
      </w:r>
      <w:bookmarkEnd w:id="279"/>
      <w:bookmarkEnd w:id="280"/>
    </w:p>
    <w:p w:rsidR="006E4A73" w:rsidRDefault="006E4A73" w:rsidP="006E4A73"/>
    <w:p w:rsidR="006E4A73" w:rsidRDefault="006E4A73" w:rsidP="006E4A73"/>
    <w:p w:rsidR="006E4A73" w:rsidRDefault="006E4A73" w:rsidP="006E4A73">
      <w:r>
        <w:t>The functions, with their respective explanation, are shown in the following figure.</w:t>
      </w:r>
    </w:p>
    <w:p w:rsidR="006E4A73" w:rsidRDefault="006E4A73" w:rsidP="006E4A73">
      <w:r>
        <w:rPr>
          <w:noProof/>
          <w:lang w:val="nl-NL" w:eastAsia="nl-NL"/>
        </w:rPr>
        <w:drawing>
          <wp:inline distT="0" distB="0" distL="0" distR="0">
            <wp:extent cx="6339902" cy="2832410"/>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6352147" cy="2837881"/>
                    </a:xfrm>
                    <a:prstGeom prst="rect">
                      <a:avLst/>
                    </a:prstGeom>
                  </pic:spPr>
                </pic:pic>
              </a:graphicData>
            </a:graphic>
          </wp:inline>
        </w:drawing>
      </w:r>
    </w:p>
    <w:p w:rsidR="006E4A73" w:rsidRDefault="006E4A73" w:rsidP="006E4A73">
      <w:pPr>
        <w:pStyle w:val="Onderschrift"/>
      </w:pPr>
      <w:bookmarkStart w:id="281" w:name="_Ref388349795"/>
      <w:bookmarkStart w:id="282" w:name="_Ref388349770"/>
      <w:bookmarkStart w:id="283" w:name="_Toc388352674"/>
      <w:bookmarkStart w:id="284" w:name="_Toc395805488"/>
      <w:bookmarkStart w:id="285" w:name="_Toc400106249"/>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9</w:t>
      </w:r>
      <w:r w:rsidR="002F6CAD">
        <w:fldChar w:fldCharType="end"/>
      </w:r>
      <w:bookmarkEnd w:id="281"/>
      <w:r>
        <w:t>: Setup main screen</w:t>
      </w:r>
      <w:bookmarkEnd w:id="282"/>
      <w:bookmarkEnd w:id="283"/>
      <w:bookmarkEnd w:id="284"/>
      <w:bookmarkEnd w:id="285"/>
    </w:p>
    <w:p w:rsidR="006E4A73" w:rsidRDefault="006E4A73" w:rsidP="006E4A73">
      <w:pPr>
        <w:rPr>
          <w:i/>
        </w:rPr>
      </w:pPr>
      <w:r>
        <w:rPr>
          <w:i/>
          <w:noProof/>
          <w:lang w:val="nl-NL" w:eastAsia="nl-NL"/>
        </w:rPr>
        <w:drawing>
          <wp:anchor distT="0" distB="0" distL="114300" distR="114300" simplePos="0" relativeHeight="251670528" behindDoc="0" locked="0" layoutInCell="1" allowOverlap="1">
            <wp:simplePos x="0" y="0"/>
            <wp:positionH relativeFrom="column">
              <wp:posOffset>17030</wp:posOffset>
            </wp:positionH>
            <wp:positionV relativeFrom="paragraph">
              <wp:posOffset>1559</wp:posOffset>
            </wp:positionV>
            <wp:extent cx="447790" cy="448887"/>
            <wp:effectExtent l="19050" t="0" r="94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10" cstate="print"/>
                    <a:stretch>
                      <a:fillRect/>
                    </a:stretch>
                  </pic:blipFill>
                  <pic:spPr>
                    <a:xfrm>
                      <a:off x="0" y="0"/>
                      <a:ext cx="447790" cy="448887"/>
                    </a:xfrm>
                    <a:prstGeom prst="rect">
                      <a:avLst/>
                    </a:prstGeom>
                  </pic:spPr>
                </pic:pic>
              </a:graphicData>
            </a:graphic>
          </wp:anchor>
        </w:drawing>
      </w:r>
      <w:r w:rsidR="00916561">
        <w:rPr>
          <w:i/>
        </w:rPr>
        <w:t xml:space="preserve">With the arrow </w:t>
      </w:r>
      <w:r>
        <w:rPr>
          <w:i/>
        </w:rPr>
        <w:t>buttons in the setup page</w:t>
      </w:r>
      <w:r w:rsidR="00916561">
        <w:rPr>
          <w:i/>
        </w:rPr>
        <w:t>,</w:t>
      </w:r>
      <w:r>
        <w:rPr>
          <w:i/>
        </w:rPr>
        <w:t xml:space="preserve"> you can increase or decrease the Td and/or 3</w:t>
      </w:r>
      <w:r w:rsidRPr="00E50ADC">
        <w:rPr>
          <w:i/>
          <w:vertAlign w:val="superscript"/>
        </w:rPr>
        <w:t>rd</w:t>
      </w:r>
      <w:r>
        <w:rPr>
          <w:i/>
        </w:rPr>
        <w:t xml:space="preserve"> stage delay time.</w:t>
      </w:r>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lastRenderedPageBreak/>
        <w:t xml:space="preserve">Once a working </w:t>
      </w:r>
      <w:r w:rsidR="00916561">
        <w:t xml:space="preserve">NavVision </w:t>
      </w:r>
      <w:r>
        <w:t>server is connected to the same system, the HMI of NavVision will be overwritten on the DAP’s. It is just the HMI. The BNWAS will still be the one that handles all the BNWAS features.</w:t>
      </w:r>
    </w:p>
    <w:p w:rsidR="006E4A73" w:rsidRDefault="006E4A73" w:rsidP="006E4A73"/>
    <w:p w:rsidR="006E4A73" w:rsidRDefault="006E4A73" w:rsidP="006E4A73">
      <w:r>
        <w:t>It will look as in the following figure:</w:t>
      </w:r>
    </w:p>
    <w:p w:rsidR="006E4A73" w:rsidRDefault="006E4A73" w:rsidP="006E4A73"/>
    <w:p w:rsidR="006E4A73" w:rsidRDefault="006E4A73" w:rsidP="006E4A73">
      <w:r>
        <w:rPr>
          <w:noProof/>
          <w:lang w:val="nl-NL" w:eastAsia="nl-NL"/>
        </w:rPr>
        <w:drawing>
          <wp:inline distT="0" distB="0" distL="0" distR="0">
            <wp:extent cx="5764251" cy="5149194"/>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786049" cy="5168666"/>
                    </a:xfrm>
                    <a:prstGeom prst="rect">
                      <a:avLst/>
                    </a:prstGeom>
                  </pic:spPr>
                </pic:pic>
              </a:graphicData>
            </a:graphic>
          </wp:inline>
        </w:drawing>
      </w:r>
    </w:p>
    <w:p w:rsidR="006E4A73" w:rsidRDefault="006E4A73" w:rsidP="006E4A73">
      <w:pPr>
        <w:pStyle w:val="Onderschrift"/>
      </w:pPr>
      <w:bookmarkStart w:id="286" w:name="_Toc395805494"/>
      <w:bookmarkStart w:id="287" w:name="_Toc400106250"/>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10</w:t>
      </w:r>
      <w:r w:rsidR="002F6CAD">
        <w:fldChar w:fldCharType="end"/>
      </w:r>
      <w:r>
        <w:t>: NavVision HMI on DAP</w:t>
      </w:r>
      <w:bookmarkEnd w:id="286"/>
      <w:bookmarkEnd w:id="287"/>
    </w:p>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p w:rsidR="006E4A73" w:rsidRDefault="006E4A73" w:rsidP="006E4A73">
      <w:r>
        <w:lastRenderedPageBreak/>
        <w:t xml:space="preserve">On the </w:t>
      </w:r>
      <w:r w:rsidR="00916561">
        <w:t xml:space="preserve">NavVision server, </w:t>
      </w:r>
      <w:r>
        <w:t xml:space="preserve">you will have an equal kind of display as shown in the following figure. </w:t>
      </w:r>
    </w:p>
    <w:p w:rsidR="006E4A73" w:rsidRDefault="006E4A73" w:rsidP="006E4A73"/>
    <w:p w:rsidR="006E4A73" w:rsidRDefault="006E4A73" w:rsidP="006E4A73">
      <w:r>
        <w:rPr>
          <w:noProof/>
          <w:lang w:val="nl-NL" w:eastAsia="nl-NL"/>
        </w:rPr>
        <w:drawing>
          <wp:inline distT="0" distB="0" distL="0" distR="0">
            <wp:extent cx="5760720" cy="4104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60720" cy="4104640"/>
                    </a:xfrm>
                    <a:prstGeom prst="rect">
                      <a:avLst/>
                    </a:prstGeom>
                  </pic:spPr>
                </pic:pic>
              </a:graphicData>
            </a:graphic>
          </wp:inline>
        </w:drawing>
      </w:r>
    </w:p>
    <w:p w:rsidR="006E4A73" w:rsidRDefault="006E4A73" w:rsidP="006E4A73">
      <w:pPr>
        <w:pStyle w:val="Onderschrift"/>
      </w:pPr>
      <w:bookmarkStart w:id="288" w:name="_Toc395805495"/>
      <w:bookmarkStart w:id="289" w:name="_Toc400106251"/>
      <w:r>
        <w:t xml:space="preserve">Figure </w:t>
      </w:r>
      <w:r w:rsidR="002F6CAD">
        <w:fldChar w:fldCharType="begin"/>
      </w:r>
      <w:r w:rsidR="00005400">
        <w:instrText xml:space="preserve"> STYLEREF 1 \s </w:instrText>
      </w:r>
      <w:r w:rsidR="002F6CAD">
        <w:fldChar w:fldCharType="separate"/>
      </w:r>
      <w:r w:rsidR="00600627">
        <w:rPr>
          <w:noProof/>
        </w:rPr>
        <w:t>3</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11</w:t>
      </w:r>
      <w:r w:rsidR="002F6CAD">
        <w:fldChar w:fldCharType="end"/>
      </w:r>
      <w:r>
        <w:t>: NavVision Native screen</w:t>
      </w:r>
      <w:bookmarkEnd w:id="288"/>
      <w:bookmarkEnd w:id="289"/>
    </w:p>
    <w:p w:rsidR="00DA5601" w:rsidRDefault="00DA5601" w:rsidP="002309BE">
      <w:pPr>
        <w:pStyle w:val="Onderschrift"/>
      </w:pPr>
    </w:p>
    <w:p w:rsidR="00DA5601" w:rsidRDefault="00DA5601" w:rsidP="002309BE">
      <w:pPr>
        <w:pStyle w:val="Onderschrift"/>
      </w:pPr>
    </w:p>
    <w:p w:rsidR="00DA5601" w:rsidRDefault="00DA5601"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6E4A73" w:rsidRDefault="006E4A73" w:rsidP="002309BE">
      <w:pPr>
        <w:pStyle w:val="Onderschrift"/>
      </w:pPr>
    </w:p>
    <w:p w:rsidR="00DA5601" w:rsidRDefault="00DA5601" w:rsidP="000F200F">
      <w:pPr>
        <w:rPr>
          <w:lang w:val="en-US"/>
        </w:rPr>
      </w:pPr>
    </w:p>
    <w:p w:rsidR="00DA5601" w:rsidRDefault="00DA5601" w:rsidP="000F200F">
      <w:pPr>
        <w:rPr>
          <w:lang w:val="en-US"/>
        </w:rPr>
      </w:pPr>
    </w:p>
    <w:p w:rsidR="00295858" w:rsidRDefault="008A2073" w:rsidP="008A2073">
      <w:pPr>
        <w:pStyle w:val="Heading1"/>
      </w:pPr>
      <w:bookmarkStart w:id="290" w:name="_Ref398647511"/>
      <w:bookmarkStart w:id="291" w:name="_Toc400106200"/>
      <w:r>
        <w:t>Annex 1 Mimic control</w:t>
      </w:r>
      <w:bookmarkEnd w:id="290"/>
      <w:bookmarkEnd w:id="291"/>
    </w:p>
    <w:p w:rsidR="00295858" w:rsidRDefault="00295858" w:rsidP="00295858">
      <w:pPr>
        <w:rPr>
          <w:lang w:val="en-US"/>
        </w:rPr>
      </w:pPr>
    </w:p>
    <w:p w:rsidR="00295858" w:rsidRPr="00CA0364" w:rsidRDefault="00295858" w:rsidP="00295858">
      <w:pPr>
        <w:rPr>
          <w:lang w:val="en-US"/>
        </w:rPr>
      </w:pPr>
      <w:r w:rsidRPr="00CA0364">
        <w:rPr>
          <w:lang w:val="en-US"/>
        </w:rPr>
        <w:t xml:space="preserve">Control elements are used to interface a wide range of </w:t>
      </w:r>
      <w:r w:rsidRPr="00916561">
        <w:rPr>
          <w:i/>
          <w:lang w:val="en-US"/>
        </w:rPr>
        <w:t>Control</w:t>
      </w:r>
      <w:r w:rsidRPr="00CA0364">
        <w:rPr>
          <w:lang w:val="en-US"/>
        </w:rPr>
        <w:t xml:space="preserve"> devices like pumps, fans, valves, generators, etc. via their relevant starter unit. Since these element types are suitable to process a wide range of components, several symbols are defined to represent each type. </w:t>
      </w:r>
      <w:r w:rsidRPr="00CA0364">
        <w:rPr>
          <w:lang w:val="en-US"/>
        </w:rPr>
        <w:br/>
      </w:r>
      <w:r w:rsidR="00D62C78" w:rsidRPr="00CA0364">
        <w:rPr>
          <w:lang w:val="en-US"/>
        </w:rPr>
        <w:t>Color</w:t>
      </w:r>
      <w:r w:rsidRPr="00CA0364">
        <w:rPr>
          <w:lang w:val="en-US"/>
        </w:rPr>
        <w:t xml:space="preserve"> animation is used to show the actual element status. </w:t>
      </w:r>
    </w:p>
    <w:p w:rsidR="00295858" w:rsidRDefault="00295858" w:rsidP="00295858">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295858" w:rsidRDefault="00295858" w:rsidP="00295858">
      <w:pPr>
        <w:rPr>
          <w:rFonts w:cs="Arial"/>
          <w:color w:val="000000"/>
        </w:rPr>
      </w:pPr>
    </w:p>
    <w:p w:rsidR="00295858" w:rsidRDefault="00D62C78" w:rsidP="00D62C78">
      <w:pPr>
        <w:pStyle w:val="Heading2"/>
      </w:pPr>
      <w:bookmarkStart w:id="292" w:name="_Toc400106201"/>
      <w:r>
        <w:t>Mimic components</w:t>
      </w:r>
      <w:bookmarkEnd w:id="292"/>
    </w:p>
    <w:p w:rsidR="00D62C78" w:rsidRDefault="00D62C78" w:rsidP="00D62C78"/>
    <w:p w:rsidR="00D62C78" w:rsidRDefault="00D62C78" w:rsidP="00D62C78">
      <w:r>
        <w:t xml:space="preserve">The mimic contains a lot of components which, together, make up for the representation of the ship or a specific system on the ship. Components can be </w:t>
      </w:r>
      <w:r w:rsidR="00250994">
        <w:t>some of the</w:t>
      </w:r>
      <w:r>
        <w:t xml:space="preserve"> following different forms:</w:t>
      </w:r>
    </w:p>
    <w:p w:rsidR="00250994" w:rsidRDefault="00250994" w:rsidP="00D62C7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8"/>
        <w:gridCol w:w="2424"/>
      </w:tblGrid>
      <w:tr w:rsidR="00250994" w:rsidRPr="00250994" w:rsidTr="00797529">
        <w:tc>
          <w:tcPr>
            <w:tcW w:w="6648" w:type="dxa"/>
          </w:tcPr>
          <w:p w:rsidR="00250994" w:rsidRDefault="00250994" w:rsidP="00552D84">
            <w:r w:rsidRPr="00250994">
              <w:rPr>
                <w:noProof/>
                <w:lang w:val="nl-NL" w:eastAsia="nl-NL"/>
              </w:rPr>
              <w:drawing>
                <wp:inline distT="0" distB="0" distL="0" distR="0">
                  <wp:extent cx="628650" cy="3592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646039" cy="369166"/>
                          </a:xfrm>
                          <a:prstGeom prst="rect">
                            <a:avLst/>
                          </a:prstGeom>
                        </pic:spPr>
                      </pic:pic>
                    </a:graphicData>
                  </a:graphic>
                </wp:inline>
              </w:drawing>
            </w:r>
          </w:p>
          <w:p w:rsidR="00250994" w:rsidRPr="00250994" w:rsidRDefault="00250994" w:rsidP="00552D84"/>
        </w:tc>
        <w:tc>
          <w:tcPr>
            <w:tcW w:w="2640" w:type="dxa"/>
          </w:tcPr>
          <w:p w:rsidR="00250994" w:rsidRPr="00250994" w:rsidRDefault="00250994" w:rsidP="00552D84">
            <w:r>
              <w:t>Label</w:t>
            </w:r>
          </w:p>
        </w:tc>
      </w:tr>
      <w:tr w:rsidR="00250994" w:rsidRPr="00250994" w:rsidTr="00797529">
        <w:tc>
          <w:tcPr>
            <w:tcW w:w="6648" w:type="dxa"/>
          </w:tcPr>
          <w:p w:rsidR="00250994" w:rsidRDefault="00250994" w:rsidP="00552D84">
            <w:r w:rsidRPr="00250994">
              <w:rPr>
                <w:noProof/>
                <w:lang w:val="nl-NL" w:eastAsia="nl-NL"/>
              </w:rPr>
              <w:drawing>
                <wp:inline distT="0" distB="0" distL="0" distR="0">
                  <wp:extent cx="62865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628650" cy="628650"/>
                          </a:xfrm>
                          <a:prstGeom prst="rect">
                            <a:avLst/>
                          </a:prstGeom>
                        </pic:spPr>
                      </pic:pic>
                    </a:graphicData>
                  </a:graphic>
                </wp:inline>
              </w:drawing>
            </w:r>
          </w:p>
          <w:p w:rsidR="00250994" w:rsidRPr="00250994" w:rsidRDefault="00250994" w:rsidP="00552D84"/>
        </w:tc>
        <w:tc>
          <w:tcPr>
            <w:tcW w:w="2640" w:type="dxa"/>
          </w:tcPr>
          <w:p w:rsidR="00250994" w:rsidRPr="00250994" w:rsidRDefault="00250994" w:rsidP="00552D84">
            <w:r>
              <w:t>Icon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1455420" cy="34015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1483944" cy="346822"/>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Value</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914400" cy="90757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925742" cy="918834"/>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Button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914400" cy="1691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920410" cy="1702759"/>
                          </a:xfrm>
                          <a:prstGeom prst="rect">
                            <a:avLst/>
                          </a:prstGeom>
                        </pic:spPr>
                      </pic:pic>
                    </a:graphicData>
                  </a:graphic>
                </wp:inline>
              </w:drawing>
            </w:r>
          </w:p>
          <w:p w:rsidR="009B3690" w:rsidRPr="00250994" w:rsidRDefault="009B3690" w:rsidP="00552D84">
            <w:pPr>
              <w:rPr>
                <w:rFonts w:cs="Arial"/>
                <w:color w:val="000000"/>
              </w:rPr>
            </w:pPr>
          </w:p>
        </w:tc>
        <w:tc>
          <w:tcPr>
            <w:tcW w:w="2640" w:type="dxa"/>
          </w:tcPr>
          <w:p w:rsidR="00250994" w:rsidRPr="00250994" w:rsidRDefault="00250994" w:rsidP="00552D84">
            <w:pPr>
              <w:rPr>
                <w:rFonts w:cs="Arial"/>
                <w:color w:val="000000"/>
              </w:rPr>
            </w:pPr>
            <w:r>
              <w:rPr>
                <w:rFonts w:cs="Arial"/>
                <w:color w:val="000000"/>
              </w:rPr>
              <w:t>Horizontal Level</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2849880" cy="621684"/>
                  <wp:effectExtent l="0" t="0" r="762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2921101" cy="637220"/>
                          </a:xfrm>
                          <a:prstGeom prst="rect">
                            <a:avLst/>
                          </a:prstGeom>
                        </pic:spPr>
                      </pic:pic>
                    </a:graphicData>
                  </a:graphic>
                </wp:inline>
              </w:drawing>
            </w:r>
          </w:p>
          <w:p w:rsidR="009B3690" w:rsidRPr="00250994" w:rsidRDefault="009B3690" w:rsidP="00552D84">
            <w:pPr>
              <w:rPr>
                <w:rFonts w:cs="Arial"/>
                <w:color w:val="000000"/>
              </w:rPr>
            </w:pPr>
          </w:p>
        </w:tc>
        <w:tc>
          <w:tcPr>
            <w:tcW w:w="2640" w:type="dxa"/>
          </w:tcPr>
          <w:p w:rsidR="00250994" w:rsidRDefault="00250994" w:rsidP="00552D84">
            <w:pPr>
              <w:rPr>
                <w:rFonts w:cs="Arial"/>
                <w:color w:val="000000"/>
              </w:rPr>
            </w:pPr>
            <w:r>
              <w:rPr>
                <w:rFonts w:cs="Arial"/>
                <w:color w:val="000000"/>
              </w:rPr>
              <w:lastRenderedPageBreak/>
              <w:t>Vertical Level</w:t>
            </w:r>
          </w:p>
          <w:p w:rsidR="00250994" w:rsidRPr="00250994" w:rsidRDefault="00250994" w:rsidP="00552D84">
            <w:pPr>
              <w:rPr>
                <w:rFonts w:cs="Arial"/>
                <w:color w:val="000000"/>
              </w:rPr>
            </w:pP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lastRenderedPageBreak/>
              <w:drawing>
                <wp:inline distT="0" distB="0" distL="0" distR="0">
                  <wp:extent cx="2849880" cy="88022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867835" cy="885767"/>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Small Graph</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4084320" cy="518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175047" cy="52967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Slider Control</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1440000" cy="1407600"/>
                  <wp:effectExtent l="0" t="0" r="825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1440000" cy="14076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Instrument</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1440000" cy="13032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1440000" cy="13032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797529" w:rsidP="00552D84">
            <w:pPr>
              <w:rPr>
                <w:rFonts w:cs="Arial"/>
                <w:color w:val="000000"/>
              </w:rPr>
            </w:pPr>
            <w:r>
              <w:rPr>
                <w:rFonts w:cs="Arial"/>
                <w:color w:val="000000"/>
              </w:rPr>
              <w:t>Indicator</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1440000" cy="1346400"/>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1440000" cy="1346400"/>
                          </a:xfrm>
                          <a:prstGeom prst="rect">
                            <a:avLst/>
                          </a:prstGeom>
                        </pic:spPr>
                      </pic:pic>
                    </a:graphicData>
                  </a:graphic>
                </wp:inline>
              </w:drawing>
            </w:r>
          </w:p>
          <w:p w:rsidR="00250994" w:rsidRPr="00250994" w:rsidRDefault="00250994"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t>Propulsion</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drawing>
                <wp:inline distT="0" distB="0" distL="0" distR="0">
                  <wp:extent cx="1440000" cy="1386000"/>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1440000" cy="1386000"/>
                          </a:xfrm>
                          <a:prstGeom prst="rect">
                            <a:avLst/>
                          </a:prstGeom>
                        </pic:spPr>
                      </pic:pic>
                    </a:graphicData>
                  </a:graphic>
                </wp:inline>
              </w:drawing>
            </w:r>
          </w:p>
          <w:p w:rsidR="009B3690" w:rsidRDefault="009B3690" w:rsidP="00552D84">
            <w:pPr>
              <w:rPr>
                <w:rFonts w:cs="Arial"/>
                <w:color w:val="000000"/>
              </w:rPr>
            </w:pPr>
          </w:p>
          <w:p w:rsidR="00250994" w:rsidRPr="00250994" w:rsidRDefault="00250994"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t>DP View</w:t>
            </w:r>
          </w:p>
        </w:tc>
      </w:tr>
      <w:tr w:rsidR="00250994" w:rsidRPr="00250994" w:rsidTr="00797529">
        <w:tc>
          <w:tcPr>
            <w:tcW w:w="6648" w:type="dxa"/>
          </w:tcPr>
          <w:p w:rsidR="00250994" w:rsidRDefault="00250994" w:rsidP="00552D84">
            <w:pPr>
              <w:rPr>
                <w:rFonts w:cs="Arial"/>
                <w:color w:val="000000"/>
              </w:rPr>
            </w:pPr>
            <w:r w:rsidRPr="00250994">
              <w:rPr>
                <w:noProof/>
                <w:lang w:val="nl-NL" w:eastAsia="nl-NL"/>
              </w:rPr>
              <w:lastRenderedPageBreak/>
              <w:drawing>
                <wp:inline distT="0" distB="0" distL="0" distR="0">
                  <wp:extent cx="1440000" cy="1350000"/>
                  <wp:effectExtent l="0" t="0" r="825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1440000" cy="1350000"/>
                          </a:xfrm>
                          <a:prstGeom prst="rect">
                            <a:avLst/>
                          </a:prstGeom>
                        </pic:spPr>
                      </pic:pic>
                    </a:graphicData>
                  </a:graphic>
                </wp:inline>
              </w:drawing>
            </w:r>
          </w:p>
          <w:p w:rsidR="00797529" w:rsidRPr="00250994" w:rsidRDefault="00797529" w:rsidP="00552D84">
            <w:pPr>
              <w:rPr>
                <w:rFonts w:cs="Arial"/>
                <w:color w:val="000000"/>
              </w:rPr>
            </w:pPr>
          </w:p>
        </w:tc>
        <w:tc>
          <w:tcPr>
            <w:tcW w:w="2640" w:type="dxa"/>
          </w:tcPr>
          <w:p w:rsidR="00250994" w:rsidRPr="00250994" w:rsidRDefault="009B3690" w:rsidP="00552D84">
            <w:pPr>
              <w:rPr>
                <w:rFonts w:cs="Arial"/>
                <w:color w:val="000000"/>
              </w:rPr>
            </w:pPr>
            <w:r>
              <w:rPr>
                <w:rFonts w:cs="Arial"/>
                <w:color w:val="000000"/>
              </w:rPr>
              <w:t>Joystick</w:t>
            </w:r>
          </w:p>
        </w:tc>
      </w:tr>
      <w:tr w:rsidR="00797529" w:rsidRPr="00250994" w:rsidTr="00797529">
        <w:tc>
          <w:tcPr>
            <w:tcW w:w="6648" w:type="dxa"/>
          </w:tcPr>
          <w:p w:rsidR="00797529" w:rsidRPr="00250994" w:rsidRDefault="00797529" w:rsidP="00552D84">
            <w:pPr>
              <w:rPr>
                <w:noProof/>
                <w:lang w:val="nl-NL" w:eastAsia="nl-NL"/>
              </w:rPr>
            </w:pPr>
            <w:r>
              <w:rPr>
                <w:noProof/>
                <w:lang w:val="nl-NL" w:eastAsia="nl-NL"/>
              </w:rPr>
              <w:drawing>
                <wp:inline distT="0" distB="0" distL="0" distR="0">
                  <wp:extent cx="1440000" cy="1342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1440000" cy="1342800"/>
                          </a:xfrm>
                          <a:prstGeom prst="rect">
                            <a:avLst/>
                          </a:prstGeom>
                        </pic:spPr>
                      </pic:pic>
                    </a:graphicData>
                  </a:graphic>
                </wp:inline>
              </w:drawing>
            </w:r>
          </w:p>
        </w:tc>
        <w:tc>
          <w:tcPr>
            <w:tcW w:w="2640" w:type="dxa"/>
          </w:tcPr>
          <w:p w:rsidR="00797529" w:rsidRPr="00250994" w:rsidRDefault="00797529" w:rsidP="00552D84">
            <w:pPr>
              <w:rPr>
                <w:rFonts w:cs="Arial"/>
                <w:color w:val="000000"/>
              </w:rPr>
            </w:pPr>
            <w:r>
              <w:rPr>
                <w:rFonts w:cs="Arial"/>
                <w:color w:val="000000"/>
              </w:rPr>
              <w:t>Propulsion</w:t>
            </w:r>
          </w:p>
        </w:tc>
      </w:tr>
    </w:tbl>
    <w:p w:rsidR="00295858" w:rsidRDefault="00797529" w:rsidP="00295858">
      <w:pPr>
        <w:rPr>
          <w:rFonts w:cs="Arial"/>
          <w:color w:val="000000"/>
        </w:rPr>
      </w:pPr>
      <w:r>
        <w:rPr>
          <w:rFonts w:cs="Arial"/>
          <w:color w:val="000000"/>
        </w:rPr>
        <w:tab/>
      </w:r>
    </w:p>
    <w:p w:rsidR="00295858" w:rsidRDefault="00295858" w:rsidP="00295858">
      <w:pPr>
        <w:rPr>
          <w:rFonts w:cs="Arial"/>
          <w:color w:val="000000"/>
        </w:rPr>
      </w:pPr>
    </w:p>
    <w:p w:rsidR="00295858" w:rsidRDefault="009B3690" w:rsidP="009B3690">
      <w:pPr>
        <w:pStyle w:val="Heading2"/>
      </w:pPr>
      <w:bookmarkStart w:id="293" w:name="_Toc400106202"/>
      <w:r>
        <w:t>Component behaviour</w:t>
      </w:r>
      <w:bookmarkEnd w:id="293"/>
    </w:p>
    <w:p w:rsidR="009B3690" w:rsidRDefault="009B3690" w:rsidP="009B3690"/>
    <w:p w:rsidR="009B3690" w:rsidRPr="009B3690" w:rsidRDefault="009B3690" w:rsidP="009B3690">
      <w:r>
        <w:t xml:space="preserve">Each component can have its own behaviour. Sometimes it is just representing a value and sometimes there is some extra functionality available. The </w:t>
      </w:r>
      <w:r w:rsidR="004575BC">
        <w:t>following</w:t>
      </w:r>
      <w:r>
        <w:t xml:space="preserve"> examples will give you an idea of some of the possibilities. </w:t>
      </w:r>
    </w:p>
    <w:p w:rsidR="00295858" w:rsidRDefault="00295858" w:rsidP="00295858">
      <w:pPr>
        <w:rPr>
          <w:rFonts w:cs="Arial"/>
          <w:color w:val="000000"/>
        </w:rPr>
      </w:pPr>
    </w:p>
    <w:p w:rsidR="00295858" w:rsidRDefault="00295858" w:rsidP="00295858">
      <w:pPr>
        <w:rPr>
          <w:rFonts w:cs="Arial"/>
          <w:color w:val="000000"/>
        </w:rPr>
      </w:pPr>
    </w:p>
    <w:p w:rsidR="00295858" w:rsidRDefault="00176FFF" w:rsidP="00295858">
      <w:pPr>
        <w:rPr>
          <w:rFonts w:cs="Arial"/>
          <w:color w:val="000000"/>
        </w:rPr>
      </w:pPr>
      <w:r>
        <w:rPr>
          <w:noProof/>
          <w:lang w:val="nl-NL" w:eastAsia="nl-NL"/>
        </w:rPr>
        <w:drawing>
          <wp:inline distT="0" distB="0" distL="0" distR="0">
            <wp:extent cx="4467225" cy="193357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4467225" cy="1933575"/>
                    </a:xfrm>
                    <a:prstGeom prst="rect">
                      <a:avLst/>
                    </a:prstGeom>
                  </pic:spPr>
                </pic:pic>
              </a:graphicData>
            </a:graphic>
          </wp:inline>
        </w:drawing>
      </w:r>
    </w:p>
    <w:p w:rsidR="00176FFF" w:rsidRDefault="009B3690" w:rsidP="009B3690">
      <w:pPr>
        <w:pStyle w:val="Onderschrift"/>
      </w:pPr>
      <w:bookmarkStart w:id="294" w:name="_Ref400103050"/>
      <w:bookmarkStart w:id="295" w:name="_Toc400106252"/>
      <w:r>
        <w:t xml:space="preserve">Figure </w:t>
      </w:r>
      <w:r w:rsidR="002F6CAD">
        <w:fldChar w:fldCharType="begin"/>
      </w:r>
      <w:r w:rsidR="00005400">
        <w:instrText xml:space="preserve"> STYLEREF 1 \s </w:instrText>
      </w:r>
      <w:r w:rsidR="002F6CAD">
        <w:fldChar w:fldCharType="separate"/>
      </w:r>
      <w:r w:rsidR="00600627">
        <w:rPr>
          <w:noProof/>
        </w:rPr>
        <w:t>4</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1</w:t>
      </w:r>
      <w:r w:rsidR="002F6CAD">
        <w:fldChar w:fldCharType="end"/>
      </w:r>
      <w:bookmarkEnd w:id="294"/>
      <w:r>
        <w:t>: Pop-up balloon</w:t>
      </w:r>
      <w:bookmarkEnd w:id="295"/>
    </w:p>
    <w:p w:rsidR="009B3690" w:rsidRDefault="009B3690" w:rsidP="009B3690">
      <w:r>
        <w:t>When you double-click on a value</w:t>
      </w:r>
      <w:r w:rsidR="004575BC">
        <w:t>,</w:t>
      </w:r>
      <w:r>
        <w:t xml:space="preserve"> a balloon will pop up with some additional information (see </w:t>
      </w:r>
      <w:r w:rsidR="002F6CAD">
        <w:fldChar w:fldCharType="begin"/>
      </w:r>
      <w:r>
        <w:instrText xml:space="preserve"> REF _Ref400103050 \h </w:instrText>
      </w:r>
      <w:r w:rsidR="002F6CAD">
        <w:fldChar w:fldCharType="separate"/>
      </w:r>
      <w:r w:rsidR="00600627">
        <w:t xml:space="preserve">Figure </w:t>
      </w:r>
      <w:r w:rsidR="00600627">
        <w:rPr>
          <w:noProof/>
        </w:rPr>
        <w:t>4</w:t>
      </w:r>
      <w:r w:rsidR="00600627">
        <w:noBreakHyphen/>
      </w:r>
      <w:r w:rsidR="00600627">
        <w:rPr>
          <w:noProof/>
        </w:rPr>
        <w:t>1</w:t>
      </w:r>
      <w:r w:rsidR="002F6CAD">
        <w:fldChar w:fldCharType="end"/>
      </w:r>
      <w:r>
        <w:t>).</w:t>
      </w:r>
    </w:p>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9B3690" w:rsidRDefault="009B3690" w:rsidP="009B3690"/>
    <w:p w:rsidR="00176FFF" w:rsidRDefault="00176FFF" w:rsidP="00295858">
      <w:pPr>
        <w:rPr>
          <w:rFonts w:cs="Arial"/>
          <w:color w:val="000000"/>
        </w:rPr>
      </w:pPr>
      <w:r>
        <w:rPr>
          <w:noProof/>
          <w:lang w:val="nl-NL" w:eastAsia="nl-NL"/>
        </w:rPr>
        <w:lastRenderedPageBreak/>
        <w:drawing>
          <wp:inline distT="0" distB="0" distL="0" distR="0">
            <wp:extent cx="2171700" cy="2105025"/>
            <wp:effectExtent l="0" t="0" r="0" b="9525"/>
            <wp:docPr id="4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171700" cy="2105025"/>
                    </a:xfrm>
                    <a:prstGeom prst="rect">
                      <a:avLst/>
                    </a:prstGeom>
                  </pic:spPr>
                </pic:pic>
              </a:graphicData>
            </a:graphic>
          </wp:inline>
        </w:drawing>
      </w:r>
    </w:p>
    <w:p w:rsidR="00552D84" w:rsidRDefault="00552D84" w:rsidP="00552D84">
      <w:pPr>
        <w:pStyle w:val="Onderschrift"/>
      </w:pPr>
      <w:bookmarkStart w:id="296" w:name="_Ref400103248"/>
      <w:bookmarkStart w:id="297" w:name="_Toc400106253"/>
      <w:r>
        <w:t xml:space="preserve">Figure </w:t>
      </w:r>
      <w:r w:rsidR="002F6CAD">
        <w:fldChar w:fldCharType="begin"/>
      </w:r>
      <w:r w:rsidR="00005400">
        <w:instrText xml:space="preserve"> STYLEREF 1 \s </w:instrText>
      </w:r>
      <w:r w:rsidR="002F6CAD">
        <w:fldChar w:fldCharType="separate"/>
      </w:r>
      <w:r w:rsidR="00600627">
        <w:rPr>
          <w:noProof/>
        </w:rPr>
        <w:t>4</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2</w:t>
      </w:r>
      <w:r w:rsidR="002F6CAD">
        <w:fldChar w:fldCharType="end"/>
      </w:r>
      <w:bookmarkEnd w:id="296"/>
      <w:r>
        <w:t>: control doughnut</w:t>
      </w:r>
      <w:bookmarkEnd w:id="297"/>
      <w:r>
        <w:t xml:space="preserve"> </w:t>
      </w:r>
    </w:p>
    <w:p w:rsidR="00552D84" w:rsidRDefault="00BF6115" w:rsidP="00552D84">
      <w:r>
        <w:t xml:space="preserve">When you click on items that you can control, a </w:t>
      </w:r>
      <w:r w:rsidR="004575BC">
        <w:t xml:space="preserve">radial menu </w:t>
      </w:r>
      <w:r>
        <w:t xml:space="preserve">will appear. Depending on the </w:t>
      </w:r>
      <w:r w:rsidR="004575BC">
        <w:t>element and its settings,</w:t>
      </w:r>
      <w:r>
        <w:t xml:space="preserve"> you can control different aspects of the item (see </w:t>
      </w:r>
      <w:r w:rsidR="002F6CAD">
        <w:fldChar w:fldCharType="begin"/>
      </w:r>
      <w:r>
        <w:instrText xml:space="preserve"> REF _Ref400103248 \h </w:instrText>
      </w:r>
      <w:r w:rsidR="002F6CAD">
        <w:fldChar w:fldCharType="separate"/>
      </w:r>
      <w:r w:rsidR="00600627">
        <w:t xml:space="preserve">Figure </w:t>
      </w:r>
      <w:r w:rsidR="00600627">
        <w:rPr>
          <w:noProof/>
        </w:rPr>
        <w:t>4</w:t>
      </w:r>
      <w:r w:rsidR="00600627">
        <w:noBreakHyphen/>
      </w:r>
      <w:r w:rsidR="00600627">
        <w:rPr>
          <w:noProof/>
        </w:rPr>
        <w:t>2</w:t>
      </w:r>
      <w:r w:rsidR="002F6CAD">
        <w:fldChar w:fldCharType="end"/>
      </w:r>
      <w:r>
        <w:t>). For the control elements</w:t>
      </w:r>
      <w:r w:rsidR="004575BC">
        <w:t>,</w:t>
      </w:r>
      <w:r>
        <w:t xml:space="preserve"> see </w:t>
      </w:r>
      <w:r w:rsidR="002F6CAD">
        <w:fldChar w:fldCharType="begin"/>
      </w:r>
      <w:r>
        <w:instrText xml:space="preserve"> REF _Ref400103283 \h </w:instrText>
      </w:r>
      <w:r w:rsidR="002F6CAD">
        <w:fldChar w:fldCharType="separate"/>
      </w:r>
      <w:r w:rsidR="00600627">
        <w:t>Table</w:t>
      </w:r>
      <w:r w:rsidR="004575BC">
        <w:t>s</w:t>
      </w:r>
      <w:r w:rsidR="00600627">
        <w:t xml:space="preserve"> </w:t>
      </w:r>
      <w:r w:rsidR="00600627">
        <w:rPr>
          <w:noProof/>
        </w:rPr>
        <w:t>8</w:t>
      </w:r>
      <w:r w:rsidR="002F6CAD">
        <w:fldChar w:fldCharType="end"/>
      </w:r>
      <w:r>
        <w:t xml:space="preserve">, </w:t>
      </w:r>
      <w:r w:rsidR="002F6CAD">
        <w:fldChar w:fldCharType="begin"/>
      </w:r>
      <w:r>
        <w:instrText xml:space="preserve"> REF _Ref400103295 \h </w:instrText>
      </w:r>
      <w:r w:rsidR="002F6CAD">
        <w:fldChar w:fldCharType="separate"/>
      </w:r>
      <w:r w:rsidR="004575BC">
        <w:t>1</w:t>
      </w:r>
      <w:r w:rsidR="00600627">
        <w:rPr>
          <w:noProof/>
        </w:rPr>
        <w:t>0</w:t>
      </w:r>
      <w:r w:rsidR="002F6CAD">
        <w:fldChar w:fldCharType="end"/>
      </w:r>
      <w:r>
        <w:t xml:space="preserve">, </w:t>
      </w:r>
      <w:r w:rsidR="002F6CAD">
        <w:fldChar w:fldCharType="begin"/>
      </w:r>
      <w:r>
        <w:instrText xml:space="preserve"> REF _Ref400103304 \h </w:instrText>
      </w:r>
      <w:r w:rsidR="002F6CAD">
        <w:fldChar w:fldCharType="separate"/>
      </w:r>
      <w:r w:rsidR="00600627">
        <w:rPr>
          <w:noProof/>
        </w:rPr>
        <w:t>11</w:t>
      </w:r>
      <w:r w:rsidR="002F6CAD">
        <w:fldChar w:fldCharType="end"/>
      </w:r>
      <w:r>
        <w:t xml:space="preserve"> and </w:t>
      </w:r>
      <w:r w:rsidR="002F6CAD">
        <w:fldChar w:fldCharType="begin"/>
      </w:r>
      <w:r>
        <w:instrText xml:space="preserve"> REF _Ref400103327 \h </w:instrText>
      </w:r>
      <w:r w:rsidR="002F6CAD">
        <w:fldChar w:fldCharType="separate"/>
      </w:r>
      <w:r w:rsidR="00600627">
        <w:rPr>
          <w:noProof/>
        </w:rPr>
        <w:t>12</w:t>
      </w:r>
      <w:r w:rsidR="002F6CAD">
        <w:fldChar w:fldCharType="end"/>
      </w:r>
      <w:r>
        <w:t>.</w:t>
      </w:r>
    </w:p>
    <w:p w:rsidR="00176FFF" w:rsidRDefault="00176FFF" w:rsidP="00295858">
      <w:pPr>
        <w:rPr>
          <w:rFonts w:cs="Arial"/>
          <w:color w:val="000000"/>
        </w:rPr>
      </w:pPr>
    </w:p>
    <w:p w:rsidR="00176FFF" w:rsidRDefault="00176FFF" w:rsidP="00295858">
      <w:pPr>
        <w:rPr>
          <w:rFonts w:cs="Arial"/>
          <w:color w:val="000000"/>
        </w:rPr>
      </w:pPr>
      <w:r>
        <w:rPr>
          <w:noProof/>
          <w:lang w:val="nl-NL" w:eastAsia="nl-NL"/>
        </w:rPr>
        <w:drawing>
          <wp:inline distT="0" distB="0" distL="0" distR="0">
            <wp:extent cx="1457325" cy="2752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1457325" cy="2752725"/>
                    </a:xfrm>
                    <a:prstGeom prst="rect">
                      <a:avLst/>
                    </a:prstGeom>
                  </pic:spPr>
                </pic:pic>
              </a:graphicData>
            </a:graphic>
          </wp:inline>
        </w:drawing>
      </w:r>
    </w:p>
    <w:p w:rsidR="00833F40" w:rsidRDefault="00833F40" w:rsidP="00833F40">
      <w:pPr>
        <w:pStyle w:val="Onderschrift"/>
      </w:pPr>
      <w:bookmarkStart w:id="298" w:name="_Toc400106254"/>
      <w:r>
        <w:t xml:space="preserve">Figure </w:t>
      </w:r>
      <w:r w:rsidR="002F6CAD">
        <w:fldChar w:fldCharType="begin"/>
      </w:r>
      <w:r w:rsidR="00005400">
        <w:instrText xml:space="preserve"> STYLEREF 1 \s </w:instrText>
      </w:r>
      <w:r w:rsidR="002F6CAD">
        <w:fldChar w:fldCharType="separate"/>
      </w:r>
      <w:r w:rsidR="00600627">
        <w:rPr>
          <w:noProof/>
        </w:rPr>
        <w:t>4</w:t>
      </w:r>
      <w:r w:rsidR="002F6CAD">
        <w:fldChar w:fldCharType="end"/>
      </w:r>
      <w:r w:rsidR="00005400">
        <w:noBreakHyphen/>
      </w:r>
      <w:r w:rsidR="002F6CAD">
        <w:fldChar w:fldCharType="begin"/>
      </w:r>
      <w:r w:rsidR="00005400">
        <w:instrText xml:space="preserve"> SEQ Figure \* ARABIC \s 1 </w:instrText>
      </w:r>
      <w:r w:rsidR="002F6CAD">
        <w:fldChar w:fldCharType="separate"/>
      </w:r>
      <w:r w:rsidR="00600627">
        <w:rPr>
          <w:noProof/>
        </w:rPr>
        <w:t>3</w:t>
      </w:r>
      <w:r w:rsidR="002F6CAD">
        <w:fldChar w:fldCharType="end"/>
      </w:r>
      <w:r>
        <w:t>: Vertical bar with alarm lines</w:t>
      </w:r>
      <w:bookmarkEnd w:id="298"/>
    </w:p>
    <w:p w:rsidR="00833F40" w:rsidRDefault="00833F40" w:rsidP="00833F40">
      <w:r>
        <w:t>In the vertical bars (often used for tanks) yo</w:t>
      </w:r>
      <w:r w:rsidR="004575BC">
        <w:t>u can see the warning and critical alarm levels. The critical alarm levels (red) are not changeable</w:t>
      </w:r>
      <w:r>
        <w:t xml:space="preserve"> </w:t>
      </w:r>
      <w:r w:rsidR="004575BC">
        <w:t xml:space="preserve">since </w:t>
      </w:r>
      <w:r>
        <w:t>the</w:t>
      </w:r>
      <w:r w:rsidR="004575BC">
        <w:t>se are mandated</w:t>
      </w:r>
      <w:r>
        <w:t xml:space="preserve"> </w:t>
      </w:r>
      <w:r w:rsidR="004575BC">
        <w:t xml:space="preserve">by </w:t>
      </w:r>
      <w:r>
        <w:t>class. The warnings (orange) can be changed by dragging the lines with your mouse on the little dot at the end of the line. This way</w:t>
      </w:r>
      <w:r w:rsidR="004575BC">
        <w:t>,</w:t>
      </w:r>
      <w:r>
        <w:t xml:space="preserve"> you can use it for example when filling a tank. You get a warning (visual and audible) when the warning line is crossed.</w:t>
      </w:r>
    </w:p>
    <w:p w:rsidR="00833F40" w:rsidRDefault="00833F40" w:rsidP="00833F40"/>
    <w:p w:rsidR="00833F40" w:rsidRDefault="00833F40" w:rsidP="00833F40"/>
    <w:p w:rsidR="00176FFF" w:rsidRDefault="00176FFF" w:rsidP="00295858">
      <w:pPr>
        <w:rPr>
          <w:rFonts w:cs="Arial"/>
          <w:color w:val="000000"/>
        </w:rPr>
      </w:pPr>
    </w:p>
    <w:p w:rsidR="00176FFF" w:rsidRDefault="00176FFF" w:rsidP="00295858">
      <w:pPr>
        <w:rPr>
          <w:rFonts w:cs="Arial"/>
          <w:color w:val="000000"/>
        </w:rPr>
      </w:pPr>
      <w:r>
        <w:rPr>
          <w:noProof/>
          <w:lang w:val="nl-NL" w:eastAsia="nl-NL"/>
        </w:rPr>
        <w:lastRenderedPageBreak/>
        <w:drawing>
          <wp:inline distT="0" distB="0" distL="0" distR="0">
            <wp:extent cx="5276850" cy="2085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276850" cy="2085975"/>
                    </a:xfrm>
                    <a:prstGeom prst="rect">
                      <a:avLst/>
                    </a:prstGeom>
                  </pic:spPr>
                </pic:pic>
              </a:graphicData>
            </a:graphic>
          </wp:inline>
        </w:drawing>
      </w:r>
    </w:p>
    <w:p w:rsidR="00833F40" w:rsidRDefault="00005400" w:rsidP="00005400">
      <w:pPr>
        <w:pStyle w:val="Onderschrift"/>
      </w:pPr>
      <w:bookmarkStart w:id="299" w:name="_Ref400106005"/>
      <w:bookmarkStart w:id="300" w:name="_Toc400106255"/>
      <w:r>
        <w:t xml:space="preserve">Figure </w:t>
      </w:r>
      <w:r w:rsidR="002F6CAD">
        <w:fldChar w:fldCharType="begin"/>
      </w:r>
      <w:r>
        <w:instrText xml:space="preserve"> STYLEREF 1 \s </w:instrText>
      </w:r>
      <w:r w:rsidR="002F6CAD">
        <w:fldChar w:fldCharType="separate"/>
      </w:r>
      <w:r w:rsidR="00600627">
        <w:rPr>
          <w:noProof/>
        </w:rPr>
        <w:t>4</w:t>
      </w:r>
      <w:r w:rsidR="002F6CAD">
        <w:fldChar w:fldCharType="end"/>
      </w:r>
      <w:r>
        <w:noBreakHyphen/>
      </w:r>
      <w:r w:rsidR="002F6CAD">
        <w:fldChar w:fldCharType="begin"/>
      </w:r>
      <w:r>
        <w:instrText xml:space="preserve"> SEQ Figure \* ARABIC \s 1 </w:instrText>
      </w:r>
      <w:r w:rsidR="002F6CAD">
        <w:fldChar w:fldCharType="separate"/>
      </w:r>
      <w:r w:rsidR="00600627">
        <w:rPr>
          <w:noProof/>
        </w:rPr>
        <w:t>4</w:t>
      </w:r>
      <w:r w:rsidR="002F6CAD">
        <w:fldChar w:fldCharType="end"/>
      </w:r>
      <w:bookmarkEnd w:id="299"/>
      <w:r>
        <w:t>: Edit keyboard</w:t>
      </w:r>
      <w:bookmarkEnd w:id="300"/>
    </w:p>
    <w:p w:rsidR="00005400" w:rsidRDefault="00005400" w:rsidP="00005400">
      <w:r>
        <w:t xml:space="preserve">When you have an </w:t>
      </w:r>
      <w:r w:rsidRPr="004575BC">
        <w:rPr>
          <w:i/>
        </w:rPr>
        <w:t>edit-enabled</w:t>
      </w:r>
      <w:r>
        <w:t xml:space="preserve"> value, you can click on it and a keyboard will appear (see </w:t>
      </w:r>
      <w:r w:rsidR="002F6CAD">
        <w:fldChar w:fldCharType="begin"/>
      </w:r>
      <w:r>
        <w:instrText xml:space="preserve"> REF _Ref400106005 \h </w:instrText>
      </w:r>
      <w:r w:rsidR="002F6CAD">
        <w:fldChar w:fldCharType="separate"/>
      </w:r>
      <w:r w:rsidR="00600627">
        <w:t xml:space="preserve">Figure </w:t>
      </w:r>
      <w:r w:rsidR="00600627">
        <w:rPr>
          <w:noProof/>
        </w:rPr>
        <w:t>4</w:t>
      </w:r>
      <w:r w:rsidR="00600627">
        <w:noBreakHyphen/>
      </w:r>
      <w:r w:rsidR="00600627">
        <w:rPr>
          <w:noProof/>
        </w:rPr>
        <w:t>4</w:t>
      </w:r>
      <w:r w:rsidR="002F6CAD">
        <w:fldChar w:fldCharType="end"/>
      </w:r>
      <w:r>
        <w:t>). You can fill in an amount and press enter to change the desired value. It will not be possible to change it beyond the min/max values.</w:t>
      </w:r>
    </w:p>
    <w:p w:rsidR="00295858" w:rsidRDefault="00295858" w:rsidP="00295858">
      <w:pPr>
        <w:rPr>
          <w:rFonts w:cs="Arial"/>
          <w:color w:val="000000"/>
        </w:rPr>
      </w:pPr>
    </w:p>
    <w:p w:rsidR="00295858" w:rsidRPr="00FD6713" w:rsidRDefault="00295858" w:rsidP="00295858">
      <w:pPr>
        <w:rPr>
          <w:rFonts w:cs="Arial"/>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295858" w:rsidRPr="00576C19" w:rsidTr="00295858">
        <w:tc>
          <w:tcPr>
            <w:tcW w:w="2748"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Status</w:t>
            </w:r>
          </w:p>
        </w:tc>
        <w:tc>
          <w:tcPr>
            <w:tcW w:w="2530"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Control element</w:t>
            </w:r>
          </w:p>
        </w:tc>
        <w:tc>
          <w:tcPr>
            <w:tcW w:w="1980" w:type="dxa"/>
            <w:tcBorders>
              <w:bottom w:val="single" w:sz="4" w:space="0" w:color="auto"/>
            </w:tcBorders>
            <w:shd w:val="clear" w:color="auto" w:fill="333333"/>
            <w:vAlign w:val="center"/>
          </w:tcPr>
          <w:p w:rsidR="00295858" w:rsidRPr="00576C19" w:rsidRDefault="00295858" w:rsidP="00295858">
            <w:pPr>
              <w:jc w:val="center"/>
              <w:rPr>
                <w:b/>
              </w:rPr>
            </w:pPr>
            <w:r w:rsidRPr="00576C19">
              <w:rPr>
                <w:b/>
              </w:rPr>
              <w:t>Symbol</w:t>
            </w:r>
          </w:p>
        </w:tc>
      </w:tr>
      <w:tr w:rsidR="00295858" w:rsidRPr="00576C19" w:rsidTr="00295858">
        <w:tc>
          <w:tcPr>
            <w:tcW w:w="2748" w:type="dxa"/>
            <w:shd w:val="clear" w:color="auto" w:fill="auto"/>
            <w:vAlign w:val="center"/>
          </w:tcPr>
          <w:p w:rsidR="00295858" w:rsidRPr="00CA0364" w:rsidRDefault="00295858" w:rsidP="00295858">
            <w:pPr>
              <w:jc w:val="center"/>
              <w:rPr>
                <w:lang w:val="en-US"/>
              </w:rPr>
            </w:pPr>
            <w:r w:rsidRPr="00CA0364">
              <w:rPr>
                <w:lang w:val="en-US"/>
              </w:rPr>
              <w:t>Operable in two speeds, system off</w:t>
            </w:r>
          </w:p>
        </w:tc>
        <w:tc>
          <w:tcPr>
            <w:tcW w:w="2530" w:type="dxa"/>
            <w:shd w:val="clear" w:color="auto" w:fill="auto"/>
            <w:vAlign w:val="center"/>
          </w:tcPr>
          <w:p w:rsidR="00295858" w:rsidRPr="008F2DD5" w:rsidRDefault="00295858" w:rsidP="00295858">
            <w:pPr>
              <w:jc w:val="center"/>
            </w:pPr>
            <w:r>
              <w:t>Double chevron</w:t>
            </w:r>
            <w:r>
              <w:br/>
              <w:t>(no fill)</w:t>
            </w:r>
          </w:p>
        </w:tc>
        <w:tc>
          <w:tcPr>
            <w:tcW w:w="1980" w:type="dxa"/>
            <w:shd w:val="clear" w:color="auto" w:fill="auto"/>
            <w:vAlign w:val="center"/>
          </w:tcPr>
          <w:p w:rsidR="00295858" w:rsidRDefault="00295858" w:rsidP="00295858">
            <w:pPr>
              <w:jc w:val="center"/>
            </w:pPr>
          </w:p>
          <w:p w:rsidR="00295858" w:rsidRDefault="00295858" w:rsidP="00295858">
            <w:pPr>
              <w:jc w:val="center"/>
            </w:pPr>
            <w:r>
              <w:object w:dxaOrig="660" w:dyaOrig="645">
                <v:shape id="_x0000_i1039" type="#_x0000_t75" style="width:33.75pt;height:33.75pt" o:ole="">
                  <v:imagedata r:id="rId136" o:title=""/>
                </v:shape>
                <o:OLEObject Type="Embed" ProgID="PBrush" ShapeID="_x0000_i1039" DrawAspect="Content" ObjectID="_1480251468" r:id="rId137"/>
              </w:object>
            </w:r>
          </w:p>
          <w:p w:rsidR="00295858" w:rsidRPr="00576C19" w:rsidRDefault="00295858" w:rsidP="00295858">
            <w:pPr>
              <w:jc w:val="center"/>
              <w:rPr>
                <w:b/>
              </w:rP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Operable in two speeds, system running at low speed</w:t>
            </w:r>
          </w:p>
        </w:tc>
        <w:tc>
          <w:tcPr>
            <w:tcW w:w="2530" w:type="dxa"/>
            <w:vAlign w:val="center"/>
          </w:tcPr>
          <w:p w:rsidR="00295858" w:rsidRPr="000A1E1E" w:rsidRDefault="00295858" w:rsidP="00295858">
            <w:pPr>
              <w:jc w:val="center"/>
              <w:rPr>
                <w:lang w:val="fr-FR"/>
              </w:rPr>
            </w:pPr>
            <w:r w:rsidRPr="000A1E1E">
              <w:rPr>
                <w:lang w:val="fr-FR"/>
              </w:rPr>
              <w:t>Double chevron</w:t>
            </w:r>
            <w:r w:rsidRPr="000A1E1E">
              <w:rPr>
                <w:lang w:val="fr-FR"/>
              </w:rPr>
              <w:br/>
              <w:t>(single chevron filled)</w:t>
            </w:r>
          </w:p>
        </w:tc>
        <w:tc>
          <w:tcPr>
            <w:tcW w:w="1980" w:type="dxa"/>
            <w:vAlign w:val="center"/>
          </w:tcPr>
          <w:p w:rsidR="00295858" w:rsidRPr="000A1E1E" w:rsidRDefault="00295858" w:rsidP="00295858">
            <w:pPr>
              <w:jc w:val="center"/>
              <w:rPr>
                <w:lang w:val="fr-FR"/>
              </w:rPr>
            </w:pPr>
          </w:p>
          <w:p w:rsidR="00295858" w:rsidRDefault="00295858" w:rsidP="00295858">
            <w:pPr>
              <w:jc w:val="center"/>
            </w:pPr>
            <w:r>
              <w:object w:dxaOrig="615" w:dyaOrig="690">
                <v:shape id="_x0000_i1040" type="#_x0000_t75" style="width:30.75pt;height:34.5pt" o:ole="">
                  <v:imagedata r:id="rId138" o:title=""/>
                </v:shape>
                <o:OLEObject Type="Embed" ProgID="PBrush" ShapeID="_x0000_i1040" DrawAspect="Content" ObjectID="_1480251469" r:id="rId139"/>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Operable in two speeds, system running at high speed</w:t>
            </w:r>
          </w:p>
        </w:tc>
        <w:tc>
          <w:tcPr>
            <w:tcW w:w="2530" w:type="dxa"/>
            <w:vAlign w:val="center"/>
          </w:tcPr>
          <w:p w:rsidR="00295858" w:rsidRPr="000A1E1E" w:rsidRDefault="00295858" w:rsidP="00295858">
            <w:pPr>
              <w:jc w:val="center"/>
              <w:rPr>
                <w:lang w:val="fr-FR"/>
              </w:rPr>
            </w:pPr>
            <w:r w:rsidRPr="000A1E1E">
              <w:rPr>
                <w:lang w:val="fr-FR"/>
              </w:rPr>
              <w:t>Double chevron</w:t>
            </w:r>
            <w:r w:rsidRPr="000A1E1E">
              <w:rPr>
                <w:lang w:val="fr-FR"/>
              </w:rPr>
              <w:br/>
              <w:t>(double chevron filled)</w:t>
            </w:r>
          </w:p>
        </w:tc>
        <w:tc>
          <w:tcPr>
            <w:tcW w:w="1980" w:type="dxa"/>
            <w:vAlign w:val="center"/>
          </w:tcPr>
          <w:p w:rsidR="00295858" w:rsidRPr="000A1E1E" w:rsidRDefault="00295858" w:rsidP="00295858">
            <w:pPr>
              <w:jc w:val="center"/>
              <w:rPr>
                <w:lang w:val="fr-FR"/>
              </w:rPr>
            </w:pPr>
          </w:p>
          <w:p w:rsidR="00295858" w:rsidRDefault="00295858" w:rsidP="00295858">
            <w:pPr>
              <w:jc w:val="center"/>
            </w:pPr>
            <w:r>
              <w:object w:dxaOrig="630" w:dyaOrig="675">
                <v:shape id="_x0000_i1041" type="#_x0000_t75" style="width:30.75pt;height:34.5pt" o:ole="">
                  <v:imagedata r:id="rId140" o:title=""/>
                </v:shape>
                <o:OLEObject Type="Embed" ProgID="PBrush" ShapeID="_x0000_i1041" DrawAspect="Content" ObjectID="_1480251470" r:id="rId141"/>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Operation is disabled  (local control only or controlled by other OPC)</w:t>
            </w:r>
          </w:p>
        </w:tc>
        <w:tc>
          <w:tcPr>
            <w:tcW w:w="2530" w:type="dxa"/>
            <w:vAlign w:val="center"/>
          </w:tcPr>
          <w:p w:rsidR="00295858" w:rsidRDefault="00295858" w:rsidP="00295858">
            <w:pPr>
              <w:jc w:val="center"/>
            </w:pPr>
            <w:r>
              <w:t>Padlock</w:t>
            </w:r>
          </w:p>
        </w:tc>
        <w:tc>
          <w:tcPr>
            <w:tcW w:w="1980" w:type="dxa"/>
            <w:vAlign w:val="center"/>
          </w:tcPr>
          <w:p w:rsidR="00295858" w:rsidRDefault="00295858" w:rsidP="00295858">
            <w:pPr>
              <w:jc w:val="center"/>
            </w:pPr>
            <w:r>
              <w:object w:dxaOrig="720" w:dyaOrig="645">
                <v:shape id="_x0000_i1042" type="#_x0000_t75" style="width:36pt;height:33.75pt" o:ole="">
                  <v:imagedata r:id="rId142" o:title=""/>
                </v:shape>
                <o:OLEObject Type="Embed" ProgID="PBrush" ShapeID="_x0000_i1042" DrawAspect="Content" ObjectID="_1480251471" r:id="rId143"/>
              </w:object>
            </w:r>
          </w:p>
          <w:p w:rsidR="00295858" w:rsidRDefault="00295858" w:rsidP="00295858">
            <w:pPr>
              <w:jc w:val="center"/>
            </w:pPr>
          </w:p>
        </w:tc>
      </w:tr>
      <w:tr w:rsidR="00295858" w:rsidTr="00295858">
        <w:tc>
          <w:tcPr>
            <w:tcW w:w="2748" w:type="dxa"/>
            <w:vAlign w:val="center"/>
          </w:tcPr>
          <w:p w:rsidR="00295858" w:rsidRDefault="00295858" w:rsidP="00295858">
            <w:pPr>
              <w:jc w:val="center"/>
            </w:pPr>
            <w:r>
              <w:t>Manual operation</w:t>
            </w:r>
            <w:r>
              <w:br/>
              <w:t>(controlled remotely)</w:t>
            </w:r>
          </w:p>
        </w:tc>
        <w:tc>
          <w:tcPr>
            <w:tcW w:w="2530" w:type="dxa"/>
            <w:vAlign w:val="center"/>
          </w:tcPr>
          <w:p w:rsidR="00295858" w:rsidRDefault="00295858" w:rsidP="00295858">
            <w:pPr>
              <w:jc w:val="center"/>
            </w:pPr>
            <w:r>
              <w:t>Hand</w:t>
            </w:r>
          </w:p>
        </w:tc>
        <w:tc>
          <w:tcPr>
            <w:tcW w:w="1980" w:type="dxa"/>
            <w:vAlign w:val="center"/>
          </w:tcPr>
          <w:p w:rsidR="00295858" w:rsidRDefault="00295858" w:rsidP="00295858">
            <w:pPr>
              <w:jc w:val="center"/>
            </w:pPr>
          </w:p>
          <w:p w:rsidR="00295858" w:rsidRDefault="00295858" w:rsidP="00295858">
            <w:pPr>
              <w:jc w:val="center"/>
            </w:pPr>
            <w:r>
              <w:object w:dxaOrig="630" w:dyaOrig="660">
                <v:shape id="_x0000_i1043" type="#_x0000_t75" style="width:30.75pt;height:33.75pt" o:ole="">
                  <v:imagedata r:id="rId144" o:title=""/>
                </v:shape>
                <o:OLEObject Type="Embed" ProgID="PBrush" ShapeID="_x0000_i1043" DrawAspect="Content" ObjectID="_1480251472" r:id="rId145"/>
              </w:object>
            </w:r>
          </w:p>
          <w:p w:rsidR="00295858" w:rsidRDefault="00295858" w:rsidP="00295858">
            <w:pPr>
              <w:jc w:val="center"/>
            </w:pPr>
          </w:p>
        </w:tc>
      </w:tr>
      <w:tr w:rsidR="00295858" w:rsidTr="00295858">
        <w:tc>
          <w:tcPr>
            <w:tcW w:w="2748" w:type="dxa"/>
            <w:vAlign w:val="center"/>
          </w:tcPr>
          <w:p w:rsidR="00295858" w:rsidRPr="00CA0364" w:rsidRDefault="00295858" w:rsidP="00295858">
            <w:pPr>
              <w:jc w:val="center"/>
              <w:rPr>
                <w:lang w:val="en-US"/>
              </w:rPr>
            </w:pPr>
            <w:r w:rsidRPr="00CA0364">
              <w:rPr>
                <w:lang w:val="en-US"/>
              </w:rPr>
              <w:t>Automatic operation</w:t>
            </w:r>
            <w:r w:rsidRPr="00CA0364">
              <w:rPr>
                <w:lang w:val="en-US"/>
              </w:rPr>
              <w:br/>
              <w:t>(controlled by ACS</w:t>
            </w:r>
            <w:r w:rsidR="00005400">
              <w:rPr>
                <w:rStyle w:val="EndnoteReference"/>
              </w:rPr>
              <w:endnoteReference w:id="1"/>
            </w:r>
            <w:r w:rsidR="00005400" w:rsidRPr="00CA0364">
              <w:rPr>
                <w:lang w:val="en-US"/>
              </w:rPr>
              <w:t>)</w:t>
            </w:r>
          </w:p>
        </w:tc>
        <w:tc>
          <w:tcPr>
            <w:tcW w:w="2530" w:type="dxa"/>
            <w:vAlign w:val="center"/>
          </w:tcPr>
          <w:p w:rsidR="00295858" w:rsidRDefault="00295858" w:rsidP="00295858">
            <w:pPr>
              <w:jc w:val="center"/>
            </w:pPr>
            <w:r>
              <w:t>Chip</w:t>
            </w:r>
          </w:p>
        </w:tc>
        <w:tc>
          <w:tcPr>
            <w:tcW w:w="1980" w:type="dxa"/>
            <w:vAlign w:val="center"/>
          </w:tcPr>
          <w:p w:rsidR="00295858" w:rsidRDefault="00295858" w:rsidP="00295858">
            <w:pPr>
              <w:keepNext/>
              <w:jc w:val="center"/>
            </w:pPr>
          </w:p>
          <w:p w:rsidR="00295858" w:rsidRDefault="00295858" w:rsidP="00295858">
            <w:pPr>
              <w:keepNext/>
              <w:jc w:val="center"/>
            </w:pPr>
            <w:r>
              <w:object w:dxaOrig="690" w:dyaOrig="630">
                <v:shape id="_x0000_i1044" type="#_x0000_t75" style="width:34.5pt;height:30.75pt" o:ole="">
                  <v:imagedata r:id="rId146" o:title=""/>
                </v:shape>
                <o:OLEObject Type="Embed" ProgID="PBrush" ShapeID="_x0000_i1044" DrawAspect="Content" ObjectID="_1480251473" r:id="rId147"/>
              </w:object>
            </w:r>
          </w:p>
          <w:p w:rsidR="00295858" w:rsidRDefault="00295858" w:rsidP="00295858">
            <w:pPr>
              <w:keepNext/>
              <w:jc w:val="center"/>
            </w:pPr>
          </w:p>
        </w:tc>
      </w:tr>
    </w:tbl>
    <w:p w:rsidR="00295858" w:rsidRDefault="00295858" w:rsidP="00295858">
      <w:pPr>
        <w:pStyle w:val="Onderschrift"/>
      </w:pPr>
      <w:bookmarkStart w:id="301" w:name="_Ref400103283"/>
      <w:bookmarkStart w:id="302" w:name="_Toc257380534"/>
      <w:bookmarkStart w:id="303" w:name="_Ref400103263"/>
      <w:bookmarkStart w:id="304" w:name="_Toc400106263"/>
      <w:r>
        <w:t xml:space="preserve">Table </w:t>
      </w:r>
      <w:r w:rsidR="002F6CAD">
        <w:fldChar w:fldCharType="begin"/>
      </w:r>
      <w:r w:rsidR="004D0C32">
        <w:instrText xml:space="preserve"> SEQ Table \* ARABIC </w:instrText>
      </w:r>
      <w:r w:rsidR="002F6CAD">
        <w:fldChar w:fldCharType="separate"/>
      </w:r>
      <w:r w:rsidR="00600627">
        <w:rPr>
          <w:noProof/>
        </w:rPr>
        <w:t>8</w:t>
      </w:r>
      <w:r w:rsidR="002F6CAD">
        <w:fldChar w:fldCharType="end"/>
      </w:r>
      <w:bookmarkEnd w:id="301"/>
      <w:r>
        <w:t>: Control element status</w:t>
      </w:r>
      <w:bookmarkEnd w:id="302"/>
      <w:bookmarkEnd w:id="303"/>
      <w:bookmarkEnd w:id="304"/>
    </w:p>
    <w:p w:rsidR="00295858" w:rsidRDefault="00295858" w:rsidP="00295858">
      <w:pPr>
        <w:pStyle w:val="Caption"/>
        <w:rPr>
          <w:lang w:val="fr-FR"/>
        </w:rPr>
      </w:pPr>
    </w:p>
    <w:p w:rsidR="00005400" w:rsidRDefault="00005400" w:rsidP="00005400">
      <w:pPr>
        <w:rPr>
          <w:lang w:val="fr-FR"/>
        </w:rPr>
      </w:pPr>
    </w:p>
    <w:p w:rsidR="00005400" w:rsidRPr="00005400" w:rsidRDefault="00005400" w:rsidP="00005400">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295858" w:rsidTr="00295858">
        <w:tc>
          <w:tcPr>
            <w:tcW w:w="1648" w:type="dxa"/>
            <w:tcBorders>
              <w:bottom w:val="single" w:sz="4" w:space="0" w:color="auto"/>
            </w:tcBorders>
            <w:shd w:val="clear" w:color="auto" w:fill="0C0C0C"/>
            <w:vAlign w:val="center"/>
          </w:tcPr>
          <w:p w:rsidR="00295858" w:rsidRPr="00576C19" w:rsidRDefault="00295858" w:rsidP="00295858">
            <w:pPr>
              <w:jc w:val="center"/>
              <w:rPr>
                <w:b/>
              </w:rPr>
            </w:pPr>
            <w:r w:rsidRPr="00576C19">
              <w:rPr>
                <w:b/>
              </w:rPr>
              <w:t>Colour</w:t>
            </w:r>
          </w:p>
        </w:tc>
        <w:tc>
          <w:tcPr>
            <w:tcW w:w="4620" w:type="dxa"/>
            <w:shd w:val="clear" w:color="auto" w:fill="0C0C0C"/>
            <w:vAlign w:val="center"/>
          </w:tcPr>
          <w:p w:rsidR="00295858" w:rsidRPr="00576C19" w:rsidRDefault="00295858" w:rsidP="00295858">
            <w:pPr>
              <w:jc w:val="center"/>
              <w:rPr>
                <w:b/>
              </w:rPr>
            </w:pPr>
            <w:r w:rsidRPr="00576C19">
              <w:rPr>
                <w:b/>
              </w:rPr>
              <w:t>Description</w:t>
            </w:r>
          </w:p>
        </w:tc>
      </w:tr>
      <w:tr w:rsidR="00295858" w:rsidRPr="000F200F" w:rsidTr="00295858">
        <w:tc>
          <w:tcPr>
            <w:tcW w:w="1648" w:type="dxa"/>
            <w:tcBorders>
              <w:bottom w:val="single" w:sz="4" w:space="0" w:color="auto"/>
            </w:tcBorders>
            <w:shd w:val="clear" w:color="auto" w:fill="C0C0C0"/>
            <w:vAlign w:val="center"/>
          </w:tcPr>
          <w:p w:rsidR="00295858" w:rsidRPr="00576C19" w:rsidRDefault="00295858" w:rsidP="00295858">
            <w:pPr>
              <w:jc w:val="center"/>
              <w:rPr>
                <w:b/>
              </w:rPr>
            </w:pPr>
            <w:r w:rsidRPr="00576C19">
              <w:rPr>
                <w:b/>
              </w:rPr>
              <w:t>Grey</w:t>
            </w:r>
          </w:p>
        </w:tc>
        <w:tc>
          <w:tcPr>
            <w:tcW w:w="4620" w:type="dxa"/>
            <w:vAlign w:val="center"/>
          </w:tcPr>
          <w:p w:rsidR="00295858" w:rsidRPr="00CA0364" w:rsidRDefault="00295858" w:rsidP="00295858">
            <w:pPr>
              <w:rPr>
                <w:lang w:val="en-US"/>
              </w:rPr>
            </w:pPr>
            <w:r w:rsidRPr="00CA0364">
              <w:rPr>
                <w:lang w:val="en-US"/>
              </w:rPr>
              <w:t>Control element off (stopped), device is ok</w:t>
            </w:r>
          </w:p>
        </w:tc>
      </w:tr>
      <w:tr w:rsidR="00295858" w:rsidRPr="000F200F" w:rsidTr="00295858">
        <w:tc>
          <w:tcPr>
            <w:tcW w:w="1648" w:type="dxa"/>
            <w:tcBorders>
              <w:bottom w:val="single" w:sz="4" w:space="0" w:color="auto"/>
            </w:tcBorders>
            <w:shd w:val="clear" w:color="auto" w:fill="00C300"/>
            <w:vAlign w:val="center"/>
          </w:tcPr>
          <w:p w:rsidR="00295858" w:rsidRPr="00576C19" w:rsidRDefault="00295858" w:rsidP="00295858">
            <w:pPr>
              <w:jc w:val="center"/>
              <w:rPr>
                <w:b/>
              </w:rPr>
            </w:pPr>
            <w:r w:rsidRPr="00576C19">
              <w:rPr>
                <w:b/>
              </w:rPr>
              <w:t>Green</w:t>
            </w:r>
          </w:p>
        </w:tc>
        <w:tc>
          <w:tcPr>
            <w:tcW w:w="4620" w:type="dxa"/>
            <w:tcBorders>
              <w:bottom w:val="single" w:sz="4" w:space="0" w:color="auto"/>
            </w:tcBorders>
            <w:vAlign w:val="center"/>
          </w:tcPr>
          <w:p w:rsidR="00295858" w:rsidRPr="00CA0364" w:rsidRDefault="00295858" w:rsidP="00295858">
            <w:pPr>
              <w:rPr>
                <w:lang w:val="en-US"/>
              </w:rPr>
            </w:pPr>
            <w:r w:rsidRPr="00CA0364">
              <w:rPr>
                <w:lang w:val="en-US"/>
              </w:rPr>
              <w:t>Control element on (running), device is ok</w:t>
            </w:r>
          </w:p>
        </w:tc>
      </w:tr>
      <w:tr w:rsidR="00295858" w:rsidRPr="000F200F" w:rsidTr="00295858">
        <w:tc>
          <w:tcPr>
            <w:tcW w:w="1648" w:type="dxa"/>
            <w:tcBorders>
              <w:bottom w:val="single" w:sz="4" w:space="0" w:color="auto"/>
            </w:tcBorders>
            <w:shd w:val="clear" w:color="auto" w:fill="FF6600"/>
            <w:vAlign w:val="center"/>
          </w:tcPr>
          <w:p w:rsidR="00295858" w:rsidRPr="00576C19" w:rsidRDefault="00295858" w:rsidP="00295858">
            <w:pPr>
              <w:jc w:val="center"/>
              <w:rPr>
                <w:b/>
              </w:rPr>
            </w:pPr>
            <w:r w:rsidRPr="00576C19">
              <w:rPr>
                <w:b/>
              </w:rPr>
              <w:t>Orange</w:t>
            </w:r>
          </w:p>
        </w:tc>
        <w:tc>
          <w:tcPr>
            <w:tcW w:w="4620" w:type="dxa"/>
            <w:shd w:val="clear" w:color="auto" w:fill="auto"/>
            <w:vAlign w:val="center"/>
          </w:tcPr>
          <w:p w:rsidR="00295858" w:rsidRPr="00CA0364" w:rsidRDefault="00295858" w:rsidP="00295858">
            <w:pPr>
              <w:rPr>
                <w:lang w:val="en-US"/>
              </w:rPr>
            </w:pPr>
            <w:r w:rsidRPr="00CA0364">
              <w:rPr>
                <w:lang w:val="en-US"/>
              </w:rPr>
              <w:t>Control element in warning condition</w:t>
            </w:r>
          </w:p>
        </w:tc>
      </w:tr>
      <w:tr w:rsidR="00295858" w:rsidTr="00295858">
        <w:tc>
          <w:tcPr>
            <w:tcW w:w="1648" w:type="dxa"/>
            <w:tcBorders>
              <w:bottom w:val="single" w:sz="4" w:space="0" w:color="auto"/>
            </w:tcBorders>
            <w:shd w:val="clear" w:color="auto" w:fill="FF00FF"/>
            <w:vAlign w:val="center"/>
          </w:tcPr>
          <w:p w:rsidR="00295858" w:rsidRPr="00576C19" w:rsidRDefault="00295858" w:rsidP="00295858">
            <w:pPr>
              <w:jc w:val="center"/>
              <w:rPr>
                <w:b/>
              </w:rPr>
            </w:pPr>
            <w:r w:rsidRPr="00576C19">
              <w:rPr>
                <w:b/>
              </w:rPr>
              <w:t>Purple</w:t>
            </w:r>
          </w:p>
        </w:tc>
        <w:tc>
          <w:tcPr>
            <w:tcW w:w="4620" w:type="dxa"/>
            <w:vAlign w:val="center"/>
          </w:tcPr>
          <w:p w:rsidR="00295858" w:rsidRDefault="00295858" w:rsidP="00295858">
            <w:r>
              <w:t>Control element defective</w:t>
            </w:r>
          </w:p>
        </w:tc>
      </w:tr>
      <w:tr w:rsidR="00295858" w:rsidRPr="000F200F" w:rsidTr="00295858">
        <w:tc>
          <w:tcPr>
            <w:tcW w:w="1648" w:type="dxa"/>
            <w:shd w:val="clear" w:color="auto" w:fill="FF0000"/>
            <w:vAlign w:val="center"/>
          </w:tcPr>
          <w:p w:rsidR="00295858" w:rsidRPr="00576C19" w:rsidRDefault="00295858" w:rsidP="00295858">
            <w:pPr>
              <w:jc w:val="center"/>
              <w:rPr>
                <w:b/>
              </w:rPr>
            </w:pPr>
            <w:r w:rsidRPr="00576C19">
              <w:rPr>
                <w:b/>
              </w:rPr>
              <w:t>Red</w:t>
            </w:r>
          </w:p>
        </w:tc>
        <w:tc>
          <w:tcPr>
            <w:tcW w:w="4620" w:type="dxa"/>
            <w:vAlign w:val="center"/>
          </w:tcPr>
          <w:p w:rsidR="00295858" w:rsidRPr="00CA0364" w:rsidRDefault="00295858" w:rsidP="00295858">
            <w:pPr>
              <w:keepNext/>
              <w:rPr>
                <w:lang w:val="en-US"/>
              </w:rPr>
            </w:pPr>
            <w:r w:rsidRPr="00CA0364">
              <w:rPr>
                <w:lang w:val="en-US"/>
              </w:rPr>
              <w:t>Control element in alarm condition</w:t>
            </w:r>
          </w:p>
        </w:tc>
      </w:tr>
    </w:tbl>
    <w:p w:rsidR="00295858" w:rsidRDefault="00295858" w:rsidP="00295858">
      <w:pPr>
        <w:pStyle w:val="Onderschrift"/>
      </w:pPr>
      <w:bookmarkStart w:id="305" w:name="_Toc257380447"/>
      <w:r>
        <w:t>Pump and generator control elements</w:t>
      </w:r>
      <w:bookmarkEnd w:id="305"/>
    </w:p>
    <w:p w:rsidR="00295858" w:rsidRPr="009E3772" w:rsidRDefault="00295858" w:rsidP="002958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0"/>
        <w:gridCol w:w="2197"/>
        <w:gridCol w:w="2103"/>
        <w:gridCol w:w="2762"/>
      </w:tblGrid>
      <w:tr w:rsidR="00295858" w:rsidTr="00295858">
        <w:tc>
          <w:tcPr>
            <w:tcW w:w="2088" w:type="dxa"/>
            <w:shd w:val="clear" w:color="auto" w:fill="0C0C0C"/>
            <w:vAlign w:val="center"/>
          </w:tcPr>
          <w:p w:rsidR="00295858" w:rsidRPr="00576C19" w:rsidRDefault="00295858" w:rsidP="00295858">
            <w:pPr>
              <w:jc w:val="center"/>
              <w:rPr>
                <w:b/>
              </w:rPr>
            </w:pPr>
            <w:r w:rsidRPr="00576C19">
              <w:rPr>
                <w:b/>
              </w:rPr>
              <w:t>Centrifugal pump</w:t>
            </w:r>
          </w:p>
        </w:tc>
        <w:tc>
          <w:tcPr>
            <w:tcW w:w="2310" w:type="dxa"/>
            <w:shd w:val="clear" w:color="auto" w:fill="0C0C0C"/>
            <w:vAlign w:val="center"/>
          </w:tcPr>
          <w:p w:rsidR="00295858" w:rsidRPr="00576C19" w:rsidRDefault="00295858" w:rsidP="00295858">
            <w:pPr>
              <w:jc w:val="center"/>
              <w:rPr>
                <w:b/>
              </w:rPr>
            </w:pPr>
            <w:r w:rsidRPr="00576C19">
              <w:rPr>
                <w:b/>
              </w:rPr>
              <w:t>Piston pump</w:t>
            </w:r>
          </w:p>
        </w:tc>
        <w:tc>
          <w:tcPr>
            <w:tcW w:w="2200" w:type="dxa"/>
            <w:shd w:val="clear" w:color="auto" w:fill="0C0C0C"/>
            <w:vAlign w:val="center"/>
          </w:tcPr>
          <w:p w:rsidR="00295858" w:rsidRPr="00576C19" w:rsidRDefault="00295858" w:rsidP="00295858">
            <w:pPr>
              <w:jc w:val="center"/>
              <w:rPr>
                <w:b/>
              </w:rPr>
            </w:pPr>
            <w:r w:rsidRPr="00576C19">
              <w:rPr>
                <w:b/>
              </w:rPr>
              <w:t>Generator</w:t>
            </w:r>
          </w:p>
        </w:tc>
        <w:tc>
          <w:tcPr>
            <w:tcW w:w="2972" w:type="dxa"/>
            <w:shd w:val="clear" w:color="auto" w:fill="0C0C0C"/>
            <w:vAlign w:val="center"/>
          </w:tcPr>
          <w:p w:rsidR="00295858" w:rsidRPr="00576C19" w:rsidRDefault="00295858" w:rsidP="00295858">
            <w:pPr>
              <w:jc w:val="center"/>
              <w:rPr>
                <w:b/>
              </w:rPr>
            </w:pPr>
            <w:r w:rsidRPr="00576C19">
              <w:rPr>
                <w:b/>
              </w:rPr>
              <w:t>Status description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2880" w:dyaOrig="2850">
                <v:shape id="_x0000_i1045" type="#_x0000_t75" style="width:60pt;height:60pt" o:ole="">
                  <v:imagedata r:id="rId148" o:title=""/>
                </v:shape>
                <o:OLEObject Type="Embed" ProgID="PBrush" ShapeID="_x0000_i1045" DrawAspect="Content" ObjectID="_1480251474" r:id="rId149"/>
              </w:object>
            </w:r>
          </w:p>
          <w:p w:rsidR="00295858" w:rsidRDefault="00295858" w:rsidP="00295858">
            <w:pPr>
              <w:jc w:val="center"/>
            </w:pPr>
          </w:p>
        </w:tc>
        <w:tc>
          <w:tcPr>
            <w:tcW w:w="2310" w:type="dxa"/>
            <w:vAlign w:val="center"/>
          </w:tcPr>
          <w:p w:rsidR="00295858" w:rsidRDefault="00295858" w:rsidP="00295858">
            <w:pPr>
              <w:jc w:val="center"/>
            </w:pPr>
            <w:r>
              <w:object w:dxaOrig="2850" w:dyaOrig="2775">
                <v:shape id="_x0000_i1046" type="#_x0000_t75" style="width:62.25pt;height:60.75pt" o:ole="">
                  <v:imagedata r:id="rId150" o:title=""/>
                </v:shape>
                <o:OLEObject Type="Embed" ProgID="PBrush" ShapeID="_x0000_i1046" DrawAspect="Content" ObjectID="_1480251475" r:id="rId151"/>
              </w:object>
            </w:r>
          </w:p>
        </w:tc>
        <w:tc>
          <w:tcPr>
            <w:tcW w:w="2200" w:type="dxa"/>
            <w:vAlign w:val="center"/>
          </w:tcPr>
          <w:p w:rsidR="00295858" w:rsidRDefault="00295858" w:rsidP="00295858">
            <w:pPr>
              <w:jc w:val="center"/>
            </w:pPr>
            <w:r>
              <w:object w:dxaOrig="2775" w:dyaOrig="2835">
                <v:shape id="_x0000_i1047" type="#_x0000_t75" style="width:59.25pt;height:60.75pt" o:ole="">
                  <v:imagedata r:id="rId152" o:title=""/>
                </v:shape>
                <o:OLEObject Type="Embed" ProgID="PBrush" ShapeID="_x0000_i1047" DrawAspect="Content" ObjectID="_1480251476" r:id="rId153"/>
              </w:object>
            </w:r>
          </w:p>
        </w:tc>
        <w:tc>
          <w:tcPr>
            <w:tcW w:w="2972" w:type="dxa"/>
            <w:vAlign w:val="center"/>
          </w:tcPr>
          <w:p w:rsidR="00295858" w:rsidRDefault="00295858" w:rsidP="00295858">
            <w:pPr>
              <w:jc w:val="center"/>
            </w:pPr>
            <w:r>
              <w:t>O</w:t>
            </w:r>
            <w:r w:rsidR="004575BC">
              <w:t>ff</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2835" w:dyaOrig="2790">
                <v:shape id="_x0000_i1048" type="#_x0000_t75" style="width:59.25pt;height:60pt" o:ole="">
                  <v:imagedata r:id="rId154" o:title=""/>
                </v:shape>
                <o:OLEObject Type="Embed" ProgID="PBrush" ShapeID="_x0000_i1048" DrawAspect="Content" ObjectID="_1480251477" r:id="rId155"/>
              </w:object>
            </w:r>
          </w:p>
          <w:p w:rsidR="00295858" w:rsidRDefault="00295858" w:rsidP="00295858">
            <w:pPr>
              <w:jc w:val="center"/>
            </w:pPr>
          </w:p>
        </w:tc>
        <w:tc>
          <w:tcPr>
            <w:tcW w:w="2310" w:type="dxa"/>
            <w:vAlign w:val="center"/>
          </w:tcPr>
          <w:p w:rsidR="00295858" w:rsidRDefault="00295858" w:rsidP="00295858">
            <w:pPr>
              <w:jc w:val="center"/>
            </w:pPr>
            <w:r>
              <w:object w:dxaOrig="2835" w:dyaOrig="2820">
                <v:shape id="_x0000_i1049" type="#_x0000_t75" style="width:60.75pt;height:60.75pt" o:ole="">
                  <v:imagedata r:id="rId156" o:title=""/>
                </v:shape>
                <o:OLEObject Type="Embed" ProgID="PBrush" ShapeID="_x0000_i1049" DrawAspect="Content" ObjectID="_1480251478" r:id="rId157"/>
              </w:object>
            </w:r>
          </w:p>
        </w:tc>
        <w:tc>
          <w:tcPr>
            <w:tcW w:w="2200" w:type="dxa"/>
            <w:vAlign w:val="center"/>
          </w:tcPr>
          <w:p w:rsidR="00295858" w:rsidRDefault="00295858" w:rsidP="00295858">
            <w:pPr>
              <w:jc w:val="center"/>
            </w:pPr>
            <w:r>
              <w:object w:dxaOrig="2775" w:dyaOrig="2745">
                <v:shape id="_x0000_i1050" type="#_x0000_t75" style="width:63pt;height:63pt" o:ole="">
                  <v:imagedata r:id="rId158" o:title=""/>
                </v:shape>
                <o:OLEObject Type="Embed" ProgID="PBrush" ShapeID="_x0000_i1050" DrawAspect="Content" ObjectID="_1480251479" r:id="rId159"/>
              </w:object>
            </w:r>
          </w:p>
        </w:tc>
        <w:tc>
          <w:tcPr>
            <w:tcW w:w="2972" w:type="dxa"/>
            <w:vAlign w:val="center"/>
          </w:tcPr>
          <w:p w:rsidR="00295858" w:rsidRDefault="004575BC" w:rsidP="00295858">
            <w:pPr>
              <w:jc w:val="center"/>
            </w:pPr>
            <w:r>
              <w:t>On</w:t>
            </w:r>
            <w:r w:rsidR="00295858">
              <w:t xml:space="preserve"> (condition ok)</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00" w:dyaOrig="1245">
                <v:shape id="_x0000_i1051" type="#_x0000_t75" style="width:60pt;height:63pt" o:ole="">
                  <v:imagedata r:id="rId160" o:title=""/>
                </v:shape>
                <o:OLEObject Type="Embed" ProgID="PBrush" ShapeID="_x0000_i1051" DrawAspect="Content" ObjectID="_1480251480" r:id="rId161"/>
              </w:object>
            </w:r>
          </w:p>
          <w:p w:rsidR="00295858" w:rsidRDefault="00295858" w:rsidP="00295858">
            <w:pPr>
              <w:jc w:val="center"/>
            </w:pPr>
          </w:p>
        </w:tc>
        <w:tc>
          <w:tcPr>
            <w:tcW w:w="2310" w:type="dxa"/>
            <w:vAlign w:val="center"/>
          </w:tcPr>
          <w:p w:rsidR="00295858" w:rsidRDefault="00295858" w:rsidP="00295858">
            <w:pPr>
              <w:jc w:val="center"/>
            </w:pPr>
            <w:r>
              <w:object w:dxaOrig="1200" w:dyaOrig="1290">
                <v:shape id="_x0000_i1052" type="#_x0000_t75" style="width:60pt;height:64.5pt" o:ole="">
                  <v:imagedata r:id="rId162" o:title=""/>
                </v:shape>
                <o:OLEObject Type="Embed" ProgID="PBrush" ShapeID="_x0000_i1052" DrawAspect="Content" ObjectID="_1480251481" r:id="rId163"/>
              </w:object>
            </w:r>
          </w:p>
        </w:tc>
        <w:tc>
          <w:tcPr>
            <w:tcW w:w="2200" w:type="dxa"/>
            <w:vAlign w:val="center"/>
          </w:tcPr>
          <w:p w:rsidR="00295858" w:rsidRDefault="00295858" w:rsidP="00295858">
            <w:pPr>
              <w:jc w:val="center"/>
            </w:pPr>
            <w:r>
              <w:object w:dxaOrig="1230" w:dyaOrig="1245">
                <v:shape id="_x0000_i1053" type="#_x0000_t75" style="width:60.75pt;height:63pt" o:ole="">
                  <v:imagedata r:id="rId164" o:title=""/>
                </v:shape>
                <o:OLEObject Type="Embed" ProgID="PBrush" ShapeID="_x0000_i1053" DrawAspect="Content" ObjectID="_1480251482" r:id="rId165"/>
              </w:object>
            </w:r>
          </w:p>
        </w:tc>
        <w:tc>
          <w:tcPr>
            <w:tcW w:w="2972" w:type="dxa"/>
            <w:vAlign w:val="center"/>
          </w:tcPr>
          <w:p w:rsidR="00295858" w:rsidRDefault="00295858" w:rsidP="004575BC">
            <w:pPr>
              <w:jc w:val="center"/>
            </w:pPr>
            <w:r>
              <w:t>O</w:t>
            </w:r>
            <w:r w:rsidR="004575BC">
              <w:t>n</w:t>
            </w:r>
            <w:r>
              <w:t>,</w:t>
            </w:r>
            <w:r>
              <w:br/>
            </w:r>
            <w:r w:rsidR="004575BC">
              <w:t>warning</w:t>
            </w:r>
            <w:r>
              <w:t xml:space="preserve"> condition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15" w:dyaOrig="1320">
                <v:shape id="_x0000_i1054" type="#_x0000_t75" style="width:60.75pt;height:66pt" o:ole="">
                  <v:imagedata r:id="rId166" o:title=""/>
                </v:shape>
                <o:OLEObject Type="Embed" ProgID="PBrush" ShapeID="_x0000_i1054" DrawAspect="Content" ObjectID="_1480251483" r:id="rId167"/>
              </w:object>
            </w:r>
          </w:p>
          <w:p w:rsidR="00295858" w:rsidRDefault="00295858" w:rsidP="00295858">
            <w:pPr>
              <w:jc w:val="center"/>
            </w:pPr>
          </w:p>
        </w:tc>
        <w:tc>
          <w:tcPr>
            <w:tcW w:w="2310" w:type="dxa"/>
            <w:vAlign w:val="center"/>
          </w:tcPr>
          <w:p w:rsidR="00295858" w:rsidRDefault="00295858" w:rsidP="00295858">
            <w:pPr>
              <w:jc w:val="center"/>
            </w:pPr>
            <w:r>
              <w:object w:dxaOrig="1200" w:dyaOrig="1305">
                <v:shape id="_x0000_i1055" type="#_x0000_t75" style="width:60pt;height:64.5pt" o:ole="">
                  <v:imagedata r:id="rId168" o:title=""/>
                </v:shape>
                <o:OLEObject Type="Embed" ProgID="PBrush" ShapeID="_x0000_i1055" DrawAspect="Content" ObjectID="_1480251484" r:id="rId169"/>
              </w:object>
            </w:r>
          </w:p>
        </w:tc>
        <w:tc>
          <w:tcPr>
            <w:tcW w:w="2200" w:type="dxa"/>
            <w:vAlign w:val="center"/>
          </w:tcPr>
          <w:p w:rsidR="00295858" w:rsidRDefault="00295858" w:rsidP="00295858">
            <w:pPr>
              <w:jc w:val="center"/>
            </w:pPr>
            <w:r>
              <w:object w:dxaOrig="1140" w:dyaOrig="1290">
                <v:shape id="_x0000_i1056" type="#_x0000_t75" style="width:57pt;height:64.5pt" o:ole="">
                  <v:imagedata r:id="rId170" o:title=""/>
                </v:shape>
                <o:OLEObject Type="Embed" ProgID="PBrush" ShapeID="_x0000_i1056" DrawAspect="Content" ObjectID="_1480251485" r:id="rId171"/>
              </w:object>
            </w:r>
          </w:p>
        </w:tc>
        <w:tc>
          <w:tcPr>
            <w:tcW w:w="2972" w:type="dxa"/>
            <w:vAlign w:val="center"/>
          </w:tcPr>
          <w:p w:rsidR="00295858" w:rsidRDefault="00295858" w:rsidP="00295858">
            <w:pPr>
              <w:jc w:val="center"/>
            </w:pPr>
            <w:r>
              <w:t>O</w:t>
            </w:r>
            <w:r w:rsidR="004575BC">
              <w:t>n</w:t>
            </w:r>
            <w:r>
              <w:t xml:space="preserve">, </w:t>
            </w:r>
          </w:p>
          <w:p w:rsidR="00295858" w:rsidRDefault="004575BC" w:rsidP="00295858">
            <w:pPr>
              <w:jc w:val="center"/>
            </w:pPr>
            <w:r>
              <w:t>defective</w:t>
            </w:r>
            <w:r w:rsidR="00295858">
              <w:t xml:space="preserve"> condition</w:t>
            </w:r>
          </w:p>
        </w:tc>
      </w:tr>
      <w:tr w:rsidR="00295858" w:rsidTr="00295858">
        <w:tc>
          <w:tcPr>
            <w:tcW w:w="2088" w:type="dxa"/>
            <w:vAlign w:val="center"/>
          </w:tcPr>
          <w:p w:rsidR="00295858" w:rsidRDefault="00295858" w:rsidP="00295858">
            <w:pPr>
              <w:jc w:val="center"/>
            </w:pPr>
          </w:p>
          <w:p w:rsidR="00295858" w:rsidRDefault="00295858" w:rsidP="00295858">
            <w:pPr>
              <w:jc w:val="center"/>
            </w:pPr>
            <w:r>
              <w:object w:dxaOrig="1245" w:dyaOrig="1290">
                <v:shape id="_x0000_i1057" type="#_x0000_t75" style="width:57pt;height:60pt" o:ole="">
                  <v:imagedata r:id="rId172" o:title=""/>
                </v:shape>
                <o:OLEObject Type="Embed" ProgID="PBrush" ShapeID="_x0000_i1057" DrawAspect="Content" ObjectID="_1480251486" r:id="rId173"/>
              </w:object>
            </w:r>
          </w:p>
          <w:p w:rsidR="00295858" w:rsidRDefault="00295858" w:rsidP="00295858">
            <w:pPr>
              <w:jc w:val="center"/>
            </w:pPr>
          </w:p>
        </w:tc>
        <w:tc>
          <w:tcPr>
            <w:tcW w:w="2310" w:type="dxa"/>
            <w:vAlign w:val="center"/>
          </w:tcPr>
          <w:p w:rsidR="00295858" w:rsidRDefault="00295858" w:rsidP="00295858">
            <w:pPr>
              <w:jc w:val="center"/>
            </w:pPr>
            <w:r>
              <w:object w:dxaOrig="2760" w:dyaOrig="2775">
                <v:shape id="_x0000_i1058" type="#_x0000_t75" style="width:56.25pt;height:57pt" o:ole="">
                  <v:imagedata r:id="rId174" o:title=""/>
                </v:shape>
                <o:OLEObject Type="Embed" ProgID="PBrush" ShapeID="_x0000_i1058" DrawAspect="Content" ObjectID="_1480251487" r:id="rId175"/>
              </w:object>
            </w:r>
          </w:p>
        </w:tc>
        <w:tc>
          <w:tcPr>
            <w:tcW w:w="2200" w:type="dxa"/>
            <w:vAlign w:val="center"/>
          </w:tcPr>
          <w:p w:rsidR="00295858" w:rsidRDefault="00295858" w:rsidP="00295858">
            <w:pPr>
              <w:jc w:val="center"/>
            </w:pPr>
            <w:r>
              <w:object w:dxaOrig="1185" w:dyaOrig="1305">
                <v:shape id="_x0000_i1059" type="#_x0000_t75" style="width:58.5pt;height:64.5pt" o:ole="">
                  <v:imagedata r:id="rId176" o:title=""/>
                </v:shape>
                <o:OLEObject Type="Embed" ProgID="PBrush" ShapeID="_x0000_i1059" DrawAspect="Content" ObjectID="_1480251488" r:id="rId177"/>
              </w:object>
            </w:r>
          </w:p>
        </w:tc>
        <w:tc>
          <w:tcPr>
            <w:tcW w:w="2972" w:type="dxa"/>
            <w:vAlign w:val="center"/>
          </w:tcPr>
          <w:p w:rsidR="00295858" w:rsidRDefault="00295858" w:rsidP="00295858">
            <w:pPr>
              <w:keepNext/>
              <w:jc w:val="center"/>
            </w:pPr>
            <w:r>
              <w:t>O</w:t>
            </w:r>
            <w:r w:rsidR="004575BC">
              <w:t>n</w:t>
            </w:r>
            <w:r>
              <w:t>,</w:t>
            </w:r>
          </w:p>
          <w:p w:rsidR="00295858" w:rsidRDefault="004575BC" w:rsidP="00295858">
            <w:pPr>
              <w:keepNext/>
              <w:jc w:val="center"/>
            </w:pPr>
            <w:r>
              <w:t>critical</w:t>
            </w:r>
            <w:r w:rsidR="00295858">
              <w:t xml:space="preserve"> condition</w:t>
            </w:r>
          </w:p>
        </w:tc>
      </w:tr>
    </w:tbl>
    <w:p w:rsidR="00295858" w:rsidRDefault="00295858" w:rsidP="00295858">
      <w:pPr>
        <w:pStyle w:val="Onderschrift"/>
      </w:pPr>
      <w:bookmarkStart w:id="306" w:name="_Toc257380536"/>
      <w:bookmarkStart w:id="307" w:name="_Toc400106264"/>
      <w:r>
        <w:t xml:space="preserve">Table </w:t>
      </w:r>
      <w:r w:rsidR="002F6CAD">
        <w:fldChar w:fldCharType="begin"/>
      </w:r>
      <w:r w:rsidR="004D0C32">
        <w:instrText xml:space="preserve"> SEQ Table \* ARABIC </w:instrText>
      </w:r>
      <w:r w:rsidR="002F6CAD">
        <w:fldChar w:fldCharType="separate"/>
      </w:r>
      <w:r w:rsidR="00600627">
        <w:rPr>
          <w:noProof/>
        </w:rPr>
        <w:t>9</w:t>
      </w:r>
      <w:r w:rsidR="002F6CAD">
        <w:fldChar w:fldCharType="end"/>
      </w:r>
      <w:r>
        <w:t>: Control elements and color animation</w:t>
      </w:r>
      <w:bookmarkEnd w:id="306"/>
      <w:bookmarkEnd w:id="307"/>
    </w:p>
    <w:p w:rsidR="00295858" w:rsidRDefault="00295858" w:rsidP="00295858">
      <w:pPr>
        <w:overflowPunct/>
        <w:autoSpaceDE/>
        <w:autoSpaceDN/>
        <w:adjustRightInd/>
        <w:textAlignment w:val="auto"/>
        <w:rPr>
          <w:lang w:val="en-US"/>
        </w:rPr>
      </w:pPr>
      <w:bookmarkStart w:id="308" w:name="_Toc257380448"/>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p w:rsidR="00295858" w:rsidRDefault="00295858" w:rsidP="00295858">
      <w:pPr>
        <w:overflowPunct/>
        <w:autoSpaceDE/>
        <w:autoSpaceDN/>
        <w:adjustRightInd/>
        <w:textAlignment w:val="auto"/>
        <w:rPr>
          <w:lang w:val="en-US"/>
        </w:rPr>
      </w:pPr>
    </w:p>
    <w:bookmarkEnd w:id="308"/>
    <w:p w:rsidR="00295858" w:rsidRPr="004A4B12" w:rsidRDefault="00295858" w:rsidP="002958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295858" w:rsidTr="00295858">
        <w:tc>
          <w:tcPr>
            <w:tcW w:w="1868" w:type="dxa"/>
            <w:shd w:val="clear" w:color="auto" w:fill="0C0C0C"/>
            <w:vAlign w:val="center"/>
          </w:tcPr>
          <w:p w:rsidR="00295858" w:rsidRPr="00576C19" w:rsidRDefault="00295858" w:rsidP="00295858">
            <w:pPr>
              <w:jc w:val="center"/>
              <w:rPr>
                <w:b/>
              </w:rPr>
            </w:pPr>
            <w:r w:rsidRPr="00576C19">
              <w:rPr>
                <w:b/>
              </w:rPr>
              <w:t>3-way valve</w:t>
            </w:r>
            <w:r w:rsidRPr="00576C19">
              <w:rPr>
                <w:b/>
              </w:rPr>
              <w:br/>
              <w:t>OFF</w:t>
            </w:r>
          </w:p>
        </w:tc>
        <w:tc>
          <w:tcPr>
            <w:tcW w:w="2640" w:type="dxa"/>
            <w:shd w:val="clear" w:color="auto" w:fill="0C0C0C"/>
            <w:vAlign w:val="center"/>
          </w:tcPr>
          <w:p w:rsidR="00295858" w:rsidRPr="00576C19" w:rsidRDefault="00295858" w:rsidP="00295858">
            <w:pPr>
              <w:jc w:val="center"/>
              <w:rPr>
                <w:b/>
              </w:rPr>
            </w:pPr>
            <w:r w:rsidRPr="00576C19">
              <w:rPr>
                <w:b/>
              </w:rPr>
              <w:t>Status description</w:t>
            </w:r>
          </w:p>
        </w:tc>
        <w:tc>
          <w:tcPr>
            <w:tcW w:w="1650" w:type="dxa"/>
            <w:shd w:val="clear" w:color="auto" w:fill="0C0C0C"/>
            <w:vAlign w:val="center"/>
          </w:tcPr>
          <w:p w:rsidR="00295858" w:rsidRPr="00576C19" w:rsidRDefault="00295858" w:rsidP="00295858">
            <w:pPr>
              <w:jc w:val="center"/>
              <w:rPr>
                <w:b/>
              </w:rPr>
            </w:pPr>
            <w:r w:rsidRPr="00576C19">
              <w:rPr>
                <w:b/>
              </w:rPr>
              <w:t>3-way valve</w:t>
            </w:r>
            <w:r w:rsidRPr="00576C19">
              <w:rPr>
                <w:b/>
              </w:rPr>
              <w:br/>
              <w:t>ON</w:t>
            </w:r>
          </w:p>
        </w:tc>
        <w:tc>
          <w:tcPr>
            <w:tcW w:w="2750" w:type="dxa"/>
            <w:shd w:val="clear" w:color="auto" w:fill="0C0C0C"/>
            <w:vAlign w:val="center"/>
          </w:tcPr>
          <w:p w:rsidR="00295858" w:rsidRPr="00576C19" w:rsidRDefault="00295858" w:rsidP="00295858">
            <w:pPr>
              <w:jc w:val="center"/>
              <w:rPr>
                <w:b/>
              </w:rPr>
            </w:pPr>
            <w:r w:rsidRPr="00576C19">
              <w:rPr>
                <w:b/>
              </w:rPr>
              <w:t>Status description</w:t>
            </w:r>
          </w:p>
        </w:tc>
      </w:tr>
      <w:tr w:rsidR="00295858" w:rsidRPr="000F200F" w:rsidTr="00295858">
        <w:tc>
          <w:tcPr>
            <w:tcW w:w="1868" w:type="dxa"/>
            <w:vAlign w:val="center"/>
          </w:tcPr>
          <w:p w:rsidR="00295858" w:rsidRDefault="00295858" w:rsidP="00295858">
            <w:pPr>
              <w:jc w:val="center"/>
            </w:pPr>
            <w:r>
              <w:object w:dxaOrig="2820" w:dyaOrig="2850">
                <v:shape id="_x0000_i1060" type="#_x0000_t75" style="width:58.5pt;height:60pt" o:ole="">
                  <v:imagedata r:id="rId178" o:title=""/>
                </v:shape>
                <o:OLEObject Type="Embed" ProgID="PBrush" ShapeID="_x0000_i1060" DrawAspect="Content" ObjectID="_1480251489" r:id="rId179"/>
              </w:object>
            </w:r>
          </w:p>
        </w:tc>
        <w:tc>
          <w:tcPr>
            <w:tcW w:w="2640" w:type="dxa"/>
            <w:vAlign w:val="center"/>
          </w:tcPr>
          <w:p w:rsidR="00295858" w:rsidRPr="00CA0364" w:rsidRDefault="004575BC" w:rsidP="004575BC">
            <w:pPr>
              <w:jc w:val="center"/>
              <w:rPr>
                <w:lang w:val="en-US"/>
              </w:rPr>
            </w:pPr>
            <w:r>
              <w:rPr>
                <w:lang w:val="en-US"/>
              </w:rPr>
              <w:t>3-Way valve off</w:t>
            </w:r>
            <w:r w:rsidR="00295858" w:rsidRPr="00CA0364">
              <w:rPr>
                <w:lang w:val="en-US"/>
              </w:rPr>
              <w:br/>
              <w:t>(status indication only)</w:t>
            </w:r>
          </w:p>
        </w:tc>
        <w:tc>
          <w:tcPr>
            <w:tcW w:w="1650" w:type="dxa"/>
            <w:vAlign w:val="center"/>
          </w:tcPr>
          <w:p w:rsidR="00295858" w:rsidRPr="00CA0364" w:rsidRDefault="00295858" w:rsidP="00295858">
            <w:pPr>
              <w:rPr>
                <w:lang w:val="en-US"/>
              </w:rPr>
            </w:pPr>
          </w:p>
          <w:p w:rsidR="00295858" w:rsidRDefault="00295858" w:rsidP="00295858">
            <w:r>
              <w:object w:dxaOrig="2820" w:dyaOrig="2835">
                <v:shape id="_x0000_i1061" type="#_x0000_t75" style="width:59.25pt;height:60.75pt" o:ole="">
                  <v:imagedata r:id="rId180" o:title=""/>
                </v:shape>
                <o:OLEObject Type="Embed" ProgID="PBrush" ShapeID="_x0000_i1061" DrawAspect="Content" ObjectID="_1480251490" r:id="rId181"/>
              </w:object>
            </w:r>
          </w:p>
          <w:p w:rsidR="00295858" w:rsidRDefault="00295858" w:rsidP="00295858"/>
        </w:tc>
        <w:tc>
          <w:tcPr>
            <w:tcW w:w="2750" w:type="dxa"/>
            <w:vAlign w:val="center"/>
          </w:tcPr>
          <w:p w:rsidR="00295858" w:rsidRPr="00CA0364" w:rsidRDefault="004575BC" w:rsidP="004575BC">
            <w:pPr>
              <w:jc w:val="center"/>
              <w:rPr>
                <w:lang w:val="en-US"/>
              </w:rPr>
            </w:pPr>
            <w:r>
              <w:rPr>
                <w:lang w:val="en-US"/>
              </w:rPr>
              <w:t>3-Way v</w:t>
            </w:r>
            <w:r w:rsidR="00295858" w:rsidRPr="00CA0364">
              <w:rPr>
                <w:lang w:val="en-US"/>
              </w:rPr>
              <w:t xml:space="preserve">alve </w:t>
            </w:r>
            <w:r>
              <w:rPr>
                <w:lang w:val="en-US"/>
              </w:rPr>
              <w:t>on</w:t>
            </w:r>
            <w:r w:rsidR="00295858" w:rsidRPr="00CA0364">
              <w:rPr>
                <w:lang w:val="en-US"/>
              </w:rPr>
              <w:br/>
              <w:t>(status indication only)</w:t>
            </w:r>
          </w:p>
        </w:tc>
      </w:tr>
      <w:tr w:rsidR="00295858" w:rsidRPr="000F200F" w:rsidTr="00295858">
        <w:tc>
          <w:tcPr>
            <w:tcW w:w="1868" w:type="dxa"/>
            <w:vAlign w:val="center"/>
          </w:tcPr>
          <w:p w:rsidR="00295858" w:rsidRDefault="00295858" w:rsidP="00295858">
            <w:pPr>
              <w:jc w:val="center"/>
            </w:pPr>
            <w:r>
              <w:object w:dxaOrig="2850" w:dyaOrig="2835">
                <v:shape id="_x0000_i1062" type="#_x0000_t75" style="width:60pt;height:58.5pt" o:ole="">
                  <v:imagedata r:id="rId182" o:title=""/>
                </v:shape>
                <o:OLEObject Type="Embed" ProgID="PBrush" ShapeID="_x0000_i1062" DrawAspect="Content" ObjectID="_1480251491" r:id="rId183"/>
              </w:object>
            </w:r>
          </w:p>
        </w:tc>
        <w:tc>
          <w:tcPr>
            <w:tcW w:w="2640" w:type="dxa"/>
            <w:vAlign w:val="center"/>
          </w:tcPr>
          <w:p w:rsidR="00295858" w:rsidRPr="00CA0364" w:rsidRDefault="004575BC" w:rsidP="004575BC">
            <w:pPr>
              <w:jc w:val="center"/>
              <w:rPr>
                <w:lang w:val="en-US"/>
              </w:rPr>
            </w:pPr>
            <w:r>
              <w:rPr>
                <w:lang w:val="en-US"/>
              </w:rPr>
              <w:t>3-W</w:t>
            </w:r>
            <w:r w:rsidR="00295858" w:rsidRPr="00CA0364">
              <w:rPr>
                <w:lang w:val="en-US"/>
              </w:rPr>
              <w:t xml:space="preserve">ay valve </w:t>
            </w:r>
            <w:r>
              <w:rPr>
                <w:lang w:val="en-US"/>
              </w:rPr>
              <w:t>off, auto</w:t>
            </w:r>
            <w:r w:rsidR="00295858" w:rsidRPr="00CA0364">
              <w:rPr>
                <w:lang w:val="en-US"/>
              </w:rPr>
              <w:br/>
              <w:t>(control by AMCS</w:t>
            </w:r>
            <w:r w:rsidR="00833F40">
              <w:rPr>
                <w:rStyle w:val="EndnoteReference"/>
              </w:rPr>
              <w:endnoteReference w:id="2"/>
            </w:r>
            <w:r w:rsidR="00833F40" w:rsidRPr="00CA0364">
              <w:rPr>
                <w:lang w:val="en-US"/>
              </w:rPr>
              <w:t>)</w:t>
            </w:r>
          </w:p>
        </w:tc>
        <w:tc>
          <w:tcPr>
            <w:tcW w:w="1650" w:type="dxa"/>
            <w:vAlign w:val="center"/>
          </w:tcPr>
          <w:p w:rsidR="00295858" w:rsidRPr="00CA0364" w:rsidRDefault="00295858" w:rsidP="00295858">
            <w:pPr>
              <w:rPr>
                <w:lang w:val="en-US"/>
              </w:rPr>
            </w:pPr>
          </w:p>
          <w:p w:rsidR="00295858" w:rsidRDefault="00295858" w:rsidP="00295858">
            <w:r>
              <w:object w:dxaOrig="2790" w:dyaOrig="2805">
                <v:shape id="_x0000_i1063" type="#_x0000_t75" style="width:60pt;height:60pt" o:ole="">
                  <v:imagedata r:id="rId184" o:title=""/>
                </v:shape>
                <o:OLEObject Type="Embed" ProgID="PBrush" ShapeID="_x0000_i1063" DrawAspect="Content" ObjectID="_1480251492" r:id="rId185"/>
              </w:object>
            </w:r>
          </w:p>
          <w:p w:rsidR="00295858" w:rsidRDefault="00295858" w:rsidP="00295858"/>
        </w:tc>
        <w:tc>
          <w:tcPr>
            <w:tcW w:w="275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on, auto</w:t>
            </w:r>
            <w:r w:rsidRPr="00CA0364">
              <w:rPr>
                <w:lang w:val="en-US"/>
              </w:rPr>
              <w:br/>
              <w:t>(control by AMCS)</w:t>
            </w:r>
          </w:p>
        </w:tc>
      </w:tr>
      <w:tr w:rsidR="00295858" w:rsidRPr="000F200F" w:rsidTr="00295858">
        <w:tc>
          <w:tcPr>
            <w:tcW w:w="1868" w:type="dxa"/>
            <w:vAlign w:val="center"/>
          </w:tcPr>
          <w:p w:rsidR="00295858" w:rsidRDefault="00295858" w:rsidP="00295858">
            <w:pPr>
              <w:jc w:val="center"/>
            </w:pPr>
            <w:r>
              <w:object w:dxaOrig="2805" w:dyaOrig="2850">
                <v:shape id="_x0000_i1064" type="#_x0000_t75" style="width:60pt;height:62.25pt" o:ole="">
                  <v:imagedata r:id="rId186" o:title=""/>
                </v:shape>
                <o:OLEObject Type="Embed" ProgID="PBrush" ShapeID="_x0000_i1064" DrawAspect="Content" ObjectID="_1480251493" r:id="rId187"/>
              </w:object>
            </w:r>
          </w:p>
        </w:tc>
        <w:tc>
          <w:tcPr>
            <w:tcW w:w="264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off</w:t>
            </w:r>
            <w:r w:rsidRPr="00CA0364">
              <w:rPr>
                <w:lang w:val="en-US"/>
              </w:rPr>
              <w:t xml:space="preserve">, </w:t>
            </w:r>
            <w:r w:rsidR="004575BC">
              <w:rPr>
                <w:lang w:val="en-US"/>
              </w:rPr>
              <w:t>auto</w:t>
            </w:r>
            <w:r w:rsidRPr="00CA0364">
              <w:rPr>
                <w:lang w:val="en-US"/>
              </w:rPr>
              <w:br/>
              <w:t xml:space="preserve"> (local control)</w:t>
            </w:r>
          </w:p>
        </w:tc>
        <w:tc>
          <w:tcPr>
            <w:tcW w:w="1650" w:type="dxa"/>
            <w:vAlign w:val="center"/>
          </w:tcPr>
          <w:p w:rsidR="00295858" w:rsidRPr="00CA0364" w:rsidRDefault="00295858" w:rsidP="00295858">
            <w:pPr>
              <w:rPr>
                <w:lang w:val="en-US"/>
              </w:rPr>
            </w:pPr>
          </w:p>
          <w:p w:rsidR="00295858" w:rsidRDefault="00295858" w:rsidP="00295858">
            <w:r>
              <w:object w:dxaOrig="2775" w:dyaOrig="2805">
                <v:shape id="_x0000_i1065" type="#_x0000_t75" style="width:58.5pt;height:60pt" o:ole="">
                  <v:imagedata r:id="rId188" o:title=""/>
                </v:shape>
                <o:OLEObject Type="Embed" ProgID="PBrush" ShapeID="_x0000_i1065" DrawAspect="Content" ObjectID="_1480251494" r:id="rId189"/>
              </w:object>
            </w:r>
          </w:p>
          <w:p w:rsidR="00295858" w:rsidRDefault="00295858" w:rsidP="00295858"/>
        </w:tc>
        <w:tc>
          <w:tcPr>
            <w:tcW w:w="2750" w:type="dxa"/>
            <w:vAlign w:val="center"/>
          </w:tcPr>
          <w:p w:rsidR="00295858" w:rsidRPr="00CA0364" w:rsidRDefault="004575BC" w:rsidP="004575BC">
            <w:pPr>
              <w:jc w:val="center"/>
              <w:rPr>
                <w:lang w:val="en-US"/>
              </w:rPr>
            </w:pPr>
            <w:r>
              <w:rPr>
                <w:lang w:val="en-US"/>
              </w:rPr>
              <w:t>3-W</w:t>
            </w:r>
            <w:r w:rsidR="00295858" w:rsidRPr="00CA0364">
              <w:rPr>
                <w:lang w:val="en-US"/>
              </w:rPr>
              <w:t xml:space="preserve">ay </w:t>
            </w:r>
            <w:r>
              <w:rPr>
                <w:lang w:val="en-US"/>
              </w:rPr>
              <w:t>v</w:t>
            </w:r>
            <w:r w:rsidR="00295858" w:rsidRPr="00CA0364">
              <w:rPr>
                <w:lang w:val="en-US"/>
              </w:rPr>
              <w:t xml:space="preserve">alve </w:t>
            </w:r>
            <w:r>
              <w:rPr>
                <w:lang w:val="en-US"/>
              </w:rPr>
              <w:t>on, auto</w:t>
            </w:r>
            <w:r w:rsidR="00295858" w:rsidRPr="00CA0364">
              <w:rPr>
                <w:lang w:val="en-US"/>
              </w:rPr>
              <w:br/>
              <w:t xml:space="preserve"> (local control)</w:t>
            </w:r>
          </w:p>
        </w:tc>
      </w:tr>
      <w:tr w:rsidR="00295858" w:rsidRPr="000F200F" w:rsidTr="00295858">
        <w:tc>
          <w:tcPr>
            <w:tcW w:w="1868" w:type="dxa"/>
            <w:vAlign w:val="center"/>
          </w:tcPr>
          <w:p w:rsidR="00295858" w:rsidRDefault="00295858" w:rsidP="00295858">
            <w:pPr>
              <w:jc w:val="center"/>
            </w:pPr>
            <w:r>
              <w:object w:dxaOrig="2820" w:dyaOrig="2805">
                <v:shape id="_x0000_i1066" type="#_x0000_t75" style="width:59.25pt;height:60pt" o:ole="">
                  <v:imagedata r:id="rId190" o:title=""/>
                </v:shape>
                <o:OLEObject Type="Embed" ProgID="PBrush" ShapeID="_x0000_i1066" DrawAspect="Content" ObjectID="_1480251495" r:id="rId191"/>
              </w:object>
            </w:r>
          </w:p>
        </w:tc>
        <w:tc>
          <w:tcPr>
            <w:tcW w:w="264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off</w:t>
            </w:r>
            <w:r w:rsidRPr="00CA0364">
              <w:rPr>
                <w:lang w:val="en-US"/>
              </w:rPr>
              <w:br/>
              <w:t>(local control)</w:t>
            </w:r>
          </w:p>
        </w:tc>
        <w:tc>
          <w:tcPr>
            <w:tcW w:w="1650" w:type="dxa"/>
            <w:vAlign w:val="center"/>
          </w:tcPr>
          <w:p w:rsidR="00295858" w:rsidRPr="00CA0364" w:rsidRDefault="00295858" w:rsidP="00295858">
            <w:pPr>
              <w:rPr>
                <w:lang w:val="en-US"/>
              </w:rPr>
            </w:pPr>
          </w:p>
          <w:p w:rsidR="00295858" w:rsidRDefault="00295858" w:rsidP="00295858">
            <w:r>
              <w:object w:dxaOrig="2805" w:dyaOrig="2835">
                <v:shape id="_x0000_i1067" type="#_x0000_t75" style="width:60pt;height:58.5pt" o:ole="">
                  <v:imagedata r:id="rId192" o:title=""/>
                </v:shape>
                <o:OLEObject Type="Embed" ProgID="PBrush" ShapeID="_x0000_i1067" DrawAspect="Content" ObjectID="_1480251496" r:id="rId193"/>
              </w:object>
            </w:r>
          </w:p>
          <w:p w:rsidR="00295858" w:rsidRDefault="00295858" w:rsidP="00295858"/>
        </w:tc>
        <w:tc>
          <w:tcPr>
            <w:tcW w:w="275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on</w:t>
            </w:r>
            <w:r w:rsidRPr="00CA0364">
              <w:rPr>
                <w:lang w:val="en-US"/>
              </w:rPr>
              <w:t xml:space="preserve"> </w:t>
            </w:r>
            <w:r w:rsidRPr="00CA0364">
              <w:rPr>
                <w:lang w:val="en-US"/>
              </w:rPr>
              <w:br/>
              <w:t>(local control)</w:t>
            </w:r>
          </w:p>
        </w:tc>
      </w:tr>
      <w:tr w:rsidR="00295858" w:rsidRPr="000F200F" w:rsidTr="00295858">
        <w:tc>
          <w:tcPr>
            <w:tcW w:w="1868" w:type="dxa"/>
            <w:vAlign w:val="center"/>
          </w:tcPr>
          <w:p w:rsidR="00295858" w:rsidRDefault="00295858" w:rsidP="00295858">
            <w:pPr>
              <w:jc w:val="center"/>
            </w:pPr>
            <w:r>
              <w:object w:dxaOrig="2835" w:dyaOrig="2850">
                <v:shape id="_x0000_i1068" type="#_x0000_t75" style="width:60.75pt;height:63pt" o:ole="">
                  <v:imagedata r:id="rId194" o:title=""/>
                </v:shape>
                <o:OLEObject Type="Embed" ProgID="PBrush" ShapeID="_x0000_i1068" DrawAspect="Content" ObjectID="_1480251497" r:id="rId195"/>
              </w:object>
            </w:r>
          </w:p>
        </w:tc>
        <w:tc>
          <w:tcPr>
            <w:tcW w:w="264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off</w:t>
            </w:r>
            <w:r w:rsidRPr="00CA0364">
              <w:rPr>
                <w:lang w:val="en-US"/>
              </w:rPr>
              <w:t xml:space="preserve">, </w:t>
            </w:r>
            <w:r w:rsidR="004575BC">
              <w:rPr>
                <w:lang w:val="en-US"/>
              </w:rPr>
              <w:t>manual</w:t>
            </w:r>
            <w:r w:rsidRPr="00CA0364">
              <w:rPr>
                <w:lang w:val="en-US"/>
              </w:rPr>
              <w:br/>
              <w:t>(controlled by AMCS)</w:t>
            </w:r>
          </w:p>
        </w:tc>
        <w:tc>
          <w:tcPr>
            <w:tcW w:w="1650" w:type="dxa"/>
            <w:vAlign w:val="center"/>
          </w:tcPr>
          <w:p w:rsidR="00295858" w:rsidRPr="00CA0364" w:rsidRDefault="00295858" w:rsidP="00295858">
            <w:pPr>
              <w:rPr>
                <w:lang w:val="en-US"/>
              </w:rPr>
            </w:pPr>
          </w:p>
          <w:p w:rsidR="00295858" w:rsidRDefault="00295858" w:rsidP="00295858">
            <w:r>
              <w:object w:dxaOrig="2805" w:dyaOrig="2835">
                <v:shape id="_x0000_i1069" type="#_x0000_t75" style="width:60pt;height:59.25pt" o:ole="">
                  <v:imagedata r:id="rId196" o:title=""/>
                </v:shape>
                <o:OLEObject Type="Embed" ProgID="PBrush" ShapeID="_x0000_i1069" DrawAspect="Content" ObjectID="_1480251498" r:id="rId197"/>
              </w:object>
            </w:r>
          </w:p>
          <w:p w:rsidR="00295858" w:rsidRDefault="00295858" w:rsidP="00295858"/>
        </w:tc>
        <w:tc>
          <w:tcPr>
            <w:tcW w:w="2750" w:type="dxa"/>
            <w:vAlign w:val="center"/>
          </w:tcPr>
          <w:p w:rsidR="00295858" w:rsidRPr="00CA0364" w:rsidRDefault="004575BC" w:rsidP="004575BC">
            <w:pPr>
              <w:jc w:val="center"/>
              <w:rPr>
                <w:lang w:val="en-US"/>
              </w:rPr>
            </w:pPr>
            <w:r>
              <w:rPr>
                <w:lang w:val="en-US"/>
              </w:rPr>
              <w:t>3-W</w:t>
            </w:r>
            <w:r w:rsidR="00295858" w:rsidRPr="00CA0364">
              <w:rPr>
                <w:lang w:val="en-US"/>
              </w:rPr>
              <w:t xml:space="preserve">ay valve </w:t>
            </w:r>
            <w:r>
              <w:rPr>
                <w:lang w:val="en-US"/>
              </w:rPr>
              <w:t>on</w:t>
            </w:r>
            <w:r w:rsidR="00295858" w:rsidRPr="00CA0364">
              <w:rPr>
                <w:lang w:val="en-US"/>
              </w:rPr>
              <w:t xml:space="preserve">, </w:t>
            </w:r>
            <w:r>
              <w:rPr>
                <w:lang w:val="en-US"/>
              </w:rPr>
              <w:t>manual</w:t>
            </w:r>
            <w:r w:rsidR="00295858" w:rsidRPr="00CA0364">
              <w:rPr>
                <w:lang w:val="en-US"/>
              </w:rPr>
              <w:br/>
              <w:t>(controlled by AMCS)</w:t>
            </w:r>
          </w:p>
        </w:tc>
      </w:tr>
      <w:tr w:rsidR="00295858" w:rsidRPr="000F200F" w:rsidTr="00295858">
        <w:trPr>
          <w:trHeight w:val="1403"/>
        </w:trPr>
        <w:tc>
          <w:tcPr>
            <w:tcW w:w="1868" w:type="dxa"/>
            <w:vAlign w:val="center"/>
          </w:tcPr>
          <w:p w:rsidR="00295858" w:rsidRDefault="00295858" w:rsidP="00295858">
            <w:pPr>
              <w:jc w:val="center"/>
            </w:pPr>
            <w:r>
              <w:object w:dxaOrig="2850" w:dyaOrig="2835">
                <v:shape id="_x0000_i1070" type="#_x0000_t75" style="width:54.75pt;height:54.75pt" o:ole="">
                  <v:imagedata r:id="rId198" o:title=""/>
                </v:shape>
                <o:OLEObject Type="Embed" ProgID="PBrush" ShapeID="_x0000_i1070" DrawAspect="Content" ObjectID="_1480251499" r:id="rId199"/>
              </w:object>
            </w:r>
          </w:p>
        </w:tc>
        <w:tc>
          <w:tcPr>
            <w:tcW w:w="2640" w:type="dxa"/>
            <w:vAlign w:val="center"/>
          </w:tcPr>
          <w:p w:rsidR="00295858" w:rsidRPr="00CA0364" w:rsidRDefault="00295858" w:rsidP="004575BC">
            <w:pPr>
              <w:jc w:val="center"/>
              <w:rPr>
                <w:lang w:val="en-US"/>
              </w:rPr>
            </w:pPr>
            <w:r w:rsidRPr="00CA0364">
              <w:rPr>
                <w:lang w:val="en-US"/>
              </w:rPr>
              <w:t>3-</w:t>
            </w:r>
            <w:r w:rsidR="004575BC">
              <w:rPr>
                <w:lang w:val="en-US"/>
              </w:rPr>
              <w:t>W</w:t>
            </w:r>
            <w:r w:rsidRPr="00CA0364">
              <w:rPr>
                <w:lang w:val="en-US"/>
              </w:rPr>
              <w:t xml:space="preserve">ay valve </w:t>
            </w:r>
            <w:r w:rsidR="004575BC">
              <w:rPr>
                <w:lang w:val="en-US"/>
              </w:rPr>
              <w:t>off</w:t>
            </w:r>
            <w:r w:rsidRPr="00CA0364">
              <w:rPr>
                <w:lang w:val="en-US"/>
              </w:rPr>
              <w:t xml:space="preserve">, </w:t>
            </w:r>
            <w:r w:rsidR="004575BC">
              <w:rPr>
                <w:lang w:val="en-US"/>
              </w:rPr>
              <w:t>manual</w:t>
            </w:r>
            <w:r w:rsidRPr="00CA0364">
              <w:rPr>
                <w:lang w:val="en-US"/>
              </w:rPr>
              <w:br/>
              <w:t>(local control)</w:t>
            </w:r>
          </w:p>
        </w:tc>
        <w:tc>
          <w:tcPr>
            <w:tcW w:w="1650" w:type="dxa"/>
            <w:vAlign w:val="center"/>
          </w:tcPr>
          <w:p w:rsidR="00295858" w:rsidRPr="00CA0364" w:rsidRDefault="00295858" w:rsidP="00295858">
            <w:pPr>
              <w:rPr>
                <w:lang w:val="en-US"/>
              </w:rPr>
            </w:pPr>
          </w:p>
          <w:p w:rsidR="00295858" w:rsidRDefault="00295858" w:rsidP="00295858">
            <w:r>
              <w:object w:dxaOrig="2850" w:dyaOrig="2820">
                <v:shape id="_x0000_i1071" type="#_x0000_t75" style="width:54.75pt;height:54.75pt" o:ole="">
                  <v:imagedata r:id="rId200" o:title=""/>
                </v:shape>
                <o:OLEObject Type="Embed" ProgID="PBrush" ShapeID="_x0000_i1071" DrawAspect="Content" ObjectID="_1480251500" r:id="rId201"/>
              </w:object>
            </w:r>
          </w:p>
          <w:p w:rsidR="00295858" w:rsidRDefault="00295858" w:rsidP="00295858"/>
        </w:tc>
        <w:tc>
          <w:tcPr>
            <w:tcW w:w="2750" w:type="dxa"/>
            <w:vAlign w:val="center"/>
          </w:tcPr>
          <w:p w:rsidR="00295858" w:rsidRPr="00CA0364" w:rsidRDefault="00295858" w:rsidP="004575BC">
            <w:pPr>
              <w:keepNext/>
              <w:jc w:val="center"/>
              <w:rPr>
                <w:lang w:val="en-US"/>
              </w:rPr>
            </w:pPr>
            <w:r w:rsidRPr="00CA0364">
              <w:rPr>
                <w:lang w:val="en-US"/>
              </w:rPr>
              <w:t>3-</w:t>
            </w:r>
            <w:r w:rsidR="004575BC">
              <w:rPr>
                <w:lang w:val="en-US"/>
              </w:rPr>
              <w:t>W</w:t>
            </w:r>
            <w:r w:rsidRPr="00CA0364">
              <w:rPr>
                <w:lang w:val="en-US"/>
              </w:rPr>
              <w:t xml:space="preserve">ay valve </w:t>
            </w:r>
            <w:r w:rsidR="004575BC">
              <w:rPr>
                <w:lang w:val="en-US"/>
              </w:rPr>
              <w:t>on</w:t>
            </w:r>
            <w:r w:rsidRPr="00CA0364">
              <w:rPr>
                <w:lang w:val="en-US"/>
              </w:rPr>
              <w:t xml:space="preserve">, </w:t>
            </w:r>
            <w:r w:rsidR="004575BC">
              <w:rPr>
                <w:lang w:val="en-US"/>
              </w:rPr>
              <w:t>manual</w:t>
            </w:r>
            <w:r w:rsidRPr="00CA0364">
              <w:rPr>
                <w:lang w:val="en-US"/>
              </w:rPr>
              <w:br/>
              <w:t>(local control)</w:t>
            </w:r>
          </w:p>
        </w:tc>
      </w:tr>
    </w:tbl>
    <w:p w:rsidR="00295858" w:rsidRPr="00BF6115" w:rsidRDefault="00295858" w:rsidP="00BF6115">
      <w:pPr>
        <w:pStyle w:val="Onderschrift"/>
      </w:pPr>
      <w:bookmarkStart w:id="309" w:name="_Ref400103295"/>
      <w:bookmarkStart w:id="310" w:name="_Toc257380537"/>
      <w:bookmarkStart w:id="311" w:name="_Toc400106265"/>
      <w:r>
        <w:t xml:space="preserve">Table </w:t>
      </w:r>
      <w:r w:rsidR="002F6CAD">
        <w:fldChar w:fldCharType="begin"/>
      </w:r>
      <w:r w:rsidR="004D0C32">
        <w:instrText xml:space="preserve"> SEQ Table \* ARABIC </w:instrText>
      </w:r>
      <w:r w:rsidR="002F6CAD">
        <w:fldChar w:fldCharType="separate"/>
      </w:r>
      <w:r w:rsidR="00600627">
        <w:rPr>
          <w:noProof/>
        </w:rPr>
        <w:t>10</w:t>
      </w:r>
      <w:r w:rsidR="002F6CAD">
        <w:fldChar w:fldCharType="end"/>
      </w:r>
      <w:bookmarkEnd w:id="309"/>
      <w:r>
        <w:t>: Control elements with status indication</w:t>
      </w:r>
      <w:bookmarkEnd w:id="310"/>
      <w:bookmarkEnd w:id="311"/>
    </w:p>
    <w:p w:rsidR="00295858" w:rsidRDefault="00295858"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005400" w:rsidRDefault="00005400" w:rsidP="00295858">
      <w:pPr>
        <w:overflowPunct/>
        <w:autoSpaceDE/>
        <w:autoSpaceDN/>
        <w:adjustRightInd/>
        <w:textAlignment w:val="auto"/>
      </w:pPr>
    </w:p>
    <w:p w:rsidR="00295858" w:rsidRDefault="00295858" w:rsidP="00295858">
      <w:pPr>
        <w:overflowPunct/>
        <w:autoSpaceDE/>
        <w:autoSpaceDN/>
        <w:adjustRightInd/>
        <w:textAlignment w:val="auto"/>
      </w:pPr>
    </w:p>
    <w:p w:rsidR="00295858" w:rsidRDefault="00295858" w:rsidP="00295858">
      <w:pPr>
        <w:overflowPunct/>
        <w:autoSpaceDE/>
        <w:autoSpaceDN/>
        <w:adjustRightInd/>
        <w:textAlignment w:val="auto"/>
      </w:pPr>
    </w:p>
    <w:p w:rsidR="00295858" w:rsidRDefault="00295858" w:rsidP="00295858">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20" w:dyaOrig="2835">
                <v:shape id="_x0000_i1072" type="#_x0000_t75" style="width:58.5pt;height:58.5pt" o:ole="">
                  <v:imagedata r:id="rId202" o:title=""/>
                </v:shape>
                <o:OLEObject Type="Embed" ProgID="PBrush" ShapeID="_x0000_i1072" DrawAspect="Content" ObjectID="_1480251501" r:id="rId203"/>
              </w:object>
            </w:r>
          </w:p>
          <w:p w:rsidR="00295858" w:rsidRDefault="00295858" w:rsidP="00295858">
            <w:pPr>
              <w:jc w:val="center"/>
            </w:pPr>
          </w:p>
        </w:tc>
        <w:tc>
          <w:tcPr>
            <w:tcW w:w="3850" w:type="dxa"/>
            <w:vAlign w:val="center"/>
          </w:tcPr>
          <w:p w:rsidR="00295858" w:rsidRPr="00CA0364" w:rsidRDefault="00295858" w:rsidP="00295858">
            <w:pPr>
              <w:jc w:val="center"/>
              <w:rPr>
                <w:lang w:val="en-US"/>
              </w:rPr>
            </w:pPr>
            <w:r w:rsidRPr="00CA0364">
              <w:rPr>
                <w:lang w:val="en-US"/>
              </w:rPr>
              <w:t xml:space="preserve">Centrifugal pump </w:t>
            </w:r>
            <w:r w:rsidR="004575BC">
              <w:rPr>
                <w:lang w:val="en-US"/>
              </w:rPr>
              <w:t>on</w:t>
            </w:r>
            <w:r w:rsidRPr="00CA0364">
              <w:rPr>
                <w:lang w:val="en-US"/>
              </w:rPr>
              <w:t>,</w:t>
            </w:r>
          </w:p>
          <w:p w:rsidR="00295858" w:rsidRPr="00CA0364" w:rsidRDefault="004575BC" w:rsidP="00295858">
            <w:pPr>
              <w:jc w:val="center"/>
              <w:rPr>
                <w:lang w:val="en-US"/>
              </w:rPr>
            </w:pPr>
            <w:r>
              <w:rPr>
                <w:lang w:val="en-US"/>
              </w:rPr>
              <w:t>o</w:t>
            </w:r>
            <w:r w:rsidR="00295858" w:rsidRPr="00CA0364">
              <w:rPr>
                <w:lang w:val="en-US"/>
              </w:rPr>
              <w:t>perable in two speeds,</w:t>
            </w:r>
            <w:r w:rsidR="00295858" w:rsidRPr="00CA0364">
              <w:rPr>
                <w:lang w:val="en-US"/>
              </w:rPr>
              <w:br/>
              <w:t>system off</w:t>
            </w:r>
          </w:p>
        </w:tc>
      </w:tr>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05" w:dyaOrig="2835">
                <v:shape id="_x0000_i1073" type="#_x0000_t75" style="width:51pt;height:51pt" o:ole="">
                  <v:imagedata r:id="rId204" o:title=""/>
                </v:shape>
                <o:OLEObject Type="Embed" ProgID="PBrush" ShapeID="_x0000_i1073" DrawAspect="Content" ObjectID="_1480251502" r:id="rId205"/>
              </w:object>
            </w:r>
          </w:p>
          <w:p w:rsidR="00295858" w:rsidRDefault="00295858" w:rsidP="00295858">
            <w:pPr>
              <w:jc w:val="center"/>
            </w:pPr>
          </w:p>
        </w:tc>
        <w:tc>
          <w:tcPr>
            <w:tcW w:w="3850" w:type="dxa"/>
            <w:vAlign w:val="center"/>
          </w:tcPr>
          <w:p w:rsidR="00295858" w:rsidRPr="00CA0364" w:rsidRDefault="00295858" w:rsidP="00295858">
            <w:pPr>
              <w:jc w:val="center"/>
              <w:rPr>
                <w:lang w:val="en-US"/>
              </w:rPr>
            </w:pPr>
            <w:r w:rsidRPr="00CA0364">
              <w:rPr>
                <w:lang w:val="en-US"/>
              </w:rPr>
              <w:t xml:space="preserve">Centrifugal pump </w:t>
            </w:r>
            <w:r w:rsidR="004575BC">
              <w:rPr>
                <w:lang w:val="en-US"/>
              </w:rPr>
              <w:t>on</w:t>
            </w:r>
            <w:r w:rsidRPr="00CA0364">
              <w:rPr>
                <w:lang w:val="en-US"/>
              </w:rPr>
              <w:t>,</w:t>
            </w:r>
          </w:p>
          <w:p w:rsidR="00295858" w:rsidRPr="00CA0364" w:rsidRDefault="004575BC" w:rsidP="00295858">
            <w:pPr>
              <w:jc w:val="center"/>
              <w:rPr>
                <w:lang w:val="en-US"/>
              </w:rPr>
            </w:pPr>
            <w:r>
              <w:rPr>
                <w:lang w:val="en-US"/>
              </w:rPr>
              <w:t>o</w:t>
            </w:r>
            <w:r w:rsidR="00295858" w:rsidRPr="00CA0364">
              <w:rPr>
                <w:lang w:val="en-US"/>
              </w:rPr>
              <w:t>perable in two speeds,</w:t>
            </w:r>
            <w:r w:rsidR="00295858" w:rsidRPr="00CA0364">
              <w:rPr>
                <w:lang w:val="en-US"/>
              </w:rPr>
              <w:br/>
              <w:t>pump running at low speed</w:t>
            </w:r>
          </w:p>
        </w:tc>
      </w:tr>
      <w:tr w:rsidR="00295858" w:rsidRPr="000F200F" w:rsidTr="00295858">
        <w:tc>
          <w:tcPr>
            <w:tcW w:w="1428" w:type="dxa"/>
            <w:vAlign w:val="center"/>
          </w:tcPr>
          <w:p w:rsidR="00295858" w:rsidRPr="00CA0364" w:rsidRDefault="00295858" w:rsidP="00295858">
            <w:pPr>
              <w:jc w:val="center"/>
              <w:rPr>
                <w:lang w:val="en-US"/>
              </w:rPr>
            </w:pPr>
          </w:p>
          <w:p w:rsidR="00295858" w:rsidRDefault="00295858" w:rsidP="00295858">
            <w:pPr>
              <w:jc w:val="center"/>
            </w:pPr>
            <w:r>
              <w:object w:dxaOrig="2835" w:dyaOrig="2820">
                <v:shape id="_x0000_i1074" type="#_x0000_t75" style="width:49.5pt;height:49.5pt" o:ole="">
                  <v:imagedata r:id="rId206" o:title=""/>
                </v:shape>
                <o:OLEObject Type="Embed" ProgID="PBrush" ShapeID="_x0000_i1074" DrawAspect="Content" ObjectID="_1480251503" r:id="rId207"/>
              </w:object>
            </w:r>
          </w:p>
          <w:p w:rsidR="00295858" w:rsidRDefault="00295858" w:rsidP="00295858">
            <w:pPr>
              <w:jc w:val="center"/>
            </w:pPr>
          </w:p>
        </w:tc>
        <w:tc>
          <w:tcPr>
            <w:tcW w:w="3850" w:type="dxa"/>
            <w:vAlign w:val="center"/>
          </w:tcPr>
          <w:p w:rsidR="00295858" w:rsidRPr="00CA0364" w:rsidRDefault="004575BC" w:rsidP="00295858">
            <w:pPr>
              <w:jc w:val="center"/>
              <w:rPr>
                <w:lang w:val="en-US"/>
              </w:rPr>
            </w:pPr>
            <w:r>
              <w:rPr>
                <w:lang w:val="en-US"/>
              </w:rPr>
              <w:t>Centrifugal pump on</w:t>
            </w:r>
            <w:r w:rsidR="00295858" w:rsidRPr="00CA0364">
              <w:rPr>
                <w:lang w:val="en-US"/>
              </w:rPr>
              <w:t>,</w:t>
            </w:r>
          </w:p>
          <w:p w:rsidR="00295858" w:rsidRPr="00CA0364" w:rsidRDefault="004575BC" w:rsidP="00295858">
            <w:pPr>
              <w:keepNext/>
              <w:jc w:val="center"/>
              <w:rPr>
                <w:lang w:val="en-US"/>
              </w:rPr>
            </w:pPr>
            <w:r>
              <w:rPr>
                <w:lang w:val="en-US"/>
              </w:rPr>
              <w:t>o</w:t>
            </w:r>
            <w:r w:rsidR="00295858" w:rsidRPr="00CA0364">
              <w:rPr>
                <w:lang w:val="en-US"/>
              </w:rPr>
              <w:t>perable in two speeds,</w:t>
            </w:r>
            <w:r w:rsidR="00295858" w:rsidRPr="00CA0364">
              <w:rPr>
                <w:lang w:val="en-US"/>
              </w:rPr>
              <w:br/>
              <w:t>pump running at high speed</w:t>
            </w:r>
          </w:p>
        </w:tc>
      </w:tr>
    </w:tbl>
    <w:p w:rsidR="00295858" w:rsidRDefault="00295858" w:rsidP="00295858">
      <w:pPr>
        <w:pStyle w:val="Onderschrift"/>
      </w:pPr>
      <w:bookmarkStart w:id="312" w:name="_Ref400103304"/>
      <w:bookmarkStart w:id="313" w:name="_Toc257380538"/>
      <w:bookmarkStart w:id="314" w:name="_Toc400106266"/>
      <w:r>
        <w:t xml:space="preserve">Table </w:t>
      </w:r>
      <w:r w:rsidR="002F6CAD">
        <w:fldChar w:fldCharType="begin"/>
      </w:r>
      <w:r w:rsidR="004D0C32">
        <w:instrText xml:space="preserve"> SEQ Table \* ARABIC </w:instrText>
      </w:r>
      <w:r w:rsidR="002F6CAD">
        <w:fldChar w:fldCharType="separate"/>
      </w:r>
      <w:r w:rsidR="00600627">
        <w:rPr>
          <w:noProof/>
        </w:rPr>
        <w:t>11</w:t>
      </w:r>
      <w:r w:rsidR="002F6CAD">
        <w:fldChar w:fldCharType="end"/>
      </w:r>
      <w:bookmarkEnd w:id="312"/>
      <w:r>
        <w:t>: Control elements with speed indication</w:t>
      </w:r>
      <w:bookmarkEnd w:id="313"/>
      <w:bookmarkEnd w:id="314"/>
    </w:p>
    <w:p w:rsidR="00295858" w:rsidRPr="00CA0364" w:rsidRDefault="00295858" w:rsidP="002958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295858" w:rsidTr="00295858">
        <w:tc>
          <w:tcPr>
            <w:tcW w:w="1539" w:type="dxa"/>
            <w:vAlign w:val="center"/>
          </w:tcPr>
          <w:p w:rsidR="00295858" w:rsidRPr="00CA0364" w:rsidRDefault="00295858" w:rsidP="00295858">
            <w:pPr>
              <w:jc w:val="center"/>
              <w:rPr>
                <w:lang w:val="en-US"/>
              </w:rPr>
            </w:pPr>
          </w:p>
          <w:p w:rsidR="00295858" w:rsidRDefault="00295858" w:rsidP="00295858">
            <w:pPr>
              <w:jc w:val="center"/>
            </w:pPr>
            <w:r>
              <w:object w:dxaOrig="2820" w:dyaOrig="2820">
                <v:shape id="_x0000_i1075" type="#_x0000_t75" style="width:53.25pt;height:53.25pt" o:ole="">
                  <v:imagedata r:id="rId208" o:title=""/>
                </v:shape>
                <o:OLEObject Type="Embed" ProgID="PBrush" ShapeID="_x0000_i1075" DrawAspect="Content" ObjectID="_1480251504" r:id="rId209"/>
              </w:object>
            </w:r>
          </w:p>
          <w:p w:rsidR="00295858" w:rsidRDefault="00295858" w:rsidP="00295858">
            <w:pPr>
              <w:jc w:val="center"/>
            </w:pPr>
          </w:p>
        </w:tc>
        <w:tc>
          <w:tcPr>
            <w:tcW w:w="1539" w:type="dxa"/>
            <w:vAlign w:val="center"/>
          </w:tcPr>
          <w:p w:rsidR="00295858" w:rsidRDefault="00295858" w:rsidP="00295858">
            <w:pPr>
              <w:jc w:val="center"/>
            </w:pPr>
            <w:r>
              <w:object w:dxaOrig="2805" w:dyaOrig="2790">
                <v:shape id="_x0000_i1076" type="#_x0000_t75" style="width:51.75pt;height:51pt" o:ole="">
                  <v:imagedata r:id="rId210" o:title=""/>
                </v:shape>
                <o:OLEObject Type="Embed" ProgID="PBrush" ShapeID="_x0000_i1076" DrawAspect="Content" ObjectID="_1480251505" r:id="rId211"/>
              </w:object>
            </w:r>
          </w:p>
        </w:tc>
        <w:tc>
          <w:tcPr>
            <w:tcW w:w="3080" w:type="dxa"/>
            <w:vAlign w:val="center"/>
          </w:tcPr>
          <w:p w:rsidR="00295858" w:rsidRDefault="00295858" w:rsidP="004575BC">
            <w:pPr>
              <w:jc w:val="center"/>
            </w:pPr>
            <w:r>
              <w:t xml:space="preserve">Fan </w:t>
            </w:r>
            <w:r w:rsidR="004575BC">
              <w:t>off &amp; on</w:t>
            </w:r>
          </w:p>
        </w:tc>
      </w:tr>
      <w:tr w:rsidR="00295858" w:rsidRPr="000F200F" w:rsidTr="00295858">
        <w:tc>
          <w:tcPr>
            <w:tcW w:w="1539" w:type="dxa"/>
            <w:vAlign w:val="center"/>
          </w:tcPr>
          <w:p w:rsidR="00295858" w:rsidRDefault="00295858" w:rsidP="00295858">
            <w:pPr>
              <w:jc w:val="center"/>
            </w:pPr>
          </w:p>
          <w:p w:rsidR="00295858" w:rsidRDefault="00295858" w:rsidP="00295858">
            <w:pPr>
              <w:jc w:val="center"/>
            </w:pPr>
            <w:r>
              <w:object w:dxaOrig="2820" w:dyaOrig="2820">
                <v:shape id="_x0000_i1077" type="#_x0000_t75" style="width:49.5pt;height:49.5pt" o:ole="">
                  <v:imagedata r:id="rId212" o:title=""/>
                </v:shape>
                <o:OLEObject Type="Embed" ProgID="PBrush" ShapeID="_x0000_i1077" DrawAspect="Content" ObjectID="_1480251506" r:id="rId213"/>
              </w:object>
            </w:r>
          </w:p>
          <w:p w:rsidR="00295858" w:rsidRDefault="00295858" w:rsidP="00295858">
            <w:pPr>
              <w:jc w:val="center"/>
            </w:pPr>
          </w:p>
        </w:tc>
        <w:tc>
          <w:tcPr>
            <w:tcW w:w="1539" w:type="dxa"/>
            <w:vAlign w:val="center"/>
          </w:tcPr>
          <w:p w:rsidR="00295858" w:rsidRDefault="00295858" w:rsidP="00295858">
            <w:pPr>
              <w:jc w:val="center"/>
            </w:pPr>
            <w:r>
              <w:object w:dxaOrig="2805" w:dyaOrig="2820">
                <v:shape id="_x0000_i1078" type="#_x0000_t75" style="width:51.75pt;height:52.5pt" o:ole="">
                  <v:imagedata r:id="rId214" o:title=""/>
                </v:shape>
                <o:OLEObject Type="Embed" ProgID="PBrush" ShapeID="_x0000_i1078" DrawAspect="Content" ObjectID="_1480251507" r:id="rId215"/>
              </w:object>
            </w:r>
          </w:p>
        </w:tc>
        <w:tc>
          <w:tcPr>
            <w:tcW w:w="3080" w:type="dxa"/>
            <w:vAlign w:val="center"/>
          </w:tcPr>
          <w:p w:rsidR="00295858" w:rsidRPr="00CA0364" w:rsidRDefault="00295858" w:rsidP="00295858">
            <w:pPr>
              <w:jc w:val="center"/>
              <w:rPr>
                <w:lang w:val="en-US"/>
              </w:rPr>
            </w:pPr>
            <w:r w:rsidRPr="00CA0364">
              <w:rPr>
                <w:lang w:val="en-US"/>
              </w:rPr>
              <w:t xml:space="preserve">2-way valve </w:t>
            </w:r>
            <w:r w:rsidR="004575BC">
              <w:t>off &amp; on</w:t>
            </w:r>
          </w:p>
        </w:tc>
      </w:tr>
      <w:tr w:rsidR="00295858" w:rsidRPr="000F200F" w:rsidTr="00295858">
        <w:tc>
          <w:tcPr>
            <w:tcW w:w="1539" w:type="dxa"/>
            <w:vAlign w:val="center"/>
          </w:tcPr>
          <w:p w:rsidR="00295858" w:rsidRPr="00CA0364" w:rsidRDefault="00295858" w:rsidP="00295858">
            <w:pPr>
              <w:jc w:val="center"/>
              <w:rPr>
                <w:lang w:val="en-US"/>
              </w:rPr>
            </w:pPr>
          </w:p>
          <w:p w:rsidR="00295858" w:rsidRDefault="00295858" w:rsidP="00295858">
            <w:pPr>
              <w:jc w:val="center"/>
            </w:pPr>
            <w:r>
              <w:object w:dxaOrig="2790" w:dyaOrig="2805">
                <v:shape id="_x0000_i1079" type="#_x0000_t75" style="width:48pt;height:48pt" o:ole="">
                  <v:imagedata r:id="rId216" o:title=""/>
                </v:shape>
                <o:OLEObject Type="Embed" ProgID="PBrush" ShapeID="_x0000_i1079" DrawAspect="Content" ObjectID="_1480251508" r:id="rId217"/>
              </w:object>
            </w:r>
          </w:p>
          <w:p w:rsidR="00295858" w:rsidRDefault="00295858" w:rsidP="00295858">
            <w:pPr>
              <w:jc w:val="center"/>
            </w:pPr>
          </w:p>
        </w:tc>
        <w:tc>
          <w:tcPr>
            <w:tcW w:w="1539" w:type="dxa"/>
            <w:vAlign w:val="center"/>
          </w:tcPr>
          <w:p w:rsidR="00295858" w:rsidRDefault="00295858" w:rsidP="00295858">
            <w:pPr>
              <w:jc w:val="center"/>
            </w:pPr>
            <w:r>
              <w:object w:dxaOrig="2805" w:dyaOrig="2790">
                <v:shape id="_x0000_i1080" type="#_x0000_t75" style="width:51.75pt;height:51pt" o:ole="">
                  <v:imagedata r:id="rId218" o:title=""/>
                </v:shape>
                <o:OLEObject Type="Embed" ProgID="PBrush" ShapeID="_x0000_i1080" DrawAspect="Content" ObjectID="_1480251509" r:id="rId219"/>
              </w:object>
            </w:r>
          </w:p>
        </w:tc>
        <w:tc>
          <w:tcPr>
            <w:tcW w:w="3080" w:type="dxa"/>
            <w:vAlign w:val="center"/>
          </w:tcPr>
          <w:p w:rsidR="00295858" w:rsidRPr="00CA0364" w:rsidRDefault="00295858" w:rsidP="00295858">
            <w:pPr>
              <w:keepNext/>
              <w:jc w:val="center"/>
              <w:rPr>
                <w:lang w:val="en-US"/>
              </w:rPr>
            </w:pPr>
            <w:r w:rsidRPr="00CA0364">
              <w:rPr>
                <w:lang w:val="en-US"/>
              </w:rPr>
              <w:t xml:space="preserve">Check valve </w:t>
            </w:r>
            <w:r w:rsidR="004575BC">
              <w:t>off &amp; on</w:t>
            </w:r>
          </w:p>
        </w:tc>
      </w:tr>
    </w:tbl>
    <w:p w:rsidR="00833F40" w:rsidRDefault="00295858" w:rsidP="00295858">
      <w:pPr>
        <w:pStyle w:val="Onderschrift"/>
      </w:pPr>
      <w:bookmarkStart w:id="315" w:name="_Ref400103327"/>
      <w:bookmarkStart w:id="316" w:name="_Toc257380539"/>
      <w:bookmarkStart w:id="317" w:name="_Toc400106267"/>
      <w:r>
        <w:t xml:space="preserve">Table </w:t>
      </w:r>
      <w:r w:rsidR="002F6CAD">
        <w:fldChar w:fldCharType="begin"/>
      </w:r>
      <w:r w:rsidR="004D0C32">
        <w:instrText xml:space="preserve"> SEQ Table \* ARABIC </w:instrText>
      </w:r>
      <w:r w:rsidR="002F6CAD">
        <w:fldChar w:fldCharType="separate"/>
      </w:r>
      <w:r w:rsidR="00600627">
        <w:rPr>
          <w:noProof/>
        </w:rPr>
        <w:t>12</w:t>
      </w:r>
      <w:r w:rsidR="002F6CAD">
        <w:fldChar w:fldCharType="end"/>
      </w:r>
      <w:bookmarkEnd w:id="315"/>
      <w:r>
        <w:t>: Other control elements</w:t>
      </w:r>
      <w:bookmarkEnd w:id="316"/>
      <w:bookmarkEnd w:id="317"/>
    </w:p>
    <w:p w:rsidR="00833F40" w:rsidRPr="00833F40" w:rsidRDefault="00833F40" w:rsidP="00833F40">
      <w:pPr>
        <w:tabs>
          <w:tab w:val="left" w:pos="2472"/>
        </w:tabs>
        <w:rPr>
          <w:lang w:val="en-US"/>
        </w:rPr>
      </w:pPr>
      <w:r>
        <w:rPr>
          <w:lang w:val="en-US"/>
        </w:rPr>
        <w:tab/>
      </w:r>
    </w:p>
    <w:sectPr w:rsidR="00833F40" w:rsidRPr="00833F40" w:rsidSect="00664E62">
      <w:headerReference w:type="default" r:id="rId220"/>
      <w:footerReference w:type="default" r:id="rId2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7E8" w:rsidRDefault="00D057E8" w:rsidP="00C247A2">
      <w:r>
        <w:separator/>
      </w:r>
    </w:p>
  </w:endnote>
  <w:endnote w:type="continuationSeparator" w:id="0">
    <w:p w:rsidR="00D057E8" w:rsidRDefault="00D057E8" w:rsidP="00C247A2">
      <w:r>
        <w:continuationSeparator/>
      </w:r>
    </w:p>
  </w:endnote>
  <w:endnote w:id="1">
    <w:p w:rsidR="005B7C2D" w:rsidRPr="008E6DA8" w:rsidRDefault="005B7C2D" w:rsidP="00295858">
      <w:pPr>
        <w:pStyle w:val="EndnoteText"/>
      </w:pPr>
    </w:p>
  </w:endnote>
  <w:endnote w:id="2">
    <w:p w:rsidR="005B7C2D" w:rsidRPr="00833F40" w:rsidRDefault="005B7C2D" w:rsidP="00833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5B7C2D" w:rsidTr="003F1D4C">
      <w:tc>
        <w:tcPr>
          <w:tcW w:w="1000" w:type="dxa"/>
        </w:tcPr>
        <w:p w:rsidR="005B7C2D" w:rsidRPr="001576A5" w:rsidRDefault="005B7C2D" w:rsidP="003F1D4C">
          <w:pPr>
            <w:pStyle w:val="zFooterText1"/>
            <w:rPr>
              <w:lang w:val="nl-NL"/>
            </w:rPr>
          </w:pPr>
        </w:p>
      </w:tc>
      <w:tc>
        <w:tcPr>
          <w:tcW w:w="3226" w:type="dxa"/>
          <w:tcMar>
            <w:left w:w="0" w:type="dxa"/>
            <w:right w:w="0" w:type="dxa"/>
          </w:tcMar>
        </w:tcPr>
        <w:p w:rsidR="005B7C2D" w:rsidRPr="001576A5" w:rsidRDefault="005B7C2D" w:rsidP="003F1D4C">
          <w:pPr>
            <w:pStyle w:val="zFooterText1"/>
            <w:rPr>
              <w:lang w:val="nl-NL"/>
            </w:rPr>
          </w:pPr>
        </w:p>
      </w:tc>
      <w:tc>
        <w:tcPr>
          <w:tcW w:w="994" w:type="dxa"/>
        </w:tcPr>
        <w:p w:rsidR="005B7C2D" w:rsidRPr="001576A5" w:rsidRDefault="005B7C2D" w:rsidP="003F1D4C">
          <w:pPr>
            <w:pStyle w:val="zFooterText1"/>
            <w:rPr>
              <w:lang w:val="nl-NL"/>
            </w:rPr>
          </w:pPr>
        </w:p>
      </w:tc>
      <w:tc>
        <w:tcPr>
          <w:tcW w:w="4828" w:type="dxa"/>
          <w:gridSpan w:val="2"/>
          <w:tcMar>
            <w:left w:w="0" w:type="dxa"/>
            <w:right w:w="0" w:type="dxa"/>
          </w:tcMar>
        </w:tcPr>
        <w:p w:rsidR="005B7C2D" w:rsidRPr="001576A5" w:rsidRDefault="005B7C2D" w:rsidP="003F1D4C">
          <w:pPr>
            <w:pStyle w:val="zFooterText1"/>
            <w:rPr>
              <w:lang w:val="nl-NL"/>
            </w:rPr>
          </w:pPr>
        </w:p>
      </w:tc>
    </w:tr>
    <w:tr w:rsidR="005B7C2D" w:rsidTr="003F1D4C">
      <w:tc>
        <w:tcPr>
          <w:tcW w:w="1000" w:type="dxa"/>
        </w:tcPr>
        <w:p w:rsidR="005B7C2D" w:rsidRPr="00151B17" w:rsidRDefault="005B7C2D" w:rsidP="003F1D4C">
          <w:pPr>
            <w:pStyle w:val="zFooterText1"/>
          </w:pPr>
          <w:r>
            <w:t>Ref.No.</w:t>
          </w:r>
          <w:r>
            <w:tab/>
            <w:t>:</w:t>
          </w:r>
        </w:p>
      </w:tc>
      <w:tc>
        <w:tcPr>
          <w:tcW w:w="3226" w:type="dxa"/>
          <w:tcMar>
            <w:left w:w="0" w:type="dxa"/>
            <w:right w:w="0" w:type="dxa"/>
          </w:tcMar>
        </w:tcPr>
        <w:p w:rsidR="005B7C2D" w:rsidRPr="00CC6B49" w:rsidRDefault="00D057E8" w:rsidP="00D0691C">
          <w:pPr>
            <w:pStyle w:val="zFooterText1"/>
          </w:pPr>
          <w:r>
            <w:fldChar w:fldCharType="begin"/>
          </w:r>
          <w:r>
            <w:instrText xml:space="preserve"> SUBJECT   \* MERGEFORMAT </w:instrText>
          </w:r>
          <w:r>
            <w:fldChar w:fldCharType="separate"/>
          </w:r>
          <w:r w:rsidR="005B7C2D">
            <w:t>ACC-NavVision-Operators-Manual v2.1.1</w:t>
          </w:r>
          <w:r>
            <w:fldChar w:fldCharType="end"/>
          </w:r>
        </w:p>
      </w:tc>
      <w:tc>
        <w:tcPr>
          <w:tcW w:w="994" w:type="dxa"/>
        </w:tcPr>
        <w:p w:rsidR="005B7C2D" w:rsidRPr="00151B17" w:rsidRDefault="005B7C2D" w:rsidP="003F1D4C">
          <w:pPr>
            <w:pStyle w:val="zFooterText1"/>
          </w:pPr>
          <w:r>
            <w:t>Date</w:t>
          </w:r>
          <w:r>
            <w:tab/>
            <w:t>:</w:t>
          </w:r>
        </w:p>
      </w:tc>
      <w:tc>
        <w:tcPr>
          <w:tcW w:w="2713" w:type="dxa"/>
          <w:tcMar>
            <w:left w:w="0" w:type="dxa"/>
            <w:right w:w="0" w:type="dxa"/>
          </w:tcMar>
        </w:tcPr>
        <w:p w:rsidR="005B7C2D" w:rsidRPr="001576A5" w:rsidRDefault="005B7C2D" w:rsidP="003A08E3">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sidR="0069462B">
            <w:rPr>
              <w:lang w:val="nl-NL"/>
            </w:rPr>
            <w:t>16-12-2014</w:t>
          </w:r>
          <w:r>
            <w:rPr>
              <w:lang w:val="nl-NL"/>
            </w:rPr>
            <w:fldChar w:fldCharType="end"/>
          </w:r>
        </w:p>
      </w:tc>
      <w:tc>
        <w:tcPr>
          <w:tcW w:w="2115" w:type="dxa"/>
        </w:tcPr>
        <w:p w:rsidR="005B7C2D" w:rsidRPr="00151B17" w:rsidRDefault="005B7C2D" w:rsidP="003F1D4C">
          <w:pPr>
            <w:pStyle w:val="zFooterText1"/>
          </w:pPr>
          <w:r w:rsidRPr="00151B17">
            <w:t xml:space="preserve">Page </w:t>
          </w:r>
          <w:r>
            <w:fldChar w:fldCharType="begin"/>
          </w:r>
          <w:r>
            <w:instrText xml:space="preserve"> Page  \* MERGEFORMAT </w:instrText>
          </w:r>
          <w:r>
            <w:fldChar w:fldCharType="separate"/>
          </w:r>
          <w:r w:rsidR="0069462B">
            <w:t>35</w:t>
          </w:r>
          <w:r>
            <w:fldChar w:fldCharType="end"/>
          </w:r>
          <w:r w:rsidRPr="00151B17">
            <w:t xml:space="preserve"> of </w:t>
          </w:r>
          <w:r w:rsidR="00D057E8">
            <w:fldChar w:fldCharType="begin"/>
          </w:r>
          <w:r w:rsidR="00D057E8">
            <w:instrText xml:space="preserve"> NumPages  \* MERGEFORMAT </w:instrText>
          </w:r>
          <w:r w:rsidR="00D057E8">
            <w:fldChar w:fldCharType="separate"/>
          </w:r>
          <w:r w:rsidR="0069462B">
            <w:t>54</w:t>
          </w:r>
          <w:r w:rsidR="00D057E8">
            <w:fldChar w:fldCharType="end"/>
          </w:r>
        </w:p>
      </w:tc>
    </w:tr>
    <w:tr w:rsidR="005B7C2D" w:rsidRPr="0069462B" w:rsidTr="003F1D4C">
      <w:trPr>
        <w:cantSplit/>
      </w:trPr>
      <w:tc>
        <w:tcPr>
          <w:tcW w:w="4226" w:type="dxa"/>
          <w:gridSpan w:val="2"/>
        </w:tcPr>
        <w:p w:rsidR="005B7C2D" w:rsidRDefault="005B7C2D" w:rsidP="003F1D4C">
          <w:pPr>
            <w:pStyle w:val="zIFooter1"/>
          </w:pPr>
          <w:r>
            <w:t>Part of the stock exchange listed Imtech</w:t>
          </w:r>
        </w:p>
        <w:p w:rsidR="005B7C2D" w:rsidRPr="00151B17" w:rsidRDefault="005B7C2D" w:rsidP="003F1D4C">
          <w:pPr>
            <w:pStyle w:val="zIFooter2"/>
          </w:pPr>
          <w:r>
            <w:t xml:space="preserve">Copyright </w:t>
          </w:r>
          <w:r>
            <w:fldChar w:fldCharType="begin"/>
          </w:r>
          <w:r>
            <w:instrText xml:space="preserve"> CREATEDATE \@ "yyyy" \* MERGEFORMAT </w:instrText>
          </w:r>
          <w:r>
            <w:fldChar w:fldCharType="separate"/>
          </w:r>
          <w:r>
            <w:rPr>
              <w:noProof/>
            </w:rPr>
            <w:t>2013</w:t>
          </w:r>
          <w:r>
            <w:rPr>
              <w:noProof/>
            </w:rPr>
            <w:fldChar w:fldCharType="end"/>
          </w:r>
          <w:r>
            <w:t xml:space="preserve"> Imtech Marine &amp; Offshore B.V.</w:t>
          </w:r>
        </w:p>
      </w:tc>
      <w:tc>
        <w:tcPr>
          <w:tcW w:w="3707" w:type="dxa"/>
          <w:gridSpan w:val="2"/>
        </w:tcPr>
        <w:p w:rsidR="005B7C2D" w:rsidRDefault="005B7C2D" w:rsidP="003F1D4C">
          <w:pPr>
            <w:pStyle w:val="zCopyright"/>
          </w:pPr>
        </w:p>
      </w:tc>
      <w:tc>
        <w:tcPr>
          <w:tcW w:w="2115" w:type="dxa"/>
        </w:tcPr>
        <w:p w:rsidR="005B7C2D" w:rsidRPr="00C14337" w:rsidRDefault="005B7C2D" w:rsidP="003F1D4C">
          <w:pPr>
            <w:pStyle w:val="zIFooter1"/>
            <w:rPr>
              <w:lang w:val="nl-NL"/>
            </w:rPr>
          </w:pPr>
          <w:r w:rsidRPr="00C14337">
            <w:rPr>
              <w:lang w:val="nl-NL"/>
            </w:rPr>
            <w:t>C.o.C. Rotterdam 24193093</w:t>
          </w:r>
        </w:p>
        <w:p w:rsidR="005B7C2D" w:rsidRPr="00C14337" w:rsidRDefault="005B7C2D" w:rsidP="003F1D4C">
          <w:pPr>
            <w:pStyle w:val="zIFooter1"/>
            <w:rPr>
              <w:lang w:val="nl-NL"/>
            </w:rPr>
          </w:pPr>
          <w:r w:rsidRPr="00C14337">
            <w:rPr>
              <w:lang w:val="nl-NL"/>
            </w:rPr>
            <w:t>VAT no.: NL800793572B01</w:t>
          </w:r>
        </w:p>
      </w:tc>
    </w:tr>
  </w:tbl>
  <w:p w:rsidR="005B7C2D" w:rsidRPr="003A08E3" w:rsidRDefault="005B7C2D">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7E8" w:rsidRDefault="00D057E8" w:rsidP="00C247A2">
      <w:r>
        <w:separator/>
      </w:r>
    </w:p>
  </w:footnote>
  <w:footnote w:type="continuationSeparator" w:id="0">
    <w:p w:rsidR="00D057E8" w:rsidRDefault="00D057E8"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7C2D" w:rsidRDefault="005B7C2D" w:rsidP="00D90416">
    <w:pPr>
      <w:pStyle w:val="Header"/>
      <w:jc w:val="right"/>
    </w:pPr>
    <w:r>
      <w:rPr>
        <w:noProof/>
        <w:lang w:val="nl-NL" w:eastAsia="nl-NL"/>
      </w:rPr>
      <w:drawing>
        <wp:inline distT="0" distB="0" distL="0" distR="0">
          <wp:extent cx="2095500" cy="464185"/>
          <wp:effectExtent l="19050" t="0" r="0" b="0"/>
          <wp:docPr id="3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0C0398"/>
    <w:multiLevelType w:val="hybridMultilevel"/>
    <w:tmpl w:val="3222AC2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3">
    <w:nsid w:val="19116888"/>
    <w:multiLevelType w:val="hybridMultilevel"/>
    <w:tmpl w:val="EF345FD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E31F9F"/>
    <w:multiLevelType w:val="hybridMultilevel"/>
    <w:tmpl w:val="782E228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DDC288E"/>
    <w:multiLevelType w:val="hybridMultilevel"/>
    <w:tmpl w:val="98A479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1CB2261"/>
    <w:multiLevelType w:val="hybridMultilevel"/>
    <w:tmpl w:val="214244C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70C23D9"/>
    <w:multiLevelType w:val="hybridMultilevel"/>
    <w:tmpl w:val="0DCEECF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A287418"/>
    <w:multiLevelType w:val="hybridMultilevel"/>
    <w:tmpl w:val="4AD43E14"/>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3">
    <w:nsid w:val="2CFE3F99"/>
    <w:multiLevelType w:val="hybridMultilevel"/>
    <w:tmpl w:val="11D471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66427D2"/>
    <w:multiLevelType w:val="hybridMultilevel"/>
    <w:tmpl w:val="CB308FB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BF664D4"/>
    <w:multiLevelType w:val="hybridMultilevel"/>
    <w:tmpl w:val="16F04A1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0">
    <w:nsid w:val="4E514D72"/>
    <w:multiLevelType w:val="hybridMultilevel"/>
    <w:tmpl w:val="87124BC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F1709E"/>
    <w:multiLevelType w:val="hybridMultilevel"/>
    <w:tmpl w:val="FB3E41A6"/>
    <w:lvl w:ilvl="0" w:tplc="FFFFFFFF">
      <w:start w:val="1"/>
      <w:numFmt w:val="decimal"/>
      <w:lvlText w:val="%1."/>
      <w:lvlJc w:val="left"/>
      <w:pPr>
        <w:tabs>
          <w:tab w:val="num" w:pos="720"/>
        </w:tabs>
        <w:ind w:left="720" w:hanging="360"/>
      </w:pPr>
    </w:lvl>
    <w:lvl w:ilvl="1" w:tplc="04130019" w:tentative="1">
      <w:start w:val="1"/>
      <w:numFmt w:val="lowerLetter"/>
      <w:lvlText w:val="%2."/>
      <w:lvlJc w:val="left"/>
      <w:pPr>
        <w:tabs>
          <w:tab w:val="num" w:pos="1800"/>
        </w:tabs>
        <w:ind w:left="1800" w:hanging="360"/>
      </w:pPr>
    </w:lvl>
    <w:lvl w:ilvl="2" w:tplc="0413001B" w:tentative="1">
      <w:start w:val="1"/>
      <w:numFmt w:val="lowerRoman"/>
      <w:lvlText w:val="%3."/>
      <w:lvlJc w:val="right"/>
      <w:pPr>
        <w:tabs>
          <w:tab w:val="num" w:pos="2520"/>
        </w:tabs>
        <w:ind w:left="2520" w:hanging="180"/>
      </w:pPr>
    </w:lvl>
    <w:lvl w:ilvl="3" w:tplc="0413000F" w:tentative="1">
      <w:start w:val="1"/>
      <w:numFmt w:val="decimal"/>
      <w:lvlText w:val="%4."/>
      <w:lvlJc w:val="left"/>
      <w:pPr>
        <w:tabs>
          <w:tab w:val="num" w:pos="3240"/>
        </w:tabs>
        <w:ind w:left="3240" w:hanging="360"/>
      </w:pPr>
    </w:lvl>
    <w:lvl w:ilvl="4" w:tplc="04130019" w:tentative="1">
      <w:start w:val="1"/>
      <w:numFmt w:val="lowerLetter"/>
      <w:lvlText w:val="%5."/>
      <w:lvlJc w:val="left"/>
      <w:pPr>
        <w:tabs>
          <w:tab w:val="num" w:pos="3960"/>
        </w:tabs>
        <w:ind w:left="3960" w:hanging="360"/>
      </w:pPr>
    </w:lvl>
    <w:lvl w:ilvl="5" w:tplc="0413001B" w:tentative="1">
      <w:start w:val="1"/>
      <w:numFmt w:val="lowerRoman"/>
      <w:lvlText w:val="%6."/>
      <w:lvlJc w:val="right"/>
      <w:pPr>
        <w:tabs>
          <w:tab w:val="num" w:pos="4680"/>
        </w:tabs>
        <w:ind w:left="4680" w:hanging="180"/>
      </w:pPr>
    </w:lvl>
    <w:lvl w:ilvl="6" w:tplc="0413000F" w:tentative="1">
      <w:start w:val="1"/>
      <w:numFmt w:val="decimal"/>
      <w:lvlText w:val="%7."/>
      <w:lvlJc w:val="left"/>
      <w:pPr>
        <w:tabs>
          <w:tab w:val="num" w:pos="5400"/>
        </w:tabs>
        <w:ind w:left="5400" w:hanging="360"/>
      </w:pPr>
    </w:lvl>
    <w:lvl w:ilvl="7" w:tplc="04130019" w:tentative="1">
      <w:start w:val="1"/>
      <w:numFmt w:val="lowerLetter"/>
      <w:lvlText w:val="%8."/>
      <w:lvlJc w:val="left"/>
      <w:pPr>
        <w:tabs>
          <w:tab w:val="num" w:pos="6120"/>
        </w:tabs>
        <w:ind w:left="6120" w:hanging="360"/>
      </w:pPr>
    </w:lvl>
    <w:lvl w:ilvl="8" w:tplc="0413001B" w:tentative="1">
      <w:start w:val="1"/>
      <w:numFmt w:val="lowerRoman"/>
      <w:lvlText w:val="%9."/>
      <w:lvlJc w:val="right"/>
      <w:pPr>
        <w:tabs>
          <w:tab w:val="num" w:pos="6840"/>
        </w:tabs>
        <w:ind w:left="6840" w:hanging="180"/>
      </w:pPr>
    </w:lvl>
  </w:abstractNum>
  <w:abstractNum w:abstractNumId="32">
    <w:nsid w:val="519F7AD3"/>
    <w:multiLevelType w:val="hybridMultilevel"/>
    <w:tmpl w:val="A0FA46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52413F42"/>
    <w:multiLevelType w:val="hybridMultilevel"/>
    <w:tmpl w:val="2FB6C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B6256C5"/>
    <w:multiLevelType w:val="hybridMultilevel"/>
    <w:tmpl w:val="0FA45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BBA0318"/>
    <w:multiLevelType w:val="hybridMultilevel"/>
    <w:tmpl w:val="80362C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nsid w:val="6E503AFA"/>
    <w:multiLevelType w:val="hybridMultilevel"/>
    <w:tmpl w:val="A914E6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3">
    <w:nsid w:val="760F69FE"/>
    <w:multiLevelType w:val="hybridMultilevel"/>
    <w:tmpl w:val="26A626A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7A770161"/>
    <w:multiLevelType w:val="hybridMultilevel"/>
    <w:tmpl w:val="2006CB7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DA02434"/>
    <w:multiLevelType w:val="hybridMultilevel"/>
    <w:tmpl w:val="EB40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5"/>
  </w:num>
  <w:num w:numId="2">
    <w:abstractNumId w:val="37"/>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6"/>
  </w:num>
  <w:num w:numId="12">
    <w:abstractNumId w:val="8"/>
  </w:num>
  <w:num w:numId="13">
    <w:abstractNumId w:val="25"/>
  </w:num>
  <w:num w:numId="14">
    <w:abstractNumId w:val="41"/>
  </w:num>
  <w:num w:numId="15">
    <w:abstractNumId w:val="9"/>
  </w:num>
  <w:num w:numId="16">
    <w:abstractNumId w:val="24"/>
  </w:num>
  <w:num w:numId="17">
    <w:abstractNumId w:val="10"/>
  </w:num>
  <w:num w:numId="18">
    <w:abstractNumId w:val="14"/>
  </w:num>
  <w:num w:numId="19">
    <w:abstractNumId w:val="35"/>
  </w:num>
  <w:num w:numId="20">
    <w:abstractNumId w:val="17"/>
  </w:num>
  <w:num w:numId="21">
    <w:abstractNumId w:val="28"/>
  </w:num>
  <w:num w:numId="22">
    <w:abstractNumId w:val="11"/>
  </w:num>
  <w:num w:numId="23">
    <w:abstractNumId w:val="30"/>
  </w:num>
  <w:num w:numId="24">
    <w:abstractNumId w:val="13"/>
  </w:num>
  <w:num w:numId="25">
    <w:abstractNumId w:val="19"/>
  </w:num>
  <w:num w:numId="26">
    <w:abstractNumId w:val="46"/>
  </w:num>
  <w:num w:numId="27">
    <w:abstractNumId w:val="15"/>
  </w:num>
  <w:num w:numId="28">
    <w:abstractNumId w:val="27"/>
  </w:num>
  <w:num w:numId="29">
    <w:abstractNumId w:val="48"/>
  </w:num>
  <w:num w:numId="30">
    <w:abstractNumId w:val="18"/>
  </w:num>
  <w:num w:numId="31">
    <w:abstractNumId w:val="43"/>
  </w:num>
  <w:num w:numId="32">
    <w:abstractNumId w:val="16"/>
  </w:num>
  <w:num w:numId="33">
    <w:abstractNumId w:val="21"/>
  </w:num>
  <w:num w:numId="34">
    <w:abstractNumId w:val="12"/>
  </w:num>
  <w:num w:numId="35">
    <w:abstractNumId w:val="26"/>
  </w:num>
  <w:num w:numId="36">
    <w:abstractNumId w:val="34"/>
  </w:num>
  <w:num w:numId="37">
    <w:abstractNumId w:val="42"/>
  </w:num>
  <w:num w:numId="38">
    <w:abstractNumId w:val="22"/>
  </w:num>
  <w:num w:numId="39">
    <w:abstractNumId w:val="29"/>
  </w:num>
  <w:num w:numId="40">
    <w:abstractNumId w:val="31"/>
  </w:num>
  <w:num w:numId="41">
    <w:abstractNumId w:val="38"/>
  </w:num>
  <w:num w:numId="42">
    <w:abstractNumId w:val="47"/>
  </w:num>
  <w:num w:numId="43">
    <w:abstractNumId w:val="49"/>
  </w:num>
  <w:num w:numId="44">
    <w:abstractNumId w:val="44"/>
  </w:num>
  <w:num w:numId="45">
    <w:abstractNumId w:val="23"/>
  </w:num>
  <w:num w:numId="46">
    <w:abstractNumId w:val="20"/>
  </w:num>
  <w:num w:numId="47">
    <w:abstractNumId w:val="7"/>
  </w:num>
  <w:num w:numId="48">
    <w:abstractNumId w:val="33"/>
  </w:num>
  <w:num w:numId="49">
    <w:abstractNumId w:val="40"/>
  </w:num>
  <w:num w:numId="50">
    <w:abstractNumId w:val="32"/>
  </w:num>
  <w:num w:numId="51">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05400"/>
    <w:rsid w:val="00005F57"/>
    <w:rsid w:val="0001035C"/>
    <w:rsid w:val="00020D41"/>
    <w:rsid w:val="000225C3"/>
    <w:rsid w:val="00022C48"/>
    <w:rsid w:val="0002565B"/>
    <w:rsid w:val="00046F14"/>
    <w:rsid w:val="000575A7"/>
    <w:rsid w:val="000652CD"/>
    <w:rsid w:val="0006657F"/>
    <w:rsid w:val="0006674D"/>
    <w:rsid w:val="00071B04"/>
    <w:rsid w:val="00083FA4"/>
    <w:rsid w:val="000842CD"/>
    <w:rsid w:val="0008554C"/>
    <w:rsid w:val="000906C4"/>
    <w:rsid w:val="00091AAD"/>
    <w:rsid w:val="000938AB"/>
    <w:rsid w:val="00093D13"/>
    <w:rsid w:val="000A1144"/>
    <w:rsid w:val="000A1E1E"/>
    <w:rsid w:val="000A20EB"/>
    <w:rsid w:val="000A2B6F"/>
    <w:rsid w:val="000A3DD2"/>
    <w:rsid w:val="000C4AE2"/>
    <w:rsid w:val="000C7ED4"/>
    <w:rsid w:val="000E1271"/>
    <w:rsid w:val="000E6AFD"/>
    <w:rsid w:val="000E7F03"/>
    <w:rsid w:val="000F0866"/>
    <w:rsid w:val="000F200F"/>
    <w:rsid w:val="000F4609"/>
    <w:rsid w:val="000F5AC2"/>
    <w:rsid w:val="00101BD6"/>
    <w:rsid w:val="00117231"/>
    <w:rsid w:val="00127C90"/>
    <w:rsid w:val="00130DE6"/>
    <w:rsid w:val="00132FFB"/>
    <w:rsid w:val="00133286"/>
    <w:rsid w:val="00134307"/>
    <w:rsid w:val="0013728B"/>
    <w:rsid w:val="00157428"/>
    <w:rsid w:val="001620A7"/>
    <w:rsid w:val="0016320D"/>
    <w:rsid w:val="00171591"/>
    <w:rsid w:val="00171D1D"/>
    <w:rsid w:val="001723B2"/>
    <w:rsid w:val="00174E9E"/>
    <w:rsid w:val="00176FFF"/>
    <w:rsid w:val="00181E57"/>
    <w:rsid w:val="00184F57"/>
    <w:rsid w:val="0018547A"/>
    <w:rsid w:val="0018762C"/>
    <w:rsid w:val="00190CDF"/>
    <w:rsid w:val="00195911"/>
    <w:rsid w:val="001B37D4"/>
    <w:rsid w:val="001B5B4B"/>
    <w:rsid w:val="001B75A0"/>
    <w:rsid w:val="001C65E7"/>
    <w:rsid w:val="001C66C8"/>
    <w:rsid w:val="001E5A48"/>
    <w:rsid w:val="00201401"/>
    <w:rsid w:val="00230312"/>
    <w:rsid w:val="002309BE"/>
    <w:rsid w:val="00232AC2"/>
    <w:rsid w:val="0024426C"/>
    <w:rsid w:val="00247DD6"/>
    <w:rsid w:val="00250994"/>
    <w:rsid w:val="002558D0"/>
    <w:rsid w:val="00256B16"/>
    <w:rsid w:val="0026799F"/>
    <w:rsid w:val="00270CA5"/>
    <w:rsid w:val="00295858"/>
    <w:rsid w:val="002A3EFF"/>
    <w:rsid w:val="002A7537"/>
    <w:rsid w:val="002D2C04"/>
    <w:rsid w:val="002D3312"/>
    <w:rsid w:val="002D464A"/>
    <w:rsid w:val="002E35FD"/>
    <w:rsid w:val="002E4B2C"/>
    <w:rsid w:val="002E6FC3"/>
    <w:rsid w:val="002E7AB5"/>
    <w:rsid w:val="002F2802"/>
    <w:rsid w:val="002F5E2C"/>
    <w:rsid w:val="002F6CAD"/>
    <w:rsid w:val="00301E4E"/>
    <w:rsid w:val="00306412"/>
    <w:rsid w:val="00310AE2"/>
    <w:rsid w:val="00313598"/>
    <w:rsid w:val="00313DC1"/>
    <w:rsid w:val="003164E7"/>
    <w:rsid w:val="00316870"/>
    <w:rsid w:val="00333428"/>
    <w:rsid w:val="00350BBC"/>
    <w:rsid w:val="00364A75"/>
    <w:rsid w:val="003677B4"/>
    <w:rsid w:val="00386F9B"/>
    <w:rsid w:val="0038749D"/>
    <w:rsid w:val="00390A73"/>
    <w:rsid w:val="003A08E3"/>
    <w:rsid w:val="003A4B2B"/>
    <w:rsid w:val="003B4389"/>
    <w:rsid w:val="003C5896"/>
    <w:rsid w:val="003D296B"/>
    <w:rsid w:val="003E1723"/>
    <w:rsid w:val="003F1D4C"/>
    <w:rsid w:val="00401ED6"/>
    <w:rsid w:val="00402A53"/>
    <w:rsid w:val="004201D1"/>
    <w:rsid w:val="00427BAA"/>
    <w:rsid w:val="004303B9"/>
    <w:rsid w:val="00430B90"/>
    <w:rsid w:val="00431035"/>
    <w:rsid w:val="00442B90"/>
    <w:rsid w:val="004475BF"/>
    <w:rsid w:val="004476D0"/>
    <w:rsid w:val="004515FF"/>
    <w:rsid w:val="004524B7"/>
    <w:rsid w:val="00455970"/>
    <w:rsid w:val="004566D0"/>
    <w:rsid w:val="00456A79"/>
    <w:rsid w:val="004575BC"/>
    <w:rsid w:val="00463F28"/>
    <w:rsid w:val="00466C28"/>
    <w:rsid w:val="00490094"/>
    <w:rsid w:val="0049324C"/>
    <w:rsid w:val="004974F5"/>
    <w:rsid w:val="004979D3"/>
    <w:rsid w:val="004A3A82"/>
    <w:rsid w:val="004A4B12"/>
    <w:rsid w:val="004A67A7"/>
    <w:rsid w:val="004A7B33"/>
    <w:rsid w:val="004B161B"/>
    <w:rsid w:val="004B4DF6"/>
    <w:rsid w:val="004B7F9A"/>
    <w:rsid w:val="004C1126"/>
    <w:rsid w:val="004C72EE"/>
    <w:rsid w:val="004D0C32"/>
    <w:rsid w:val="004F5931"/>
    <w:rsid w:val="0051357D"/>
    <w:rsid w:val="005163D2"/>
    <w:rsid w:val="00525CF5"/>
    <w:rsid w:val="00530D72"/>
    <w:rsid w:val="00552D84"/>
    <w:rsid w:val="00556205"/>
    <w:rsid w:val="00556E77"/>
    <w:rsid w:val="005648F9"/>
    <w:rsid w:val="005659D6"/>
    <w:rsid w:val="00567A90"/>
    <w:rsid w:val="005703A9"/>
    <w:rsid w:val="00585EE6"/>
    <w:rsid w:val="00587A59"/>
    <w:rsid w:val="00590DBE"/>
    <w:rsid w:val="005A1A32"/>
    <w:rsid w:val="005A1C0F"/>
    <w:rsid w:val="005A7C1F"/>
    <w:rsid w:val="005B1ABD"/>
    <w:rsid w:val="005B7C2D"/>
    <w:rsid w:val="005C3AE7"/>
    <w:rsid w:val="005C41A1"/>
    <w:rsid w:val="005D05F8"/>
    <w:rsid w:val="005D69E3"/>
    <w:rsid w:val="005D7D7B"/>
    <w:rsid w:val="005E073B"/>
    <w:rsid w:val="005F3E6D"/>
    <w:rsid w:val="00600627"/>
    <w:rsid w:val="006051E6"/>
    <w:rsid w:val="00606BFB"/>
    <w:rsid w:val="0062188E"/>
    <w:rsid w:val="006238E0"/>
    <w:rsid w:val="006251A7"/>
    <w:rsid w:val="006319AA"/>
    <w:rsid w:val="00636D23"/>
    <w:rsid w:val="0063782C"/>
    <w:rsid w:val="006430E2"/>
    <w:rsid w:val="00643607"/>
    <w:rsid w:val="00651628"/>
    <w:rsid w:val="00652828"/>
    <w:rsid w:val="0066374A"/>
    <w:rsid w:val="00664E62"/>
    <w:rsid w:val="00667B5A"/>
    <w:rsid w:val="00671A19"/>
    <w:rsid w:val="00681163"/>
    <w:rsid w:val="0068671B"/>
    <w:rsid w:val="006915A9"/>
    <w:rsid w:val="0069462B"/>
    <w:rsid w:val="006A23D7"/>
    <w:rsid w:val="006A2D42"/>
    <w:rsid w:val="006B0309"/>
    <w:rsid w:val="006B47F5"/>
    <w:rsid w:val="006B6D85"/>
    <w:rsid w:val="006C3A54"/>
    <w:rsid w:val="006C72DC"/>
    <w:rsid w:val="006D50D7"/>
    <w:rsid w:val="006E34EC"/>
    <w:rsid w:val="006E38DA"/>
    <w:rsid w:val="006E427A"/>
    <w:rsid w:val="006E4A73"/>
    <w:rsid w:val="006F529B"/>
    <w:rsid w:val="00700FE9"/>
    <w:rsid w:val="007047E5"/>
    <w:rsid w:val="00711061"/>
    <w:rsid w:val="00711F9F"/>
    <w:rsid w:val="0071660C"/>
    <w:rsid w:val="00717E4D"/>
    <w:rsid w:val="0072137A"/>
    <w:rsid w:val="00725DF8"/>
    <w:rsid w:val="007270D5"/>
    <w:rsid w:val="007300AE"/>
    <w:rsid w:val="007330F7"/>
    <w:rsid w:val="00735464"/>
    <w:rsid w:val="0073580D"/>
    <w:rsid w:val="00740079"/>
    <w:rsid w:val="00750AEC"/>
    <w:rsid w:val="0075501A"/>
    <w:rsid w:val="00756BF7"/>
    <w:rsid w:val="00766143"/>
    <w:rsid w:val="00771A84"/>
    <w:rsid w:val="00775F0A"/>
    <w:rsid w:val="00776CE0"/>
    <w:rsid w:val="00796265"/>
    <w:rsid w:val="00797529"/>
    <w:rsid w:val="00797A72"/>
    <w:rsid w:val="00797E4B"/>
    <w:rsid w:val="007B55AF"/>
    <w:rsid w:val="007D5A1B"/>
    <w:rsid w:val="007E2A7E"/>
    <w:rsid w:val="007E5CBE"/>
    <w:rsid w:val="007F2F63"/>
    <w:rsid w:val="007F6618"/>
    <w:rsid w:val="008130BA"/>
    <w:rsid w:val="008132B1"/>
    <w:rsid w:val="00815179"/>
    <w:rsid w:val="00821CCD"/>
    <w:rsid w:val="00827FA7"/>
    <w:rsid w:val="00833F40"/>
    <w:rsid w:val="00856181"/>
    <w:rsid w:val="00860CB9"/>
    <w:rsid w:val="008645FB"/>
    <w:rsid w:val="008766FB"/>
    <w:rsid w:val="00876C73"/>
    <w:rsid w:val="00882B3A"/>
    <w:rsid w:val="00882FDC"/>
    <w:rsid w:val="008935CF"/>
    <w:rsid w:val="00894BD6"/>
    <w:rsid w:val="008A2073"/>
    <w:rsid w:val="008A5D4C"/>
    <w:rsid w:val="008A6C31"/>
    <w:rsid w:val="008B16E5"/>
    <w:rsid w:val="008B3583"/>
    <w:rsid w:val="008B51EA"/>
    <w:rsid w:val="008C02D0"/>
    <w:rsid w:val="008C6CA6"/>
    <w:rsid w:val="008D1E4C"/>
    <w:rsid w:val="008D5CB6"/>
    <w:rsid w:val="008D6617"/>
    <w:rsid w:val="008E1DE4"/>
    <w:rsid w:val="008E289D"/>
    <w:rsid w:val="008E5F14"/>
    <w:rsid w:val="008F0D99"/>
    <w:rsid w:val="008F2C8B"/>
    <w:rsid w:val="008F39E2"/>
    <w:rsid w:val="00906CB3"/>
    <w:rsid w:val="00907925"/>
    <w:rsid w:val="009159F9"/>
    <w:rsid w:val="009162FF"/>
    <w:rsid w:val="00916561"/>
    <w:rsid w:val="00922AFE"/>
    <w:rsid w:val="009265EC"/>
    <w:rsid w:val="00934446"/>
    <w:rsid w:val="00937BEA"/>
    <w:rsid w:val="00941932"/>
    <w:rsid w:val="009420B8"/>
    <w:rsid w:val="0094705E"/>
    <w:rsid w:val="00953231"/>
    <w:rsid w:val="0095342B"/>
    <w:rsid w:val="009537A9"/>
    <w:rsid w:val="00980627"/>
    <w:rsid w:val="00990DE2"/>
    <w:rsid w:val="00991356"/>
    <w:rsid w:val="009942C4"/>
    <w:rsid w:val="009A12B8"/>
    <w:rsid w:val="009A1F21"/>
    <w:rsid w:val="009A5776"/>
    <w:rsid w:val="009A5968"/>
    <w:rsid w:val="009B21B1"/>
    <w:rsid w:val="009B3690"/>
    <w:rsid w:val="009B3C0F"/>
    <w:rsid w:val="009B49E4"/>
    <w:rsid w:val="009B5C37"/>
    <w:rsid w:val="009D34A3"/>
    <w:rsid w:val="009E7B31"/>
    <w:rsid w:val="009F197C"/>
    <w:rsid w:val="009F4C81"/>
    <w:rsid w:val="00A06D9C"/>
    <w:rsid w:val="00A10380"/>
    <w:rsid w:val="00A110A6"/>
    <w:rsid w:val="00A14263"/>
    <w:rsid w:val="00A15D64"/>
    <w:rsid w:val="00A21E72"/>
    <w:rsid w:val="00A22072"/>
    <w:rsid w:val="00A25AEA"/>
    <w:rsid w:val="00A2663A"/>
    <w:rsid w:val="00A36CD8"/>
    <w:rsid w:val="00A37050"/>
    <w:rsid w:val="00A37D30"/>
    <w:rsid w:val="00A42967"/>
    <w:rsid w:val="00A44713"/>
    <w:rsid w:val="00A537E9"/>
    <w:rsid w:val="00A56139"/>
    <w:rsid w:val="00A62CD4"/>
    <w:rsid w:val="00A7087C"/>
    <w:rsid w:val="00A95183"/>
    <w:rsid w:val="00A95C52"/>
    <w:rsid w:val="00AA4FC2"/>
    <w:rsid w:val="00AB6036"/>
    <w:rsid w:val="00AC25D9"/>
    <w:rsid w:val="00AE2940"/>
    <w:rsid w:val="00AE40E8"/>
    <w:rsid w:val="00AE52FC"/>
    <w:rsid w:val="00AF60F6"/>
    <w:rsid w:val="00B03E81"/>
    <w:rsid w:val="00B05283"/>
    <w:rsid w:val="00B06F25"/>
    <w:rsid w:val="00B0763F"/>
    <w:rsid w:val="00B12510"/>
    <w:rsid w:val="00B13D58"/>
    <w:rsid w:val="00B16400"/>
    <w:rsid w:val="00B23592"/>
    <w:rsid w:val="00B26B84"/>
    <w:rsid w:val="00B3261F"/>
    <w:rsid w:val="00B42A2F"/>
    <w:rsid w:val="00B50138"/>
    <w:rsid w:val="00B715B1"/>
    <w:rsid w:val="00B922E9"/>
    <w:rsid w:val="00B977AC"/>
    <w:rsid w:val="00BA0651"/>
    <w:rsid w:val="00BA3333"/>
    <w:rsid w:val="00BA4518"/>
    <w:rsid w:val="00BA4630"/>
    <w:rsid w:val="00BC0ACE"/>
    <w:rsid w:val="00BC50BA"/>
    <w:rsid w:val="00BD3BDB"/>
    <w:rsid w:val="00BD67F0"/>
    <w:rsid w:val="00BE04D7"/>
    <w:rsid w:val="00BF05A0"/>
    <w:rsid w:val="00BF06CE"/>
    <w:rsid w:val="00BF52F4"/>
    <w:rsid w:val="00BF6115"/>
    <w:rsid w:val="00BF6C9C"/>
    <w:rsid w:val="00C247A2"/>
    <w:rsid w:val="00C30707"/>
    <w:rsid w:val="00C30AF1"/>
    <w:rsid w:val="00C34E43"/>
    <w:rsid w:val="00C36027"/>
    <w:rsid w:val="00C41AFF"/>
    <w:rsid w:val="00C46FA6"/>
    <w:rsid w:val="00C525AA"/>
    <w:rsid w:val="00C52EF7"/>
    <w:rsid w:val="00C64B28"/>
    <w:rsid w:val="00C65AC3"/>
    <w:rsid w:val="00C662B9"/>
    <w:rsid w:val="00C726CD"/>
    <w:rsid w:val="00C756E4"/>
    <w:rsid w:val="00C83604"/>
    <w:rsid w:val="00C85640"/>
    <w:rsid w:val="00CB0B71"/>
    <w:rsid w:val="00CB6060"/>
    <w:rsid w:val="00CB67C5"/>
    <w:rsid w:val="00CE0768"/>
    <w:rsid w:val="00CF7584"/>
    <w:rsid w:val="00D02F1D"/>
    <w:rsid w:val="00D03E05"/>
    <w:rsid w:val="00D057E8"/>
    <w:rsid w:val="00D0691C"/>
    <w:rsid w:val="00D1289A"/>
    <w:rsid w:val="00D22BB6"/>
    <w:rsid w:val="00D24674"/>
    <w:rsid w:val="00D31058"/>
    <w:rsid w:val="00D41219"/>
    <w:rsid w:val="00D43944"/>
    <w:rsid w:val="00D57B2D"/>
    <w:rsid w:val="00D62C78"/>
    <w:rsid w:val="00D633A9"/>
    <w:rsid w:val="00D65AE7"/>
    <w:rsid w:val="00D67FB8"/>
    <w:rsid w:val="00D706C2"/>
    <w:rsid w:val="00D70AE8"/>
    <w:rsid w:val="00D71F2E"/>
    <w:rsid w:val="00D82D20"/>
    <w:rsid w:val="00D87967"/>
    <w:rsid w:val="00D90416"/>
    <w:rsid w:val="00D939A2"/>
    <w:rsid w:val="00D96C82"/>
    <w:rsid w:val="00DA5601"/>
    <w:rsid w:val="00DB0F69"/>
    <w:rsid w:val="00DB7191"/>
    <w:rsid w:val="00DC05A8"/>
    <w:rsid w:val="00DC063D"/>
    <w:rsid w:val="00DC0BE8"/>
    <w:rsid w:val="00DC1822"/>
    <w:rsid w:val="00DC4EB4"/>
    <w:rsid w:val="00DC7643"/>
    <w:rsid w:val="00DD2443"/>
    <w:rsid w:val="00DD2874"/>
    <w:rsid w:val="00DD40CF"/>
    <w:rsid w:val="00DE2D0A"/>
    <w:rsid w:val="00DE7B42"/>
    <w:rsid w:val="00DF1C4E"/>
    <w:rsid w:val="00DF229A"/>
    <w:rsid w:val="00DF6F85"/>
    <w:rsid w:val="00E0059A"/>
    <w:rsid w:val="00E03A4C"/>
    <w:rsid w:val="00E04F6D"/>
    <w:rsid w:val="00E13DC0"/>
    <w:rsid w:val="00E16921"/>
    <w:rsid w:val="00E31002"/>
    <w:rsid w:val="00E336D8"/>
    <w:rsid w:val="00E33759"/>
    <w:rsid w:val="00E33E59"/>
    <w:rsid w:val="00E356B1"/>
    <w:rsid w:val="00E531A9"/>
    <w:rsid w:val="00E63EE3"/>
    <w:rsid w:val="00E671FE"/>
    <w:rsid w:val="00EA2921"/>
    <w:rsid w:val="00EA3CA6"/>
    <w:rsid w:val="00EA5D07"/>
    <w:rsid w:val="00EA6B4E"/>
    <w:rsid w:val="00EB68BC"/>
    <w:rsid w:val="00EC3251"/>
    <w:rsid w:val="00EC44DB"/>
    <w:rsid w:val="00ED22AD"/>
    <w:rsid w:val="00ED59A9"/>
    <w:rsid w:val="00ED6240"/>
    <w:rsid w:val="00ED7AB1"/>
    <w:rsid w:val="00EE13EA"/>
    <w:rsid w:val="00EE1B22"/>
    <w:rsid w:val="00EE7307"/>
    <w:rsid w:val="00EF2A00"/>
    <w:rsid w:val="00EF2E0A"/>
    <w:rsid w:val="00EF79B6"/>
    <w:rsid w:val="00F06842"/>
    <w:rsid w:val="00F159E2"/>
    <w:rsid w:val="00F25A58"/>
    <w:rsid w:val="00F26E5D"/>
    <w:rsid w:val="00F320BF"/>
    <w:rsid w:val="00F34689"/>
    <w:rsid w:val="00F35A84"/>
    <w:rsid w:val="00F4609D"/>
    <w:rsid w:val="00F6264D"/>
    <w:rsid w:val="00F644D8"/>
    <w:rsid w:val="00F66D3A"/>
    <w:rsid w:val="00F70EE4"/>
    <w:rsid w:val="00F72D5C"/>
    <w:rsid w:val="00F80E0B"/>
    <w:rsid w:val="00F80EA6"/>
    <w:rsid w:val="00F81243"/>
    <w:rsid w:val="00F84766"/>
    <w:rsid w:val="00F85630"/>
    <w:rsid w:val="00F92E73"/>
    <w:rsid w:val="00F9542D"/>
    <w:rsid w:val="00FA4926"/>
    <w:rsid w:val="00FD3F03"/>
    <w:rsid w:val="00FF1A41"/>
    <w:rsid w:val="00FF4A75"/>
    <w:rsid w:val="00FF6DDF"/>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F8F1CE-F638-41AC-8B7F-922E3D68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E0A"/>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47"/>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47"/>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34"/>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5"/>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uiPriority w:val="99"/>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4"/>
      </w:numPr>
    </w:pPr>
  </w:style>
  <w:style w:type="paragraph" w:styleId="ListBullet5">
    <w:name w:val="List Bullet 5"/>
    <w:basedOn w:val="Normal"/>
    <w:autoRedefine/>
    <w:rsid w:val="00C247A2"/>
    <w:pPr>
      <w:numPr>
        <w:numId w:val="6"/>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1"/>
      </w:numPr>
    </w:pPr>
    <w:rPr>
      <w:b/>
      <w:bCs/>
    </w:rPr>
  </w:style>
  <w:style w:type="paragraph" w:styleId="ListNumber2">
    <w:name w:val="List Number 2"/>
    <w:basedOn w:val="Normal"/>
    <w:rsid w:val="00C247A2"/>
    <w:pPr>
      <w:numPr>
        <w:numId w:val="7"/>
      </w:numPr>
    </w:pPr>
  </w:style>
  <w:style w:type="paragraph" w:styleId="ListNumber3">
    <w:name w:val="List Number 3"/>
    <w:basedOn w:val="Normal"/>
    <w:rsid w:val="00C247A2"/>
    <w:pPr>
      <w:numPr>
        <w:numId w:val="8"/>
      </w:numPr>
    </w:pPr>
  </w:style>
  <w:style w:type="paragraph" w:styleId="ListNumber4">
    <w:name w:val="List Number 4"/>
    <w:basedOn w:val="Normal"/>
    <w:rsid w:val="00C247A2"/>
    <w:pPr>
      <w:numPr>
        <w:numId w:val="9"/>
      </w:numPr>
    </w:pPr>
  </w:style>
  <w:style w:type="paragraph" w:styleId="ListNumber5">
    <w:name w:val="List Number 5"/>
    <w:basedOn w:val="Normal"/>
    <w:rsid w:val="00C247A2"/>
    <w:pPr>
      <w:numPr>
        <w:numId w:val="10"/>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rsid w:val="00C247A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BF6115"/>
    <w:rPr>
      <w:rFonts w:cs="Arial"/>
      <w:sz w:val="18"/>
      <w:szCs w:val="22"/>
      <w:lang w:val="en-US"/>
    </w:rPr>
  </w:style>
  <w:style w:type="table" w:styleId="LightList">
    <w:name w:val="Light List"/>
    <w:basedOn w:val="TableNormal"/>
    <w:uiPriority w:val="61"/>
    <w:rsid w:val="00B977A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ndnoteReference">
    <w:name w:val="endnote reference"/>
    <w:basedOn w:val="DefaultParagraphFont"/>
    <w:uiPriority w:val="99"/>
    <w:semiHidden/>
    <w:unhideWhenUsed/>
    <w:rsid w:val="00833F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4.bin"/><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oleObject" Target="embeddings/oleObject26.bin"/><Relationship Id="rId170" Type="http://schemas.openxmlformats.org/officeDocument/2006/relationships/image" Target="media/image132.png"/><Relationship Id="rId191" Type="http://schemas.openxmlformats.org/officeDocument/2006/relationships/oleObject" Target="embeddings/oleObject42.bin"/><Relationship Id="rId205" Type="http://schemas.openxmlformats.org/officeDocument/2006/relationships/oleObject" Target="embeddings/oleObject49.bin"/><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oleObject" Target="embeddings/oleObject21.bin"/><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7.png"/><Relationship Id="rId181" Type="http://schemas.openxmlformats.org/officeDocument/2006/relationships/oleObject" Target="embeddings/oleObject37.bin"/><Relationship Id="rId216" Type="http://schemas.openxmlformats.org/officeDocument/2006/relationships/image" Target="media/image155.png"/><Relationship Id="rId211" Type="http://schemas.openxmlformats.org/officeDocument/2006/relationships/oleObject" Target="embeddings/oleObject52.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oleObject" Target="embeddings/oleObject7.bin"/><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oleObject" Target="embeddings/oleObject16.bin"/><Relationship Id="rId80" Type="http://schemas.openxmlformats.org/officeDocument/2006/relationships/image" Target="media/image61.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oleObject" Target="embeddings/oleObject24.bin"/><Relationship Id="rId171" Type="http://schemas.openxmlformats.org/officeDocument/2006/relationships/oleObject" Target="embeddings/oleObject32.bin"/><Relationship Id="rId176" Type="http://schemas.openxmlformats.org/officeDocument/2006/relationships/image" Target="media/image135.png"/><Relationship Id="rId192" Type="http://schemas.openxmlformats.org/officeDocument/2006/relationships/image" Target="media/image143.png"/><Relationship Id="rId197" Type="http://schemas.openxmlformats.org/officeDocument/2006/relationships/oleObject" Target="embeddings/oleObject45.bin"/><Relationship Id="rId206" Type="http://schemas.openxmlformats.org/officeDocument/2006/relationships/image" Target="media/image150.png"/><Relationship Id="rId201" Type="http://schemas.openxmlformats.org/officeDocument/2006/relationships/oleObject" Target="embeddings/oleObject47.bin"/><Relationship Id="rId222"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oleObject" Target="embeddings/oleObject2.bin"/><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6.png"/><Relationship Id="rId70" Type="http://schemas.openxmlformats.org/officeDocument/2006/relationships/image" Target="media/image56.png"/><Relationship Id="rId75" Type="http://schemas.openxmlformats.org/officeDocument/2006/relationships/oleObject" Target="embeddings/oleObject10.bin"/><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oleObject" Target="embeddings/oleObject19.bin"/><Relationship Id="rId161" Type="http://schemas.openxmlformats.org/officeDocument/2006/relationships/oleObject" Target="embeddings/oleObject27.bin"/><Relationship Id="rId166" Type="http://schemas.openxmlformats.org/officeDocument/2006/relationships/image" Target="media/image130.png"/><Relationship Id="rId182" Type="http://schemas.openxmlformats.org/officeDocument/2006/relationships/image" Target="media/image138.png"/><Relationship Id="rId187" Type="http://schemas.openxmlformats.org/officeDocument/2006/relationships/oleObject" Target="embeddings/oleObject40.bin"/><Relationship Id="rId217" Type="http://schemas.openxmlformats.org/officeDocument/2006/relationships/oleObject" Target="embeddings/oleObject55.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3.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oleObject" Target="embeddings/oleObject22.bin"/><Relationship Id="rId156" Type="http://schemas.openxmlformats.org/officeDocument/2006/relationships/image" Target="media/image125.png"/><Relationship Id="rId177" Type="http://schemas.openxmlformats.org/officeDocument/2006/relationships/oleObject" Target="embeddings/oleObject35.bin"/><Relationship Id="rId198" Type="http://schemas.openxmlformats.org/officeDocument/2006/relationships/image" Target="media/image146.png"/><Relationship Id="rId172" Type="http://schemas.openxmlformats.org/officeDocument/2006/relationships/image" Target="media/image133.png"/><Relationship Id="rId193" Type="http://schemas.openxmlformats.org/officeDocument/2006/relationships/oleObject" Target="embeddings/oleObject43.bin"/><Relationship Id="rId202" Type="http://schemas.openxmlformats.org/officeDocument/2006/relationships/image" Target="media/image148.png"/><Relationship Id="rId207" Type="http://schemas.openxmlformats.org/officeDocument/2006/relationships/oleObject" Target="embeddings/oleObject50.bin"/><Relationship Id="rId223"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oleObject" Target="embeddings/oleObject17.bin"/><Relationship Id="rId146" Type="http://schemas.openxmlformats.org/officeDocument/2006/relationships/image" Target="media/image120.png"/><Relationship Id="rId167" Type="http://schemas.openxmlformats.org/officeDocument/2006/relationships/oleObject" Target="embeddings/oleObject30.bin"/><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image" Target="media/image72.png"/><Relationship Id="rId162" Type="http://schemas.openxmlformats.org/officeDocument/2006/relationships/image" Target="media/image128.png"/><Relationship Id="rId183" Type="http://schemas.openxmlformats.org/officeDocument/2006/relationships/oleObject" Target="embeddings/oleObject38.bin"/><Relationship Id="rId213" Type="http://schemas.openxmlformats.org/officeDocument/2006/relationships/oleObject" Target="embeddings/oleObject53.bin"/><Relationship Id="rId218"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oleObject" Target="embeddings/oleObject25.bin"/><Relationship Id="rId178" Type="http://schemas.openxmlformats.org/officeDocument/2006/relationships/image" Target="media/image136.png"/><Relationship Id="rId61" Type="http://schemas.openxmlformats.org/officeDocument/2006/relationships/oleObject" Target="embeddings/oleObject3.bin"/><Relationship Id="rId82" Type="http://schemas.openxmlformats.org/officeDocument/2006/relationships/image" Target="media/image62.png"/><Relationship Id="rId152" Type="http://schemas.openxmlformats.org/officeDocument/2006/relationships/image" Target="media/image123.png"/><Relationship Id="rId173" Type="http://schemas.openxmlformats.org/officeDocument/2006/relationships/oleObject" Target="embeddings/oleObject33.bin"/><Relationship Id="rId194" Type="http://schemas.openxmlformats.org/officeDocument/2006/relationships/image" Target="media/image144.png"/><Relationship Id="rId199" Type="http://schemas.openxmlformats.org/officeDocument/2006/relationships/oleObject" Target="embeddings/oleObject46.bin"/><Relationship Id="rId203" Type="http://schemas.openxmlformats.org/officeDocument/2006/relationships/oleObject" Target="embeddings/oleObject48.bin"/><Relationship Id="rId208" Type="http://schemas.openxmlformats.org/officeDocument/2006/relationships/image" Target="media/image15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11.bin"/><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oleObject" Target="embeddings/oleObject20.bin"/><Relationship Id="rId168" Type="http://schemas.openxmlformats.org/officeDocument/2006/relationships/image" Target="media/image131.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oleObject" Target="embeddings/oleObject28.bin"/><Relationship Id="rId184" Type="http://schemas.openxmlformats.org/officeDocument/2006/relationships/image" Target="media/image139.png"/><Relationship Id="rId189" Type="http://schemas.openxmlformats.org/officeDocument/2006/relationships/oleObject" Target="embeddings/oleObject41.bin"/><Relationship Id="rId21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image" Target="media/image15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6.bin"/><Relationship Id="rId116" Type="http://schemas.openxmlformats.org/officeDocument/2006/relationships/image" Target="media/image95.png"/><Relationship Id="rId137" Type="http://schemas.openxmlformats.org/officeDocument/2006/relationships/oleObject" Target="embeddings/oleObject15.bin"/><Relationship Id="rId158"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oleObject" Target="embeddings/oleObject23.bin"/><Relationship Id="rId174" Type="http://schemas.openxmlformats.org/officeDocument/2006/relationships/image" Target="media/image134.png"/><Relationship Id="rId179" Type="http://schemas.openxmlformats.org/officeDocument/2006/relationships/oleObject" Target="embeddings/oleObject36.bin"/><Relationship Id="rId195" Type="http://schemas.openxmlformats.org/officeDocument/2006/relationships/oleObject" Target="embeddings/oleObject44.bin"/><Relationship Id="rId209" Type="http://schemas.openxmlformats.org/officeDocument/2006/relationships/oleObject" Target="embeddings/oleObject51.bin"/><Relationship Id="rId190" Type="http://schemas.openxmlformats.org/officeDocument/2006/relationships/image" Target="media/image142.png"/><Relationship Id="rId204" Type="http://schemas.openxmlformats.org/officeDocument/2006/relationships/image" Target="media/image149.png"/><Relationship Id="rId220"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14.bin"/><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oleObject" Target="embeddings/oleObject9.bin"/><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oleObject" Target="embeddings/oleObject18.bin"/><Relationship Id="rId148" Type="http://schemas.openxmlformats.org/officeDocument/2006/relationships/image" Target="media/image121.png"/><Relationship Id="rId164" Type="http://schemas.openxmlformats.org/officeDocument/2006/relationships/image" Target="media/image129.png"/><Relationship Id="rId169" Type="http://schemas.openxmlformats.org/officeDocument/2006/relationships/oleObject" Target="embeddings/oleObject31.bin"/><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7.png"/><Relationship Id="rId210" Type="http://schemas.openxmlformats.org/officeDocument/2006/relationships/image" Target="media/image152.png"/><Relationship Id="rId215" Type="http://schemas.openxmlformats.org/officeDocument/2006/relationships/oleObject" Target="embeddings/oleObject54.bin"/><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24.png"/><Relationship Id="rId175" Type="http://schemas.openxmlformats.org/officeDocument/2006/relationships/oleObject" Target="embeddings/oleObject34.bin"/><Relationship Id="rId196" Type="http://schemas.openxmlformats.org/officeDocument/2006/relationships/image" Target="media/image145.png"/><Relationship Id="rId200" Type="http://schemas.openxmlformats.org/officeDocument/2006/relationships/image" Target="media/image147.png"/><Relationship Id="rId16" Type="http://schemas.openxmlformats.org/officeDocument/2006/relationships/image" Target="media/image8.png"/><Relationship Id="rId221"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oleObject" Target="embeddings/oleObject12.bin"/><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oleObject" Target="embeddings/oleObject29.bin"/><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57.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C00085-3C8E-40CD-A28D-F27D4229B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7719</Words>
  <Characters>42460</Characters>
  <Application>Microsoft Office Word</Application>
  <DocSecurity>0</DocSecurity>
  <Lines>353</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NavVision Operators Manual</vt:lpstr>
      <vt:lpstr>NavVision Operators Manual</vt:lpstr>
    </vt:vector>
  </TitlesOfParts>
  <Company>Grizli777</Company>
  <LinksUpToDate>false</LinksUpToDate>
  <CharactersWithSpaces>50079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NavVision Operators Manual</dc:title>
  <dc:subject>ACC-NavVision-Operators-Manual v2.1.1</dc:subject>
  <dc:creator>Vince Kerckhaert</dc:creator>
  <cp:keywords>Automation Competence Center</cp:keywords>
  <cp:lastModifiedBy>VCMM Kerckhaert</cp:lastModifiedBy>
  <cp:revision>5</cp:revision>
  <cp:lastPrinted>2013-11-22T11:19:00Z</cp:lastPrinted>
  <dcterms:created xsi:type="dcterms:W3CDTF">2014-10-30T14:48:00Z</dcterms:created>
  <dcterms:modified xsi:type="dcterms:W3CDTF">2014-12-16T15:06:00Z</dcterms:modified>
</cp:coreProperties>
</file>